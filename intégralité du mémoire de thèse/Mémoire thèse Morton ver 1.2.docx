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CF1BC24" w14:textId="66285DA4" w:rsidR="00784816" w:rsidRDefault="00784816" w:rsidP="00400579"/>
    <w:p w14:paraId="60CBA032" w14:textId="54D5D379" w:rsidR="00784816" w:rsidRDefault="00784816" w:rsidP="00400579"/>
    <w:p w14:paraId="7ECD8663" w14:textId="753DD101" w:rsidR="00784816" w:rsidRDefault="00784816" w:rsidP="00400579"/>
    <w:p w14:paraId="3772B6F9" w14:textId="5F880BFF" w:rsidR="0096336F" w:rsidRDefault="00694478" w:rsidP="00400579">
      <w:r>
        <w:rPr>
          <w:noProof/>
          <w:lang w:eastAsia="zh-CN"/>
        </w:rPr>
        <mc:AlternateContent>
          <mc:Choice Requires="wpg">
            <w:drawing>
              <wp:anchor distT="0" distB="0" distL="114300" distR="114300" simplePos="0" relativeHeight="251657216" behindDoc="0" locked="0" layoutInCell="1" allowOverlap="1" wp14:anchorId="7BEB517B" wp14:editId="5DACE781">
                <wp:simplePos x="0" y="0"/>
                <wp:positionH relativeFrom="column">
                  <wp:posOffset>-118745</wp:posOffset>
                </wp:positionH>
                <wp:positionV relativeFrom="paragraph">
                  <wp:posOffset>118635</wp:posOffset>
                </wp:positionV>
                <wp:extent cx="6013578" cy="696036"/>
                <wp:effectExtent l="0" t="0" r="6350" b="8890"/>
                <wp:wrapNone/>
                <wp:docPr id="1" name="Groupe 1"/>
                <wp:cNvGraphicFramePr/>
                <a:graphic xmlns:a="http://schemas.openxmlformats.org/drawingml/2006/main">
                  <a:graphicData uri="http://schemas.microsoft.com/office/word/2010/wordprocessingGroup">
                    <wpg:wgp>
                      <wpg:cNvGrpSpPr/>
                      <wpg:grpSpPr>
                        <a:xfrm>
                          <a:off x="0" y="0"/>
                          <a:ext cx="6013578" cy="696036"/>
                          <a:chOff x="0" y="0"/>
                          <a:chExt cx="5299757" cy="614036"/>
                        </a:xfrm>
                      </wpg:grpSpPr>
                      <pic:pic xmlns:pic="http://schemas.openxmlformats.org/drawingml/2006/picture">
                        <pic:nvPicPr>
                          <pic:cNvPr id="14" name="Picture 13" descr="Résultat de recherche d'images pour &quot;cnrs logo&quot;"/>
                          <pic:cNvPicPr>
                            <a:picLocks noChangeAspect="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3562066" y="0"/>
                            <a:ext cx="595630" cy="59563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2" name="Picture 2" descr="Institut des Sciences de la Mécanique et Applications Industrielles"/>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1269242" y="122830"/>
                            <a:ext cx="1009650" cy="367665"/>
                          </a:xfrm>
                          <a:prstGeom prst="rect">
                            <a:avLst/>
                          </a:prstGeom>
                          <a:noFill/>
                          <a:extLst/>
                        </pic:spPr>
                      </pic:pic>
                      <pic:pic xmlns:pic="http://schemas.openxmlformats.org/drawingml/2006/picture">
                        <pic:nvPicPr>
                          <pic:cNvPr id="13" name="Picture 4" descr="http://www.icone-png.com/png/53/53206.png"/>
                          <pic:cNvPicPr>
                            <a:picLocks noChangeAspect="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95534"/>
                            <a:ext cx="1005205" cy="43624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5" name="Picture 17" descr="Résultat de recherche d'images pour &quot;université de poitiers faculté des sciences&quot;"/>
                          <pic:cNvPicPr>
                            <a:picLocks noChangeAspect="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2361063" y="27296"/>
                            <a:ext cx="956945" cy="58674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6" name="Picture 20"/>
                          <pic:cNvPicPr>
                            <a:picLocks noChangeAspect="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4435522" y="54591"/>
                            <a:ext cx="864235" cy="558165"/>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wpg:wg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group w14:anchorId="6FE64A5F" id="Groupe 1" o:spid="_x0000_s1026" style="position:absolute;margin-left:-9.35pt;margin-top:9.35pt;width:473.5pt;height:54.8pt;z-index:251657216;mso-width-relative:margin;mso-height-relative:margin" coordsize="52997,6140"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3" o:spid="_x0000_s1027" type="#_x0000_t75" alt="Résultat de recherche d'images pour &quot;cnrs logo&quot;" style="position:absolute;left:35620;width:5956;height:59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q1rL7AAAAA2wAAAA8AAABkcnMvZG93bnJldi54bWxET0trAjEQvhf6H8IUeima+EB0axQtCPVY&#10;9eBx2Ew3224mSxLd9d83gtDbfHzPWa5714grhVh71jAaKhDEpTc1VxpOx91gDiImZIONZ9Jwowjr&#10;1fPTEgvjO/6i6yFVIodwLFCDTaktpIylJYdx6FvizH374DBlGCppAnY53DVyrNRMOqw5N1hs6cNS&#10;+Xu4OA1hPJtwt98u3tSRu97a6Q+ps9avL/3mHUSiPv2LH+5Pk+dP4f5LPkCu/g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arWsvsAAAADbAAAADwAAAAAAAAAAAAAAAACfAgAA&#10;ZHJzL2Rvd25yZXYueG1sUEsFBgAAAAAEAAQA9wAAAIwDAAAAAA==&#10;">
                  <v:imagedata r:id="rId13" o:title="Résultat de recherche d'images pour &quot;cnrs logo&quot;"/>
                  <v:path arrowok="t"/>
                </v:shape>
                <v:shape id="Picture 2" o:spid="_x0000_s1028" type="#_x0000_t75" alt="Institut des Sciences de la Mécanique et Applications Industrielles" style="position:absolute;left:12692;top:1228;width:10096;height:36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L6FgLAAAAA2wAAAA8AAABkcnMvZG93bnJldi54bWxET02LwjAQvQv+hzDC3jRtD7JUo4hQFMFl&#10;1wpeh2Zsi82kNrF2//1GEPY2j/c5y/VgGtFT52rLCuJZBIK4sLrmUsE5z6afIJxH1thYJgW/5GC9&#10;Go+WmGr75B/qT74UIYRdigoq79tUSldUZNDNbEscuKvtDPoAu1LqDp8h3DQyiaK5NFhzaKiwpW1F&#10;xe30MArykg7Z13cfD/eGt7vkEh/rXabUx2TYLEB4Gvy/+O3e6zA/gdcv4QC5+gM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EvoWAsAAAADbAAAADwAAAAAAAAAAAAAAAACfAgAA&#10;ZHJzL2Rvd25yZXYueG1sUEsFBgAAAAAEAAQA9wAAAIwDAAAAAA==&#10;">
                  <v:imagedata r:id="rId14" o:title="Institut des Sciences de la Mécanique et Applications Industrielles"/>
                  <v:path arrowok="t"/>
                </v:shape>
                <v:shape id="Picture 4" o:spid="_x0000_s1029" type="#_x0000_t75" alt="http://www.icone-png.com/png/53/53206.png" style="position:absolute;top:955;width:10052;height:436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Jc6e/BAAAA2wAAAA8AAABkcnMvZG93bnJldi54bWxET9tqwkAQfRf6D8sUfJG6UbGU1FVKQRRR&#10;wbQfMM1Ok2B2NmRHjX/vCoJvczjXmS06V6sztaHybGA0TEAR595WXBj4/Vm+fYAKgmyx9kwGrhRg&#10;MX/pzTC1/sIHOmdSqBjCIUUDpUiTah3ykhyGoW+II/fvW4cSYVto2+Ilhrtaj5PkXTusODaU2NB3&#10;SfkxOzkDK59ndjeV0d9mIMdmYk/bwXZvTP+1+/oEJdTJU/xwr22cP4H7L/EAPb8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JJc6e/BAAAA2wAAAA8AAAAAAAAAAAAAAAAAnwIA&#10;AGRycy9kb3ducmV2LnhtbFBLBQYAAAAABAAEAPcAAACNAwAAAAA=&#10;">
                  <v:imagedata r:id="rId15" o:title="53206"/>
                  <v:path arrowok="t"/>
                </v:shape>
                <v:shape id="Picture 17" o:spid="_x0000_s1030" type="#_x0000_t75" alt="Résultat de recherche d'images pour &quot;université de poitiers faculté des sciences&quot;" style="position:absolute;left:23610;top:272;width:9570;height:58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NHFGPAAAAA2wAAAA8AAABkcnMvZG93bnJldi54bWxET02LwjAQvS/4H8II3tZEcZelGkUUQRBE&#10;u+J5aMa22kxKE23992ZB2Ns83ufMFp2txIMaXzrWMBoqEMSZMyXnGk6/m88fED4gG6wck4YneVjM&#10;ex8zTIxr+UiPNOQihrBPUEMRQp1I6bOCLPqhq4kjd3GNxRBhk0vTYBvDbSXHSn1LiyXHhgJrWhWU&#10;3dK71bCZ7Mejdnfm7fOqDsddqdK1VVoP+t1yCiJQF/7Fb/fWxPlf8PdLPEDOX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40cUY8AAAADbAAAADwAAAAAAAAAAAAAAAACfAgAA&#10;ZHJzL2Rvd25yZXYueG1sUEsFBgAAAAAEAAQA9wAAAIwDAAAAAA==&#10;">
                  <v:imagedata r:id="rId16" o:title="Résultat de recherche d'images pour &quot;université de poitiers faculté des sciences&quot;"/>
                  <v:path arrowok="t"/>
                </v:shape>
                <v:shape id="Picture 20" o:spid="_x0000_s1031" type="#_x0000_t75" style="position:absolute;left:44355;top:545;width:8642;height:55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fkJU3CAAAA2wAAAA8AAABkcnMvZG93bnJldi54bWxET01rAjEQvQv9D2EEb5q1WJHVKFJbaE9a&#10;rfQ6uxl3FzeTbZLq6q83gtDbPN7nzBatqcWJnK8sKxgOEhDEudUVFwq+d+/9CQgfkDXWlknBhTws&#10;5k+dGabanvmLTttQiBjCPkUFZQhNKqXPSzLoB7YhjtzBOoMhQldI7fAcw00tn5NkLA1WHBtKbOi1&#10;pPy4/TMK2FXrt1Wy/7m+jPa/2eYzW690plSv2y6nIAK14V/8cH/oOH8M91/iAXJ+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35CVNwgAAANsAAAAPAAAAAAAAAAAAAAAAAJ8C&#10;AABkcnMvZG93bnJldi54bWxQSwUGAAAAAAQABAD3AAAAjgMAAAAA&#10;" fillcolor="#5b9bd5 [3204]" strokecolor="black [3213]">
                  <v:imagedata r:id="rId17" o:title=""/>
                  <v:shadow color="#e7e6e6 [3214]"/>
                  <v:path arrowok="t"/>
                </v:shape>
              </v:group>
            </w:pict>
          </mc:Fallback>
        </mc:AlternateContent>
      </w:r>
    </w:p>
    <w:p w14:paraId="3200CB79" w14:textId="77777777" w:rsidR="00784816" w:rsidRDefault="00784816" w:rsidP="00400579"/>
    <w:p w14:paraId="62AF6471" w14:textId="77777777" w:rsidR="00784816" w:rsidRDefault="00784816" w:rsidP="00400579"/>
    <w:p w14:paraId="7DAD208F" w14:textId="77777777" w:rsidR="00784816" w:rsidRDefault="00784816" w:rsidP="00400579"/>
    <w:p w14:paraId="75C70229" w14:textId="77777777" w:rsidR="00784816" w:rsidRDefault="00784816" w:rsidP="00400579"/>
    <w:p w14:paraId="6EAAD49B" w14:textId="77777777" w:rsidR="00784816" w:rsidRDefault="00784816" w:rsidP="00400579"/>
    <w:p w14:paraId="2AAB25F0" w14:textId="77777777" w:rsidR="00784816" w:rsidRDefault="00784816" w:rsidP="00400579"/>
    <w:p w14:paraId="01672A6A" w14:textId="77777777" w:rsidR="00694478" w:rsidRDefault="00694478" w:rsidP="00694478"/>
    <w:p w14:paraId="66B2A40B" w14:textId="77777777" w:rsidR="00694478" w:rsidRDefault="00694478" w:rsidP="00694478"/>
    <w:p w14:paraId="1A43D1C0" w14:textId="77777777" w:rsidR="00694478" w:rsidRDefault="00694478" w:rsidP="00694478"/>
    <w:p w14:paraId="6E4C2930" w14:textId="77777777" w:rsidR="00694478" w:rsidRDefault="00694478" w:rsidP="00694478"/>
    <w:p w14:paraId="4BDA3A0C" w14:textId="77777777" w:rsidR="00694478" w:rsidRDefault="00694478" w:rsidP="00694478"/>
    <w:p w14:paraId="7395ACE5" w14:textId="71758DFF" w:rsidR="00AB4ED9" w:rsidRPr="00481ECF" w:rsidRDefault="00AB4ED9" w:rsidP="00AB4ED9">
      <w:pPr>
        <w:jc w:val="left"/>
        <w:rPr>
          <w:b/>
          <w:sz w:val="36"/>
        </w:rPr>
      </w:pPr>
      <w:r>
        <w:rPr>
          <w:b/>
          <w:sz w:val="36"/>
        </w:rPr>
        <w:t>Objet</w:t>
      </w:r>
      <w:r w:rsidRPr="00481ECF">
        <w:rPr>
          <w:b/>
          <w:sz w:val="36"/>
        </w:rPr>
        <w:t> : Mémoire de thèse</w:t>
      </w:r>
    </w:p>
    <w:p w14:paraId="377A3792" w14:textId="77777777" w:rsidR="00694478" w:rsidRPr="00481ECF" w:rsidRDefault="00694478" w:rsidP="00694478"/>
    <w:p w14:paraId="0DF1C996" w14:textId="77777777" w:rsidR="00694478" w:rsidRDefault="00694478" w:rsidP="00694478"/>
    <w:p w14:paraId="2B8738CA" w14:textId="77777777" w:rsidR="00AB4ED9" w:rsidRDefault="00AB4ED9" w:rsidP="00694478"/>
    <w:p w14:paraId="0FCF3033" w14:textId="77777777" w:rsidR="00694478" w:rsidRPr="000C545A" w:rsidRDefault="00694478" w:rsidP="00AB4ED9">
      <w:pPr>
        <w:pStyle w:val="Titredudocument"/>
      </w:pPr>
      <w:r w:rsidRPr="000C545A">
        <w:t>Analyse de l’effet Morton dans les turbines à vapeur</w:t>
      </w:r>
    </w:p>
    <w:p w14:paraId="1A78CA8E" w14:textId="77777777" w:rsidR="00694478" w:rsidRDefault="00694478" w:rsidP="00AB4ED9"/>
    <w:p w14:paraId="4F64990F" w14:textId="77777777" w:rsidR="00694478" w:rsidRDefault="00694478" w:rsidP="00694478">
      <w:pPr>
        <w:jc w:val="right"/>
        <w:rPr>
          <w:sz w:val="28"/>
        </w:rPr>
      </w:pPr>
    </w:p>
    <w:p w14:paraId="79F2D300" w14:textId="77777777" w:rsidR="00AB4ED9" w:rsidRDefault="00AB4ED9" w:rsidP="00694478">
      <w:pPr>
        <w:jc w:val="right"/>
        <w:rPr>
          <w:sz w:val="28"/>
        </w:rPr>
      </w:pPr>
    </w:p>
    <w:p w14:paraId="13B4F9D0" w14:textId="77777777" w:rsidR="005267C4" w:rsidRDefault="005267C4" w:rsidP="00694478">
      <w:pPr>
        <w:jc w:val="right"/>
        <w:rPr>
          <w:sz w:val="28"/>
        </w:rPr>
      </w:pPr>
    </w:p>
    <w:p w14:paraId="6150BCBF" w14:textId="3B9C326A" w:rsidR="00694478" w:rsidRPr="00481ECF" w:rsidRDefault="00694478" w:rsidP="00AB4ED9">
      <w:pPr>
        <w:spacing w:line="360" w:lineRule="auto"/>
        <w:jc w:val="right"/>
        <w:rPr>
          <w:sz w:val="28"/>
        </w:rPr>
      </w:pPr>
      <w:r w:rsidRPr="00481ECF">
        <w:rPr>
          <w:sz w:val="28"/>
        </w:rPr>
        <w:t xml:space="preserve">Doctorant : </w:t>
      </w:r>
      <w:r w:rsidRPr="00B51886">
        <w:rPr>
          <w:b/>
          <w:sz w:val="28"/>
        </w:rPr>
        <w:t>Silun Z</w:t>
      </w:r>
      <w:r w:rsidR="005267C4" w:rsidRPr="00B51886">
        <w:rPr>
          <w:b/>
          <w:sz w:val="28"/>
        </w:rPr>
        <w:t>hang</w:t>
      </w:r>
    </w:p>
    <w:p w14:paraId="7165E598" w14:textId="2F4F448D" w:rsidR="00694478" w:rsidRPr="00481ECF" w:rsidRDefault="00694478" w:rsidP="00AB4ED9">
      <w:pPr>
        <w:spacing w:line="360" w:lineRule="auto"/>
        <w:jc w:val="right"/>
        <w:rPr>
          <w:sz w:val="28"/>
        </w:rPr>
      </w:pPr>
      <w:r w:rsidRPr="00481ECF">
        <w:rPr>
          <w:sz w:val="28"/>
        </w:rPr>
        <w:t xml:space="preserve">Directeur de thèse : </w:t>
      </w:r>
      <w:proofErr w:type="spellStart"/>
      <w:r w:rsidRPr="00B51886">
        <w:rPr>
          <w:b/>
          <w:sz w:val="28"/>
        </w:rPr>
        <w:t>Miha</w:t>
      </w:r>
      <w:r w:rsidR="00007EB0" w:rsidRPr="00B51886">
        <w:rPr>
          <w:b/>
          <w:sz w:val="28"/>
        </w:rPr>
        <w:t>ï</w:t>
      </w:r>
      <w:proofErr w:type="spellEnd"/>
      <w:r w:rsidRPr="00B51886">
        <w:rPr>
          <w:b/>
          <w:sz w:val="28"/>
        </w:rPr>
        <w:t xml:space="preserve"> </w:t>
      </w:r>
      <w:proofErr w:type="spellStart"/>
      <w:r w:rsidRPr="00B51886">
        <w:rPr>
          <w:b/>
          <w:sz w:val="28"/>
        </w:rPr>
        <w:t>Arghir</w:t>
      </w:r>
      <w:proofErr w:type="spellEnd"/>
      <w:r w:rsidRPr="00481ECF">
        <w:rPr>
          <w:sz w:val="28"/>
        </w:rPr>
        <w:t xml:space="preserve"> (</w:t>
      </w:r>
      <w:proofErr w:type="spellStart"/>
      <w:r w:rsidRPr="00481ECF">
        <w:rPr>
          <w:sz w:val="28"/>
        </w:rPr>
        <w:t>Pprime</w:t>
      </w:r>
      <w:proofErr w:type="spellEnd"/>
      <w:r w:rsidRPr="00481ECF">
        <w:rPr>
          <w:sz w:val="28"/>
        </w:rPr>
        <w:t>)</w:t>
      </w:r>
    </w:p>
    <w:p w14:paraId="6D25DBDF" w14:textId="17089655" w:rsidR="00694478" w:rsidRDefault="00694478" w:rsidP="00AB4ED9">
      <w:pPr>
        <w:spacing w:line="360" w:lineRule="auto"/>
        <w:jc w:val="right"/>
        <w:rPr>
          <w:sz w:val="28"/>
        </w:rPr>
      </w:pPr>
      <w:r w:rsidRPr="00481ECF">
        <w:rPr>
          <w:sz w:val="28"/>
        </w:rPr>
        <w:t xml:space="preserve">Encadrant industriel : </w:t>
      </w:r>
      <w:r w:rsidRPr="00B51886">
        <w:rPr>
          <w:b/>
          <w:sz w:val="28"/>
        </w:rPr>
        <w:t xml:space="preserve">Mohamed-Amine </w:t>
      </w:r>
      <w:proofErr w:type="spellStart"/>
      <w:r w:rsidRPr="00B51886">
        <w:rPr>
          <w:b/>
          <w:sz w:val="28"/>
        </w:rPr>
        <w:t>Hassini</w:t>
      </w:r>
      <w:proofErr w:type="spellEnd"/>
      <w:r w:rsidRPr="00481ECF">
        <w:rPr>
          <w:sz w:val="28"/>
        </w:rPr>
        <w:t xml:space="preserve"> (EDF</w:t>
      </w:r>
      <w:r w:rsidR="009E0D01">
        <w:rPr>
          <w:sz w:val="28"/>
        </w:rPr>
        <w:t xml:space="preserve"> R&amp;D</w:t>
      </w:r>
      <w:r w:rsidRPr="00481ECF">
        <w:rPr>
          <w:sz w:val="28"/>
        </w:rPr>
        <w:t>)</w:t>
      </w:r>
    </w:p>
    <w:p w14:paraId="6070EA54" w14:textId="77777777" w:rsidR="00694478" w:rsidRDefault="00694478" w:rsidP="00694478">
      <w:pPr>
        <w:rPr>
          <w:sz w:val="28"/>
        </w:rPr>
      </w:pPr>
    </w:p>
    <w:p w14:paraId="66DA7D24" w14:textId="77777777" w:rsidR="00694478" w:rsidRDefault="00694478" w:rsidP="00694478">
      <w:pPr>
        <w:rPr>
          <w:sz w:val="28"/>
        </w:rPr>
      </w:pPr>
    </w:p>
    <w:p w14:paraId="66FFCC1B" w14:textId="77777777" w:rsidR="00694478" w:rsidRDefault="00694478" w:rsidP="00694478">
      <w:pPr>
        <w:rPr>
          <w:sz w:val="28"/>
        </w:rPr>
      </w:pPr>
    </w:p>
    <w:p w14:paraId="16A83662" w14:textId="77777777" w:rsidR="00C10B31" w:rsidRDefault="00C10B31" w:rsidP="00C10B31"/>
    <w:p w14:paraId="768C45D0" w14:textId="77777777" w:rsidR="00C10B31" w:rsidRDefault="00C10B31" w:rsidP="00C10B31"/>
    <w:p w14:paraId="7E5F2456" w14:textId="77777777" w:rsidR="00C10B31" w:rsidRDefault="00C10B31" w:rsidP="00C10B31"/>
    <w:p w14:paraId="2301E71D" w14:textId="77777777" w:rsidR="00C10B31" w:rsidRDefault="00C10B31" w:rsidP="00C10B31"/>
    <w:p w14:paraId="1B0BFE5B" w14:textId="77777777" w:rsidR="00C10B31" w:rsidRDefault="00C10B31" w:rsidP="00C10B31"/>
    <w:p w14:paraId="3629B317" w14:textId="77777777" w:rsidR="00C10B31" w:rsidRDefault="00C10B31" w:rsidP="00C10B31"/>
    <w:p w14:paraId="78C83E83" w14:textId="77777777" w:rsidR="00C10B31" w:rsidRDefault="00C10B31" w:rsidP="00C10B31"/>
    <w:p w14:paraId="35131A88" w14:textId="77777777" w:rsidR="00C10B31" w:rsidRDefault="00C10B31" w:rsidP="00400579">
      <w:pPr>
        <w:rPr>
          <w:sz w:val="28"/>
        </w:rPr>
      </w:pPr>
    </w:p>
    <w:p w14:paraId="38ED9F76" w14:textId="77777777" w:rsidR="00C10B31" w:rsidRDefault="00C10B31" w:rsidP="00400579">
      <w:pPr>
        <w:rPr>
          <w:sz w:val="28"/>
        </w:rPr>
      </w:pPr>
    </w:p>
    <w:p w14:paraId="0F0B335C" w14:textId="77777777" w:rsidR="00C10B31" w:rsidRDefault="00C10B31" w:rsidP="00400579">
      <w:pPr>
        <w:rPr>
          <w:sz w:val="28"/>
        </w:rPr>
      </w:pPr>
    </w:p>
    <w:p w14:paraId="3BBDFA75" w14:textId="36051682" w:rsidR="004522DA" w:rsidRDefault="004522DA">
      <w:pPr>
        <w:overflowPunct/>
        <w:autoSpaceDE/>
        <w:autoSpaceDN/>
        <w:adjustRightInd/>
        <w:spacing w:after="160" w:line="259" w:lineRule="auto"/>
        <w:jc w:val="left"/>
        <w:textAlignment w:val="auto"/>
        <w:rPr>
          <w:sz w:val="28"/>
        </w:rPr>
      </w:pPr>
      <w:r>
        <w:rPr>
          <w:sz w:val="28"/>
        </w:rPr>
        <w:br w:type="page"/>
      </w:r>
    </w:p>
    <w:p w14:paraId="5A71A8BC" w14:textId="77777777" w:rsidR="009D1F30" w:rsidRPr="00A22761" w:rsidRDefault="009D1F30" w:rsidP="0065054C">
      <w:pPr>
        <w:pStyle w:val="Titre1"/>
        <w:numPr>
          <w:ilvl w:val="0"/>
          <w:numId w:val="0"/>
        </w:numPr>
        <w:ind w:left="567" w:hanging="567"/>
      </w:pPr>
      <w:bookmarkStart w:id="0" w:name="_Toc535252119"/>
      <w:r w:rsidRPr="0065054C">
        <w:lastRenderedPageBreak/>
        <w:t>Résumé</w:t>
      </w:r>
      <w:bookmarkEnd w:id="0"/>
    </w:p>
    <w:p w14:paraId="3350E6EC" w14:textId="77777777" w:rsidR="00286BBF" w:rsidRDefault="00286BBF" w:rsidP="009D1F30">
      <w:pPr>
        <w:pStyle w:val="Corpsdetexte"/>
        <w:spacing w:line="276" w:lineRule="auto"/>
        <w:rPr>
          <w:rStyle w:val="lev"/>
          <w:rFonts w:eastAsiaTheme="majorEastAsia" w:cs="Times New Roman"/>
          <w:bCs w:val="0"/>
          <w:color w:val="221E1F"/>
          <w:sz w:val="22"/>
          <w:szCs w:val="21"/>
          <w:lang w:eastAsia="fr-FR"/>
        </w:rPr>
      </w:pPr>
    </w:p>
    <w:p w14:paraId="06C20CA7" w14:textId="77777777" w:rsidR="00981367" w:rsidRDefault="00981367" w:rsidP="009D1F30">
      <w:pPr>
        <w:pStyle w:val="Corpsdetexte"/>
        <w:spacing w:line="276" w:lineRule="auto"/>
        <w:rPr>
          <w:rStyle w:val="lev"/>
          <w:rFonts w:eastAsiaTheme="majorEastAsia" w:cs="Times New Roman"/>
          <w:bCs w:val="0"/>
          <w:color w:val="221E1F"/>
          <w:sz w:val="22"/>
          <w:szCs w:val="21"/>
          <w:lang w:eastAsia="fr-FR"/>
        </w:rPr>
      </w:pPr>
    </w:p>
    <w:p w14:paraId="5D6C1A6A" w14:textId="77777777" w:rsidR="00981367" w:rsidRDefault="00981367" w:rsidP="009D1F30">
      <w:pPr>
        <w:pStyle w:val="Corpsdetexte"/>
        <w:spacing w:line="276" w:lineRule="auto"/>
        <w:rPr>
          <w:rStyle w:val="lev"/>
          <w:rFonts w:eastAsiaTheme="majorEastAsia" w:cs="Times New Roman"/>
          <w:bCs w:val="0"/>
          <w:color w:val="221E1F"/>
          <w:sz w:val="22"/>
          <w:szCs w:val="21"/>
          <w:lang w:eastAsia="fr-FR"/>
        </w:rPr>
      </w:pPr>
    </w:p>
    <w:p w14:paraId="3F365960" w14:textId="76D5F2C8" w:rsidR="004D2AB6" w:rsidRDefault="00604E07" w:rsidP="0016253D">
      <w:pPr>
        <w:pStyle w:val="Corpsdetexte"/>
        <w:spacing w:line="360" w:lineRule="auto"/>
        <w:ind w:firstLine="708"/>
        <w:rPr>
          <w:rFonts w:asciiTheme="minorHAnsi" w:eastAsiaTheme="minorEastAsia" w:hAnsiTheme="minorHAnsi" w:cstheme="minorBidi"/>
          <w:sz w:val="22"/>
          <w:szCs w:val="22"/>
          <w:lang w:eastAsia="en-US" w:bidi="en-US"/>
        </w:rPr>
      </w:pPr>
      <w:r>
        <w:rPr>
          <w:rFonts w:asciiTheme="minorHAnsi" w:eastAsiaTheme="minorEastAsia" w:hAnsiTheme="minorHAnsi" w:cstheme="minorBidi"/>
          <w:sz w:val="22"/>
          <w:szCs w:val="22"/>
          <w:lang w:eastAsia="en-US" w:bidi="en-US"/>
        </w:rPr>
        <w:t>Dans le domaine de machine tournante</w:t>
      </w:r>
      <w:r w:rsidR="00A12202">
        <w:rPr>
          <w:rFonts w:asciiTheme="minorHAnsi" w:eastAsiaTheme="minorEastAsia" w:hAnsiTheme="minorHAnsi" w:cstheme="minorBidi"/>
          <w:sz w:val="22"/>
          <w:szCs w:val="22"/>
          <w:lang w:eastAsia="en-US" w:bidi="en-US"/>
        </w:rPr>
        <w:t xml:space="preserve"> </w:t>
      </w:r>
      <w:r w:rsidR="003807C7">
        <w:rPr>
          <w:rFonts w:asciiTheme="minorHAnsi" w:eastAsiaTheme="minorEastAsia" w:hAnsiTheme="minorHAnsi" w:cstheme="minorBidi"/>
          <w:sz w:val="22"/>
          <w:szCs w:val="22"/>
          <w:lang w:eastAsia="en-US" w:bidi="en-US"/>
        </w:rPr>
        <w:t>(turbines à vapeurs, turbocompresseurs et autres turbomachines)</w:t>
      </w:r>
      <w:r w:rsidR="004130B7">
        <w:rPr>
          <w:rFonts w:asciiTheme="minorHAnsi" w:eastAsiaTheme="minorEastAsia" w:hAnsiTheme="minorHAnsi" w:cstheme="minorBidi"/>
          <w:sz w:val="22"/>
          <w:szCs w:val="22"/>
          <w:lang w:eastAsia="en-US" w:bidi="en-US"/>
        </w:rPr>
        <w:t>, l</w:t>
      </w:r>
      <w:r w:rsidR="009D1F30" w:rsidRPr="009C4001">
        <w:rPr>
          <w:rFonts w:asciiTheme="minorHAnsi" w:eastAsiaTheme="minorEastAsia" w:hAnsiTheme="minorHAnsi" w:cstheme="minorBidi"/>
          <w:sz w:val="22"/>
          <w:szCs w:val="22"/>
          <w:lang w:eastAsia="en-US" w:bidi="en-US"/>
        </w:rPr>
        <w:t>’effet Morton</w:t>
      </w:r>
      <w:r w:rsidR="009D1F30">
        <w:rPr>
          <w:rFonts w:asciiTheme="minorHAnsi" w:eastAsiaTheme="minorEastAsia" w:hAnsiTheme="minorHAnsi" w:cstheme="minorBidi"/>
          <w:sz w:val="22"/>
          <w:szCs w:val="22"/>
          <w:lang w:eastAsia="en-US" w:bidi="en-US"/>
        </w:rPr>
        <w:t xml:space="preserve"> </w:t>
      </w:r>
      <w:r w:rsidR="00FA2FA3">
        <w:rPr>
          <w:rFonts w:asciiTheme="minorHAnsi" w:eastAsiaTheme="minorEastAsia" w:hAnsiTheme="minorHAnsi" w:cstheme="minorBidi"/>
          <w:sz w:val="22"/>
          <w:szCs w:val="22"/>
          <w:lang w:eastAsia="en-US" w:bidi="en-US"/>
        </w:rPr>
        <w:t xml:space="preserve">désigne le mécanisme de la </w:t>
      </w:r>
      <w:r w:rsidR="004130B7">
        <w:rPr>
          <w:rFonts w:asciiTheme="minorHAnsi" w:eastAsiaTheme="minorEastAsia" w:hAnsiTheme="minorHAnsi" w:cstheme="minorBidi"/>
          <w:sz w:val="22"/>
          <w:szCs w:val="22"/>
          <w:lang w:eastAsia="en-US" w:bidi="en-US"/>
        </w:rPr>
        <w:t>création d</w:t>
      </w:r>
      <w:r w:rsidR="00B852C3">
        <w:rPr>
          <w:rFonts w:asciiTheme="minorHAnsi" w:eastAsiaTheme="minorEastAsia" w:hAnsiTheme="minorHAnsi" w:cstheme="minorBidi"/>
          <w:sz w:val="22"/>
          <w:szCs w:val="22"/>
          <w:lang w:eastAsia="en-US" w:bidi="en-US"/>
        </w:rPr>
        <w:t>’une</w:t>
      </w:r>
      <w:r w:rsidR="004130B7">
        <w:rPr>
          <w:rFonts w:asciiTheme="minorHAnsi" w:eastAsiaTheme="minorEastAsia" w:hAnsiTheme="minorHAnsi" w:cstheme="minorBidi"/>
          <w:sz w:val="22"/>
          <w:szCs w:val="22"/>
          <w:lang w:eastAsia="en-US" w:bidi="en-US"/>
        </w:rPr>
        <w:t xml:space="preserve"> source d’excitation synchrone </w:t>
      </w:r>
      <w:r w:rsidR="00FA2FA3">
        <w:rPr>
          <w:rFonts w:asciiTheme="minorHAnsi" w:eastAsiaTheme="minorEastAsia" w:hAnsiTheme="minorHAnsi" w:cstheme="minorBidi"/>
          <w:sz w:val="22"/>
          <w:szCs w:val="22"/>
          <w:lang w:eastAsia="en-US" w:bidi="en-US"/>
        </w:rPr>
        <w:t xml:space="preserve">due à la déformation thermique du rotor dans les paliers hydrodynamiques. </w:t>
      </w:r>
      <w:r w:rsidR="007735A8">
        <w:rPr>
          <w:rFonts w:asciiTheme="minorHAnsi" w:eastAsiaTheme="minorEastAsia" w:hAnsiTheme="minorHAnsi" w:cstheme="minorBidi"/>
          <w:sz w:val="22"/>
          <w:szCs w:val="22"/>
          <w:lang w:eastAsia="en-US" w:bidi="en-US"/>
        </w:rPr>
        <w:t xml:space="preserve">Par abus de langage, </w:t>
      </w:r>
      <w:r w:rsidR="00B826B0" w:rsidRPr="00B852C3">
        <w:rPr>
          <w:rFonts w:asciiTheme="minorHAnsi" w:eastAsiaTheme="minorEastAsia" w:hAnsiTheme="minorHAnsi" w:cstheme="minorBidi"/>
          <w:sz w:val="22"/>
          <w:szCs w:val="22"/>
          <w:lang w:eastAsia="en-US" w:bidi="en-US"/>
        </w:rPr>
        <w:t>cette source vibratoire est souvent dénommée balourd thermique.</w:t>
      </w:r>
      <w:r w:rsidR="007735A8">
        <w:rPr>
          <w:rFonts w:asciiTheme="minorHAnsi" w:eastAsiaTheme="minorEastAsia" w:hAnsiTheme="minorHAnsi" w:cstheme="minorBidi"/>
          <w:sz w:val="22"/>
          <w:szCs w:val="22"/>
          <w:lang w:eastAsia="en-US" w:bidi="en-US"/>
        </w:rPr>
        <w:t xml:space="preserve"> </w:t>
      </w:r>
      <w:r w:rsidR="009B0DC4">
        <w:rPr>
          <w:rFonts w:asciiTheme="minorHAnsi" w:eastAsiaTheme="minorEastAsia" w:hAnsiTheme="minorHAnsi" w:cstheme="minorBidi"/>
          <w:sz w:val="22"/>
          <w:szCs w:val="22"/>
          <w:lang w:eastAsia="en-US" w:bidi="en-US"/>
        </w:rPr>
        <w:t>Sous l’effet d</w:t>
      </w:r>
      <w:r w:rsidR="00955C5F">
        <w:rPr>
          <w:rFonts w:asciiTheme="minorHAnsi" w:eastAsiaTheme="minorEastAsia" w:hAnsiTheme="minorHAnsi" w:cstheme="minorBidi"/>
          <w:sz w:val="22"/>
          <w:szCs w:val="22"/>
          <w:lang w:eastAsia="en-US" w:bidi="en-US"/>
        </w:rPr>
        <w:t>e ce balourd</w:t>
      </w:r>
      <w:r w:rsidR="009B0DC4">
        <w:rPr>
          <w:rFonts w:asciiTheme="minorHAnsi" w:eastAsiaTheme="minorEastAsia" w:hAnsiTheme="minorHAnsi" w:cstheme="minorBidi"/>
          <w:sz w:val="22"/>
          <w:szCs w:val="22"/>
          <w:lang w:eastAsia="en-US" w:bidi="en-US"/>
        </w:rPr>
        <w:t xml:space="preserve">, </w:t>
      </w:r>
      <w:r w:rsidR="00646D50">
        <w:rPr>
          <w:rFonts w:asciiTheme="minorHAnsi" w:eastAsiaTheme="minorEastAsia" w:hAnsiTheme="minorHAnsi" w:cstheme="minorBidi"/>
          <w:sz w:val="22"/>
          <w:szCs w:val="22"/>
          <w:lang w:eastAsia="en-US" w:bidi="en-US"/>
        </w:rPr>
        <w:t>l’amplitude et la phase des</w:t>
      </w:r>
      <w:r w:rsidR="007735A8">
        <w:rPr>
          <w:rFonts w:asciiTheme="minorHAnsi" w:eastAsiaTheme="minorEastAsia" w:hAnsiTheme="minorHAnsi" w:cstheme="minorBidi"/>
          <w:sz w:val="22"/>
          <w:szCs w:val="22"/>
          <w:lang w:eastAsia="en-US" w:bidi="en-US"/>
        </w:rPr>
        <w:t xml:space="preserve"> vibration</w:t>
      </w:r>
      <w:r w:rsidR="00646D50">
        <w:rPr>
          <w:rFonts w:asciiTheme="minorHAnsi" w:eastAsiaTheme="minorEastAsia" w:hAnsiTheme="minorHAnsi" w:cstheme="minorBidi"/>
          <w:sz w:val="22"/>
          <w:szCs w:val="22"/>
          <w:lang w:eastAsia="en-US" w:bidi="en-US"/>
        </w:rPr>
        <w:t>s synchrones</w:t>
      </w:r>
      <w:r w:rsidR="003E06CE">
        <w:rPr>
          <w:rFonts w:asciiTheme="minorHAnsi" w:eastAsiaTheme="minorEastAsia" w:hAnsiTheme="minorHAnsi" w:cstheme="minorBidi"/>
          <w:sz w:val="22"/>
          <w:szCs w:val="22"/>
          <w:lang w:eastAsia="en-US" w:bidi="en-US"/>
        </w:rPr>
        <w:t xml:space="preserve"> de</w:t>
      </w:r>
      <w:r w:rsidR="007735A8">
        <w:rPr>
          <w:rFonts w:asciiTheme="minorHAnsi" w:eastAsiaTheme="minorEastAsia" w:hAnsiTheme="minorHAnsi" w:cstheme="minorBidi"/>
          <w:sz w:val="22"/>
          <w:szCs w:val="22"/>
          <w:lang w:eastAsia="en-US" w:bidi="en-US"/>
        </w:rPr>
        <w:t xml:space="preserve"> rotor évolue</w:t>
      </w:r>
      <w:r w:rsidR="00295ADD">
        <w:rPr>
          <w:rFonts w:asciiTheme="minorHAnsi" w:eastAsiaTheme="minorEastAsia" w:hAnsiTheme="minorHAnsi" w:cstheme="minorBidi"/>
          <w:sz w:val="22"/>
          <w:szCs w:val="22"/>
          <w:lang w:eastAsia="en-US" w:bidi="en-US"/>
        </w:rPr>
        <w:t>nt</w:t>
      </w:r>
      <w:r w:rsidR="007735A8">
        <w:rPr>
          <w:rFonts w:asciiTheme="minorHAnsi" w:eastAsiaTheme="minorEastAsia" w:hAnsiTheme="minorHAnsi" w:cstheme="minorBidi"/>
          <w:sz w:val="22"/>
          <w:szCs w:val="22"/>
          <w:lang w:eastAsia="en-US" w:bidi="en-US"/>
        </w:rPr>
        <w:t xml:space="preserve"> progressivement dans le temps. </w:t>
      </w:r>
      <w:r w:rsidR="000A4D59">
        <w:rPr>
          <w:rFonts w:asciiTheme="minorHAnsi" w:eastAsiaTheme="minorEastAsia" w:hAnsiTheme="minorHAnsi" w:cstheme="minorBidi"/>
          <w:sz w:val="22"/>
          <w:szCs w:val="22"/>
          <w:lang w:eastAsia="en-US" w:bidi="en-US"/>
        </w:rPr>
        <w:t>Dans l</w:t>
      </w:r>
      <w:r w:rsidR="00955C5F">
        <w:rPr>
          <w:rFonts w:asciiTheme="minorHAnsi" w:eastAsiaTheme="minorEastAsia" w:hAnsiTheme="minorHAnsi" w:cstheme="minorBidi"/>
          <w:sz w:val="22"/>
          <w:szCs w:val="22"/>
          <w:lang w:eastAsia="en-US" w:bidi="en-US"/>
        </w:rPr>
        <w:t>a plupart d</w:t>
      </w:r>
      <w:r w:rsidR="000A4D59">
        <w:rPr>
          <w:rFonts w:asciiTheme="minorHAnsi" w:eastAsiaTheme="minorEastAsia" w:hAnsiTheme="minorHAnsi" w:cstheme="minorBidi"/>
          <w:sz w:val="22"/>
          <w:szCs w:val="22"/>
          <w:lang w:eastAsia="en-US" w:bidi="en-US"/>
        </w:rPr>
        <w:t>es</w:t>
      </w:r>
      <w:r w:rsidR="00955C5F">
        <w:rPr>
          <w:rFonts w:asciiTheme="minorHAnsi" w:eastAsiaTheme="minorEastAsia" w:hAnsiTheme="minorHAnsi" w:cstheme="minorBidi"/>
          <w:sz w:val="22"/>
          <w:szCs w:val="22"/>
          <w:lang w:eastAsia="en-US" w:bidi="en-US"/>
        </w:rPr>
        <w:t xml:space="preserve"> </w:t>
      </w:r>
      <w:r w:rsidR="000A4D59">
        <w:rPr>
          <w:rFonts w:asciiTheme="minorHAnsi" w:eastAsiaTheme="minorEastAsia" w:hAnsiTheme="minorHAnsi" w:cstheme="minorBidi"/>
          <w:sz w:val="22"/>
          <w:szCs w:val="22"/>
          <w:lang w:eastAsia="en-US" w:bidi="en-US"/>
        </w:rPr>
        <w:t>cas</w:t>
      </w:r>
      <w:r w:rsidR="00955C5F">
        <w:rPr>
          <w:rFonts w:asciiTheme="minorHAnsi" w:eastAsiaTheme="minorEastAsia" w:hAnsiTheme="minorHAnsi" w:cstheme="minorBidi"/>
          <w:sz w:val="22"/>
          <w:szCs w:val="22"/>
          <w:lang w:eastAsia="en-US" w:bidi="en-US"/>
        </w:rPr>
        <w:t xml:space="preserve">, </w:t>
      </w:r>
      <w:r w:rsidR="00D9561D">
        <w:rPr>
          <w:rFonts w:asciiTheme="minorHAnsi" w:eastAsiaTheme="minorEastAsia" w:hAnsiTheme="minorHAnsi" w:cstheme="minorBidi"/>
          <w:sz w:val="22"/>
          <w:szCs w:val="22"/>
          <w:lang w:eastAsia="en-US" w:bidi="en-US"/>
        </w:rPr>
        <w:t>l’</w:t>
      </w:r>
      <w:r w:rsidR="0096766E">
        <w:rPr>
          <w:rFonts w:asciiTheme="minorHAnsi" w:eastAsiaTheme="minorEastAsia" w:hAnsiTheme="minorHAnsi" w:cstheme="minorBidi"/>
          <w:sz w:val="22"/>
          <w:szCs w:val="22"/>
          <w:lang w:eastAsia="en-US" w:bidi="en-US"/>
        </w:rPr>
        <w:t>effet Morton reste stable et l</w:t>
      </w:r>
      <w:r w:rsidR="00AB182C">
        <w:rPr>
          <w:rFonts w:asciiTheme="minorHAnsi" w:eastAsiaTheme="minorEastAsia" w:hAnsiTheme="minorHAnsi" w:cstheme="minorBidi"/>
          <w:sz w:val="22"/>
          <w:szCs w:val="22"/>
          <w:lang w:eastAsia="en-US" w:bidi="en-US"/>
        </w:rPr>
        <w:t xml:space="preserve">es </w:t>
      </w:r>
      <w:r w:rsidR="0096766E">
        <w:rPr>
          <w:rFonts w:asciiTheme="minorHAnsi" w:eastAsiaTheme="minorEastAsia" w:hAnsiTheme="minorHAnsi" w:cstheme="minorBidi"/>
          <w:sz w:val="22"/>
          <w:szCs w:val="22"/>
          <w:lang w:eastAsia="en-US" w:bidi="en-US"/>
        </w:rPr>
        <w:t>influence</w:t>
      </w:r>
      <w:r w:rsidR="00AB182C">
        <w:rPr>
          <w:rFonts w:asciiTheme="minorHAnsi" w:eastAsiaTheme="minorEastAsia" w:hAnsiTheme="minorHAnsi" w:cstheme="minorBidi"/>
          <w:sz w:val="22"/>
          <w:szCs w:val="22"/>
          <w:lang w:eastAsia="en-US" w:bidi="en-US"/>
        </w:rPr>
        <w:t>s</w:t>
      </w:r>
      <w:r w:rsidR="0096766E">
        <w:rPr>
          <w:rFonts w:asciiTheme="minorHAnsi" w:eastAsiaTheme="minorEastAsia" w:hAnsiTheme="minorHAnsi" w:cstheme="minorBidi"/>
          <w:sz w:val="22"/>
          <w:szCs w:val="22"/>
          <w:lang w:eastAsia="en-US" w:bidi="en-US"/>
        </w:rPr>
        <w:t xml:space="preserve"> du balourd thermique sur l</w:t>
      </w:r>
      <w:r w:rsidR="0073181D">
        <w:rPr>
          <w:rFonts w:asciiTheme="minorHAnsi" w:eastAsiaTheme="minorEastAsia" w:hAnsiTheme="minorHAnsi" w:cstheme="minorBidi"/>
          <w:sz w:val="22"/>
          <w:szCs w:val="22"/>
          <w:lang w:eastAsia="en-US" w:bidi="en-US"/>
        </w:rPr>
        <w:t>es</w:t>
      </w:r>
      <w:r w:rsidR="00D9561D">
        <w:rPr>
          <w:rFonts w:asciiTheme="minorHAnsi" w:eastAsiaTheme="minorEastAsia" w:hAnsiTheme="minorHAnsi" w:cstheme="minorBidi"/>
          <w:sz w:val="22"/>
          <w:szCs w:val="22"/>
          <w:lang w:eastAsia="en-US" w:bidi="en-US"/>
        </w:rPr>
        <w:t xml:space="preserve"> vibration</w:t>
      </w:r>
      <w:r w:rsidR="0073181D">
        <w:rPr>
          <w:rFonts w:asciiTheme="minorHAnsi" w:eastAsiaTheme="minorEastAsia" w:hAnsiTheme="minorHAnsi" w:cstheme="minorBidi"/>
          <w:sz w:val="22"/>
          <w:szCs w:val="22"/>
          <w:lang w:eastAsia="en-US" w:bidi="en-US"/>
        </w:rPr>
        <w:t>s</w:t>
      </w:r>
      <w:r w:rsidR="00D9561D">
        <w:rPr>
          <w:rFonts w:asciiTheme="minorHAnsi" w:eastAsiaTheme="minorEastAsia" w:hAnsiTheme="minorHAnsi" w:cstheme="minorBidi"/>
          <w:sz w:val="22"/>
          <w:szCs w:val="22"/>
          <w:lang w:eastAsia="en-US" w:bidi="en-US"/>
        </w:rPr>
        <w:t xml:space="preserve"> n</w:t>
      </w:r>
      <w:r w:rsidR="00AB182C">
        <w:rPr>
          <w:rFonts w:asciiTheme="minorHAnsi" w:eastAsiaTheme="minorEastAsia" w:hAnsiTheme="minorHAnsi" w:cstheme="minorBidi"/>
          <w:sz w:val="22"/>
          <w:szCs w:val="22"/>
          <w:lang w:eastAsia="en-US" w:bidi="en-US"/>
        </w:rPr>
        <w:t>e sont</w:t>
      </w:r>
      <w:r w:rsidR="00D9561D">
        <w:rPr>
          <w:rFonts w:asciiTheme="minorHAnsi" w:eastAsiaTheme="minorEastAsia" w:hAnsiTheme="minorHAnsi" w:cstheme="minorBidi"/>
          <w:sz w:val="22"/>
          <w:szCs w:val="22"/>
          <w:lang w:eastAsia="en-US" w:bidi="en-US"/>
        </w:rPr>
        <w:t xml:space="preserve"> pas </w:t>
      </w:r>
      <w:r w:rsidR="007841C1">
        <w:rPr>
          <w:rFonts w:asciiTheme="minorHAnsi" w:eastAsiaTheme="minorEastAsia" w:hAnsiTheme="minorHAnsi" w:cstheme="minorBidi"/>
          <w:sz w:val="22"/>
          <w:szCs w:val="22"/>
          <w:lang w:eastAsia="en-US" w:bidi="en-US"/>
        </w:rPr>
        <w:t>nuisibles</w:t>
      </w:r>
      <w:r w:rsidR="00D9561D">
        <w:rPr>
          <w:rFonts w:asciiTheme="minorHAnsi" w:eastAsiaTheme="minorEastAsia" w:hAnsiTheme="minorHAnsi" w:cstheme="minorBidi"/>
          <w:sz w:val="22"/>
          <w:szCs w:val="22"/>
          <w:lang w:eastAsia="en-US" w:bidi="en-US"/>
        </w:rPr>
        <w:t xml:space="preserve"> au fonctionnement</w:t>
      </w:r>
      <w:r w:rsidR="005B62DD">
        <w:rPr>
          <w:rFonts w:asciiTheme="minorHAnsi" w:eastAsiaTheme="minorEastAsia" w:hAnsiTheme="minorHAnsi" w:cstheme="minorBidi"/>
          <w:sz w:val="22"/>
          <w:szCs w:val="22"/>
          <w:lang w:eastAsia="en-US" w:bidi="en-US"/>
        </w:rPr>
        <w:t xml:space="preserve"> de la machine</w:t>
      </w:r>
      <w:r w:rsidR="00D9561D">
        <w:rPr>
          <w:rFonts w:asciiTheme="minorHAnsi" w:eastAsiaTheme="minorEastAsia" w:hAnsiTheme="minorHAnsi" w:cstheme="minorBidi"/>
          <w:sz w:val="22"/>
          <w:szCs w:val="22"/>
          <w:lang w:eastAsia="en-US" w:bidi="en-US"/>
        </w:rPr>
        <w:t>. Cependant, s</w:t>
      </w:r>
      <w:r w:rsidR="007735A8">
        <w:rPr>
          <w:rFonts w:asciiTheme="minorHAnsi" w:eastAsiaTheme="minorEastAsia" w:hAnsiTheme="minorHAnsi" w:cstheme="minorBidi"/>
          <w:sz w:val="22"/>
          <w:szCs w:val="22"/>
          <w:lang w:eastAsia="en-US" w:bidi="en-US"/>
        </w:rPr>
        <w:t>i les conditions</w:t>
      </w:r>
      <w:r w:rsidR="00887FE5">
        <w:rPr>
          <w:rFonts w:asciiTheme="minorHAnsi" w:eastAsiaTheme="minorEastAsia" w:hAnsiTheme="minorHAnsi" w:cstheme="minorBidi"/>
          <w:sz w:val="22"/>
          <w:szCs w:val="22"/>
          <w:lang w:eastAsia="en-US" w:bidi="en-US"/>
        </w:rPr>
        <w:t xml:space="preserve"> sont</w:t>
      </w:r>
      <w:r w:rsidR="007735A8">
        <w:rPr>
          <w:rFonts w:asciiTheme="minorHAnsi" w:eastAsiaTheme="minorEastAsia" w:hAnsiTheme="minorHAnsi" w:cstheme="minorBidi"/>
          <w:sz w:val="22"/>
          <w:szCs w:val="22"/>
          <w:lang w:eastAsia="en-US" w:bidi="en-US"/>
        </w:rPr>
        <w:t xml:space="preserve"> </w:t>
      </w:r>
      <w:r w:rsidR="00887FE5">
        <w:rPr>
          <w:rFonts w:asciiTheme="minorHAnsi" w:eastAsiaTheme="minorEastAsia" w:hAnsiTheme="minorHAnsi" w:cstheme="minorBidi"/>
          <w:sz w:val="22"/>
          <w:szCs w:val="22"/>
          <w:lang w:eastAsia="en-US" w:bidi="en-US"/>
        </w:rPr>
        <w:t>favorables</w:t>
      </w:r>
      <w:r w:rsidR="007735A8">
        <w:rPr>
          <w:rFonts w:asciiTheme="minorHAnsi" w:eastAsiaTheme="minorEastAsia" w:hAnsiTheme="minorHAnsi" w:cstheme="minorBidi"/>
          <w:sz w:val="22"/>
          <w:szCs w:val="22"/>
          <w:lang w:eastAsia="en-US" w:bidi="en-US"/>
        </w:rPr>
        <w:t xml:space="preserve">, le comportement </w:t>
      </w:r>
      <w:r w:rsidR="00955C5F">
        <w:rPr>
          <w:rFonts w:asciiTheme="minorHAnsi" w:eastAsiaTheme="minorEastAsia" w:hAnsiTheme="minorHAnsi" w:cstheme="minorBidi"/>
          <w:sz w:val="22"/>
          <w:szCs w:val="22"/>
          <w:lang w:eastAsia="en-US" w:bidi="en-US"/>
        </w:rPr>
        <w:t>dynamique du rotor deviendrait</w:t>
      </w:r>
      <w:r w:rsidR="00A56B5D">
        <w:rPr>
          <w:rFonts w:asciiTheme="minorHAnsi" w:eastAsiaTheme="minorEastAsia" w:hAnsiTheme="minorHAnsi" w:cstheme="minorBidi"/>
          <w:sz w:val="22"/>
          <w:szCs w:val="22"/>
          <w:lang w:eastAsia="en-US" w:bidi="en-US"/>
        </w:rPr>
        <w:t xml:space="preserve"> instable et </w:t>
      </w:r>
      <w:r w:rsidR="00BB0B41">
        <w:rPr>
          <w:rFonts w:asciiTheme="minorHAnsi" w:eastAsiaTheme="minorEastAsia" w:hAnsiTheme="minorHAnsi" w:cstheme="minorBidi"/>
          <w:sz w:val="22"/>
          <w:szCs w:val="22"/>
          <w:lang w:eastAsia="en-US" w:bidi="en-US"/>
        </w:rPr>
        <w:t xml:space="preserve">l’instabilité de la vibration </w:t>
      </w:r>
      <w:r w:rsidR="00AC0EAB">
        <w:rPr>
          <w:rFonts w:asciiTheme="minorHAnsi" w:eastAsiaTheme="minorEastAsia" w:hAnsiTheme="minorHAnsi" w:cstheme="minorBidi"/>
          <w:sz w:val="22"/>
          <w:szCs w:val="22"/>
          <w:lang w:eastAsia="en-US" w:bidi="en-US"/>
        </w:rPr>
        <w:t>synchrone,</w:t>
      </w:r>
      <w:r w:rsidR="00183DA8">
        <w:rPr>
          <w:rFonts w:asciiTheme="minorHAnsi" w:eastAsiaTheme="minorEastAsia" w:hAnsiTheme="minorHAnsi" w:cstheme="minorBidi"/>
          <w:sz w:val="22"/>
          <w:szCs w:val="22"/>
          <w:lang w:eastAsia="en-US" w:bidi="en-US"/>
        </w:rPr>
        <w:t xml:space="preserve"> autrement dit </w:t>
      </w:r>
      <w:r w:rsidR="00BB0B41">
        <w:rPr>
          <w:rFonts w:asciiTheme="minorHAnsi" w:eastAsiaTheme="minorEastAsia" w:hAnsiTheme="minorHAnsi" w:cstheme="minorBidi"/>
          <w:sz w:val="22"/>
          <w:szCs w:val="22"/>
          <w:lang w:eastAsia="en-US" w:bidi="en-US"/>
        </w:rPr>
        <w:t xml:space="preserve">l’effet Morton </w:t>
      </w:r>
      <w:r w:rsidR="00AB182C">
        <w:rPr>
          <w:rFonts w:asciiTheme="minorHAnsi" w:eastAsiaTheme="minorEastAsia" w:hAnsiTheme="minorHAnsi" w:cstheme="minorBidi"/>
          <w:sz w:val="22"/>
          <w:szCs w:val="22"/>
          <w:lang w:eastAsia="en-US" w:bidi="en-US"/>
        </w:rPr>
        <w:t>instable, pourrait</w:t>
      </w:r>
      <w:r w:rsidR="003A534F">
        <w:rPr>
          <w:rFonts w:asciiTheme="minorHAnsi" w:eastAsiaTheme="minorEastAsia" w:hAnsiTheme="minorHAnsi" w:cstheme="minorBidi"/>
          <w:sz w:val="22"/>
          <w:szCs w:val="22"/>
          <w:lang w:eastAsia="en-US" w:bidi="en-US"/>
        </w:rPr>
        <w:t xml:space="preserve"> </w:t>
      </w:r>
      <w:r w:rsidR="007735A8">
        <w:rPr>
          <w:rFonts w:asciiTheme="minorHAnsi" w:eastAsiaTheme="minorEastAsia" w:hAnsiTheme="minorHAnsi" w:cstheme="minorBidi"/>
          <w:sz w:val="22"/>
          <w:szCs w:val="22"/>
          <w:lang w:eastAsia="en-US" w:bidi="en-US"/>
        </w:rPr>
        <w:t>se produi</w:t>
      </w:r>
      <w:r w:rsidR="003A534F">
        <w:rPr>
          <w:rFonts w:asciiTheme="minorHAnsi" w:eastAsiaTheme="minorEastAsia" w:hAnsiTheme="minorHAnsi" w:cstheme="minorBidi"/>
          <w:sz w:val="22"/>
          <w:szCs w:val="22"/>
          <w:lang w:eastAsia="en-US" w:bidi="en-US"/>
        </w:rPr>
        <w:t>re</w:t>
      </w:r>
      <w:r w:rsidR="007735A8">
        <w:rPr>
          <w:rFonts w:asciiTheme="minorHAnsi" w:eastAsiaTheme="minorEastAsia" w:hAnsiTheme="minorHAnsi" w:cstheme="minorBidi"/>
          <w:sz w:val="22"/>
          <w:szCs w:val="22"/>
          <w:lang w:eastAsia="en-US" w:bidi="en-US"/>
        </w:rPr>
        <w:t>.</w:t>
      </w:r>
      <w:r w:rsidR="003961D6">
        <w:rPr>
          <w:rFonts w:asciiTheme="minorHAnsi" w:eastAsiaTheme="minorEastAsia" w:hAnsiTheme="minorHAnsi" w:cstheme="minorBidi"/>
          <w:sz w:val="22"/>
          <w:szCs w:val="22"/>
          <w:lang w:eastAsia="en-US" w:bidi="en-US"/>
        </w:rPr>
        <w:t xml:space="preserve"> </w:t>
      </w:r>
    </w:p>
    <w:p w14:paraId="282201F9" w14:textId="2F40EE80" w:rsidR="004D2AB6" w:rsidRDefault="003324A0" w:rsidP="0016253D">
      <w:pPr>
        <w:pStyle w:val="Corpsdetexte"/>
        <w:spacing w:line="360" w:lineRule="auto"/>
        <w:ind w:firstLine="708"/>
        <w:rPr>
          <w:rFonts w:asciiTheme="minorHAnsi" w:eastAsiaTheme="minorEastAsia" w:hAnsiTheme="minorHAnsi" w:cstheme="minorBidi"/>
          <w:sz w:val="22"/>
          <w:szCs w:val="22"/>
          <w:lang w:eastAsia="en-US" w:bidi="en-US"/>
        </w:rPr>
      </w:pPr>
      <w:r>
        <w:rPr>
          <w:rFonts w:asciiTheme="minorHAnsi" w:eastAsiaTheme="minorEastAsia" w:hAnsiTheme="minorHAnsi" w:cstheme="minorBidi"/>
          <w:sz w:val="22"/>
          <w:szCs w:val="22"/>
          <w:lang w:eastAsia="en-US" w:bidi="en-US"/>
        </w:rPr>
        <w:t xml:space="preserve">Pour </w:t>
      </w:r>
      <w:r w:rsidR="000A4D59">
        <w:rPr>
          <w:rFonts w:asciiTheme="minorHAnsi" w:eastAsiaTheme="minorEastAsia" w:hAnsiTheme="minorHAnsi" w:cstheme="minorBidi"/>
          <w:sz w:val="22"/>
          <w:szCs w:val="22"/>
          <w:lang w:eastAsia="en-US" w:bidi="en-US"/>
        </w:rPr>
        <w:t xml:space="preserve">mieux </w:t>
      </w:r>
      <w:r>
        <w:rPr>
          <w:rFonts w:asciiTheme="minorHAnsi" w:eastAsiaTheme="minorEastAsia" w:hAnsiTheme="minorHAnsi" w:cstheme="minorBidi"/>
          <w:sz w:val="22"/>
          <w:szCs w:val="22"/>
          <w:lang w:eastAsia="en-US" w:bidi="en-US"/>
        </w:rPr>
        <w:t>comprendre</w:t>
      </w:r>
      <w:r w:rsidR="00B77683">
        <w:rPr>
          <w:rFonts w:asciiTheme="minorHAnsi" w:eastAsiaTheme="minorEastAsia" w:hAnsiTheme="minorHAnsi" w:cstheme="minorBidi"/>
          <w:sz w:val="22"/>
          <w:szCs w:val="22"/>
          <w:lang w:eastAsia="en-US" w:bidi="en-US"/>
        </w:rPr>
        <w:t xml:space="preserve"> et analyser l</w:t>
      </w:r>
      <w:r w:rsidR="00D9561D">
        <w:rPr>
          <w:rFonts w:asciiTheme="minorHAnsi" w:eastAsiaTheme="minorEastAsia" w:hAnsiTheme="minorHAnsi" w:cstheme="minorBidi"/>
          <w:sz w:val="22"/>
          <w:szCs w:val="22"/>
          <w:lang w:eastAsia="en-US" w:bidi="en-US"/>
        </w:rPr>
        <w:t>es conditions</w:t>
      </w:r>
      <w:r w:rsidR="0096766E">
        <w:rPr>
          <w:rFonts w:asciiTheme="minorHAnsi" w:eastAsiaTheme="minorEastAsia" w:hAnsiTheme="minorHAnsi" w:cstheme="minorBidi"/>
          <w:sz w:val="22"/>
          <w:szCs w:val="22"/>
          <w:lang w:eastAsia="en-US" w:bidi="en-US"/>
        </w:rPr>
        <w:t xml:space="preserve"> </w:t>
      </w:r>
      <w:r w:rsidR="00D9561D">
        <w:rPr>
          <w:rFonts w:asciiTheme="minorHAnsi" w:eastAsiaTheme="minorEastAsia" w:hAnsiTheme="minorHAnsi" w:cstheme="minorBidi"/>
          <w:sz w:val="22"/>
          <w:szCs w:val="22"/>
          <w:lang w:eastAsia="en-US" w:bidi="en-US"/>
        </w:rPr>
        <w:t>du</w:t>
      </w:r>
      <w:r w:rsidR="0096766E">
        <w:rPr>
          <w:rFonts w:asciiTheme="minorHAnsi" w:eastAsiaTheme="minorEastAsia" w:hAnsiTheme="minorHAnsi" w:cstheme="minorBidi"/>
          <w:sz w:val="22"/>
          <w:szCs w:val="22"/>
          <w:lang w:eastAsia="en-US" w:bidi="en-US"/>
        </w:rPr>
        <w:t xml:space="preserve"> déclenchement de</w:t>
      </w:r>
      <w:r w:rsidR="00D9561D">
        <w:rPr>
          <w:rFonts w:asciiTheme="minorHAnsi" w:eastAsiaTheme="minorEastAsia" w:hAnsiTheme="minorHAnsi" w:cstheme="minorBidi"/>
          <w:sz w:val="22"/>
          <w:szCs w:val="22"/>
          <w:lang w:eastAsia="en-US" w:bidi="en-US"/>
        </w:rPr>
        <w:t xml:space="preserve"> </w:t>
      </w:r>
      <w:r w:rsidR="00B77683">
        <w:rPr>
          <w:rFonts w:asciiTheme="minorHAnsi" w:eastAsiaTheme="minorEastAsia" w:hAnsiTheme="minorHAnsi" w:cstheme="minorBidi"/>
          <w:sz w:val="22"/>
          <w:szCs w:val="22"/>
          <w:lang w:eastAsia="en-US" w:bidi="en-US"/>
        </w:rPr>
        <w:t xml:space="preserve">ce </w:t>
      </w:r>
      <w:r w:rsidR="00D9561D">
        <w:rPr>
          <w:rFonts w:asciiTheme="minorHAnsi" w:eastAsiaTheme="minorEastAsia" w:hAnsiTheme="minorHAnsi" w:cstheme="minorBidi"/>
          <w:sz w:val="22"/>
          <w:szCs w:val="22"/>
          <w:lang w:eastAsia="en-US" w:bidi="en-US"/>
        </w:rPr>
        <w:t>scénario destructif</w:t>
      </w:r>
      <w:r>
        <w:rPr>
          <w:rFonts w:asciiTheme="minorHAnsi" w:eastAsiaTheme="minorEastAsia" w:hAnsiTheme="minorHAnsi" w:cstheme="minorBidi"/>
          <w:sz w:val="22"/>
          <w:szCs w:val="22"/>
          <w:lang w:eastAsia="en-US" w:bidi="en-US"/>
        </w:rPr>
        <w:t xml:space="preserve">, </w:t>
      </w:r>
      <w:r w:rsidR="00B77683">
        <w:rPr>
          <w:rFonts w:asciiTheme="minorHAnsi" w:eastAsiaTheme="minorEastAsia" w:hAnsiTheme="minorHAnsi" w:cstheme="minorBidi"/>
          <w:sz w:val="22"/>
          <w:szCs w:val="22"/>
          <w:lang w:eastAsia="en-US" w:bidi="en-US"/>
        </w:rPr>
        <w:t xml:space="preserve">il est nécessaire de </w:t>
      </w:r>
      <w:r w:rsidR="00F25FCB">
        <w:rPr>
          <w:rFonts w:asciiTheme="minorHAnsi" w:eastAsiaTheme="minorEastAsia" w:hAnsiTheme="minorHAnsi" w:cstheme="minorBidi"/>
          <w:sz w:val="22"/>
          <w:szCs w:val="22"/>
          <w:lang w:eastAsia="en-US" w:bidi="en-US"/>
        </w:rPr>
        <w:t xml:space="preserve">simuler l’effet Morton de manière précise. Cette simulation nécessite de </w:t>
      </w:r>
      <w:r w:rsidR="00D708FD">
        <w:rPr>
          <w:rFonts w:asciiTheme="minorHAnsi" w:eastAsiaTheme="minorEastAsia" w:hAnsiTheme="minorHAnsi" w:cstheme="minorBidi"/>
          <w:sz w:val="22"/>
          <w:szCs w:val="22"/>
          <w:lang w:eastAsia="en-US" w:bidi="en-US"/>
        </w:rPr>
        <w:t xml:space="preserve">faire </w:t>
      </w:r>
      <w:r w:rsidR="00DC2A5F">
        <w:rPr>
          <w:rFonts w:asciiTheme="minorHAnsi" w:eastAsiaTheme="minorEastAsia" w:hAnsiTheme="minorHAnsi" w:cstheme="minorBidi"/>
          <w:sz w:val="22"/>
          <w:szCs w:val="22"/>
          <w:lang w:eastAsia="en-US" w:bidi="en-US"/>
        </w:rPr>
        <w:t>intervenir</w:t>
      </w:r>
      <w:r w:rsidR="00D708FD">
        <w:rPr>
          <w:rFonts w:asciiTheme="minorHAnsi" w:eastAsiaTheme="minorEastAsia" w:hAnsiTheme="minorHAnsi" w:cstheme="minorBidi"/>
          <w:sz w:val="22"/>
          <w:szCs w:val="22"/>
          <w:lang w:eastAsia="en-US" w:bidi="en-US"/>
        </w:rPr>
        <w:t xml:space="preserve"> plusieurs phénomènes physiques et </w:t>
      </w:r>
      <w:r w:rsidR="00B77683">
        <w:rPr>
          <w:rFonts w:asciiTheme="minorHAnsi" w:eastAsiaTheme="minorEastAsia" w:hAnsiTheme="minorHAnsi" w:cstheme="minorBidi"/>
          <w:sz w:val="22"/>
          <w:szCs w:val="22"/>
          <w:lang w:eastAsia="en-US" w:bidi="en-US"/>
        </w:rPr>
        <w:t xml:space="preserve">coupler plusieurs </w:t>
      </w:r>
      <w:r w:rsidR="00DC2A5F">
        <w:rPr>
          <w:rFonts w:asciiTheme="minorHAnsi" w:eastAsiaTheme="minorEastAsia" w:hAnsiTheme="minorHAnsi" w:cstheme="minorBidi"/>
          <w:sz w:val="22"/>
          <w:szCs w:val="22"/>
          <w:lang w:eastAsia="en-US" w:bidi="en-US"/>
        </w:rPr>
        <w:t>modèles qui traitent c</w:t>
      </w:r>
      <w:r w:rsidR="00723E18">
        <w:rPr>
          <w:rFonts w:asciiTheme="minorHAnsi" w:eastAsiaTheme="minorEastAsia" w:hAnsiTheme="minorHAnsi" w:cstheme="minorBidi"/>
          <w:sz w:val="22"/>
          <w:szCs w:val="22"/>
          <w:lang w:eastAsia="en-US" w:bidi="en-US"/>
        </w:rPr>
        <w:t xml:space="preserve">es </w:t>
      </w:r>
      <w:r w:rsidR="00B77683">
        <w:rPr>
          <w:rFonts w:asciiTheme="minorHAnsi" w:eastAsiaTheme="minorEastAsia" w:hAnsiTheme="minorHAnsi" w:cstheme="minorBidi"/>
          <w:sz w:val="22"/>
          <w:szCs w:val="22"/>
          <w:lang w:eastAsia="en-US" w:bidi="en-US"/>
        </w:rPr>
        <w:t xml:space="preserve">phénomènes </w:t>
      </w:r>
      <w:r w:rsidR="00D03F3D">
        <w:rPr>
          <w:rFonts w:asciiTheme="minorHAnsi" w:eastAsiaTheme="minorEastAsia" w:hAnsiTheme="minorHAnsi" w:cstheme="minorBidi"/>
          <w:sz w:val="22"/>
          <w:szCs w:val="22"/>
          <w:lang w:eastAsia="en-US" w:bidi="en-US"/>
        </w:rPr>
        <w:t xml:space="preserve">physiques </w:t>
      </w:r>
      <w:r w:rsidR="00B77683">
        <w:rPr>
          <w:rFonts w:asciiTheme="minorHAnsi" w:eastAsiaTheme="minorEastAsia" w:hAnsiTheme="minorHAnsi" w:cstheme="minorBidi"/>
          <w:sz w:val="22"/>
          <w:szCs w:val="22"/>
          <w:lang w:eastAsia="en-US" w:bidi="en-US"/>
        </w:rPr>
        <w:t>concerné</w:t>
      </w:r>
      <w:r w:rsidR="006C7638">
        <w:rPr>
          <w:rFonts w:asciiTheme="minorHAnsi" w:eastAsiaTheme="minorEastAsia" w:hAnsiTheme="minorHAnsi" w:cstheme="minorBidi"/>
          <w:sz w:val="22"/>
          <w:szCs w:val="22"/>
          <w:lang w:eastAsia="en-US" w:bidi="en-US"/>
        </w:rPr>
        <w:t>s</w:t>
      </w:r>
      <w:r w:rsidR="00723E18">
        <w:rPr>
          <w:rFonts w:asciiTheme="minorHAnsi" w:eastAsiaTheme="minorEastAsia" w:hAnsiTheme="minorHAnsi" w:cstheme="minorBidi"/>
          <w:sz w:val="22"/>
          <w:szCs w:val="22"/>
          <w:lang w:eastAsia="en-US" w:bidi="en-US"/>
        </w:rPr>
        <w:t>. Ces modèles sont respectivemen</w:t>
      </w:r>
      <w:r w:rsidR="00803985">
        <w:rPr>
          <w:rFonts w:asciiTheme="minorHAnsi" w:eastAsiaTheme="minorEastAsia" w:hAnsiTheme="minorHAnsi" w:cstheme="minorBidi"/>
          <w:sz w:val="22"/>
          <w:szCs w:val="22"/>
          <w:lang w:eastAsia="en-US" w:bidi="en-US"/>
        </w:rPr>
        <w:t xml:space="preserve">t </w:t>
      </w:r>
      <w:r w:rsidR="00803985" w:rsidRPr="003B248D">
        <w:rPr>
          <w:rFonts w:asciiTheme="minorHAnsi" w:eastAsiaTheme="minorEastAsia" w:hAnsiTheme="minorHAnsi" w:cstheme="minorBidi"/>
          <w:sz w:val="22"/>
          <w:szCs w:val="22"/>
          <w:lang w:eastAsia="en-US" w:bidi="en-US"/>
        </w:rPr>
        <w:t>le modèle de la lubrification hydrodynamique</w:t>
      </w:r>
      <w:r w:rsidR="00723E18" w:rsidRPr="003B248D">
        <w:rPr>
          <w:rFonts w:asciiTheme="minorHAnsi" w:eastAsiaTheme="minorEastAsia" w:hAnsiTheme="minorHAnsi" w:cstheme="minorBidi"/>
          <w:sz w:val="22"/>
          <w:szCs w:val="22"/>
          <w:lang w:eastAsia="en-US" w:bidi="en-US"/>
        </w:rPr>
        <w:t xml:space="preserve">, </w:t>
      </w:r>
      <w:r w:rsidR="00D03F3D" w:rsidRPr="003B248D">
        <w:rPr>
          <w:rFonts w:asciiTheme="minorHAnsi" w:eastAsiaTheme="minorEastAsia" w:hAnsiTheme="minorHAnsi" w:cstheme="minorBidi"/>
          <w:sz w:val="22"/>
          <w:szCs w:val="22"/>
          <w:lang w:eastAsia="en-US" w:bidi="en-US"/>
        </w:rPr>
        <w:t xml:space="preserve">le modèle thermomécanique du rotor </w:t>
      </w:r>
      <w:r w:rsidR="00723E18" w:rsidRPr="003B248D">
        <w:rPr>
          <w:rFonts w:asciiTheme="minorHAnsi" w:eastAsiaTheme="minorEastAsia" w:hAnsiTheme="minorHAnsi" w:cstheme="minorBidi"/>
          <w:sz w:val="22"/>
          <w:szCs w:val="22"/>
          <w:lang w:eastAsia="en-US" w:bidi="en-US"/>
        </w:rPr>
        <w:t>ainsi que</w:t>
      </w:r>
      <w:r w:rsidR="00D03F3D" w:rsidRPr="003B248D">
        <w:rPr>
          <w:rFonts w:asciiTheme="minorHAnsi" w:eastAsiaTheme="minorEastAsia" w:hAnsiTheme="minorHAnsi" w:cstheme="minorBidi"/>
          <w:sz w:val="22"/>
          <w:szCs w:val="22"/>
          <w:lang w:eastAsia="en-US" w:bidi="en-US"/>
        </w:rPr>
        <w:t xml:space="preserve"> le modèle de la dynamique du rotor</w:t>
      </w:r>
      <w:r w:rsidR="00723E18" w:rsidRPr="003B248D">
        <w:rPr>
          <w:rFonts w:asciiTheme="minorHAnsi" w:eastAsiaTheme="minorEastAsia" w:hAnsiTheme="minorHAnsi" w:cstheme="minorBidi"/>
          <w:sz w:val="22"/>
          <w:szCs w:val="22"/>
          <w:lang w:eastAsia="en-US" w:bidi="en-US"/>
        </w:rPr>
        <w:t>.</w:t>
      </w:r>
      <w:r w:rsidR="00723E18">
        <w:rPr>
          <w:rFonts w:asciiTheme="minorHAnsi" w:eastAsiaTheme="minorEastAsia" w:hAnsiTheme="minorHAnsi" w:cstheme="minorBidi"/>
          <w:sz w:val="22"/>
          <w:szCs w:val="22"/>
          <w:lang w:eastAsia="en-US" w:bidi="en-US"/>
        </w:rPr>
        <w:t xml:space="preserve"> </w:t>
      </w:r>
      <w:r w:rsidR="00F026D8">
        <w:rPr>
          <w:rFonts w:asciiTheme="minorHAnsi" w:eastAsiaTheme="minorEastAsia" w:hAnsiTheme="minorHAnsi" w:cstheme="minorBidi"/>
          <w:sz w:val="22"/>
          <w:szCs w:val="22"/>
          <w:lang w:eastAsia="en-US" w:bidi="en-US"/>
        </w:rPr>
        <w:t>C</w:t>
      </w:r>
      <w:r w:rsidR="00832AF7">
        <w:rPr>
          <w:rFonts w:asciiTheme="minorHAnsi" w:eastAsiaTheme="minorEastAsia" w:hAnsiTheme="minorHAnsi" w:cstheme="minorBidi"/>
          <w:sz w:val="22"/>
          <w:szCs w:val="22"/>
          <w:lang w:eastAsia="en-US" w:bidi="en-US"/>
        </w:rPr>
        <w:t>e couplage</w:t>
      </w:r>
      <w:r w:rsidR="00F026D8">
        <w:rPr>
          <w:rFonts w:asciiTheme="minorHAnsi" w:eastAsiaTheme="minorEastAsia" w:hAnsiTheme="minorHAnsi" w:cstheme="minorBidi"/>
          <w:sz w:val="22"/>
          <w:szCs w:val="22"/>
          <w:lang w:eastAsia="en-US" w:bidi="en-US"/>
        </w:rPr>
        <w:t xml:space="preserve"> multi-physique</w:t>
      </w:r>
      <w:r w:rsidR="00832AF7">
        <w:rPr>
          <w:rFonts w:asciiTheme="minorHAnsi" w:eastAsiaTheme="minorEastAsia" w:hAnsiTheme="minorHAnsi" w:cstheme="minorBidi"/>
          <w:sz w:val="22"/>
          <w:szCs w:val="22"/>
          <w:lang w:eastAsia="en-US" w:bidi="en-US"/>
        </w:rPr>
        <w:t xml:space="preserve"> n’</w:t>
      </w:r>
      <w:r w:rsidR="00CD3DF9">
        <w:rPr>
          <w:rFonts w:asciiTheme="minorHAnsi" w:eastAsiaTheme="minorEastAsia" w:hAnsiTheme="minorHAnsi" w:cstheme="minorBidi"/>
          <w:sz w:val="22"/>
          <w:szCs w:val="22"/>
          <w:lang w:eastAsia="en-US" w:bidi="en-US"/>
        </w:rPr>
        <w:t>est pas simple à cause des</w:t>
      </w:r>
      <w:r w:rsidR="00832AF7">
        <w:rPr>
          <w:rFonts w:asciiTheme="minorHAnsi" w:eastAsiaTheme="minorEastAsia" w:hAnsiTheme="minorHAnsi" w:cstheme="minorBidi"/>
          <w:sz w:val="22"/>
          <w:szCs w:val="22"/>
          <w:lang w:eastAsia="en-US" w:bidi="en-US"/>
        </w:rPr>
        <w:t xml:space="preserve"> échelles</w:t>
      </w:r>
      <w:r w:rsidR="007667BF">
        <w:rPr>
          <w:rFonts w:asciiTheme="minorHAnsi" w:eastAsiaTheme="minorEastAsia" w:hAnsiTheme="minorHAnsi" w:cstheme="minorBidi"/>
          <w:sz w:val="22"/>
          <w:szCs w:val="22"/>
          <w:lang w:eastAsia="en-US" w:bidi="en-US"/>
        </w:rPr>
        <w:t xml:space="preserve"> des</w:t>
      </w:r>
      <w:r w:rsidR="00832AF7">
        <w:rPr>
          <w:rFonts w:asciiTheme="minorHAnsi" w:eastAsiaTheme="minorEastAsia" w:hAnsiTheme="minorHAnsi" w:cstheme="minorBidi"/>
          <w:sz w:val="22"/>
          <w:szCs w:val="22"/>
          <w:lang w:eastAsia="en-US" w:bidi="en-US"/>
        </w:rPr>
        <w:t xml:space="preserve"> </w:t>
      </w:r>
      <w:r w:rsidR="007667BF">
        <w:rPr>
          <w:rFonts w:asciiTheme="minorHAnsi" w:eastAsiaTheme="minorEastAsia" w:hAnsiTheme="minorHAnsi" w:cstheme="minorBidi"/>
          <w:sz w:val="22"/>
          <w:szCs w:val="22"/>
          <w:lang w:eastAsia="en-US" w:bidi="en-US"/>
        </w:rPr>
        <w:t xml:space="preserve">constantes de </w:t>
      </w:r>
      <w:r w:rsidR="00832AF7">
        <w:rPr>
          <w:rFonts w:asciiTheme="minorHAnsi" w:eastAsiaTheme="minorEastAsia" w:hAnsiTheme="minorHAnsi" w:cstheme="minorBidi"/>
          <w:sz w:val="22"/>
          <w:szCs w:val="22"/>
          <w:lang w:eastAsia="en-US" w:bidi="en-US"/>
        </w:rPr>
        <w:t>temps</w:t>
      </w:r>
      <w:r w:rsidR="00803985">
        <w:rPr>
          <w:rFonts w:asciiTheme="minorHAnsi" w:eastAsiaTheme="minorEastAsia" w:hAnsiTheme="minorHAnsi" w:cstheme="minorBidi"/>
          <w:sz w:val="22"/>
          <w:szCs w:val="22"/>
          <w:lang w:eastAsia="en-US" w:bidi="en-US"/>
        </w:rPr>
        <w:t xml:space="preserve"> différentes</w:t>
      </w:r>
      <w:r w:rsidR="007667BF">
        <w:rPr>
          <w:rFonts w:asciiTheme="minorHAnsi" w:eastAsiaTheme="minorEastAsia" w:hAnsiTheme="minorHAnsi" w:cstheme="minorBidi"/>
          <w:sz w:val="22"/>
          <w:szCs w:val="22"/>
          <w:lang w:eastAsia="en-US" w:bidi="en-US"/>
        </w:rPr>
        <w:t xml:space="preserve"> entre le phénomène thermomécanique et celui de la dynamique</w:t>
      </w:r>
      <w:r w:rsidR="00CD3DF9">
        <w:rPr>
          <w:rFonts w:asciiTheme="minorHAnsi" w:eastAsiaTheme="minorEastAsia" w:hAnsiTheme="minorHAnsi" w:cstheme="minorBidi"/>
          <w:sz w:val="22"/>
          <w:szCs w:val="22"/>
          <w:lang w:eastAsia="en-US" w:bidi="en-US"/>
        </w:rPr>
        <w:t xml:space="preserve">. </w:t>
      </w:r>
      <w:r w:rsidR="008B257B">
        <w:rPr>
          <w:rFonts w:asciiTheme="minorHAnsi" w:eastAsiaTheme="minorEastAsia" w:hAnsiTheme="minorHAnsi" w:cstheme="minorBidi"/>
          <w:sz w:val="22"/>
          <w:szCs w:val="22"/>
          <w:lang w:eastAsia="en-US" w:bidi="en-US"/>
        </w:rPr>
        <w:t xml:space="preserve">La stratégie du moyennage du flux thermique dans le temps permet de surmonter cette difficulté et de </w:t>
      </w:r>
      <w:r w:rsidR="00F026D8">
        <w:rPr>
          <w:rFonts w:asciiTheme="minorHAnsi" w:eastAsiaTheme="minorEastAsia" w:hAnsiTheme="minorHAnsi" w:cstheme="minorBidi"/>
          <w:sz w:val="22"/>
          <w:szCs w:val="22"/>
          <w:lang w:eastAsia="en-US" w:bidi="en-US"/>
        </w:rPr>
        <w:t xml:space="preserve">réduire le temps de calcul. La modélisation de l’effet Morton est validée </w:t>
      </w:r>
      <w:r w:rsidR="00E35BD0">
        <w:rPr>
          <w:rFonts w:asciiTheme="minorHAnsi" w:eastAsiaTheme="minorEastAsia" w:hAnsiTheme="minorHAnsi" w:cstheme="minorBidi"/>
          <w:sz w:val="22"/>
          <w:szCs w:val="22"/>
          <w:lang w:eastAsia="en-US" w:bidi="en-US"/>
        </w:rPr>
        <w:t>par</w:t>
      </w:r>
      <w:r w:rsidR="00F026D8">
        <w:rPr>
          <w:rFonts w:asciiTheme="minorHAnsi" w:eastAsiaTheme="minorEastAsia" w:hAnsiTheme="minorHAnsi" w:cstheme="minorBidi"/>
          <w:sz w:val="22"/>
          <w:szCs w:val="22"/>
          <w:lang w:eastAsia="en-US" w:bidi="en-US"/>
        </w:rPr>
        <w:t xml:space="preserve"> </w:t>
      </w:r>
      <w:r w:rsidR="00E35BD0">
        <w:rPr>
          <w:rFonts w:asciiTheme="minorHAnsi" w:eastAsiaTheme="minorEastAsia" w:hAnsiTheme="minorHAnsi" w:cstheme="minorBidi"/>
          <w:sz w:val="22"/>
          <w:szCs w:val="22"/>
          <w:lang w:eastAsia="en-US" w:bidi="en-US"/>
        </w:rPr>
        <w:t>une</w:t>
      </w:r>
      <w:r w:rsidR="00F026D8">
        <w:rPr>
          <w:rFonts w:asciiTheme="minorHAnsi" w:eastAsiaTheme="minorEastAsia" w:hAnsiTheme="minorHAnsi" w:cstheme="minorBidi"/>
          <w:sz w:val="22"/>
          <w:szCs w:val="22"/>
          <w:lang w:eastAsia="en-US" w:bidi="en-US"/>
        </w:rPr>
        <w:t xml:space="preserve"> confrontation </w:t>
      </w:r>
      <w:r w:rsidR="008113D2">
        <w:rPr>
          <w:rFonts w:asciiTheme="minorHAnsi" w:eastAsiaTheme="minorEastAsia" w:hAnsiTheme="minorHAnsi" w:cstheme="minorBidi"/>
          <w:sz w:val="22"/>
          <w:szCs w:val="22"/>
          <w:lang w:eastAsia="en-US" w:bidi="en-US"/>
        </w:rPr>
        <w:t>entre les</w:t>
      </w:r>
      <w:r w:rsidR="00F026D8">
        <w:rPr>
          <w:rFonts w:asciiTheme="minorHAnsi" w:eastAsiaTheme="minorEastAsia" w:hAnsiTheme="minorHAnsi" w:cstheme="minorBidi"/>
          <w:sz w:val="22"/>
          <w:szCs w:val="22"/>
          <w:lang w:eastAsia="en-US" w:bidi="en-US"/>
        </w:rPr>
        <w:t xml:space="preserve"> résultats numériques et les résultats expérimentaux</w:t>
      </w:r>
      <w:r w:rsidR="00C812AE">
        <w:rPr>
          <w:rFonts w:asciiTheme="minorHAnsi" w:eastAsiaTheme="minorEastAsia" w:hAnsiTheme="minorHAnsi" w:cstheme="minorBidi"/>
          <w:sz w:val="22"/>
          <w:szCs w:val="22"/>
          <w:lang w:eastAsia="en-US" w:bidi="en-US"/>
        </w:rPr>
        <w:t xml:space="preserve"> issus</w:t>
      </w:r>
      <w:r w:rsidR="00F026D8">
        <w:rPr>
          <w:rFonts w:asciiTheme="minorHAnsi" w:eastAsiaTheme="minorEastAsia" w:hAnsiTheme="minorHAnsi" w:cstheme="minorBidi"/>
          <w:sz w:val="22"/>
          <w:szCs w:val="22"/>
          <w:lang w:eastAsia="en-US" w:bidi="en-US"/>
        </w:rPr>
        <w:t xml:space="preserve"> du </w:t>
      </w:r>
      <w:r w:rsidR="00F026D8" w:rsidRPr="00F026D8">
        <w:rPr>
          <w:rFonts w:asciiTheme="minorHAnsi" w:eastAsiaTheme="minorEastAsia" w:hAnsiTheme="minorHAnsi" w:cstheme="minorBidi"/>
          <w:b/>
          <w:sz w:val="22"/>
          <w:szCs w:val="22"/>
          <w:lang w:eastAsia="en-US" w:bidi="en-US"/>
        </w:rPr>
        <w:t>B</w:t>
      </w:r>
      <w:r w:rsidR="00F026D8">
        <w:rPr>
          <w:rFonts w:asciiTheme="minorHAnsi" w:eastAsiaTheme="minorEastAsia" w:hAnsiTheme="minorHAnsi" w:cstheme="minorBidi"/>
          <w:sz w:val="22"/>
          <w:szCs w:val="22"/>
          <w:lang w:eastAsia="en-US" w:bidi="en-US"/>
        </w:rPr>
        <w:t>anc de l’</w:t>
      </w:r>
      <w:r w:rsidR="00F026D8" w:rsidRPr="00F026D8">
        <w:rPr>
          <w:rFonts w:asciiTheme="minorHAnsi" w:eastAsiaTheme="minorEastAsia" w:hAnsiTheme="minorHAnsi" w:cstheme="minorBidi"/>
          <w:b/>
          <w:sz w:val="22"/>
          <w:szCs w:val="22"/>
          <w:lang w:eastAsia="en-US" w:bidi="en-US"/>
        </w:rPr>
        <w:t>E</w:t>
      </w:r>
      <w:r w:rsidR="00F026D8">
        <w:rPr>
          <w:rFonts w:asciiTheme="minorHAnsi" w:eastAsiaTheme="minorEastAsia" w:hAnsiTheme="minorHAnsi" w:cstheme="minorBidi"/>
          <w:sz w:val="22"/>
          <w:szCs w:val="22"/>
          <w:lang w:eastAsia="en-US" w:bidi="en-US"/>
        </w:rPr>
        <w:t xml:space="preserve">ffet </w:t>
      </w:r>
      <w:r w:rsidR="00F026D8" w:rsidRPr="00F026D8">
        <w:rPr>
          <w:rFonts w:asciiTheme="minorHAnsi" w:eastAsiaTheme="minorEastAsia" w:hAnsiTheme="minorHAnsi" w:cstheme="minorBidi"/>
          <w:b/>
          <w:sz w:val="22"/>
          <w:szCs w:val="22"/>
          <w:lang w:eastAsia="en-US" w:bidi="en-US"/>
        </w:rPr>
        <w:t>M</w:t>
      </w:r>
      <w:r w:rsidR="00F026D8">
        <w:rPr>
          <w:rFonts w:asciiTheme="minorHAnsi" w:eastAsiaTheme="minorEastAsia" w:hAnsiTheme="minorHAnsi" w:cstheme="minorBidi"/>
          <w:sz w:val="22"/>
          <w:szCs w:val="22"/>
          <w:lang w:eastAsia="en-US" w:bidi="en-US"/>
        </w:rPr>
        <w:t>orton (</w:t>
      </w:r>
      <w:r w:rsidR="00F026D8" w:rsidRPr="00F026D8">
        <w:rPr>
          <w:rFonts w:asciiTheme="minorHAnsi" w:eastAsiaTheme="minorEastAsia" w:hAnsiTheme="minorHAnsi" w:cstheme="minorBidi"/>
          <w:b/>
          <w:sz w:val="22"/>
          <w:szCs w:val="22"/>
          <w:lang w:eastAsia="en-US" w:bidi="en-US"/>
        </w:rPr>
        <w:t>BEM</w:t>
      </w:r>
      <w:r w:rsidR="00F026D8">
        <w:rPr>
          <w:rFonts w:asciiTheme="minorHAnsi" w:eastAsiaTheme="minorEastAsia" w:hAnsiTheme="minorHAnsi" w:cstheme="minorBidi"/>
          <w:sz w:val="22"/>
          <w:szCs w:val="22"/>
          <w:lang w:eastAsia="en-US" w:bidi="en-US"/>
        </w:rPr>
        <w:t xml:space="preserve">). </w:t>
      </w:r>
      <w:r w:rsidR="00E234AB">
        <w:rPr>
          <w:rFonts w:asciiTheme="minorHAnsi" w:eastAsiaTheme="minorEastAsia" w:hAnsiTheme="minorHAnsi" w:cstheme="minorBidi"/>
          <w:sz w:val="22"/>
          <w:szCs w:val="22"/>
          <w:lang w:eastAsia="en-US" w:bidi="en-US"/>
        </w:rPr>
        <w:t xml:space="preserve"> </w:t>
      </w:r>
    </w:p>
    <w:p w14:paraId="40A594A6" w14:textId="19D0CCD4" w:rsidR="00F25FCB" w:rsidRDefault="00E234AB" w:rsidP="0016253D">
      <w:pPr>
        <w:pStyle w:val="Corpsdetexte"/>
        <w:spacing w:line="360" w:lineRule="auto"/>
        <w:ind w:firstLine="708"/>
        <w:rPr>
          <w:rFonts w:asciiTheme="minorHAnsi" w:eastAsiaTheme="minorEastAsia" w:hAnsiTheme="minorHAnsi" w:cstheme="minorBidi"/>
          <w:sz w:val="22"/>
          <w:szCs w:val="22"/>
          <w:lang w:eastAsia="en-US" w:bidi="en-US"/>
        </w:rPr>
      </w:pPr>
      <w:r>
        <w:rPr>
          <w:rFonts w:asciiTheme="minorHAnsi" w:eastAsiaTheme="minorEastAsia" w:hAnsiTheme="minorHAnsi" w:cstheme="minorBidi"/>
          <w:sz w:val="22"/>
          <w:szCs w:val="22"/>
          <w:lang w:eastAsia="en-US" w:bidi="en-US"/>
        </w:rPr>
        <w:t>E</w:t>
      </w:r>
      <w:r w:rsidR="00F47823">
        <w:rPr>
          <w:rFonts w:asciiTheme="minorHAnsi" w:eastAsiaTheme="minorEastAsia" w:hAnsiTheme="minorHAnsi" w:cstheme="minorBidi"/>
          <w:sz w:val="22"/>
          <w:szCs w:val="22"/>
          <w:lang w:eastAsia="en-US" w:bidi="en-US"/>
        </w:rPr>
        <w:t>n utilisant c</w:t>
      </w:r>
      <w:r>
        <w:rPr>
          <w:rFonts w:asciiTheme="minorHAnsi" w:eastAsiaTheme="minorEastAsia" w:hAnsiTheme="minorHAnsi" w:cstheme="minorBidi"/>
          <w:sz w:val="22"/>
          <w:szCs w:val="22"/>
          <w:lang w:eastAsia="en-US" w:bidi="en-US"/>
        </w:rPr>
        <w:t>e modèle complet de l’effet Morton,</w:t>
      </w:r>
      <w:r w:rsidR="001C2057">
        <w:rPr>
          <w:rFonts w:asciiTheme="minorHAnsi" w:eastAsiaTheme="minorEastAsia" w:hAnsiTheme="minorHAnsi" w:cstheme="minorBidi"/>
          <w:sz w:val="22"/>
          <w:szCs w:val="22"/>
          <w:lang w:eastAsia="en-US" w:bidi="en-US"/>
        </w:rPr>
        <w:t xml:space="preserve"> </w:t>
      </w:r>
      <w:r w:rsidR="001B21DB">
        <w:rPr>
          <w:rFonts w:asciiTheme="minorHAnsi" w:eastAsiaTheme="minorEastAsia" w:hAnsiTheme="minorHAnsi" w:cstheme="minorBidi"/>
          <w:sz w:val="22"/>
          <w:szCs w:val="22"/>
          <w:lang w:eastAsia="en-US" w:bidi="en-US"/>
        </w:rPr>
        <w:t>une méthode basée sur les</w:t>
      </w:r>
      <w:r w:rsidR="00932FCC">
        <w:rPr>
          <w:rFonts w:asciiTheme="minorHAnsi" w:eastAsiaTheme="minorEastAsia" w:hAnsiTheme="minorHAnsi" w:cstheme="minorBidi"/>
          <w:sz w:val="22"/>
          <w:szCs w:val="22"/>
          <w:lang w:eastAsia="en-US" w:bidi="en-US"/>
        </w:rPr>
        <w:t xml:space="preserve"> coefficients d’influence est ensuite </w:t>
      </w:r>
      <w:r>
        <w:rPr>
          <w:rFonts w:asciiTheme="minorHAnsi" w:eastAsiaTheme="minorEastAsia" w:hAnsiTheme="minorHAnsi" w:cstheme="minorBidi"/>
          <w:sz w:val="22"/>
          <w:szCs w:val="22"/>
          <w:lang w:eastAsia="en-US" w:bidi="en-US"/>
        </w:rPr>
        <w:t xml:space="preserve">exploitée </w:t>
      </w:r>
      <w:r w:rsidR="00E540F2">
        <w:rPr>
          <w:rFonts w:asciiTheme="minorHAnsi" w:eastAsiaTheme="minorEastAsia" w:hAnsiTheme="minorHAnsi" w:cstheme="minorBidi"/>
          <w:sz w:val="22"/>
          <w:szCs w:val="22"/>
          <w:lang w:eastAsia="en-US" w:bidi="en-US"/>
        </w:rPr>
        <w:t>pour analyser</w:t>
      </w:r>
      <w:r w:rsidR="002440CE">
        <w:rPr>
          <w:rFonts w:asciiTheme="minorHAnsi" w:eastAsiaTheme="minorEastAsia" w:hAnsiTheme="minorHAnsi" w:cstheme="minorBidi"/>
          <w:sz w:val="22"/>
          <w:szCs w:val="22"/>
          <w:lang w:eastAsia="en-US" w:bidi="en-US"/>
        </w:rPr>
        <w:t xml:space="preserve"> la stabilité de</w:t>
      </w:r>
      <w:r w:rsidR="00E540F2">
        <w:rPr>
          <w:rFonts w:asciiTheme="minorHAnsi" w:eastAsiaTheme="minorEastAsia" w:hAnsiTheme="minorHAnsi" w:cstheme="minorBidi"/>
          <w:sz w:val="22"/>
          <w:szCs w:val="22"/>
          <w:lang w:eastAsia="en-US" w:bidi="en-US"/>
        </w:rPr>
        <w:t xml:space="preserve"> </w:t>
      </w:r>
      <w:r w:rsidR="00932FCC">
        <w:rPr>
          <w:rFonts w:asciiTheme="minorHAnsi" w:eastAsiaTheme="minorEastAsia" w:hAnsiTheme="minorHAnsi" w:cstheme="minorBidi"/>
          <w:sz w:val="22"/>
          <w:szCs w:val="22"/>
          <w:lang w:eastAsia="en-US" w:bidi="en-US"/>
        </w:rPr>
        <w:t>l’</w:t>
      </w:r>
      <w:r w:rsidR="004D2AB6">
        <w:rPr>
          <w:rFonts w:asciiTheme="minorHAnsi" w:eastAsiaTheme="minorEastAsia" w:hAnsiTheme="minorHAnsi" w:cstheme="minorBidi"/>
          <w:sz w:val="22"/>
          <w:szCs w:val="22"/>
          <w:lang w:eastAsia="en-US" w:bidi="en-US"/>
        </w:rPr>
        <w:t>effet Morton</w:t>
      </w:r>
      <w:r w:rsidR="00932FCC">
        <w:rPr>
          <w:rFonts w:asciiTheme="minorHAnsi" w:eastAsiaTheme="minorEastAsia" w:hAnsiTheme="minorHAnsi" w:cstheme="minorBidi"/>
          <w:sz w:val="22"/>
          <w:szCs w:val="22"/>
          <w:lang w:eastAsia="en-US" w:bidi="en-US"/>
        </w:rPr>
        <w:t xml:space="preserve">. </w:t>
      </w:r>
      <w:r>
        <w:rPr>
          <w:rFonts w:asciiTheme="minorHAnsi" w:eastAsiaTheme="minorEastAsia" w:hAnsiTheme="minorHAnsi" w:cstheme="minorBidi"/>
          <w:sz w:val="22"/>
          <w:szCs w:val="22"/>
          <w:lang w:eastAsia="en-US" w:bidi="en-US"/>
        </w:rPr>
        <w:t>Les applications</w:t>
      </w:r>
      <w:r w:rsidR="001B21DB">
        <w:rPr>
          <w:rFonts w:asciiTheme="minorHAnsi" w:eastAsiaTheme="minorEastAsia" w:hAnsiTheme="minorHAnsi" w:cstheme="minorBidi"/>
          <w:sz w:val="22"/>
          <w:szCs w:val="22"/>
          <w:lang w:eastAsia="en-US" w:bidi="en-US"/>
        </w:rPr>
        <w:t xml:space="preserve"> de </w:t>
      </w:r>
      <w:r w:rsidR="00DB76A7">
        <w:rPr>
          <w:rFonts w:asciiTheme="minorHAnsi" w:eastAsiaTheme="minorEastAsia" w:hAnsiTheme="minorHAnsi" w:cstheme="minorBidi"/>
          <w:sz w:val="22"/>
          <w:szCs w:val="22"/>
          <w:lang w:eastAsia="en-US" w:bidi="en-US"/>
        </w:rPr>
        <w:t>cette</w:t>
      </w:r>
      <w:r w:rsidR="001B21DB">
        <w:rPr>
          <w:rFonts w:asciiTheme="minorHAnsi" w:eastAsiaTheme="minorEastAsia" w:hAnsiTheme="minorHAnsi" w:cstheme="minorBidi"/>
          <w:sz w:val="22"/>
          <w:szCs w:val="22"/>
          <w:lang w:eastAsia="en-US" w:bidi="en-US"/>
        </w:rPr>
        <w:t xml:space="preserve"> méthode</w:t>
      </w:r>
      <w:r>
        <w:rPr>
          <w:rFonts w:asciiTheme="minorHAnsi" w:eastAsiaTheme="minorEastAsia" w:hAnsiTheme="minorHAnsi" w:cstheme="minorBidi"/>
          <w:sz w:val="22"/>
          <w:szCs w:val="22"/>
          <w:lang w:eastAsia="en-US" w:bidi="en-US"/>
        </w:rPr>
        <w:t xml:space="preserve"> sur les </w:t>
      </w:r>
      <w:r w:rsidR="00DB76A7">
        <w:rPr>
          <w:rFonts w:asciiTheme="minorHAnsi" w:eastAsiaTheme="minorEastAsia" w:hAnsiTheme="minorHAnsi" w:cstheme="minorBidi"/>
          <w:sz w:val="22"/>
          <w:szCs w:val="22"/>
          <w:lang w:eastAsia="en-US" w:bidi="en-US"/>
        </w:rPr>
        <w:t xml:space="preserve">cas concrets </w:t>
      </w:r>
      <w:r w:rsidR="00612C9F">
        <w:rPr>
          <w:rFonts w:asciiTheme="minorHAnsi" w:eastAsiaTheme="minorEastAsia" w:hAnsiTheme="minorHAnsi" w:cstheme="minorBidi"/>
          <w:sz w:val="22"/>
          <w:szCs w:val="22"/>
          <w:lang w:eastAsia="en-US" w:bidi="en-US"/>
        </w:rPr>
        <w:t>permettent</w:t>
      </w:r>
      <w:r>
        <w:rPr>
          <w:rFonts w:asciiTheme="minorHAnsi" w:eastAsiaTheme="minorEastAsia" w:hAnsiTheme="minorHAnsi" w:cstheme="minorBidi"/>
          <w:sz w:val="22"/>
          <w:szCs w:val="22"/>
          <w:lang w:eastAsia="en-US" w:bidi="en-US"/>
        </w:rPr>
        <w:t xml:space="preserve"> d’éclairer le mystère</w:t>
      </w:r>
      <w:r w:rsidR="00932512">
        <w:rPr>
          <w:rFonts w:asciiTheme="minorHAnsi" w:eastAsiaTheme="minorEastAsia" w:hAnsiTheme="minorHAnsi" w:cstheme="minorBidi"/>
          <w:sz w:val="22"/>
          <w:szCs w:val="22"/>
          <w:lang w:eastAsia="en-US" w:bidi="en-US"/>
        </w:rPr>
        <w:t xml:space="preserve"> de </w:t>
      </w:r>
      <w:r>
        <w:rPr>
          <w:rFonts w:asciiTheme="minorHAnsi" w:eastAsiaTheme="minorEastAsia" w:hAnsiTheme="minorHAnsi" w:cstheme="minorBidi"/>
          <w:sz w:val="22"/>
          <w:szCs w:val="22"/>
          <w:lang w:eastAsia="en-US" w:bidi="en-US"/>
        </w:rPr>
        <w:t xml:space="preserve">l’effet Morton instable.  </w:t>
      </w:r>
    </w:p>
    <w:p w14:paraId="7C3D4367" w14:textId="77777777" w:rsidR="00C10B31" w:rsidRDefault="00C10B31" w:rsidP="005B62DD"/>
    <w:p w14:paraId="3A27745F" w14:textId="2B4C8A34" w:rsidR="00B8286A" w:rsidRDefault="00286BBF" w:rsidP="005B62DD">
      <w:pPr>
        <w:spacing w:line="360" w:lineRule="auto"/>
      </w:pPr>
      <w:r w:rsidRPr="005B0D50">
        <w:rPr>
          <w:rStyle w:val="lev"/>
          <w:rFonts w:eastAsiaTheme="majorEastAsia"/>
        </w:rPr>
        <w:t>Mots-</w:t>
      </w:r>
      <w:r w:rsidRPr="0049718B">
        <w:rPr>
          <w:rStyle w:val="lev"/>
          <w:rFonts w:eastAsiaTheme="majorEastAsia" w:cstheme="minorHAnsi"/>
        </w:rPr>
        <w:t>clés</w:t>
      </w:r>
      <w:r w:rsidR="008870E7">
        <w:rPr>
          <w:rStyle w:val="lev"/>
          <w:rFonts w:eastAsiaTheme="majorEastAsia"/>
        </w:rPr>
        <w:t> :</w:t>
      </w:r>
      <w:r>
        <w:t xml:space="preserve"> </w:t>
      </w:r>
      <w:r w:rsidR="004606CB">
        <w:t>I</w:t>
      </w:r>
      <w:r w:rsidR="00890754">
        <w:t>nstabilité des</w:t>
      </w:r>
      <w:r w:rsidR="006A1673">
        <w:t xml:space="preserve"> vibration</w:t>
      </w:r>
      <w:r w:rsidR="00890754">
        <w:t>s</w:t>
      </w:r>
      <w:r w:rsidR="006A1673">
        <w:t xml:space="preserve"> synchrone</w:t>
      </w:r>
      <w:r w:rsidR="00890754">
        <w:t>s</w:t>
      </w:r>
      <w:r w:rsidR="0052183F">
        <w:t xml:space="preserve">, </w:t>
      </w:r>
      <w:r>
        <w:t>Effet Morton</w:t>
      </w:r>
      <w:r w:rsidRPr="005B0D50">
        <w:t xml:space="preserve">, </w:t>
      </w:r>
      <w:r w:rsidR="004C006F">
        <w:t>balourd thermique</w:t>
      </w:r>
      <w:r w:rsidR="004C006F">
        <w:rPr>
          <w:rStyle w:val="lev"/>
          <w:rFonts w:eastAsiaTheme="majorEastAsia"/>
        </w:rPr>
        <w:t>,</w:t>
      </w:r>
      <w:r w:rsidR="004C006F" w:rsidRPr="003D3714">
        <w:rPr>
          <w:rFonts w:eastAsiaTheme="majorEastAsia"/>
        </w:rPr>
        <w:t xml:space="preserve"> </w:t>
      </w:r>
      <w:r w:rsidR="004C006F">
        <w:t xml:space="preserve">paliers hydrodynamiques, </w:t>
      </w:r>
      <w:r w:rsidR="004C006F">
        <w:rPr>
          <w:rFonts w:eastAsiaTheme="majorEastAsia"/>
        </w:rPr>
        <w:t>thermo-hydrodynamique (THD</w:t>
      </w:r>
      <w:r w:rsidR="00AB182C">
        <w:rPr>
          <w:rFonts w:eastAsiaTheme="majorEastAsia"/>
        </w:rPr>
        <w:t>), déformation</w:t>
      </w:r>
      <w:r w:rsidR="0084496B">
        <w:t xml:space="preserve"> thermique du rotor</w:t>
      </w:r>
    </w:p>
    <w:p w14:paraId="2B50FC01" w14:textId="77777777" w:rsidR="00B8286A" w:rsidRDefault="00B8286A">
      <w:pPr>
        <w:overflowPunct/>
        <w:autoSpaceDE/>
        <w:autoSpaceDN/>
        <w:adjustRightInd/>
        <w:spacing w:after="160" w:line="259" w:lineRule="auto"/>
        <w:jc w:val="left"/>
        <w:textAlignment w:val="auto"/>
      </w:pPr>
      <w:r>
        <w:br w:type="page"/>
      </w:r>
    </w:p>
    <w:p w14:paraId="5ED577DE" w14:textId="083D7EEC" w:rsidR="00C10B31" w:rsidRDefault="00E92CB6" w:rsidP="006651ED">
      <w:pPr>
        <w:pStyle w:val="Titre1"/>
        <w:numPr>
          <w:ilvl w:val="0"/>
          <w:numId w:val="0"/>
        </w:numPr>
        <w:ind w:left="567" w:hanging="567"/>
        <w:rPr>
          <w:rFonts w:eastAsiaTheme="majorEastAsia"/>
        </w:rPr>
      </w:pPr>
      <w:bookmarkStart w:id="1" w:name="_Toc535252120"/>
      <w:r>
        <w:rPr>
          <w:rFonts w:eastAsiaTheme="majorEastAsia"/>
        </w:rPr>
        <w:lastRenderedPageBreak/>
        <w:t>Abstract</w:t>
      </w:r>
      <w:bookmarkEnd w:id="1"/>
      <w:r w:rsidR="00691153">
        <w:rPr>
          <w:rFonts w:eastAsiaTheme="majorEastAsia"/>
        </w:rPr>
        <w:t> </w:t>
      </w:r>
    </w:p>
    <w:p w14:paraId="7043CAD4" w14:textId="77777777" w:rsidR="00691153" w:rsidRDefault="00691153" w:rsidP="00691153">
      <w:pPr>
        <w:rPr>
          <w:rFonts w:eastAsiaTheme="majorEastAsia"/>
        </w:rPr>
      </w:pPr>
    </w:p>
    <w:p w14:paraId="07261EC4" w14:textId="77777777" w:rsidR="00691153" w:rsidRDefault="00691153" w:rsidP="00691153">
      <w:pPr>
        <w:rPr>
          <w:rFonts w:eastAsiaTheme="majorEastAsia"/>
        </w:rPr>
      </w:pPr>
    </w:p>
    <w:p w14:paraId="5C7701D2" w14:textId="77777777" w:rsidR="00691153" w:rsidRDefault="00691153" w:rsidP="00691153">
      <w:pPr>
        <w:rPr>
          <w:rFonts w:eastAsiaTheme="majorEastAsia"/>
        </w:rPr>
      </w:pPr>
    </w:p>
    <w:p w14:paraId="0B1FD8AE" w14:textId="7E9683A2" w:rsidR="008F60E9" w:rsidRPr="00691153" w:rsidRDefault="008F60E9" w:rsidP="00691153">
      <w:pPr>
        <w:rPr>
          <w:rFonts w:eastAsiaTheme="majorEastAsia"/>
        </w:rPr>
      </w:pPr>
      <w:r>
        <w:rPr>
          <w:rFonts w:eastAsiaTheme="majorEastAsia"/>
        </w:rPr>
        <w:t>A rédiger</w:t>
      </w:r>
    </w:p>
    <w:p w14:paraId="485F764F" w14:textId="77777777" w:rsidR="00575D84" w:rsidRDefault="00575D84" w:rsidP="00953A9F"/>
    <w:p w14:paraId="15694A28" w14:textId="77777777" w:rsidR="00A22761" w:rsidRDefault="00A22761" w:rsidP="00953A9F"/>
    <w:p w14:paraId="61EF2735" w14:textId="77777777" w:rsidR="00F52200" w:rsidRDefault="00F52200" w:rsidP="00953A9F"/>
    <w:p w14:paraId="2EBFF62B" w14:textId="77777777" w:rsidR="00F52200" w:rsidRDefault="00F52200" w:rsidP="00953A9F"/>
    <w:p w14:paraId="1553A844" w14:textId="77777777" w:rsidR="00F52200" w:rsidRDefault="00F52200" w:rsidP="00953A9F"/>
    <w:p w14:paraId="456AE79C" w14:textId="77777777" w:rsidR="00F52200" w:rsidRDefault="00F52200" w:rsidP="00953A9F"/>
    <w:p w14:paraId="31441A46" w14:textId="77777777" w:rsidR="00F52200" w:rsidRDefault="00F52200" w:rsidP="00953A9F"/>
    <w:p w14:paraId="1CB0B7AA" w14:textId="77777777" w:rsidR="00F52200" w:rsidRDefault="00F52200" w:rsidP="00953A9F"/>
    <w:p w14:paraId="4282AC21" w14:textId="77777777" w:rsidR="00F52200" w:rsidRDefault="00F52200" w:rsidP="00953A9F"/>
    <w:p w14:paraId="2A1250BF" w14:textId="77777777" w:rsidR="00F52200" w:rsidRDefault="00F52200" w:rsidP="00953A9F"/>
    <w:p w14:paraId="1BB0724D" w14:textId="77777777" w:rsidR="00F52200" w:rsidRDefault="00F52200" w:rsidP="00953A9F"/>
    <w:p w14:paraId="5B1DAF51" w14:textId="4B9A86ED" w:rsidR="00122B6A" w:rsidRDefault="00122B6A">
      <w:pPr>
        <w:overflowPunct/>
        <w:autoSpaceDE/>
        <w:autoSpaceDN/>
        <w:adjustRightInd/>
        <w:spacing w:after="160" w:line="259" w:lineRule="auto"/>
        <w:jc w:val="left"/>
        <w:textAlignment w:val="auto"/>
      </w:pPr>
      <w:r>
        <w:br w:type="page"/>
      </w:r>
    </w:p>
    <w:p w14:paraId="4C079081" w14:textId="6EECB99B" w:rsidR="00312E77" w:rsidRPr="00A6711A" w:rsidRDefault="00382ADB" w:rsidP="00DA0871">
      <w:pPr>
        <w:pStyle w:val="Titre1"/>
        <w:numPr>
          <w:ilvl w:val="0"/>
          <w:numId w:val="0"/>
        </w:numPr>
        <w:ind w:left="567" w:hanging="567"/>
      </w:pPr>
      <w:bookmarkStart w:id="2" w:name="_Toc535252121"/>
      <w:r w:rsidRPr="00DA0871">
        <w:lastRenderedPageBreak/>
        <w:t>Remerciements</w:t>
      </w:r>
      <w:bookmarkEnd w:id="2"/>
    </w:p>
    <w:p w14:paraId="109A2D38" w14:textId="77777777" w:rsidR="00084C42" w:rsidRDefault="00084C42" w:rsidP="00084C42"/>
    <w:p w14:paraId="521F7416" w14:textId="77777777" w:rsidR="00EB1806" w:rsidRDefault="00EB1806" w:rsidP="008335FA">
      <w:pPr>
        <w:spacing w:line="360" w:lineRule="auto"/>
      </w:pPr>
    </w:p>
    <w:p w14:paraId="4B16440F" w14:textId="67101880" w:rsidR="003E0374" w:rsidRDefault="000240EC" w:rsidP="00551B46">
      <w:pPr>
        <w:spacing w:line="360" w:lineRule="auto"/>
        <w:ind w:firstLine="567"/>
      </w:pPr>
      <w:r>
        <w:t xml:space="preserve">Ce travail a été réalisé dans le cadre d’un partenariat entre le Laboratoire </w:t>
      </w:r>
      <w:proofErr w:type="spellStart"/>
      <w:r>
        <w:t>Pprime</w:t>
      </w:r>
      <w:proofErr w:type="spellEnd"/>
      <w:r>
        <w:t xml:space="preserve"> (Département de Génie Mécanique et Systèmes Complexes) de l’Université de Poitiers et </w:t>
      </w:r>
      <w:r w:rsidR="003E0374">
        <w:t>l’équipe machine tournante du département ERMES (</w:t>
      </w:r>
      <w:proofErr w:type="spellStart"/>
      <w:r w:rsidR="00CD63A5" w:rsidRPr="008335FA">
        <w:t>ElectRotechnique</w:t>
      </w:r>
      <w:proofErr w:type="spellEnd"/>
      <w:r w:rsidR="00CD63A5" w:rsidRPr="008335FA">
        <w:t xml:space="preserve"> et </w:t>
      </w:r>
      <w:proofErr w:type="spellStart"/>
      <w:r w:rsidR="00CD63A5" w:rsidRPr="008335FA">
        <w:t>MEcanique</w:t>
      </w:r>
      <w:proofErr w:type="spellEnd"/>
      <w:r w:rsidR="00CD63A5" w:rsidRPr="008335FA">
        <w:t xml:space="preserve"> des Structures</w:t>
      </w:r>
      <w:r w:rsidR="003E0374">
        <w:t xml:space="preserve">) </w:t>
      </w:r>
      <w:r w:rsidR="00CD63A5" w:rsidRPr="008335FA">
        <w:t>d’EDF</w:t>
      </w:r>
      <w:r w:rsidR="003E0374">
        <w:t xml:space="preserve"> R&amp;D Saclay.</w:t>
      </w:r>
    </w:p>
    <w:p w14:paraId="03327FCE" w14:textId="77777777" w:rsidR="004F50EE" w:rsidRDefault="004F50EE" w:rsidP="00CE32CA">
      <w:pPr>
        <w:spacing w:line="360" w:lineRule="auto"/>
      </w:pPr>
    </w:p>
    <w:p w14:paraId="6530AD83" w14:textId="48865989" w:rsidR="00FC5053" w:rsidRDefault="007449B1" w:rsidP="00551B46">
      <w:pPr>
        <w:spacing w:line="360" w:lineRule="auto"/>
        <w:ind w:firstLine="567"/>
      </w:pPr>
      <w:r>
        <w:t>Je</w:t>
      </w:r>
      <w:r w:rsidR="003D657A">
        <w:t xml:space="preserve"> voudrais </w:t>
      </w:r>
      <w:r>
        <w:t xml:space="preserve">d’abord remercier mon directeur de thèse, </w:t>
      </w:r>
      <w:r w:rsidR="00493B1F">
        <w:t xml:space="preserve">M. </w:t>
      </w:r>
      <w:proofErr w:type="spellStart"/>
      <w:r>
        <w:t>Mihaï</w:t>
      </w:r>
      <w:proofErr w:type="spellEnd"/>
      <w:r>
        <w:t xml:space="preserve"> </w:t>
      </w:r>
      <w:r w:rsidR="00493B1F">
        <w:t>ARGHIR</w:t>
      </w:r>
      <w:r>
        <w:t xml:space="preserve">, </w:t>
      </w:r>
      <w:r w:rsidR="00FC5053">
        <w:t>pour son aide, ses conseils et la confiance qu’il m’a accordée. J’ai beaucoup appris à ses côtés.</w:t>
      </w:r>
    </w:p>
    <w:p w14:paraId="0F270392" w14:textId="77777777" w:rsidR="00FC5053" w:rsidRDefault="00FC5053" w:rsidP="00CE32CA">
      <w:pPr>
        <w:spacing w:line="360" w:lineRule="auto"/>
      </w:pPr>
    </w:p>
    <w:p w14:paraId="1887AB97" w14:textId="6525AC1E" w:rsidR="00FC5053" w:rsidRDefault="00FC5053" w:rsidP="00551B46">
      <w:pPr>
        <w:spacing w:line="360" w:lineRule="auto"/>
        <w:ind w:firstLine="567"/>
      </w:pPr>
      <w:r>
        <w:t xml:space="preserve">Je tiens à exprimer ma gratitude envers mon encadrant chez EDF : </w:t>
      </w:r>
      <w:r w:rsidR="00493B1F">
        <w:t xml:space="preserve">M. </w:t>
      </w:r>
      <w:r>
        <w:t xml:space="preserve">Mohamed-Amine </w:t>
      </w:r>
      <w:r w:rsidR="00493B1F">
        <w:t>HASSINI</w:t>
      </w:r>
      <w:r>
        <w:t>, pour sa disponibilité et son aide précieuse durant toute la durée de cette thèse.</w:t>
      </w:r>
    </w:p>
    <w:p w14:paraId="0801941C" w14:textId="77777777" w:rsidR="003D657A" w:rsidRDefault="003D657A" w:rsidP="00CE32CA">
      <w:pPr>
        <w:spacing w:line="360" w:lineRule="auto"/>
      </w:pPr>
    </w:p>
    <w:p w14:paraId="0B385955" w14:textId="13DC0F2A" w:rsidR="00FC5053" w:rsidRPr="008335FA" w:rsidRDefault="008335FA" w:rsidP="00551B46">
      <w:pPr>
        <w:spacing w:line="360" w:lineRule="auto"/>
        <w:ind w:firstLine="567"/>
      </w:pPr>
      <w:r w:rsidRPr="008335FA">
        <w:t xml:space="preserve">La reconnaissance et le mérite vont aussi à M. </w:t>
      </w:r>
      <w:r>
        <w:t xml:space="preserve">Thibaud </w:t>
      </w:r>
      <w:r w:rsidR="00493B1F" w:rsidRPr="00493B1F">
        <w:t>PLANTEGENET</w:t>
      </w:r>
      <w:r w:rsidR="00726714">
        <w:t>, avec qui je travaille beaucoup ensemble.</w:t>
      </w:r>
    </w:p>
    <w:p w14:paraId="1C9E9EA1" w14:textId="77777777" w:rsidR="008335FA" w:rsidRDefault="008335FA" w:rsidP="00CE32CA">
      <w:pPr>
        <w:spacing w:line="360" w:lineRule="auto"/>
      </w:pPr>
    </w:p>
    <w:p w14:paraId="35805C63" w14:textId="73D93969" w:rsidR="00084C42" w:rsidRPr="00084C42" w:rsidRDefault="00F75630" w:rsidP="00551B46">
      <w:pPr>
        <w:spacing w:line="360" w:lineRule="auto"/>
        <w:ind w:firstLine="567"/>
      </w:pPr>
      <w:r>
        <w:t xml:space="preserve">Merci à tous les membres de l’équipe Machines tournantes avec qui j’ai passé la majeure partie de mon temps. Merci de m’avoir aussi bien intégrée à l’équipe et aux discussions. Une pensée particulière pour mon chef du groupe Fabrice </w:t>
      </w:r>
      <w:r w:rsidR="00221247">
        <w:t xml:space="preserve">Junker </w:t>
      </w:r>
      <w:r>
        <w:t>qui</w:t>
      </w:r>
      <w:r w:rsidR="00221247">
        <w:t xml:space="preserve"> m’a beaucoup soutenu durant ces trois</w:t>
      </w:r>
      <w:r w:rsidR="005B4965">
        <w:t xml:space="preserve"> ans</w:t>
      </w:r>
      <w:r w:rsidR="00221247">
        <w:t xml:space="preserve">. </w:t>
      </w:r>
      <w:r w:rsidR="007C7241">
        <w:t xml:space="preserve"> </w:t>
      </w:r>
      <w:r>
        <w:t xml:space="preserve">Merci également aux </w:t>
      </w:r>
      <w:r w:rsidR="007C7241">
        <w:t>collègues</w:t>
      </w:r>
      <w:r w:rsidR="00447183">
        <w:t xml:space="preserve"> du l</w:t>
      </w:r>
      <w:r>
        <w:t>aboratoire</w:t>
      </w:r>
      <w:r w:rsidR="00447183">
        <w:t xml:space="preserve"> </w:t>
      </w:r>
      <w:proofErr w:type="spellStart"/>
      <w:r w:rsidR="00447183">
        <w:t>Pprime</w:t>
      </w:r>
      <w:proofErr w:type="spellEnd"/>
      <w:r>
        <w:t>.</w:t>
      </w:r>
    </w:p>
    <w:p w14:paraId="7300DBAA" w14:textId="79F4F03D" w:rsidR="001B15D4" w:rsidRDefault="001B15D4">
      <w:pPr>
        <w:overflowPunct/>
        <w:autoSpaceDE/>
        <w:autoSpaceDN/>
        <w:adjustRightInd/>
        <w:spacing w:after="160" w:line="259" w:lineRule="auto"/>
        <w:jc w:val="left"/>
        <w:textAlignment w:val="auto"/>
      </w:pPr>
    </w:p>
    <w:p w14:paraId="6D3A4B85" w14:textId="77777777" w:rsidR="003D657A" w:rsidRDefault="003D657A">
      <w:pPr>
        <w:overflowPunct/>
        <w:autoSpaceDE/>
        <w:autoSpaceDN/>
        <w:adjustRightInd/>
        <w:spacing w:after="160" w:line="259" w:lineRule="auto"/>
        <w:jc w:val="left"/>
        <w:textAlignment w:val="auto"/>
      </w:pPr>
    </w:p>
    <w:p w14:paraId="44B158C9" w14:textId="3B56D929" w:rsidR="003D657A" w:rsidRDefault="003D657A">
      <w:pPr>
        <w:overflowPunct/>
        <w:autoSpaceDE/>
        <w:autoSpaceDN/>
        <w:adjustRightInd/>
        <w:spacing w:after="160" w:line="259" w:lineRule="auto"/>
        <w:jc w:val="left"/>
        <w:textAlignment w:val="auto"/>
      </w:pPr>
      <w:r>
        <w:br w:type="page"/>
      </w:r>
    </w:p>
    <w:bookmarkStart w:id="3" w:name="_Toc535252122" w:displacedByCustomXml="next"/>
    <w:sdt>
      <w:sdtPr>
        <w:rPr>
          <w:b w:val="0"/>
          <w:caps w:val="0"/>
          <w:sz w:val="22"/>
          <w:szCs w:val="20"/>
        </w:rPr>
        <w:id w:val="1158811609"/>
        <w:docPartObj>
          <w:docPartGallery w:val="Table of Contents"/>
          <w:docPartUnique/>
        </w:docPartObj>
      </w:sdtPr>
      <w:sdtEndPr>
        <w:rPr>
          <w:bCs/>
        </w:rPr>
      </w:sdtEndPr>
      <w:sdtContent>
        <w:p w14:paraId="69C8291E" w14:textId="73BD0C7B" w:rsidR="00162B5B" w:rsidRPr="001E51D1" w:rsidRDefault="00EC5250" w:rsidP="001E51D1">
          <w:pPr>
            <w:pStyle w:val="Titre1"/>
            <w:numPr>
              <w:ilvl w:val="0"/>
              <w:numId w:val="0"/>
            </w:numPr>
            <w:ind w:left="567" w:hanging="567"/>
          </w:pPr>
          <w:r>
            <w:t>Sommaire</w:t>
          </w:r>
          <w:bookmarkEnd w:id="3"/>
        </w:p>
        <w:p w14:paraId="1CE605B7" w14:textId="77777777" w:rsidR="00820D82" w:rsidRPr="00820D82" w:rsidRDefault="00820D82" w:rsidP="00820D82">
          <w:pPr>
            <w:rPr>
              <w:rFonts w:eastAsiaTheme="majorEastAsia"/>
            </w:rPr>
          </w:pPr>
        </w:p>
        <w:p w14:paraId="0C70851C" w14:textId="77777777" w:rsidR="00D07291" w:rsidRDefault="00162B5B">
          <w:pPr>
            <w:pStyle w:val="TM1"/>
            <w:rPr>
              <w:rFonts w:asciiTheme="minorHAnsi" w:eastAsiaTheme="minorEastAsia" w:hAnsiTheme="minorHAnsi" w:cstheme="minorBidi"/>
              <w:sz w:val="22"/>
              <w:szCs w:val="22"/>
              <w:lang w:eastAsia="zh-CN"/>
            </w:rPr>
          </w:pPr>
          <w:r>
            <w:rPr>
              <w:bCs/>
              <w:sz w:val="32"/>
              <w:szCs w:val="32"/>
            </w:rPr>
            <w:fldChar w:fldCharType="begin"/>
          </w:r>
          <w:r w:rsidRPr="001817EF">
            <w:rPr>
              <w:bCs/>
            </w:rPr>
            <w:instrText xml:space="preserve"> TOC \o "1-3" \h \z \u </w:instrText>
          </w:r>
          <w:r>
            <w:rPr>
              <w:bCs/>
              <w:sz w:val="32"/>
              <w:szCs w:val="32"/>
            </w:rPr>
            <w:fldChar w:fldCharType="separate"/>
          </w:r>
          <w:hyperlink w:anchor="_Toc535252119" w:history="1">
            <w:r w:rsidR="00D07291" w:rsidRPr="00EF30EA">
              <w:rPr>
                <w:rStyle w:val="Lienhypertexte"/>
              </w:rPr>
              <w:t>Résumé</w:t>
            </w:r>
            <w:r w:rsidR="00D07291">
              <w:rPr>
                <w:webHidden/>
              </w:rPr>
              <w:tab/>
            </w:r>
            <w:r w:rsidR="00D07291">
              <w:rPr>
                <w:webHidden/>
              </w:rPr>
              <w:fldChar w:fldCharType="begin"/>
            </w:r>
            <w:r w:rsidR="00D07291">
              <w:rPr>
                <w:webHidden/>
              </w:rPr>
              <w:instrText xml:space="preserve"> PAGEREF _Toc535252119 \h </w:instrText>
            </w:r>
            <w:r w:rsidR="00D07291">
              <w:rPr>
                <w:webHidden/>
              </w:rPr>
            </w:r>
            <w:r w:rsidR="00D07291">
              <w:rPr>
                <w:webHidden/>
              </w:rPr>
              <w:fldChar w:fldCharType="separate"/>
            </w:r>
            <w:r w:rsidR="00D07291">
              <w:rPr>
                <w:webHidden/>
              </w:rPr>
              <w:t>2</w:t>
            </w:r>
            <w:r w:rsidR="00D07291">
              <w:rPr>
                <w:webHidden/>
              </w:rPr>
              <w:fldChar w:fldCharType="end"/>
            </w:r>
          </w:hyperlink>
        </w:p>
        <w:p w14:paraId="53AF32D3" w14:textId="77777777" w:rsidR="00D07291" w:rsidRDefault="00D07291">
          <w:pPr>
            <w:pStyle w:val="TM1"/>
            <w:rPr>
              <w:rFonts w:asciiTheme="minorHAnsi" w:eastAsiaTheme="minorEastAsia" w:hAnsiTheme="minorHAnsi" w:cstheme="minorBidi"/>
              <w:sz w:val="22"/>
              <w:szCs w:val="22"/>
              <w:lang w:eastAsia="zh-CN"/>
            </w:rPr>
          </w:pPr>
          <w:hyperlink w:anchor="_Toc535252120" w:history="1">
            <w:r w:rsidRPr="00EF30EA">
              <w:rPr>
                <w:rStyle w:val="Lienhypertexte"/>
                <w:rFonts w:eastAsiaTheme="majorEastAsia"/>
              </w:rPr>
              <w:t>Abstract</w:t>
            </w:r>
            <w:r>
              <w:rPr>
                <w:webHidden/>
              </w:rPr>
              <w:tab/>
            </w:r>
            <w:r>
              <w:rPr>
                <w:webHidden/>
              </w:rPr>
              <w:fldChar w:fldCharType="begin"/>
            </w:r>
            <w:r>
              <w:rPr>
                <w:webHidden/>
              </w:rPr>
              <w:instrText xml:space="preserve"> PAGEREF _Toc535252120 \h </w:instrText>
            </w:r>
            <w:r>
              <w:rPr>
                <w:webHidden/>
              </w:rPr>
            </w:r>
            <w:r>
              <w:rPr>
                <w:webHidden/>
              </w:rPr>
              <w:fldChar w:fldCharType="separate"/>
            </w:r>
            <w:r>
              <w:rPr>
                <w:webHidden/>
              </w:rPr>
              <w:t>3</w:t>
            </w:r>
            <w:r>
              <w:rPr>
                <w:webHidden/>
              </w:rPr>
              <w:fldChar w:fldCharType="end"/>
            </w:r>
          </w:hyperlink>
        </w:p>
        <w:p w14:paraId="033DB694" w14:textId="77777777" w:rsidR="00D07291" w:rsidRDefault="00D07291">
          <w:pPr>
            <w:pStyle w:val="TM1"/>
            <w:rPr>
              <w:rFonts w:asciiTheme="minorHAnsi" w:eastAsiaTheme="minorEastAsia" w:hAnsiTheme="minorHAnsi" w:cstheme="minorBidi"/>
              <w:sz w:val="22"/>
              <w:szCs w:val="22"/>
              <w:lang w:eastAsia="zh-CN"/>
            </w:rPr>
          </w:pPr>
          <w:hyperlink w:anchor="_Toc535252121" w:history="1">
            <w:r w:rsidRPr="00EF30EA">
              <w:rPr>
                <w:rStyle w:val="Lienhypertexte"/>
              </w:rPr>
              <w:t>Remerciements</w:t>
            </w:r>
            <w:r>
              <w:rPr>
                <w:webHidden/>
              </w:rPr>
              <w:tab/>
            </w:r>
            <w:r>
              <w:rPr>
                <w:webHidden/>
              </w:rPr>
              <w:fldChar w:fldCharType="begin"/>
            </w:r>
            <w:r>
              <w:rPr>
                <w:webHidden/>
              </w:rPr>
              <w:instrText xml:space="preserve"> PAGEREF _Toc535252121 \h </w:instrText>
            </w:r>
            <w:r>
              <w:rPr>
                <w:webHidden/>
              </w:rPr>
            </w:r>
            <w:r>
              <w:rPr>
                <w:webHidden/>
              </w:rPr>
              <w:fldChar w:fldCharType="separate"/>
            </w:r>
            <w:r>
              <w:rPr>
                <w:webHidden/>
              </w:rPr>
              <w:t>4</w:t>
            </w:r>
            <w:r>
              <w:rPr>
                <w:webHidden/>
              </w:rPr>
              <w:fldChar w:fldCharType="end"/>
            </w:r>
          </w:hyperlink>
        </w:p>
        <w:p w14:paraId="7191EAC9" w14:textId="77777777" w:rsidR="00D07291" w:rsidRDefault="00D07291">
          <w:pPr>
            <w:pStyle w:val="TM1"/>
            <w:rPr>
              <w:rFonts w:asciiTheme="minorHAnsi" w:eastAsiaTheme="minorEastAsia" w:hAnsiTheme="minorHAnsi" w:cstheme="minorBidi"/>
              <w:sz w:val="22"/>
              <w:szCs w:val="22"/>
              <w:lang w:eastAsia="zh-CN"/>
            </w:rPr>
          </w:pPr>
          <w:hyperlink w:anchor="_Toc535252122" w:history="1">
            <w:r w:rsidRPr="00EF30EA">
              <w:rPr>
                <w:rStyle w:val="Lienhypertexte"/>
              </w:rPr>
              <w:t>Sommaire</w:t>
            </w:r>
            <w:r>
              <w:rPr>
                <w:webHidden/>
              </w:rPr>
              <w:tab/>
            </w:r>
            <w:r>
              <w:rPr>
                <w:webHidden/>
              </w:rPr>
              <w:fldChar w:fldCharType="begin"/>
            </w:r>
            <w:r>
              <w:rPr>
                <w:webHidden/>
              </w:rPr>
              <w:instrText xml:space="preserve"> PAGEREF _Toc535252122 \h </w:instrText>
            </w:r>
            <w:r>
              <w:rPr>
                <w:webHidden/>
              </w:rPr>
            </w:r>
            <w:r>
              <w:rPr>
                <w:webHidden/>
              </w:rPr>
              <w:fldChar w:fldCharType="separate"/>
            </w:r>
            <w:r>
              <w:rPr>
                <w:webHidden/>
              </w:rPr>
              <w:t>5</w:t>
            </w:r>
            <w:r>
              <w:rPr>
                <w:webHidden/>
              </w:rPr>
              <w:fldChar w:fldCharType="end"/>
            </w:r>
          </w:hyperlink>
        </w:p>
        <w:p w14:paraId="05E90282" w14:textId="77777777" w:rsidR="00D07291" w:rsidRDefault="00D07291">
          <w:pPr>
            <w:pStyle w:val="TM1"/>
            <w:rPr>
              <w:rFonts w:asciiTheme="minorHAnsi" w:eastAsiaTheme="minorEastAsia" w:hAnsiTheme="minorHAnsi" w:cstheme="minorBidi"/>
              <w:sz w:val="22"/>
              <w:szCs w:val="22"/>
              <w:lang w:eastAsia="zh-CN"/>
            </w:rPr>
          </w:pPr>
          <w:hyperlink w:anchor="_Toc535252123" w:history="1">
            <w:r w:rsidRPr="00EF30EA">
              <w:rPr>
                <w:rStyle w:val="Lienhypertexte"/>
              </w:rPr>
              <w:t>Nomenclature</w:t>
            </w:r>
            <w:r>
              <w:rPr>
                <w:webHidden/>
              </w:rPr>
              <w:tab/>
            </w:r>
            <w:r>
              <w:rPr>
                <w:webHidden/>
              </w:rPr>
              <w:fldChar w:fldCharType="begin"/>
            </w:r>
            <w:r>
              <w:rPr>
                <w:webHidden/>
              </w:rPr>
              <w:instrText xml:space="preserve"> PAGEREF _Toc535252123 \h </w:instrText>
            </w:r>
            <w:r>
              <w:rPr>
                <w:webHidden/>
              </w:rPr>
            </w:r>
            <w:r>
              <w:rPr>
                <w:webHidden/>
              </w:rPr>
              <w:fldChar w:fldCharType="separate"/>
            </w:r>
            <w:r>
              <w:rPr>
                <w:webHidden/>
              </w:rPr>
              <w:t>8</w:t>
            </w:r>
            <w:r>
              <w:rPr>
                <w:webHidden/>
              </w:rPr>
              <w:fldChar w:fldCharType="end"/>
            </w:r>
          </w:hyperlink>
        </w:p>
        <w:p w14:paraId="5711E568" w14:textId="77777777" w:rsidR="00D07291" w:rsidRDefault="00D07291">
          <w:pPr>
            <w:pStyle w:val="TM1"/>
            <w:rPr>
              <w:rFonts w:asciiTheme="minorHAnsi" w:eastAsiaTheme="minorEastAsia" w:hAnsiTheme="minorHAnsi" w:cstheme="minorBidi"/>
              <w:sz w:val="22"/>
              <w:szCs w:val="22"/>
              <w:lang w:eastAsia="zh-CN"/>
            </w:rPr>
          </w:pPr>
          <w:hyperlink w:anchor="_Toc535252124" w:history="1">
            <w:r w:rsidRPr="00EF30EA">
              <w:rPr>
                <w:rStyle w:val="Lienhypertexte"/>
              </w:rPr>
              <w:t>Introduction générale</w:t>
            </w:r>
            <w:r>
              <w:rPr>
                <w:webHidden/>
              </w:rPr>
              <w:tab/>
            </w:r>
            <w:r>
              <w:rPr>
                <w:webHidden/>
              </w:rPr>
              <w:fldChar w:fldCharType="begin"/>
            </w:r>
            <w:r>
              <w:rPr>
                <w:webHidden/>
              </w:rPr>
              <w:instrText xml:space="preserve"> PAGEREF _Toc535252124 \h </w:instrText>
            </w:r>
            <w:r>
              <w:rPr>
                <w:webHidden/>
              </w:rPr>
            </w:r>
            <w:r>
              <w:rPr>
                <w:webHidden/>
              </w:rPr>
              <w:fldChar w:fldCharType="separate"/>
            </w:r>
            <w:r>
              <w:rPr>
                <w:webHidden/>
              </w:rPr>
              <w:t>13</w:t>
            </w:r>
            <w:r>
              <w:rPr>
                <w:webHidden/>
              </w:rPr>
              <w:fldChar w:fldCharType="end"/>
            </w:r>
          </w:hyperlink>
        </w:p>
        <w:p w14:paraId="649A98C0" w14:textId="77777777" w:rsidR="00D07291" w:rsidRDefault="00D07291">
          <w:pPr>
            <w:pStyle w:val="TM1"/>
            <w:rPr>
              <w:rFonts w:asciiTheme="minorHAnsi" w:eastAsiaTheme="minorEastAsia" w:hAnsiTheme="minorHAnsi" w:cstheme="minorBidi"/>
              <w:sz w:val="22"/>
              <w:szCs w:val="22"/>
              <w:lang w:eastAsia="zh-CN"/>
            </w:rPr>
          </w:pPr>
          <w:hyperlink w:anchor="_Toc535252125" w:history="1">
            <w:r w:rsidRPr="00EF30EA">
              <w:rPr>
                <w:rStyle w:val="Lienhypertexte"/>
              </w:rPr>
              <w:t>Chapitre 1 :  Etude bibliographique</w:t>
            </w:r>
            <w:r>
              <w:rPr>
                <w:webHidden/>
              </w:rPr>
              <w:tab/>
            </w:r>
            <w:r>
              <w:rPr>
                <w:webHidden/>
              </w:rPr>
              <w:fldChar w:fldCharType="begin"/>
            </w:r>
            <w:r>
              <w:rPr>
                <w:webHidden/>
              </w:rPr>
              <w:instrText xml:space="preserve"> PAGEREF _Toc535252125 \h </w:instrText>
            </w:r>
            <w:r>
              <w:rPr>
                <w:webHidden/>
              </w:rPr>
            </w:r>
            <w:r>
              <w:rPr>
                <w:webHidden/>
              </w:rPr>
              <w:fldChar w:fldCharType="separate"/>
            </w:r>
            <w:r>
              <w:rPr>
                <w:webHidden/>
              </w:rPr>
              <w:t>17</w:t>
            </w:r>
            <w:r>
              <w:rPr>
                <w:webHidden/>
              </w:rPr>
              <w:fldChar w:fldCharType="end"/>
            </w:r>
          </w:hyperlink>
        </w:p>
        <w:p w14:paraId="19E2F304" w14:textId="77777777" w:rsidR="00D07291" w:rsidRDefault="00D07291">
          <w:pPr>
            <w:pStyle w:val="TM2"/>
            <w:tabs>
              <w:tab w:val="left" w:pos="880"/>
              <w:tab w:val="right" w:leader="dot" w:pos="9062"/>
            </w:tabs>
            <w:rPr>
              <w:rFonts w:asciiTheme="minorHAnsi" w:eastAsiaTheme="minorEastAsia" w:hAnsiTheme="minorHAnsi" w:cstheme="minorBidi"/>
              <w:noProof/>
              <w:szCs w:val="22"/>
              <w:lang w:eastAsia="zh-CN"/>
            </w:rPr>
          </w:pPr>
          <w:hyperlink w:anchor="_Toc535252126" w:history="1">
            <w:r w:rsidRPr="00EF30EA">
              <w:rPr>
                <w:rStyle w:val="Lienhypertexte"/>
                <w:noProof/>
              </w:rPr>
              <w:t>1.1</w:t>
            </w:r>
            <w:r>
              <w:rPr>
                <w:rFonts w:asciiTheme="minorHAnsi" w:eastAsiaTheme="minorEastAsia" w:hAnsiTheme="minorHAnsi" w:cstheme="minorBidi"/>
                <w:noProof/>
                <w:szCs w:val="22"/>
                <w:lang w:eastAsia="zh-CN"/>
              </w:rPr>
              <w:tab/>
            </w:r>
            <w:r w:rsidRPr="00EF30EA">
              <w:rPr>
                <w:rStyle w:val="Lienhypertexte"/>
                <w:noProof/>
              </w:rPr>
              <w:t>Instabilités (thermiques) liées aux vibrations synchrones</w:t>
            </w:r>
            <w:r>
              <w:rPr>
                <w:noProof/>
                <w:webHidden/>
              </w:rPr>
              <w:tab/>
            </w:r>
            <w:r>
              <w:rPr>
                <w:noProof/>
                <w:webHidden/>
              </w:rPr>
              <w:fldChar w:fldCharType="begin"/>
            </w:r>
            <w:r>
              <w:rPr>
                <w:noProof/>
                <w:webHidden/>
              </w:rPr>
              <w:instrText xml:space="preserve"> PAGEREF _Toc535252126 \h </w:instrText>
            </w:r>
            <w:r>
              <w:rPr>
                <w:noProof/>
                <w:webHidden/>
              </w:rPr>
            </w:r>
            <w:r>
              <w:rPr>
                <w:noProof/>
                <w:webHidden/>
              </w:rPr>
              <w:fldChar w:fldCharType="separate"/>
            </w:r>
            <w:r>
              <w:rPr>
                <w:noProof/>
                <w:webHidden/>
              </w:rPr>
              <w:t>17</w:t>
            </w:r>
            <w:r>
              <w:rPr>
                <w:noProof/>
                <w:webHidden/>
              </w:rPr>
              <w:fldChar w:fldCharType="end"/>
            </w:r>
          </w:hyperlink>
        </w:p>
        <w:p w14:paraId="32919E32" w14:textId="77777777" w:rsidR="00D07291" w:rsidRDefault="00D07291">
          <w:pPr>
            <w:pStyle w:val="TM3"/>
            <w:tabs>
              <w:tab w:val="left" w:pos="1320"/>
              <w:tab w:val="right" w:leader="dot" w:pos="9062"/>
            </w:tabs>
            <w:rPr>
              <w:rFonts w:asciiTheme="minorHAnsi" w:eastAsiaTheme="minorEastAsia" w:hAnsiTheme="minorHAnsi" w:cstheme="minorBidi"/>
              <w:noProof/>
              <w:szCs w:val="22"/>
              <w:lang w:eastAsia="zh-CN"/>
            </w:rPr>
          </w:pPr>
          <w:hyperlink w:anchor="_Toc535252127" w:history="1">
            <w:r w:rsidRPr="00EF30EA">
              <w:rPr>
                <w:rStyle w:val="Lienhypertexte"/>
                <w:noProof/>
              </w:rPr>
              <w:t>1.1.1</w:t>
            </w:r>
            <w:r>
              <w:rPr>
                <w:rFonts w:asciiTheme="minorHAnsi" w:eastAsiaTheme="minorEastAsia" w:hAnsiTheme="minorHAnsi" w:cstheme="minorBidi"/>
                <w:noProof/>
                <w:szCs w:val="22"/>
                <w:lang w:eastAsia="zh-CN"/>
              </w:rPr>
              <w:tab/>
            </w:r>
            <w:r w:rsidRPr="00EF30EA">
              <w:rPr>
                <w:rStyle w:val="Lienhypertexte"/>
                <w:noProof/>
              </w:rPr>
              <w:t>Effet Newkirk</w:t>
            </w:r>
            <w:r>
              <w:rPr>
                <w:noProof/>
                <w:webHidden/>
              </w:rPr>
              <w:tab/>
            </w:r>
            <w:r>
              <w:rPr>
                <w:noProof/>
                <w:webHidden/>
              </w:rPr>
              <w:fldChar w:fldCharType="begin"/>
            </w:r>
            <w:r>
              <w:rPr>
                <w:noProof/>
                <w:webHidden/>
              </w:rPr>
              <w:instrText xml:space="preserve"> PAGEREF _Toc535252127 \h </w:instrText>
            </w:r>
            <w:r>
              <w:rPr>
                <w:noProof/>
                <w:webHidden/>
              </w:rPr>
            </w:r>
            <w:r>
              <w:rPr>
                <w:noProof/>
                <w:webHidden/>
              </w:rPr>
              <w:fldChar w:fldCharType="separate"/>
            </w:r>
            <w:r>
              <w:rPr>
                <w:noProof/>
                <w:webHidden/>
              </w:rPr>
              <w:t>17</w:t>
            </w:r>
            <w:r>
              <w:rPr>
                <w:noProof/>
                <w:webHidden/>
              </w:rPr>
              <w:fldChar w:fldCharType="end"/>
            </w:r>
          </w:hyperlink>
        </w:p>
        <w:p w14:paraId="176EB16B" w14:textId="77777777" w:rsidR="00D07291" w:rsidRDefault="00D07291">
          <w:pPr>
            <w:pStyle w:val="TM3"/>
            <w:tabs>
              <w:tab w:val="left" w:pos="1320"/>
              <w:tab w:val="right" w:leader="dot" w:pos="9062"/>
            </w:tabs>
            <w:rPr>
              <w:rFonts w:asciiTheme="minorHAnsi" w:eastAsiaTheme="minorEastAsia" w:hAnsiTheme="minorHAnsi" w:cstheme="minorBidi"/>
              <w:noProof/>
              <w:szCs w:val="22"/>
              <w:lang w:eastAsia="zh-CN"/>
            </w:rPr>
          </w:pPr>
          <w:hyperlink w:anchor="_Toc535252128" w:history="1">
            <w:r w:rsidRPr="00EF30EA">
              <w:rPr>
                <w:rStyle w:val="Lienhypertexte"/>
                <w:noProof/>
              </w:rPr>
              <w:t>1.1.2</w:t>
            </w:r>
            <w:r>
              <w:rPr>
                <w:rFonts w:asciiTheme="minorHAnsi" w:eastAsiaTheme="minorEastAsia" w:hAnsiTheme="minorHAnsi" w:cstheme="minorBidi"/>
                <w:noProof/>
                <w:szCs w:val="22"/>
                <w:lang w:eastAsia="zh-CN"/>
              </w:rPr>
              <w:tab/>
            </w:r>
            <w:r w:rsidRPr="00EF30EA">
              <w:rPr>
                <w:rStyle w:val="Lienhypertexte"/>
                <w:noProof/>
              </w:rPr>
              <w:t>Effet Morton</w:t>
            </w:r>
            <w:r>
              <w:rPr>
                <w:noProof/>
                <w:webHidden/>
              </w:rPr>
              <w:tab/>
            </w:r>
            <w:r>
              <w:rPr>
                <w:noProof/>
                <w:webHidden/>
              </w:rPr>
              <w:fldChar w:fldCharType="begin"/>
            </w:r>
            <w:r>
              <w:rPr>
                <w:noProof/>
                <w:webHidden/>
              </w:rPr>
              <w:instrText xml:space="preserve"> PAGEREF _Toc535252128 \h </w:instrText>
            </w:r>
            <w:r>
              <w:rPr>
                <w:noProof/>
                <w:webHidden/>
              </w:rPr>
            </w:r>
            <w:r>
              <w:rPr>
                <w:noProof/>
                <w:webHidden/>
              </w:rPr>
              <w:fldChar w:fldCharType="separate"/>
            </w:r>
            <w:r>
              <w:rPr>
                <w:noProof/>
                <w:webHidden/>
              </w:rPr>
              <w:t>20</w:t>
            </w:r>
            <w:r>
              <w:rPr>
                <w:noProof/>
                <w:webHidden/>
              </w:rPr>
              <w:fldChar w:fldCharType="end"/>
            </w:r>
          </w:hyperlink>
        </w:p>
        <w:p w14:paraId="0C9913C4" w14:textId="77777777" w:rsidR="00D07291" w:rsidRDefault="00D07291">
          <w:pPr>
            <w:pStyle w:val="TM2"/>
            <w:tabs>
              <w:tab w:val="left" w:pos="880"/>
              <w:tab w:val="right" w:leader="dot" w:pos="9062"/>
            </w:tabs>
            <w:rPr>
              <w:rFonts w:asciiTheme="minorHAnsi" w:eastAsiaTheme="minorEastAsia" w:hAnsiTheme="minorHAnsi" w:cstheme="minorBidi"/>
              <w:noProof/>
              <w:szCs w:val="22"/>
              <w:lang w:eastAsia="zh-CN"/>
            </w:rPr>
          </w:pPr>
          <w:hyperlink w:anchor="_Toc535252129" w:history="1">
            <w:r w:rsidRPr="00EF30EA">
              <w:rPr>
                <w:rStyle w:val="Lienhypertexte"/>
                <w:noProof/>
              </w:rPr>
              <w:t>1.2</w:t>
            </w:r>
            <w:r>
              <w:rPr>
                <w:rFonts w:asciiTheme="minorHAnsi" w:eastAsiaTheme="minorEastAsia" w:hAnsiTheme="minorHAnsi" w:cstheme="minorBidi"/>
                <w:noProof/>
                <w:szCs w:val="22"/>
                <w:lang w:eastAsia="zh-CN"/>
              </w:rPr>
              <w:tab/>
            </w:r>
            <w:r w:rsidRPr="00EF30EA">
              <w:rPr>
                <w:rStyle w:val="Lienhypertexte"/>
                <w:noProof/>
              </w:rPr>
              <w:t>Etudes expérimentales et cas industriels</w:t>
            </w:r>
            <w:r>
              <w:rPr>
                <w:noProof/>
                <w:webHidden/>
              </w:rPr>
              <w:tab/>
            </w:r>
            <w:r>
              <w:rPr>
                <w:noProof/>
                <w:webHidden/>
              </w:rPr>
              <w:fldChar w:fldCharType="begin"/>
            </w:r>
            <w:r>
              <w:rPr>
                <w:noProof/>
                <w:webHidden/>
              </w:rPr>
              <w:instrText xml:space="preserve"> PAGEREF _Toc535252129 \h </w:instrText>
            </w:r>
            <w:r>
              <w:rPr>
                <w:noProof/>
                <w:webHidden/>
              </w:rPr>
            </w:r>
            <w:r>
              <w:rPr>
                <w:noProof/>
                <w:webHidden/>
              </w:rPr>
              <w:fldChar w:fldCharType="separate"/>
            </w:r>
            <w:r>
              <w:rPr>
                <w:noProof/>
                <w:webHidden/>
              </w:rPr>
              <w:t>22</w:t>
            </w:r>
            <w:r>
              <w:rPr>
                <w:noProof/>
                <w:webHidden/>
              </w:rPr>
              <w:fldChar w:fldCharType="end"/>
            </w:r>
          </w:hyperlink>
        </w:p>
        <w:p w14:paraId="6797FB07" w14:textId="77777777" w:rsidR="00D07291" w:rsidRDefault="00D07291">
          <w:pPr>
            <w:pStyle w:val="TM2"/>
            <w:tabs>
              <w:tab w:val="left" w:pos="880"/>
              <w:tab w:val="right" w:leader="dot" w:pos="9062"/>
            </w:tabs>
            <w:rPr>
              <w:rFonts w:asciiTheme="minorHAnsi" w:eastAsiaTheme="minorEastAsia" w:hAnsiTheme="minorHAnsi" w:cstheme="minorBidi"/>
              <w:noProof/>
              <w:szCs w:val="22"/>
              <w:lang w:eastAsia="zh-CN"/>
            </w:rPr>
          </w:pPr>
          <w:hyperlink w:anchor="_Toc535252130" w:history="1">
            <w:r w:rsidRPr="00EF30EA">
              <w:rPr>
                <w:rStyle w:val="Lienhypertexte"/>
                <w:noProof/>
              </w:rPr>
              <w:t>1.3</w:t>
            </w:r>
            <w:r>
              <w:rPr>
                <w:rFonts w:asciiTheme="minorHAnsi" w:eastAsiaTheme="minorEastAsia" w:hAnsiTheme="minorHAnsi" w:cstheme="minorBidi"/>
                <w:noProof/>
                <w:szCs w:val="22"/>
                <w:lang w:eastAsia="zh-CN"/>
              </w:rPr>
              <w:tab/>
            </w:r>
            <w:r w:rsidRPr="00EF30EA">
              <w:rPr>
                <w:rStyle w:val="Lienhypertexte"/>
                <w:noProof/>
              </w:rPr>
              <w:t>Modeles theoriques</w:t>
            </w:r>
            <w:r>
              <w:rPr>
                <w:noProof/>
                <w:webHidden/>
              </w:rPr>
              <w:tab/>
            </w:r>
            <w:r>
              <w:rPr>
                <w:noProof/>
                <w:webHidden/>
              </w:rPr>
              <w:fldChar w:fldCharType="begin"/>
            </w:r>
            <w:r>
              <w:rPr>
                <w:noProof/>
                <w:webHidden/>
              </w:rPr>
              <w:instrText xml:space="preserve"> PAGEREF _Toc535252130 \h </w:instrText>
            </w:r>
            <w:r>
              <w:rPr>
                <w:noProof/>
                <w:webHidden/>
              </w:rPr>
            </w:r>
            <w:r>
              <w:rPr>
                <w:noProof/>
                <w:webHidden/>
              </w:rPr>
              <w:fldChar w:fldCharType="separate"/>
            </w:r>
            <w:r>
              <w:rPr>
                <w:noProof/>
                <w:webHidden/>
              </w:rPr>
              <w:t>26</w:t>
            </w:r>
            <w:r>
              <w:rPr>
                <w:noProof/>
                <w:webHidden/>
              </w:rPr>
              <w:fldChar w:fldCharType="end"/>
            </w:r>
          </w:hyperlink>
        </w:p>
        <w:p w14:paraId="4C86178E" w14:textId="77777777" w:rsidR="00D07291" w:rsidRDefault="00D07291">
          <w:pPr>
            <w:pStyle w:val="TM3"/>
            <w:tabs>
              <w:tab w:val="left" w:pos="1320"/>
              <w:tab w:val="right" w:leader="dot" w:pos="9062"/>
            </w:tabs>
            <w:rPr>
              <w:rFonts w:asciiTheme="minorHAnsi" w:eastAsiaTheme="minorEastAsia" w:hAnsiTheme="minorHAnsi" w:cstheme="minorBidi"/>
              <w:noProof/>
              <w:szCs w:val="22"/>
              <w:lang w:eastAsia="zh-CN"/>
            </w:rPr>
          </w:pPr>
          <w:hyperlink w:anchor="_Toc535252131" w:history="1">
            <w:r w:rsidRPr="00EF30EA">
              <w:rPr>
                <w:rStyle w:val="Lienhypertexte"/>
                <w:noProof/>
              </w:rPr>
              <w:t>1.3.1</w:t>
            </w:r>
            <w:r>
              <w:rPr>
                <w:rFonts w:asciiTheme="minorHAnsi" w:eastAsiaTheme="minorEastAsia" w:hAnsiTheme="minorHAnsi" w:cstheme="minorBidi"/>
                <w:noProof/>
                <w:szCs w:val="22"/>
                <w:lang w:eastAsia="zh-CN"/>
              </w:rPr>
              <w:tab/>
            </w:r>
            <w:r w:rsidRPr="00EF30EA">
              <w:rPr>
                <w:rStyle w:val="Lienhypertexte"/>
                <w:noProof/>
              </w:rPr>
              <w:t>Méthodes inspirées de la théorie du contrôle</w:t>
            </w:r>
            <w:r>
              <w:rPr>
                <w:noProof/>
                <w:webHidden/>
              </w:rPr>
              <w:tab/>
            </w:r>
            <w:r>
              <w:rPr>
                <w:noProof/>
                <w:webHidden/>
              </w:rPr>
              <w:fldChar w:fldCharType="begin"/>
            </w:r>
            <w:r>
              <w:rPr>
                <w:noProof/>
                <w:webHidden/>
              </w:rPr>
              <w:instrText xml:space="preserve"> PAGEREF _Toc535252131 \h </w:instrText>
            </w:r>
            <w:r>
              <w:rPr>
                <w:noProof/>
                <w:webHidden/>
              </w:rPr>
            </w:r>
            <w:r>
              <w:rPr>
                <w:noProof/>
                <w:webHidden/>
              </w:rPr>
              <w:fldChar w:fldCharType="separate"/>
            </w:r>
            <w:r>
              <w:rPr>
                <w:noProof/>
                <w:webHidden/>
              </w:rPr>
              <w:t>26</w:t>
            </w:r>
            <w:r>
              <w:rPr>
                <w:noProof/>
                <w:webHidden/>
              </w:rPr>
              <w:fldChar w:fldCharType="end"/>
            </w:r>
          </w:hyperlink>
        </w:p>
        <w:p w14:paraId="4F427E86" w14:textId="77777777" w:rsidR="00D07291" w:rsidRDefault="00D07291">
          <w:pPr>
            <w:pStyle w:val="TM3"/>
            <w:tabs>
              <w:tab w:val="left" w:pos="1320"/>
              <w:tab w:val="right" w:leader="dot" w:pos="9062"/>
            </w:tabs>
            <w:rPr>
              <w:rFonts w:asciiTheme="minorHAnsi" w:eastAsiaTheme="minorEastAsia" w:hAnsiTheme="minorHAnsi" w:cstheme="minorBidi"/>
              <w:noProof/>
              <w:szCs w:val="22"/>
              <w:lang w:eastAsia="zh-CN"/>
            </w:rPr>
          </w:pPr>
          <w:hyperlink w:anchor="_Toc535252132" w:history="1">
            <w:r w:rsidRPr="00EF30EA">
              <w:rPr>
                <w:rStyle w:val="Lienhypertexte"/>
                <w:noProof/>
              </w:rPr>
              <w:t>1.3.2</w:t>
            </w:r>
            <w:r>
              <w:rPr>
                <w:rFonts w:asciiTheme="minorHAnsi" w:eastAsiaTheme="minorEastAsia" w:hAnsiTheme="minorHAnsi" w:cstheme="minorBidi"/>
                <w:noProof/>
                <w:szCs w:val="22"/>
                <w:lang w:eastAsia="zh-CN"/>
              </w:rPr>
              <w:tab/>
            </w:r>
            <w:r w:rsidRPr="00EF30EA">
              <w:rPr>
                <w:rStyle w:val="Lienhypertexte"/>
                <w:noProof/>
              </w:rPr>
              <w:t>Méthode basée sur un balourd critique prédéfini</w:t>
            </w:r>
            <w:r>
              <w:rPr>
                <w:noProof/>
                <w:webHidden/>
              </w:rPr>
              <w:tab/>
            </w:r>
            <w:r>
              <w:rPr>
                <w:noProof/>
                <w:webHidden/>
              </w:rPr>
              <w:fldChar w:fldCharType="begin"/>
            </w:r>
            <w:r>
              <w:rPr>
                <w:noProof/>
                <w:webHidden/>
              </w:rPr>
              <w:instrText xml:space="preserve"> PAGEREF _Toc535252132 \h </w:instrText>
            </w:r>
            <w:r>
              <w:rPr>
                <w:noProof/>
                <w:webHidden/>
              </w:rPr>
            </w:r>
            <w:r>
              <w:rPr>
                <w:noProof/>
                <w:webHidden/>
              </w:rPr>
              <w:fldChar w:fldCharType="separate"/>
            </w:r>
            <w:r>
              <w:rPr>
                <w:noProof/>
                <w:webHidden/>
              </w:rPr>
              <w:t>28</w:t>
            </w:r>
            <w:r>
              <w:rPr>
                <w:noProof/>
                <w:webHidden/>
              </w:rPr>
              <w:fldChar w:fldCharType="end"/>
            </w:r>
          </w:hyperlink>
        </w:p>
        <w:p w14:paraId="44FCAFA6" w14:textId="77777777" w:rsidR="00D07291" w:rsidRDefault="00D07291">
          <w:pPr>
            <w:pStyle w:val="TM3"/>
            <w:tabs>
              <w:tab w:val="left" w:pos="1320"/>
              <w:tab w:val="right" w:leader="dot" w:pos="9062"/>
            </w:tabs>
            <w:rPr>
              <w:rFonts w:asciiTheme="minorHAnsi" w:eastAsiaTheme="minorEastAsia" w:hAnsiTheme="minorHAnsi" w:cstheme="minorBidi"/>
              <w:noProof/>
              <w:szCs w:val="22"/>
              <w:lang w:eastAsia="zh-CN"/>
            </w:rPr>
          </w:pPr>
          <w:hyperlink w:anchor="_Toc535252133" w:history="1">
            <w:r w:rsidRPr="00EF30EA">
              <w:rPr>
                <w:rStyle w:val="Lienhypertexte"/>
                <w:noProof/>
              </w:rPr>
              <w:t>1.3.3</w:t>
            </w:r>
            <w:r>
              <w:rPr>
                <w:rFonts w:asciiTheme="minorHAnsi" w:eastAsiaTheme="minorEastAsia" w:hAnsiTheme="minorHAnsi" w:cstheme="minorBidi"/>
                <w:noProof/>
                <w:szCs w:val="22"/>
                <w:lang w:eastAsia="zh-CN"/>
              </w:rPr>
              <w:tab/>
            </w:r>
            <w:r w:rsidRPr="00EF30EA">
              <w:rPr>
                <w:rStyle w:val="Lienhypertexte"/>
                <w:noProof/>
              </w:rPr>
              <w:t>Méthodes basees sur le bilan thermique</w:t>
            </w:r>
            <w:r>
              <w:rPr>
                <w:noProof/>
                <w:webHidden/>
              </w:rPr>
              <w:tab/>
            </w:r>
            <w:r>
              <w:rPr>
                <w:noProof/>
                <w:webHidden/>
              </w:rPr>
              <w:fldChar w:fldCharType="begin"/>
            </w:r>
            <w:r>
              <w:rPr>
                <w:noProof/>
                <w:webHidden/>
              </w:rPr>
              <w:instrText xml:space="preserve"> PAGEREF _Toc535252133 \h </w:instrText>
            </w:r>
            <w:r>
              <w:rPr>
                <w:noProof/>
                <w:webHidden/>
              </w:rPr>
            </w:r>
            <w:r>
              <w:rPr>
                <w:noProof/>
                <w:webHidden/>
              </w:rPr>
              <w:fldChar w:fldCharType="separate"/>
            </w:r>
            <w:r>
              <w:rPr>
                <w:noProof/>
                <w:webHidden/>
              </w:rPr>
              <w:t>28</w:t>
            </w:r>
            <w:r>
              <w:rPr>
                <w:noProof/>
                <w:webHidden/>
              </w:rPr>
              <w:fldChar w:fldCharType="end"/>
            </w:r>
          </w:hyperlink>
        </w:p>
        <w:p w14:paraId="2CEB4C65" w14:textId="77777777" w:rsidR="00D07291" w:rsidRDefault="00D07291">
          <w:pPr>
            <w:pStyle w:val="TM3"/>
            <w:tabs>
              <w:tab w:val="left" w:pos="1320"/>
              <w:tab w:val="right" w:leader="dot" w:pos="9062"/>
            </w:tabs>
            <w:rPr>
              <w:rFonts w:asciiTheme="minorHAnsi" w:eastAsiaTheme="minorEastAsia" w:hAnsiTheme="minorHAnsi" w:cstheme="minorBidi"/>
              <w:noProof/>
              <w:szCs w:val="22"/>
              <w:lang w:eastAsia="zh-CN"/>
            </w:rPr>
          </w:pPr>
          <w:hyperlink w:anchor="_Toc535252134" w:history="1">
            <w:r w:rsidRPr="00EF30EA">
              <w:rPr>
                <w:rStyle w:val="Lienhypertexte"/>
                <w:noProof/>
              </w:rPr>
              <w:t>1.3.4</w:t>
            </w:r>
            <w:r>
              <w:rPr>
                <w:rFonts w:asciiTheme="minorHAnsi" w:eastAsiaTheme="minorEastAsia" w:hAnsiTheme="minorHAnsi" w:cstheme="minorBidi"/>
                <w:noProof/>
                <w:szCs w:val="22"/>
                <w:lang w:eastAsia="zh-CN"/>
              </w:rPr>
              <w:tab/>
            </w:r>
            <w:r w:rsidRPr="00EF30EA">
              <w:rPr>
                <w:rStyle w:val="Lienhypertexte"/>
                <w:noProof/>
              </w:rPr>
              <w:t>Modeles non-linéaires en régime transitoire</w:t>
            </w:r>
            <w:r>
              <w:rPr>
                <w:noProof/>
                <w:webHidden/>
              </w:rPr>
              <w:tab/>
            </w:r>
            <w:r>
              <w:rPr>
                <w:noProof/>
                <w:webHidden/>
              </w:rPr>
              <w:fldChar w:fldCharType="begin"/>
            </w:r>
            <w:r>
              <w:rPr>
                <w:noProof/>
                <w:webHidden/>
              </w:rPr>
              <w:instrText xml:space="preserve"> PAGEREF _Toc535252134 \h </w:instrText>
            </w:r>
            <w:r>
              <w:rPr>
                <w:noProof/>
                <w:webHidden/>
              </w:rPr>
            </w:r>
            <w:r>
              <w:rPr>
                <w:noProof/>
                <w:webHidden/>
              </w:rPr>
              <w:fldChar w:fldCharType="separate"/>
            </w:r>
            <w:r>
              <w:rPr>
                <w:noProof/>
                <w:webHidden/>
              </w:rPr>
              <w:t>29</w:t>
            </w:r>
            <w:r>
              <w:rPr>
                <w:noProof/>
                <w:webHidden/>
              </w:rPr>
              <w:fldChar w:fldCharType="end"/>
            </w:r>
          </w:hyperlink>
        </w:p>
        <w:p w14:paraId="59DE9768" w14:textId="77777777" w:rsidR="00D07291" w:rsidRDefault="00D07291">
          <w:pPr>
            <w:pStyle w:val="TM2"/>
            <w:tabs>
              <w:tab w:val="left" w:pos="880"/>
              <w:tab w:val="right" w:leader="dot" w:pos="9062"/>
            </w:tabs>
            <w:rPr>
              <w:rFonts w:asciiTheme="minorHAnsi" w:eastAsiaTheme="minorEastAsia" w:hAnsiTheme="minorHAnsi" w:cstheme="minorBidi"/>
              <w:noProof/>
              <w:szCs w:val="22"/>
              <w:lang w:eastAsia="zh-CN"/>
            </w:rPr>
          </w:pPr>
          <w:hyperlink w:anchor="_Toc535252135" w:history="1">
            <w:r w:rsidRPr="00EF30EA">
              <w:rPr>
                <w:rStyle w:val="Lienhypertexte"/>
                <w:noProof/>
              </w:rPr>
              <w:t>1.4</w:t>
            </w:r>
            <w:r>
              <w:rPr>
                <w:rFonts w:asciiTheme="minorHAnsi" w:eastAsiaTheme="minorEastAsia" w:hAnsiTheme="minorHAnsi" w:cstheme="minorBidi"/>
                <w:noProof/>
                <w:szCs w:val="22"/>
                <w:lang w:eastAsia="zh-CN"/>
              </w:rPr>
              <w:tab/>
            </w:r>
            <w:r w:rsidRPr="00EF30EA">
              <w:rPr>
                <w:rStyle w:val="Lienhypertexte"/>
                <w:noProof/>
              </w:rPr>
              <w:t>Stratégie de la modélisation : synthèse</w:t>
            </w:r>
            <w:r>
              <w:rPr>
                <w:noProof/>
                <w:webHidden/>
              </w:rPr>
              <w:tab/>
            </w:r>
            <w:r>
              <w:rPr>
                <w:noProof/>
                <w:webHidden/>
              </w:rPr>
              <w:fldChar w:fldCharType="begin"/>
            </w:r>
            <w:r>
              <w:rPr>
                <w:noProof/>
                <w:webHidden/>
              </w:rPr>
              <w:instrText xml:space="preserve"> PAGEREF _Toc535252135 \h </w:instrText>
            </w:r>
            <w:r>
              <w:rPr>
                <w:noProof/>
                <w:webHidden/>
              </w:rPr>
            </w:r>
            <w:r>
              <w:rPr>
                <w:noProof/>
                <w:webHidden/>
              </w:rPr>
              <w:fldChar w:fldCharType="separate"/>
            </w:r>
            <w:r>
              <w:rPr>
                <w:noProof/>
                <w:webHidden/>
              </w:rPr>
              <w:t>30</w:t>
            </w:r>
            <w:r>
              <w:rPr>
                <w:noProof/>
                <w:webHidden/>
              </w:rPr>
              <w:fldChar w:fldCharType="end"/>
            </w:r>
          </w:hyperlink>
        </w:p>
        <w:p w14:paraId="4B634D05" w14:textId="77777777" w:rsidR="00D07291" w:rsidRDefault="00D07291">
          <w:pPr>
            <w:pStyle w:val="TM2"/>
            <w:tabs>
              <w:tab w:val="left" w:pos="880"/>
              <w:tab w:val="right" w:leader="dot" w:pos="9062"/>
            </w:tabs>
            <w:rPr>
              <w:rFonts w:asciiTheme="minorHAnsi" w:eastAsiaTheme="minorEastAsia" w:hAnsiTheme="minorHAnsi" w:cstheme="minorBidi"/>
              <w:noProof/>
              <w:szCs w:val="22"/>
              <w:lang w:eastAsia="zh-CN"/>
            </w:rPr>
          </w:pPr>
          <w:hyperlink w:anchor="_Toc535252136" w:history="1">
            <w:r w:rsidRPr="00EF30EA">
              <w:rPr>
                <w:rStyle w:val="Lienhypertexte"/>
                <w:noProof/>
              </w:rPr>
              <w:t>1.5</w:t>
            </w:r>
            <w:r>
              <w:rPr>
                <w:rFonts w:asciiTheme="minorHAnsi" w:eastAsiaTheme="minorEastAsia" w:hAnsiTheme="minorHAnsi" w:cstheme="minorBidi"/>
                <w:noProof/>
                <w:szCs w:val="22"/>
                <w:lang w:eastAsia="zh-CN"/>
              </w:rPr>
              <w:tab/>
            </w:r>
            <w:r w:rsidRPr="00EF30EA">
              <w:rPr>
                <w:rStyle w:val="Lienhypertexte"/>
                <w:noProof/>
              </w:rPr>
              <w:t>Conclusion</w:t>
            </w:r>
            <w:r>
              <w:rPr>
                <w:noProof/>
                <w:webHidden/>
              </w:rPr>
              <w:tab/>
            </w:r>
            <w:r>
              <w:rPr>
                <w:noProof/>
                <w:webHidden/>
              </w:rPr>
              <w:fldChar w:fldCharType="begin"/>
            </w:r>
            <w:r>
              <w:rPr>
                <w:noProof/>
                <w:webHidden/>
              </w:rPr>
              <w:instrText xml:space="preserve"> PAGEREF _Toc535252136 \h </w:instrText>
            </w:r>
            <w:r>
              <w:rPr>
                <w:noProof/>
                <w:webHidden/>
              </w:rPr>
            </w:r>
            <w:r>
              <w:rPr>
                <w:noProof/>
                <w:webHidden/>
              </w:rPr>
              <w:fldChar w:fldCharType="separate"/>
            </w:r>
            <w:r>
              <w:rPr>
                <w:noProof/>
                <w:webHidden/>
              </w:rPr>
              <w:t>33</w:t>
            </w:r>
            <w:r>
              <w:rPr>
                <w:noProof/>
                <w:webHidden/>
              </w:rPr>
              <w:fldChar w:fldCharType="end"/>
            </w:r>
          </w:hyperlink>
        </w:p>
        <w:p w14:paraId="3B8E834C" w14:textId="77777777" w:rsidR="00D07291" w:rsidRDefault="00D07291">
          <w:pPr>
            <w:pStyle w:val="TM1"/>
            <w:rPr>
              <w:rFonts w:asciiTheme="minorHAnsi" w:eastAsiaTheme="minorEastAsia" w:hAnsiTheme="minorHAnsi" w:cstheme="minorBidi"/>
              <w:sz w:val="22"/>
              <w:szCs w:val="22"/>
              <w:lang w:eastAsia="zh-CN"/>
            </w:rPr>
          </w:pPr>
          <w:hyperlink w:anchor="_Toc535252137" w:history="1">
            <w:r w:rsidRPr="00EF30EA">
              <w:rPr>
                <w:rStyle w:val="Lienhypertexte"/>
              </w:rPr>
              <w:t>Chapitre 2 :  Modélisation des paliers hydrodynamiques</w:t>
            </w:r>
            <w:r>
              <w:rPr>
                <w:webHidden/>
              </w:rPr>
              <w:tab/>
            </w:r>
            <w:r>
              <w:rPr>
                <w:webHidden/>
              </w:rPr>
              <w:fldChar w:fldCharType="begin"/>
            </w:r>
            <w:r>
              <w:rPr>
                <w:webHidden/>
              </w:rPr>
              <w:instrText xml:space="preserve"> PAGEREF _Toc535252137 \h </w:instrText>
            </w:r>
            <w:r>
              <w:rPr>
                <w:webHidden/>
              </w:rPr>
            </w:r>
            <w:r>
              <w:rPr>
                <w:webHidden/>
              </w:rPr>
              <w:fldChar w:fldCharType="separate"/>
            </w:r>
            <w:r>
              <w:rPr>
                <w:webHidden/>
              </w:rPr>
              <w:t>34</w:t>
            </w:r>
            <w:r>
              <w:rPr>
                <w:webHidden/>
              </w:rPr>
              <w:fldChar w:fldCharType="end"/>
            </w:r>
          </w:hyperlink>
        </w:p>
        <w:p w14:paraId="654FC337" w14:textId="77777777" w:rsidR="00D07291" w:rsidRDefault="00D07291">
          <w:pPr>
            <w:pStyle w:val="TM2"/>
            <w:tabs>
              <w:tab w:val="left" w:pos="880"/>
              <w:tab w:val="right" w:leader="dot" w:pos="9062"/>
            </w:tabs>
            <w:rPr>
              <w:rFonts w:asciiTheme="minorHAnsi" w:eastAsiaTheme="minorEastAsia" w:hAnsiTheme="minorHAnsi" w:cstheme="minorBidi"/>
              <w:noProof/>
              <w:szCs w:val="22"/>
              <w:lang w:eastAsia="zh-CN"/>
            </w:rPr>
          </w:pPr>
          <w:hyperlink w:anchor="_Toc535252139" w:history="1">
            <w:r w:rsidRPr="00EF30EA">
              <w:rPr>
                <w:rStyle w:val="Lienhypertexte"/>
                <w:noProof/>
              </w:rPr>
              <w:t>2.1</w:t>
            </w:r>
            <w:r>
              <w:rPr>
                <w:rFonts w:asciiTheme="minorHAnsi" w:eastAsiaTheme="minorEastAsia" w:hAnsiTheme="minorHAnsi" w:cstheme="minorBidi"/>
                <w:noProof/>
                <w:szCs w:val="22"/>
                <w:lang w:eastAsia="zh-CN"/>
              </w:rPr>
              <w:tab/>
            </w:r>
            <w:r w:rsidRPr="00EF30EA">
              <w:rPr>
                <w:rStyle w:val="Lienhypertexte"/>
                <w:noProof/>
              </w:rPr>
              <w:t>Introduction</w:t>
            </w:r>
            <w:r>
              <w:rPr>
                <w:noProof/>
                <w:webHidden/>
              </w:rPr>
              <w:tab/>
            </w:r>
            <w:r>
              <w:rPr>
                <w:noProof/>
                <w:webHidden/>
              </w:rPr>
              <w:fldChar w:fldCharType="begin"/>
            </w:r>
            <w:r>
              <w:rPr>
                <w:noProof/>
                <w:webHidden/>
              </w:rPr>
              <w:instrText xml:space="preserve"> PAGEREF _Toc535252139 \h </w:instrText>
            </w:r>
            <w:r>
              <w:rPr>
                <w:noProof/>
                <w:webHidden/>
              </w:rPr>
            </w:r>
            <w:r>
              <w:rPr>
                <w:noProof/>
                <w:webHidden/>
              </w:rPr>
              <w:fldChar w:fldCharType="separate"/>
            </w:r>
            <w:r>
              <w:rPr>
                <w:noProof/>
                <w:webHidden/>
              </w:rPr>
              <w:t>34</w:t>
            </w:r>
            <w:r>
              <w:rPr>
                <w:noProof/>
                <w:webHidden/>
              </w:rPr>
              <w:fldChar w:fldCharType="end"/>
            </w:r>
          </w:hyperlink>
        </w:p>
        <w:p w14:paraId="4000EF32" w14:textId="77777777" w:rsidR="00D07291" w:rsidRDefault="00D07291">
          <w:pPr>
            <w:pStyle w:val="TM2"/>
            <w:tabs>
              <w:tab w:val="left" w:pos="880"/>
              <w:tab w:val="right" w:leader="dot" w:pos="9062"/>
            </w:tabs>
            <w:rPr>
              <w:rFonts w:asciiTheme="minorHAnsi" w:eastAsiaTheme="minorEastAsia" w:hAnsiTheme="minorHAnsi" w:cstheme="minorBidi"/>
              <w:noProof/>
              <w:szCs w:val="22"/>
              <w:lang w:eastAsia="zh-CN"/>
            </w:rPr>
          </w:pPr>
          <w:hyperlink w:anchor="_Toc535252140" w:history="1">
            <w:r w:rsidRPr="00EF30EA">
              <w:rPr>
                <w:rStyle w:val="Lienhypertexte"/>
                <w:noProof/>
              </w:rPr>
              <w:t>2.2</w:t>
            </w:r>
            <w:r>
              <w:rPr>
                <w:rFonts w:asciiTheme="minorHAnsi" w:eastAsiaTheme="minorEastAsia" w:hAnsiTheme="minorHAnsi" w:cstheme="minorBidi"/>
                <w:noProof/>
                <w:szCs w:val="22"/>
                <w:lang w:eastAsia="zh-CN"/>
              </w:rPr>
              <w:tab/>
            </w:r>
            <w:r w:rsidRPr="00EF30EA">
              <w:rPr>
                <w:rStyle w:val="Lienhypertexte"/>
                <w:noProof/>
              </w:rPr>
              <w:t>Epaisseur du film mince en présence d’un désalignement</w:t>
            </w:r>
            <w:r>
              <w:rPr>
                <w:noProof/>
                <w:webHidden/>
              </w:rPr>
              <w:tab/>
            </w:r>
            <w:r>
              <w:rPr>
                <w:noProof/>
                <w:webHidden/>
              </w:rPr>
              <w:fldChar w:fldCharType="begin"/>
            </w:r>
            <w:r>
              <w:rPr>
                <w:noProof/>
                <w:webHidden/>
              </w:rPr>
              <w:instrText xml:space="preserve"> PAGEREF _Toc535252140 \h </w:instrText>
            </w:r>
            <w:r>
              <w:rPr>
                <w:noProof/>
                <w:webHidden/>
              </w:rPr>
            </w:r>
            <w:r>
              <w:rPr>
                <w:noProof/>
                <w:webHidden/>
              </w:rPr>
              <w:fldChar w:fldCharType="separate"/>
            </w:r>
            <w:r>
              <w:rPr>
                <w:noProof/>
                <w:webHidden/>
              </w:rPr>
              <w:t>35</w:t>
            </w:r>
            <w:r>
              <w:rPr>
                <w:noProof/>
                <w:webHidden/>
              </w:rPr>
              <w:fldChar w:fldCharType="end"/>
            </w:r>
          </w:hyperlink>
        </w:p>
        <w:p w14:paraId="7EE51F50" w14:textId="77777777" w:rsidR="00D07291" w:rsidRDefault="00D07291">
          <w:pPr>
            <w:pStyle w:val="TM2"/>
            <w:tabs>
              <w:tab w:val="left" w:pos="880"/>
              <w:tab w:val="right" w:leader="dot" w:pos="9062"/>
            </w:tabs>
            <w:rPr>
              <w:rFonts w:asciiTheme="minorHAnsi" w:eastAsiaTheme="minorEastAsia" w:hAnsiTheme="minorHAnsi" w:cstheme="minorBidi"/>
              <w:noProof/>
              <w:szCs w:val="22"/>
              <w:lang w:eastAsia="zh-CN"/>
            </w:rPr>
          </w:pPr>
          <w:hyperlink w:anchor="_Toc535252141" w:history="1">
            <w:r w:rsidRPr="00EF30EA">
              <w:rPr>
                <w:rStyle w:val="Lienhypertexte"/>
                <w:noProof/>
              </w:rPr>
              <w:t>2.3</w:t>
            </w:r>
            <w:r>
              <w:rPr>
                <w:rFonts w:asciiTheme="minorHAnsi" w:eastAsiaTheme="minorEastAsia" w:hAnsiTheme="minorHAnsi" w:cstheme="minorBidi"/>
                <w:noProof/>
                <w:szCs w:val="22"/>
                <w:lang w:eastAsia="zh-CN"/>
              </w:rPr>
              <w:tab/>
            </w:r>
            <w:r w:rsidRPr="00EF30EA">
              <w:rPr>
                <w:rStyle w:val="Lienhypertexte"/>
                <w:noProof/>
              </w:rPr>
              <w:t>Equations de la lubrification thermohydrodynamique</w:t>
            </w:r>
            <w:r>
              <w:rPr>
                <w:noProof/>
                <w:webHidden/>
              </w:rPr>
              <w:tab/>
            </w:r>
            <w:r>
              <w:rPr>
                <w:noProof/>
                <w:webHidden/>
              </w:rPr>
              <w:fldChar w:fldCharType="begin"/>
            </w:r>
            <w:r>
              <w:rPr>
                <w:noProof/>
                <w:webHidden/>
              </w:rPr>
              <w:instrText xml:space="preserve"> PAGEREF _Toc535252141 \h </w:instrText>
            </w:r>
            <w:r>
              <w:rPr>
                <w:noProof/>
                <w:webHidden/>
              </w:rPr>
            </w:r>
            <w:r>
              <w:rPr>
                <w:noProof/>
                <w:webHidden/>
              </w:rPr>
              <w:fldChar w:fldCharType="separate"/>
            </w:r>
            <w:r>
              <w:rPr>
                <w:noProof/>
                <w:webHidden/>
              </w:rPr>
              <w:t>37</w:t>
            </w:r>
            <w:r>
              <w:rPr>
                <w:noProof/>
                <w:webHidden/>
              </w:rPr>
              <w:fldChar w:fldCharType="end"/>
            </w:r>
          </w:hyperlink>
        </w:p>
        <w:p w14:paraId="36EF2B36" w14:textId="77777777" w:rsidR="00D07291" w:rsidRDefault="00D07291">
          <w:pPr>
            <w:pStyle w:val="TM3"/>
            <w:tabs>
              <w:tab w:val="left" w:pos="1320"/>
              <w:tab w:val="right" w:leader="dot" w:pos="9062"/>
            </w:tabs>
            <w:rPr>
              <w:rFonts w:asciiTheme="minorHAnsi" w:eastAsiaTheme="minorEastAsia" w:hAnsiTheme="minorHAnsi" w:cstheme="minorBidi"/>
              <w:noProof/>
              <w:szCs w:val="22"/>
              <w:lang w:eastAsia="zh-CN"/>
            </w:rPr>
          </w:pPr>
          <w:hyperlink w:anchor="_Toc535252142" w:history="1">
            <w:r w:rsidRPr="00EF30EA">
              <w:rPr>
                <w:rStyle w:val="Lienhypertexte"/>
                <w:noProof/>
              </w:rPr>
              <w:t>2.3.1</w:t>
            </w:r>
            <w:r>
              <w:rPr>
                <w:rFonts w:asciiTheme="minorHAnsi" w:eastAsiaTheme="minorEastAsia" w:hAnsiTheme="minorHAnsi" w:cstheme="minorBidi"/>
                <w:noProof/>
                <w:szCs w:val="22"/>
                <w:lang w:eastAsia="zh-CN"/>
              </w:rPr>
              <w:tab/>
            </w:r>
            <w:r w:rsidRPr="00EF30EA">
              <w:rPr>
                <w:rStyle w:val="Lienhypertexte"/>
                <w:noProof/>
              </w:rPr>
              <w:t>Equation de Reynolds généralisée</w:t>
            </w:r>
            <w:r>
              <w:rPr>
                <w:noProof/>
                <w:webHidden/>
              </w:rPr>
              <w:tab/>
            </w:r>
            <w:r>
              <w:rPr>
                <w:noProof/>
                <w:webHidden/>
              </w:rPr>
              <w:fldChar w:fldCharType="begin"/>
            </w:r>
            <w:r>
              <w:rPr>
                <w:noProof/>
                <w:webHidden/>
              </w:rPr>
              <w:instrText xml:space="preserve"> PAGEREF _Toc535252142 \h </w:instrText>
            </w:r>
            <w:r>
              <w:rPr>
                <w:noProof/>
                <w:webHidden/>
              </w:rPr>
            </w:r>
            <w:r>
              <w:rPr>
                <w:noProof/>
                <w:webHidden/>
              </w:rPr>
              <w:fldChar w:fldCharType="separate"/>
            </w:r>
            <w:r>
              <w:rPr>
                <w:noProof/>
                <w:webHidden/>
              </w:rPr>
              <w:t>37</w:t>
            </w:r>
            <w:r>
              <w:rPr>
                <w:noProof/>
                <w:webHidden/>
              </w:rPr>
              <w:fldChar w:fldCharType="end"/>
            </w:r>
          </w:hyperlink>
        </w:p>
        <w:p w14:paraId="105986DE" w14:textId="77777777" w:rsidR="00D07291" w:rsidRDefault="00D07291">
          <w:pPr>
            <w:pStyle w:val="TM3"/>
            <w:tabs>
              <w:tab w:val="left" w:pos="1320"/>
              <w:tab w:val="right" w:leader="dot" w:pos="9062"/>
            </w:tabs>
            <w:rPr>
              <w:rFonts w:asciiTheme="minorHAnsi" w:eastAsiaTheme="minorEastAsia" w:hAnsiTheme="minorHAnsi" w:cstheme="minorBidi"/>
              <w:noProof/>
              <w:szCs w:val="22"/>
              <w:lang w:eastAsia="zh-CN"/>
            </w:rPr>
          </w:pPr>
          <w:hyperlink w:anchor="_Toc535252143" w:history="1">
            <w:r w:rsidRPr="00EF30EA">
              <w:rPr>
                <w:rStyle w:val="Lienhypertexte"/>
                <w:noProof/>
              </w:rPr>
              <w:t>2.3.2</w:t>
            </w:r>
            <w:r>
              <w:rPr>
                <w:rFonts w:asciiTheme="minorHAnsi" w:eastAsiaTheme="minorEastAsia" w:hAnsiTheme="minorHAnsi" w:cstheme="minorBidi"/>
                <w:noProof/>
                <w:szCs w:val="22"/>
                <w:lang w:eastAsia="zh-CN"/>
              </w:rPr>
              <w:tab/>
            </w:r>
            <w:r w:rsidRPr="00EF30EA">
              <w:rPr>
                <w:rStyle w:val="Lienhypertexte"/>
                <w:noProof/>
              </w:rPr>
              <w:t>Modèles de rupture et reformation du film (cavitation)</w:t>
            </w:r>
            <w:r>
              <w:rPr>
                <w:noProof/>
                <w:webHidden/>
              </w:rPr>
              <w:tab/>
            </w:r>
            <w:r>
              <w:rPr>
                <w:noProof/>
                <w:webHidden/>
              </w:rPr>
              <w:fldChar w:fldCharType="begin"/>
            </w:r>
            <w:r>
              <w:rPr>
                <w:noProof/>
                <w:webHidden/>
              </w:rPr>
              <w:instrText xml:space="preserve"> PAGEREF _Toc535252143 \h </w:instrText>
            </w:r>
            <w:r>
              <w:rPr>
                <w:noProof/>
                <w:webHidden/>
              </w:rPr>
            </w:r>
            <w:r>
              <w:rPr>
                <w:noProof/>
                <w:webHidden/>
              </w:rPr>
              <w:fldChar w:fldCharType="separate"/>
            </w:r>
            <w:r>
              <w:rPr>
                <w:noProof/>
                <w:webHidden/>
              </w:rPr>
              <w:t>40</w:t>
            </w:r>
            <w:r>
              <w:rPr>
                <w:noProof/>
                <w:webHidden/>
              </w:rPr>
              <w:fldChar w:fldCharType="end"/>
            </w:r>
          </w:hyperlink>
        </w:p>
        <w:p w14:paraId="5597BABA" w14:textId="77777777" w:rsidR="00D07291" w:rsidRDefault="00D07291">
          <w:pPr>
            <w:pStyle w:val="TM3"/>
            <w:tabs>
              <w:tab w:val="left" w:pos="1320"/>
              <w:tab w:val="right" w:leader="dot" w:pos="9062"/>
            </w:tabs>
            <w:rPr>
              <w:rFonts w:asciiTheme="minorHAnsi" w:eastAsiaTheme="minorEastAsia" w:hAnsiTheme="minorHAnsi" w:cstheme="minorBidi"/>
              <w:noProof/>
              <w:szCs w:val="22"/>
              <w:lang w:eastAsia="zh-CN"/>
            </w:rPr>
          </w:pPr>
          <w:hyperlink w:anchor="_Toc535252144" w:history="1">
            <w:r w:rsidRPr="00EF30EA">
              <w:rPr>
                <w:rStyle w:val="Lienhypertexte"/>
                <w:noProof/>
              </w:rPr>
              <w:t>2.3.3</w:t>
            </w:r>
            <w:r>
              <w:rPr>
                <w:rFonts w:asciiTheme="minorHAnsi" w:eastAsiaTheme="minorEastAsia" w:hAnsiTheme="minorHAnsi" w:cstheme="minorBidi"/>
                <w:noProof/>
                <w:szCs w:val="22"/>
                <w:lang w:eastAsia="zh-CN"/>
              </w:rPr>
              <w:tab/>
            </w:r>
            <w:r w:rsidRPr="00EF30EA">
              <w:rPr>
                <w:rStyle w:val="Lienhypertexte"/>
                <w:noProof/>
              </w:rPr>
              <w:t>Equation de l’énergie</w:t>
            </w:r>
            <w:r>
              <w:rPr>
                <w:noProof/>
                <w:webHidden/>
              </w:rPr>
              <w:tab/>
            </w:r>
            <w:r>
              <w:rPr>
                <w:noProof/>
                <w:webHidden/>
              </w:rPr>
              <w:fldChar w:fldCharType="begin"/>
            </w:r>
            <w:r>
              <w:rPr>
                <w:noProof/>
                <w:webHidden/>
              </w:rPr>
              <w:instrText xml:space="preserve"> PAGEREF _Toc535252144 \h </w:instrText>
            </w:r>
            <w:r>
              <w:rPr>
                <w:noProof/>
                <w:webHidden/>
              </w:rPr>
            </w:r>
            <w:r>
              <w:rPr>
                <w:noProof/>
                <w:webHidden/>
              </w:rPr>
              <w:fldChar w:fldCharType="separate"/>
            </w:r>
            <w:r>
              <w:rPr>
                <w:noProof/>
                <w:webHidden/>
              </w:rPr>
              <w:t>42</w:t>
            </w:r>
            <w:r>
              <w:rPr>
                <w:noProof/>
                <w:webHidden/>
              </w:rPr>
              <w:fldChar w:fldCharType="end"/>
            </w:r>
          </w:hyperlink>
        </w:p>
        <w:p w14:paraId="38E367BC" w14:textId="77777777" w:rsidR="00D07291" w:rsidRDefault="00D07291">
          <w:pPr>
            <w:pStyle w:val="TM3"/>
            <w:tabs>
              <w:tab w:val="left" w:pos="1320"/>
              <w:tab w:val="right" w:leader="dot" w:pos="9062"/>
            </w:tabs>
            <w:rPr>
              <w:rFonts w:asciiTheme="minorHAnsi" w:eastAsiaTheme="minorEastAsia" w:hAnsiTheme="minorHAnsi" w:cstheme="minorBidi"/>
              <w:noProof/>
              <w:szCs w:val="22"/>
              <w:lang w:eastAsia="zh-CN"/>
            </w:rPr>
          </w:pPr>
          <w:hyperlink w:anchor="_Toc535252145" w:history="1">
            <w:r w:rsidRPr="00EF30EA">
              <w:rPr>
                <w:rStyle w:val="Lienhypertexte"/>
                <w:noProof/>
              </w:rPr>
              <w:t>2.3.4</w:t>
            </w:r>
            <w:r>
              <w:rPr>
                <w:rFonts w:asciiTheme="minorHAnsi" w:eastAsiaTheme="minorEastAsia" w:hAnsiTheme="minorHAnsi" w:cstheme="minorBidi"/>
                <w:noProof/>
                <w:szCs w:val="22"/>
                <w:lang w:eastAsia="zh-CN"/>
              </w:rPr>
              <w:tab/>
            </w:r>
            <w:r w:rsidRPr="00EF30EA">
              <w:rPr>
                <w:rStyle w:val="Lienhypertexte"/>
                <w:noProof/>
              </w:rPr>
              <w:t>Approximation de la temperature par des polynomes de legendre</w:t>
            </w:r>
            <w:r>
              <w:rPr>
                <w:noProof/>
                <w:webHidden/>
              </w:rPr>
              <w:tab/>
            </w:r>
            <w:r>
              <w:rPr>
                <w:noProof/>
                <w:webHidden/>
              </w:rPr>
              <w:fldChar w:fldCharType="begin"/>
            </w:r>
            <w:r>
              <w:rPr>
                <w:noProof/>
                <w:webHidden/>
              </w:rPr>
              <w:instrText xml:space="preserve"> PAGEREF _Toc535252145 \h </w:instrText>
            </w:r>
            <w:r>
              <w:rPr>
                <w:noProof/>
                <w:webHidden/>
              </w:rPr>
            </w:r>
            <w:r>
              <w:rPr>
                <w:noProof/>
                <w:webHidden/>
              </w:rPr>
              <w:fldChar w:fldCharType="separate"/>
            </w:r>
            <w:r>
              <w:rPr>
                <w:noProof/>
                <w:webHidden/>
              </w:rPr>
              <w:t>43</w:t>
            </w:r>
            <w:r>
              <w:rPr>
                <w:noProof/>
                <w:webHidden/>
              </w:rPr>
              <w:fldChar w:fldCharType="end"/>
            </w:r>
          </w:hyperlink>
        </w:p>
        <w:p w14:paraId="070F5BEF" w14:textId="77777777" w:rsidR="00D07291" w:rsidRDefault="00D07291">
          <w:pPr>
            <w:pStyle w:val="TM3"/>
            <w:tabs>
              <w:tab w:val="left" w:pos="1320"/>
              <w:tab w:val="right" w:leader="dot" w:pos="9062"/>
            </w:tabs>
            <w:rPr>
              <w:rFonts w:asciiTheme="minorHAnsi" w:eastAsiaTheme="minorEastAsia" w:hAnsiTheme="minorHAnsi" w:cstheme="minorBidi"/>
              <w:noProof/>
              <w:szCs w:val="22"/>
              <w:lang w:eastAsia="zh-CN"/>
            </w:rPr>
          </w:pPr>
          <w:hyperlink w:anchor="_Toc535252146" w:history="1">
            <w:r w:rsidRPr="00EF30EA">
              <w:rPr>
                <w:rStyle w:val="Lienhypertexte"/>
                <w:noProof/>
              </w:rPr>
              <w:t>2.3.5</w:t>
            </w:r>
            <w:r>
              <w:rPr>
                <w:rFonts w:asciiTheme="minorHAnsi" w:eastAsiaTheme="minorEastAsia" w:hAnsiTheme="minorHAnsi" w:cstheme="minorBidi"/>
                <w:noProof/>
                <w:szCs w:val="22"/>
                <w:lang w:eastAsia="zh-CN"/>
              </w:rPr>
              <w:tab/>
            </w:r>
            <w:r w:rsidRPr="00EF30EA">
              <w:rPr>
                <w:rStyle w:val="Lienhypertexte"/>
                <w:noProof/>
              </w:rPr>
              <w:t>Résolution des équations couplées</w:t>
            </w:r>
            <w:r>
              <w:rPr>
                <w:noProof/>
                <w:webHidden/>
              </w:rPr>
              <w:tab/>
            </w:r>
            <w:r>
              <w:rPr>
                <w:noProof/>
                <w:webHidden/>
              </w:rPr>
              <w:fldChar w:fldCharType="begin"/>
            </w:r>
            <w:r>
              <w:rPr>
                <w:noProof/>
                <w:webHidden/>
              </w:rPr>
              <w:instrText xml:space="preserve"> PAGEREF _Toc535252146 \h </w:instrText>
            </w:r>
            <w:r>
              <w:rPr>
                <w:noProof/>
                <w:webHidden/>
              </w:rPr>
            </w:r>
            <w:r>
              <w:rPr>
                <w:noProof/>
                <w:webHidden/>
              </w:rPr>
              <w:fldChar w:fldCharType="separate"/>
            </w:r>
            <w:r>
              <w:rPr>
                <w:noProof/>
                <w:webHidden/>
              </w:rPr>
              <w:t>46</w:t>
            </w:r>
            <w:r>
              <w:rPr>
                <w:noProof/>
                <w:webHidden/>
              </w:rPr>
              <w:fldChar w:fldCharType="end"/>
            </w:r>
          </w:hyperlink>
        </w:p>
        <w:p w14:paraId="7346A1FC" w14:textId="77777777" w:rsidR="00D07291" w:rsidRDefault="00D07291">
          <w:pPr>
            <w:pStyle w:val="TM2"/>
            <w:tabs>
              <w:tab w:val="left" w:pos="880"/>
              <w:tab w:val="right" w:leader="dot" w:pos="9062"/>
            </w:tabs>
            <w:rPr>
              <w:rFonts w:asciiTheme="minorHAnsi" w:eastAsiaTheme="minorEastAsia" w:hAnsiTheme="minorHAnsi" w:cstheme="minorBidi"/>
              <w:noProof/>
              <w:szCs w:val="22"/>
              <w:lang w:eastAsia="zh-CN"/>
            </w:rPr>
          </w:pPr>
          <w:hyperlink w:anchor="_Toc535252147" w:history="1">
            <w:r w:rsidRPr="00EF30EA">
              <w:rPr>
                <w:rStyle w:val="Lienhypertexte"/>
                <w:noProof/>
              </w:rPr>
              <w:t>2.4</w:t>
            </w:r>
            <w:r>
              <w:rPr>
                <w:rFonts w:asciiTheme="minorHAnsi" w:eastAsiaTheme="minorEastAsia" w:hAnsiTheme="minorHAnsi" w:cstheme="minorBidi"/>
                <w:noProof/>
                <w:szCs w:val="22"/>
                <w:lang w:eastAsia="zh-CN"/>
              </w:rPr>
              <w:tab/>
            </w:r>
            <w:r w:rsidRPr="00EF30EA">
              <w:rPr>
                <w:rStyle w:val="Lienhypertexte"/>
                <w:noProof/>
              </w:rPr>
              <w:t>Efforts générés dans paliers hydrodynamiques</w:t>
            </w:r>
            <w:r>
              <w:rPr>
                <w:noProof/>
                <w:webHidden/>
              </w:rPr>
              <w:tab/>
            </w:r>
            <w:r>
              <w:rPr>
                <w:noProof/>
                <w:webHidden/>
              </w:rPr>
              <w:fldChar w:fldCharType="begin"/>
            </w:r>
            <w:r>
              <w:rPr>
                <w:noProof/>
                <w:webHidden/>
              </w:rPr>
              <w:instrText xml:space="preserve"> PAGEREF _Toc535252147 \h </w:instrText>
            </w:r>
            <w:r>
              <w:rPr>
                <w:noProof/>
                <w:webHidden/>
              </w:rPr>
            </w:r>
            <w:r>
              <w:rPr>
                <w:noProof/>
                <w:webHidden/>
              </w:rPr>
              <w:fldChar w:fldCharType="separate"/>
            </w:r>
            <w:r>
              <w:rPr>
                <w:noProof/>
                <w:webHidden/>
              </w:rPr>
              <w:t>53</w:t>
            </w:r>
            <w:r>
              <w:rPr>
                <w:noProof/>
                <w:webHidden/>
              </w:rPr>
              <w:fldChar w:fldCharType="end"/>
            </w:r>
          </w:hyperlink>
        </w:p>
        <w:p w14:paraId="77C1294B" w14:textId="77777777" w:rsidR="00D07291" w:rsidRDefault="00D07291">
          <w:pPr>
            <w:pStyle w:val="TM2"/>
            <w:tabs>
              <w:tab w:val="left" w:pos="880"/>
              <w:tab w:val="right" w:leader="dot" w:pos="9062"/>
            </w:tabs>
            <w:rPr>
              <w:rFonts w:asciiTheme="minorHAnsi" w:eastAsiaTheme="minorEastAsia" w:hAnsiTheme="minorHAnsi" w:cstheme="minorBidi"/>
              <w:noProof/>
              <w:szCs w:val="22"/>
              <w:lang w:eastAsia="zh-CN"/>
            </w:rPr>
          </w:pPr>
          <w:hyperlink w:anchor="_Toc535252148" w:history="1">
            <w:r w:rsidRPr="00EF30EA">
              <w:rPr>
                <w:rStyle w:val="Lienhypertexte"/>
                <w:noProof/>
              </w:rPr>
              <w:t>2.5</w:t>
            </w:r>
            <w:r>
              <w:rPr>
                <w:rFonts w:asciiTheme="minorHAnsi" w:eastAsiaTheme="minorEastAsia" w:hAnsiTheme="minorHAnsi" w:cstheme="minorBidi"/>
                <w:noProof/>
                <w:szCs w:val="22"/>
                <w:lang w:eastAsia="zh-CN"/>
              </w:rPr>
              <w:tab/>
            </w:r>
            <w:r w:rsidRPr="00EF30EA">
              <w:rPr>
                <w:rStyle w:val="Lienhypertexte"/>
                <w:noProof/>
              </w:rPr>
              <w:t>Études de cas d’un palier avec deux lobes</w:t>
            </w:r>
            <w:r>
              <w:rPr>
                <w:noProof/>
                <w:webHidden/>
              </w:rPr>
              <w:tab/>
            </w:r>
            <w:r>
              <w:rPr>
                <w:noProof/>
                <w:webHidden/>
              </w:rPr>
              <w:fldChar w:fldCharType="begin"/>
            </w:r>
            <w:r>
              <w:rPr>
                <w:noProof/>
                <w:webHidden/>
              </w:rPr>
              <w:instrText xml:space="preserve"> PAGEREF _Toc535252148 \h </w:instrText>
            </w:r>
            <w:r>
              <w:rPr>
                <w:noProof/>
                <w:webHidden/>
              </w:rPr>
            </w:r>
            <w:r>
              <w:rPr>
                <w:noProof/>
                <w:webHidden/>
              </w:rPr>
              <w:fldChar w:fldCharType="separate"/>
            </w:r>
            <w:r>
              <w:rPr>
                <w:noProof/>
                <w:webHidden/>
              </w:rPr>
              <w:t>54</w:t>
            </w:r>
            <w:r>
              <w:rPr>
                <w:noProof/>
                <w:webHidden/>
              </w:rPr>
              <w:fldChar w:fldCharType="end"/>
            </w:r>
          </w:hyperlink>
        </w:p>
        <w:p w14:paraId="485A200D" w14:textId="77777777" w:rsidR="00D07291" w:rsidRDefault="00D07291">
          <w:pPr>
            <w:pStyle w:val="TM2"/>
            <w:tabs>
              <w:tab w:val="left" w:pos="880"/>
              <w:tab w:val="right" w:leader="dot" w:pos="9062"/>
            </w:tabs>
            <w:rPr>
              <w:rFonts w:asciiTheme="minorHAnsi" w:eastAsiaTheme="minorEastAsia" w:hAnsiTheme="minorHAnsi" w:cstheme="minorBidi"/>
              <w:noProof/>
              <w:szCs w:val="22"/>
              <w:lang w:eastAsia="zh-CN"/>
            </w:rPr>
          </w:pPr>
          <w:hyperlink w:anchor="_Toc535252149" w:history="1">
            <w:r w:rsidRPr="00EF30EA">
              <w:rPr>
                <w:rStyle w:val="Lienhypertexte"/>
                <w:noProof/>
              </w:rPr>
              <w:t>2.6</w:t>
            </w:r>
            <w:r>
              <w:rPr>
                <w:rFonts w:asciiTheme="minorHAnsi" w:eastAsiaTheme="minorEastAsia" w:hAnsiTheme="minorHAnsi" w:cstheme="minorBidi"/>
                <w:noProof/>
                <w:szCs w:val="22"/>
                <w:lang w:eastAsia="zh-CN"/>
              </w:rPr>
              <w:tab/>
            </w:r>
            <w:r w:rsidRPr="00EF30EA">
              <w:rPr>
                <w:rStyle w:val="Lienhypertexte"/>
                <w:noProof/>
              </w:rPr>
              <w:t>Conclusion</w:t>
            </w:r>
            <w:r>
              <w:rPr>
                <w:noProof/>
                <w:webHidden/>
              </w:rPr>
              <w:tab/>
            </w:r>
            <w:r>
              <w:rPr>
                <w:noProof/>
                <w:webHidden/>
              </w:rPr>
              <w:fldChar w:fldCharType="begin"/>
            </w:r>
            <w:r>
              <w:rPr>
                <w:noProof/>
                <w:webHidden/>
              </w:rPr>
              <w:instrText xml:space="preserve"> PAGEREF _Toc535252149 \h </w:instrText>
            </w:r>
            <w:r>
              <w:rPr>
                <w:noProof/>
                <w:webHidden/>
              </w:rPr>
            </w:r>
            <w:r>
              <w:rPr>
                <w:noProof/>
                <w:webHidden/>
              </w:rPr>
              <w:fldChar w:fldCharType="separate"/>
            </w:r>
            <w:r>
              <w:rPr>
                <w:noProof/>
                <w:webHidden/>
              </w:rPr>
              <w:t>57</w:t>
            </w:r>
            <w:r>
              <w:rPr>
                <w:noProof/>
                <w:webHidden/>
              </w:rPr>
              <w:fldChar w:fldCharType="end"/>
            </w:r>
          </w:hyperlink>
        </w:p>
        <w:p w14:paraId="448C6BAA" w14:textId="77777777" w:rsidR="00D07291" w:rsidRDefault="00D07291">
          <w:pPr>
            <w:pStyle w:val="TM1"/>
            <w:rPr>
              <w:rFonts w:asciiTheme="minorHAnsi" w:eastAsiaTheme="minorEastAsia" w:hAnsiTheme="minorHAnsi" w:cstheme="minorBidi"/>
              <w:sz w:val="22"/>
              <w:szCs w:val="22"/>
              <w:lang w:eastAsia="zh-CN"/>
            </w:rPr>
          </w:pPr>
          <w:hyperlink w:anchor="_Toc535252150" w:history="1">
            <w:r w:rsidRPr="00EF30EA">
              <w:rPr>
                <w:rStyle w:val="Lienhypertexte"/>
              </w:rPr>
              <w:t>Chapitre 3 :  Modélisation des rotors</w:t>
            </w:r>
            <w:r>
              <w:rPr>
                <w:webHidden/>
              </w:rPr>
              <w:tab/>
            </w:r>
            <w:r>
              <w:rPr>
                <w:webHidden/>
              </w:rPr>
              <w:fldChar w:fldCharType="begin"/>
            </w:r>
            <w:r>
              <w:rPr>
                <w:webHidden/>
              </w:rPr>
              <w:instrText xml:space="preserve"> PAGEREF _Toc535252150 \h </w:instrText>
            </w:r>
            <w:r>
              <w:rPr>
                <w:webHidden/>
              </w:rPr>
            </w:r>
            <w:r>
              <w:rPr>
                <w:webHidden/>
              </w:rPr>
              <w:fldChar w:fldCharType="separate"/>
            </w:r>
            <w:r>
              <w:rPr>
                <w:webHidden/>
              </w:rPr>
              <w:t>59</w:t>
            </w:r>
            <w:r>
              <w:rPr>
                <w:webHidden/>
              </w:rPr>
              <w:fldChar w:fldCharType="end"/>
            </w:r>
          </w:hyperlink>
        </w:p>
        <w:p w14:paraId="5A0B2389" w14:textId="77777777" w:rsidR="00D07291" w:rsidRDefault="00D07291">
          <w:pPr>
            <w:pStyle w:val="TM2"/>
            <w:tabs>
              <w:tab w:val="left" w:pos="880"/>
              <w:tab w:val="right" w:leader="dot" w:pos="9062"/>
            </w:tabs>
            <w:rPr>
              <w:rFonts w:asciiTheme="minorHAnsi" w:eastAsiaTheme="minorEastAsia" w:hAnsiTheme="minorHAnsi" w:cstheme="minorBidi"/>
              <w:noProof/>
              <w:szCs w:val="22"/>
              <w:lang w:eastAsia="zh-CN"/>
            </w:rPr>
          </w:pPr>
          <w:hyperlink w:anchor="_Toc535252156" w:history="1">
            <w:r w:rsidRPr="00EF30EA">
              <w:rPr>
                <w:rStyle w:val="Lienhypertexte"/>
                <w:noProof/>
              </w:rPr>
              <w:t>3.1</w:t>
            </w:r>
            <w:r>
              <w:rPr>
                <w:rFonts w:asciiTheme="minorHAnsi" w:eastAsiaTheme="minorEastAsia" w:hAnsiTheme="minorHAnsi" w:cstheme="minorBidi"/>
                <w:noProof/>
                <w:szCs w:val="22"/>
                <w:lang w:eastAsia="zh-CN"/>
              </w:rPr>
              <w:tab/>
            </w:r>
            <w:r w:rsidRPr="00EF30EA">
              <w:rPr>
                <w:rStyle w:val="Lienhypertexte"/>
                <w:noProof/>
              </w:rPr>
              <w:t>Modèle thermomécanique des rotors</w:t>
            </w:r>
            <w:r>
              <w:rPr>
                <w:noProof/>
                <w:webHidden/>
              </w:rPr>
              <w:tab/>
            </w:r>
            <w:r>
              <w:rPr>
                <w:noProof/>
                <w:webHidden/>
              </w:rPr>
              <w:fldChar w:fldCharType="begin"/>
            </w:r>
            <w:r>
              <w:rPr>
                <w:noProof/>
                <w:webHidden/>
              </w:rPr>
              <w:instrText xml:space="preserve"> PAGEREF _Toc535252156 \h </w:instrText>
            </w:r>
            <w:r>
              <w:rPr>
                <w:noProof/>
                <w:webHidden/>
              </w:rPr>
            </w:r>
            <w:r>
              <w:rPr>
                <w:noProof/>
                <w:webHidden/>
              </w:rPr>
              <w:fldChar w:fldCharType="separate"/>
            </w:r>
            <w:r>
              <w:rPr>
                <w:noProof/>
                <w:webHidden/>
              </w:rPr>
              <w:t>59</w:t>
            </w:r>
            <w:r>
              <w:rPr>
                <w:noProof/>
                <w:webHidden/>
              </w:rPr>
              <w:fldChar w:fldCharType="end"/>
            </w:r>
          </w:hyperlink>
        </w:p>
        <w:p w14:paraId="785F233F" w14:textId="77777777" w:rsidR="00D07291" w:rsidRDefault="00D07291">
          <w:pPr>
            <w:pStyle w:val="TM3"/>
            <w:tabs>
              <w:tab w:val="left" w:pos="1320"/>
              <w:tab w:val="right" w:leader="dot" w:pos="9062"/>
            </w:tabs>
            <w:rPr>
              <w:rFonts w:asciiTheme="minorHAnsi" w:eastAsiaTheme="minorEastAsia" w:hAnsiTheme="minorHAnsi" w:cstheme="minorBidi"/>
              <w:noProof/>
              <w:szCs w:val="22"/>
              <w:lang w:eastAsia="zh-CN"/>
            </w:rPr>
          </w:pPr>
          <w:hyperlink w:anchor="_Toc535252157" w:history="1">
            <w:r w:rsidRPr="00EF30EA">
              <w:rPr>
                <w:rStyle w:val="Lienhypertexte"/>
                <w:noProof/>
              </w:rPr>
              <w:t>3.1.1</w:t>
            </w:r>
            <w:r>
              <w:rPr>
                <w:rFonts w:asciiTheme="minorHAnsi" w:eastAsiaTheme="minorEastAsia" w:hAnsiTheme="minorHAnsi" w:cstheme="minorBidi"/>
                <w:noProof/>
                <w:szCs w:val="22"/>
                <w:lang w:eastAsia="zh-CN"/>
              </w:rPr>
              <w:tab/>
            </w:r>
            <w:r w:rsidRPr="00EF30EA">
              <w:rPr>
                <w:rStyle w:val="Lienhypertexte"/>
                <w:noProof/>
              </w:rPr>
              <w:t>Modèle thermique linéaire</w:t>
            </w:r>
            <w:r>
              <w:rPr>
                <w:noProof/>
                <w:webHidden/>
              </w:rPr>
              <w:tab/>
            </w:r>
            <w:r>
              <w:rPr>
                <w:noProof/>
                <w:webHidden/>
              </w:rPr>
              <w:fldChar w:fldCharType="begin"/>
            </w:r>
            <w:r>
              <w:rPr>
                <w:noProof/>
                <w:webHidden/>
              </w:rPr>
              <w:instrText xml:space="preserve"> PAGEREF _Toc535252157 \h </w:instrText>
            </w:r>
            <w:r>
              <w:rPr>
                <w:noProof/>
                <w:webHidden/>
              </w:rPr>
            </w:r>
            <w:r>
              <w:rPr>
                <w:noProof/>
                <w:webHidden/>
              </w:rPr>
              <w:fldChar w:fldCharType="separate"/>
            </w:r>
            <w:r>
              <w:rPr>
                <w:noProof/>
                <w:webHidden/>
              </w:rPr>
              <w:t>60</w:t>
            </w:r>
            <w:r>
              <w:rPr>
                <w:noProof/>
                <w:webHidden/>
              </w:rPr>
              <w:fldChar w:fldCharType="end"/>
            </w:r>
          </w:hyperlink>
        </w:p>
        <w:p w14:paraId="74D817FA" w14:textId="77777777" w:rsidR="00D07291" w:rsidRDefault="00D07291">
          <w:pPr>
            <w:pStyle w:val="TM3"/>
            <w:tabs>
              <w:tab w:val="left" w:pos="1320"/>
              <w:tab w:val="right" w:leader="dot" w:pos="9062"/>
            </w:tabs>
            <w:rPr>
              <w:rFonts w:asciiTheme="minorHAnsi" w:eastAsiaTheme="minorEastAsia" w:hAnsiTheme="minorHAnsi" w:cstheme="minorBidi"/>
              <w:noProof/>
              <w:szCs w:val="22"/>
              <w:lang w:eastAsia="zh-CN"/>
            </w:rPr>
          </w:pPr>
          <w:hyperlink w:anchor="_Toc535252158" w:history="1">
            <w:r w:rsidRPr="00EF30EA">
              <w:rPr>
                <w:rStyle w:val="Lienhypertexte"/>
                <w:noProof/>
              </w:rPr>
              <w:t>3.1.2</w:t>
            </w:r>
            <w:r>
              <w:rPr>
                <w:rFonts w:asciiTheme="minorHAnsi" w:eastAsiaTheme="minorEastAsia" w:hAnsiTheme="minorHAnsi" w:cstheme="minorBidi"/>
                <w:noProof/>
                <w:szCs w:val="22"/>
                <w:lang w:eastAsia="zh-CN"/>
              </w:rPr>
              <w:tab/>
            </w:r>
            <w:r w:rsidRPr="00EF30EA">
              <w:rPr>
                <w:rStyle w:val="Lienhypertexte"/>
                <w:noProof/>
              </w:rPr>
              <w:t>Modèlisation de la déformation thermomecanique</w:t>
            </w:r>
            <w:r>
              <w:rPr>
                <w:noProof/>
                <w:webHidden/>
              </w:rPr>
              <w:tab/>
            </w:r>
            <w:r>
              <w:rPr>
                <w:noProof/>
                <w:webHidden/>
              </w:rPr>
              <w:fldChar w:fldCharType="begin"/>
            </w:r>
            <w:r>
              <w:rPr>
                <w:noProof/>
                <w:webHidden/>
              </w:rPr>
              <w:instrText xml:space="preserve"> PAGEREF _Toc535252158 \h </w:instrText>
            </w:r>
            <w:r>
              <w:rPr>
                <w:noProof/>
                <w:webHidden/>
              </w:rPr>
            </w:r>
            <w:r>
              <w:rPr>
                <w:noProof/>
                <w:webHidden/>
              </w:rPr>
              <w:fldChar w:fldCharType="separate"/>
            </w:r>
            <w:r>
              <w:rPr>
                <w:noProof/>
                <w:webHidden/>
              </w:rPr>
              <w:t>62</w:t>
            </w:r>
            <w:r>
              <w:rPr>
                <w:noProof/>
                <w:webHidden/>
              </w:rPr>
              <w:fldChar w:fldCharType="end"/>
            </w:r>
          </w:hyperlink>
        </w:p>
        <w:p w14:paraId="211CC7D6" w14:textId="77777777" w:rsidR="00D07291" w:rsidRDefault="00D07291">
          <w:pPr>
            <w:pStyle w:val="TM2"/>
            <w:tabs>
              <w:tab w:val="left" w:pos="880"/>
              <w:tab w:val="right" w:leader="dot" w:pos="9062"/>
            </w:tabs>
            <w:rPr>
              <w:rFonts w:asciiTheme="minorHAnsi" w:eastAsiaTheme="minorEastAsia" w:hAnsiTheme="minorHAnsi" w:cstheme="minorBidi"/>
              <w:noProof/>
              <w:szCs w:val="22"/>
              <w:lang w:eastAsia="zh-CN"/>
            </w:rPr>
          </w:pPr>
          <w:hyperlink w:anchor="_Toc535252159" w:history="1">
            <w:r w:rsidRPr="00EF30EA">
              <w:rPr>
                <w:rStyle w:val="Lienhypertexte"/>
                <w:noProof/>
              </w:rPr>
              <w:t>3.2</w:t>
            </w:r>
            <w:r>
              <w:rPr>
                <w:rFonts w:asciiTheme="minorHAnsi" w:eastAsiaTheme="minorEastAsia" w:hAnsiTheme="minorHAnsi" w:cstheme="minorBidi"/>
                <w:noProof/>
                <w:szCs w:val="22"/>
                <w:lang w:eastAsia="zh-CN"/>
              </w:rPr>
              <w:tab/>
            </w:r>
            <w:r w:rsidRPr="00EF30EA">
              <w:rPr>
                <w:rStyle w:val="Lienhypertexte"/>
                <w:noProof/>
              </w:rPr>
              <w:t>Modèles dynamiques des rotors</w:t>
            </w:r>
            <w:r>
              <w:rPr>
                <w:noProof/>
                <w:webHidden/>
              </w:rPr>
              <w:tab/>
            </w:r>
            <w:r>
              <w:rPr>
                <w:noProof/>
                <w:webHidden/>
              </w:rPr>
              <w:fldChar w:fldCharType="begin"/>
            </w:r>
            <w:r>
              <w:rPr>
                <w:noProof/>
                <w:webHidden/>
              </w:rPr>
              <w:instrText xml:space="preserve"> PAGEREF _Toc535252159 \h </w:instrText>
            </w:r>
            <w:r>
              <w:rPr>
                <w:noProof/>
                <w:webHidden/>
              </w:rPr>
            </w:r>
            <w:r>
              <w:rPr>
                <w:noProof/>
                <w:webHidden/>
              </w:rPr>
              <w:fldChar w:fldCharType="separate"/>
            </w:r>
            <w:r>
              <w:rPr>
                <w:noProof/>
                <w:webHidden/>
              </w:rPr>
              <w:t>65</w:t>
            </w:r>
            <w:r>
              <w:rPr>
                <w:noProof/>
                <w:webHidden/>
              </w:rPr>
              <w:fldChar w:fldCharType="end"/>
            </w:r>
          </w:hyperlink>
        </w:p>
        <w:p w14:paraId="682B1383" w14:textId="77777777" w:rsidR="00D07291" w:rsidRDefault="00D07291">
          <w:pPr>
            <w:pStyle w:val="TM3"/>
            <w:tabs>
              <w:tab w:val="left" w:pos="1320"/>
              <w:tab w:val="right" w:leader="dot" w:pos="9062"/>
            </w:tabs>
            <w:rPr>
              <w:rFonts w:asciiTheme="minorHAnsi" w:eastAsiaTheme="minorEastAsia" w:hAnsiTheme="minorHAnsi" w:cstheme="minorBidi"/>
              <w:noProof/>
              <w:szCs w:val="22"/>
              <w:lang w:eastAsia="zh-CN"/>
            </w:rPr>
          </w:pPr>
          <w:hyperlink w:anchor="_Toc535252160" w:history="1">
            <w:r w:rsidRPr="00EF30EA">
              <w:rPr>
                <w:rStyle w:val="Lienhypertexte"/>
                <w:noProof/>
              </w:rPr>
              <w:t>3.2.1</w:t>
            </w:r>
            <w:r>
              <w:rPr>
                <w:rFonts w:asciiTheme="minorHAnsi" w:eastAsiaTheme="minorEastAsia" w:hAnsiTheme="minorHAnsi" w:cstheme="minorBidi"/>
                <w:noProof/>
                <w:szCs w:val="22"/>
                <w:lang w:eastAsia="zh-CN"/>
              </w:rPr>
              <w:tab/>
            </w:r>
            <w:r w:rsidRPr="00EF30EA">
              <w:rPr>
                <w:rStyle w:val="Lienhypertexte"/>
                <w:noProof/>
              </w:rPr>
              <w:t>Rotor rigide à quatres degrés deliberté</w:t>
            </w:r>
            <w:r>
              <w:rPr>
                <w:noProof/>
                <w:webHidden/>
              </w:rPr>
              <w:tab/>
            </w:r>
            <w:r>
              <w:rPr>
                <w:noProof/>
                <w:webHidden/>
              </w:rPr>
              <w:fldChar w:fldCharType="begin"/>
            </w:r>
            <w:r>
              <w:rPr>
                <w:noProof/>
                <w:webHidden/>
              </w:rPr>
              <w:instrText xml:space="preserve"> PAGEREF _Toc535252160 \h </w:instrText>
            </w:r>
            <w:r>
              <w:rPr>
                <w:noProof/>
                <w:webHidden/>
              </w:rPr>
            </w:r>
            <w:r>
              <w:rPr>
                <w:noProof/>
                <w:webHidden/>
              </w:rPr>
              <w:fldChar w:fldCharType="separate"/>
            </w:r>
            <w:r>
              <w:rPr>
                <w:noProof/>
                <w:webHidden/>
              </w:rPr>
              <w:t>65</w:t>
            </w:r>
            <w:r>
              <w:rPr>
                <w:noProof/>
                <w:webHidden/>
              </w:rPr>
              <w:fldChar w:fldCharType="end"/>
            </w:r>
          </w:hyperlink>
        </w:p>
        <w:p w14:paraId="57988053" w14:textId="77777777" w:rsidR="00D07291" w:rsidRDefault="00D07291">
          <w:pPr>
            <w:pStyle w:val="TM3"/>
            <w:tabs>
              <w:tab w:val="left" w:pos="1320"/>
              <w:tab w:val="right" w:leader="dot" w:pos="9062"/>
            </w:tabs>
            <w:rPr>
              <w:rFonts w:asciiTheme="minorHAnsi" w:eastAsiaTheme="minorEastAsia" w:hAnsiTheme="minorHAnsi" w:cstheme="minorBidi"/>
              <w:noProof/>
              <w:szCs w:val="22"/>
              <w:lang w:eastAsia="zh-CN"/>
            </w:rPr>
          </w:pPr>
          <w:hyperlink w:anchor="_Toc535252161" w:history="1">
            <w:r w:rsidRPr="00EF30EA">
              <w:rPr>
                <w:rStyle w:val="Lienhypertexte"/>
                <w:noProof/>
              </w:rPr>
              <w:t>3.2.2</w:t>
            </w:r>
            <w:r>
              <w:rPr>
                <w:rFonts w:asciiTheme="minorHAnsi" w:eastAsiaTheme="minorEastAsia" w:hAnsiTheme="minorHAnsi" w:cstheme="minorBidi"/>
                <w:noProof/>
                <w:szCs w:val="22"/>
                <w:lang w:eastAsia="zh-CN"/>
              </w:rPr>
              <w:tab/>
            </w:r>
            <w:r w:rsidRPr="00EF30EA">
              <w:rPr>
                <w:rStyle w:val="Lienhypertexte"/>
                <w:noProof/>
              </w:rPr>
              <w:t xml:space="preserve">Rotor flexible à </w:t>
            </w:r>
            <m:oMath>
              <m:r>
                <m:rPr>
                  <m:sty m:val="bi"/>
                </m:rPr>
                <w:rPr>
                  <w:rStyle w:val="Lienhypertexte"/>
                  <w:rFonts w:ascii="Cambria Math" w:hAnsi="Cambria Math"/>
                  <w:noProof/>
                </w:rPr>
                <m:t>n</m:t>
              </m:r>
            </m:oMath>
            <w:r w:rsidRPr="00EF30EA">
              <w:rPr>
                <w:rStyle w:val="Lienhypertexte"/>
                <w:noProof/>
              </w:rPr>
              <w:t xml:space="preserve"> degrés de liberté</w:t>
            </w:r>
            <w:r>
              <w:rPr>
                <w:noProof/>
                <w:webHidden/>
              </w:rPr>
              <w:tab/>
            </w:r>
            <w:r>
              <w:rPr>
                <w:noProof/>
                <w:webHidden/>
              </w:rPr>
              <w:fldChar w:fldCharType="begin"/>
            </w:r>
            <w:r>
              <w:rPr>
                <w:noProof/>
                <w:webHidden/>
              </w:rPr>
              <w:instrText xml:space="preserve"> PAGEREF _Toc535252161 \h </w:instrText>
            </w:r>
            <w:r>
              <w:rPr>
                <w:noProof/>
                <w:webHidden/>
              </w:rPr>
            </w:r>
            <w:r>
              <w:rPr>
                <w:noProof/>
                <w:webHidden/>
              </w:rPr>
              <w:fldChar w:fldCharType="separate"/>
            </w:r>
            <w:r>
              <w:rPr>
                <w:noProof/>
                <w:webHidden/>
              </w:rPr>
              <w:t>67</w:t>
            </w:r>
            <w:r>
              <w:rPr>
                <w:noProof/>
                <w:webHidden/>
              </w:rPr>
              <w:fldChar w:fldCharType="end"/>
            </w:r>
          </w:hyperlink>
        </w:p>
        <w:p w14:paraId="107FD409" w14:textId="77777777" w:rsidR="00D07291" w:rsidRDefault="00D07291">
          <w:pPr>
            <w:pStyle w:val="TM3"/>
            <w:tabs>
              <w:tab w:val="left" w:pos="1320"/>
              <w:tab w:val="right" w:leader="dot" w:pos="9062"/>
            </w:tabs>
            <w:rPr>
              <w:rFonts w:asciiTheme="minorHAnsi" w:eastAsiaTheme="minorEastAsia" w:hAnsiTheme="minorHAnsi" w:cstheme="minorBidi"/>
              <w:noProof/>
              <w:szCs w:val="22"/>
              <w:lang w:eastAsia="zh-CN"/>
            </w:rPr>
          </w:pPr>
          <w:hyperlink w:anchor="_Toc535252162" w:history="1">
            <w:r w:rsidRPr="00EF30EA">
              <w:rPr>
                <w:rStyle w:val="Lienhypertexte"/>
                <w:noProof/>
              </w:rPr>
              <w:t>3.2.3</w:t>
            </w:r>
            <w:r>
              <w:rPr>
                <w:rFonts w:asciiTheme="minorHAnsi" w:eastAsiaTheme="minorEastAsia" w:hAnsiTheme="minorHAnsi" w:cstheme="minorBidi"/>
                <w:noProof/>
                <w:szCs w:val="22"/>
                <w:lang w:eastAsia="zh-CN"/>
              </w:rPr>
              <w:tab/>
            </w:r>
            <w:r w:rsidRPr="00EF30EA">
              <w:rPr>
                <w:rStyle w:val="Lienhypertexte"/>
                <w:noProof/>
              </w:rPr>
              <w:t>Méthode numérique d’intégration temporelles</w:t>
            </w:r>
            <w:r>
              <w:rPr>
                <w:noProof/>
                <w:webHidden/>
              </w:rPr>
              <w:tab/>
            </w:r>
            <w:r>
              <w:rPr>
                <w:noProof/>
                <w:webHidden/>
              </w:rPr>
              <w:fldChar w:fldCharType="begin"/>
            </w:r>
            <w:r>
              <w:rPr>
                <w:noProof/>
                <w:webHidden/>
              </w:rPr>
              <w:instrText xml:space="preserve"> PAGEREF _Toc535252162 \h </w:instrText>
            </w:r>
            <w:r>
              <w:rPr>
                <w:noProof/>
                <w:webHidden/>
              </w:rPr>
            </w:r>
            <w:r>
              <w:rPr>
                <w:noProof/>
                <w:webHidden/>
              </w:rPr>
              <w:fldChar w:fldCharType="separate"/>
            </w:r>
            <w:r>
              <w:rPr>
                <w:noProof/>
                <w:webHidden/>
              </w:rPr>
              <w:t>67</w:t>
            </w:r>
            <w:r>
              <w:rPr>
                <w:noProof/>
                <w:webHidden/>
              </w:rPr>
              <w:fldChar w:fldCharType="end"/>
            </w:r>
          </w:hyperlink>
        </w:p>
        <w:p w14:paraId="12F6159E" w14:textId="77777777" w:rsidR="00D07291" w:rsidRDefault="00D07291">
          <w:pPr>
            <w:pStyle w:val="TM3"/>
            <w:tabs>
              <w:tab w:val="left" w:pos="1320"/>
              <w:tab w:val="right" w:leader="dot" w:pos="9062"/>
            </w:tabs>
            <w:rPr>
              <w:rFonts w:asciiTheme="minorHAnsi" w:eastAsiaTheme="minorEastAsia" w:hAnsiTheme="minorHAnsi" w:cstheme="minorBidi"/>
              <w:noProof/>
              <w:szCs w:val="22"/>
              <w:lang w:eastAsia="zh-CN"/>
            </w:rPr>
          </w:pPr>
          <w:hyperlink w:anchor="_Toc535252163" w:history="1">
            <w:r w:rsidRPr="00EF30EA">
              <w:rPr>
                <w:rStyle w:val="Lienhypertexte"/>
                <w:noProof/>
              </w:rPr>
              <w:t>3.2.4</w:t>
            </w:r>
            <w:r>
              <w:rPr>
                <w:rFonts w:asciiTheme="minorHAnsi" w:eastAsiaTheme="minorEastAsia" w:hAnsiTheme="minorHAnsi" w:cstheme="minorBidi"/>
                <w:noProof/>
                <w:szCs w:val="22"/>
                <w:lang w:eastAsia="zh-CN"/>
              </w:rPr>
              <w:tab/>
            </w:r>
            <w:r w:rsidRPr="00EF30EA">
              <w:rPr>
                <w:rStyle w:val="Lienhypertexte"/>
                <w:noProof/>
              </w:rPr>
              <w:t>Vibrations synchrones et solutions périodiques</w:t>
            </w:r>
            <w:r>
              <w:rPr>
                <w:noProof/>
                <w:webHidden/>
              </w:rPr>
              <w:tab/>
            </w:r>
            <w:r>
              <w:rPr>
                <w:noProof/>
                <w:webHidden/>
              </w:rPr>
              <w:fldChar w:fldCharType="begin"/>
            </w:r>
            <w:r>
              <w:rPr>
                <w:noProof/>
                <w:webHidden/>
              </w:rPr>
              <w:instrText xml:space="preserve"> PAGEREF _Toc535252163 \h </w:instrText>
            </w:r>
            <w:r>
              <w:rPr>
                <w:noProof/>
                <w:webHidden/>
              </w:rPr>
            </w:r>
            <w:r>
              <w:rPr>
                <w:noProof/>
                <w:webHidden/>
              </w:rPr>
              <w:fldChar w:fldCharType="separate"/>
            </w:r>
            <w:r>
              <w:rPr>
                <w:noProof/>
                <w:webHidden/>
              </w:rPr>
              <w:t>70</w:t>
            </w:r>
            <w:r>
              <w:rPr>
                <w:noProof/>
                <w:webHidden/>
              </w:rPr>
              <w:fldChar w:fldCharType="end"/>
            </w:r>
          </w:hyperlink>
        </w:p>
        <w:p w14:paraId="05A818A8" w14:textId="77777777" w:rsidR="00D07291" w:rsidRDefault="00D07291">
          <w:pPr>
            <w:pStyle w:val="TM2"/>
            <w:tabs>
              <w:tab w:val="left" w:pos="880"/>
              <w:tab w:val="right" w:leader="dot" w:pos="9062"/>
            </w:tabs>
            <w:rPr>
              <w:rFonts w:asciiTheme="minorHAnsi" w:eastAsiaTheme="minorEastAsia" w:hAnsiTheme="minorHAnsi" w:cstheme="minorBidi"/>
              <w:noProof/>
              <w:szCs w:val="22"/>
              <w:lang w:eastAsia="zh-CN"/>
            </w:rPr>
          </w:pPr>
          <w:hyperlink w:anchor="_Toc535252164" w:history="1">
            <w:r w:rsidRPr="00EF30EA">
              <w:rPr>
                <w:rStyle w:val="Lienhypertexte"/>
                <w:noProof/>
              </w:rPr>
              <w:t>3.3</w:t>
            </w:r>
            <w:r>
              <w:rPr>
                <w:rFonts w:asciiTheme="minorHAnsi" w:eastAsiaTheme="minorEastAsia" w:hAnsiTheme="minorHAnsi" w:cstheme="minorBidi"/>
                <w:noProof/>
                <w:szCs w:val="22"/>
                <w:lang w:eastAsia="zh-CN"/>
              </w:rPr>
              <w:tab/>
            </w:r>
            <w:r w:rsidRPr="00EF30EA">
              <w:rPr>
                <w:rStyle w:val="Lienhypertexte"/>
                <w:noProof/>
              </w:rPr>
              <w:t>Modélisation du balourd thermique</w:t>
            </w:r>
            <w:r>
              <w:rPr>
                <w:noProof/>
                <w:webHidden/>
              </w:rPr>
              <w:tab/>
            </w:r>
            <w:r>
              <w:rPr>
                <w:noProof/>
                <w:webHidden/>
              </w:rPr>
              <w:fldChar w:fldCharType="begin"/>
            </w:r>
            <w:r>
              <w:rPr>
                <w:noProof/>
                <w:webHidden/>
              </w:rPr>
              <w:instrText xml:space="preserve"> PAGEREF _Toc535252164 \h </w:instrText>
            </w:r>
            <w:r>
              <w:rPr>
                <w:noProof/>
                <w:webHidden/>
              </w:rPr>
            </w:r>
            <w:r>
              <w:rPr>
                <w:noProof/>
                <w:webHidden/>
              </w:rPr>
              <w:fldChar w:fldCharType="separate"/>
            </w:r>
            <w:r>
              <w:rPr>
                <w:noProof/>
                <w:webHidden/>
              </w:rPr>
              <w:t>75</w:t>
            </w:r>
            <w:r>
              <w:rPr>
                <w:noProof/>
                <w:webHidden/>
              </w:rPr>
              <w:fldChar w:fldCharType="end"/>
            </w:r>
          </w:hyperlink>
        </w:p>
        <w:p w14:paraId="1CC698BC" w14:textId="77777777" w:rsidR="00D07291" w:rsidRDefault="00D07291">
          <w:pPr>
            <w:pStyle w:val="TM3"/>
            <w:tabs>
              <w:tab w:val="left" w:pos="1320"/>
              <w:tab w:val="right" w:leader="dot" w:pos="9062"/>
            </w:tabs>
            <w:rPr>
              <w:rFonts w:asciiTheme="minorHAnsi" w:eastAsiaTheme="minorEastAsia" w:hAnsiTheme="minorHAnsi" w:cstheme="minorBidi"/>
              <w:noProof/>
              <w:szCs w:val="22"/>
              <w:lang w:eastAsia="zh-CN"/>
            </w:rPr>
          </w:pPr>
          <w:hyperlink w:anchor="_Toc535252165" w:history="1">
            <w:r w:rsidRPr="00EF30EA">
              <w:rPr>
                <w:rStyle w:val="Lienhypertexte"/>
                <w:noProof/>
              </w:rPr>
              <w:t>3.3.1</w:t>
            </w:r>
            <w:r>
              <w:rPr>
                <w:rFonts w:asciiTheme="minorHAnsi" w:eastAsiaTheme="minorEastAsia" w:hAnsiTheme="minorHAnsi" w:cstheme="minorBidi"/>
                <w:noProof/>
                <w:szCs w:val="22"/>
                <w:lang w:eastAsia="zh-CN"/>
              </w:rPr>
              <w:tab/>
            </w:r>
            <w:r w:rsidRPr="00EF30EA">
              <w:rPr>
                <w:rStyle w:val="Lienhypertexte"/>
                <w:noProof/>
              </w:rPr>
              <w:t>Approche des masses conconcentrées</w:t>
            </w:r>
            <w:r>
              <w:rPr>
                <w:noProof/>
                <w:webHidden/>
              </w:rPr>
              <w:tab/>
            </w:r>
            <w:r>
              <w:rPr>
                <w:noProof/>
                <w:webHidden/>
              </w:rPr>
              <w:fldChar w:fldCharType="begin"/>
            </w:r>
            <w:r>
              <w:rPr>
                <w:noProof/>
                <w:webHidden/>
              </w:rPr>
              <w:instrText xml:space="preserve"> PAGEREF _Toc535252165 \h </w:instrText>
            </w:r>
            <w:r>
              <w:rPr>
                <w:noProof/>
                <w:webHidden/>
              </w:rPr>
            </w:r>
            <w:r>
              <w:rPr>
                <w:noProof/>
                <w:webHidden/>
              </w:rPr>
              <w:fldChar w:fldCharType="separate"/>
            </w:r>
            <w:r>
              <w:rPr>
                <w:noProof/>
                <w:webHidden/>
              </w:rPr>
              <w:t>75</w:t>
            </w:r>
            <w:r>
              <w:rPr>
                <w:noProof/>
                <w:webHidden/>
              </w:rPr>
              <w:fldChar w:fldCharType="end"/>
            </w:r>
          </w:hyperlink>
        </w:p>
        <w:p w14:paraId="09DE2484" w14:textId="77777777" w:rsidR="00D07291" w:rsidRDefault="00D07291">
          <w:pPr>
            <w:pStyle w:val="TM3"/>
            <w:tabs>
              <w:tab w:val="left" w:pos="1320"/>
              <w:tab w:val="right" w:leader="dot" w:pos="9062"/>
            </w:tabs>
            <w:rPr>
              <w:rFonts w:asciiTheme="minorHAnsi" w:eastAsiaTheme="minorEastAsia" w:hAnsiTheme="minorHAnsi" w:cstheme="minorBidi"/>
              <w:noProof/>
              <w:szCs w:val="22"/>
              <w:lang w:eastAsia="zh-CN"/>
            </w:rPr>
          </w:pPr>
          <w:hyperlink w:anchor="_Toc535252166" w:history="1">
            <w:r w:rsidRPr="00EF30EA">
              <w:rPr>
                <w:rStyle w:val="Lienhypertexte"/>
                <w:noProof/>
              </w:rPr>
              <w:t>3.3.2</w:t>
            </w:r>
            <w:r>
              <w:rPr>
                <w:rFonts w:asciiTheme="minorHAnsi" w:eastAsiaTheme="minorEastAsia" w:hAnsiTheme="minorHAnsi" w:cstheme="minorBidi"/>
                <w:noProof/>
                <w:szCs w:val="22"/>
                <w:lang w:eastAsia="zh-CN"/>
              </w:rPr>
              <w:tab/>
            </w:r>
            <w:r w:rsidRPr="00EF30EA">
              <w:rPr>
                <w:rStyle w:val="Lienhypertexte"/>
                <w:noProof/>
              </w:rPr>
              <w:t>Approche de défaut de la fibre neutre</w:t>
            </w:r>
            <w:r>
              <w:rPr>
                <w:noProof/>
                <w:webHidden/>
              </w:rPr>
              <w:tab/>
            </w:r>
            <w:r>
              <w:rPr>
                <w:noProof/>
                <w:webHidden/>
              </w:rPr>
              <w:fldChar w:fldCharType="begin"/>
            </w:r>
            <w:r>
              <w:rPr>
                <w:noProof/>
                <w:webHidden/>
              </w:rPr>
              <w:instrText xml:space="preserve"> PAGEREF _Toc535252166 \h </w:instrText>
            </w:r>
            <w:r>
              <w:rPr>
                <w:noProof/>
                <w:webHidden/>
              </w:rPr>
            </w:r>
            <w:r>
              <w:rPr>
                <w:noProof/>
                <w:webHidden/>
              </w:rPr>
              <w:fldChar w:fldCharType="separate"/>
            </w:r>
            <w:r>
              <w:rPr>
                <w:noProof/>
                <w:webHidden/>
              </w:rPr>
              <w:t>76</w:t>
            </w:r>
            <w:r>
              <w:rPr>
                <w:noProof/>
                <w:webHidden/>
              </w:rPr>
              <w:fldChar w:fldCharType="end"/>
            </w:r>
          </w:hyperlink>
        </w:p>
        <w:p w14:paraId="2A2B829E" w14:textId="77777777" w:rsidR="00D07291" w:rsidRDefault="00D07291">
          <w:pPr>
            <w:pStyle w:val="TM2"/>
            <w:tabs>
              <w:tab w:val="left" w:pos="880"/>
              <w:tab w:val="right" w:leader="dot" w:pos="9062"/>
            </w:tabs>
            <w:rPr>
              <w:rFonts w:asciiTheme="minorHAnsi" w:eastAsiaTheme="minorEastAsia" w:hAnsiTheme="minorHAnsi" w:cstheme="minorBidi"/>
              <w:noProof/>
              <w:szCs w:val="22"/>
              <w:lang w:eastAsia="zh-CN"/>
            </w:rPr>
          </w:pPr>
          <w:hyperlink w:anchor="_Toc535252167" w:history="1">
            <w:r w:rsidRPr="00EF30EA">
              <w:rPr>
                <w:rStyle w:val="Lienhypertexte"/>
                <w:noProof/>
              </w:rPr>
              <w:t>3.4</w:t>
            </w:r>
            <w:r>
              <w:rPr>
                <w:rFonts w:asciiTheme="minorHAnsi" w:eastAsiaTheme="minorEastAsia" w:hAnsiTheme="minorHAnsi" w:cstheme="minorBidi"/>
                <w:noProof/>
                <w:szCs w:val="22"/>
                <w:lang w:eastAsia="zh-CN"/>
              </w:rPr>
              <w:tab/>
            </w:r>
            <w:r w:rsidRPr="00EF30EA">
              <w:rPr>
                <w:rStyle w:val="Lienhypertexte"/>
                <w:noProof/>
              </w:rPr>
              <w:t>Conclusion</w:t>
            </w:r>
            <w:r>
              <w:rPr>
                <w:noProof/>
                <w:webHidden/>
              </w:rPr>
              <w:tab/>
            </w:r>
            <w:r>
              <w:rPr>
                <w:noProof/>
                <w:webHidden/>
              </w:rPr>
              <w:fldChar w:fldCharType="begin"/>
            </w:r>
            <w:r>
              <w:rPr>
                <w:noProof/>
                <w:webHidden/>
              </w:rPr>
              <w:instrText xml:space="preserve"> PAGEREF _Toc535252167 \h </w:instrText>
            </w:r>
            <w:r>
              <w:rPr>
                <w:noProof/>
                <w:webHidden/>
              </w:rPr>
            </w:r>
            <w:r>
              <w:rPr>
                <w:noProof/>
                <w:webHidden/>
              </w:rPr>
              <w:fldChar w:fldCharType="separate"/>
            </w:r>
            <w:r>
              <w:rPr>
                <w:noProof/>
                <w:webHidden/>
              </w:rPr>
              <w:t>77</w:t>
            </w:r>
            <w:r>
              <w:rPr>
                <w:noProof/>
                <w:webHidden/>
              </w:rPr>
              <w:fldChar w:fldCharType="end"/>
            </w:r>
          </w:hyperlink>
        </w:p>
        <w:p w14:paraId="623EB6BF" w14:textId="77777777" w:rsidR="00D07291" w:rsidRDefault="00D07291">
          <w:pPr>
            <w:pStyle w:val="TM1"/>
            <w:rPr>
              <w:rFonts w:asciiTheme="minorHAnsi" w:eastAsiaTheme="minorEastAsia" w:hAnsiTheme="minorHAnsi" w:cstheme="minorBidi"/>
              <w:sz w:val="22"/>
              <w:szCs w:val="22"/>
              <w:lang w:eastAsia="zh-CN"/>
            </w:rPr>
          </w:pPr>
          <w:hyperlink w:anchor="_Toc535252168" w:history="1">
            <w:r w:rsidRPr="00EF30EA">
              <w:rPr>
                <w:rStyle w:val="Lienhypertexte"/>
              </w:rPr>
              <w:t>Chapitre 4 :  Simulations numériques</w:t>
            </w:r>
            <w:r>
              <w:rPr>
                <w:webHidden/>
              </w:rPr>
              <w:tab/>
            </w:r>
            <w:r>
              <w:rPr>
                <w:webHidden/>
              </w:rPr>
              <w:fldChar w:fldCharType="begin"/>
            </w:r>
            <w:r>
              <w:rPr>
                <w:webHidden/>
              </w:rPr>
              <w:instrText xml:space="preserve"> PAGEREF _Toc535252168 \h </w:instrText>
            </w:r>
            <w:r>
              <w:rPr>
                <w:webHidden/>
              </w:rPr>
            </w:r>
            <w:r>
              <w:rPr>
                <w:webHidden/>
              </w:rPr>
              <w:fldChar w:fldCharType="separate"/>
            </w:r>
            <w:r>
              <w:rPr>
                <w:webHidden/>
              </w:rPr>
              <w:t>78</w:t>
            </w:r>
            <w:r>
              <w:rPr>
                <w:webHidden/>
              </w:rPr>
              <w:fldChar w:fldCharType="end"/>
            </w:r>
          </w:hyperlink>
        </w:p>
        <w:p w14:paraId="1AF5A4F1" w14:textId="77777777" w:rsidR="00D07291" w:rsidRDefault="00D07291">
          <w:pPr>
            <w:pStyle w:val="TM2"/>
            <w:tabs>
              <w:tab w:val="left" w:pos="880"/>
              <w:tab w:val="right" w:leader="dot" w:pos="9062"/>
            </w:tabs>
            <w:rPr>
              <w:rFonts w:asciiTheme="minorHAnsi" w:eastAsiaTheme="minorEastAsia" w:hAnsiTheme="minorHAnsi" w:cstheme="minorBidi"/>
              <w:noProof/>
              <w:szCs w:val="22"/>
              <w:lang w:eastAsia="zh-CN"/>
            </w:rPr>
          </w:pPr>
          <w:hyperlink w:anchor="_Toc535252171" w:history="1">
            <w:r w:rsidRPr="00EF30EA">
              <w:rPr>
                <w:rStyle w:val="Lienhypertexte"/>
                <w:noProof/>
              </w:rPr>
              <w:t>4.1</w:t>
            </w:r>
            <w:r>
              <w:rPr>
                <w:rFonts w:asciiTheme="minorHAnsi" w:eastAsiaTheme="minorEastAsia" w:hAnsiTheme="minorHAnsi" w:cstheme="minorBidi"/>
                <w:noProof/>
                <w:szCs w:val="22"/>
                <w:lang w:eastAsia="zh-CN"/>
              </w:rPr>
              <w:tab/>
            </w:r>
            <w:r w:rsidRPr="00EF30EA">
              <w:rPr>
                <w:rStyle w:val="Lienhypertexte"/>
                <w:noProof/>
              </w:rPr>
              <w:t>Modèle complet et non linéaire de l’effet Morton</w:t>
            </w:r>
            <w:r>
              <w:rPr>
                <w:noProof/>
                <w:webHidden/>
              </w:rPr>
              <w:tab/>
            </w:r>
            <w:r>
              <w:rPr>
                <w:noProof/>
                <w:webHidden/>
              </w:rPr>
              <w:fldChar w:fldCharType="begin"/>
            </w:r>
            <w:r>
              <w:rPr>
                <w:noProof/>
                <w:webHidden/>
              </w:rPr>
              <w:instrText xml:space="preserve"> PAGEREF _Toc535252171 \h </w:instrText>
            </w:r>
            <w:r>
              <w:rPr>
                <w:noProof/>
                <w:webHidden/>
              </w:rPr>
            </w:r>
            <w:r>
              <w:rPr>
                <w:noProof/>
                <w:webHidden/>
              </w:rPr>
              <w:fldChar w:fldCharType="separate"/>
            </w:r>
            <w:r>
              <w:rPr>
                <w:noProof/>
                <w:webHidden/>
              </w:rPr>
              <w:t>78</w:t>
            </w:r>
            <w:r>
              <w:rPr>
                <w:noProof/>
                <w:webHidden/>
              </w:rPr>
              <w:fldChar w:fldCharType="end"/>
            </w:r>
          </w:hyperlink>
        </w:p>
        <w:p w14:paraId="5CC56613" w14:textId="77777777" w:rsidR="00D07291" w:rsidRDefault="00D07291">
          <w:pPr>
            <w:pStyle w:val="TM3"/>
            <w:tabs>
              <w:tab w:val="left" w:pos="1320"/>
              <w:tab w:val="right" w:leader="dot" w:pos="9062"/>
            </w:tabs>
            <w:rPr>
              <w:rFonts w:asciiTheme="minorHAnsi" w:eastAsiaTheme="minorEastAsia" w:hAnsiTheme="minorHAnsi" w:cstheme="minorBidi"/>
              <w:noProof/>
              <w:szCs w:val="22"/>
              <w:lang w:eastAsia="zh-CN"/>
            </w:rPr>
          </w:pPr>
          <w:hyperlink w:anchor="_Toc535252172" w:history="1">
            <w:r w:rsidRPr="00EF30EA">
              <w:rPr>
                <w:rStyle w:val="Lienhypertexte"/>
                <w:noProof/>
              </w:rPr>
              <w:t>4.1.1</w:t>
            </w:r>
            <w:r>
              <w:rPr>
                <w:rFonts w:asciiTheme="minorHAnsi" w:eastAsiaTheme="minorEastAsia" w:hAnsiTheme="minorHAnsi" w:cstheme="minorBidi"/>
                <w:noProof/>
                <w:szCs w:val="22"/>
                <w:lang w:eastAsia="zh-CN"/>
              </w:rPr>
              <w:tab/>
            </w:r>
            <w:r w:rsidRPr="00EF30EA">
              <w:rPr>
                <w:rStyle w:val="Lienhypertexte"/>
                <w:noProof/>
              </w:rPr>
              <w:t>Approche du moyennage du flux thermique dans le temps</w:t>
            </w:r>
            <w:r>
              <w:rPr>
                <w:noProof/>
                <w:webHidden/>
              </w:rPr>
              <w:tab/>
            </w:r>
            <w:r>
              <w:rPr>
                <w:noProof/>
                <w:webHidden/>
              </w:rPr>
              <w:fldChar w:fldCharType="begin"/>
            </w:r>
            <w:r>
              <w:rPr>
                <w:noProof/>
                <w:webHidden/>
              </w:rPr>
              <w:instrText xml:space="preserve"> PAGEREF _Toc535252172 \h </w:instrText>
            </w:r>
            <w:r>
              <w:rPr>
                <w:noProof/>
                <w:webHidden/>
              </w:rPr>
            </w:r>
            <w:r>
              <w:rPr>
                <w:noProof/>
                <w:webHidden/>
              </w:rPr>
              <w:fldChar w:fldCharType="separate"/>
            </w:r>
            <w:r>
              <w:rPr>
                <w:noProof/>
                <w:webHidden/>
              </w:rPr>
              <w:t>78</w:t>
            </w:r>
            <w:r>
              <w:rPr>
                <w:noProof/>
                <w:webHidden/>
              </w:rPr>
              <w:fldChar w:fldCharType="end"/>
            </w:r>
          </w:hyperlink>
        </w:p>
        <w:p w14:paraId="1BE9CD68" w14:textId="77777777" w:rsidR="00D07291" w:rsidRDefault="00D07291">
          <w:pPr>
            <w:pStyle w:val="TM3"/>
            <w:tabs>
              <w:tab w:val="left" w:pos="1320"/>
              <w:tab w:val="right" w:leader="dot" w:pos="9062"/>
            </w:tabs>
            <w:rPr>
              <w:rFonts w:asciiTheme="minorHAnsi" w:eastAsiaTheme="minorEastAsia" w:hAnsiTheme="minorHAnsi" w:cstheme="minorBidi"/>
              <w:noProof/>
              <w:szCs w:val="22"/>
              <w:lang w:eastAsia="zh-CN"/>
            </w:rPr>
          </w:pPr>
          <w:hyperlink w:anchor="_Toc535252173" w:history="1">
            <w:r w:rsidRPr="00EF30EA">
              <w:rPr>
                <w:rStyle w:val="Lienhypertexte"/>
                <w:noProof/>
              </w:rPr>
              <w:t>4.1.2</w:t>
            </w:r>
            <w:r>
              <w:rPr>
                <w:rFonts w:asciiTheme="minorHAnsi" w:eastAsiaTheme="minorEastAsia" w:hAnsiTheme="minorHAnsi" w:cstheme="minorBidi"/>
                <w:noProof/>
                <w:szCs w:val="22"/>
                <w:lang w:eastAsia="zh-CN"/>
              </w:rPr>
              <w:tab/>
            </w:r>
            <w:r w:rsidRPr="00EF30EA">
              <w:rPr>
                <w:rStyle w:val="Lienhypertexte"/>
                <w:noProof/>
              </w:rPr>
              <w:t>Algorithme de l’effet Morton</w:t>
            </w:r>
            <w:r>
              <w:rPr>
                <w:noProof/>
                <w:webHidden/>
              </w:rPr>
              <w:tab/>
            </w:r>
            <w:r>
              <w:rPr>
                <w:noProof/>
                <w:webHidden/>
              </w:rPr>
              <w:fldChar w:fldCharType="begin"/>
            </w:r>
            <w:r>
              <w:rPr>
                <w:noProof/>
                <w:webHidden/>
              </w:rPr>
              <w:instrText xml:space="preserve"> PAGEREF _Toc535252173 \h </w:instrText>
            </w:r>
            <w:r>
              <w:rPr>
                <w:noProof/>
                <w:webHidden/>
              </w:rPr>
            </w:r>
            <w:r>
              <w:rPr>
                <w:noProof/>
                <w:webHidden/>
              </w:rPr>
              <w:fldChar w:fldCharType="separate"/>
            </w:r>
            <w:r>
              <w:rPr>
                <w:noProof/>
                <w:webHidden/>
              </w:rPr>
              <w:t>80</w:t>
            </w:r>
            <w:r>
              <w:rPr>
                <w:noProof/>
                <w:webHidden/>
              </w:rPr>
              <w:fldChar w:fldCharType="end"/>
            </w:r>
          </w:hyperlink>
        </w:p>
        <w:p w14:paraId="7379D4D6" w14:textId="77777777" w:rsidR="00D07291" w:rsidRDefault="00D07291">
          <w:pPr>
            <w:pStyle w:val="TM2"/>
            <w:tabs>
              <w:tab w:val="left" w:pos="880"/>
              <w:tab w:val="right" w:leader="dot" w:pos="9062"/>
            </w:tabs>
            <w:rPr>
              <w:rFonts w:asciiTheme="minorHAnsi" w:eastAsiaTheme="minorEastAsia" w:hAnsiTheme="minorHAnsi" w:cstheme="minorBidi"/>
              <w:noProof/>
              <w:szCs w:val="22"/>
              <w:lang w:eastAsia="zh-CN"/>
            </w:rPr>
          </w:pPr>
          <w:hyperlink w:anchor="_Toc535252174" w:history="1">
            <w:r w:rsidRPr="00EF30EA">
              <w:rPr>
                <w:rStyle w:val="Lienhypertexte"/>
                <w:noProof/>
              </w:rPr>
              <w:t>4.2</w:t>
            </w:r>
            <w:r>
              <w:rPr>
                <w:rFonts w:asciiTheme="minorHAnsi" w:eastAsiaTheme="minorEastAsia" w:hAnsiTheme="minorHAnsi" w:cstheme="minorBidi"/>
                <w:noProof/>
                <w:szCs w:val="22"/>
                <w:lang w:eastAsia="zh-CN"/>
              </w:rPr>
              <w:tab/>
            </w:r>
            <w:r w:rsidRPr="00EF30EA">
              <w:rPr>
                <w:rStyle w:val="Lienhypertexte"/>
                <w:noProof/>
              </w:rPr>
              <w:t>Description du Banc de l’Effet Morton (BEM)</w:t>
            </w:r>
            <w:r>
              <w:rPr>
                <w:noProof/>
                <w:webHidden/>
              </w:rPr>
              <w:tab/>
            </w:r>
            <w:r>
              <w:rPr>
                <w:noProof/>
                <w:webHidden/>
              </w:rPr>
              <w:fldChar w:fldCharType="begin"/>
            </w:r>
            <w:r>
              <w:rPr>
                <w:noProof/>
                <w:webHidden/>
              </w:rPr>
              <w:instrText xml:space="preserve"> PAGEREF _Toc535252174 \h </w:instrText>
            </w:r>
            <w:r>
              <w:rPr>
                <w:noProof/>
                <w:webHidden/>
              </w:rPr>
            </w:r>
            <w:r>
              <w:rPr>
                <w:noProof/>
                <w:webHidden/>
              </w:rPr>
              <w:fldChar w:fldCharType="separate"/>
            </w:r>
            <w:r>
              <w:rPr>
                <w:noProof/>
                <w:webHidden/>
              </w:rPr>
              <w:t>83</w:t>
            </w:r>
            <w:r>
              <w:rPr>
                <w:noProof/>
                <w:webHidden/>
              </w:rPr>
              <w:fldChar w:fldCharType="end"/>
            </w:r>
          </w:hyperlink>
        </w:p>
        <w:p w14:paraId="23E70F94" w14:textId="77777777" w:rsidR="00D07291" w:rsidRDefault="00D07291">
          <w:pPr>
            <w:pStyle w:val="TM3"/>
            <w:tabs>
              <w:tab w:val="left" w:pos="1320"/>
              <w:tab w:val="right" w:leader="dot" w:pos="9062"/>
            </w:tabs>
            <w:rPr>
              <w:rFonts w:asciiTheme="minorHAnsi" w:eastAsiaTheme="minorEastAsia" w:hAnsiTheme="minorHAnsi" w:cstheme="minorBidi"/>
              <w:noProof/>
              <w:szCs w:val="22"/>
              <w:lang w:eastAsia="zh-CN"/>
            </w:rPr>
          </w:pPr>
          <w:hyperlink w:anchor="_Toc535252175" w:history="1">
            <w:r w:rsidRPr="00EF30EA">
              <w:rPr>
                <w:rStyle w:val="Lienhypertexte"/>
                <w:noProof/>
              </w:rPr>
              <w:t>4.2.1</w:t>
            </w:r>
            <w:r>
              <w:rPr>
                <w:rFonts w:asciiTheme="minorHAnsi" w:eastAsiaTheme="minorEastAsia" w:hAnsiTheme="minorHAnsi" w:cstheme="minorBidi"/>
                <w:noProof/>
                <w:szCs w:val="22"/>
                <w:lang w:eastAsia="zh-CN"/>
              </w:rPr>
              <w:tab/>
            </w:r>
            <w:r w:rsidRPr="00EF30EA">
              <w:rPr>
                <w:rStyle w:val="Lienhypertexte"/>
                <w:noProof/>
              </w:rPr>
              <w:t>Caractéristiques du palier testé et lubrifiant</w:t>
            </w:r>
            <w:r>
              <w:rPr>
                <w:noProof/>
                <w:webHidden/>
              </w:rPr>
              <w:tab/>
            </w:r>
            <w:r>
              <w:rPr>
                <w:noProof/>
                <w:webHidden/>
              </w:rPr>
              <w:fldChar w:fldCharType="begin"/>
            </w:r>
            <w:r>
              <w:rPr>
                <w:noProof/>
                <w:webHidden/>
              </w:rPr>
              <w:instrText xml:space="preserve"> PAGEREF _Toc535252175 \h </w:instrText>
            </w:r>
            <w:r>
              <w:rPr>
                <w:noProof/>
                <w:webHidden/>
              </w:rPr>
            </w:r>
            <w:r>
              <w:rPr>
                <w:noProof/>
                <w:webHidden/>
              </w:rPr>
              <w:fldChar w:fldCharType="separate"/>
            </w:r>
            <w:r>
              <w:rPr>
                <w:noProof/>
                <w:webHidden/>
              </w:rPr>
              <w:t>83</w:t>
            </w:r>
            <w:r>
              <w:rPr>
                <w:noProof/>
                <w:webHidden/>
              </w:rPr>
              <w:fldChar w:fldCharType="end"/>
            </w:r>
          </w:hyperlink>
        </w:p>
        <w:p w14:paraId="724D61BA" w14:textId="77777777" w:rsidR="00D07291" w:rsidRDefault="00D07291">
          <w:pPr>
            <w:pStyle w:val="TM3"/>
            <w:tabs>
              <w:tab w:val="left" w:pos="1320"/>
              <w:tab w:val="right" w:leader="dot" w:pos="9062"/>
            </w:tabs>
            <w:rPr>
              <w:rFonts w:asciiTheme="minorHAnsi" w:eastAsiaTheme="minorEastAsia" w:hAnsiTheme="minorHAnsi" w:cstheme="minorBidi"/>
              <w:noProof/>
              <w:szCs w:val="22"/>
              <w:lang w:eastAsia="zh-CN"/>
            </w:rPr>
          </w:pPr>
          <w:hyperlink w:anchor="_Toc535252176" w:history="1">
            <w:r w:rsidRPr="00EF30EA">
              <w:rPr>
                <w:rStyle w:val="Lienhypertexte"/>
                <w:noProof/>
              </w:rPr>
              <w:t>4.2.2</w:t>
            </w:r>
            <w:r>
              <w:rPr>
                <w:rFonts w:asciiTheme="minorHAnsi" w:eastAsiaTheme="minorEastAsia" w:hAnsiTheme="minorHAnsi" w:cstheme="minorBidi"/>
                <w:noProof/>
                <w:szCs w:val="22"/>
                <w:lang w:eastAsia="zh-CN"/>
              </w:rPr>
              <w:tab/>
            </w:r>
            <w:r w:rsidRPr="00EF30EA">
              <w:rPr>
                <w:rStyle w:val="Lienhypertexte"/>
                <w:noProof/>
              </w:rPr>
              <w:t>Configuration du rotor 430mm</w:t>
            </w:r>
            <w:r>
              <w:rPr>
                <w:noProof/>
                <w:webHidden/>
              </w:rPr>
              <w:tab/>
            </w:r>
            <w:r>
              <w:rPr>
                <w:noProof/>
                <w:webHidden/>
              </w:rPr>
              <w:fldChar w:fldCharType="begin"/>
            </w:r>
            <w:r>
              <w:rPr>
                <w:noProof/>
                <w:webHidden/>
              </w:rPr>
              <w:instrText xml:space="preserve"> PAGEREF _Toc535252176 \h </w:instrText>
            </w:r>
            <w:r>
              <w:rPr>
                <w:noProof/>
                <w:webHidden/>
              </w:rPr>
            </w:r>
            <w:r>
              <w:rPr>
                <w:noProof/>
                <w:webHidden/>
              </w:rPr>
              <w:fldChar w:fldCharType="separate"/>
            </w:r>
            <w:r>
              <w:rPr>
                <w:noProof/>
                <w:webHidden/>
              </w:rPr>
              <w:t>84</w:t>
            </w:r>
            <w:r>
              <w:rPr>
                <w:noProof/>
                <w:webHidden/>
              </w:rPr>
              <w:fldChar w:fldCharType="end"/>
            </w:r>
          </w:hyperlink>
        </w:p>
        <w:p w14:paraId="1DAB08EB" w14:textId="77777777" w:rsidR="00D07291" w:rsidRDefault="00D07291">
          <w:pPr>
            <w:pStyle w:val="TM3"/>
            <w:tabs>
              <w:tab w:val="left" w:pos="1320"/>
              <w:tab w:val="right" w:leader="dot" w:pos="9062"/>
            </w:tabs>
            <w:rPr>
              <w:rFonts w:asciiTheme="minorHAnsi" w:eastAsiaTheme="minorEastAsia" w:hAnsiTheme="minorHAnsi" w:cstheme="minorBidi"/>
              <w:noProof/>
              <w:szCs w:val="22"/>
              <w:lang w:eastAsia="zh-CN"/>
            </w:rPr>
          </w:pPr>
          <w:hyperlink w:anchor="_Toc535252177" w:history="1">
            <w:r w:rsidRPr="00EF30EA">
              <w:rPr>
                <w:rStyle w:val="Lienhypertexte"/>
                <w:noProof/>
              </w:rPr>
              <w:t>4.2.3</w:t>
            </w:r>
            <w:r>
              <w:rPr>
                <w:rFonts w:asciiTheme="minorHAnsi" w:eastAsiaTheme="minorEastAsia" w:hAnsiTheme="minorHAnsi" w:cstheme="minorBidi"/>
                <w:noProof/>
                <w:szCs w:val="22"/>
                <w:lang w:eastAsia="zh-CN"/>
              </w:rPr>
              <w:tab/>
            </w:r>
            <w:r w:rsidRPr="00EF30EA">
              <w:rPr>
                <w:rStyle w:val="Lienhypertexte"/>
                <w:noProof/>
              </w:rPr>
              <w:t>Configuration du rotor 700mm</w:t>
            </w:r>
            <w:r>
              <w:rPr>
                <w:noProof/>
                <w:webHidden/>
              </w:rPr>
              <w:tab/>
            </w:r>
            <w:r>
              <w:rPr>
                <w:noProof/>
                <w:webHidden/>
              </w:rPr>
              <w:fldChar w:fldCharType="begin"/>
            </w:r>
            <w:r>
              <w:rPr>
                <w:noProof/>
                <w:webHidden/>
              </w:rPr>
              <w:instrText xml:space="preserve"> PAGEREF _Toc535252177 \h </w:instrText>
            </w:r>
            <w:r>
              <w:rPr>
                <w:noProof/>
                <w:webHidden/>
              </w:rPr>
            </w:r>
            <w:r>
              <w:rPr>
                <w:noProof/>
                <w:webHidden/>
              </w:rPr>
              <w:fldChar w:fldCharType="separate"/>
            </w:r>
            <w:r>
              <w:rPr>
                <w:noProof/>
                <w:webHidden/>
              </w:rPr>
              <w:t>88</w:t>
            </w:r>
            <w:r>
              <w:rPr>
                <w:noProof/>
                <w:webHidden/>
              </w:rPr>
              <w:fldChar w:fldCharType="end"/>
            </w:r>
          </w:hyperlink>
        </w:p>
        <w:p w14:paraId="4581EC06" w14:textId="77777777" w:rsidR="00D07291" w:rsidRDefault="00D07291">
          <w:pPr>
            <w:pStyle w:val="TM2"/>
            <w:tabs>
              <w:tab w:val="left" w:pos="880"/>
              <w:tab w:val="right" w:leader="dot" w:pos="9062"/>
            </w:tabs>
            <w:rPr>
              <w:rFonts w:asciiTheme="minorHAnsi" w:eastAsiaTheme="minorEastAsia" w:hAnsiTheme="minorHAnsi" w:cstheme="minorBidi"/>
              <w:noProof/>
              <w:szCs w:val="22"/>
              <w:lang w:eastAsia="zh-CN"/>
            </w:rPr>
          </w:pPr>
          <w:hyperlink w:anchor="_Toc535252178" w:history="1">
            <w:r w:rsidRPr="00EF30EA">
              <w:rPr>
                <w:rStyle w:val="Lienhypertexte"/>
                <w:noProof/>
              </w:rPr>
              <w:t>4.3</w:t>
            </w:r>
            <w:r>
              <w:rPr>
                <w:rFonts w:asciiTheme="minorHAnsi" w:eastAsiaTheme="minorEastAsia" w:hAnsiTheme="minorHAnsi" w:cstheme="minorBidi"/>
                <w:noProof/>
                <w:szCs w:val="22"/>
                <w:lang w:eastAsia="zh-CN"/>
              </w:rPr>
              <w:tab/>
            </w:r>
            <w:r w:rsidRPr="00EF30EA">
              <w:rPr>
                <w:rStyle w:val="Lienhypertexte"/>
                <w:noProof/>
              </w:rPr>
              <w:t>Simulation du rotor 430mm</w:t>
            </w:r>
            <w:r>
              <w:rPr>
                <w:noProof/>
                <w:webHidden/>
              </w:rPr>
              <w:tab/>
            </w:r>
            <w:r>
              <w:rPr>
                <w:noProof/>
                <w:webHidden/>
              </w:rPr>
              <w:fldChar w:fldCharType="begin"/>
            </w:r>
            <w:r>
              <w:rPr>
                <w:noProof/>
                <w:webHidden/>
              </w:rPr>
              <w:instrText xml:space="preserve"> PAGEREF _Toc535252178 \h </w:instrText>
            </w:r>
            <w:r>
              <w:rPr>
                <w:noProof/>
                <w:webHidden/>
              </w:rPr>
            </w:r>
            <w:r>
              <w:rPr>
                <w:noProof/>
                <w:webHidden/>
              </w:rPr>
              <w:fldChar w:fldCharType="separate"/>
            </w:r>
            <w:r>
              <w:rPr>
                <w:noProof/>
                <w:webHidden/>
              </w:rPr>
              <w:t>91</w:t>
            </w:r>
            <w:r>
              <w:rPr>
                <w:noProof/>
                <w:webHidden/>
              </w:rPr>
              <w:fldChar w:fldCharType="end"/>
            </w:r>
          </w:hyperlink>
        </w:p>
        <w:p w14:paraId="2448750D" w14:textId="77777777" w:rsidR="00D07291" w:rsidRDefault="00D07291">
          <w:pPr>
            <w:pStyle w:val="TM3"/>
            <w:tabs>
              <w:tab w:val="left" w:pos="1320"/>
              <w:tab w:val="right" w:leader="dot" w:pos="9062"/>
            </w:tabs>
            <w:rPr>
              <w:rFonts w:asciiTheme="minorHAnsi" w:eastAsiaTheme="minorEastAsia" w:hAnsiTheme="minorHAnsi" w:cstheme="minorBidi"/>
              <w:noProof/>
              <w:szCs w:val="22"/>
              <w:lang w:eastAsia="zh-CN"/>
            </w:rPr>
          </w:pPr>
          <w:hyperlink w:anchor="_Toc535252179" w:history="1">
            <w:r w:rsidRPr="00EF30EA">
              <w:rPr>
                <w:rStyle w:val="Lienhypertexte"/>
                <w:noProof/>
              </w:rPr>
              <w:t>4.3.1</w:t>
            </w:r>
            <w:r>
              <w:rPr>
                <w:rFonts w:asciiTheme="minorHAnsi" w:eastAsiaTheme="minorEastAsia" w:hAnsiTheme="minorHAnsi" w:cstheme="minorBidi"/>
                <w:noProof/>
                <w:szCs w:val="22"/>
                <w:lang w:eastAsia="zh-CN"/>
              </w:rPr>
              <w:tab/>
            </w:r>
            <w:r w:rsidRPr="00EF30EA">
              <w:rPr>
                <w:rStyle w:val="Lienhypertexte"/>
                <w:noProof/>
              </w:rPr>
              <w:t>Vibrations synchrones</w:t>
            </w:r>
            <w:r>
              <w:rPr>
                <w:noProof/>
                <w:webHidden/>
              </w:rPr>
              <w:tab/>
            </w:r>
            <w:r>
              <w:rPr>
                <w:noProof/>
                <w:webHidden/>
              </w:rPr>
              <w:fldChar w:fldCharType="begin"/>
            </w:r>
            <w:r>
              <w:rPr>
                <w:noProof/>
                <w:webHidden/>
              </w:rPr>
              <w:instrText xml:space="preserve"> PAGEREF _Toc535252179 \h </w:instrText>
            </w:r>
            <w:r>
              <w:rPr>
                <w:noProof/>
                <w:webHidden/>
              </w:rPr>
            </w:r>
            <w:r>
              <w:rPr>
                <w:noProof/>
                <w:webHidden/>
              </w:rPr>
              <w:fldChar w:fldCharType="separate"/>
            </w:r>
            <w:r>
              <w:rPr>
                <w:noProof/>
                <w:webHidden/>
              </w:rPr>
              <w:t>92</w:t>
            </w:r>
            <w:r>
              <w:rPr>
                <w:noProof/>
                <w:webHidden/>
              </w:rPr>
              <w:fldChar w:fldCharType="end"/>
            </w:r>
          </w:hyperlink>
        </w:p>
        <w:p w14:paraId="0ABF4985" w14:textId="77777777" w:rsidR="00D07291" w:rsidRDefault="00D07291">
          <w:pPr>
            <w:pStyle w:val="TM3"/>
            <w:tabs>
              <w:tab w:val="left" w:pos="1320"/>
              <w:tab w:val="right" w:leader="dot" w:pos="9062"/>
            </w:tabs>
            <w:rPr>
              <w:rFonts w:asciiTheme="minorHAnsi" w:eastAsiaTheme="minorEastAsia" w:hAnsiTheme="minorHAnsi" w:cstheme="minorBidi"/>
              <w:noProof/>
              <w:szCs w:val="22"/>
              <w:lang w:eastAsia="zh-CN"/>
            </w:rPr>
          </w:pPr>
          <w:hyperlink w:anchor="_Toc535252180" w:history="1">
            <w:r w:rsidRPr="00EF30EA">
              <w:rPr>
                <w:rStyle w:val="Lienhypertexte"/>
                <w:noProof/>
              </w:rPr>
              <w:t>4.3.2</w:t>
            </w:r>
            <w:r>
              <w:rPr>
                <w:rFonts w:asciiTheme="minorHAnsi" w:eastAsiaTheme="minorEastAsia" w:hAnsiTheme="minorHAnsi" w:cstheme="minorBidi"/>
                <w:noProof/>
                <w:szCs w:val="22"/>
                <w:lang w:eastAsia="zh-CN"/>
              </w:rPr>
              <w:tab/>
            </w:r>
            <w:r w:rsidRPr="00EF30EA">
              <w:rPr>
                <w:rStyle w:val="Lienhypertexte"/>
                <w:noProof/>
              </w:rPr>
              <w:t>Température du rotor</w:t>
            </w:r>
            <w:r>
              <w:rPr>
                <w:noProof/>
                <w:webHidden/>
              </w:rPr>
              <w:tab/>
            </w:r>
            <w:r>
              <w:rPr>
                <w:noProof/>
                <w:webHidden/>
              </w:rPr>
              <w:fldChar w:fldCharType="begin"/>
            </w:r>
            <w:r>
              <w:rPr>
                <w:noProof/>
                <w:webHidden/>
              </w:rPr>
              <w:instrText xml:space="preserve"> PAGEREF _Toc535252180 \h </w:instrText>
            </w:r>
            <w:r>
              <w:rPr>
                <w:noProof/>
                <w:webHidden/>
              </w:rPr>
            </w:r>
            <w:r>
              <w:rPr>
                <w:noProof/>
                <w:webHidden/>
              </w:rPr>
              <w:fldChar w:fldCharType="separate"/>
            </w:r>
            <w:r>
              <w:rPr>
                <w:noProof/>
                <w:webHidden/>
              </w:rPr>
              <w:t>95</w:t>
            </w:r>
            <w:r>
              <w:rPr>
                <w:noProof/>
                <w:webHidden/>
              </w:rPr>
              <w:fldChar w:fldCharType="end"/>
            </w:r>
          </w:hyperlink>
        </w:p>
        <w:p w14:paraId="677425F7" w14:textId="77777777" w:rsidR="00D07291" w:rsidRDefault="00D07291">
          <w:pPr>
            <w:pStyle w:val="TM3"/>
            <w:tabs>
              <w:tab w:val="left" w:pos="1320"/>
              <w:tab w:val="right" w:leader="dot" w:pos="9062"/>
            </w:tabs>
            <w:rPr>
              <w:rFonts w:asciiTheme="minorHAnsi" w:eastAsiaTheme="minorEastAsia" w:hAnsiTheme="minorHAnsi" w:cstheme="minorBidi"/>
              <w:noProof/>
              <w:szCs w:val="22"/>
              <w:lang w:eastAsia="zh-CN"/>
            </w:rPr>
          </w:pPr>
          <w:hyperlink w:anchor="_Toc535252181" w:history="1">
            <w:r w:rsidRPr="00EF30EA">
              <w:rPr>
                <w:rStyle w:val="Lienhypertexte"/>
                <w:noProof/>
              </w:rPr>
              <w:t>4.3.3</w:t>
            </w:r>
            <w:r>
              <w:rPr>
                <w:rFonts w:asciiTheme="minorHAnsi" w:eastAsiaTheme="minorEastAsia" w:hAnsiTheme="minorHAnsi" w:cstheme="minorBidi"/>
                <w:noProof/>
                <w:szCs w:val="22"/>
                <w:lang w:eastAsia="zh-CN"/>
              </w:rPr>
              <w:tab/>
            </w:r>
            <w:r w:rsidRPr="00EF30EA">
              <w:rPr>
                <w:rStyle w:val="Lienhypertexte"/>
                <w:noProof/>
              </w:rPr>
              <w:t>Phases du balourd, point haut et point chaud</w:t>
            </w:r>
            <w:r>
              <w:rPr>
                <w:noProof/>
                <w:webHidden/>
              </w:rPr>
              <w:tab/>
            </w:r>
            <w:r>
              <w:rPr>
                <w:noProof/>
                <w:webHidden/>
              </w:rPr>
              <w:fldChar w:fldCharType="begin"/>
            </w:r>
            <w:r>
              <w:rPr>
                <w:noProof/>
                <w:webHidden/>
              </w:rPr>
              <w:instrText xml:space="preserve"> PAGEREF _Toc535252181 \h </w:instrText>
            </w:r>
            <w:r>
              <w:rPr>
                <w:noProof/>
                <w:webHidden/>
              </w:rPr>
            </w:r>
            <w:r>
              <w:rPr>
                <w:noProof/>
                <w:webHidden/>
              </w:rPr>
              <w:fldChar w:fldCharType="separate"/>
            </w:r>
            <w:r>
              <w:rPr>
                <w:noProof/>
                <w:webHidden/>
              </w:rPr>
              <w:t>96</w:t>
            </w:r>
            <w:r>
              <w:rPr>
                <w:noProof/>
                <w:webHidden/>
              </w:rPr>
              <w:fldChar w:fldCharType="end"/>
            </w:r>
          </w:hyperlink>
        </w:p>
        <w:p w14:paraId="6DE16CD7" w14:textId="77777777" w:rsidR="00D07291" w:rsidRDefault="00D07291">
          <w:pPr>
            <w:pStyle w:val="TM3"/>
            <w:tabs>
              <w:tab w:val="left" w:pos="1320"/>
              <w:tab w:val="right" w:leader="dot" w:pos="9062"/>
            </w:tabs>
            <w:rPr>
              <w:rFonts w:asciiTheme="minorHAnsi" w:eastAsiaTheme="minorEastAsia" w:hAnsiTheme="minorHAnsi" w:cstheme="minorBidi"/>
              <w:noProof/>
              <w:szCs w:val="22"/>
              <w:lang w:eastAsia="zh-CN"/>
            </w:rPr>
          </w:pPr>
          <w:hyperlink w:anchor="_Toc535252182" w:history="1">
            <w:r w:rsidRPr="00EF30EA">
              <w:rPr>
                <w:rStyle w:val="Lienhypertexte"/>
                <w:noProof/>
              </w:rPr>
              <w:t>4.3.4</w:t>
            </w:r>
            <w:r>
              <w:rPr>
                <w:rFonts w:asciiTheme="minorHAnsi" w:eastAsiaTheme="minorEastAsia" w:hAnsiTheme="minorHAnsi" w:cstheme="minorBidi"/>
                <w:noProof/>
                <w:szCs w:val="22"/>
                <w:lang w:eastAsia="zh-CN"/>
              </w:rPr>
              <w:tab/>
            </w:r>
            <w:r w:rsidRPr="00EF30EA">
              <w:rPr>
                <w:rStyle w:val="Lienhypertexte"/>
                <w:noProof/>
              </w:rPr>
              <w:t>Critiques des résultats</w:t>
            </w:r>
            <w:r>
              <w:rPr>
                <w:noProof/>
                <w:webHidden/>
              </w:rPr>
              <w:tab/>
            </w:r>
            <w:r>
              <w:rPr>
                <w:noProof/>
                <w:webHidden/>
              </w:rPr>
              <w:fldChar w:fldCharType="begin"/>
            </w:r>
            <w:r>
              <w:rPr>
                <w:noProof/>
                <w:webHidden/>
              </w:rPr>
              <w:instrText xml:space="preserve"> PAGEREF _Toc535252182 \h </w:instrText>
            </w:r>
            <w:r>
              <w:rPr>
                <w:noProof/>
                <w:webHidden/>
              </w:rPr>
            </w:r>
            <w:r>
              <w:rPr>
                <w:noProof/>
                <w:webHidden/>
              </w:rPr>
              <w:fldChar w:fldCharType="separate"/>
            </w:r>
            <w:r>
              <w:rPr>
                <w:noProof/>
                <w:webHidden/>
              </w:rPr>
              <w:t>97</w:t>
            </w:r>
            <w:r>
              <w:rPr>
                <w:noProof/>
                <w:webHidden/>
              </w:rPr>
              <w:fldChar w:fldCharType="end"/>
            </w:r>
          </w:hyperlink>
        </w:p>
        <w:p w14:paraId="7C195476" w14:textId="77777777" w:rsidR="00D07291" w:rsidRDefault="00D07291">
          <w:pPr>
            <w:pStyle w:val="TM2"/>
            <w:tabs>
              <w:tab w:val="left" w:pos="880"/>
              <w:tab w:val="right" w:leader="dot" w:pos="9062"/>
            </w:tabs>
            <w:rPr>
              <w:rFonts w:asciiTheme="minorHAnsi" w:eastAsiaTheme="minorEastAsia" w:hAnsiTheme="minorHAnsi" w:cstheme="minorBidi"/>
              <w:noProof/>
              <w:szCs w:val="22"/>
              <w:lang w:eastAsia="zh-CN"/>
            </w:rPr>
          </w:pPr>
          <w:hyperlink w:anchor="_Toc535252183" w:history="1">
            <w:r w:rsidRPr="00EF30EA">
              <w:rPr>
                <w:rStyle w:val="Lienhypertexte"/>
                <w:noProof/>
              </w:rPr>
              <w:t>4.4</w:t>
            </w:r>
            <w:r>
              <w:rPr>
                <w:rFonts w:asciiTheme="minorHAnsi" w:eastAsiaTheme="minorEastAsia" w:hAnsiTheme="minorHAnsi" w:cstheme="minorBidi"/>
                <w:noProof/>
                <w:szCs w:val="22"/>
                <w:lang w:eastAsia="zh-CN"/>
              </w:rPr>
              <w:tab/>
            </w:r>
            <w:r w:rsidRPr="00EF30EA">
              <w:rPr>
                <w:rStyle w:val="Lienhypertexte"/>
                <w:noProof/>
              </w:rPr>
              <w:t>Simulation du rotor 700mm</w:t>
            </w:r>
            <w:r>
              <w:rPr>
                <w:noProof/>
                <w:webHidden/>
              </w:rPr>
              <w:tab/>
            </w:r>
            <w:r>
              <w:rPr>
                <w:noProof/>
                <w:webHidden/>
              </w:rPr>
              <w:fldChar w:fldCharType="begin"/>
            </w:r>
            <w:r>
              <w:rPr>
                <w:noProof/>
                <w:webHidden/>
              </w:rPr>
              <w:instrText xml:space="preserve"> PAGEREF _Toc535252183 \h </w:instrText>
            </w:r>
            <w:r>
              <w:rPr>
                <w:noProof/>
                <w:webHidden/>
              </w:rPr>
            </w:r>
            <w:r>
              <w:rPr>
                <w:noProof/>
                <w:webHidden/>
              </w:rPr>
              <w:fldChar w:fldCharType="separate"/>
            </w:r>
            <w:r>
              <w:rPr>
                <w:noProof/>
                <w:webHidden/>
              </w:rPr>
              <w:t>97</w:t>
            </w:r>
            <w:r>
              <w:rPr>
                <w:noProof/>
                <w:webHidden/>
              </w:rPr>
              <w:fldChar w:fldCharType="end"/>
            </w:r>
          </w:hyperlink>
        </w:p>
        <w:p w14:paraId="72CA237B" w14:textId="77777777" w:rsidR="00D07291" w:rsidRDefault="00D07291">
          <w:pPr>
            <w:pStyle w:val="TM2"/>
            <w:tabs>
              <w:tab w:val="left" w:pos="880"/>
              <w:tab w:val="right" w:leader="dot" w:pos="9062"/>
            </w:tabs>
            <w:rPr>
              <w:rFonts w:asciiTheme="minorHAnsi" w:eastAsiaTheme="minorEastAsia" w:hAnsiTheme="minorHAnsi" w:cstheme="minorBidi"/>
              <w:noProof/>
              <w:szCs w:val="22"/>
              <w:lang w:eastAsia="zh-CN"/>
            </w:rPr>
          </w:pPr>
          <w:hyperlink w:anchor="_Toc535252184" w:history="1">
            <w:r w:rsidRPr="00EF30EA">
              <w:rPr>
                <w:rStyle w:val="Lienhypertexte"/>
                <w:noProof/>
              </w:rPr>
              <w:t>4.5</w:t>
            </w:r>
            <w:r>
              <w:rPr>
                <w:rFonts w:asciiTheme="minorHAnsi" w:eastAsiaTheme="minorEastAsia" w:hAnsiTheme="minorHAnsi" w:cstheme="minorBidi"/>
                <w:noProof/>
                <w:szCs w:val="22"/>
                <w:lang w:eastAsia="zh-CN"/>
              </w:rPr>
              <w:tab/>
            </w:r>
            <w:r w:rsidRPr="00EF30EA">
              <w:rPr>
                <w:rStyle w:val="Lienhypertexte"/>
                <w:noProof/>
              </w:rPr>
              <w:t>Conclusion</w:t>
            </w:r>
            <w:r>
              <w:rPr>
                <w:noProof/>
                <w:webHidden/>
              </w:rPr>
              <w:tab/>
            </w:r>
            <w:r>
              <w:rPr>
                <w:noProof/>
                <w:webHidden/>
              </w:rPr>
              <w:fldChar w:fldCharType="begin"/>
            </w:r>
            <w:r>
              <w:rPr>
                <w:noProof/>
                <w:webHidden/>
              </w:rPr>
              <w:instrText xml:space="preserve"> PAGEREF _Toc535252184 \h </w:instrText>
            </w:r>
            <w:r>
              <w:rPr>
                <w:noProof/>
                <w:webHidden/>
              </w:rPr>
            </w:r>
            <w:r>
              <w:rPr>
                <w:noProof/>
                <w:webHidden/>
              </w:rPr>
              <w:fldChar w:fldCharType="separate"/>
            </w:r>
            <w:r>
              <w:rPr>
                <w:noProof/>
                <w:webHidden/>
              </w:rPr>
              <w:t>101</w:t>
            </w:r>
            <w:r>
              <w:rPr>
                <w:noProof/>
                <w:webHidden/>
              </w:rPr>
              <w:fldChar w:fldCharType="end"/>
            </w:r>
          </w:hyperlink>
        </w:p>
        <w:p w14:paraId="4FC0262F" w14:textId="77777777" w:rsidR="00D07291" w:rsidRDefault="00D07291">
          <w:pPr>
            <w:pStyle w:val="TM1"/>
            <w:rPr>
              <w:rFonts w:asciiTheme="minorHAnsi" w:eastAsiaTheme="minorEastAsia" w:hAnsiTheme="minorHAnsi" w:cstheme="minorBidi"/>
              <w:sz w:val="22"/>
              <w:szCs w:val="22"/>
              <w:lang w:eastAsia="zh-CN"/>
            </w:rPr>
          </w:pPr>
          <w:hyperlink w:anchor="_Toc535252185" w:history="1">
            <w:r w:rsidRPr="00EF30EA">
              <w:rPr>
                <w:rStyle w:val="Lienhypertexte"/>
              </w:rPr>
              <w:t>Chapitre 5 :  Analyses de la stabilité</w:t>
            </w:r>
            <w:r>
              <w:rPr>
                <w:webHidden/>
              </w:rPr>
              <w:tab/>
            </w:r>
            <w:r>
              <w:rPr>
                <w:webHidden/>
              </w:rPr>
              <w:fldChar w:fldCharType="begin"/>
            </w:r>
            <w:r>
              <w:rPr>
                <w:webHidden/>
              </w:rPr>
              <w:instrText xml:space="preserve"> PAGEREF _Toc535252185 \h </w:instrText>
            </w:r>
            <w:r>
              <w:rPr>
                <w:webHidden/>
              </w:rPr>
            </w:r>
            <w:r>
              <w:rPr>
                <w:webHidden/>
              </w:rPr>
              <w:fldChar w:fldCharType="separate"/>
            </w:r>
            <w:r>
              <w:rPr>
                <w:webHidden/>
              </w:rPr>
              <w:t>102</w:t>
            </w:r>
            <w:r>
              <w:rPr>
                <w:webHidden/>
              </w:rPr>
              <w:fldChar w:fldCharType="end"/>
            </w:r>
          </w:hyperlink>
        </w:p>
        <w:p w14:paraId="1985C6B2" w14:textId="77777777" w:rsidR="00D07291" w:rsidRDefault="00D07291">
          <w:pPr>
            <w:pStyle w:val="TM2"/>
            <w:tabs>
              <w:tab w:val="left" w:pos="880"/>
              <w:tab w:val="right" w:leader="dot" w:pos="9062"/>
            </w:tabs>
            <w:rPr>
              <w:rFonts w:asciiTheme="minorHAnsi" w:eastAsiaTheme="minorEastAsia" w:hAnsiTheme="minorHAnsi" w:cstheme="minorBidi"/>
              <w:noProof/>
              <w:szCs w:val="22"/>
              <w:lang w:eastAsia="zh-CN"/>
            </w:rPr>
          </w:pPr>
          <w:hyperlink w:anchor="_Toc535252188" w:history="1">
            <w:r w:rsidRPr="00EF30EA">
              <w:rPr>
                <w:rStyle w:val="Lienhypertexte"/>
                <w:noProof/>
              </w:rPr>
              <w:t>5.1</w:t>
            </w:r>
            <w:r>
              <w:rPr>
                <w:rFonts w:asciiTheme="minorHAnsi" w:eastAsiaTheme="minorEastAsia" w:hAnsiTheme="minorHAnsi" w:cstheme="minorBidi"/>
                <w:noProof/>
                <w:szCs w:val="22"/>
                <w:lang w:eastAsia="zh-CN"/>
              </w:rPr>
              <w:tab/>
            </w:r>
            <w:r w:rsidRPr="00EF30EA">
              <w:rPr>
                <w:rStyle w:val="Lienhypertexte"/>
                <w:noProof/>
              </w:rPr>
              <w:t>Méthode d’analyse de la stabilité</w:t>
            </w:r>
            <w:r>
              <w:rPr>
                <w:noProof/>
                <w:webHidden/>
              </w:rPr>
              <w:tab/>
            </w:r>
            <w:r>
              <w:rPr>
                <w:noProof/>
                <w:webHidden/>
              </w:rPr>
              <w:fldChar w:fldCharType="begin"/>
            </w:r>
            <w:r>
              <w:rPr>
                <w:noProof/>
                <w:webHidden/>
              </w:rPr>
              <w:instrText xml:space="preserve"> PAGEREF _Toc535252188 \h </w:instrText>
            </w:r>
            <w:r>
              <w:rPr>
                <w:noProof/>
                <w:webHidden/>
              </w:rPr>
            </w:r>
            <w:r>
              <w:rPr>
                <w:noProof/>
                <w:webHidden/>
              </w:rPr>
              <w:fldChar w:fldCharType="separate"/>
            </w:r>
            <w:r>
              <w:rPr>
                <w:noProof/>
                <w:webHidden/>
              </w:rPr>
              <w:t>102</w:t>
            </w:r>
            <w:r>
              <w:rPr>
                <w:noProof/>
                <w:webHidden/>
              </w:rPr>
              <w:fldChar w:fldCharType="end"/>
            </w:r>
          </w:hyperlink>
        </w:p>
        <w:p w14:paraId="3C246A8A" w14:textId="77777777" w:rsidR="00D07291" w:rsidRDefault="00D07291">
          <w:pPr>
            <w:pStyle w:val="TM3"/>
            <w:tabs>
              <w:tab w:val="left" w:pos="1320"/>
              <w:tab w:val="right" w:leader="dot" w:pos="9062"/>
            </w:tabs>
            <w:rPr>
              <w:rFonts w:asciiTheme="minorHAnsi" w:eastAsiaTheme="minorEastAsia" w:hAnsiTheme="minorHAnsi" w:cstheme="minorBidi"/>
              <w:noProof/>
              <w:szCs w:val="22"/>
              <w:lang w:eastAsia="zh-CN"/>
            </w:rPr>
          </w:pPr>
          <w:hyperlink w:anchor="_Toc535252189" w:history="1">
            <w:r w:rsidRPr="00EF30EA">
              <w:rPr>
                <w:rStyle w:val="Lienhypertexte"/>
                <w:noProof/>
              </w:rPr>
              <w:t>5.1.1</w:t>
            </w:r>
            <w:r>
              <w:rPr>
                <w:rFonts w:asciiTheme="minorHAnsi" w:eastAsiaTheme="minorEastAsia" w:hAnsiTheme="minorHAnsi" w:cstheme="minorBidi"/>
                <w:noProof/>
                <w:szCs w:val="22"/>
                <w:lang w:eastAsia="zh-CN"/>
              </w:rPr>
              <w:tab/>
            </w:r>
            <w:r w:rsidRPr="00EF30EA">
              <w:rPr>
                <w:rStyle w:val="Lienhypertexte"/>
                <w:noProof/>
              </w:rPr>
              <w:t>Coefficients d’influence de l’effet Morton</w:t>
            </w:r>
            <w:r>
              <w:rPr>
                <w:noProof/>
                <w:webHidden/>
              </w:rPr>
              <w:tab/>
            </w:r>
            <w:r>
              <w:rPr>
                <w:noProof/>
                <w:webHidden/>
              </w:rPr>
              <w:fldChar w:fldCharType="begin"/>
            </w:r>
            <w:r>
              <w:rPr>
                <w:noProof/>
                <w:webHidden/>
              </w:rPr>
              <w:instrText xml:space="preserve"> PAGEREF _Toc535252189 \h </w:instrText>
            </w:r>
            <w:r>
              <w:rPr>
                <w:noProof/>
                <w:webHidden/>
              </w:rPr>
            </w:r>
            <w:r>
              <w:rPr>
                <w:noProof/>
                <w:webHidden/>
              </w:rPr>
              <w:fldChar w:fldCharType="separate"/>
            </w:r>
            <w:r>
              <w:rPr>
                <w:noProof/>
                <w:webHidden/>
              </w:rPr>
              <w:t>102</w:t>
            </w:r>
            <w:r>
              <w:rPr>
                <w:noProof/>
                <w:webHidden/>
              </w:rPr>
              <w:fldChar w:fldCharType="end"/>
            </w:r>
          </w:hyperlink>
        </w:p>
        <w:p w14:paraId="5C17FBBC" w14:textId="77777777" w:rsidR="00D07291" w:rsidRDefault="00D07291">
          <w:pPr>
            <w:pStyle w:val="TM3"/>
            <w:tabs>
              <w:tab w:val="left" w:pos="1320"/>
              <w:tab w:val="right" w:leader="dot" w:pos="9062"/>
            </w:tabs>
            <w:rPr>
              <w:rFonts w:asciiTheme="minorHAnsi" w:eastAsiaTheme="minorEastAsia" w:hAnsiTheme="minorHAnsi" w:cstheme="minorBidi"/>
              <w:noProof/>
              <w:szCs w:val="22"/>
              <w:lang w:eastAsia="zh-CN"/>
            </w:rPr>
          </w:pPr>
          <w:hyperlink w:anchor="_Toc535252190" w:history="1">
            <w:r w:rsidRPr="00EF30EA">
              <w:rPr>
                <w:rStyle w:val="Lienhypertexte"/>
                <w:noProof/>
              </w:rPr>
              <w:t>5.1.2</w:t>
            </w:r>
            <w:r>
              <w:rPr>
                <w:rFonts w:asciiTheme="minorHAnsi" w:eastAsiaTheme="minorEastAsia" w:hAnsiTheme="minorHAnsi" w:cstheme="minorBidi"/>
                <w:noProof/>
                <w:szCs w:val="22"/>
                <w:lang w:eastAsia="zh-CN"/>
              </w:rPr>
              <w:tab/>
            </w:r>
            <w:r w:rsidRPr="00EF30EA">
              <w:rPr>
                <w:rStyle w:val="Lienhypertexte"/>
                <w:noProof/>
              </w:rPr>
              <w:t>Critère de stabilité</w:t>
            </w:r>
            <w:r>
              <w:rPr>
                <w:noProof/>
                <w:webHidden/>
              </w:rPr>
              <w:tab/>
            </w:r>
            <w:r>
              <w:rPr>
                <w:noProof/>
                <w:webHidden/>
              </w:rPr>
              <w:fldChar w:fldCharType="begin"/>
            </w:r>
            <w:r>
              <w:rPr>
                <w:noProof/>
                <w:webHidden/>
              </w:rPr>
              <w:instrText xml:space="preserve"> PAGEREF _Toc535252190 \h </w:instrText>
            </w:r>
            <w:r>
              <w:rPr>
                <w:noProof/>
                <w:webHidden/>
              </w:rPr>
            </w:r>
            <w:r>
              <w:rPr>
                <w:noProof/>
                <w:webHidden/>
              </w:rPr>
              <w:fldChar w:fldCharType="separate"/>
            </w:r>
            <w:r>
              <w:rPr>
                <w:noProof/>
                <w:webHidden/>
              </w:rPr>
              <w:t>103</w:t>
            </w:r>
            <w:r>
              <w:rPr>
                <w:noProof/>
                <w:webHidden/>
              </w:rPr>
              <w:fldChar w:fldCharType="end"/>
            </w:r>
          </w:hyperlink>
        </w:p>
        <w:p w14:paraId="1F213FB4" w14:textId="77777777" w:rsidR="00D07291" w:rsidRDefault="00D07291">
          <w:pPr>
            <w:pStyle w:val="TM3"/>
            <w:tabs>
              <w:tab w:val="left" w:pos="1320"/>
              <w:tab w:val="right" w:leader="dot" w:pos="9062"/>
            </w:tabs>
            <w:rPr>
              <w:rFonts w:asciiTheme="minorHAnsi" w:eastAsiaTheme="minorEastAsia" w:hAnsiTheme="minorHAnsi" w:cstheme="minorBidi"/>
              <w:noProof/>
              <w:szCs w:val="22"/>
              <w:lang w:eastAsia="zh-CN"/>
            </w:rPr>
          </w:pPr>
          <w:hyperlink w:anchor="_Toc535252191" w:history="1">
            <w:r w:rsidRPr="00EF30EA">
              <w:rPr>
                <w:rStyle w:val="Lienhypertexte"/>
                <w:noProof/>
              </w:rPr>
              <w:t>5.1.3</w:t>
            </w:r>
            <w:r>
              <w:rPr>
                <w:rFonts w:asciiTheme="minorHAnsi" w:eastAsiaTheme="minorEastAsia" w:hAnsiTheme="minorHAnsi" w:cstheme="minorBidi"/>
                <w:noProof/>
                <w:szCs w:val="22"/>
                <w:lang w:eastAsia="zh-CN"/>
              </w:rPr>
              <w:tab/>
            </w:r>
            <w:r w:rsidRPr="00EF30EA">
              <w:rPr>
                <w:rStyle w:val="Lienhypertexte"/>
                <w:noProof/>
              </w:rPr>
              <w:t>Approche Lorenz et Murphy</w:t>
            </w:r>
            <w:r>
              <w:rPr>
                <w:noProof/>
                <w:webHidden/>
              </w:rPr>
              <w:tab/>
            </w:r>
            <w:r>
              <w:rPr>
                <w:noProof/>
                <w:webHidden/>
              </w:rPr>
              <w:fldChar w:fldCharType="begin"/>
            </w:r>
            <w:r>
              <w:rPr>
                <w:noProof/>
                <w:webHidden/>
              </w:rPr>
              <w:instrText xml:space="preserve"> PAGEREF _Toc535252191 \h </w:instrText>
            </w:r>
            <w:r>
              <w:rPr>
                <w:noProof/>
                <w:webHidden/>
              </w:rPr>
            </w:r>
            <w:r>
              <w:rPr>
                <w:noProof/>
                <w:webHidden/>
              </w:rPr>
              <w:fldChar w:fldCharType="separate"/>
            </w:r>
            <w:r>
              <w:rPr>
                <w:noProof/>
                <w:webHidden/>
              </w:rPr>
              <w:t>105</w:t>
            </w:r>
            <w:r>
              <w:rPr>
                <w:noProof/>
                <w:webHidden/>
              </w:rPr>
              <w:fldChar w:fldCharType="end"/>
            </w:r>
          </w:hyperlink>
        </w:p>
        <w:p w14:paraId="59959F27" w14:textId="77777777" w:rsidR="00D07291" w:rsidRDefault="00D07291">
          <w:pPr>
            <w:pStyle w:val="TM3"/>
            <w:tabs>
              <w:tab w:val="left" w:pos="1320"/>
              <w:tab w:val="right" w:leader="dot" w:pos="9062"/>
            </w:tabs>
            <w:rPr>
              <w:rFonts w:asciiTheme="minorHAnsi" w:eastAsiaTheme="minorEastAsia" w:hAnsiTheme="minorHAnsi" w:cstheme="minorBidi"/>
              <w:noProof/>
              <w:szCs w:val="22"/>
              <w:lang w:eastAsia="zh-CN"/>
            </w:rPr>
          </w:pPr>
          <w:hyperlink w:anchor="_Toc535252192" w:history="1">
            <w:r w:rsidRPr="00EF30EA">
              <w:rPr>
                <w:rStyle w:val="Lienhypertexte"/>
                <w:noProof/>
              </w:rPr>
              <w:t>5.1.4</w:t>
            </w:r>
            <w:r>
              <w:rPr>
                <w:rFonts w:asciiTheme="minorHAnsi" w:eastAsiaTheme="minorEastAsia" w:hAnsiTheme="minorHAnsi" w:cstheme="minorBidi"/>
                <w:noProof/>
                <w:szCs w:val="22"/>
                <w:lang w:eastAsia="zh-CN"/>
              </w:rPr>
              <w:tab/>
            </w:r>
            <w:r w:rsidRPr="00EF30EA">
              <w:rPr>
                <w:rStyle w:val="Lienhypertexte"/>
                <w:noProof/>
              </w:rPr>
              <w:t>Approche analytique améliorée</w:t>
            </w:r>
            <w:r>
              <w:rPr>
                <w:noProof/>
                <w:webHidden/>
              </w:rPr>
              <w:tab/>
            </w:r>
            <w:r>
              <w:rPr>
                <w:noProof/>
                <w:webHidden/>
              </w:rPr>
              <w:fldChar w:fldCharType="begin"/>
            </w:r>
            <w:r>
              <w:rPr>
                <w:noProof/>
                <w:webHidden/>
              </w:rPr>
              <w:instrText xml:space="preserve"> PAGEREF _Toc535252192 \h </w:instrText>
            </w:r>
            <w:r>
              <w:rPr>
                <w:noProof/>
                <w:webHidden/>
              </w:rPr>
            </w:r>
            <w:r>
              <w:rPr>
                <w:noProof/>
                <w:webHidden/>
              </w:rPr>
              <w:fldChar w:fldCharType="separate"/>
            </w:r>
            <w:r>
              <w:rPr>
                <w:noProof/>
                <w:webHidden/>
              </w:rPr>
              <w:t>106</w:t>
            </w:r>
            <w:r>
              <w:rPr>
                <w:noProof/>
                <w:webHidden/>
              </w:rPr>
              <w:fldChar w:fldCharType="end"/>
            </w:r>
          </w:hyperlink>
        </w:p>
        <w:p w14:paraId="5C076EF0" w14:textId="77777777" w:rsidR="00D07291" w:rsidRDefault="00D07291">
          <w:pPr>
            <w:pStyle w:val="TM2"/>
            <w:tabs>
              <w:tab w:val="left" w:pos="880"/>
              <w:tab w:val="right" w:leader="dot" w:pos="9062"/>
            </w:tabs>
            <w:rPr>
              <w:rFonts w:asciiTheme="minorHAnsi" w:eastAsiaTheme="minorEastAsia" w:hAnsiTheme="minorHAnsi" w:cstheme="minorBidi"/>
              <w:noProof/>
              <w:szCs w:val="22"/>
              <w:lang w:eastAsia="zh-CN"/>
            </w:rPr>
          </w:pPr>
          <w:hyperlink w:anchor="_Toc535252193" w:history="1">
            <w:r w:rsidRPr="00EF30EA">
              <w:rPr>
                <w:rStyle w:val="Lienhypertexte"/>
                <w:noProof/>
              </w:rPr>
              <w:t>5.2</w:t>
            </w:r>
            <w:r>
              <w:rPr>
                <w:rFonts w:asciiTheme="minorHAnsi" w:eastAsiaTheme="minorEastAsia" w:hAnsiTheme="minorHAnsi" w:cstheme="minorBidi"/>
                <w:noProof/>
                <w:szCs w:val="22"/>
                <w:lang w:eastAsia="zh-CN"/>
              </w:rPr>
              <w:tab/>
            </w:r>
            <w:r w:rsidRPr="00EF30EA">
              <w:rPr>
                <w:rStyle w:val="Lienhypertexte"/>
                <w:noProof/>
              </w:rPr>
              <w:t>Application au Banc de l’effet Morton (BEM)</w:t>
            </w:r>
            <w:r>
              <w:rPr>
                <w:noProof/>
                <w:webHidden/>
              </w:rPr>
              <w:tab/>
            </w:r>
            <w:r>
              <w:rPr>
                <w:noProof/>
                <w:webHidden/>
              </w:rPr>
              <w:fldChar w:fldCharType="begin"/>
            </w:r>
            <w:r>
              <w:rPr>
                <w:noProof/>
                <w:webHidden/>
              </w:rPr>
              <w:instrText xml:space="preserve"> PAGEREF _Toc535252193 \h </w:instrText>
            </w:r>
            <w:r>
              <w:rPr>
                <w:noProof/>
                <w:webHidden/>
              </w:rPr>
            </w:r>
            <w:r>
              <w:rPr>
                <w:noProof/>
                <w:webHidden/>
              </w:rPr>
              <w:fldChar w:fldCharType="separate"/>
            </w:r>
            <w:r>
              <w:rPr>
                <w:noProof/>
                <w:webHidden/>
              </w:rPr>
              <w:t>107</w:t>
            </w:r>
            <w:r>
              <w:rPr>
                <w:noProof/>
                <w:webHidden/>
              </w:rPr>
              <w:fldChar w:fldCharType="end"/>
            </w:r>
          </w:hyperlink>
        </w:p>
        <w:p w14:paraId="2437C9E0" w14:textId="77777777" w:rsidR="00D07291" w:rsidRDefault="00D07291">
          <w:pPr>
            <w:pStyle w:val="TM3"/>
            <w:tabs>
              <w:tab w:val="left" w:pos="1320"/>
              <w:tab w:val="right" w:leader="dot" w:pos="9062"/>
            </w:tabs>
            <w:rPr>
              <w:rFonts w:asciiTheme="minorHAnsi" w:eastAsiaTheme="minorEastAsia" w:hAnsiTheme="minorHAnsi" w:cstheme="minorBidi"/>
              <w:noProof/>
              <w:szCs w:val="22"/>
              <w:lang w:eastAsia="zh-CN"/>
            </w:rPr>
          </w:pPr>
          <w:hyperlink w:anchor="_Toc535252194" w:history="1">
            <w:r w:rsidRPr="00EF30EA">
              <w:rPr>
                <w:rStyle w:val="Lienhypertexte"/>
                <w:noProof/>
              </w:rPr>
              <w:t>5.2.1</w:t>
            </w:r>
            <w:r>
              <w:rPr>
                <w:rFonts w:asciiTheme="minorHAnsi" w:eastAsiaTheme="minorEastAsia" w:hAnsiTheme="minorHAnsi" w:cstheme="minorBidi"/>
                <w:noProof/>
                <w:szCs w:val="22"/>
                <w:lang w:eastAsia="zh-CN"/>
              </w:rPr>
              <w:tab/>
            </w:r>
            <w:r w:rsidRPr="00EF30EA">
              <w:rPr>
                <w:rStyle w:val="Lienhypertexte"/>
                <w:noProof/>
              </w:rPr>
              <w:t>Configuration du rotor court 430mm</w:t>
            </w:r>
            <w:r>
              <w:rPr>
                <w:noProof/>
                <w:webHidden/>
              </w:rPr>
              <w:tab/>
            </w:r>
            <w:r>
              <w:rPr>
                <w:noProof/>
                <w:webHidden/>
              </w:rPr>
              <w:fldChar w:fldCharType="begin"/>
            </w:r>
            <w:r>
              <w:rPr>
                <w:noProof/>
                <w:webHidden/>
              </w:rPr>
              <w:instrText xml:space="preserve"> PAGEREF _Toc535252194 \h </w:instrText>
            </w:r>
            <w:r>
              <w:rPr>
                <w:noProof/>
                <w:webHidden/>
              </w:rPr>
            </w:r>
            <w:r>
              <w:rPr>
                <w:noProof/>
                <w:webHidden/>
              </w:rPr>
              <w:fldChar w:fldCharType="separate"/>
            </w:r>
            <w:r>
              <w:rPr>
                <w:noProof/>
                <w:webHidden/>
              </w:rPr>
              <w:t>108</w:t>
            </w:r>
            <w:r>
              <w:rPr>
                <w:noProof/>
                <w:webHidden/>
              </w:rPr>
              <w:fldChar w:fldCharType="end"/>
            </w:r>
          </w:hyperlink>
        </w:p>
        <w:p w14:paraId="0B48644E" w14:textId="77777777" w:rsidR="00D07291" w:rsidRDefault="00D07291">
          <w:pPr>
            <w:pStyle w:val="TM3"/>
            <w:tabs>
              <w:tab w:val="left" w:pos="1320"/>
              <w:tab w:val="right" w:leader="dot" w:pos="9062"/>
            </w:tabs>
            <w:rPr>
              <w:rFonts w:asciiTheme="minorHAnsi" w:eastAsiaTheme="minorEastAsia" w:hAnsiTheme="minorHAnsi" w:cstheme="minorBidi"/>
              <w:noProof/>
              <w:szCs w:val="22"/>
              <w:lang w:eastAsia="zh-CN"/>
            </w:rPr>
          </w:pPr>
          <w:hyperlink w:anchor="_Toc535252195" w:history="1">
            <w:r w:rsidRPr="00EF30EA">
              <w:rPr>
                <w:rStyle w:val="Lienhypertexte"/>
                <w:noProof/>
              </w:rPr>
              <w:t>5.2.2</w:t>
            </w:r>
            <w:r>
              <w:rPr>
                <w:rFonts w:asciiTheme="minorHAnsi" w:eastAsiaTheme="minorEastAsia" w:hAnsiTheme="minorHAnsi" w:cstheme="minorBidi"/>
                <w:noProof/>
                <w:szCs w:val="22"/>
                <w:lang w:eastAsia="zh-CN"/>
              </w:rPr>
              <w:tab/>
            </w:r>
            <w:r w:rsidRPr="00EF30EA">
              <w:rPr>
                <w:rStyle w:val="Lienhypertexte"/>
                <w:noProof/>
              </w:rPr>
              <w:t>Configuration du rotor long 700mm</w:t>
            </w:r>
            <w:r>
              <w:rPr>
                <w:noProof/>
                <w:webHidden/>
              </w:rPr>
              <w:tab/>
            </w:r>
            <w:r>
              <w:rPr>
                <w:noProof/>
                <w:webHidden/>
              </w:rPr>
              <w:fldChar w:fldCharType="begin"/>
            </w:r>
            <w:r>
              <w:rPr>
                <w:noProof/>
                <w:webHidden/>
              </w:rPr>
              <w:instrText xml:space="preserve"> PAGEREF _Toc535252195 \h </w:instrText>
            </w:r>
            <w:r>
              <w:rPr>
                <w:noProof/>
                <w:webHidden/>
              </w:rPr>
            </w:r>
            <w:r>
              <w:rPr>
                <w:noProof/>
                <w:webHidden/>
              </w:rPr>
              <w:fldChar w:fldCharType="separate"/>
            </w:r>
            <w:r>
              <w:rPr>
                <w:noProof/>
                <w:webHidden/>
              </w:rPr>
              <w:t>113</w:t>
            </w:r>
            <w:r>
              <w:rPr>
                <w:noProof/>
                <w:webHidden/>
              </w:rPr>
              <w:fldChar w:fldCharType="end"/>
            </w:r>
          </w:hyperlink>
        </w:p>
        <w:p w14:paraId="733CB436" w14:textId="77777777" w:rsidR="00D07291" w:rsidRDefault="00D07291">
          <w:pPr>
            <w:pStyle w:val="TM2"/>
            <w:tabs>
              <w:tab w:val="left" w:pos="880"/>
              <w:tab w:val="right" w:leader="dot" w:pos="9062"/>
            </w:tabs>
            <w:rPr>
              <w:rFonts w:asciiTheme="minorHAnsi" w:eastAsiaTheme="minorEastAsia" w:hAnsiTheme="minorHAnsi" w:cstheme="minorBidi"/>
              <w:noProof/>
              <w:szCs w:val="22"/>
              <w:lang w:eastAsia="zh-CN"/>
            </w:rPr>
          </w:pPr>
          <w:hyperlink w:anchor="_Toc535252196" w:history="1">
            <w:r w:rsidRPr="00EF30EA">
              <w:rPr>
                <w:rStyle w:val="Lienhypertexte"/>
                <w:noProof/>
              </w:rPr>
              <w:t>5.3</w:t>
            </w:r>
            <w:r>
              <w:rPr>
                <w:rFonts w:asciiTheme="minorHAnsi" w:eastAsiaTheme="minorEastAsia" w:hAnsiTheme="minorHAnsi" w:cstheme="minorBidi"/>
                <w:noProof/>
                <w:szCs w:val="22"/>
                <w:lang w:eastAsia="zh-CN"/>
              </w:rPr>
              <w:tab/>
            </w:r>
            <w:r w:rsidRPr="00EF30EA">
              <w:rPr>
                <w:rStyle w:val="Lienhypertexte"/>
                <w:noProof/>
              </w:rPr>
              <w:t>Application du cas historique: Rotor Faulkner, Strong et Kirk</w:t>
            </w:r>
            <w:r>
              <w:rPr>
                <w:noProof/>
                <w:webHidden/>
              </w:rPr>
              <w:tab/>
            </w:r>
            <w:r>
              <w:rPr>
                <w:noProof/>
                <w:webHidden/>
              </w:rPr>
              <w:fldChar w:fldCharType="begin"/>
            </w:r>
            <w:r>
              <w:rPr>
                <w:noProof/>
                <w:webHidden/>
              </w:rPr>
              <w:instrText xml:space="preserve"> PAGEREF _Toc535252196 \h </w:instrText>
            </w:r>
            <w:r>
              <w:rPr>
                <w:noProof/>
                <w:webHidden/>
              </w:rPr>
            </w:r>
            <w:r>
              <w:rPr>
                <w:noProof/>
                <w:webHidden/>
              </w:rPr>
              <w:fldChar w:fldCharType="separate"/>
            </w:r>
            <w:r>
              <w:rPr>
                <w:noProof/>
                <w:webHidden/>
              </w:rPr>
              <w:t>119</w:t>
            </w:r>
            <w:r>
              <w:rPr>
                <w:noProof/>
                <w:webHidden/>
              </w:rPr>
              <w:fldChar w:fldCharType="end"/>
            </w:r>
          </w:hyperlink>
        </w:p>
        <w:p w14:paraId="7ADA7E70" w14:textId="77777777" w:rsidR="00D07291" w:rsidRDefault="00D07291">
          <w:pPr>
            <w:pStyle w:val="TM3"/>
            <w:tabs>
              <w:tab w:val="left" w:pos="1320"/>
              <w:tab w:val="right" w:leader="dot" w:pos="9062"/>
            </w:tabs>
            <w:rPr>
              <w:rFonts w:asciiTheme="minorHAnsi" w:eastAsiaTheme="minorEastAsia" w:hAnsiTheme="minorHAnsi" w:cstheme="minorBidi"/>
              <w:noProof/>
              <w:szCs w:val="22"/>
              <w:lang w:eastAsia="zh-CN"/>
            </w:rPr>
          </w:pPr>
          <w:hyperlink w:anchor="_Toc535252197" w:history="1">
            <w:r w:rsidRPr="00EF30EA">
              <w:rPr>
                <w:rStyle w:val="Lienhypertexte"/>
                <w:noProof/>
              </w:rPr>
              <w:t>5.3.1</w:t>
            </w:r>
            <w:r>
              <w:rPr>
                <w:rFonts w:asciiTheme="minorHAnsi" w:eastAsiaTheme="minorEastAsia" w:hAnsiTheme="minorHAnsi" w:cstheme="minorBidi"/>
                <w:noProof/>
                <w:szCs w:val="22"/>
                <w:lang w:eastAsia="zh-CN"/>
              </w:rPr>
              <w:tab/>
            </w:r>
            <w:r w:rsidRPr="00EF30EA">
              <w:rPr>
                <w:rStyle w:val="Lienhypertexte"/>
                <w:noProof/>
              </w:rPr>
              <w:t>Analyse modale</w:t>
            </w:r>
            <w:r>
              <w:rPr>
                <w:noProof/>
                <w:webHidden/>
              </w:rPr>
              <w:tab/>
            </w:r>
            <w:r>
              <w:rPr>
                <w:noProof/>
                <w:webHidden/>
              </w:rPr>
              <w:fldChar w:fldCharType="begin"/>
            </w:r>
            <w:r>
              <w:rPr>
                <w:noProof/>
                <w:webHidden/>
              </w:rPr>
              <w:instrText xml:space="preserve"> PAGEREF _Toc535252197 \h </w:instrText>
            </w:r>
            <w:r>
              <w:rPr>
                <w:noProof/>
                <w:webHidden/>
              </w:rPr>
            </w:r>
            <w:r>
              <w:rPr>
                <w:noProof/>
                <w:webHidden/>
              </w:rPr>
              <w:fldChar w:fldCharType="separate"/>
            </w:r>
            <w:r>
              <w:rPr>
                <w:noProof/>
                <w:webHidden/>
              </w:rPr>
              <w:t>120</w:t>
            </w:r>
            <w:r>
              <w:rPr>
                <w:noProof/>
                <w:webHidden/>
              </w:rPr>
              <w:fldChar w:fldCharType="end"/>
            </w:r>
          </w:hyperlink>
        </w:p>
        <w:p w14:paraId="2B319496" w14:textId="77777777" w:rsidR="00D07291" w:rsidRDefault="00D07291">
          <w:pPr>
            <w:pStyle w:val="TM3"/>
            <w:tabs>
              <w:tab w:val="left" w:pos="1320"/>
              <w:tab w:val="right" w:leader="dot" w:pos="9062"/>
            </w:tabs>
            <w:rPr>
              <w:rFonts w:asciiTheme="minorHAnsi" w:eastAsiaTheme="minorEastAsia" w:hAnsiTheme="minorHAnsi" w:cstheme="minorBidi"/>
              <w:noProof/>
              <w:szCs w:val="22"/>
              <w:lang w:eastAsia="zh-CN"/>
            </w:rPr>
          </w:pPr>
          <w:hyperlink w:anchor="_Toc535252198" w:history="1">
            <w:r w:rsidRPr="00EF30EA">
              <w:rPr>
                <w:rStyle w:val="Lienhypertexte"/>
                <w:noProof/>
              </w:rPr>
              <w:t>5.3.2</w:t>
            </w:r>
            <w:r>
              <w:rPr>
                <w:rFonts w:asciiTheme="minorHAnsi" w:eastAsiaTheme="minorEastAsia" w:hAnsiTheme="minorHAnsi" w:cstheme="minorBidi"/>
                <w:noProof/>
                <w:szCs w:val="22"/>
                <w:lang w:eastAsia="zh-CN"/>
              </w:rPr>
              <w:tab/>
            </w:r>
            <w:r w:rsidRPr="00EF30EA">
              <w:rPr>
                <w:rStyle w:val="Lienhypertexte"/>
                <w:noProof/>
              </w:rPr>
              <w:t>Analyse de la stabilité de l’effet Morton</w:t>
            </w:r>
            <w:r>
              <w:rPr>
                <w:noProof/>
                <w:webHidden/>
              </w:rPr>
              <w:tab/>
            </w:r>
            <w:r>
              <w:rPr>
                <w:noProof/>
                <w:webHidden/>
              </w:rPr>
              <w:fldChar w:fldCharType="begin"/>
            </w:r>
            <w:r>
              <w:rPr>
                <w:noProof/>
                <w:webHidden/>
              </w:rPr>
              <w:instrText xml:space="preserve"> PAGEREF _Toc535252198 \h </w:instrText>
            </w:r>
            <w:r>
              <w:rPr>
                <w:noProof/>
                <w:webHidden/>
              </w:rPr>
            </w:r>
            <w:r>
              <w:rPr>
                <w:noProof/>
                <w:webHidden/>
              </w:rPr>
              <w:fldChar w:fldCharType="separate"/>
            </w:r>
            <w:r>
              <w:rPr>
                <w:noProof/>
                <w:webHidden/>
              </w:rPr>
              <w:t>122</w:t>
            </w:r>
            <w:r>
              <w:rPr>
                <w:noProof/>
                <w:webHidden/>
              </w:rPr>
              <w:fldChar w:fldCharType="end"/>
            </w:r>
          </w:hyperlink>
        </w:p>
        <w:p w14:paraId="281E08BF" w14:textId="77777777" w:rsidR="00D07291" w:rsidRDefault="00D07291">
          <w:pPr>
            <w:pStyle w:val="TM2"/>
            <w:tabs>
              <w:tab w:val="left" w:pos="880"/>
              <w:tab w:val="right" w:leader="dot" w:pos="9062"/>
            </w:tabs>
            <w:rPr>
              <w:rFonts w:asciiTheme="minorHAnsi" w:eastAsiaTheme="minorEastAsia" w:hAnsiTheme="minorHAnsi" w:cstheme="minorBidi"/>
              <w:noProof/>
              <w:szCs w:val="22"/>
              <w:lang w:eastAsia="zh-CN"/>
            </w:rPr>
          </w:pPr>
          <w:hyperlink w:anchor="_Toc535252199" w:history="1">
            <w:r w:rsidRPr="00EF30EA">
              <w:rPr>
                <w:rStyle w:val="Lienhypertexte"/>
                <w:noProof/>
                <w:lang w:eastAsia="zh-CN"/>
              </w:rPr>
              <w:t>5.4</w:t>
            </w:r>
            <w:r>
              <w:rPr>
                <w:rFonts w:asciiTheme="minorHAnsi" w:eastAsiaTheme="minorEastAsia" w:hAnsiTheme="minorHAnsi" w:cstheme="minorBidi"/>
                <w:noProof/>
                <w:szCs w:val="22"/>
                <w:lang w:eastAsia="zh-CN"/>
              </w:rPr>
              <w:tab/>
            </w:r>
            <w:r w:rsidRPr="00EF30EA">
              <w:rPr>
                <w:rStyle w:val="Lienhypertexte"/>
                <w:noProof/>
                <w:lang w:eastAsia="zh-CN"/>
              </w:rPr>
              <w:t>Solutions de l’effet Morton instable</w:t>
            </w:r>
            <w:r>
              <w:rPr>
                <w:noProof/>
                <w:webHidden/>
              </w:rPr>
              <w:tab/>
            </w:r>
            <w:r>
              <w:rPr>
                <w:noProof/>
                <w:webHidden/>
              </w:rPr>
              <w:fldChar w:fldCharType="begin"/>
            </w:r>
            <w:r>
              <w:rPr>
                <w:noProof/>
                <w:webHidden/>
              </w:rPr>
              <w:instrText xml:space="preserve"> PAGEREF _Toc535252199 \h </w:instrText>
            </w:r>
            <w:r>
              <w:rPr>
                <w:noProof/>
                <w:webHidden/>
              </w:rPr>
            </w:r>
            <w:r>
              <w:rPr>
                <w:noProof/>
                <w:webHidden/>
              </w:rPr>
              <w:fldChar w:fldCharType="separate"/>
            </w:r>
            <w:r>
              <w:rPr>
                <w:noProof/>
                <w:webHidden/>
              </w:rPr>
              <w:t>125</w:t>
            </w:r>
            <w:r>
              <w:rPr>
                <w:noProof/>
                <w:webHidden/>
              </w:rPr>
              <w:fldChar w:fldCharType="end"/>
            </w:r>
          </w:hyperlink>
        </w:p>
        <w:p w14:paraId="23426174" w14:textId="77777777" w:rsidR="00D07291" w:rsidRDefault="00D07291">
          <w:pPr>
            <w:pStyle w:val="TM3"/>
            <w:tabs>
              <w:tab w:val="left" w:pos="1320"/>
              <w:tab w:val="right" w:leader="dot" w:pos="9062"/>
            </w:tabs>
            <w:rPr>
              <w:rFonts w:asciiTheme="minorHAnsi" w:eastAsiaTheme="minorEastAsia" w:hAnsiTheme="minorHAnsi" w:cstheme="minorBidi"/>
              <w:noProof/>
              <w:szCs w:val="22"/>
              <w:lang w:eastAsia="zh-CN"/>
            </w:rPr>
          </w:pPr>
          <w:hyperlink w:anchor="_Toc535252200" w:history="1">
            <w:r w:rsidRPr="00EF30EA">
              <w:rPr>
                <w:rStyle w:val="Lienhypertexte"/>
                <w:noProof/>
                <w:lang w:eastAsia="zh-CN"/>
              </w:rPr>
              <w:t>5.4.1</w:t>
            </w:r>
            <w:r>
              <w:rPr>
                <w:rFonts w:asciiTheme="minorHAnsi" w:eastAsiaTheme="minorEastAsia" w:hAnsiTheme="minorHAnsi" w:cstheme="minorBidi"/>
                <w:noProof/>
                <w:szCs w:val="22"/>
                <w:lang w:eastAsia="zh-CN"/>
              </w:rPr>
              <w:tab/>
            </w:r>
            <w:r w:rsidRPr="00EF30EA">
              <w:rPr>
                <w:rStyle w:val="Lienhypertexte"/>
                <w:noProof/>
                <w:lang w:eastAsia="zh-CN"/>
              </w:rPr>
              <w:t xml:space="preserve">Comparaison quantitative des coefficients d’influence </w:t>
            </w:r>
            <m:oMath>
              <m:r>
                <m:rPr>
                  <m:sty m:val="bi"/>
                </m:rPr>
                <w:rPr>
                  <w:rStyle w:val="Lienhypertexte"/>
                  <w:rFonts w:ascii="Cambria Math" w:hAnsi="Cambria Math"/>
                  <w:noProof/>
                  <w:lang w:eastAsia="zh-CN"/>
                </w:rPr>
                <m:t>ABC</m:t>
              </m:r>
            </m:oMath>
            <w:r>
              <w:rPr>
                <w:noProof/>
                <w:webHidden/>
              </w:rPr>
              <w:tab/>
            </w:r>
            <w:r>
              <w:rPr>
                <w:noProof/>
                <w:webHidden/>
              </w:rPr>
              <w:fldChar w:fldCharType="begin"/>
            </w:r>
            <w:r>
              <w:rPr>
                <w:noProof/>
                <w:webHidden/>
              </w:rPr>
              <w:instrText xml:space="preserve"> PAGEREF _Toc535252200 \h </w:instrText>
            </w:r>
            <w:r>
              <w:rPr>
                <w:noProof/>
                <w:webHidden/>
              </w:rPr>
            </w:r>
            <w:r>
              <w:rPr>
                <w:noProof/>
                <w:webHidden/>
              </w:rPr>
              <w:fldChar w:fldCharType="separate"/>
            </w:r>
            <w:r>
              <w:rPr>
                <w:noProof/>
                <w:webHidden/>
              </w:rPr>
              <w:t>125</w:t>
            </w:r>
            <w:r>
              <w:rPr>
                <w:noProof/>
                <w:webHidden/>
              </w:rPr>
              <w:fldChar w:fldCharType="end"/>
            </w:r>
          </w:hyperlink>
        </w:p>
        <w:p w14:paraId="44A15F5B" w14:textId="77777777" w:rsidR="00D07291" w:rsidRDefault="00D07291">
          <w:pPr>
            <w:pStyle w:val="TM3"/>
            <w:tabs>
              <w:tab w:val="left" w:pos="1320"/>
              <w:tab w:val="right" w:leader="dot" w:pos="9062"/>
            </w:tabs>
            <w:rPr>
              <w:rFonts w:asciiTheme="minorHAnsi" w:eastAsiaTheme="minorEastAsia" w:hAnsiTheme="minorHAnsi" w:cstheme="minorBidi"/>
              <w:noProof/>
              <w:szCs w:val="22"/>
              <w:lang w:eastAsia="zh-CN"/>
            </w:rPr>
          </w:pPr>
          <w:hyperlink w:anchor="_Toc535252201" w:history="1">
            <w:r w:rsidRPr="00EF30EA">
              <w:rPr>
                <w:rStyle w:val="Lienhypertexte"/>
                <w:noProof/>
                <w:lang w:eastAsia="zh-CN"/>
              </w:rPr>
              <w:t>5.4.2</w:t>
            </w:r>
            <w:r>
              <w:rPr>
                <w:rFonts w:asciiTheme="minorHAnsi" w:eastAsiaTheme="minorEastAsia" w:hAnsiTheme="minorHAnsi" w:cstheme="minorBidi"/>
                <w:noProof/>
                <w:szCs w:val="22"/>
                <w:lang w:eastAsia="zh-CN"/>
              </w:rPr>
              <w:tab/>
            </w:r>
            <w:r w:rsidRPr="00EF30EA">
              <w:rPr>
                <w:rStyle w:val="Lienhypertexte"/>
                <w:noProof/>
                <w:lang w:eastAsia="zh-CN"/>
              </w:rPr>
              <w:t xml:space="preserve">Solutions liées au coefficient </w:t>
            </w:r>
            <m:oMath>
              <m:r>
                <m:rPr>
                  <m:sty m:val="bi"/>
                </m:rPr>
                <w:rPr>
                  <w:rStyle w:val="Lienhypertexte"/>
                  <w:rFonts w:ascii="Cambria Math" w:hAnsi="Cambria Math"/>
                  <w:noProof/>
                  <w:lang w:eastAsia="zh-CN"/>
                </w:rPr>
                <m:t>C</m:t>
              </m:r>
            </m:oMath>
            <w:r>
              <w:rPr>
                <w:noProof/>
                <w:webHidden/>
              </w:rPr>
              <w:tab/>
            </w:r>
            <w:r>
              <w:rPr>
                <w:noProof/>
                <w:webHidden/>
              </w:rPr>
              <w:fldChar w:fldCharType="begin"/>
            </w:r>
            <w:r>
              <w:rPr>
                <w:noProof/>
                <w:webHidden/>
              </w:rPr>
              <w:instrText xml:space="preserve"> PAGEREF _Toc535252201 \h </w:instrText>
            </w:r>
            <w:r>
              <w:rPr>
                <w:noProof/>
                <w:webHidden/>
              </w:rPr>
            </w:r>
            <w:r>
              <w:rPr>
                <w:noProof/>
                <w:webHidden/>
              </w:rPr>
              <w:fldChar w:fldCharType="separate"/>
            </w:r>
            <w:r>
              <w:rPr>
                <w:noProof/>
                <w:webHidden/>
              </w:rPr>
              <w:t>127</w:t>
            </w:r>
            <w:r>
              <w:rPr>
                <w:noProof/>
                <w:webHidden/>
              </w:rPr>
              <w:fldChar w:fldCharType="end"/>
            </w:r>
          </w:hyperlink>
        </w:p>
        <w:p w14:paraId="7DD3F315" w14:textId="77777777" w:rsidR="00D07291" w:rsidRDefault="00D07291">
          <w:pPr>
            <w:pStyle w:val="TM3"/>
            <w:tabs>
              <w:tab w:val="left" w:pos="1320"/>
              <w:tab w:val="right" w:leader="dot" w:pos="9062"/>
            </w:tabs>
            <w:rPr>
              <w:rFonts w:asciiTheme="minorHAnsi" w:eastAsiaTheme="minorEastAsia" w:hAnsiTheme="minorHAnsi" w:cstheme="minorBidi"/>
              <w:noProof/>
              <w:szCs w:val="22"/>
              <w:lang w:eastAsia="zh-CN"/>
            </w:rPr>
          </w:pPr>
          <w:hyperlink w:anchor="_Toc535252202" w:history="1">
            <w:r w:rsidRPr="00EF30EA">
              <w:rPr>
                <w:rStyle w:val="Lienhypertexte"/>
                <w:noProof/>
                <w:lang w:eastAsia="zh-CN"/>
              </w:rPr>
              <w:t>5.4.3</w:t>
            </w:r>
            <w:r>
              <w:rPr>
                <w:rFonts w:asciiTheme="minorHAnsi" w:eastAsiaTheme="minorEastAsia" w:hAnsiTheme="minorHAnsi" w:cstheme="minorBidi"/>
                <w:noProof/>
                <w:szCs w:val="22"/>
                <w:lang w:eastAsia="zh-CN"/>
              </w:rPr>
              <w:tab/>
            </w:r>
            <w:r w:rsidRPr="00EF30EA">
              <w:rPr>
                <w:rStyle w:val="Lienhypertexte"/>
                <w:noProof/>
                <w:lang w:eastAsia="zh-CN"/>
              </w:rPr>
              <w:t xml:space="preserve">Solutions liées au coefficient </w:t>
            </w:r>
            <m:oMath>
              <m:r>
                <m:rPr>
                  <m:sty m:val="bi"/>
                </m:rPr>
                <w:rPr>
                  <w:rStyle w:val="Lienhypertexte"/>
                  <w:rFonts w:ascii="Cambria Math" w:hAnsi="Cambria Math"/>
                  <w:noProof/>
                  <w:lang w:eastAsia="zh-CN"/>
                </w:rPr>
                <m:t>A</m:t>
              </m:r>
            </m:oMath>
            <w:r w:rsidRPr="00EF30EA">
              <w:rPr>
                <w:rStyle w:val="Lienhypertexte"/>
                <w:noProof/>
                <w:lang w:eastAsia="zh-CN"/>
              </w:rPr>
              <w:t xml:space="preserve"> et </w:t>
            </w:r>
            <m:oMath>
              <m:r>
                <m:rPr>
                  <m:sty m:val="bi"/>
                </m:rPr>
                <w:rPr>
                  <w:rStyle w:val="Lienhypertexte"/>
                  <w:rFonts w:ascii="Cambria Math" w:hAnsi="Cambria Math"/>
                  <w:noProof/>
                  <w:lang w:eastAsia="zh-CN"/>
                </w:rPr>
                <m:t>B</m:t>
              </m:r>
            </m:oMath>
            <w:r>
              <w:rPr>
                <w:noProof/>
                <w:webHidden/>
              </w:rPr>
              <w:tab/>
            </w:r>
            <w:r>
              <w:rPr>
                <w:noProof/>
                <w:webHidden/>
              </w:rPr>
              <w:fldChar w:fldCharType="begin"/>
            </w:r>
            <w:r>
              <w:rPr>
                <w:noProof/>
                <w:webHidden/>
              </w:rPr>
              <w:instrText xml:space="preserve"> PAGEREF _Toc535252202 \h </w:instrText>
            </w:r>
            <w:r>
              <w:rPr>
                <w:noProof/>
                <w:webHidden/>
              </w:rPr>
            </w:r>
            <w:r>
              <w:rPr>
                <w:noProof/>
                <w:webHidden/>
              </w:rPr>
              <w:fldChar w:fldCharType="separate"/>
            </w:r>
            <w:r>
              <w:rPr>
                <w:noProof/>
                <w:webHidden/>
              </w:rPr>
              <w:t>128</w:t>
            </w:r>
            <w:r>
              <w:rPr>
                <w:noProof/>
                <w:webHidden/>
              </w:rPr>
              <w:fldChar w:fldCharType="end"/>
            </w:r>
          </w:hyperlink>
        </w:p>
        <w:p w14:paraId="47216257" w14:textId="77777777" w:rsidR="00D07291" w:rsidRDefault="00D07291">
          <w:pPr>
            <w:pStyle w:val="TM3"/>
            <w:tabs>
              <w:tab w:val="left" w:pos="1320"/>
              <w:tab w:val="right" w:leader="dot" w:pos="9062"/>
            </w:tabs>
            <w:rPr>
              <w:rFonts w:asciiTheme="minorHAnsi" w:eastAsiaTheme="minorEastAsia" w:hAnsiTheme="minorHAnsi" w:cstheme="minorBidi"/>
              <w:noProof/>
              <w:szCs w:val="22"/>
              <w:lang w:eastAsia="zh-CN"/>
            </w:rPr>
          </w:pPr>
          <w:hyperlink w:anchor="_Toc535252203" w:history="1">
            <w:r w:rsidRPr="00EF30EA">
              <w:rPr>
                <w:rStyle w:val="Lienhypertexte"/>
                <w:noProof/>
              </w:rPr>
              <w:t>5.4.4</w:t>
            </w:r>
            <w:r>
              <w:rPr>
                <w:rFonts w:asciiTheme="minorHAnsi" w:eastAsiaTheme="minorEastAsia" w:hAnsiTheme="minorHAnsi" w:cstheme="minorBidi"/>
                <w:noProof/>
                <w:szCs w:val="22"/>
                <w:lang w:eastAsia="zh-CN"/>
              </w:rPr>
              <w:tab/>
            </w:r>
            <w:r w:rsidRPr="00EF30EA">
              <w:rPr>
                <w:rStyle w:val="Lienhypertexte"/>
                <w:noProof/>
              </w:rPr>
              <w:t>Conclusion sur les solutions</w:t>
            </w:r>
            <w:r>
              <w:rPr>
                <w:noProof/>
                <w:webHidden/>
              </w:rPr>
              <w:tab/>
            </w:r>
            <w:r>
              <w:rPr>
                <w:noProof/>
                <w:webHidden/>
              </w:rPr>
              <w:fldChar w:fldCharType="begin"/>
            </w:r>
            <w:r>
              <w:rPr>
                <w:noProof/>
                <w:webHidden/>
              </w:rPr>
              <w:instrText xml:space="preserve"> PAGEREF _Toc535252203 \h </w:instrText>
            </w:r>
            <w:r>
              <w:rPr>
                <w:noProof/>
                <w:webHidden/>
              </w:rPr>
            </w:r>
            <w:r>
              <w:rPr>
                <w:noProof/>
                <w:webHidden/>
              </w:rPr>
              <w:fldChar w:fldCharType="separate"/>
            </w:r>
            <w:r>
              <w:rPr>
                <w:noProof/>
                <w:webHidden/>
              </w:rPr>
              <w:t>130</w:t>
            </w:r>
            <w:r>
              <w:rPr>
                <w:noProof/>
                <w:webHidden/>
              </w:rPr>
              <w:fldChar w:fldCharType="end"/>
            </w:r>
          </w:hyperlink>
        </w:p>
        <w:p w14:paraId="66C68B3B" w14:textId="77777777" w:rsidR="00D07291" w:rsidRDefault="00D07291">
          <w:pPr>
            <w:pStyle w:val="TM2"/>
            <w:tabs>
              <w:tab w:val="left" w:pos="880"/>
              <w:tab w:val="right" w:leader="dot" w:pos="9062"/>
            </w:tabs>
            <w:rPr>
              <w:rFonts w:asciiTheme="minorHAnsi" w:eastAsiaTheme="minorEastAsia" w:hAnsiTheme="minorHAnsi" w:cstheme="minorBidi"/>
              <w:noProof/>
              <w:szCs w:val="22"/>
              <w:lang w:eastAsia="zh-CN"/>
            </w:rPr>
          </w:pPr>
          <w:hyperlink w:anchor="_Toc535252204" w:history="1">
            <w:r w:rsidRPr="00EF30EA">
              <w:rPr>
                <w:rStyle w:val="Lienhypertexte"/>
                <w:noProof/>
              </w:rPr>
              <w:t>5.5</w:t>
            </w:r>
            <w:r>
              <w:rPr>
                <w:rFonts w:asciiTheme="minorHAnsi" w:eastAsiaTheme="minorEastAsia" w:hAnsiTheme="minorHAnsi" w:cstheme="minorBidi"/>
                <w:noProof/>
                <w:szCs w:val="22"/>
                <w:lang w:eastAsia="zh-CN"/>
              </w:rPr>
              <w:tab/>
            </w:r>
            <w:r w:rsidRPr="00EF30EA">
              <w:rPr>
                <w:rStyle w:val="Lienhypertexte"/>
                <w:noProof/>
              </w:rPr>
              <w:t>Conclusion</w:t>
            </w:r>
            <w:r>
              <w:rPr>
                <w:noProof/>
                <w:webHidden/>
              </w:rPr>
              <w:tab/>
            </w:r>
            <w:r>
              <w:rPr>
                <w:noProof/>
                <w:webHidden/>
              </w:rPr>
              <w:fldChar w:fldCharType="begin"/>
            </w:r>
            <w:r>
              <w:rPr>
                <w:noProof/>
                <w:webHidden/>
              </w:rPr>
              <w:instrText xml:space="preserve"> PAGEREF _Toc535252204 \h </w:instrText>
            </w:r>
            <w:r>
              <w:rPr>
                <w:noProof/>
                <w:webHidden/>
              </w:rPr>
            </w:r>
            <w:r>
              <w:rPr>
                <w:noProof/>
                <w:webHidden/>
              </w:rPr>
              <w:fldChar w:fldCharType="separate"/>
            </w:r>
            <w:r>
              <w:rPr>
                <w:noProof/>
                <w:webHidden/>
              </w:rPr>
              <w:t>131</w:t>
            </w:r>
            <w:r>
              <w:rPr>
                <w:noProof/>
                <w:webHidden/>
              </w:rPr>
              <w:fldChar w:fldCharType="end"/>
            </w:r>
          </w:hyperlink>
        </w:p>
        <w:p w14:paraId="69D8384A" w14:textId="77777777" w:rsidR="00D07291" w:rsidRDefault="00D07291">
          <w:pPr>
            <w:pStyle w:val="TM1"/>
            <w:rPr>
              <w:rFonts w:asciiTheme="minorHAnsi" w:eastAsiaTheme="minorEastAsia" w:hAnsiTheme="minorHAnsi" w:cstheme="minorBidi"/>
              <w:sz w:val="22"/>
              <w:szCs w:val="22"/>
              <w:lang w:eastAsia="zh-CN"/>
            </w:rPr>
          </w:pPr>
          <w:hyperlink w:anchor="_Toc535252205" w:history="1">
            <w:r w:rsidRPr="00EF30EA">
              <w:rPr>
                <w:rStyle w:val="Lienhypertexte"/>
              </w:rPr>
              <w:t>Conclusion générale</w:t>
            </w:r>
            <w:r>
              <w:rPr>
                <w:webHidden/>
              </w:rPr>
              <w:tab/>
            </w:r>
            <w:r>
              <w:rPr>
                <w:webHidden/>
              </w:rPr>
              <w:fldChar w:fldCharType="begin"/>
            </w:r>
            <w:r>
              <w:rPr>
                <w:webHidden/>
              </w:rPr>
              <w:instrText xml:space="preserve"> PAGEREF _Toc535252205 \h </w:instrText>
            </w:r>
            <w:r>
              <w:rPr>
                <w:webHidden/>
              </w:rPr>
            </w:r>
            <w:r>
              <w:rPr>
                <w:webHidden/>
              </w:rPr>
              <w:fldChar w:fldCharType="separate"/>
            </w:r>
            <w:r>
              <w:rPr>
                <w:webHidden/>
              </w:rPr>
              <w:t>132</w:t>
            </w:r>
            <w:r>
              <w:rPr>
                <w:webHidden/>
              </w:rPr>
              <w:fldChar w:fldCharType="end"/>
            </w:r>
          </w:hyperlink>
        </w:p>
        <w:p w14:paraId="26F45144" w14:textId="77777777" w:rsidR="00D07291" w:rsidRDefault="00D07291">
          <w:pPr>
            <w:pStyle w:val="TM1"/>
            <w:rPr>
              <w:rFonts w:asciiTheme="minorHAnsi" w:eastAsiaTheme="minorEastAsia" w:hAnsiTheme="minorHAnsi" w:cstheme="minorBidi"/>
              <w:sz w:val="22"/>
              <w:szCs w:val="22"/>
              <w:lang w:eastAsia="zh-CN"/>
            </w:rPr>
          </w:pPr>
          <w:hyperlink w:anchor="_Toc535252206" w:history="1">
            <w:r w:rsidRPr="00EF30EA">
              <w:rPr>
                <w:rStyle w:val="Lienhypertexte"/>
              </w:rPr>
              <w:t>Annexe I :  Méthode des éléments finis pour la conduction thermique</w:t>
            </w:r>
            <w:r>
              <w:rPr>
                <w:webHidden/>
              </w:rPr>
              <w:tab/>
            </w:r>
            <w:r>
              <w:rPr>
                <w:webHidden/>
              </w:rPr>
              <w:fldChar w:fldCharType="begin"/>
            </w:r>
            <w:r>
              <w:rPr>
                <w:webHidden/>
              </w:rPr>
              <w:instrText xml:space="preserve"> PAGEREF _Toc535252206 \h </w:instrText>
            </w:r>
            <w:r>
              <w:rPr>
                <w:webHidden/>
              </w:rPr>
            </w:r>
            <w:r>
              <w:rPr>
                <w:webHidden/>
              </w:rPr>
              <w:fldChar w:fldCharType="separate"/>
            </w:r>
            <w:r>
              <w:rPr>
                <w:webHidden/>
              </w:rPr>
              <w:t>133</w:t>
            </w:r>
            <w:r>
              <w:rPr>
                <w:webHidden/>
              </w:rPr>
              <w:fldChar w:fldCharType="end"/>
            </w:r>
          </w:hyperlink>
        </w:p>
        <w:p w14:paraId="05DE6424" w14:textId="77777777" w:rsidR="00D07291" w:rsidRDefault="00D07291">
          <w:pPr>
            <w:pStyle w:val="TM2"/>
            <w:tabs>
              <w:tab w:val="left" w:pos="1100"/>
              <w:tab w:val="right" w:leader="dot" w:pos="9062"/>
            </w:tabs>
            <w:rPr>
              <w:rFonts w:asciiTheme="minorHAnsi" w:eastAsiaTheme="minorEastAsia" w:hAnsiTheme="minorHAnsi" w:cstheme="minorBidi"/>
              <w:noProof/>
              <w:szCs w:val="22"/>
              <w:lang w:eastAsia="zh-CN"/>
            </w:rPr>
          </w:pPr>
          <w:hyperlink w:anchor="_Toc535252207" w:history="1">
            <w:r w:rsidRPr="00EF30EA">
              <w:rPr>
                <w:rStyle w:val="Lienhypertexte"/>
                <w:noProof/>
              </w:rPr>
              <w:t>A.II.1.</w:t>
            </w:r>
            <w:r>
              <w:rPr>
                <w:rFonts w:asciiTheme="minorHAnsi" w:eastAsiaTheme="minorEastAsia" w:hAnsiTheme="minorHAnsi" w:cstheme="minorBidi"/>
                <w:noProof/>
                <w:szCs w:val="22"/>
                <w:lang w:eastAsia="zh-CN"/>
              </w:rPr>
              <w:tab/>
            </w:r>
            <w:r w:rsidRPr="00EF30EA">
              <w:rPr>
                <w:rStyle w:val="Lienhypertexte"/>
                <w:noProof/>
              </w:rPr>
              <w:t>Formulation variationnelle du problème conduction thermique</w:t>
            </w:r>
            <w:r>
              <w:rPr>
                <w:noProof/>
                <w:webHidden/>
              </w:rPr>
              <w:tab/>
            </w:r>
            <w:r>
              <w:rPr>
                <w:noProof/>
                <w:webHidden/>
              </w:rPr>
              <w:fldChar w:fldCharType="begin"/>
            </w:r>
            <w:r>
              <w:rPr>
                <w:noProof/>
                <w:webHidden/>
              </w:rPr>
              <w:instrText xml:space="preserve"> PAGEREF _Toc535252207 \h </w:instrText>
            </w:r>
            <w:r>
              <w:rPr>
                <w:noProof/>
                <w:webHidden/>
              </w:rPr>
            </w:r>
            <w:r>
              <w:rPr>
                <w:noProof/>
                <w:webHidden/>
              </w:rPr>
              <w:fldChar w:fldCharType="separate"/>
            </w:r>
            <w:r>
              <w:rPr>
                <w:noProof/>
                <w:webHidden/>
              </w:rPr>
              <w:t>133</w:t>
            </w:r>
            <w:r>
              <w:rPr>
                <w:noProof/>
                <w:webHidden/>
              </w:rPr>
              <w:fldChar w:fldCharType="end"/>
            </w:r>
          </w:hyperlink>
        </w:p>
        <w:p w14:paraId="3FB462AA" w14:textId="77777777" w:rsidR="00D07291" w:rsidRDefault="00D07291">
          <w:pPr>
            <w:pStyle w:val="TM2"/>
            <w:tabs>
              <w:tab w:val="left" w:pos="1100"/>
              <w:tab w:val="right" w:leader="dot" w:pos="9062"/>
            </w:tabs>
            <w:rPr>
              <w:rFonts w:asciiTheme="minorHAnsi" w:eastAsiaTheme="minorEastAsia" w:hAnsiTheme="minorHAnsi" w:cstheme="minorBidi"/>
              <w:noProof/>
              <w:szCs w:val="22"/>
              <w:lang w:eastAsia="zh-CN"/>
            </w:rPr>
          </w:pPr>
          <w:hyperlink w:anchor="_Toc535252208" w:history="1">
            <w:r w:rsidRPr="00EF30EA">
              <w:rPr>
                <w:rStyle w:val="Lienhypertexte"/>
                <w:noProof/>
              </w:rPr>
              <w:t>A.II.2.</w:t>
            </w:r>
            <w:r>
              <w:rPr>
                <w:rFonts w:asciiTheme="minorHAnsi" w:eastAsiaTheme="minorEastAsia" w:hAnsiTheme="minorHAnsi" w:cstheme="minorBidi"/>
                <w:noProof/>
                <w:szCs w:val="22"/>
                <w:lang w:eastAsia="zh-CN"/>
              </w:rPr>
              <w:tab/>
            </w:r>
            <w:r w:rsidRPr="00EF30EA">
              <w:rPr>
                <w:rStyle w:val="Lienhypertexte"/>
                <w:noProof/>
              </w:rPr>
              <w:t>Approximation nodale élémentaire et assemblage final</w:t>
            </w:r>
            <w:r>
              <w:rPr>
                <w:noProof/>
                <w:webHidden/>
              </w:rPr>
              <w:tab/>
            </w:r>
            <w:r>
              <w:rPr>
                <w:noProof/>
                <w:webHidden/>
              </w:rPr>
              <w:fldChar w:fldCharType="begin"/>
            </w:r>
            <w:r>
              <w:rPr>
                <w:noProof/>
                <w:webHidden/>
              </w:rPr>
              <w:instrText xml:space="preserve"> PAGEREF _Toc535252208 \h </w:instrText>
            </w:r>
            <w:r>
              <w:rPr>
                <w:noProof/>
                <w:webHidden/>
              </w:rPr>
            </w:r>
            <w:r>
              <w:rPr>
                <w:noProof/>
                <w:webHidden/>
              </w:rPr>
              <w:fldChar w:fldCharType="separate"/>
            </w:r>
            <w:r>
              <w:rPr>
                <w:noProof/>
                <w:webHidden/>
              </w:rPr>
              <w:t>133</w:t>
            </w:r>
            <w:r>
              <w:rPr>
                <w:noProof/>
                <w:webHidden/>
              </w:rPr>
              <w:fldChar w:fldCharType="end"/>
            </w:r>
          </w:hyperlink>
        </w:p>
        <w:p w14:paraId="0639E655" w14:textId="77777777" w:rsidR="00D07291" w:rsidRDefault="00D07291">
          <w:pPr>
            <w:pStyle w:val="TM1"/>
            <w:rPr>
              <w:rFonts w:asciiTheme="minorHAnsi" w:eastAsiaTheme="minorEastAsia" w:hAnsiTheme="minorHAnsi" w:cstheme="minorBidi"/>
              <w:sz w:val="22"/>
              <w:szCs w:val="22"/>
              <w:lang w:eastAsia="zh-CN"/>
            </w:rPr>
          </w:pPr>
          <w:hyperlink w:anchor="_Toc535252209" w:history="1">
            <w:r w:rsidRPr="00EF30EA">
              <w:rPr>
                <w:rStyle w:val="Lienhypertexte"/>
              </w:rPr>
              <w:t>Annexe II :  Détermination du point haut</w:t>
            </w:r>
            <w:r>
              <w:rPr>
                <w:webHidden/>
              </w:rPr>
              <w:tab/>
            </w:r>
            <w:r>
              <w:rPr>
                <w:webHidden/>
              </w:rPr>
              <w:fldChar w:fldCharType="begin"/>
            </w:r>
            <w:r>
              <w:rPr>
                <w:webHidden/>
              </w:rPr>
              <w:instrText xml:space="preserve"> PAGEREF _Toc535252209 \h </w:instrText>
            </w:r>
            <w:r>
              <w:rPr>
                <w:webHidden/>
              </w:rPr>
            </w:r>
            <w:r>
              <w:rPr>
                <w:webHidden/>
              </w:rPr>
              <w:fldChar w:fldCharType="separate"/>
            </w:r>
            <w:r>
              <w:rPr>
                <w:webHidden/>
              </w:rPr>
              <w:t>135</w:t>
            </w:r>
            <w:r>
              <w:rPr>
                <w:webHidden/>
              </w:rPr>
              <w:fldChar w:fldCharType="end"/>
            </w:r>
          </w:hyperlink>
        </w:p>
        <w:p w14:paraId="764604CC" w14:textId="77777777" w:rsidR="00D07291" w:rsidRDefault="00D07291">
          <w:pPr>
            <w:pStyle w:val="TM1"/>
            <w:rPr>
              <w:rFonts w:asciiTheme="minorHAnsi" w:eastAsiaTheme="minorEastAsia" w:hAnsiTheme="minorHAnsi" w:cstheme="minorBidi"/>
              <w:sz w:val="22"/>
              <w:szCs w:val="22"/>
              <w:lang w:eastAsia="zh-CN"/>
            </w:rPr>
          </w:pPr>
          <w:hyperlink w:anchor="_Toc535252210" w:history="1">
            <w:r w:rsidRPr="00EF30EA">
              <w:rPr>
                <w:rStyle w:val="Lienhypertexte"/>
              </w:rPr>
              <w:t>Références</w:t>
            </w:r>
            <w:r>
              <w:rPr>
                <w:webHidden/>
              </w:rPr>
              <w:tab/>
            </w:r>
            <w:r>
              <w:rPr>
                <w:webHidden/>
              </w:rPr>
              <w:fldChar w:fldCharType="begin"/>
            </w:r>
            <w:r>
              <w:rPr>
                <w:webHidden/>
              </w:rPr>
              <w:instrText xml:space="preserve"> PAGEREF _Toc535252210 \h </w:instrText>
            </w:r>
            <w:r>
              <w:rPr>
                <w:webHidden/>
              </w:rPr>
            </w:r>
            <w:r>
              <w:rPr>
                <w:webHidden/>
              </w:rPr>
              <w:fldChar w:fldCharType="separate"/>
            </w:r>
            <w:r>
              <w:rPr>
                <w:webHidden/>
              </w:rPr>
              <w:t>138</w:t>
            </w:r>
            <w:r>
              <w:rPr>
                <w:webHidden/>
              </w:rPr>
              <w:fldChar w:fldCharType="end"/>
            </w:r>
          </w:hyperlink>
        </w:p>
        <w:p w14:paraId="3936D875" w14:textId="1126B8AC" w:rsidR="00D85C53" w:rsidRDefault="00162B5B">
          <w:pPr>
            <w:rPr>
              <w:b/>
              <w:bCs/>
            </w:rPr>
          </w:pPr>
          <w:r>
            <w:rPr>
              <w:b/>
              <w:bCs/>
            </w:rPr>
            <w:fldChar w:fldCharType="end"/>
          </w:r>
        </w:p>
        <w:p w14:paraId="3EDE5DE2" w14:textId="081AC2AB" w:rsidR="00162B5B" w:rsidRDefault="00730F42"/>
      </w:sdtContent>
    </w:sdt>
    <w:p w14:paraId="7826221C" w14:textId="6F94D864" w:rsidR="00DA0084" w:rsidRDefault="00DA0084">
      <w:pPr>
        <w:overflowPunct/>
        <w:autoSpaceDE/>
        <w:autoSpaceDN/>
        <w:adjustRightInd/>
        <w:spacing w:after="160" w:line="259" w:lineRule="auto"/>
        <w:jc w:val="left"/>
        <w:textAlignment w:val="auto"/>
      </w:pPr>
      <w:r>
        <w:br w:type="page"/>
      </w:r>
    </w:p>
    <w:p w14:paraId="17E51F67" w14:textId="4A115E56" w:rsidR="00985C3E" w:rsidRDefault="00A6711A" w:rsidP="00A6711A">
      <w:pPr>
        <w:pStyle w:val="Titre1"/>
        <w:numPr>
          <w:ilvl w:val="0"/>
          <w:numId w:val="0"/>
        </w:numPr>
        <w:ind w:left="567" w:hanging="567"/>
      </w:pPr>
      <w:bookmarkStart w:id="4" w:name="_Toc535252123"/>
      <w:r w:rsidRPr="00A6711A">
        <w:lastRenderedPageBreak/>
        <w:t>Nomenclature</w:t>
      </w:r>
      <w:bookmarkEnd w:id="4"/>
    </w:p>
    <w:p w14:paraId="00E47699" w14:textId="77777777" w:rsidR="00A6711A" w:rsidRPr="00A6711A" w:rsidRDefault="00A6711A" w:rsidP="00A6711A"/>
    <w:tbl>
      <w:tblPr>
        <w:tblStyle w:val="Grilledutableau"/>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43"/>
        <w:gridCol w:w="7229"/>
      </w:tblGrid>
      <w:tr w:rsidR="008D1588" w:rsidRPr="00AA3E05" w14:paraId="76AAF2C0" w14:textId="77777777" w:rsidTr="00384431">
        <w:trPr>
          <w:trHeight w:val="340"/>
        </w:trPr>
        <w:tc>
          <w:tcPr>
            <w:tcW w:w="9072" w:type="dxa"/>
            <w:gridSpan w:val="2"/>
            <w:vAlign w:val="center"/>
          </w:tcPr>
          <w:p w14:paraId="1A4F7E3F" w14:textId="77777777" w:rsidR="008D1588" w:rsidRDefault="008D1588" w:rsidP="00A6711A">
            <w:pPr>
              <w:spacing w:line="276" w:lineRule="auto"/>
              <w:jc w:val="left"/>
            </w:pPr>
          </w:p>
        </w:tc>
      </w:tr>
      <w:tr w:rsidR="008D1588" w:rsidRPr="00AA3E05" w14:paraId="4DD68134" w14:textId="77777777" w:rsidTr="00384431">
        <w:trPr>
          <w:trHeight w:val="340"/>
        </w:trPr>
        <w:tc>
          <w:tcPr>
            <w:tcW w:w="9072" w:type="dxa"/>
            <w:gridSpan w:val="2"/>
            <w:vAlign w:val="center"/>
          </w:tcPr>
          <w:p w14:paraId="3E9C6E44" w14:textId="1D085456" w:rsidR="008D1588" w:rsidRPr="006D5A8F" w:rsidRDefault="00B71120" w:rsidP="00A6711A">
            <w:pPr>
              <w:spacing w:line="276" w:lineRule="auto"/>
              <w:jc w:val="left"/>
              <w:rPr>
                <w:b/>
              </w:rPr>
            </w:pPr>
            <w:r>
              <w:rPr>
                <w:b/>
              </w:rPr>
              <w:t>Chapitre 1</w:t>
            </w:r>
          </w:p>
          <w:p w14:paraId="71A7CFA9" w14:textId="6DC1CB2D" w:rsidR="008D1588" w:rsidRDefault="008D1588" w:rsidP="00A6711A">
            <w:pPr>
              <w:spacing w:line="276" w:lineRule="auto"/>
              <w:jc w:val="left"/>
            </w:pPr>
          </w:p>
        </w:tc>
      </w:tr>
      <w:tr w:rsidR="009E1F60" w:rsidRPr="00AA3E05" w14:paraId="5B6811B2" w14:textId="77777777" w:rsidTr="00384431">
        <w:trPr>
          <w:trHeight w:val="340"/>
        </w:trPr>
        <w:tc>
          <w:tcPr>
            <w:tcW w:w="1843" w:type="dxa"/>
            <w:vAlign w:val="center"/>
          </w:tcPr>
          <w:p w14:paraId="14FEC1DD" w14:textId="3E6A2534" w:rsidR="009E1F60" w:rsidRDefault="009E1F60" w:rsidP="009E1F60">
            <w:pPr>
              <w:jc w:val="left"/>
            </w:pPr>
            <m:oMathPara>
              <m:oMath>
                <m:r>
                  <m:rPr>
                    <m:sty m:val="p"/>
                  </m:rPr>
                  <w:rPr>
                    <w:rFonts w:ascii="Cambria Math" w:hAnsi="Cambria Math"/>
                  </w:rPr>
                  <m:t>Δ</m:t>
                </m:r>
                <m:r>
                  <w:rPr>
                    <w:rFonts w:ascii="Cambria Math" w:hAnsi="Cambria Math"/>
                  </w:rPr>
                  <m:t>T</m:t>
                </m:r>
              </m:oMath>
            </m:oMathPara>
          </w:p>
        </w:tc>
        <w:tc>
          <w:tcPr>
            <w:tcW w:w="7229" w:type="dxa"/>
            <w:vAlign w:val="center"/>
          </w:tcPr>
          <w:p w14:paraId="0C6009E3" w14:textId="71ECEDF3" w:rsidR="009E1F60" w:rsidRDefault="009E1F60" w:rsidP="009E1F60">
            <w:pPr>
              <w:spacing w:line="276" w:lineRule="auto"/>
              <w:jc w:val="left"/>
            </w:pPr>
            <w:r>
              <w:t>différence de la température à la surface du rotor dans le palier</w:t>
            </w:r>
          </w:p>
        </w:tc>
      </w:tr>
      <w:tr w:rsidR="009E1F60" w:rsidRPr="00AA3E05" w14:paraId="14EFB143" w14:textId="77777777" w:rsidTr="00384431">
        <w:trPr>
          <w:trHeight w:val="340"/>
        </w:trPr>
        <w:tc>
          <w:tcPr>
            <w:tcW w:w="1843" w:type="dxa"/>
            <w:vAlign w:val="center"/>
          </w:tcPr>
          <w:p w14:paraId="15FCBE5F" w14:textId="0EDF5C9C" w:rsidR="009E1F60" w:rsidRPr="00B811DF" w:rsidRDefault="00B811DF" w:rsidP="009E1F60">
            <w:pPr>
              <w:jc w:val="left"/>
              <w:rPr>
                <w:b/>
              </w:rPr>
            </w:pPr>
            <m:oMathPara>
              <m:oMath>
                <m:r>
                  <m:rPr>
                    <m:sty m:val="bi"/>
                  </m:rPr>
                  <w:rPr>
                    <w:rFonts w:ascii="Cambria Math" w:hAnsi="Cambria Math"/>
                  </w:rPr>
                  <m:t>G</m:t>
                </m:r>
              </m:oMath>
            </m:oMathPara>
          </w:p>
        </w:tc>
        <w:tc>
          <w:tcPr>
            <w:tcW w:w="7229" w:type="dxa"/>
            <w:vAlign w:val="center"/>
          </w:tcPr>
          <w:p w14:paraId="1C200F17" w14:textId="523207DD" w:rsidR="009E1F60" w:rsidRDefault="00056E21" w:rsidP="003C49D3">
            <w:pPr>
              <w:spacing w:line="276" w:lineRule="auto"/>
              <w:jc w:val="left"/>
            </w:pPr>
            <w:r>
              <w:t xml:space="preserve">rapport (ratio) entre </w:t>
            </w:r>
            <w:r w:rsidR="00555A3A">
              <w:t>la</w:t>
            </w:r>
            <w:r>
              <w:t xml:space="preserve"> flexion initial et celle après la déformation </w:t>
            </w:r>
          </w:p>
        </w:tc>
      </w:tr>
      <w:tr w:rsidR="00056E21" w:rsidRPr="00AA3E05" w14:paraId="4E04B8C7" w14:textId="77777777" w:rsidTr="00384431">
        <w:trPr>
          <w:trHeight w:val="340"/>
        </w:trPr>
        <w:tc>
          <w:tcPr>
            <w:tcW w:w="1843" w:type="dxa"/>
            <w:vAlign w:val="center"/>
          </w:tcPr>
          <w:p w14:paraId="39F9ED48" w14:textId="4FEFC3F5" w:rsidR="00056E21" w:rsidRDefault="00B41569" w:rsidP="009E1F60">
            <w:pPr>
              <w:jc w:val="left"/>
            </w:pPr>
            <m:oMathPara>
              <m:oMath>
                <m:r>
                  <m:rPr>
                    <m:sty m:val="bi"/>
                  </m:rPr>
                  <w:rPr>
                    <w:rFonts w:ascii="Cambria Math" w:hAnsi="Cambria Math"/>
                  </w:rPr>
                  <m:t>β</m:t>
                </m:r>
              </m:oMath>
            </m:oMathPara>
          </w:p>
        </w:tc>
        <w:tc>
          <w:tcPr>
            <w:tcW w:w="7229" w:type="dxa"/>
            <w:vAlign w:val="center"/>
          </w:tcPr>
          <w:p w14:paraId="4410A7DE" w14:textId="479C4C3F" w:rsidR="00056E21" w:rsidRDefault="003C49D3" w:rsidP="003C49D3">
            <w:pPr>
              <w:spacing w:line="276" w:lineRule="auto"/>
              <w:jc w:val="left"/>
            </w:pPr>
            <w:r>
              <w:t>flexion</w:t>
            </w:r>
            <w:r w:rsidR="00B41569">
              <w:t xml:space="preserve"> du rotor</w:t>
            </w:r>
            <w:r w:rsidR="004B538D">
              <w:t xml:space="preserve"> sous forme vectorielle</w:t>
            </w:r>
          </w:p>
        </w:tc>
      </w:tr>
      <w:tr w:rsidR="00056E21" w:rsidRPr="00AA3E05" w14:paraId="34550CA7" w14:textId="77777777" w:rsidTr="00384431">
        <w:trPr>
          <w:trHeight w:val="340"/>
        </w:trPr>
        <w:tc>
          <w:tcPr>
            <w:tcW w:w="1843" w:type="dxa"/>
            <w:vAlign w:val="center"/>
          </w:tcPr>
          <w:p w14:paraId="3484867E" w14:textId="27A2F816" w:rsidR="00056E21" w:rsidRPr="000764FD" w:rsidRDefault="00730F42" w:rsidP="000764FD">
            <w:pPr>
              <w:jc w:val="left"/>
              <w:rPr>
                <w:b/>
              </w:rPr>
            </w:pPr>
            <m:oMathPara>
              <m:oMath>
                <m:acc>
                  <m:accPr>
                    <m:chr m:val="̅"/>
                    <m:ctrlPr>
                      <w:rPr>
                        <w:rFonts w:ascii="Cambria Math" w:hAnsi="Cambria Math"/>
                        <w:b/>
                        <w:i/>
                      </w:rPr>
                    </m:ctrlPr>
                  </m:accPr>
                  <m:e>
                    <m:r>
                      <m:rPr>
                        <m:sty m:val="bi"/>
                      </m:rPr>
                      <w:rPr>
                        <w:rFonts w:ascii="Cambria Math" w:hAnsi="Cambria Math"/>
                      </w:rPr>
                      <m:t>A</m:t>
                    </m:r>
                  </m:e>
                </m:acc>
                <m:r>
                  <m:rPr>
                    <m:sty m:val="bi"/>
                  </m:rPr>
                  <w:rPr>
                    <w:rFonts w:ascii="Cambria Math" w:hAnsi="Cambria Math"/>
                  </w:rPr>
                  <m:t>,</m:t>
                </m:r>
                <m:acc>
                  <m:accPr>
                    <m:chr m:val="̅"/>
                    <m:ctrlPr>
                      <w:rPr>
                        <w:rFonts w:ascii="Cambria Math" w:hAnsi="Cambria Math"/>
                        <w:b/>
                        <w:i/>
                      </w:rPr>
                    </m:ctrlPr>
                  </m:accPr>
                  <m:e>
                    <m:r>
                      <m:rPr>
                        <m:sty m:val="bi"/>
                      </m:rPr>
                      <w:rPr>
                        <w:rFonts w:ascii="Cambria Math" w:hAnsi="Cambria Math"/>
                      </w:rPr>
                      <m:t>B</m:t>
                    </m:r>
                  </m:e>
                </m:acc>
                <m:r>
                  <m:rPr>
                    <m:sty m:val="bi"/>
                  </m:rPr>
                  <w:rPr>
                    <w:rFonts w:ascii="Cambria Math" w:hAnsi="Cambria Math"/>
                  </w:rPr>
                  <m:t>,</m:t>
                </m:r>
                <m:acc>
                  <m:accPr>
                    <m:chr m:val="̅"/>
                    <m:ctrlPr>
                      <w:rPr>
                        <w:rFonts w:ascii="Cambria Math" w:hAnsi="Cambria Math"/>
                        <w:b/>
                        <w:i/>
                      </w:rPr>
                    </m:ctrlPr>
                  </m:accPr>
                  <m:e>
                    <m:r>
                      <m:rPr>
                        <m:sty m:val="bi"/>
                      </m:rPr>
                      <w:rPr>
                        <w:rFonts w:ascii="Cambria Math" w:hAnsi="Cambria Math"/>
                      </w:rPr>
                      <m:t>C</m:t>
                    </m:r>
                  </m:e>
                </m:acc>
              </m:oMath>
            </m:oMathPara>
          </w:p>
        </w:tc>
        <w:tc>
          <w:tcPr>
            <w:tcW w:w="7229" w:type="dxa"/>
            <w:vAlign w:val="center"/>
          </w:tcPr>
          <w:p w14:paraId="5B284E6A" w14:textId="2FAD196E" w:rsidR="00056E21" w:rsidRDefault="000764FD" w:rsidP="009E1F60">
            <w:pPr>
              <w:spacing w:line="276" w:lineRule="auto"/>
              <w:jc w:val="left"/>
            </w:pPr>
            <w:r>
              <w:t xml:space="preserve">fonctions de transfert </w:t>
            </w:r>
          </w:p>
        </w:tc>
      </w:tr>
      <w:tr w:rsidR="00056E21" w:rsidRPr="00AA3E05" w14:paraId="5CD49DDA" w14:textId="77777777" w:rsidTr="00384431">
        <w:trPr>
          <w:trHeight w:val="340"/>
        </w:trPr>
        <w:tc>
          <w:tcPr>
            <w:tcW w:w="1843" w:type="dxa"/>
            <w:vAlign w:val="center"/>
          </w:tcPr>
          <w:p w14:paraId="7FAE28ED" w14:textId="33C720A1" w:rsidR="00056E21" w:rsidRDefault="000764FD" w:rsidP="000764FD">
            <w:pPr>
              <w:jc w:val="left"/>
            </w:pPr>
            <m:oMathPara>
              <m:oMath>
                <m:r>
                  <m:rPr>
                    <m:sty m:val="bi"/>
                  </m:rPr>
                  <w:rPr>
                    <w:rFonts w:ascii="Cambria Math" w:hAnsi="Cambria Math"/>
                  </w:rPr>
                  <m:t>A,B,C</m:t>
                </m:r>
              </m:oMath>
            </m:oMathPara>
          </w:p>
        </w:tc>
        <w:tc>
          <w:tcPr>
            <w:tcW w:w="7229" w:type="dxa"/>
            <w:vAlign w:val="center"/>
          </w:tcPr>
          <w:p w14:paraId="57651B49" w14:textId="47497712" w:rsidR="00056E21" w:rsidRDefault="000764FD" w:rsidP="009E1F60">
            <w:pPr>
              <w:spacing w:line="276" w:lineRule="auto"/>
              <w:jc w:val="left"/>
            </w:pPr>
            <w:r>
              <w:t>coefficients d’influence de l’effet Morton</w:t>
            </w:r>
          </w:p>
        </w:tc>
      </w:tr>
      <w:tr w:rsidR="00056E21" w:rsidRPr="00AA3E05" w14:paraId="5E189E80" w14:textId="77777777" w:rsidTr="00384431">
        <w:trPr>
          <w:trHeight w:val="340"/>
        </w:trPr>
        <w:tc>
          <w:tcPr>
            <w:tcW w:w="1843" w:type="dxa"/>
            <w:vAlign w:val="center"/>
          </w:tcPr>
          <w:p w14:paraId="4A38A69F" w14:textId="31944635" w:rsidR="00056E21" w:rsidRDefault="00730F42" w:rsidP="009E1F60">
            <w:pPr>
              <w:jc w:val="left"/>
            </w:pPr>
            <m:oMathPara>
              <m:oMath>
                <m:sSub>
                  <m:sSubPr>
                    <m:ctrlPr>
                      <w:rPr>
                        <w:rFonts w:ascii="Cambria Math" w:hAnsi="Cambria Math" w:cs="Cambria Math"/>
                        <w:i/>
                      </w:rPr>
                    </m:ctrlPr>
                  </m:sSubPr>
                  <m:e>
                    <m:r>
                      <w:rPr>
                        <w:rFonts w:ascii="Cambria Math" w:hAnsi="Cambria Math" w:cs="Cambria Math"/>
                      </w:rPr>
                      <m:t>U</m:t>
                    </m:r>
                  </m:e>
                  <m:sub>
                    <m:r>
                      <w:rPr>
                        <w:rFonts w:ascii="Cambria Math" w:hAnsi="Cambria Math" w:cs="Cambria Math"/>
                      </w:rPr>
                      <m:t>initial</m:t>
                    </m:r>
                  </m:sub>
                </m:sSub>
              </m:oMath>
            </m:oMathPara>
          </w:p>
        </w:tc>
        <w:tc>
          <w:tcPr>
            <w:tcW w:w="7229" w:type="dxa"/>
            <w:vAlign w:val="center"/>
          </w:tcPr>
          <w:p w14:paraId="7A5D0869" w14:textId="78CDA6DE" w:rsidR="00056E21" w:rsidRDefault="00F216A3" w:rsidP="009E1F60">
            <w:pPr>
              <w:spacing w:line="276" w:lineRule="auto"/>
              <w:jc w:val="left"/>
            </w:pPr>
            <w:r>
              <w:t>balourd initial imposé</w:t>
            </w:r>
          </w:p>
        </w:tc>
      </w:tr>
      <w:tr w:rsidR="00F216A3" w:rsidRPr="00AA3E05" w14:paraId="30B8F369" w14:textId="77777777" w:rsidTr="00384431">
        <w:trPr>
          <w:trHeight w:val="340"/>
        </w:trPr>
        <w:tc>
          <w:tcPr>
            <w:tcW w:w="1843" w:type="dxa"/>
            <w:vAlign w:val="center"/>
          </w:tcPr>
          <w:p w14:paraId="42D67F38" w14:textId="195C1E9D" w:rsidR="00F216A3" w:rsidRDefault="00C164D2" w:rsidP="009E1F60">
            <w:pPr>
              <w:jc w:val="left"/>
            </w:pPr>
            <m:oMathPara>
              <m:oMath>
                <m:r>
                  <w:rPr>
                    <w:rFonts w:ascii="Cambria Math" w:hAnsi="Cambria Math" w:cs="Cambria Math"/>
                  </w:rPr>
                  <m:t>W</m:t>
                </m:r>
              </m:oMath>
            </m:oMathPara>
          </w:p>
        </w:tc>
        <w:tc>
          <w:tcPr>
            <w:tcW w:w="7229" w:type="dxa"/>
            <w:vAlign w:val="center"/>
          </w:tcPr>
          <w:p w14:paraId="39DB64DB" w14:textId="0720A2F1" w:rsidR="00F216A3" w:rsidRDefault="00C164D2" w:rsidP="009E1F60">
            <w:pPr>
              <w:spacing w:line="276" w:lineRule="auto"/>
              <w:jc w:val="left"/>
            </w:pPr>
            <w:r>
              <w:t>charge statique due au poids du rotor</w:t>
            </w:r>
          </w:p>
        </w:tc>
      </w:tr>
      <w:tr w:rsidR="00F216A3" w:rsidRPr="00AA3E05" w14:paraId="26959A81" w14:textId="77777777" w:rsidTr="00384431">
        <w:trPr>
          <w:trHeight w:val="340"/>
        </w:trPr>
        <w:tc>
          <w:tcPr>
            <w:tcW w:w="1843" w:type="dxa"/>
            <w:vAlign w:val="center"/>
          </w:tcPr>
          <w:p w14:paraId="3E7F8DAD" w14:textId="6B198331" w:rsidR="00F216A3" w:rsidRDefault="00730F42" w:rsidP="009E1F60">
            <w:pPr>
              <w:jc w:val="left"/>
            </w:pPr>
            <m:oMathPara>
              <m:oMath>
                <m:sSub>
                  <m:sSubPr>
                    <m:ctrlPr>
                      <w:rPr>
                        <w:rFonts w:ascii="Cambria Math" w:hAnsi="Cambria Math" w:cs="Cambria Math"/>
                        <w:i/>
                      </w:rPr>
                    </m:ctrlPr>
                  </m:sSubPr>
                  <m:e>
                    <m:r>
                      <w:rPr>
                        <w:rFonts w:ascii="Cambria Math" w:hAnsi="Cambria Math" w:cs="Cambria Math"/>
                        <w:lang w:val="en-US"/>
                      </w:rPr>
                      <m:t>U</m:t>
                    </m:r>
                    <m:ctrlPr>
                      <w:rPr>
                        <w:rFonts w:ascii="Cambria Math" w:hAnsi="Cambria Math" w:cs="Cambria Math"/>
                        <w:i/>
                        <w:lang w:val="en-US"/>
                      </w:rPr>
                    </m:ctrlPr>
                  </m:e>
                  <m:sub>
                    <m:r>
                      <w:rPr>
                        <w:rFonts w:ascii="Cambria Math" w:hAnsi="Cambria Math" w:cs="Cambria Math"/>
                        <w:lang w:val="en-US"/>
                      </w:rPr>
                      <m:t>crtique</m:t>
                    </m:r>
                  </m:sub>
                </m:sSub>
              </m:oMath>
            </m:oMathPara>
          </w:p>
        </w:tc>
        <w:tc>
          <w:tcPr>
            <w:tcW w:w="7229" w:type="dxa"/>
            <w:vAlign w:val="center"/>
          </w:tcPr>
          <w:p w14:paraId="3E6AE9BC" w14:textId="4BF8E7AE" w:rsidR="00F216A3" w:rsidRDefault="00BA2AC0" w:rsidP="009E1F60">
            <w:pPr>
              <w:spacing w:line="276" w:lineRule="auto"/>
              <w:jc w:val="left"/>
            </w:pPr>
            <w:r>
              <w:t xml:space="preserve">balourd critique </w:t>
            </w:r>
            <w:proofErr w:type="spellStart"/>
            <w:r>
              <w:t>prédifini</w:t>
            </w:r>
            <w:proofErr w:type="spellEnd"/>
          </w:p>
        </w:tc>
      </w:tr>
      <w:tr w:rsidR="00F216A3" w:rsidRPr="00AA3E05" w14:paraId="7CE36894" w14:textId="77777777" w:rsidTr="00384431">
        <w:trPr>
          <w:trHeight w:val="340"/>
        </w:trPr>
        <w:tc>
          <w:tcPr>
            <w:tcW w:w="1843" w:type="dxa"/>
            <w:vAlign w:val="center"/>
          </w:tcPr>
          <w:p w14:paraId="1C470EF7" w14:textId="3DFB29B0" w:rsidR="00F216A3" w:rsidRDefault="009511DF" w:rsidP="009E1F60">
            <w:pPr>
              <w:jc w:val="left"/>
            </w:pPr>
            <m:oMathPara>
              <m:oMath>
                <m:r>
                  <w:rPr>
                    <w:rFonts w:ascii="Cambria Math" w:hAnsi="Cambria Math" w:cs="Cambria Math"/>
                  </w:rPr>
                  <m:t>ω</m:t>
                </m:r>
              </m:oMath>
            </m:oMathPara>
          </w:p>
        </w:tc>
        <w:tc>
          <w:tcPr>
            <w:tcW w:w="7229" w:type="dxa"/>
            <w:vAlign w:val="center"/>
          </w:tcPr>
          <w:p w14:paraId="6D15EAF3" w14:textId="6596C533" w:rsidR="00F216A3" w:rsidRDefault="009511DF" w:rsidP="009511DF">
            <w:pPr>
              <w:spacing w:line="276" w:lineRule="auto"/>
              <w:jc w:val="left"/>
            </w:pPr>
            <w:r>
              <w:t>vitesse de rotation en [</w:t>
            </w:r>
            <m:oMath>
              <m:r>
                <m:rPr>
                  <m:sty m:val="p"/>
                </m:rPr>
                <w:rPr>
                  <w:rFonts w:ascii="Cambria Math" w:hAnsi="Cambria Math"/>
                </w:rPr>
                <m:t>rad/</m:t>
              </m:r>
              <m:sSup>
                <m:sSupPr>
                  <m:ctrlPr>
                    <w:rPr>
                      <w:rFonts w:ascii="Cambria Math" w:hAnsi="Cambria Math"/>
                    </w:rPr>
                  </m:ctrlPr>
                </m:sSupPr>
                <m:e>
                  <m:r>
                    <m:rPr>
                      <m:sty m:val="p"/>
                    </m:rPr>
                    <w:rPr>
                      <w:rFonts w:ascii="Cambria Math" w:hAnsi="Cambria Math"/>
                    </w:rPr>
                    <m:t>s</m:t>
                  </m:r>
                </m:e>
                <m:sup>
                  <m:r>
                    <m:rPr>
                      <m:sty m:val="p"/>
                    </m:rPr>
                    <w:rPr>
                      <w:rFonts w:ascii="Cambria Math" w:hAnsi="Cambria Math"/>
                    </w:rPr>
                    <m:t>2</m:t>
                  </m:r>
                </m:sup>
              </m:sSup>
            </m:oMath>
            <w:r>
              <w:t>]</w:t>
            </w:r>
          </w:p>
        </w:tc>
      </w:tr>
      <w:tr w:rsidR="001D197E" w:rsidRPr="00AA3E05" w14:paraId="3970EE46" w14:textId="77777777" w:rsidTr="00384431">
        <w:trPr>
          <w:trHeight w:val="340"/>
        </w:trPr>
        <w:tc>
          <w:tcPr>
            <w:tcW w:w="1843" w:type="dxa"/>
            <w:vAlign w:val="center"/>
          </w:tcPr>
          <w:p w14:paraId="5A9025BD" w14:textId="323BE37C" w:rsidR="001D197E" w:rsidRDefault="001D197E" w:rsidP="001D197E">
            <w:pPr>
              <w:jc w:val="left"/>
            </w:pPr>
            <m:oMathPara>
              <m:oMath>
                <m:r>
                  <m:rPr>
                    <m:sty m:val="bi"/>
                  </m:rPr>
                  <w:rPr>
                    <w:rFonts w:ascii="Cambria Math" w:hAnsi="Cambria Math"/>
                  </w:rPr>
                  <m:t>q</m:t>
                </m:r>
                <m:r>
                  <w:rPr>
                    <w:rFonts w:ascii="Cambria Math" w:hAnsi="Cambria Math"/>
                  </w:rPr>
                  <m:t xml:space="preserve">, </m:t>
                </m:r>
                <m:acc>
                  <m:accPr>
                    <m:chr m:val="̇"/>
                    <m:ctrlPr>
                      <w:rPr>
                        <w:rFonts w:ascii="Cambria Math" w:hAnsi="Cambria Math"/>
                        <w:b/>
                        <w:i/>
                      </w:rPr>
                    </m:ctrlPr>
                  </m:accPr>
                  <m:e>
                    <m:r>
                      <m:rPr>
                        <m:sty m:val="bi"/>
                      </m:rPr>
                      <w:rPr>
                        <w:rFonts w:ascii="Cambria Math" w:hAnsi="Cambria Math"/>
                      </w:rPr>
                      <m:t>q</m:t>
                    </m:r>
                  </m:e>
                </m:acc>
                <m:r>
                  <m:rPr>
                    <m:sty m:val="bi"/>
                  </m:rPr>
                  <w:rPr>
                    <w:rFonts w:ascii="Cambria Math" w:hAnsi="Cambria Math"/>
                  </w:rPr>
                  <m:t>,</m:t>
                </m:r>
                <m:acc>
                  <m:accPr>
                    <m:chr m:val="̈"/>
                    <m:ctrlPr>
                      <w:rPr>
                        <w:rFonts w:ascii="Cambria Math" w:hAnsi="Cambria Math"/>
                        <w:b/>
                        <w:i/>
                      </w:rPr>
                    </m:ctrlPr>
                  </m:accPr>
                  <m:e>
                    <m:r>
                      <m:rPr>
                        <m:sty m:val="bi"/>
                      </m:rPr>
                      <w:rPr>
                        <w:rFonts w:ascii="Cambria Math" w:hAnsi="Cambria Math"/>
                      </w:rPr>
                      <m:t>q</m:t>
                    </m:r>
                  </m:e>
                </m:acc>
              </m:oMath>
            </m:oMathPara>
          </w:p>
        </w:tc>
        <w:tc>
          <w:tcPr>
            <w:tcW w:w="7229" w:type="dxa"/>
            <w:vAlign w:val="center"/>
          </w:tcPr>
          <w:p w14:paraId="6704AD15" w14:textId="3E92CB10" w:rsidR="001D197E" w:rsidRDefault="001D197E" w:rsidP="001D197E">
            <w:pPr>
              <w:spacing w:line="276" w:lineRule="auto"/>
              <w:jc w:val="left"/>
            </w:pPr>
            <w:r>
              <w:t>les vecteurs de déplacement, de vitesse et d’accélération globaux</w:t>
            </w:r>
          </w:p>
        </w:tc>
      </w:tr>
      <w:tr w:rsidR="001D197E" w:rsidRPr="00AA3E05" w14:paraId="566334E0" w14:textId="77777777" w:rsidTr="00384431">
        <w:trPr>
          <w:trHeight w:val="340"/>
        </w:trPr>
        <w:tc>
          <w:tcPr>
            <w:tcW w:w="1843" w:type="dxa"/>
            <w:vAlign w:val="center"/>
          </w:tcPr>
          <w:p w14:paraId="64BE572A" w14:textId="2084F570" w:rsidR="001D197E" w:rsidRDefault="001D197E" w:rsidP="001D197E">
            <w:pPr>
              <w:jc w:val="left"/>
            </w:pPr>
            <m:oMathPara>
              <m:oMath>
                <m:r>
                  <m:rPr>
                    <m:sty m:val="bi"/>
                  </m:rPr>
                  <w:rPr>
                    <w:rFonts w:ascii="Cambria Math" w:hAnsi="Cambria Math"/>
                  </w:rPr>
                  <m:t>M</m:t>
                </m:r>
              </m:oMath>
            </m:oMathPara>
          </w:p>
        </w:tc>
        <w:tc>
          <w:tcPr>
            <w:tcW w:w="7229" w:type="dxa"/>
            <w:vAlign w:val="center"/>
          </w:tcPr>
          <w:p w14:paraId="7522E2C9" w14:textId="27C88E40" w:rsidR="001D197E" w:rsidRDefault="001D197E" w:rsidP="001D197E">
            <w:pPr>
              <w:spacing w:line="276" w:lineRule="auto"/>
              <w:jc w:val="left"/>
            </w:pPr>
            <w:r>
              <w:t>matrice de masse</w:t>
            </w:r>
          </w:p>
        </w:tc>
      </w:tr>
      <w:tr w:rsidR="001D197E" w:rsidRPr="00AA3E05" w14:paraId="45C408B2" w14:textId="77777777" w:rsidTr="00384431">
        <w:trPr>
          <w:trHeight w:val="340"/>
        </w:trPr>
        <w:tc>
          <w:tcPr>
            <w:tcW w:w="1843" w:type="dxa"/>
            <w:vAlign w:val="center"/>
          </w:tcPr>
          <w:p w14:paraId="32717992" w14:textId="5405E871" w:rsidR="001D197E" w:rsidRDefault="001D197E" w:rsidP="001D197E">
            <w:pPr>
              <w:jc w:val="left"/>
            </w:pPr>
            <m:oMathPara>
              <m:oMath>
                <m:r>
                  <m:rPr>
                    <m:sty m:val="bi"/>
                  </m:rPr>
                  <w:rPr>
                    <w:rFonts w:ascii="Cambria Math" w:hAnsi="Cambria Math"/>
                  </w:rPr>
                  <m:t>K</m:t>
                </m:r>
              </m:oMath>
            </m:oMathPara>
          </w:p>
        </w:tc>
        <w:tc>
          <w:tcPr>
            <w:tcW w:w="7229" w:type="dxa"/>
            <w:vAlign w:val="center"/>
          </w:tcPr>
          <w:p w14:paraId="4651A8C3" w14:textId="01B323ED" w:rsidR="001D197E" w:rsidRDefault="001D197E" w:rsidP="001D197E">
            <w:pPr>
              <w:spacing w:line="276" w:lineRule="auto"/>
              <w:jc w:val="left"/>
            </w:pPr>
            <w:r>
              <w:t>matrice de raideur</w:t>
            </w:r>
          </w:p>
        </w:tc>
      </w:tr>
      <w:tr w:rsidR="001D197E" w:rsidRPr="00AA3E05" w14:paraId="5BD65C06" w14:textId="77777777" w:rsidTr="00384431">
        <w:trPr>
          <w:trHeight w:val="340"/>
        </w:trPr>
        <w:tc>
          <w:tcPr>
            <w:tcW w:w="1843" w:type="dxa"/>
            <w:vAlign w:val="center"/>
          </w:tcPr>
          <w:p w14:paraId="67E5B69E" w14:textId="5075EBA7" w:rsidR="001D197E" w:rsidRDefault="001D197E" w:rsidP="001D197E">
            <w:pPr>
              <w:jc w:val="left"/>
            </w:pPr>
            <m:oMathPara>
              <m:oMath>
                <m:r>
                  <m:rPr>
                    <m:sty m:val="bi"/>
                  </m:rPr>
                  <w:rPr>
                    <w:rFonts w:ascii="Cambria Math" w:hAnsi="Cambria Math"/>
                  </w:rPr>
                  <m:t>C</m:t>
                </m:r>
              </m:oMath>
            </m:oMathPara>
          </w:p>
        </w:tc>
        <w:tc>
          <w:tcPr>
            <w:tcW w:w="7229" w:type="dxa"/>
            <w:vAlign w:val="center"/>
          </w:tcPr>
          <w:p w14:paraId="729BBE09" w14:textId="56DE341F" w:rsidR="001D197E" w:rsidRDefault="001D197E" w:rsidP="001D197E">
            <w:pPr>
              <w:spacing w:line="276" w:lineRule="auto"/>
              <w:jc w:val="left"/>
            </w:pPr>
            <w:r>
              <w:t>matrice d’amortissement</w:t>
            </w:r>
          </w:p>
        </w:tc>
      </w:tr>
      <w:tr w:rsidR="001D197E" w:rsidRPr="00AA3E05" w14:paraId="290C574E" w14:textId="77777777" w:rsidTr="00384431">
        <w:trPr>
          <w:trHeight w:val="340"/>
        </w:trPr>
        <w:tc>
          <w:tcPr>
            <w:tcW w:w="1843" w:type="dxa"/>
            <w:vAlign w:val="center"/>
          </w:tcPr>
          <w:p w14:paraId="7270E591" w14:textId="25825A90" w:rsidR="001D197E" w:rsidRDefault="001D197E" w:rsidP="001D197E">
            <w:pPr>
              <w:jc w:val="left"/>
            </w:pPr>
            <m:oMathPara>
              <m:oMath>
                <m:r>
                  <m:rPr>
                    <m:sty m:val="bi"/>
                  </m:rPr>
                  <w:rPr>
                    <w:rFonts w:ascii="Cambria Math" w:hAnsi="Cambria Math"/>
                  </w:rPr>
                  <m:t>G(</m:t>
                </m:r>
                <m:r>
                  <m:rPr>
                    <m:sty m:val="p"/>
                  </m:rPr>
                  <w:rPr>
                    <w:rFonts w:ascii="Cambria Math" w:hAnsi="Cambria Math"/>
                  </w:rPr>
                  <m:t>Ω</m:t>
                </m:r>
                <m:r>
                  <m:rPr>
                    <m:sty m:val="bi"/>
                  </m:rPr>
                  <w:rPr>
                    <w:rFonts w:ascii="Cambria Math" w:hAnsi="Cambria Math"/>
                  </w:rPr>
                  <m:t>)</m:t>
                </m:r>
              </m:oMath>
            </m:oMathPara>
          </w:p>
        </w:tc>
        <w:tc>
          <w:tcPr>
            <w:tcW w:w="7229" w:type="dxa"/>
            <w:vAlign w:val="center"/>
          </w:tcPr>
          <w:p w14:paraId="7023D0C0" w14:textId="14D8FCDD" w:rsidR="001D197E" w:rsidRDefault="001D197E" w:rsidP="001D197E">
            <w:pPr>
              <w:spacing w:line="276" w:lineRule="auto"/>
              <w:jc w:val="left"/>
            </w:pPr>
            <w:r>
              <w:t>matrice gyroscope</w:t>
            </w:r>
          </w:p>
        </w:tc>
      </w:tr>
      <w:tr w:rsidR="001D197E" w:rsidRPr="00AA3E05" w14:paraId="56A86F31" w14:textId="77777777" w:rsidTr="00384431">
        <w:trPr>
          <w:trHeight w:val="340"/>
        </w:trPr>
        <w:tc>
          <w:tcPr>
            <w:tcW w:w="1843" w:type="dxa"/>
            <w:vAlign w:val="center"/>
          </w:tcPr>
          <w:p w14:paraId="6A904394" w14:textId="636966C0" w:rsidR="001D197E" w:rsidRDefault="00730F42" w:rsidP="001D197E">
            <w:pPr>
              <w:jc w:val="left"/>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oMath>
            </m:oMathPara>
          </w:p>
        </w:tc>
        <w:tc>
          <w:tcPr>
            <w:tcW w:w="7229" w:type="dxa"/>
            <w:vAlign w:val="center"/>
          </w:tcPr>
          <w:p w14:paraId="3B7D72C3" w14:textId="5D97C3FE" w:rsidR="001D197E" w:rsidRDefault="001D197E" w:rsidP="001D197E">
            <w:pPr>
              <w:spacing w:line="276" w:lineRule="auto"/>
              <w:jc w:val="left"/>
            </w:pPr>
            <w:r>
              <w:t>vecteur de force des balourds</w:t>
            </w:r>
          </w:p>
        </w:tc>
      </w:tr>
      <w:tr w:rsidR="001D197E" w:rsidRPr="00AA3E05" w14:paraId="62368385" w14:textId="77777777" w:rsidTr="00384431">
        <w:trPr>
          <w:trHeight w:val="340"/>
        </w:trPr>
        <w:tc>
          <w:tcPr>
            <w:tcW w:w="1843" w:type="dxa"/>
            <w:vAlign w:val="center"/>
          </w:tcPr>
          <w:p w14:paraId="57441EEE" w14:textId="2246C4DC" w:rsidR="001D197E" w:rsidRDefault="00730F42" w:rsidP="001D197E">
            <w:pPr>
              <w:jc w:val="left"/>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oMath>
            </m:oMathPara>
          </w:p>
        </w:tc>
        <w:tc>
          <w:tcPr>
            <w:tcW w:w="7229" w:type="dxa"/>
            <w:vAlign w:val="center"/>
          </w:tcPr>
          <w:p w14:paraId="6B63796F" w14:textId="0FFB00BE" w:rsidR="001D197E" w:rsidRDefault="001D197E" w:rsidP="001D197E">
            <w:pPr>
              <w:spacing w:line="276" w:lineRule="auto"/>
              <w:jc w:val="left"/>
            </w:pPr>
            <w:r>
              <w:t>vecteur de force de la gravité</w:t>
            </w:r>
          </w:p>
        </w:tc>
      </w:tr>
      <w:tr w:rsidR="001D197E" w:rsidRPr="00AA3E05" w14:paraId="5DA03A36" w14:textId="77777777" w:rsidTr="00384431">
        <w:trPr>
          <w:trHeight w:val="340"/>
        </w:trPr>
        <w:tc>
          <w:tcPr>
            <w:tcW w:w="1843" w:type="dxa"/>
            <w:vAlign w:val="center"/>
          </w:tcPr>
          <w:p w14:paraId="234A78D7" w14:textId="2B58442E" w:rsidR="001D197E" w:rsidRDefault="00730F42" w:rsidP="001D197E">
            <w:pPr>
              <w:jc w:val="left"/>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d>
                  <m:dPr>
                    <m:ctrlPr>
                      <w:rPr>
                        <w:rFonts w:ascii="Cambria Math" w:hAnsi="Cambria Math"/>
                        <w:b/>
                        <w:i/>
                      </w:rPr>
                    </m:ctrlPr>
                  </m:dPr>
                  <m:e>
                    <m:r>
                      <m:rPr>
                        <m:sty m:val="bi"/>
                      </m:rPr>
                      <w:rPr>
                        <w:rFonts w:ascii="Cambria Math" w:hAnsi="Cambria Math"/>
                      </w:rPr>
                      <m:t>q,</m:t>
                    </m:r>
                    <m:acc>
                      <m:accPr>
                        <m:chr m:val="̇"/>
                        <m:ctrlPr>
                          <w:rPr>
                            <w:rFonts w:ascii="Cambria Math" w:hAnsi="Cambria Math"/>
                            <w:b/>
                            <w:i/>
                          </w:rPr>
                        </m:ctrlPr>
                      </m:accPr>
                      <m:e>
                        <m:r>
                          <m:rPr>
                            <m:sty m:val="bi"/>
                          </m:rPr>
                          <w:rPr>
                            <w:rFonts w:ascii="Cambria Math" w:hAnsi="Cambria Math"/>
                          </w:rPr>
                          <m:t>q</m:t>
                        </m:r>
                      </m:e>
                    </m:acc>
                  </m:e>
                </m:d>
              </m:oMath>
            </m:oMathPara>
          </w:p>
        </w:tc>
        <w:tc>
          <w:tcPr>
            <w:tcW w:w="7229" w:type="dxa"/>
            <w:vAlign w:val="center"/>
          </w:tcPr>
          <w:p w14:paraId="7B0A8514" w14:textId="743C534D" w:rsidR="001D197E" w:rsidRDefault="001D197E" w:rsidP="001D197E">
            <w:pPr>
              <w:spacing w:line="276" w:lineRule="auto"/>
              <w:jc w:val="left"/>
            </w:pPr>
            <w:r>
              <w:t>vecteur de force aux paliers</w:t>
            </w:r>
          </w:p>
        </w:tc>
      </w:tr>
      <w:tr w:rsidR="001D197E" w:rsidRPr="00AA3E05" w14:paraId="55E89157" w14:textId="77777777" w:rsidTr="00384431">
        <w:trPr>
          <w:trHeight w:val="340"/>
        </w:trPr>
        <w:tc>
          <w:tcPr>
            <w:tcW w:w="1843" w:type="dxa"/>
            <w:vAlign w:val="center"/>
          </w:tcPr>
          <w:p w14:paraId="7E0CA39F" w14:textId="60CE0C26" w:rsidR="001D197E" w:rsidRDefault="00C5742C" w:rsidP="001D197E">
            <w:pPr>
              <w:jc w:val="left"/>
            </w:pPr>
            <m:oMathPara>
              <m:oMath>
                <m:r>
                  <w:rPr>
                    <w:rFonts w:ascii="Cambria Math" w:hAnsi="Cambria Math"/>
                  </w:rPr>
                  <m:t>d</m:t>
                </m:r>
              </m:oMath>
            </m:oMathPara>
          </w:p>
        </w:tc>
        <w:tc>
          <w:tcPr>
            <w:tcW w:w="7229" w:type="dxa"/>
            <w:vAlign w:val="center"/>
          </w:tcPr>
          <w:p w14:paraId="45EDFBFA" w14:textId="3B430027" w:rsidR="001D197E" w:rsidRDefault="00C5742C" w:rsidP="001D197E">
            <w:pPr>
              <w:spacing w:line="276" w:lineRule="auto"/>
              <w:jc w:val="left"/>
            </w:pPr>
            <w:r>
              <w:t xml:space="preserve">déflection après la déformation thermique </w:t>
            </w:r>
          </w:p>
        </w:tc>
      </w:tr>
      <w:tr w:rsidR="001D197E" w:rsidRPr="00AA3E05" w14:paraId="3D5B371F" w14:textId="77777777" w:rsidTr="00384431">
        <w:trPr>
          <w:trHeight w:val="340"/>
        </w:trPr>
        <w:tc>
          <w:tcPr>
            <w:tcW w:w="1843" w:type="dxa"/>
            <w:vAlign w:val="center"/>
          </w:tcPr>
          <w:p w14:paraId="0F7DEE63" w14:textId="41536C89" w:rsidR="001D197E" w:rsidRDefault="00C5742C" w:rsidP="001D197E">
            <w:pPr>
              <w:jc w:val="left"/>
            </w:pPr>
            <m:oMathPara>
              <m:oMath>
                <m:r>
                  <w:rPr>
                    <w:rFonts w:ascii="Cambria Math" w:hAnsi="Cambria Math"/>
                  </w:rPr>
                  <m:t>m</m:t>
                </m:r>
              </m:oMath>
            </m:oMathPara>
          </w:p>
        </w:tc>
        <w:tc>
          <w:tcPr>
            <w:tcW w:w="7229" w:type="dxa"/>
            <w:vAlign w:val="center"/>
          </w:tcPr>
          <w:p w14:paraId="6D2EF433" w14:textId="0FC9167E" w:rsidR="001D197E" w:rsidRDefault="00C5742C" w:rsidP="001D197E">
            <w:pPr>
              <w:spacing w:line="276" w:lineRule="auto"/>
              <w:jc w:val="left"/>
            </w:pPr>
            <w:r>
              <w:t>masse du disque en porte à faux</w:t>
            </w:r>
          </w:p>
        </w:tc>
      </w:tr>
      <w:tr w:rsidR="001D197E" w:rsidRPr="00AA3E05" w14:paraId="043CCB8F" w14:textId="77777777" w:rsidTr="00384431">
        <w:trPr>
          <w:trHeight w:val="340"/>
        </w:trPr>
        <w:tc>
          <w:tcPr>
            <w:tcW w:w="1843" w:type="dxa"/>
            <w:vAlign w:val="center"/>
          </w:tcPr>
          <w:p w14:paraId="050F06E6" w14:textId="77777777" w:rsidR="001D197E" w:rsidRDefault="001D197E" w:rsidP="001D197E">
            <w:pPr>
              <w:jc w:val="left"/>
            </w:pPr>
          </w:p>
        </w:tc>
        <w:tc>
          <w:tcPr>
            <w:tcW w:w="7229" w:type="dxa"/>
            <w:vAlign w:val="center"/>
          </w:tcPr>
          <w:p w14:paraId="2C884E9E" w14:textId="77777777" w:rsidR="001D197E" w:rsidRDefault="001D197E" w:rsidP="001D197E">
            <w:pPr>
              <w:spacing w:line="276" w:lineRule="auto"/>
              <w:jc w:val="left"/>
            </w:pPr>
          </w:p>
        </w:tc>
      </w:tr>
      <w:tr w:rsidR="00340E0E" w:rsidRPr="00AA3E05" w14:paraId="08000A2F" w14:textId="77777777" w:rsidTr="00384431">
        <w:trPr>
          <w:trHeight w:val="340"/>
        </w:trPr>
        <w:tc>
          <w:tcPr>
            <w:tcW w:w="1843" w:type="dxa"/>
            <w:vAlign w:val="center"/>
          </w:tcPr>
          <w:p w14:paraId="28659222" w14:textId="77777777" w:rsidR="00340E0E" w:rsidRPr="006D5A8F" w:rsidRDefault="00340E0E" w:rsidP="001D197E">
            <w:pPr>
              <w:spacing w:line="276" w:lineRule="auto"/>
              <w:jc w:val="left"/>
              <w:rPr>
                <w:b/>
              </w:rPr>
            </w:pPr>
            <w:r>
              <w:rPr>
                <w:b/>
              </w:rPr>
              <w:t>Chapitre 2</w:t>
            </w:r>
          </w:p>
          <w:p w14:paraId="2A7DF1F7" w14:textId="77777777" w:rsidR="00340E0E" w:rsidRDefault="00340E0E" w:rsidP="001D197E">
            <w:pPr>
              <w:jc w:val="left"/>
            </w:pPr>
          </w:p>
        </w:tc>
        <w:tc>
          <w:tcPr>
            <w:tcW w:w="7229" w:type="dxa"/>
          </w:tcPr>
          <w:p w14:paraId="3CB85E22" w14:textId="77777777" w:rsidR="00340E0E" w:rsidRDefault="00340E0E" w:rsidP="001D197E">
            <w:pPr>
              <w:spacing w:line="276" w:lineRule="auto"/>
              <w:jc w:val="left"/>
            </w:pPr>
          </w:p>
        </w:tc>
      </w:tr>
      <w:tr w:rsidR="00340E0E" w:rsidRPr="00AA3E05" w14:paraId="6AA9C356" w14:textId="77777777" w:rsidTr="00384431">
        <w:trPr>
          <w:trHeight w:val="340"/>
        </w:trPr>
        <w:tc>
          <w:tcPr>
            <w:tcW w:w="1843" w:type="dxa"/>
            <w:vAlign w:val="center"/>
          </w:tcPr>
          <w:p w14:paraId="3A3CBAD3" w14:textId="20F02267" w:rsidR="00340E0E" w:rsidRDefault="00730F42" w:rsidP="001D197E">
            <w:pPr>
              <w:jc w:val="left"/>
            </w:pPr>
            <m:oMathPara>
              <m:oMath>
                <m:sSup>
                  <m:sSupPr>
                    <m:ctrlPr>
                      <w:rPr>
                        <w:rFonts w:ascii="Cambria Math" w:hAnsi="Cambria Math"/>
                        <w:i/>
                      </w:rPr>
                    </m:ctrlPr>
                  </m:sSupPr>
                  <m:e>
                    <m:r>
                      <w:rPr>
                        <w:rFonts w:ascii="Cambria Math" w:hAnsi="Cambria Math"/>
                      </w:rPr>
                      <m:t>θ</m:t>
                    </m:r>
                  </m:e>
                  <m:sup>
                    <m:r>
                      <w:rPr>
                        <w:rFonts w:ascii="Cambria Math" w:hAnsi="Cambria Math"/>
                      </w:rPr>
                      <m:t>*</m:t>
                    </m:r>
                  </m:sup>
                </m:sSup>
              </m:oMath>
            </m:oMathPara>
          </w:p>
        </w:tc>
        <w:tc>
          <w:tcPr>
            <w:tcW w:w="7229" w:type="dxa"/>
            <w:vAlign w:val="center"/>
          </w:tcPr>
          <w:p w14:paraId="46D814FB" w14:textId="66905D8F" w:rsidR="00340E0E" w:rsidRDefault="00937255" w:rsidP="001D197E">
            <w:pPr>
              <w:spacing w:line="276" w:lineRule="auto"/>
              <w:jc w:val="left"/>
            </w:pPr>
            <w:r>
              <w:t>coordonnée circonférentielle dans le repère fixe</w:t>
            </w:r>
            <m:oMath>
              <m:r>
                <w:rPr>
                  <w:rFonts w:ascii="Cambria Math" w:hAnsi="Cambria Math"/>
                </w:rPr>
                <m:t xml:space="preserve"> R&lt;X,Y&gt;</m:t>
              </m:r>
            </m:oMath>
          </w:p>
        </w:tc>
      </w:tr>
      <w:tr w:rsidR="006522C0" w:rsidRPr="00AA3E05" w14:paraId="494F26D2" w14:textId="77777777" w:rsidTr="00384431">
        <w:trPr>
          <w:trHeight w:val="340"/>
        </w:trPr>
        <w:tc>
          <w:tcPr>
            <w:tcW w:w="1843" w:type="dxa"/>
            <w:vAlign w:val="center"/>
          </w:tcPr>
          <w:p w14:paraId="399B7FBA" w14:textId="1B1DB47A" w:rsidR="006522C0" w:rsidRDefault="00730F42" w:rsidP="006522C0">
            <w:pPr>
              <w:jc w:val="left"/>
            </w:pPr>
            <m:oMathPara>
              <m:oMath>
                <m:sSub>
                  <m:sSubPr>
                    <m:ctrlPr>
                      <w:rPr>
                        <w:rFonts w:ascii="Cambria Math" w:hAnsi="Cambria Math"/>
                        <w:i/>
                      </w:rPr>
                    </m:ctrlPr>
                  </m:sSubPr>
                  <m:e>
                    <m:r>
                      <w:rPr>
                        <w:rFonts w:ascii="Cambria Math" w:hAnsi="Cambria Math"/>
                      </w:rPr>
                      <m:t>L</m:t>
                    </m:r>
                  </m:e>
                  <m:sub>
                    <m:r>
                      <w:rPr>
                        <w:rFonts w:ascii="Cambria Math" w:hAnsi="Cambria Math"/>
                      </w:rPr>
                      <m:t>w</m:t>
                    </m:r>
                  </m:sub>
                </m:sSub>
              </m:oMath>
            </m:oMathPara>
          </w:p>
        </w:tc>
        <w:tc>
          <w:tcPr>
            <w:tcW w:w="7229" w:type="dxa"/>
            <w:vAlign w:val="center"/>
          </w:tcPr>
          <w:p w14:paraId="1D7FC256" w14:textId="1FD78D83" w:rsidR="006522C0" w:rsidRDefault="006522C0" w:rsidP="001D197E">
            <w:pPr>
              <w:spacing w:line="276" w:lineRule="auto"/>
              <w:jc w:val="left"/>
            </w:pPr>
            <w:r>
              <w:t>Largeur du palier hydrodynamique</w:t>
            </w:r>
          </w:p>
        </w:tc>
      </w:tr>
      <w:tr w:rsidR="009405D1" w:rsidRPr="00AA3E05" w14:paraId="5FC83469" w14:textId="77777777" w:rsidTr="00384431">
        <w:trPr>
          <w:trHeight w:val="340"/>
        </w:trPr>
        <w:tc>
          <w:tcPr>
            <w:tcW w:w="1843" w:type="dxa"/>
            <w:vAlign w:val="center"/>
          </w:tcPr>
          <w:p w14:paraId="0E307910" w14:textId="36D21E61" w:rsidR="009405D1" w:rsidRDefault="00156D89" w:rsidP="001D197E">
            <w:pPr>
              <w:jc w:val="left"/>
            </w:pPr>
            <m:oMathPara>
              <m:oMath>
                <m:r>
                  <w:rPr>
                    <w:rFonts w:ascii="Cambria Math" w:hAnsi="Cambria Math"/>
                  </w:rPr>
                  <m:t>h</m:t>
                </m:r>
              </m:oMath>
            </m:oMathPara>
          </w:p>
        </w:tc>
        <w:tc>
          <w:tcPr>
            <w:tcW w:w="7229" w:type="dxa"/>
            <w:vAlign w:val="center"/>
          </w:tcPr>
          <w:p w14:paraId="74A1019F" w14:textId="6E373E3F" w:rsidR="009405D1" w:rsidRDefault="00156D89" w:rsidP="001D197E">
            <w:pPr>
              <w:spacing w:line="276" w:lineRule="auto"/>
              <w:jc w:val="left"/>
            </w:pPr>
            <w:r>
              <w:t xml:space="preserve">épaisseur de film lubrifiant </w:t>
            </w:r>
          </w:p>
        </w:tc>
      </w:tr>
      <w:tr w:rsidR="009405D1" w:rsidRPr="00AA3E05" w14:paraId="1589A1BE" w14:textId="77777777" w:rsidTr="00384431">
        <w:trPr>
          <w:trHeight w:val="340"/>
        </w:trPr>
        <w:tc>
          <w:tcPr>
            <w:tcW w:w="1843" w:type="dxa"/>
            <w:vAlign w:val="center"/>
          </w:tcPr>
          <w:p w14:paraId="10E8FBA5" w14:textId="252ACDC9" w:rsidR="009405D1" w:rsidRDefault="00156D89" w:rsidP="001D197E">
            <w:pPr>
              <w:jc w:val="left"/>
            </w:pPr>
            <m:oMathPara>
              <m:oMath>
                <m:r>
                  <w:rPr>
                    <w:rFonts w:ascii="Cambria Math" w:hAnsi="Cambria Math"/>
                  </w:rPr>
                  <m:t>C</m:t>
                </m:r>
              </m:oMath>
            </m:oMathPara>
          </w:p>
        </w:tc>
        <w:tc>
          <w:tcPr>
            <w:tcW w:w="7229" w:type="dxa"/>
            <w:vAlign w:val="center"/>
          </w:tcPr>
          <w:p w14:paraId="550AAC87" w14:textId="48D1FC35" w:rsidR="009405D1" w:rsidRDefault="00156D89" w:rsidP="00156D89">
            <w:pPr>
              <w:spacing w:line="276" w:lineRule="auto"/>
              <w:jc w:val="left"/>
            </w:pPr>
            <w:r>
              <w:t>Jeu radial du palier</w:t>
            </w:r>
          </w:p>
        </w:tc>
      </w:tr>
      <w:tr w:rsidR="009405D1" w:rsidRPr="00AA3E05" w14:paraId="5199DC2E" w14:textId="77777777" w:rsidTr="00384431">
        <w:trPr>
          <w:trHeight w:val="340"/>
        </w:trPr>
        <w:tc>
          <w:tcPr>
            <w:tcW w:w="1843" w:type="dxa"/>
            <w:vAlign w:val="center"/>
          </w:tcPr>
          <w:p w14:paraId="23661DA4" w14:textId="67B5EA16" w:rsidR="009405D1" w:rsidRDefault="00730F42" w:rsidP="001D197E">
            <w:pPr>
              <w:jc w:val="left"/>
            </w:pPr>
            <m:oMathPara>
              <m:oMath>
                <m:sSub>
                  <m:sSubPr>
                    <m:ctrlPr>
                      <w:rPr>
                        <w:rFonts w:ascii="Cambria Math" w:hAnsi="Cambria Math"/>
                        <w:i/>
                        <w:iCs/>
                      </w:rPr>
                    </m:ctrlPr>
                  </m:sSubPr>
                  <m:e>
                    <m:r>
                      <w:rPr>
                        <w:rFonts w:ascii="Cambria Math" w:hAnsi="Cambria Math"/>
                      </w:rPr>
                      <m:t>x</m:t>
                    </m:r>
                  </m:e>
                  <m:sub>
                    <m:r>
                      <w:rPr>
                        <w:rFonts w:ascii="Cambria Math" w:hAnsi="Cambria Math"/>
                      </w:rPr>
                      <m:t>r</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r</m:t>
                    </m:r>
                  </m:sub>
                </m:sSub>
              </m:oMath>
            </m:oMathPara>
          </w:p>
        </w:tc>
        <w:tc>
          <w:tcPr>
            <w:tcW w:w="7229" w:type="dxa"/>
            <w:vAlign w:val="center"/>
          </w:tcPr>
          <w:p w14:paraId="1F8BCF3B" w14:textId="56F0DD46" w:rsidR="009405D1" w:rsidRDefault="00E30000" w:rsidP="00156D89">
            <w:pPr>
              <w:spacing w:line="276" w:lineRule="auto"/>
              <w:jc w:val="left"/>
            </w:pPr>
            <w:r>
              <w:t>déplacement</w:t>
            </w:r>
            <w:r w:rsidR="000C72EA">
              <w:t>s</w:t>
            </w:r>
            <w:r w:rsidR="00156D89">
              <w:t xml:space="preserve"> du rotor dans le palier </w:t>
            </w:r>
            <w:r w:rsidR="009F5CB8">
              <w:t xml:space="preserve"> dans le repère </w:t>
            </w:r>
            <m:oMath>
              <m:r>
                <w:rPr>
                  <w:rFonts w:ascii="Cambria Math" w:hAnsi="Cambria Math"/>
                </w:rPr>
                <m:t>R&lt;X,Y&gt;</m:t>
              </m:r>
            </m:oMath>
          </w:p>
        </w:tc>
      </w:tr>
      <w:tr w:rsidR="009405D1" w:rsidRPr="00AA3E05" w14:paraId="4EE777EA" w14:textId="77777777" w:rsidTr="00384431">
        <w:trPr>
          <w:trHeight w:val="340"/>
        </w:trPr>
        <w:tc>
          <w:tcPr>
            <w:tcW w:w="1843" w:type="dxa"/>
            <w:vAlign w:val="center"/>
          </w:tcPr>
          <w:p w14:paraId="32058B12" w14:textId="5DDB120F" w:rsidR="009405D1" w:rsidRDefault="00730F42" w:rsidP="007E1429">
            <m:oMathPara>
              <m:oMath>
                <m:sSub>
                  <m:sSubPr>
                    <m:ctrlPr>
                      <w:rPr>
                        <w:rFonts w:ascii="Cambria Math" w:hAnsi="Cambria Math"/>
                        <w:i/>
                      </w:rPr>
                    </m:ctrlPr>
                  </m:sSubPr>
                  <m:e>
                    <m:r>
                      <w:rPr>
                        <w:rFonts w:ascii="Cambria Math" w:hAnsi="Cambria Math"/>
                      </w:rPr>
                      <m:t>θ</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x</m:t>
                    </m:r>
                  </m:sub>
                </m:sSub>
              </m:oMath>
            </m:oMathPara>
          </w:p>
        </w:tc>
        <w:tc>
          <w:tcPr>
            <w:tcW w:w="7229" w:type="dxa"/>
            <w:vAlign w:val="center"/>
          </w:tcPr>
          <w:p w14:paraId="19B4F9FF" w14:textId="0C23CF16" w:rsidR="009405D1" w:rsidRDefault="007E1429" w:rsidP="007E1429">
            <w:pPr>
              <w:spacing w:line="276" w:lineRule="auto"/>
              <w:jc w:val="left"/>
            </w:pPr>
            <w:r>
              <w:t>angle</w:t>
            </w:r>
            <w:r w:rsidR="000C72EA">
              <w:t>s</w:t>
            </w:r>
            <w:r>
              <w:t xml:space="preserve"> de rotation au tour de l</w:t>
            </w:r>
            <w:r w:rsidR="00BA4FFF">
              <w:t xml:space="preserve">es </w:t>
            </w:r>
            <w:r>
              <w:t>axe</w:t>
            </w:r>
            <w:r w:rsidR="00BA4FFF">
              <w:t>s</w:t>
            </w:r>
            <w:r>
              <w:t xml:space="preserve"> </w:t>
            </w:r>
            <m:oMath>
              <m:r>
                <w:rPr>
                  <w:rFonts w:ascii="Cambria Math" w:hAnsi="Cambria Math"/>
                </w:rPr>
                <m:t xml:space="preserve">X </m:t>
              </m:r>
            </m:oMath>
            <w:r w:rsidR="00BA4FFF" w:rsidRPr="00BA4FFF">
              <w:t>et</w:t>
            </w:r>
            <m:oMath>
              <m:r>
                <w:rPr>
                  <w:rFonts w:ascii="Cambria Math" w:hAnsi="Cambria Math"/>
                </w:rPr>
                <m:t xml:space="preserve"> Y</m:t>
              </m:r>
            </m:oMath>
          </w:p>
        </w:tc>
      </w:tr>
      <w:tr w:rsidR="007E1429" w:rsidRPr="00AA3E05" w14:paraId="20F08503" w14:textId="77777777" w:rsidTr="00384431">
        <w:trPr>
          <w:trHeight w:val="340"/>
        </w:trPr>
        <w:tc>
          <w:tcPr>
            <w:tcW w:w="1843" w:type="dxa"/>
            <w:vAlign w:val="center"/>
          </w:tcPr>
          <w:p w14:paraId="6F69C10A" w14:textId="68BC0849" w:rsidR="007E1429" w:rsidRDefault="00BB0974" w:rsidP="007E1429">
            <m:oMathPara>
              <m:oMath>
                <m:r>
                  <w:rPr>
                    <w:rFonts w:ascii="Cambria Math" w:hAnsi="Cambria Math"/>
                  </w:rPr>
                  <m:t>z</m:t>
                </m:r>
              </m:oMath>
            </m:oMathPara>
          </w:p>
        </w:tc>
        <w:tc>
          <w:tcPr>
            <w:tcW w:w="7229" w:type="dxa"/>
            <w:vAlign w:val="center"/>
          </w:tcPr>
          <w:p w14:paraId="471F9052" w14:textId="73F4325A" w:rsidR="007E1429" w:rsidRDefault="00BB0974" w:rsidP="001D197E">
            <w:pPr>
              <w:spacing w:line="276" w:lineRule="auto"/>
              <w:jc w:val="left"/>
            </w:pPr>
            <w:r>
              <w:t xml:space="preserve">coordonnée axiale selon la direction axiale </w:t>
            </w:r>
            <m:oMath>
              <m:r>
                <w:rPr>
                  <w:rFonts w:ascii="Cambria Math" w:hAnsi="Cambria Math"/>
                </w:rPr>
                <m:t>Z</m:t>
              </m:r>
            </m:oMath>
          </w:p>
        </w:tc>
      </w:tr>
      <w:tr w:rsidR="007E1429" w:rsidRPr="00AA3E05" w14:paraId="05FBDF5B" w14:textId="77777777" w:rsidTr="00384431">
        <w:trPr>
          <w:trHeight w:val="340"/>
        </w:trPr>
        <w:tc>
          <w:tcPr>
            <w:tcW w:w="1843" w:type="dxa"/>
            <w:vAlign w:val="center"/>
          </w:tcPr>
          <w:p w14:paraId="2C10F4CA" w14:textId="337EB25B" w:rsidR="007E1429" w:rsidRDefault="00AD74C6" w:rsidP="007E1429">
            <m:oMathPara>
              <m:oMath>
                <m:r>
                  <w:rPr>
                    <w:rFonts w:ascii="Cambria Math" w:hAnsi="Cambria Math"/>
                  </w:rPr>
                  <m:t>p</m:t>
                </m:r>
              </m:oMath>
            </m:oMathPara>
          </w:p>
        </w:tc>
        <w:tc>
          <w:tcPr>
            <w:tcW w:w="7229" w:type="dxa"/>
            <w:vAlign w:val="center"/>
          </w:tcPr>
          <w:p w14:paraId="218BA9C0" w14:textId="56EF0B6B" w:rsidR="007E1429" w:rsidRDefault="00AD74C6" w:rsidP="001D197E">
            <w:pPr>
              <w:spacing w:line="276" w:lineRule="auto"/>
              <w:jc w:val="left"/>
            </w:pPr>
            <w:r>
              <w:t>pression</w:t>
            </w:r>
          </w:p>
        </w:tc>
      </w:tr>
      <w:tr w:rsidR="007E1429" w:rsidRPr="00AA3E05" w14:paraId="6225344B" w14:textId="77777777" w:rsidTr="00384431">
        <w:trPr>
          <w:trHeight w:val="340"/>
        </w:trPr>
        <w:tc>
          <w:tcPr>
            <w:tcW w:w="1843" w:type="dxa"/>
            <w:vAlign w:val="center"/>
          </w:tcPr>
          <w:p w14:paraId="4CFC95C6" w14:textId="508C87EC" w:rsidR="007E1429" w:rsidRDefault="00AD74C6" w:rsidP="007E1429">
            <m:oMathPara>
              <m:oMath>
                <m:r>
                  <w:rPr>
                    <w:rFonts w:ascii="Cambria Math" w:hAnsi="Cambria Math"/>
                  </w:rPr>
                  <m:t>x,y,z</m:t>
                </m:r>
              </m:oMath>
            </m:oMathPara>
          </w:p>
        </w:tc>
        <w:tc>
          <w:tcPr>
            <w:tcW w:w="7229" w:type="dxa"/>
            <w:vAlign w:val="center"/>
          </w:tcPr>
          <w:p w14:paraId="110AB096" w14:textId="06F6793D" w:rsidR="007E1429" w:rsidRDefault="00AD74C6" w:rsidP="001D197E">
            <w:pPr>
              <w:spacing w:line="276" w:lineRule="auto"/>
              <w:jc w:val="left"/>
            </w:pPr>
            <w:r>
              <w:t>coordonnée du domaine du film lubrifiant</w:t>
            </w:r>
          </w:p>
        </w:tc>
      </w:tr>
      <w:tr w:rsidR="007E1429" w:rsidRPr="00AA3E05" w14:paraId="1954B5B8" w14:textId="77777777" w:rsidTr="00384431">
        <w:trPr>
          <w:trHeight w:val="340"/>
        </w:trPr>
        <w:tc>
          <w:tcPr>
            <w:tcW w:w="1843" w:type="dxa"/>
            <w:vAlign w:val="center"/>
          </w:tcPr>
          <w:p w14:paraId="6A8DEDDE" w14:textId="1CA8AE6D" w:rsidR="007E1429" w:rsidRDefault="00AD74C6" w:rsidP="00AD74C6">
            <m:oMathPara>
              <m:oMath>
                <m:r>
                  <w:rPr>
                    <w:rFonts w:ascii="Cambria Math" w:hAnsi="Cambria Math"/>
                  </w:rPr>
                  <m:t>u,v,w</m:t>
                </m:r>
              </m:oMath>
            </m:oMathPara>
          </w:p>
        </w:tc>
        <w:tc>
          <w:tcPr>
            <w:tcW w:w="7229" w:type="dxa"/>
            <w:vAlign w:val="center"/>
          </w:tcPr>
          <w:p w14:paraId="61EB4220" w14:textId="052DD17D" w:rsidR="007E1429" w:rsidRDefault="000873FC" w:rsidP="001D197E">
            <w:pPr>
              <w:spacing w:line="276" w:lineRule="auto"/>
              <w:jc w:val="left"/>
            </w:pPr>
            <w:r>
              <w:t>c</w:t>
            </w:r>
            <w:r w:rsidR="00AD74C6">
              <w:t xml:space="preserve">omposants du champ de vitesse du film lubrifiant </w:t>
            </w:r>
          </w:p>
        </w:tc>
      </w:tr>
      <w:tr w:rsidR="007E1429" w:rsidRPr="00AA3E05" w14:paraId="0E577942" w14:textId="77777777" w:rsidTr="00384431">
        <w:trPr>
          <w:trHeight w:val="340"/>
        </w:trPr>
        <w:tc>
          <w:tcPr>
            <w:tcW w:w="1843" w:type="dxa"/>
            <w:vAlign w:val="center"/>
          </w:tcPr>
          <w:p w14:paraId="48075D25" w14:textId="39ABFDE6" w:rsidR="007E1429" w:rsidRDefault="00730F42" w:rsidP="000873FC">
            <m:oMathPara>
              <m:oMath>
                <m:sSub>
                  <m:sSubPr>
                    <m:ctrlPr>
                      <w:rPr>
                        <w:rFonts w:ascii="Cambria Math" w:hAnsi="Cambria Math" w:cs="Cambria Math"/>
                        <w:i/>
                        <w:szCs w:val="22"/>
                      </w:rPr>
                    </m:ctrlPr>
                  </m:sSubPr>
                  <m:e>
                    <m:r>
                      <w:rPr>
                        <w:rFonts w:ascii="Cambria Math" w:hAnsi="Cambria Math" w:cs="Cambria Math"/>
                        <w:szCs w:val="22"/>
                      </w:rPr>
                      <m:t>U</m:t>
                    </m:r>
                  </m:e>
                  <m:sub>
                    <m:r>
                      <w:rPr>
                        <w:rFonts w:ascii="Cambria Math" w:hAnsi="Cambria Math" w:cs="Cambria Math"/>
                        <w:szCs w:val="22"/>
                      </w:rPr>
                      <m:t>1,2</m:t>
                    </m:r>
                  </m:sub>
                </m:sSub>
                <m:r>
                  <w:rPr>
                    <w:rFonts w:ascii="Cambria Math" w:hAnsi="Cambria Math" w:cs="Cambria Math"/>
                    <w:szCs w:val="22"/>
                  </w:rPr>
                  <m:t>,</m:t>
                </m:r>
                <m:sSub>
                  <m:sSubPr>
                    <m:ctrlPr>
                      <w:rPr>
                        <w:rFonts w:ascii="Cambria Math" w:hAnsi="Cambria Math" w:cs="Cambria Math"/>
                        <w:i/>
                        <w:szCs w:val="22"/>
                      </w:rPr>
                    </m:ctrlPr>
                  </m:sSubPr>
                  <m:e>
                    <m:r>
                      <w:rPr>
                        <w:rFonts w:ascii="Cambria Math" w:hAnsi="Cambria Math" w:cs="Cambria Math"/>
                        <w:szCs w:val="22"/>
                      </w:rPr>
                      <m:t>V</m:t>
                    </m:r>
                  </m:e>
                  <m:sub>
                    <m:r>
                      <w:rPr>
                        <w:rFonts w:ascii="Cambria Math" w:hAnsi="Cambria Math" w:cs="Cambria Math"/>
                        <w:szCs w:val="22"/>
                      </w:rPr>
                      <m:t>1,2</m:t>
                    </m:r>
                  </m:sub>
                </m:sSub>
                <m:r>
                  <w:rPr>
                    <w:rFonts w:ascii="Cambria Math" w:hAnsi="Cambria Math" w:cs="Cambria Math"/>
                    <w:szCs w:val="22"/>
                  </w:rPr>
                  <m:t>,</m:t>
                </m:r>
                <m:sSub>
                  <m:sSubPr>
                    <m:ctrlPr>
                      <w:rPr>
                        <w:rFonts w:ascii="Cambria Math" w:hAnsi="Cambria Math" w:cs="Cambria Math"/>
                        <w:i/>
                        <w:szCs w:val="22"/>
                      </w:rPr>
                    </m:ctrlPr>
                  </m:sSubPr>
                  <m:e>
                    <m:r>
                      <w:rPr>
                        <w:rFonts w:ascii="Cambria Math" w:hAnsi="Cambria Math" w:cs="Cambria Math"/>
                        <w:szCs w:val="22"/>
                      </w:rPr>
                      <m:t>W</m:t>
                    </m:r>
                  </m:e>
                  <m:sub>
                    <m:r>
                      <w:rPr>
                        <w:rFonts w:ascii="Cambria Math" w:hAnsi="Cambria Math" w:cs="Cambria Math"/>
                        <w:szCs w:val="22"/>
                      </w:rPr>
                      <m:t>1,2</m:t>
                    </m:r>
                  </m:sub>
                </m:sSub>
              </m:oMath>
            </m:oMathPara>
          </w:p>
        </w:tc>
        <w:tc>
          <w:tcPr>
            <w:tcW w:w="7229" w:type="dxa"/>
            <w:vAlign w:val="center"/>
          </w:tcPr>
          <w:p w14:paraId="5D8D3C84" w14:textId="43656C1B" w:rsidR="007E1429" w:rsidRDefault="000873FC" w:rsidP="001D197E">
            <w:pPr>
              <w:spacing w:line="276" w:lineRule="auto"/>
              <w:jc w:val="left"/>
            </w:pPr>
            <w:r>
              <w:t>champ de vitesse imposée aux parois supérieure ou inférieure</w:t>
            </w:r>
          </w:p>
        </w:tc>
      </w:tr>
      <w:tr w:rsidR="000D48E4" w:rsidRPr="00AA3E05" w14:paraId="748D9160" w14:textId="77777777" w:rsidTr="00384431">
        <w:trPr>
          <w:trHeight w:val="340"/>
        </w:trPr>
        <w:tc>
          <w:tcPr>
            <w:tcW w:w="1843" w:type="dxa"/>
            <w:vAlign w:val="center"/>
          </w:tcPr>
          <w:p w14:paraId="7E9946EC" w14:textId="4C502801" w:rsidR="000D48E4" w:rsidRDefault="000D48E4" w:rsidP="000873FC">
            <w:pPr>
              <w:rPr>
                <w:szCs w:val="22"/>
              </w:rPr>
            </w:pPr>
            <m:oMathPara>
              <m:oMath>
                <m:r>
                  <w:rPr>
                    <w:rFonts w:ascii="Cambria Math" w:hAnsi="Cambria Math"/>
                  </w:rPr>
                  <m:t>U</m:t>
                </m:r>
              </m:oMath>
            </m:oMathPara>
          </w:p>
        </w:tc>
        <w:tc>
          <w:tcPr>
            <w:tcW w:w="7229" w:type="dxa"/>
            <w:vAlign w:val="center"/>
          </w:tcPr>
          <w:p w14:paraId="5942D90C" w14:textId="5C5124B3" w:rsidR="000D48E4" w:rsidRDefault="000D48E4" w:rsidP="00080993">
            <w:pPr>
              <w:spacing w:line="276" w:lineRule="auto"/>
              <w:jc w:val="left"/>
            </w:pPr>
            <w:r>
              <w:t xml:space="preserve">Vitesse de rotation du rotor </w:t>
            </w:r>
            <w:r w:rsidR="00080993">
              <w:t xml:space="preserve">dans la direction </w:t>
            </w:r>
            <m:oMath>
              <m:r>
                <w:rPr>
                  <w:rFonts w:ascii="Cambria Math" w:hAnsi="Cambria Math"/>
                </w:rPr>
                <m:t>x</m:t>
              </m:r>
            </m:oMath>
            <w:r>
              <w:t xml:space="preserve"> </w:t>
            </w:r>
            <w:r w:rsidR="00080993">
              <w:t xml:space="preserve">en </w:t>
            </w:r>
            <w:r>
              <w:t>[</w:t>
            </w:r>
            <m:oMath>
              <m:r>
                <w:rPr>
                  <w:rFonts w:ascii="Cambria Math" w:hAnsi="Cambria Math"/>
                </w:rPr>
                <m:t>m/s</m:t>
              </m:r>
            </m:oMath>
            <w:r>
              <w:t>]</w:t>
            </w:r>
          </w:p>
        </w:tc>
      </w:tr>
      <w:tr w:rsidR="007E1429" w:rsidRPr="00AA3E05" w14:paraId="49088A7E" w14:textId="77777777" w:rsidTr="00384431">
        <w:trPr>
          <w:trHeight w:val="340"/>
        </w:trPr>
        <w:tc>
          <w:tcPr>
            <w:tcW w:w="1843" w:type="dxa"/>
            <w:vAlign w:val="center"/>
          </w:tcPr>
          <w:p w14:paraId="6695E796" w14:textId="085C1D31" w:rsidR="007E1429" w:rsidRDefault="00730F42" w:rsidP="0040000A">
            <w:pPr>
              <w:jc w:val="center"/>
            </w:pPr>
            <m:oMath>
              <m:sSub>
                <m:sSubPr>
                  <m:ctrlPr>
                    <w:rPr>
                      <w:rFonts w:ascii="Cambria Math" w:hAnsi="Cambria Math"/>
                      <w:i/>
                      <w:szCs w:val="22"/>
                    </w:rPr>
                  </m:ctrlPr>
                </m:sSubPr>
                <m:e>
                  <m:r>
                    <w:rPr>
                      <w:rFonts w:ascii="Cambria Math" w:hAnsi="Cambria Math"/>
                      <w:szCs w:val="22"/>
                    </w:rPr>
                    <m:t>I</m:t>
                  </m:r>
                </m:e>
                <m:sub>
                  <m:r>
                    <w:rPr>
                      <w:rFonts w:ascii="Cambria Math" w:hAnsi="Cambria Math"/>
                      <w:szCs w:val="22"/>
                    </w:rPr>
                    <m:t>1</m:t>
                  </m:r>
                </m:sub>
              </m:sSub>
              <m:r>
                <w:rPr>
                  <w:rFonts w:ascii="Cambria Math" w:hAnsi="Cambria Math"/>
                  <w:szCs w:val="22"/>
                </w:rPr>
                <m:t xml:space="preserve">, </m:t>
              </m:r>
              <m:sSub>
                <m:sSubPr>
                  <m:ctrlPr>
                    <w:rPr>
                      <w:rFonts w:ascii="Cambria Math" w:hAnsi="Cambria Math"/>
                      <w:i/>
                      <w:szCs w:val="22"/>
                    </w:rPr>
                  </m:ctrlPr>
                </m:sSubPr>
                <m:e>
                  <m:r>
                    <w:rPr>
                      <w:rFonts w:ascii="Cambria Math" w:hAnsi="Cambria Math"/>
                      <w:szCs w:val="22"/>
                    </w:rPr>
                    <m:t>I</m:t>
                  </m:r>
                </m:e>
                <m:sub>
                  <m:r>
                    <w:rPr>
                      <w:rFonts w:ascii="Cambria Math" w:hAnsi="Cambria Math"/>
                      <w:szCs w:val="22"/>
                    </w:rPr>
                    <m:t>0</m:t>
                  </m:r>
                </m:sub>
              </m:sSub>
              <m:r>
                <w:rPr>
                  <w:rFonts w:ascii="Cambria Math" w:hAnsi="Cambria Math"/>
                  <w:szCs w:val="22"/>
                </w:rPr>
                <m:t xml:space="preserve">, </m:t>
              </m:r>
              <m:sSub>
                <m:sSubPr>
                  <m:ctrlPr>
                    <w:rPr>
                      <w:rFonts w:ascii="Cambria Math" w:hAnsi="Cambria Math"/>
                      <w:i/>
                      <w:szCs w:val="22"/>
                    </w:rPr>
                  </m:ctrlPr>
                </m:sSubPr>
                <m:e>
                  <m:r>
                    <w:rPr>
                      <w:rFonts w:ascii="Cambria Math" w:hAnsi="Cambria Math"/>
                      <w:szCs w:val="22"/>
                    </w:rPr>
                    <m:t>J</m:t>
                  </m:r>
                </m:e>
                <m:sub>
                  <m:r>
                    <w:rPr>
                      <w:rFonts w:ascii="Cambria Math" w:hAnsi="Cambria Math"/>
                      <w:szCs w:val="22"/>
                    </w:rPr>
                    <m:t>1</m:t>
                  </m:r>
                </m:sub>
              </m:sSub>
            </m:oMath>
            <w:r w:rsidR="0040000A" w:rsidRPr="001B0A51">
              <w:rPr>
                <w:szCs w:val="22"/>
              </w:rPr>
              <w:t xml:space="preserve"> et </w:t>
            </w:r>
            <m:oMath>
              <m:sSub>
                <m:sSubPr>
                  <m:ctrlPr>
                    <w:rPr>
                      <w:rFonts w:ascii="Cambria Math" w:hAnsi="Cambria Math"/>
                      <w:i/>
                      <w:szCs w:val="22"/>
                    </w:rPr>
                  </m:ctrlPr>
                </m:sSubPr>
                <m:e>
                  <m:r>
                    <w:rPr>
                      <w:rFonts w:ascii="Cambria Math" w:hAnsi="Cambria Math"/>
                      <w:szCs w:val="22"/>
                    </w:rPr>
                    <m:t>J</m:t>
                  </m:r>
                </m:e>
                <m:sub>
                  <m:r>
                    <w:rPr>
                      <w:rFonts w:ascii="Cambria Math" w:hAnsi="Cambria Math"/>
                      <w:szCs w:val="22"/>
                    </w:rPr>
                    <m:t>0</m:t>
                  </m:r>
                </m:sub>
              </m:sSub>
            </m:oMath>
          </w:p>
        </w:tc>
        <w:tc>
          <w:tcPr>
            <w:tcW w:w="7229" w:type="dxa"/>
            <w:vAlign w:val="center"/>
          </w:tcPr>
          <w:p w14:paraId="1FE255F6" w14:textId="590E18BA" w:rsidR="007E1429" w:rsidRDefault="0040000A" w:rsidP="001D197E">
            <w:pPr>
              <w:spacing w:line="276" w:lineRule="auto"/>
              <w:jc w:val="left"/>
            </w:pPr>
            <w:r>
              <w:t>termes des intégrations</w:t>
            </w:r>
          </w:p>
        </w:tc>
      </w:tr>
      <w:tr w:rsidR="004E2186" w:rsidRPr="00AA3E05" w14:paraId="26235B2E" w14:textId="77777777" w:rsidTr="00384431">
        <w:trPr>
          <w:trHeight w:val="340"/>
        </w:trPr>
        <w:tc>
          <w:tcPr>
            <w:tcW w:w="1843" w:type="dxa"/>
            <w:vAlign w:val="center"/>
          </w:tcPr>
          <w:p w14:paraId="1F5B4F7F" w14:textId="0808BCE8" w:rsidR="004E2186" w:rsidRDefault="00730F42" w:rsidP="004E2186">
            <w:pPr>
              <w:jc w:val="center"/>
              <w:rPr>
                <w:szCs w:val="22"/>
              </w:rPr>
            </w:pPr>
            <m:oMathPara>
              <m:oMath>
                <m:sSub>
                  <m:sSubPr>
                    <m:ctrlPr>
                      <w:rPr>
                        <w:rFonts w:ascii="Cambria Math" w:hAnsi="Cambria Math"/>
                        <w:i/>
                      </w:rPr>
                    </m:ctrlPr>
                  </m:sSubPr>
                  <m:e>
                    <m:r>
                      <w:rPr>
                        <w:rFonts w:ascii="Cambria Math" w:hAnsi="Cambria Math"/>
                      </w:rPr>
                      <m:t>G</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k</m:t>
                    </m:r>
                  </m:sub>
                </m:sSub>
              </m:oMath>
            </m:oMathPara>
          </w:p>
        </w:tc>
        <w:tc>
          <w:tcPr>
            <w:tcW w:w="7229" w:type="dxa"/>
            <w:vAlign w:val="center"/>
          </w:tcPr>
          <w:p w14:paraId="0D0579EE" w14:textId="5243B2AC" w:rsidR="004E2186" w:rsidRDefault="004E2186" w:rsidP="004E2186">
            <w:pPr>
              <w:spacing w:line="276" w:lineRule="auto"/>
              <w:jc w:val="left"/>
            </w:pPr>
            <w:r>
              <w:t xml:space="preserve">fonctions qui dépendent des coordonnées </w:t>
            </w:r>
            <m:oMath>
              <m:r>
                <w:rPr>
                  <w:rFonts w:ascii="Cambria Math" w:hAnsi="Cambria Math"/>
                </w:rPr>
                <m:t>x,z</m:t>
              </m:r>
            </m:oMath>
          </w:p>
        </w:tc>
      </w:tr>
      <w:tr w:rsidR="004E2186" w:rsidRPr="00AA3E05" w14:paraId="7203F631" w14:textId="77777777" w:rsidTr="00384431">
        <w:trPr>
          <w:trHeight w:val="340"/>
        </w:trPr>
        <w:tc>
          <w:tcPr>
            <w:tcW w:w="1843" w:type="dxa"/>
            <w:vAlign w:val="center"/>
          </w:tcPr>
          <w:p w14:paraId="0E634788" w14:textId="7636DE77" w:rsidR="004E2186" w:rsidRDefault="004E2186" w:rsidP="004E2186">
            <m:oMathPara>
              <m:oMath>
                <m:r>
                  <w:rPr>
                    <w:rFonts w:ascii="Cambria Math" w:hAnsi="Cambria Math"/>
                    <w:szCs w:val="22"/>
                  </w:rPr>
                  <w:lastRenderedPageBreak/>
                  <m:t>t</m:t>
                </m:r>
              </m:oMath>
            </m:oMathPara>
          </w:p>
        </w:tc>
        <w:tc>
          <w:tcPr>
            <w:tcW w:w="7229" w:type="dxa"/>
            <w:vAlign w:val="center"/>
          </w:tcPr>
          <w:p w14:paraId="11BBF072" w14:textId="1106541B" w:rsidR="004E2186" w:rsidRDefault="004E2186" w:rsidP="004E2186">
            <w:pPr>
              <w:spacing w:line="276" w:lineRule="auto"/>
              <w:jc w:val="left"/>
            </w:pPr>
            <w:r>
              <w:t>Instant du temps</w:t>
            </w:r>
          </w:p>
        </w:tc>
      </w:tr>
      <w:tr w:rsidR="004E2186" w:rsidRPr="00AA3E05" w14:paraId="08849CBB" w14:textId="77777777" w:rsidTr="00384431">
        <w:trPr>
          <w:trHeight w:val="340"/>
        </w:trPr>
        <w:tc>
          <w:tcPr>
            <w:tcW w:w="1843" w:type="dxa"/>
            <w:vAlign w:val="center"/>
          </w:tcPr>
          <w:p w14:paraId="56CD7B88" w14:textId="061BA186" w:rsidR="004E2186" w:rsidRDefault="004E2186" w:rsidP="004E2186">
            <w:pPr>
              <w:rPr>
                <w:szCs w:val="22"/>
              </w:rPr>
            </w:pPr>
            <m:oMathPara>
              <m:oMath>
                <m:r>
                  <w:rPr>
                    <w:rFonts w:ascii="Cambria Math" w:hAnsi="Cambria Math"/>
                  </w:rPr>
                  <m:t>ρ</m:t>
                </m:r>
              </m:oMath>
            </m:oMathPara>
          </w:p>
        </w:tc>
        <w:tc>
          <w:tcPr>
            <w:tcW w:w="7229" w:type="dxa"/>
            <w:vAlign w:val="center"/>
          </w:tcPr>
          <w:p w14:paraId="24090153" w14:textId="6D1037E4" w:rsidR="004E2186" w:rsidRDefault="004E2186" w:rsidP="004E2186">
            <w:pPr>
              <w:spacing w:line="276" w:lineRule="auto"/>
              <w:jc w:val="left"/>
            </w:pPr>
            <w:r>
              <w:t>densité</w:t>
            </w:r>
          </w:p>
        </w:tc>
      </w:tr>
      <w:tr w:rsidR="004E2186" w:rsidRPr="00AA3E05" w14:paraId="6ABA27D7" w14:textId="77777777" w:rsidTr="00384431">
        <w:trPr>
          <w:trHeight w:val="340"/>
        </w:trPr>
        <w:tc>
          <w:tcPr>
            <w:tcW w:w="1843" w:type="dxa"/>
            <w:vAlign w:val="center"/>
          </w:tcPr>
          <w:p w14:paraId="6ABE02C8" w14:textId="798B2E7F" w:rsidR="004E2186" w:rsidRDefault="004E2186" w:rsidP="004E2186">
            <w:pPr>
              <w:rPr>
                <w:szCs w:val="22"/>
              </w:rPr>
            </w:pPr>
            <m:oMathPara>
              <m:oMath>
                <m:r>
                  <w:rPr>
                    <w:rFonts w:ascii="Cambria Math" w:hAnsi="Cambria Math"/>
                  </w:rPr>
                  <m:t>μ</m:t>
                </m:r>
              </m:oMath>
            </m:oMathPara>
          </w:p>
        </w:tc>
        <w:tc>
          <w:tcPr>
            <w:tcW w:w="7229" w:type="dxa"/>
            <w:vAlign w:val="center"/>
          </w:tcPr>
          <w:p w14:paraId="167D9497" w14:textId="7E69B530" w:rsidR="004E2186" w:rsidRDefault="004E2186" w:rsidP="004E2186">
            <w:pPr>
              <w:spacing w:line="276" w:lineRule="auto"/>
              <w:jc w:val="left"/>
            </w:pPr>
            <w:r>
              <w:t>viscosité dynamique</w:t>
            </w:r>
          </w:p>
        </w:tc>
      </w:tr>
      <w:tr w:rsidR="004E2186" w:rsidRPr="00AA3E05" w14:paraId="026B4024" w14:textId="77777777" w:rsidTr="00384431">
        <w:trPr>
          <w:trHeight w:val="340"/>
        </w:trPr>
        <w:tc>
          <w:tcPr>
            <w:tcW w:w="1843" w:type="dxa"/>
            <w:vAlign w:val="center"/>
          </w:tcPr>
          <w:p w14:paraId="0395F73D" w14:textId="499ABE99" w:rsidR="004E2186" w:rsidRDefault="004E2186" w:rsidP="004E2186">
            <w:pPr>
              <w:rPr>
                <w:szCs w:val="22"/>
              </w:rPr>
            </w:pPr>
            <m:oMathPara>
              <m:oMath>
                <m:r>
                  <w:rPr>
                    <w:rFonts w:ascii="Cambria Math" w:hAnsi="Cambria Math" w:cs="Cambria Math"/>
                    <w:szCs w:val="23"/>
                  </w:rPr>
                  <m:t>θ</m:t>
                </m:r>
              </m:oMath>
            </m:oMathPara>
          </w:p>
        </w:tc>
        <w:tc>
          <w:tcPr>
            <w:tcW w:w="7229" w:type="dxa"/>
            <w:vAlign w:val="center"/>
          </w:tcPr>
          <w:p w14:paraId="2B3A9B79" w14:textId="237DD250" w:rsidR="004E2186" w:rsidRDefault="004E2186" w:rsidP="004E2186">
            <w:pPr>
              <w:spacing w:line="276" w:lineRule="auto"/>
              <w:jc w:val="left"/>
            </w:pPr>
            <w:r w:rsidRPr="008317A9">
              <w:rPr>
                <w:szCs w:val="23"/>
              </w:rPr>
              <w:t>l</w:t>
            </w:r>
            <w:r>
              <w:rPr>
                <w:szCs w:val="23"/>
              </w:rPr>
              <w:t>e</w:t>
            </w:r>
            <w:r w:rsidRPr="008317A9">
              <w:rPr>
                <w:szCs w:val="23"/>
              </w:rPr>
              <w:t xml:space="preserve"> facteur de remplissage</w:t>
            </w:r>
            <w:r>
              <w:rPr>
                <w:szCs w:val="23"/>
              </w:rPr>
              <w:t xml:space="preserve"> entre 0 et 1</w:t>
            </w:r>
          </w:p>
        </w:tc>
      </w:tr>
      <w:tr w:rsidR="004E2186" w:rsidRPr="00AA3E05" w14:paraId="0D924872" w14:textId="77777777" w:rsidTr="00384431">
        <w:trPr>
          <w:trHeight w:val="340"/>
        </w:trPr>
        <w:tc>
          <w:tcPr>
            <w:tcW w:w="1843" w:type="dxa"/>
            <w:vAlign w:val="center"/>
          </w:tcPr>
          <w:p w14:paraId="11433238" w14:textId="70DA2BDF" w:rsidR="004E2186" w:rsidRDefault="00730F42" w:rsidP="004E2186">
            <w:pPr>
              <w:rPr>
                <w:szCs w:val="22"/>
              </w:rPr>
            </w:pPr>
            <m:oMathPara>
              <m:oMath>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oMath>
            </m:oMathPara>
          </w:p>
        </w:tc>
        <w:tc>
          <w:tcPr>
            <w:tcW w:w="7229" w:type="dxa"/>
            <w:vAlign w:val="center"/>
          </w:tcPr>
          <w:p w14:paraId="59EA5380" w14:textId="62A74D89" w:rsidR="004E2186" w:rsidRDefault="004E2186" w:rsidP="004E2186">
            <w:pPr>
              <w:spacing w:line="276" w:lineRule="auto"/>
              <w:jc w:val="left"/>
            </w:pPr>
            <w:r>
              <w:t>pression de cavitation</w:t>
            </w:r>
          </w:p>
        </w:tc>
      </w:tr>
      <w:tr w:rsidR="004E2186" w:rsidRPr="00AA3E05" w14:paraId="4A693A34" w14:textId="77777777" w:rsidTr="00384431">
        <w:trPr>
          <w:trHeight w:val="340"/>
        </w:trPr>
        <w:tc>
          <w:tcPr>
            <w:tcW w:w="1843" w:type="dxa"/>
            <w:vAlign w:val="center"/>
          </w:tcPr>
          <w:p w14:paraId="3896143A" w14:textId="269C549E" w:rsidR="004E2186" w:rsidRDefault="004E2186" w:rsidP="004E2186">
            <w:pPr>
              <w:rPr>
                <w:szCs w:val="22"/>
              </w:rPr>
            </w:pPr>
            <m:oMathPara>
              <m:oMath>
                <m:r>
                  <w:rPr>
                    <w:rFonts w:ascii="Cambria Math" w:hAnsi="Cambria Math"/>
                    <w:szCs w:val="23"/>
                  </w:rPr>
                  <m:t>β</m:t>
                </m:r>
              </m:oMath>
            </m:oMathPara>
          </w:p>
        </w:tc>
        <w:tc>
          <w:tcPr>
            <w:tcW w:w="7229" w:type="dxa"/>
            <w:vAlign w:val="center"/>
          </w:tcPr>
          <w:p w14:paraId="7092CA56" w14:textId="6AD9D8C5" w:rsidR="004E2186" w:rsidRDefault="004E2186" w:rsidP="004E2186">
            <w:pPr>
              <w:spacing w:line="276" w:lineRule="auto"/>
              <w:jc w:val="left"/>
            </w:pPr>
            <w:r w:rsidRPr="00CE2507">
              <w:rPr>
                <w:szCs w:val="23"/>
              </w:rPr>
              <w:t>paramètre de régularisation</w:t>
            </w:r>
            <w:r>
              <w:rPr>
                <w:szCs w:val="23"/>
              </w:rPr>
              <w:t xml:space="preserve"> </w:t>
            </w:r>
          </w:p>
        </w:tc>
      </w:tr>
      <w:tr w:rsidR="004E2186" w:rsidRPr="00AA3E05" w14:paraId="50029AF2" w14:textId="77777777" w:rsidTr="00384431">
        <w:trPr>
          <w:trHeight w:val="340"/>
        </w:trPr>
        <w:tc>
          <w:tcPr>
            <w:tcW w:w="1843" w:type="dxa"/>
            <w:vAlign w:val="center"/>
          </w:tcPr>
          <w:p w14:paraId="1D02124E" w14:textId="383E3E44" w:rsidR="004E2186" w:rsidRDefault="004E2186" w:rsidP="004E2186">
            <w:pPr>
              <w:rPr>
                <w:szCs w:val="22"/>
              </w:rPr>
            </w:pPr>
            <m:oMathPara>
              <m:oMath>
                <m:r>
                  <w:rPr>
                    <w:rFonts w:ascii="Cambria Math" w:hAnsi="Cambria Math"/>
                  </w:rPr>
                  <m:t>λ</m:t>
                </m:r>
              </m:oMath>
            </m:oMathPara>
          </w:p>
        </w:tc>
        <w:tc>
          <w:tcPr>
            <w:tcW w:w="7229" w:type="dxa"/>
            <w:vAlign w:val="center"/>
          </w:tcPr>
          <w:p w14:paraId="7384FD9E" w14:textId="4C497863" w:rsidR="004E2186" w:rsidRDefault="004E2186" w:rsidP="004E2186">
            <w:pPr>
              <w:spacing w:line="276" w:lineRule="auto"/>
              <w:jc w:val="left"/>
            </w:pPr>
            <w:r>
              <w:t>coefficient de conductivité thermique</w:t>
            </w:r>
            <w:r w:rsidRPr="00E015DE">
              <w:t xml:space="preserve"> en [</w:t>
            </w:r>
            <m:oMath>
              <m:r>
                <w:rPr>
                  <w:rFonts w:ascii="Cambria Math" w:hAnsi="Cambria Math"/>
                </w:rPr>
                <m:t>W/mK</m:t>
              </m:r>
            </m:oMath>
            <w:r w:rsidRPr="00E015DE">
              <w:t>]</w:t>
            </w:r>
            <w:r w:rsidRPr="001B0A51">
              <w:rPr>
                <w:rFonts w:ascii="Cambria Math" w:hAnsi="Cambria Math"/>
                <w:szCs w:val="22"/>
              </w:rPr>
              <w:t xml:space="preserve">   </w:t>
            </w:r>
          </w:p>
        </w:tc>
      </w:tr>
      <w:tr w:rsidR="004E2186" w:rsidRPr="00AA3E05" w14:paraId="38BDF284" w14:textId="77777777" w:rsidTr="00384431">
        <w:trPr>
          <w:trHeight w:val="340"/>
        </w:trPr>
        <w:tc>
          <w:tcPr>
            <w:tcW w:w="1843" w:type="dxa"/>
            <w:vAlign w:val="center"/>
          </w:tcPr>
          <w:p w14:paraId="0A0EFAAF" w14:textId="56092994" w:rsidR="004E2186" w:rsidRDefault="00730F42" w:rsidP="004E2186">
            <m:oMathPara>
              <m:oMath>
                <m:sSub>
                  <m:sSubPr>
                    <m:ctrlPr>
                      <w:rPr>
                        <w:rFonts w:ascii="Cambria Math" w:hAnsi="Cambria Math" w:cs="Cambria Math"/>
                        <w:i/>
                        <w:szCs w:val="22"/>
                      </w:rPr>
                    </m:ctrlPr>
                  </m:sSubPr>
                  <m:e>
                    <m:r>
                      <w:rPr>
                        <w:rFonts w:ascii="Cambria Math" w:hAnsi="Cambria Math" w:cs="Cambria Math"/>
                        <w:szCs w:val="22"/>
                      </w:rPr>
                      <m:t>C</m:t>
                    </m:r>
                  </m:e>
                  <m:sub>
                    <m:r>
                      <w:rPr>
                        <w:rFonts w:ascii="Cambria Math" w:hAnsi="Cambria Math" w:cs="Cambria Math"/>
                        <w:szCs w:val="22"/>
                      </w:rPr>
                      <m:t>p</m:t>
                    </m:r>
                  </m:sub>
                </m:sSub>
              </m:oMath>
            </m:oMathPara>
          </w:p>
        </w:tc>
        <w:tc>
          <w:tcPr>
            <w:tcW w:w="7229" w:type="dxa"/>
            <w:vAlign w:val="center"/>
          </w:tcPr>
          <w:p w14:paraId="7BB3B89A" w14:textId="399C5D62" w:rsidR="004E2186" w:rsidRDefault="004E2186" w:rsidP="004E2186">
            <w:pPr>
              <w:spacing w:line="276" w:lineRule="auto"/>
              <w:jc w:val="left"/>
            </w:pPr>
            <w:r w:rsidRPr="00E015DE">
              <w:t>chaleur spécifique du fluide en [</w:t>
            </w:r>
            <m:oMath>
              <m:r>
                <w:rPr>
                  <w:rFonts w:ascii="Cambria Math" w:hAnsi="Cambria Math"/>
                </w:rPr>
                <m:t>J/kgK</m:t>
              </m:r>
            </m:oMath>
            <w:r w:rsidRPr="00E015DE">
              <w:t>]</w:t>
            </w:r>
          </w:p>
        </w:tc>
      </w:tr>
      <w:tr w:rsidR="004E2186" w:rsidRPr="00AA3E05" w14:paraId="3638F450" w14:textId="77777777" w:rsidTr="00384431">
        <w:trPr>
          <w:trHeight w:val="340"/>
        </w:trPr>
        <w:tc>
          <w:tcPr>
            <w:tcW w:w="1843" w:type="dxa"/>
            <w:vAlign w:val="center"/>
          </w:tcPr>
          <w:p w14:paraId="2A771CA5" w14:textId="125FBC82" w:rsidR="004E2186" w:rsidRDefault="004E2186" w:rsidP="004E2186">
            <w:pPr>
              <w:rPr>
                <w:szCs w:val="22"/>
              </w:rPr>
            </w:pPr>
            <m:oMathPara>
              <m:oMath>
                <m:r>
                  <w:rPr>
                    <w:rFonts w:ascii="Cambria Math" w:eastAsiaTheme="minorEastAsia" w:hAnsi="Cambria Math" w:cs="Cambria Math"/>
                    <w:color w:val="000000"/>
                    <w:szCs w:val="22"/>
                    <w:lang w:eastAsia="zh-CN"/>
                  </w:rPr>
                  <m:t>T</m:t>
                </m:r>
              </m:oMath>
            </m:oMathPara>
          </w:p>
        </w:tc>
        <w:tc>
          <w:tcPr>
            <w:tcW w:w="7229" w:type="dxa"/>
            <w:vAlign w:val="center"/>
          </w:tcPr>
          <w:p w14:paraId="3692BBBC" w14:textId="75685D8D" w:rsidR="004E2186" w:rsidRDefault="004E2186" w:rsidP="004E2186">
            <w:pPr>
              <w:spacing w:line="276" w:lineRule="auto"/>
              <w:jc w:val="left"/>
            </w:pPr>
            <w:r>
              <w:t>champ de température</w:t>
            </w:r>
          </w:p>
        </w:tc>
      </w:tr>
      <w:tr w:rsidR="004E2186" w:rsidRPr="00AA3E05" w14:paraId="4881BA70" w14:textId="77777777" w:rsidTr="00384431">
        <w:trPr>
          <w:trHeight w:val="340"/>
        </w:trPr>
        <w:tc>
          <w:tcPr>
            <w:tcW w:w="1843" w:type="dxa"/>
            <w:vAlign w:val="center"/>
          </w:tcPr>
          <w:p w14:paraId="705EEB0D" w14:textId="16FA310D" w:rsidR="004E2186" w:rsidRDefault="00730F42" w:rsidP="004E2186">
            <w:pPr>
              <w:rPr>
                <w:szCs w:val="22"/>
              </w:rPr>
            </w:pPr>
            <m:oMathPara>
              <m:oMath>
                <m:sSub>
                  <m:sSubPr>
                    <m:ctrlPr>
                      <w:rPr>
                        <w:rFonts w:ascii="Cambria Math" w:hAnsi="Cambria Math"/>
                        <w:i/>
                      </w:rPr>
                    </m:ctrlPr>
                  </m:sSubPr>
                  <m:e>
                    <m:r>
                      <w:rPr>
                        <w:rFonts w:ascii="Cambria Math" w:hAnsi="Cambria Math"/>
                      </w:rPr>
                      <m:t>A</m:t>
                    </m:r>
                  </m:e>
                  <m:sub>
                    <m:r>
                      <w:rPr>
                        <w:rFonts w:ascii="Cambria Math" w:hAnsi="Cambria Math"/>
                      </w:rPr>
                      <m:t>k</m:t>
                    </m:r>
                  </m:sub>
                </m:sSub>
              </m:oMath>
            </m:oMathPara>
          </w:p>
        </w:tc>
        <w:tc>
          <w:tcPr>
            <w:tcW w:w="7229" w:type="dxa"/>
            <w:vAlign w:val="center"/>
          </w:tcPr>
          <w:p w14:paraId="046C4438" w14:textId="0A1AB50C" w:rsidR="004E2186" w:rsidRDefault="004E2186" w:rsidP="004E2186">
            <w:pPr>
              <w:spacing w:line="276" w:lineRule="auto"/>
              <w:jc w:val="left"/>
            </w:pPr>
            <w:r>
              <w:t>coefficients de discrétisation</w:t>
            </w:r>
          </w:p>
        </w:tc>
      </w:tr>
      <w:tr w:rsidR="004E2186" w:rsidRPr="00AA3E05" w14:paraId="0D433C21" w14:textId="77777777" w:rsidTr="00384431">
        <w:trPr>
          <w:trHeight w:val="340"/>
        </w:trPr>
        <w:tc>
          <w:tcPr>
            <w:tcW w:w="1843" w:type="dxa"/>
            <w:vAlign w:val="center"/>
          </w:tcPr>
          <w:p w14:paraId="00DF97AA" w14:textId="515E734E" w:rsidR="004E2186" w:rsidRDefault="004E2186" w:rsidP="004E2186">
            <w:pPr>
              <w:rPr>
                <w:szCs w:val="22"/>
              </w:rPr>
            </w:pPr>
            <m:oMathPara>
              <m:oMath>
                <m:r>
                  <w:rPr>
                    <w:rFonts w:ascii="Cambria Math" w:hAnsi="Cambria Math"/>
                  </w:rPr>
                  <m:t>∆x,∆y,∆z</m:t>
                </m:r>
              </m:oMath>
            </m:oMathPara>
          </w:p>
        </w:tc>
        <w:tc>
          <w:tcPr>
            <w:tcW w:w="7229" w:type="dxa"/>
            <w:vAlign w:val="center"/>
          </w:tcPr>
          <w:p w14:paraId="1CCA058A" w14:textId="0FF9F516" w:rsidR="004E2186" w:rsidRDefault="004E2186" w:rsidP="004E2186">
            <w:pPr>
              <w:spacing w:line="276" w:lineRule="auto"/>
              <w:jc w:val="left"/>
            </w:pPr>
            <w:r>
              <w:t>pas de discrétisation spatiale</w:t>
            </w:r>
          </w:p>
        </w:tc>
      </w:tr>
      <w:tr w:rsidR="00637C97" w:rsidRPr="00AA3E05" w14:paraId="05D981B3" w14:textId="77777777" w:rsidTr="00384431">
        <w:trPr>
          <w:trHeight w:val="340"/>
        </w:trPr>
        <w:tc>
          <w:tcPr>
            <w:tcW w:w="1843" w:type="dxa"/>
            <w:vAlign w:val="center"/>
          </w:tcPr>
          <w:p w14:paraId="09965D65" w14:textId="582CAA2C" w:rsidR="00637C97" w:rsidRDefault="00637C97" w:rsidP="004E2186">
            <m:oMathPara>
              <m:oMath>
                <m:r>
                  <m:rPr>
                    <m:sty m:val="bi"/>
                  </m:rPr>
                  <w:rPr>
                    <w:rFonts w:ascii="Cambria Math" w:hAnsi="Cambria Math"/>
                  </w:rPr>
                  <m:t>p</m:t>
                </m:r>
              </m:oMath>
            </m:oMathPara>
          </w:p>
        </w:tc>
        <w:tc>
          <w:tcPr>
            <w:tcW w:w="7229" w:type="dxa"/>
            <w:vAlign w:val="center"/>
          </w:tcPr>
          <w:p w14:paraId="6889B45F" w14:textId="1E7ED1ED" w:rsidR="00637C97" w:rsidRDefault="00637C97" w:rsidP="004E2186">
            <w:pPr>
              <w:spacing w:line="276" w:lineRule="auto"/>
              <w:jc w:val="left"/>
            </w:pPr>
            <w:r>
              <w:t>vecteur de pression</w:t>
            </w:r>
          </w:p>
        </w:tc>
      </w:tr>
      <w:tr w:rsidR="00637C97" w:rsidRPr="00AA3E05" w14:paraId="37DDEF28" w14:textId="77777777" w:rsidTr="00384431">
        <w:trPr>
          <w:trHeight w:val="340"/>
        </w:trPr>
        <w:tc>
          <w:tcPr>
            <w:tcW w:w="1843" w:type="dxa"/>
            <w:vAlign w:val="center"/>
          </w:tcPr>
          <w:p w14:paraId="2E67A33B" w14:textId="15E779D5" w:rsidR="00637C97" w:rsidRDefault="00637C97" w:rsidP="004E2186">
            <m:oMathPara>
              <m:oMath>
                <m:r>
                  <m:rPr>
                    <m:sty m:val="bi"/>
                  </m:rPr>
                  <w:rPr>
                    <w:rFonts w:ascii="Cambria Math" w:hAnsi="Cambria Math"/>
                  </w:rPr>
                  <m:t>θ</m:t>
                </m:r>
              </m:oMath>
            </m:oMathPara>
          </w:p>
        </w:tc>
        <w:tc>
          <w:tcPr>
            <w:tcW w:w="7229" w:type="dxa"/>
            <w:vAlign w:val="center"/>
          </w:tcPr>
          <w:p w14:paraId="58EDDA56" w14:textId="4FA00E60" w:rsidR="00637C97" w:rsidRDefault="00637C97" w:rsidP="004E2186">
            <w:pPr>
              <w:spacing w:line="276" w:lineRule="auto"/>
              <w:jc w:val="left"/>
            </w:pPr>
            <w:r>
              <w:t xml:space="preserve">vecteur </w:t>
            </w:r>
            <w:proofErr w:type="gramStart"/>
            <w:r>
              <w:t>de la</w:t>
            </w:r>
            <w:proofErr w:type="gramEnd"/>
            <w:r>
              <w:t xml:space="preserve"> facteur de remplissage</w:t>
            </w:r>
          </w:p>
        </w:tc>
      </w:tr>
      <w:tr w:rsidR="002A604F" w:rsidRPr="00AA3E05" w14:paraId="2CCD7EBE" w14:textId="77777777" w:rsidTr="00384431">
        <w:trPr>
          <w:trHeight w:val="340"/>
        </w:trPr>
        <w:tc>
          <w:tcPr>
            <w:tcW w:w="1843" w:type="dxa"/>
            <w:vAlign w:val="center"/>
          </w:tcPr>
          <w:p w14:paraId="60AF6093" w14:textId="07EB1FD5" w:rsidR="002A604F" w:rsidRDefault="002A604F" w:rsidP="002A604F">
            <w:pPr>
              <w:rPr>
                <w:szCs w:val="22"/>
              </w:rPr>
            </w:pPr>
            <m:oMathPara>
              <m:oMath>
                <m:r>
                  <m:rPr>
                    <m:sty m:val="bi"/>
                  </m:rPr>
                  <w:rPr>
                    <w:rFonts w:ascii="Cambria Math" w:hAnsi="Cambria Math"/>
                  </w:rPr>
                  <m:t>A</m:t>
                </m:r>
              </m:oMath>
            </m:oMathPara>
          </w:p>
        </w:tc>
        <w:tc>
          <w:tcPr>
            <w:tcW w:w="7229" w:type="dxa"/>
            <w:vAlign w:val="center"/>
          </w:tcPr>
          <w:p w14:paraId="4318E31C" w14:textId="0677374D" w:rsidR="002A604F" w:rsidRDefault="002A604F" w:rsidP="00637C97">
            <w:pPr>
              <w:spacing w:line="276" w:lineRule="auto"/>
              <w:jc w:val="left"/>
            </w:pPr>
            <w:r>
              <w:t>Matrice d’assemblage des coefficients de discrétisation pour</w:t>
            </w:r>
            <w:r w:rsidR="00637C97">
              <w:t xml:space="preserve"> </w:t>
            </w:r>
            <m:oMath>
              <m:r>
                <m:rPr>
                  <m:sty m:val="bi"/>
                </m:rPr>
                <w:rPr>
                  <w:rFonts w:ascii="Cambria Math" w:hAnsi="Cambria Math"/>
                </w:rPr>
                <m:t>p</m:t>
              </m:r>
            </m:oMath>
          </w:p>
        </w:tc>
      </w:tr>
      <w:tr w:rsidR="002A604F" w:rsidRPr="00AA3E05" w14:paraId="741C6CFC" w14:textId="77777777" w:rsidTr="00384431">
        <w:trPr>
          <w:trHeight w:val="340"/>
        </w:trPr>
        <w:tc>
          <w:tcPr>
            <w:tcW w:w="1843" w:type="dxa"/>
            <w:vAlign w:val="center"/>
          </w:tcPr>
          <w:p w14:paraId="2806471A" w14:textId="05CA8E8A" w:rsidR="002A604F" w:rsidRDefault="002A604F" w:rsidP="002A604F">
            <w:pPr>
              <w:rPr>
                <w:szCs w:val="22"/>
              </w:rPr>
            </w:pPr>
            <m:oMathPara>
              <m:oMath>
                <m:r>
                  <m:rPr>
                    <m:sty m:val="bi"/>
                  </m:rPr>
                  <w:rPr>
                    <w:rFonts w:ascii="Cambria Math" w:hAnsi="Cambria Math"/>
                  </w:rPr>
                  <m:t>B</m:t>
                </m:r>
              </m:oMath>
            </m:oMathPara>
          </w:p>
        </w:tc>
        <w:tc>
          <w:tcPr>
            <w:tcW w:w="7229" w:type="dxa"/>
            <w:vAlign w:val="center"/>
          </w:tcPr>
          <w:p w14:paraId="13E28531" w14:textId="46CAFC07" w:rsidR="002A604F" w:rsidRDefault="002A604F" w:rsidP="002A604F">
            <w:pPr>
              <w:spacing w:line="276" w:lineRule="auto"/>
              <w:jc w:val="left"/>
            </w:pPr>
            <w:r>
              <w:t xml:space="preserve">Matrice d’assemblage des coefficients de discrétisation pour </w:t>
            </w:r>
            <m:oMath>
              <m:r>
                <m:rPr>
                  <m:sty m:val="bi"/>
                </m:rPr>
                <w:rPr>
                  <w:rFonts w:ascii="Cambria Math" w:hAnsi="Cambria Math"/>
                </w:rPr>
                <m:t>θ</m:t>
              </m:r>
            </m:oMath>
            <w:r>
              <w:t xml:space="preserve"> </w:t>
            </w:r>
          </w:p>
        </w:tc>
      </w:tr>
      <w:tr w:rsidR="002A604F" w:rsidRPr="00AA3E05" w14:paraId="04BBEB4B" w14:textId="77777777" w:rsidTr="00384431">
        <w:trPr>
          <w:trHeight w:val="340"/>
        </w:trPr>
        <w:tc>
          <w:tcPr>
            <w:tcW w:w="1843" w:type="dxa"/>
            <w:vAlign w:val="center"/>
          </w:tcPr>
          <w:p w14:paraId="04D43E14" w14:textId="743385B6" w:rsidR="002A604F" w:rsidRDefault="002A604F" w:rsidP="002A604F">
            <w:pPr>
              <w:rPr>
                <w:szCs w:val="22"/>
              </w:rPr>
            </w:pPr>
            <m:oMathPara>
              <m:oMath>
                <m:r>
                  <m:rPr>
                    <m:sty m:val="bi"/>
                  </m:rPr>
                  <w:rPr>
                    <w:rFonts w:ascii="Cambria Math" w:hAnsi="Cambria Math"/>
                  </w:rPr>
                  <m:t>c</m:t>
                </m:r>
              </m:oMath>
            </m:oMathPara>
          </w:p>
        </w:tc>
        <w:tc>
          <w:tcPr>
            <w:tcW w:w="7229" w:type="dxa"/>
            <w:vAlign w:val="center"/>
          </w:tcPr>
          <w:p w14:paraId="5D5E464D" w14:textId="779D89E7" w:rsidR="002A604F" w:rsidRDefault="002A604F" w:rsidP="002A604F">
            <w:pPr>
              <w:spacing w:line="276" w:lineRule="auto"/>
              <w:jc w:val="left"/>
            </w:pPr>
            <w:r>
              <w:t xml:space="preserve">Vecteur des termes source </w:t>
            </w:r>
          </w:p>
        </w:tc>
      </w:tr>
      <w:tr w:rsidR="002A604F" w:rsidRPr="00AA3E05" w14:paraId="37365FE3" w14:textId="77777777" w:rsidTr="00384431">
        <w:trPr>
          <w:trHeight w:val="340"/>
        </w:trPr>
        <w:tc>
          <w:tcPr>
            <w:tcW w:w="1843" w:type="dxa"/>
            <w:vAlign w:val="center"/>
          </w:tcPr>
          <w:p w14:paraId="4D03CC97" w14:textId="3E3F1B57" w:rsidR="002A604F" w:rsidRDefault="00FA7EF1" w:rsidP="00FA7EF1">
            <w:pPr>
              <w:rPr>
                <w:b/>
              </w:rPr>
            </w:pPr>
            <m:oMathPara>
              <m:oMath>
                <m:r>
                  <m:rPr>
                    <m:sty m:val="bi"/>
                  </m:rPr>
                  <w:rPr>
                    <w:rFonts w:ascii="Cambria Math" w:hAnsi="Cambria Math"/>
                  </w:rPr>
                  <m:t>F,G</m:t>
                </m:r>
              </m:oMath>
            </m:oMathPara>
          </w:p>
        </w:tc>
        <w:tc>
          <w:tcPr>
            <w:tcW w:w="7229" w:type="dxa"/>
            <w:vAlign w:val="center"/>
          </w:tcPr>
          <w:p w14:paraId="25CCA72E" w14:textId="01EA43E4" w:rsidR="002A604F" w:rsidRDefault="00FA7EF1" w:rsidP="00FA7EF1">
            <w:pPr>
              <w:spacing w:line="276" w:lineRule="auto"/>
              <w:jc w:val="left"/>
            </w:pPr>
            <w:r>
              <w:t>systèmes matriciels</w:t>
            </w:r>
          </w:p>
        </w:tc>
      </w:tr>
      <w:tr w:rsidR="002A604F" w:rsidRPr="00AA3E05" w14:paraId="7F8D819B" w14:textId="77777777" w:rsidTr="00384431">
        <w:trPr>
          <w:trHeight w:val="340"/>
        </w:trPr>
        <w:tc>
          <w:tcPr>
            <w:tcW w:w="1843" w:type="dxa"/>
            <w:vAlign w:val="center"/>
          </w:tcPr>
          <w:p w14:paraId="5E760932" w14:textId="53FEAA97" w:rsidR="002A604F" w:rsidRDefault="00730F42" w:rsidP="002A604F">
            <w:pPr>
              <w:rPr>
                <w:b/>
              </w:rPr>
            </w:pPr>
            <m:oMathPara>
              <m:oMath>
                <m:acc>
                  <m:accPr>
                    <m:chr m:val="̅"/>
                    <m:ctrlPr>
                      <w:rPr>
                        <w:rFonts w:ascii="Cambria Math" w:hAnsi="Cambria Math"/>
                        <w:i/>
                      </w:rPr>
                    </m:ctrlPr>
                  </m:accPr>
                  <m:e>
                    <m:r>
                      <w:rPr>
                        <w:rFonts w:ascii="Cambria Math" w:hAnsi="Cambria Math"/>
                      </w:rPr>
                      <m:t>y</m:t>
                    </m:r>
                  </m:e>
                </m:acc>
              </m:oMath>
            </m:oMathPara>
          </w:p>
        </w:tc>
        <w:tc>
          <w:tcPr>
            <w:tcW w:w="7229" w:type="dxa"/>
            <w:vAlign w:val="center"/>
          </w:tcPr>
          <w:p w14:paraId="714BAF35" w14:textId="5837E788" w:rsidR="002A604F" w:rsidRDefault="005129C9" w:rsidP="00880E76">
            <w:pPr>
              <w:spacing w:line="276" w:lineRule="auto"/>
              <w:jc w:val="left"/>
            </w:pPr>
            <w:r>
              <w:t xml:space="preserve">coordonnée adimensionnelle </w:t>
            </w:r>
            <w:r w:rsidR="00880E76">
              <w:t xml:space="preserve">entre 0 et 1 </w:t>
            </w:r>
          </w:p>
        </w:tc>
      </w:tr>
      <w:tr w:rsidR="002A604F" w:rsidRPr="00AA3E05" w14:paraId="56312456" w14:textId="77777777" w:rsidTr="00384431">
        <w:trPr>
          <w:trHeight w:val="340"/>
        </w:trPr>
        <w:tc>
          <w:tcPr>
            <w:tcW w:w="1843" w:type="dxa"/>
            <w:vAlign w:val="center"/>
          </w:tcPr>
          <w:p w14:paraId="7CD09C03" w14:textId="0A6F30CE" w:rsidR="002A604F" w:rsidRDefault="00730F42" w:rsidP="002A604F">
            <w:pPr>
              <w:rPr>
                <w:b/>
              </w:rPr>
            </w:pPr>
            <m:oMathPara>
              <m:oMath>
                <m:sSub>
                  <m:sSubPr>
                    <m:ctrlPr>
                      <w:rPr>
                        <w:rFonts w:ascii="Cambria Math" w:hAnsi="Cambria Math"/>
                        <w:i/>
                      </w:rPr>
                    </m:ctrlPr>
                  </m:sSubPr>
                  <m:e>
                    <m:r>
                      <w:rPr>
                        <w:rFonts w:ascii="Cambria Math" w:hAnsi="Cambria Math"/>
                        <w:lang w:val="en-US"/>
                      </w:rPr>
                      <m:t>ξ</m:t>
                    </m:r>
                    <m:ctrlPr>
                      <w:rPr>
                        <w:rFonts w:ascii="Cambria Math" w:hAnsi="Cambria Math"/>
                        <w:i/>
                        <w:lang w:val="en-US"/>
                      </w:rPr>
                    </m:ctrlPr>
                  </m:e>
                  <m:sub>
                    <m:r>
                      <w:rPr>
                        <w:rFonts w:ascii="Cambria Math" w:hAnsi="Cambria Math"/>
                      </w:rPr>
                      <m:t>F</m:t>
                    </m:r>
                  </m:sub>
                </m:sSub>
              </m:oMath>
            </m:oMathPara>
          </w:p>
        </w:tc>
        <w:tc>
          <w:tcPr>
            <w:tcW w:w="7229" w:type="dxa"/>
            <w:vAlign w:val="center"/>
          </w:tcPr>
          <w:p w14:paraId="69FE2728" w14:textId="243D0EA4" w:rsidR="002A604F" w:rsidRDefault="00B16C1B" w:rsidP="002A604F">
            <w:pPr>
              <w:spacing w:line="276" w:lineRule="auto"/>
              <w:jc w:val="left"/>
            </w:pPr>
            <w:r>
              <w:t>fluidité (inverse de viscosité dynamique)</w:t>
            </w:r>
          </w:p>
        </w:tc>
      </w:tr>
      <w:tr w:rsidR="00B16C1B" w:rsidRPr="00AA3E05" w14:paraId="7165DD82" w14:textId="77777777" w:rsidTr="00384431">
        <w:trPr>
          <w:trHeight w:val="340"/>
        </w:trPr>
        <w:tc>
          <w:tcPr>
            <w:tcW w:w="1843" w:type="dxa"/>
            <w:vAlign w:val="center"/>
          </w:tcPr>
          <w:p w14:paraId="4AB0037C" w14:textId="17B8D77D" w:rsidR="00B16C1B" w:rsidRDefault="00880E76" w:rsidP="002A604F">
            <w:pPr>
              <w:rPr>
                <w:b/>
              </w:rPr>
            </w:pPr>
            <m:oMathPara>
              <m:oMath>
                <m:r>
                  <w:rPr>
                    <w:rFonts w:ascii="Cambria Math" w:hAnsi="Cambria Math"/>
                  </w:rPr>
                  <m:t>ζ</m:t>
                </m:r>
              </m:oMath>
            </m:oMathPara>
          </w:p>
        </w:tc>
        <w:tc>
          <w:tcPr>
            <w:tcW w:w="7229" w:type="dxa"/>
            <w:vAlign w:val="center"/>
          </w:tcPr>
          <w:p w14:paraId="5D8278EC" w14:textId="47E12A7B" w:rsidR="00B16C1B" w:rsidRDefault="00880E76" w:rsidP="00880E76">
            <w:pPr>
              <w:spacing w:line="276" w:lineRule="auto"/>
              <w:jc w:val="left"/>
            </w:pPr>
            <w:r>
              <w:t>coordonnée adimensionnelle entre -1 et 1</w:t>
            </w:r>
          </w:p>
        </w:tc>
      </w:tr>
      <w:tr w:rsidR="00B16C1B" w:rsidRPr="00AA3E05" w14:paraId="0E8A1ABC" w14:textId="77777777" w:rsidTr="00384431">
        <w:trPr>
          <w:trHeight w:val="340"/>
        </w:trPr>
        <w:tc>
          <w:tcPr>
            <w:tcW w:w="1843" w:type="dxa"/>
            <w:vAlign w:val="center"/>
          </w:tcPr>
          <w:p w14:paraId="76F06742" w14:textId="032BBDA1" w:rsidR="00B16C1B" w:rsidRDefault="00730F42" w:rsidP="002D5E42">
            <w:pPr>
              <w:rPr>
                <w:b/>
              </w:rPr>
            </w:pPr>
            <m:oMathPara>
              <m:oMath>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oMath>
            </m:oMathPara>
          </w:p>
        </w:tc>
        <w:tc>
          <w:tcPr>
            <w:tcW w:w="7229" w:type="dxa"/>
            <w:vAlign w:val="center"/>
          </w:tcPr>
          <w:p w14:paraId="7FB64536" w14:textId="2C8E2452" w:rsidR="00B16C1B" w:rsidRDefault="002D5E42" w:rsidP="002A604F">
            <w:pPr>
              <w:spacing w:line="276" w:lineRule="auto"/>
              <w:jc w:val="left"/>
            </w:pPr>
            <w:r>
              <w:t xml:space="preserve">coefficient de polynôme de Legendre pour la température </w:t>
            </w:r>
          </w:p>
        </w:tc>
      </w:tr>
      <w:tr w:rsidR="00E159C8" w:rsidRPr="00AA3E05" w14:paraId="23C8B81D" w14:textId="77777777" w:rsidTr="00384431">
        <w:trPr>
          <w:trHeight w:val="340"/>
        </w:trPr>
        <w:tc>
          <w:tcPr>
            <w:tcW w:w="1843" w:type="dxa"/>
            <w:vAlign w:val="center"/>
          </w:tcPr>
          <w:p w14:paraId="2AF77FF9" w14:textId="51FEE17B" w:rsidR="00E159C8" w:rsidRDefault="00730F42" w:rsidP="002D5E42">
            <m:oMathPara>
              <m:oMath>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j</m:t>
                    </m:r>
                  </m:sub>
                </m:sSub>
              </m:oMath>
            </m:oMathPara>
          </w:p>
        </w:tc>
        <w:tc>
          <w:tcPr>
            <w:tcW w:w="7229" w:type="dxa"/>
            <w:vAlign w:val="center"/>
          </w:tcPr>
          <w:p w14:paraId="73F54799" w14:textId="1AECD881" w:rsidR="00E159C8" w:rsidRDefault="00E159C8" w:rsidP="00E159C8">
            <w:pPr>
              <w:spacing w:line="276" w:lineRule="auto"/>
              <w:jc w:val="left"/>
            </w:pPr>
            <w:r>
              <w:t>coefficient de polynôme de Legendre pour la fluidité</w:t>
            </w:r>
          </w:p>
        </w:tc>
      </w:tr>
      <w:tr w:rsidR="00B16C1B" w:rsidRPr="00AA3E05" w14:paraId="3581AC61" w14:textId="77777777" w:rsidTr="00384431">
        <w:trPr>
          <w:trHeight w:val="340"/>
        </w:trPr>
        <w:tc>
          <w:tcPr>
            <w:tcW w:w="1843" w:type="dxa"/>
            <w:vAlign w:val="center"/>
          </w:tcPr>
          <w:p w14:paraId="0E159B7A" w14:textId="78F43EE6" w:rsidR="00B16C1B" w:rsidRDefault="00730F42" w:rsidP="002A604F">
            <w:pPr>
              <w:rPr>
                <w:b/>
              </w:rPr>
            </w:pPr>
            <m:oMathPara>
              <m:oMath>
                <m:sSub>
                  <m:sSubPr>
                    <m:ctrlPr>
                      <w:rPr>
                        <w:rFonts w:ascii="Cambria Math" w:hAnsi="Cambria Math"/>
                        <w:i/>
                      </w:rPr>
                    </m:ctrlPr>
                  </m:sSubPr>
                  <m:e>
                    <m:r>
                      <w:rPr>
                        <w:rFonts w:ascii="Cambria Math" w:hAnsi="Cambria Math"/>
                      </w:rPr>
                      <m:t>P</m:t>
                    </m:r>
                  </m:e>
                  <m:sub>
                    <m:r>
                      <w:rPr>
                        <w:rFonts w:ascii="Cambria Math" w:hAnsi="Cambria Math"/>
                      </w:rPr>
                      <m:t>j</m:t>
                    </m:r>
                  </m:sub>
                </m:sSub>
              </m:oMath>
            </m:oMathPara>
          </w:p>
        </w:tc>
        <w:tc>
          <w:tcPr>
            <w:tcW w:w="7229" w:type="dxa"/>
            <w:vAlign w:val="center"/>
          </w:tcPr>
          <w:p w14:paraId="6DFA46F9" w14:textId="5778563B" w:rsidR="00B16C1B" w:rsidRDefault="004A151E" w:rsidP="002A604F">
            <w:pPr>
              <w:spacing w:line="276" w:lineRule="auto"/>
              <w:jc w:val="left"/>
            </w:pPr>
            <w:r>
              <w:t>les polynômes de Legendre de l’ordre j</w:t>
            </w:r>
          </w:p>
        </w:tc>
      </w:tr>
      <w:tr w:rsidR="00B16C1B" w:rsidRPr="00AA3E05" w14:paraId="3384A5A9" w14:textId="77777777" w:rsidTr="00384431">
        <w:trPr>
          <w:trHeight w:val="340"/>
        </w:trPr>
        <w:tc>
          <w:tcPr>
            <w:tcW w:w="1843" w:type="dxa"/>
            <w:vAlign w:val="center"/>
          </w:tcPr>
          <w:p w14:paraId="197EF552" w14:textId="522D7108" w:rsidR="00B16C1B" w:rsidRPr="004A151E" w:rsidRDefault="004A151E" w:rsidP="002A604F">
            <m:oMathPara>
              <m:oMath>
                <m:r>
                  <w:rPr>
                    <w:rFonts w:ascii="Cambria Math" w:hAnsi="Cambria Math"/>
                  </w:rPr>
                  <m:t>N</m:t>
                </m:r>
              </m:oMath>
            </m:oMathPara>
          </w:p>
        </w:tc>
        <w:tc>
          <w:tcPr>
            <w:tcW w:w="7229" w:type="dxa"/>
            <w:vAlign w:val="center"/>
          </w:tcPr>
          <w:p w14:paraId="3695FFD7" w14:textId="054805C6" w:rsidR="00B16C1B" w:rsidRDefault="00444A64" w:rsidP="002A604F">
            <w:pPr>
              <w:spacing w:line="276" w:lineRule="auto"/>
              <w:jc w:val="left"/>
            </w:pPr>
            <w:r>
              <w:t>o</w:t>
            </w:r>
            <w:r w:rsidR="004A151E">
              <w:t>rdre maximal des polynômes</w:t>
            </w:r>
          </w:p>
        </w:tc>
      </w:tr>
      <w:tr w:rsidR="0086431B" w:rsidRPr="00AA3E05" w14:paraId="7DDC5FCF" w14:textId="77777777" w:rsidTr="00384431">
        <w:trPr>
          <w:trHeight w:val="340"/>
        </w:trPr>
        <w:tc>
          <w:tcPr>
            <w:tcW w:w="1843" w:type="dxa"/>
            <w:vAlign w:val="center"/>
          </w:tcPr>
          <w:p w14:paraId="75252B1C" w14:textId="4398970A" w:rsidR="0086431B" w:rsidRPr="004A151E" w:rsidRDefault="00730F42" w:rsidP="002A604F">
            <m:oMathPara>
              <m:oMath>
                <m:sSub>
                  <m:sSubPr>
                    <m:ctrlPr>
                      <w:rPr>
                        <w:rFonts w:ascii="Cambria Math" w:hAnsi="Cambria Math"/>
                        <w:i/>
                      </w:rPr>
                    </m:ctrlPr>
                  </m:sSubPr>
                  <m:e>
                    <m:r>
                      <w:rPr>
                        <w:rFonts w:ascii="Cambria Math" w:hAnsi="Cambria Math"/>
                      </w:rPr>
                      <m:t>F</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Y</m:t>
                    </m:r>
                  </m:sub>
                </m:sSub>
              </m:oMath>
            </m:oMathPara>
          </w:p>
        </w:tc>
        <w:tc>
          <w:tcPr>
            <w:tcW w:w="7229" w:type="dxa"/>
            <w:vAlign w:val="center"/>
          </w:tcPr>
          <w:p w14:paraId="2DF3D26D" w14:textId="070EE865" w:rsidR="0086431B" w:rsidRDefault="0086431B" w:rsidP="002A604F">
            <w:pPr>
              <w:spacing w:line="276" w:lineRule="auto"/>
              <w:jc w:val="left"/>
            </w:pPr>
            <w:r>
              <w:t>Forces générées du palier hydrodynamique</w:t>
            </w:r>
          </w:p>
        </w:tc>
      </w:tr>
      <w:tr w:rsidR="0086431B" w:rsidRPr="00AA3E05" w14:paraId="0D293FC5" w14:textId="77777777" w:rsidTr="00384431">
        <w:trPr>
          <w:trHeight w:val="340"/>
        </w:trPr>
        <w:tc>
          <w:tcPr>
            <w:tcW w:w="1843" w:type="dxa"/>
            <w:vAlign w:val="center"/>
          </w:tcPr>
          <w:p w14:paraId="79B7F570" w14:textId="385CBF10" w:rsidR="0086431B" w:rsidRPr="004A151E" w:rsidRDefault="00730F42" w:rsidP="0086431B">
            <m:oMathPara>
              <m:oMath>
                <m:sSub>
                  <m:sSubPr>
                    <m:ctrlPr>
                      <w:rPr>
                        <w:rFonts w:ascii="Cambria Math" w:hAnsi="Cambria Math"/>
                        <w:i/>
                      </w:rPr>
                    </m:ctrlPr>
                  </m:sSubPr>
                  <m:e>
                    <m:r>
                      <w:rPr>
                        <w:rFonts w:ascii="Cambria Math" w:hAnsi="Cambria Math"/>
                      </w:rPr>
                      <m:t>M</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Y</m:t>
                    </m:r>
                  </m:sub>
                </m:sSub>
              </m:oMath>
            </m:oMathPara>
          </w:p>
        </w:tc>
        <w:tc>
          <w:tcPr>
            <w:tcW w:w="7229" w:type="dxa"/>
            <w:vAlign w:val="center"/>
          </w:tcPr>
          <w:p w14:paraId="214FCAF1" w14:textId="312B0D06" w:rsidR="0086431B" w:rsidRDefault="0086431B" w:rsidP="0086431B">
            <w:pPr>
              <w:spacing w:line="276" w:lineRule="auto"/>
              <w:jc w:val="left"/>
            </w:pPr>
            <w:r>
              <w:t>Moments générés du palier hydrodynamique</w:t>
            </w:r>
          </w:p>
        </w:tc>
      </w:tr>
      <w:tr w:rsidR="0086431B" w:rsidRPr="00AA3E05" w14:paraId="5B15E0DD" w14:textId="77777777" w:rsidTr="00384431">
        <w:trPr>
          <w:trHeight w:val="340"/>
        </w:trPr>
        <w:tc>
          <w:tcPr>
            <w:tcW w:w="1843" w:type="dxa"/>
            <w:vAlign w:val="center"/>
          </w:tcPr>
          <w:p w14:paraId="5B4AF535" w14:textId="77777777" w:rsidR="0086431B" w:rsidRPr="004A151E" w:rsidRDefault="0086431B" w:rsidP="0086431B"/>
        </w:tc>
        <w:tc>
          <w:tcPr>
            <w:tcW w:w="7229" w:type="dxa"/>
            <w:vAlign w:val="center"/>
          </w:tcPr>
          <w:p w14:paraId="65ADE422" w14:textId="77777777" w:rsidR="0086431B" w:rsidRDefault="0086431B" w:rsidP="0086431B">
            <w:pPr>
              <w:spacing w:line="276" w:lineRule="auto"/>
              <w:jc w:val="left"/>
            </w:pPr>
          </w:p>
        </w:tc>
      </w:tr>
      <w:tr w:rsidR="0086431B" w:rsidRPr="00AA3E05" w14:paraId="70D9E0F3" w14:textId="77777777" w:rsidTr="00384431">
        <w:trPr>
          <w:trHeight w:val="340"/>
        </w:trPr>
        <w:tc>
          <w:tcPr>
            <w:tcW w:w="1843" w:type="dxa"/>
            <w:vAlign w:val="center"/>
          </w:tcPr>
          <w:p w14:paraId="5CF2EAD1" w14:textId="77777777" w:rsidR="0086431B" w:rsidRPr="004A151E" w:rsidRDefault="0086431B" w:rsidP="0086431B"/>
        </w:tc>
        <w:tc>
          <w:tcPr>
            <w:tcW w:w="7229" w:type="dxa"/>
            <w:vAlign w:val="center"/>
          </w:tcPr>
          <w:p w14:paraId="6E2732EF" w14:textId="77777777" w:rsidR="0086431B" w:rsidRDefault="0086431B" w:rsidP="0086431B">
            <w:pPr>
              <w:spacing w:line="276" w:lineRule="auto"/>
              <w:jc w:val="left"/>
            </w:pPr>
          </w:p>
        </w:tc>
      </w:tr>
      <w:tr w:rsidR="0086431B" w:rsidRPr="00AA3E05" w14:paraId="448A586D" w14:textId="77777777" w:rsidTr="00384431">
        <w:trPr>
          <w:trHeight w:val="340"/>
        </w:trPr>
        <w:tc>
          <w:tcPr>
            <w:tcW w:w="1843" w:type="dxa"/>
            <w:vAlign w:val="center"/>
          </w:tcPr>
          <w:p w14:paraId="5FC7EAF7" w14:textId="77777777" w:rsidR="0086431B" w:rsidRDefault="0086431B" w:rsidP="0086431B">
            <w:pPr>
              <w:rPr>
                <w:b/>
              </w:rPr>
            </w:pPr>
          </w:p>
        </w:tc>
        <w:tc>
          <w:tcPr>
            <w:tcW w:w="7229" w:type="dxa"/>
            <w:vAlign w:val="center"/>
          </w:tcPr>
          <w:p w14:paraId="138DDE00" w14:textId="77777777" w:rsidR="0086431B" w:rsidRDefault="0086431B" w:rsidP="0086431B">
            <w:pPr>
              <w:spacing w:line="276" w:lineRule="auto"/>
              <w:jc w:val="left"/>
            </w:pPr>
          </w:p>
        </w:tc>
      </w:tr>
      <w:tr w:rsidR="0086431B" w:rsidRPr="00AA3E05" w14:paraId="628AF57B" w14:textId="5BA3F6DF" w:rsidTr="00384431">
        <w:trPr>
          <w:trHeight w:val="340"/>
        </w:trPr>
        <w:tc>
          <w:tcPr>
            <w:tcW w:w="9072" w:type="dxa"/>
            <w:gridSpan w:val="2"/>
            <w:vAlign w:val="center"/>
          </w:tcPr>
          <w:p w14:paraId="2F9AD931" w14:textId="393BFE6A" w:rsidR="0086431B" w:rsidRDefault="0086431B" w:rsidP="0086431B">
            <w:pPr>
              <w:spacing w:line="276" w:lineRule="auto"/>
              <w:jc w:val="left"/>
            </w:pPr>
          </w:p>
        </w:tc>
      </w:tr>
      <w:tr w:rsidR="0086431B" w:rsidRPr="00AA3E05" w14:paraId="35B61724" w14:textId="77777777" w:rsidTr="00384431">
        <w:trPr>
          <w:trHeight w:val="340"/>
        </w:trPr>
        <w:tc>
          <w:tcPr>
            <w:tcW w:w="1843" w:type="dxa"/>
            <w:vAlign w:val="center"/>
          </w:tcPr>
          <w:p w14:paraId="62CD5E1C" w14:textId="77777777" w:rsidR="0086431B" w:rsidRPr="006D5A8F" w:rsidRDefault="0086431B" w:rsidP="0086431B">
            <w:pPr>
              <w:spacing w:line="276" w:lineRule="auto"/>
              <w:jc w:val="left"/>
              <w:rPr>
                <w:b/>
              </w:rPr>
            </w:pPr>
            <w:r>
              <w:rPr>
                <w:b/>
              </w:rPr>
              <w:t>Chapitre 3</w:t>
            </w:r>
          </w:p>
          <w:p w14:paraId="3BDCC781" w14:textId="77777777" w:rsidR="0086431B" w:rsidRDefault="0086431B" w:rsidP="0086431B">
            <w:pPr>
              <w:jc w:val="left"/>
            </w:pPr>
          </w:p>
        </w:tc>
        <w:tc>
          <w:tcPr>
            <w:tcW w:w="7229" w:type="dxa"/>
          </w:tcPr>
          <w:p w14:paraId="1FDE7EE0" w14:textId="77777777" w:rsidR="0086431B" w:rsidRDefault="0086431B" w:rsidP="0086431B">
            <w:pPr>
              <w:spacing w:line="276" w:lineRule="auto"/>
              <w:jc w:val="left"/>
            </w:pPr>
          </w:p>
        </w:tc>
      </w:tr>
      <w:tr w:rsidR="0086431B" w:rsidRPr="00AA3E05" w14:paraId="45D477C3" w14:textId="77777777" w:rsidTr="00384431">
        <w:trPr>
          <w:trHeight w:val="340"/>
        </w:trPr>
        <w:tc>
          <w:tcPr>
            <w:tcW w:w="1843" w:type="dxa"/>
            <w:vAlign w:val="center"/>
          </w:tcPr>
          <w:p w14:paraId="77633CFC" w14:textId="7BA03228" w:rsidR="0086431B" w:rsidRDefault="0086431B" w:rsidP="0086431B">
            <w:pPr>
              <w:jc w:val="left"/>
            </w:pPr>
            <m:oMathPara>
              <m:oMath>
                <m:r>
                  <w:rPr>
                    <w:rFonts w:ascii="Cambria Math" w:hAnsi="Cambria Math"/>
                  </w:rPr>
                  <m:t>ρ</m:t>
                </m:r>
              </m:oMath>
            </m:oMathPara>
          </w:p>
        </w:tc>
        <w:tc>
          <w:tcPr>
            <w:tcW w:w="7229" w:type="dxa"/>
            <w:vAlign w:val="center"/>
          </w:tcPr>
          <w:p w14:paraId="35277586" w14:textId="4BB12E81" w:rsidR="0086431B" w:rsidRDefault="0086431B" w:rsidP="0086431B">
            <w:pPr>
              <w:spacing w:line="276" w:lineRule="auto"/>
              <w:jc w:val="left"/>
            </w:pPr>
            <w:r>
              <w:t xml:space="preserve">masse volumique  </w:t>
            </w:r>
            <m:oMath>
              <m:r>
                <m:rPr>
                  <m:sty m:val="p"/>
                </m:rPr>
                <w:rPr>
                  <w:rFonts w:ascii="Cambria Math" w:hAnsi="Cambria Math"/>
                </w:rPr>
                <m:t>[kg/</m:t>
              </m:r>
              <m:sSup>
                <m:sSupPr>
                  <m:ctrlPr>
                    <w:rPr>
                      <w:rFonts w:ascii="Cambria Math" w:hAnsi="Cambria Math"/>
                    </w:rPr>
                  </m:ctrlPr>
                </m:sSupPr>
                <m:e>
                  <m:r>
                    <m:rPr>
                      <m:sty m:val="p"/>
                    </m:rPr>
                    <w:rPr>
                      <w:rFonts w:ascii="Cambria Math" w:hAnsi="Cambria Math"/>
                    </w:rPr>
                    <m:t>m</m:t>
                  </m:r>
                </m:e>
                <m:sup>
                  <m:r>
                    <m:rPr>
                      <m:sty m:val="p"/>
                    </m:rPr>
                    <w:rPr>
                      <w:rFonts w:ascii="Cambria Math" w:hAnsi="Cambria Math"/>
                    </w:rPr>
                    <m:t>3</m:t>
                  </m:r>
                </m:sup>
              </m:sSup>
              <m:r>
                <m:rPr>
                  <m:sty m:val="p"/>
                </m:rPr>
                <w:rPr>
                  <w:rFonts w:ascii="Cambria Math" w:hAnsi="Cambria Math"/>
                </w:rPr>
                <m:t>]</m:t>
              </m:r>
            </m:oMath>
          </w:p>
        </w:tc>
      </w:tr>
      <w:tr w:rsidR="0086431B" w:rsidRPr="00AA3E05" w14:paraId="54C3D1F1" w14:textId="77777777" w:rsidTr="00384431">
        <w:trPr>
          <w:trHeight w:val="340"/>
        </w:trPr>
        <w:tc>
          <w:tcPr>
            <w:tcW w:w="1843" w:type="dxa"/>
            <w:vAlign w:val="center"/>
          </w:tcPr>
          <w:p w14:paraId="66E07EB0" w14:textId="7D1145C9" w:rsidR="0086431B" w:rsidRDefault="00730F42" w:rsidP="0086431B">
            <w:pPr>
              <w:jc w:val="left"/>
            </w:pPr>
            <m:oMathPara>
              <m:oMath>
                <m:sSub>
                  <m:sSubPr>
                    <m:ctrlPr>
                      <w:rPr>
                        <w:rFonts w:ascii="Cambria Math" w:hAnsi="Cambria Math"/>
                        <w:i/>
                      </w:rPr>
                    </m:ctrlPr>
                  </m:sSubPr>
                  <m:e>
                    <m:r>
                      <w:rPr>
                        <w:rFonts w:ascii="Cambria Math" w:hAnsi="Cambria Math"/>
                      </w:rPr>
                      <m:t>C</m:t>
                    </m:r>
                  </m:e>
                  <m:sub>
                    <m:r>
                      <w:rPr>
                        <w:rFonts w:ascii="Cambria Math" w:hAnsi="Cambria Math"/>
                      </w:rPr>
                      <m:t>p</m:t>
                    </m:r>
                  </m:sub>
                </m:sSub>
                <m:r>
                  <w:rPr>
                    <w:rFonts w:ascii="Cambria Math" w:hAnsi="Cambria Math"/>
                  </w:rPr>
                  <m:t> </m:t>
                </m:r>
              </m:oMath>
            </m:oMathPara>
          </w:p>
        </w:tc>
        <w:tc>
          <w:tcPr>
            <w:tcW w:w="7229" w:type="dxa"/>
            <w:vAlign w:val="center"/>
          </w:tcPr>
          <w:p w14:paraId="4D691E7F" w14:textId="1AAF24AF" w:rsidR="0086431B" w:rsidRDefault="0086431B" w:rsidP="0086431B">
            <w:pPr>
              <w:spacing w:line="276" w:lineRule="auto"/>
              <w:jc w:val="left"/>
            </w:pPr>
            <w:r>
              <w:t xml:space="preserve">capacité thermique massive </w:t>
            </w:r>
            <m:oMath>
              <m:r>
                <m:rPr>
                  <m:sty m:val="p"/>
                </m:rPr>
                <w:rPr>
                  <w:rFonts w:ascii="Cambria Math" w:hAnsi="Cambria Math"/>
                </w:rPr>
                <m:t>[J/(kg∙°C)]</m:t>
              </m:r>
            </m:oMath>
          </w:p>
        </w:tc>
      </w:tr>
      <w:tr w:rsidR="0086431B" w:rsidRPr="00AA3E05" w14:paraId="1806202A" w14:textId="77777777" w:rsidTr="00384431">
        <w:trPr>
          <w:trHeight w:val="340"/>
        </w:trPr>
        <w:tc>
          <w:tcPr>
            <w:tcW w:w="1843" w:type="dxa"/>
            <w:vAlign w:val="center"/>
          </w:tcPr>
          <w:p w14:paraId="21C9A938" w14:textId="00228E81" w:rsidR="0086431B" w:rsidRDefault="0086431B" w:rsidP="0086431B">
            <w:pPr>
              <w:jc w:val="left"/>
            </w:pPr>
            <m:oMathPara>
              <m:oMath>
                <m:r>
                  <w:rPr>
                    <w:rFonts w:ascii="Cambria Math" w:hAnsi="Cambria Math"/>
                  </w:rPr>
                  <m:t>λ </m:t>
                </m:r>
              </m:oMath>
            </m:oMathPara>
          </w:p>
        </w:tc>
        <w:tc>
          <w:tcPr>
            <w:tcW w:w="7229" w:type="dxa"/>
            <w:vAlign w:val="center"/>
          </w:tcPr>
          <w:p w14:paraId="506D9BFD" w14:textId="44212118" w:rsidR="0086431B" w:rsidRDefault="0086431B" w:rsidP="0086431B">
            <w:pPr>
              <w:spacing w:line="276" w:lineRule="auto"/>
              <w:jc w:val="left"/>
            </w:pPr>
            <w:r>
              <w:t xml:space="preserve">conductivité thermique </w:t>
            </w:r>
            <m:oMath>
              <m:r>
                <m:rPr>
                  <m:sty m:val="p"/>
                </m:rPr>
                <w:rPr>
                  <w:rFonts w:ascii="Cambria Math" w:hAnsi="Cambria Math"/>
                </w:rPr>
                <m:t>[W/(m∙°C)]</m:t>
              </m:r>
            </m:oMath>
          </w:p>
        </w:tc>
      </w:tr>
      <w:tr w:rsidR="0086431B" w:rsidRPr="00AA3E05" w14:paraId="2405A87B" w14:textId="77777777" w:rsidTr="00384431">
        <w:trPr>
          <w:trHeight w:val="340"/>
        </w:trPr>
        <w:tc>
          <w:tcPr>
            <w:tcW w:w="1843" w:type="dxa"/>
            <w:vAlign w:val="center"/>
          </w:tcPr>
          <w:p w14:paraId="582F018A" w14:textId="72312096" w:rsidR="0086431B" w:rsidRPr="005600FC" w:rsidRDefault="0086431B" w:rsidP="0086431B">
            <w:pPr>
              <w:jc w:val="left"/>
            </w:pPr>
            <m:oMathPara>
              <m:oMath>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r>
                  <w:rPr>
                    <w:rFonts w:ascii="Cambria Math" w:hAnsi="Cambria Math"/>
                  </w:rPr>
                  <m:t> </m:t>
                </m:r>
              </m:oMath>
            </m:oMathPara>
          </w:p>
        </w:tc>
        <w:tc>
          <w:tcPr>
            <w:tcW w:w="7229" w:type="dxa"/>
            <w:vAlign w:val="center"/>
          </w:tcPr>
          <w:p w14:paraId="1E5AFF6D" w14:textId="05FD4B93" w:rsidR="0086431B" w:rsidRPr="007379B0" w:rsidRDefault="0086431B" w:rsidP="0086431B">
            <w:pPr>
              <w:spacing w:line="276" w:lineRule="auto"/>
              <w:jc w:val="left"/>
            </w:pPr>
            <w:bookmarkStart w:id="5" w:name="_Ref529546849"/>
            <w:bookmarkEnd w:id="5"/>
            <w:r>
              <w:t xml:space="preserve">capacité thermique volumique </w:t>
            </w:r>
            <m:oMath>
              <m:r>
                <m:rPr>
                  <m:sty m:val="p"/>
                </m:rPr>
                <w:rPr>
                  <w:rFonts w:ascii="Cambria Math" w:hAnsi="Cambria Math"/>
                </w:rPr>
                <m:t>[J/(</m:t>
              </m:r>
              <m:sSup>
                <m:sSupPr>
                  <m:ctrlPr>
                    <w:rPr>
                      <w:rFonts w:ascii="Cambria Math" w:hAnsi="Cambria Math"/>
                    </w:rPr>
                  </m:ctrlPr>
                </m:sSupPr>
                <m:e>
                  <m:r>
                    <m:rPr>
                      <m:sty m:val="p"/>
                    </m:rPr>
                    <w:rPr>
                      <w:rFonts w:ascii="Cambria Math" w:hAnsi="Cambria Math"/>
                    </w:rPr>
                    <m:t>m</m:t>
                  </m:r>
                </m:e>
                <m:sup>
                  <m:r>
                    <m:rPr>
                      <m:sty m:val="p"/>
                    </m:rPr>
                    <w:rPr>
                      <w:rFonts w:ascii="Cambria Math" w:hAnsi="Cambria Math"/>
                    </w:rPr>
                    <m:t>3</m:t>
                  </m:r>
                </m:sup>
              </m:sSup>
              <m:r>
                <m:rPr>
                  <m:sty m:val="p"/>
                </m:rPr>
                <w:rPr>
                  <w:rFonts w:ascii="Cambria Math" w:hAnsi="Cambria Math"/>
                </w:rPr>
                <m:t>∙°C)]</m:t>
              </m:r>
            </m:oMath>
          </w:p>
        </w:tc>
      </w:tr>
      <w:tr w:rsidR="0086431B" w:rsidRPr="00AA3E05" w14:paraId="1212663E" w14:textId="77777777" w:rsidTr="00384431">
        <w:trPr>
          <w:trHeight w:val="340"/>
        </w:trPr>
        <w:tc>
          <w:tcPr>
            <w:tcW w:w="1843" w:type="dxa"/>
            <w:vAlign w:val="center"/>
          </w:tcPr>
          <w:p w14:paraId="081D2CC9" w14:textId="46177063" w:rsidR="0086431B" w:rsidRPr="005600FC" w:rsidRDefault="00730F42" w:rsidP="0086431B">
            <w:pPr>
              <w:jc w:val="left"/>
            </w:pPr>
            <m:oMathPara>
              <m:oMath>
                <m:acc>
                  <m:accPr>
                    <m:chr m:val="⃗"/>
                    <m:ctrlPr>
                      <w:rPr>
                        <w:rFonts w:ascii="Cambria Math" w:hAnsi="Cambria Math"/>
                        <w:i/>
                      </w:rPr>
                    </m:ctrlPr>
                  </m:accPr>
                  <m:e>
                    <m:r>
                      <w:rPr>
                        <w:rFonts w:ascii="Cambria Math" w:hAnsi="Cambria Math"/>
                      </w:rPr>
                      <m:t>n</m:t>
                    </m:r>
                  </m:e>
                </m:acc>
              </m:oMath>
            </m:oMathPara>
          </w:p>
        </w:tc>
        <w:tc>
          <w:tcPr>
            <w:tcW w:w="7229" w:type="dxa"/>
            <w:vAlign w:val="center"/>
          </w:tcPr>
          <w:p w14:paraId="624BD40A" w14:textId="75D558CF" w:rsidR="0086431B" w:rsidRPr="005600FC" w:rsidRDefault="0086431B" w:rsidP="0086431B">
            <w:pPr>
              <w:jc w:val="left"/>
              <w:rPr>
                <w:rFonts w:ascii="Times New Roman" w:hAnsi="Times New Roman"/>
                <w:b/>
                <w:iCs/>
                <w:szCs w:val="22"/>
              </w:rPr>
            </w:pPr>
            <w:r>
              <w:t>vecteur normale à la surface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c</m:t>
                  </m:r>
                </m:sub>
              </m:sSub>
            </m:oMath>
          </w:p>
        </w:tc>
      </w:tr>
      <w:tr w:rsidR="0086431B" w:rsidRPr="00AA3E05" w14:paraId="422B3EB0" w14:textId="77777777" w:rsidTr="00384431">
        <w:trPr>
          <w:trHeight w:val="340"/>
        </w:trPr>
        <w:tc>
          <w:tcPr>
            <w:tcW w:w="1843" w:type="dxa"/>
            <w:vAlign w:val="center"/>
          </w:tcPr>
          <w:p w14:paraId="66E90D7F" w14:textId="2DD43250" w:rsidR="0086431B" w:rsidRDefault="00730F42" w:rsidP="0086431B">
            <w:pPr>
              <w:jc w:val="left"/>
            </w:pPr>
            <m:oMathPara>
              <m:oMath>
                <m:sSub>
                  <m:sSubPr>
                    <m:ctrlPr>
                      <w:rPr>
                        <w:rFonts w:ascii="Cambria Math" w:hAnsi="Cambria Math"/>
                        <w:i/>
                      </w:rPr>
                    </m:ctrlPr>
                  </m:sSubPr>
                  <m:e>
                    <m:r>
                      <w:rPr>
                        <w:rFonts w:ascii="Cambria Math" w:hAnsi="Cambria Math"/>
                      </w:rPr>
                      <m:t>H</m:t>
                    </m:r>
                  </m:e>
                  <m:sub>
                    <m:r>
                      <w:rPr>
                        <w:rFonts w:ascii="Cambria Math" w:hAnsi="Cambria Math"/>
                      </w:rPr>
                      <m:t>c</m:t>
                    </m:r>
                  </m:sub>
                </m:sSub>
              </m:oMath>
            </m:oMathPara>
          </w:p>
        </w:tc>
        <w:tc>
          <w:tcPr>
            <w:tcW w:w="7229" w:type="dxa"/>
            <w:vAlign w:val="center"/>
          </w:tcPr>
          <w:p w14:paraId="15B7AB17" w14:textId="1206378E" w:rsidR="0086431B" w:rsidRDefault="0086431B" w:rsidP="0086431B">
            <w:pPr>
              <w:spacing w:line="276" w:lineRule="auto"/>
            </w:pPr>
            <w:r>
              <w:t xml:space="preserve">coefficient de convection ou d’échange </w:t>
            </w:r>
            <m:oMath>
              <m:r>
                <w:rPr>
                  <w:rFonts w:ascii="Cambria Math" w:hAnsi="Cambria Math"/>
                </w:rPr>
                <m:t>[W∙</m:t>
              </m:r>
              <m:sSup>
                <m:sSupPr>
                  <m:ctrlPr>
                    <w:rPr>
                      <w:rFonts w:ascii="Cambria Math" w:hAnsi="Cambria Math"/>
                      <w:i/>
                    </w:rPr>
                  </m:ctrlPr>
                </m:sSupPr>
                <m:e>
                  <m:r>
                    <w:rPr>
                      <w:rFonts w:ascii="Cambria Math" w:hAnsi="Cambria Math"/>
                    </w:rPr>
                    <m:t>m</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K</m:t>
                  </m:r>
                </m:e>
                <m:sup>
                  <m:r>
                    <w:rPr>
                      <w:rFonts w:ascii="Cambria Math" w:hAnsi="Cambria Math"/>
                    </w:rPr>
                    <m:t>-1</m:t>
                  </m:r>
                </m:sup>
              </m:sSup>
              <m:r>
                <w:rPr>
                  <w:rFonts w:ascii="Cambria Math" w:hAnsi="Cambria Math"/>
                </w:rPr>
                <m:t>]</m:t>
              </m:r>
            </m:oMath>
          </w:p>
        </w:tc>
      </w:tr>
      <w:tr w:rsidR="0086431B" w:rsidRPr="00AA3E05" w14:paraId="17E94B23" w14:textId="77777777" w:rsidTr="00384431">
        <w:trPr>
          <w:trHeight w:val="340"/>
        </w:trPr>
        <w:tc>
          <w:tcPr>
            <w:tcW w:w="1843" w:type="dxa"/>
            <w:vAlign w:val="center"/>
          </w:tcPr>
          <w:p w14:paraId="1010BBA9" w14:textId="4930E975" w:rsidR="0086431B" w:rsidRDefault="00730F42" w:rsidP="0086431B">
            <w:pPr>
              <w:jc w:val="left"/>
            </w:pPr>
            <m:oMathPara>
              <m:oMath>
                <m:sSub>
                  <m:sSubPr>
                    <m:ctrlPr>
                      <w:rPr>
                        <w:rFonts w:ascii="Cambria Math" w:hAnsi="Cambria Math"/>
                        <w:i/>
                      </w:rPr>
                    </m:ctrlPr>
                  </m:sSubPr>
                  <m:e>
                    <m:r>
                      <w:rPr>
                        <w:rFonts w:ascii="Cambria Math" w:hAnsi="Cambria Math"/>
                      </w:rPr>
                      <m:t>T</m:t>
                    </m:r>
                  </m:e>
                  <m:sub>
                    <m:r>
                      <w:rPr>
                        <w:rFonts w:ascii="Cambria Math" w:hAnsi="Cambria Math"/>
                      </w:rPr>
                      <m:t>ext</m:t>
                    </m:r>
                  </m:sub>
                </m:sSub>
              </m:oMath>
            </m:oMathPara>
          </w:p>
        </w:tc>
        <w:tc>
          <w:tcPr>
            <w:tcW w:w="7229" w:type="dxa"/>
            <w:vAlign w:val="center"/>
          </w:tcPr>
          <w:p w14:paraId="6CFBEE13" w14:textId="6218ACC5" w:rsidR="0086431B" w:rsidRDefault="0086431B" w:rsidP="0086431B">
            <w:pPr>
              <w:spacing w:line="276" w:lineRule="auto"/>
            </w:pPr>
            <w:r>
              <w:t xml:space="preserve">température ambiante ou celle à l’extérieur de la structure </w:t>
            </w:r>
            <m:oMath>
              <m:d>
                <m:dPr>
                  <m:begChr m:val="["/>
                  <m:endChr m:val="]"/>
                  <m:ctrlPr>
                    <w:rPr>
                      <w:rFonts w:ascii="Cambria Math" w:hAnsi="Cambria Math"/>
                      <w:i/>
                    </w:rPr>
                  </m:ctrlPr>
                </m:dPr>
                <m:e>
                  <m:r>
                    <m:rPr>
                      <m:sty m:val="p"/>
                    </m:rPr>
                    <w:rPr>
                      <w:rFonts w:ascii="Cambria Math" w:hAnsi="Cambria Math"/>
                    </w:rPr>
                    <m:t>°C</m:t>
                  </m:r>
                </m:e>
              </m:d>
            </m:oMath>
          </w:p>
        </w:tc>
      </w:tr>
      <w:tr w:rsidR="0086431B" w:rsidRPr="00AA3E05" w14:paraId="388A1850" w14:textId="77777777" w:rsidTr="00384431">
        <w:trPr>
          <w:trHeight w:val="340"/>
        </w:trPr>
        <w:tc>
          <w:tcPr>
            <w:tcW w:w="1843" w:type="dxa"/>
            <w:vAlign w:val="center"/>
          </w:tcPr>
          <w:p w14:paraId="6BF4377B" w14:textId="5485AFFC" w:rsidR="0086431B" w:rsidRDefault="00730F42" w:rsidP="0086431B">
            <w:pPr>
              <w:jc w:val="left"/>
            </w:pPr>
            <m:oMathPara>
              <m:oMath>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c</m:t>
                    </m:r>
                  </m:sub>
                </m:sSub>
                <m:r>
                  <m:rPr>
                    <m:sty m:val="bi"/>
                  </m:rPr>
                  <w:rPr>
                    <w:rFonts w:ascii="Cambria Math" w:hAnsi="Cambria Math"/>
                  </w:rPr>
                  <m:t>,</m:t>
                </m:r>
                <m:sSub>
                  <m:sSubPr>
                    <m:ctrlPr>
                      <w:rPr>
                        <w:rFonts w:ascii="Cambria Math" w:hAnsi="Cambria Math"/>
                        <w:i/>
                      </w:rPr>
                    </m:ctrlPr>
                  </m:sSubPr>
                  <m:e>
                    <m:r>
                      <m:rPr>
                        <m:sty m:val="bi"/>
                      </m:rPr>
                      <w:rPr>
                        <w:rFonts w:ascii="Cambria Math" w:hAnsi="Cambria Math"/>
                      </w:rPr>
                      <m:t>S</m:t>
                    </m:r>
                  </m:e>
                  <m:sub>
                    <m:r>
                      <w:rPr>
                        <w:rFonts w:ascii="Cambria Math" w:hAnsi="Cambria Math"/>
                      </w:rPr>
                      <m:t>adia</m:t>
                    </m:r>
                  </m:sub>
                </m:sSub>
                <m:r>
                  <w:rPr>
                    <w:rFonts w:ascii="Cambria Math" w:hAnsi="Cambria Math"/>
                  </w:rPr>
                  <m:t>,</m:t>
                </m:r>
                <m:sSub>
                  <m:sSubPr>
                    <m:ctrlPr>
                      <w:rPr>
                        <w:rFonts w:ascii="Cambria Math" w:hAnsi="Cambria Math"/>
                        <w:b/>
                        <w:i/>
                      </w:rPr>
                    </m:ctrlPr>
                  </m:sSubPr>
                  <m:e>
                    <m:r>
                      <m:rPr>
                        <m:sty m:val="bi"/>
                      </m:rPr>
                      <w:rPr>
                        <w:rFonts w:ascii="Cambria Math" w:hAnsi="Cambria Math"/>
                      </w:rPr>
                      <m:t>S</m:t>
                    </m:r>
                  </m:e>
                  <m:sub>
                    <m:r>
                      <w:rPr>
                        <w:rFonts w:ascii="Cambria Math" w:hAnsi="Cambria Math"/>
                      </w:rPr>
                      <m:t>ϕ</m:t>
                    </m:r>
                  </m:sub>
                </m:sSub>
                <m:r>
                  <m:rPr>
                    <m:sty m:val="bi"/>
                  </m:rPr>
                  <w:rPr>
                    <w:rFonts w:ascii="Cambria Math" w:hAnsi="Cambria Math"/>
                  </w:rPr>
                  <m:t>,</m:t>
                </m:r>
                <m:sSub>
                  <m:sSubPr>
                    <m:ctrlPr>
                      <w:rPr>
                        <w:rFonts w:ascii="Cambria Math" w:hAnsi="Cambria Math"/>
                        <w:i/>
                      </w:rPr>
                    </m:ctrlPr>
                  </m:sSubPr>
                  <m:e>
                    <m:r>
                      <m:rPr>
                        <m:sty m:val="bi"/>
                      </m:rPr>
                      <w:rPr>
                        <w:rFonts w:ascii="Cambria Math" w:hAnsi="Cambria Math"/>
                      </w:rPr>
                      <m:t>S</m:t>
                    </m:r>
                  </m:e>
                  <m:sub>
                    <m:r>
                      <w:rPr>
                        <w:rFonts w:ascii="Cambria Math" w:hAnsi="Cambria Math"/>
                      </w:rPr>
                      <m:t>T</m:t>
                    </m:r>
                  </m:sub>
                </m:sSub>
              </m:oMath>
            </m:oMathPara>
          </w:p>
        </w:tc>
        <w:tc>
          <w:tcPr>
            <w:tcW w:w="7229" w:type="dxa"/>
            <w:vAlign w:val="center"/>
          </w:tcPr>
          <w:p w14:paraId="13016B9D" w14:textId="23826EC6" w:rsidR="0086431B" w:rsidRDefault="0086431B" w:rsidP="0086431B">
            <w:pPr>
              <w:spacing w:line="276" w:lineRule="auto"/>
            </w:pPr>
            <w:r>
              <w:t>surfaces de convection thermique, adiabatique, flux thermique, température</w:t>
            </w:r>
          </w:p>
        </w:tc>
      </w:tr>
      <w:tr w:rsidR="0086431B" w:rsidRPr="00AA3E05" w14:paraId="4B020FEA" w14:textId="77777777" w:rsidTr="00384431">
        <w:trPr>
          <w:trHeight w:val="340"/>
        </w:trPr>
        <w:tc>
          <w:tcPr>
            <w:tcW w:w="1843" w:type="dxa"/>
            <w:vAlign w:val="center"/>
          </w:tcPr>
          <w:p w14:paraId="24D38A55" w14:textId="0278859D" w:rsidR="0086431B" w:rsidRDefault="0086431B" w:rsidP="0086431B">
            <w:pPr>
              <w:jc w:val="left"/>
            </w:pPr>
            <m:oMathPara>
              <m:oMath>
                <m:r>
                  <m:rPr>
                    <m:sty m:val="bi"/>
                  </m:rPr>
                  <w:rPr>
                    <w:rFonts w:ascii="Cambria Math" w:hAnsi="Cambria Math"/>
                  </w:rPr>
                  <m:t>T</m:t>
                </m:r>
                <m:d>
                  <m:dPr>
                    <m:ctrlPr>
                      <w:rPr>
                        <w:rFonts w:ascii="Cambria Math" w:hAnsi="Cambria Math"/>
                        <w:i/>
                      </w:rPr>
                    </m:ctrlPr>
                  </m:dPr>
                  <m:e>
                    <m:r>
                      <w:rPr>
                        <w:rFonts w:ascii="Cambria Math" w:hAnsi="Cambria Math"/>
                      </w:rPr>
                      <m:t>t</m:t>
                    </m:r>
                  </m:e>
                </m:d>
              </m:oMath>
            </m:oMathPara>
          </w:p>
        </w:tc>
        <w:tc>
          <w:tcPr>
            <w:tcW w:w="7229" w:type="dxa"/>
            <w:vAlign w:val="center"/>
          </w:tcPr>
          <w:p w14:paraId="626EAD7A" w14:textId="7B8F0B17" w:rsidR="0086431B" w:rsidRDefault="0086431B" w:rsidP="0086431B">
            <w:pPr>
              <w:spacing w:line="276" w:lineRule="auto"/>
            </w:pPr>
            <w:r w:rsidRPr="00010676">
              <w:t>vecteur des températures nodales</w:t>
            </w:r>
          </w:p>
        </w:tc>
      </w:tr>
      <w:tr w:rsidR="0086431B" w:rsidRPr="00AA3E05" w14:paraId="59CCF391" w14:textId="77777777" w:rsidTr="00384431">
        <w:trPr>
          <w:trHeight w:val="340"/>
        </w:trPr>
        <w:tc>
          <w:tcPr>
            <w:tcW w:w="1843" w:type="dxa"/>
            <w:vAlign w:val="center"/>
          </w:tcPr>
          <w:p w14:paraId="292961BF" w14:textId="35AF9E87" w:rsidR="0086431B" w:rsidRDefault="00730F42" w:rsidP="0086431B">
            <w:pPr>
              <w:jc w:val="left"/>
            </w:pPr>
            <m:oMathPara>
              <m:oMath>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th</m:t>
                    </m:r>
                  </m:sub>
                </m:sSub>
              </m:oMath>
            </m:oMathPara>
          </w:p>
        </w:tc>
        <w:tc>
          <w:tcPr>
            <w:tcW w:w="7229" w:type="dxa"/>
            <w:vAlign w:val="center"/>
          </w:tcPr>
          <w:p w14:paraId="339798C8" w14:textId="0B8F5180" w:rsidR="0086431B" w:rsidRDefault="0086431B" w:rsidP="0086431B">
            <w:pPr>
              <w:spacing w:line="276" w:lineRule="auto"/>
            </w:pPr>
            <w:r>
              <w:t>matrice de masse thermique</w:t>
            </w:r>
          </w:p>
        </w:tc>
      </w:tr>
      <w:tr w:rsidR="0086431B" w:rsidRPr="00AA3E05" w14:paraId="70D6CA08" w14:textId="77777777" w:rsidTr="00384431">
        <w:trPr>
          <w:trHeight w:val="340"/>
        </w:trPr>
        <w:tc>
          <w:tcPr>
            <w:tcW w:w="1843" w:type="dxa"/>
            <w:vAlign w:val="center"/>
          </w:tcPr>
          <w:p w14:paraId="26A8E362" w14:textId="005B9733" w:rsidR="0086431B" w:rsidRDefault="00730F42" w:rsidP="0086431B">
            <w:pPr>
              <w:jc w:val="left"/>
            </w:pPr>
            <m:oMathPara>
              <m:oMath>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th</m:t>
                    </m:r>
                  </m:sub>
                </m:sSub>
              </m:oMath>
            </m:oMathPara>
          </w:p>
        </w:tc>
        <w:tc>
          <w:tcPr>
            <w:tcW w:w="7229" w:type="dxa"/>
            <w:vAlign w:val="center"/>
          </w:tcPr>
          <w:p w14:paraId="3827FB0C" w14:textId="030E3FC3" w:rsidR="0086431B" w:rsidRDefault="0086431B" w:rsidP="0086431B">
            <w:pPr>
              <w:spacing w:line="276" w:lineRule="auto"/>
            </w:pPr>
            <w:r>
              <w:t>matrice de rigidité thermique</w:t>
            </w:r>
          </w:p>
        </w:tc>
      </w:tr>
      <w:tr w:rsidR="0086431B" w:rsidRPr="00AA3E05" w14:paraId="12906F55" w14:textId="77777777" w:rsidTr="00384431">
        <w:trPr>
          <w:trHeight w:val="340"/>
        </w:trPr>
        <w:tc>
          <w:tcPr>
            <w:tcW w:w="1843" w:type="dxa"/>
            <w:vAlign w:val="center"/>
          </w:tcPr>
          <w:p w14:paraId="7B118A77" w14:textId="1B6AA67E" w:rsidR="0086431B" w:rsidRDefault="0086431B" w:rsidP="0086431B">
            <w:pPr>
              <w:jc w:val="left"/>
            </w:pPr>
            <m:oMathPara>
              <m:oMath>
                <m:r>
                  <m:rPr>
                    <m:sty m:val="bi"/>
                  </m:rPr>
                  <w:rPr>
                    <w:rFonts w:ascii="Cambria Math" w:hAnsi="Cambria Math"/>
                  </w:rPr>
                  <m:t>ϕ</m:t>
                </m:r>
                <m:r>
                  <w:rPr>
                    <w:rFonts w:ascii="Cambria Math" w:hAnsi="Cambria Math"/>
                  </w:rPr>
                  <m:t>(t)</m:t>
                </m:r>
              </m:oMath>
            </m:oMathPara>
          </w:p>
        </w:tc>
        <w:tc>
          <w:tcPr>
            <w:tcW w:w="7229" w:type="dxa"/>
            <w:vAlign w:val="center"/>
          </w:tcPr>
          <w:p w14:paraId="6AF9F748" w14:textId="47C068D4" w:rsidR="0086431B" w:rsidRDefault="0086431B" w:rsidP="0086431B">
            <w:pPr>
              <w:spacing w:line="276" w:lineRule="auto"/>
            </w:pPr>
            <w:r>
              <w:t>vecteur du second membre</w:t>
            </w:r>
          </w:p>
        </w:tc>
      </w:tr>
      <w:tr w:rsidR="0086431B" w:rsidRPr="00AA3E05" w14:paraId="7AA604AC" w14:textId="77777777" w:rsidTr="00384431">
        <w:trPr>
          <w:trHeight w:val="340"/>
        </w:trPr>
        <w:tc>
          <w:tcPr>
            <w:tcW w:w="1843" w:type="dxa"/>
            <w:vAlign w:val="center"/>
          </w:tcPr>
          <w:p w14:paraId="4A0BD231" w14:textId="15FE223B" w:rsidR="0086431B" w:rsidRDefault="00730F42" w:rsidP="0086431B">
            <w:pPr>
              <w:jc w:val="left"/>
              <w:rPr>
                <w:b/>
              </w:rPr>
            </w:pPr>
            <m:oMathPara>
              <m:oMath>
                <m:sSub>
                  <m:sSubPr>
                    <m:ctrlPr>
                      <w:rPr>
                        <w:rFonts w:ascii="Cambria Math" w:hAnsi="Cambria Math"/>
                      </w:rPr>
                    </m:ctrlPr>
                  </m:sSubPr>
                  <m:e>
                    <m:r>
                      <w:rPr>
                        <w:rFonts w:ascii="Cambria Math" w:hAnsi="Cambria Math"/>
                      </w:rPr>
                      <m:t>t</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i+1</m:t>
                    </m:r>
                  </m:sub>
                </m:sSub>
              </m:oMath>
            </m:oMathPara>
          </w:p>
        </w:tc>
        <w:tc>
          <w:tcPr>
            <w:tcW w:w="7229" w:type="dxa"/>
            <w:vAlign w:val="center"/>
          </w:tcPr>
          <w:p w14:paraId="428B7220" w14:textId="6929AD65" w:rsidR="0086431B" w:rsidRPr="00010676" w:rsidRDefault="0086431B" w:rsidP="0086431B">
            <w:pPr>
              <w:spacing w:line="276" w:lineRule="auto"/>
            </w:pPr>
            <w:r>
              <w:t>instant temporel</w:t>
            </w:r>
          </w:p>
        </w:tc>
      </w:tr>
      <w:tr w:rsidR="0086431B" w:rsidRPr="00AA3E05" w14:paraId="6FAE2377" w14:textId="77777777" w:rsidTr="00384431">
        <w:trPr>
          <w:trHeight w:val="340"/>
        </w:trPr>
        <w:tc>
          <w:tcPr>
            <w:tcW w:w="1843" w:type="dxa"/>
            <w:vAlign w:val="center"/>
          </w:tcPr>
          <w:p w14:paraId="4E0E2C86" w14:textId="0ACE52E7" w:rsidR="0086431B" w:rsidRDefault="0086431B" w:rsidP="0086431B">
            <w:pPr>
              <w:jc w:val="left"/>
              <w:rPr>
                <w:b/>
              </w:rPr>
            </w:pPr>
            <m:oMathPara>
              <m:oMath>
                <m:r>
                  <m:rPr>
                    <m:sty m:val="p"/>
                  </m:rPr>
                  <w:rPr>
                    <w:rFonts w:ascii="Cambria Math" w:hAnsi="Cambria Math"/>
                  </w:rPr>
                  <m:t>∆</m:t>
                </m:r>
                <m:r>
                  <w:rPr>
                    <w:rFonts w:ascii="Cambria Math" w:hAnsi="Cambria Math"/>
                  </w:rPr>
                  <m:t>t</m:t>
                </m:r>
              </m:oMath>
            </m:oMathPara>
          </w:p>
        </w:tc>
        <w:tc>
          <w:tcPr>
            <w:tcW w:w="7229" w:type="dxa"/>
            <w:vAlign w:val="center"/>
          </w:tcPr>
          <w:p w14:paraId="10CEFC34" w14:textId="7D004D30" w:rsidR="0086431B" w:rsidRPr="00010676" w:rsidRDefault="0086431B" w:rsidP="0086431B">
            <w:pPr>
              <w:spacing w:line="276" w:lineRule="auto"/>
            </w:pPr>
            <w:r>
              <w:t>pas de temps temporel</w:t>
            </w:r>
          </w:p>
        </w:tc>
      </w:tr>
      <w:tr w:rsidR="0086431B" w:rsidRPr="00AA3E05" w14:paraId="4106B33C" w14:textId="77777777" w:rsidTr="00384431">
        <w:trPr>
          <w:trHeight w:val="340"/>
        </w:trPr>
        <w:tc>
          <w:tcPr>
            <w:tcW w:w="1843" w:type="dxa"/>
            <w:vAlign w:val="center"/>
          </w:tcPr>
          <w:p w14:paraId="06937E80" w14:textId="42B6DD3D" w:rsidR="0086431B" w:rsidRDefault="0086431B" w:rsidP="0086431B">
            <w:pPr>
              <w:jc w:val="left"/>
              <w:rPr>
                <w:b/>
              </w:rPr>
            </w:pPr>
            <m:oMathPara>
              <m:oMath>
                <m:r>
                  <m:rPr>
                    <m:sty m:val="bi"/>
                  </m:rPr>
                  <w:rPr>
                    <w:rFonts w:ascii="Cambria Math" w:hAnsi="Cambria Math"/>
                  </w:rPr>
                  <m:t xml:space="preserve">λ, </m:t>
                </m:r>
                <m:sSub>
                  <m:sSubPr>
                    <m:ctrlPr>
                      <w:rPr>
                        <w:rFonts w:ascii="Cambria Math" w:hAnsi="Cambria Math"/>
                        <w:i/>
                      </w:rPr>
                    </m:ctrlPr>
                  </m:sSubPr>
                  <m:e>
                    <m:r>
                      <w:rPr>
                        <w:rFonts w:ascii="Cambria Math" w:hAnsi="Cambria Math"/>
                      </w:rPr>
                      <m:t>λ</m:t>
                    </m:r>
                  </m:e>
                  <m:sub>
                    <m:r>
                      <w:rPr>
                        <w:rFonts w:ascii="Cambria Math" w:hAnsi="Cambria Math"/>
                      </w:rPr>
                      <m:t>max</m:t>
                    </m:r>
                  </m:sub>
                </m:sSub>
              </m:oMath>
            </m:oMathPara>
          </w:p>
        </w:tc>
        <w:tc>
          <w:tcPr>
            <w:tcW w:w="7229" w:type="dxa"/>
            <w:vAlign w:val="center"/>
          </w:tcPr>
          <w:p w14:paraId="6368A820" w14:textId="7A470A82" w:rsidR="0086431B" w:rsidRPr="00010676" w:rsidRDefault="0086431B" w:rsidP="0086431B">
            <w:r>
              <w:t>vecteur des valeurs propre et la plus grande valeur propre dans ce vecteur</w:t>
            </w:r>
          </w:p>
        </w:tc>
      </w:tr>
      <w:tr w:rsidR="0086431B" w:rsidRPr="00AA3E05" w14:paraId="5DDCB689" w14:textId="77777777" w:rsidTr="00384431">
        <w:trPr>
          <w:trHeight w:val="340"/>
        </w:trPr>
        <w:tc>
          <w:tcPr>
            <w:tcW w:w="1843" w:type="dxa"/>
            <w:vAlign w:val="center"/>
          </w:tcPr>
          <w:p w14:paraId="3916D5F2" w14:textId="2F5DF8DA" w:rsidR="0086431B" w:rsidRDefault="00730F42" w:rsidP="0086431B">
            <w:pPr>
              <w:jc w:val="left"/>
              <w:rPr>
                <w:b/>
              </w:rPr>
            </w:pPr>
            <m:oMathPara>
              <m:oMath>
                <m:sSub>
                  <m:sSubPr>
                    <m:ctrlPr>
                      <w:rPr>
                        <w:rFonts w:ascii="Cambria Math" w:hAnsi="Cambria Math"/>
                        <w:b/>
                        <w:i/>
                      </w:rPr>
                    </m:ctrlPr>
                  </m:sSubPr>
                  <m:e>
                    <m:r>
                      <m:rPr>
                        <m:sty m:val="bi"/>
                      </m:rPr>
                      <w:rPr>
                        <w:rFonts w:ascii="Cambria Math" w:hAnsi="Cambria Math"/>
                      </w:rPr>
                      <m:t>C</m:t>
                    </m:r>
                  </m:e>
                  <m:sub>
                    <m:r>
                      <m:rPr>
                        <m:sty m:val="bi"/>
                      </m:rPr>
                      <w:rPr>
                        <w:rFonts w:ascii="Cambria Math" w:hAnsi="Cambria Math"/>
                      </w:rPr>
                      <m:t>el</m:t>
                    </m:r>
                  </m:sub>
                </m:sSub>
              </m:oMath>
            </m:oMathPara>
          </w:p>
        </w:tc>
        <w:tc>
          <w:tcPr>
            <w:tcW w:w="7229" w:type="dxa"/>
            <w:vAlign w:val="center"/>
          </w:tcPr>
          <w:p w14:paraId="3C1A73E4" w14:textId="5280731C" w:rsidR="0086431B" w:rsidRPr="00010676" w:rsidRDefault="0086431B" w:rsidP="0086431B">
            <w:pPr>
              <w:spacing w:line="276" w:lineRule="auto"/>
            </w:pPr>
            <w:r>
              <w:t>matrice du comportement élastique</w:t>
            </w:r>
          </w:p>
        </w:tc>
      </w:tr>
      <w:tr w:rsidR="0086431B" w:rsidRPr="00AA3E05" w14:paraId="6A7B74D5" w14:textId="77777777" w:rsidTr="00384431">
        <w:trPr>
          <w:trHeight w:val="340"/>
        </w:trPr>
        <w:tc>
          <w:tcPr>
            <w:tcW w:w="1843" w:type="dxa"/>
            <w:vAlign w:val="center"/>
          </w:tcPr>
          <w:p w14:paraId="77539543" w14:textId="6012D3E8" w:rsidR="0086431B" w:rsidRPr="005A5FF9" w:rsidRDefault="00730F42" w:rsidP="0086431B">
            <w:pPr>
              <w:jc w:val="left"/>
            </w:pPr>
            <m:oMathPara>
              <m:oMath>
                <m:sSub>
                  <m:sSubPr>
                    <m:ctrlPr>
                      <w:rPr>
                        <w:rFonts w:ascii="Cambria Math" w:hAnsi="Cambria Math"/>
                        <w:i/>
                      </w:rPr>
                    </m:ctrlPr>
                  </m:sSubPr>
                  <m:e>
                    <m:r>
                      <w:rPr>
                        <w:rFonts w:ascii="Cambria Math" w:hAnsi="Cambria Math"/>
                      </w:rPr>
                      <m:t>λ</m:t>
                    </m:r>
                  </m:e>
                  <m:sub>
                    <m:r>
                      <w:rPr>
                        <w:rFonts w:ascii="Cambria Math" w:hAnsi="Cambria Math"/>
                      </w:rPr>
                      <m:t>el</m:t>
                    </m:r>
                  </m:sub>
                </m:sSub>
              </m:oMath>
            </m:oMathPara>
          </w:p>
        </w:tc>
        <w:tc>
          <w:tcPr>
            <w:tcW w:w="7229" w:type="dxa"/>
            <w:vAlign w:val="center"/>
          </w:tcPr>
          <w:p w14:paraId="5C920FF8" w14:textId="52B8F5E2" w:rsidR="0086431B" w:rsidRPr="00010676" w:rsidRDefault="0086431B" w:rsidP="0086431B">
            <w:pPr>
              <w:spacing w:line="276" w:lineRule="auto"/>
            </w:pPr>
            <w:r>
              <w:t xml:space="preserve">coefficient de Lamé </w:t>
            </w:r>
          </w:p>
        </w:tc>
      </w:tr>
      <w:tr w:rsidR="0086431B" w:rsidRPr="00AA3E05" w14:paraId="3E258097" w14:textId="77777777" w:rsidTr="00384431">
        <w:trPr>
          <w:trHeight w:val="340"/>
        </w:trPr>
        <w:tc>
          <w:tcPr>
            <w:tcW w:w="1843" w:type="dxa"/>
            <w:vAlign w:val="center"/>
          </w:tcPr>
          <w:p w14:paraId="1D3E041F" w14:textId="37D10BAD" w:rsidR="0086431B" w:rsidRPr="00F03A84" w:rsidRDefault="00730F42" w:rsidP="0086431B">
            <w:pPr>
              <w:jc w:val="left"/>
              <w:rPr>
                <w:b/>
              </w:rPr>
            </w:pPr>
            <m:oMathPara>
              <m:oMath>
                <m:sSub>
                  <m:sSubPr>
                    <m:ctrlPr>
                      <w:rPr>
                        <w:rFonts w:ascii="Cambria Math" w:hAnsi="Cambria Math"/>
                        <w:i/>
                      </w:rPr>
                    </m:ctrlPr>
                  </m:sSubPr>
                  <m:e>
                    <m:r>
                      <w:rPr>
                        <w:rFonts w:ascii="Cambria Math" w:hAnsi="Cambria Math"/>
                      </w:rPr>
                      <m:t>μ</m:t>
                    </m:r>
                  </m:e>
                  <m:sub>
                    <m:r>
                      <w:rPr>
                        <w:rFonts w:ascii="Cambria Math" w:hAnsi="Cambria Math"/>
                      </w:rPr>
                      <m:t>el</m:t>
                    </m:r>
                  </m:sub>
                </m:sSub>
              </m:oMath>
            </m:oMathPara>
          </w:p>
        </w:tc>
        <w:tc>
          <w:tcPr>
            <w:tcW w:w="7229" w:type="dxa"/>
            <w:vAlign w:val="center"/>
          </w:tcPr>
          <w:p w14:paraId="6F30CC96" w14:textId="177FDB80" w:rsidR="0086431B" w:rsidRPr="00010676" w:rsidRDefault="0086431B" w:rsidP="0086431B">
            <w:pPr>
              <w:spacing w:line="276" w:lineRule="auto"/>
            </w:pPr>
            <w:r>
              <w:t>module de cisaillement</w:t>
            </w:r>
          </w:p>
        </w:tc>
      </w:tr>
      <w:tr w:rsidR="0086431B" w:rsidRPr="00AA3E05" w14:paraId="2A69D143" w14:textId="77777777" w:rsidTr="00384431">
        <w:trPr>
          <w:trHeight w:val="340"/>
        </w:trPr>
        <w:tc>
          <w:tcPr>
            <w:tcW w:w="1843" w:type="dxa"/>
            <w:vAlign w:val="center"/>
          </w:tcPr>
          <w:p w14:paraId="3FC3027D" w14:textId="6EB4D330" w:rsidR="0086431B" w:rsidRDefault="0086431B" w:rsidP="0086431B">
            <w:pPr>
              <w:jc w:val="left"/>
              <w:rPr>
                <w:b/>
              </w:rPr>
            </w:pPr>
            <m:oMathPara>
              <m:oMath>
                <m:r>
                  <w:rPr>
                    <w:rFonts w:ascii="Cambria Math" w:hAnsi="Cambria Math"/>
                  </w:rPr>
                  <m:t>E</m:t>
                </m:r>
              </m:oMath>
            </m:oMathPara>
          </w:p>
        </w:tc>
        <w:tc>
          <w:tcPr>
            <w:tcW w:w="7229" w:type="dxa"/>
            <w:vAlign w:val="center"/>
          </w:tcPr>
          <w:p w14:paraId="374342E3" w14:textId="471D98F2" w:rsidR="0086431B" w:rsidRPr="00010676" w:rsidRDefault="0086431B" w:rsidP="0086431B">
            <w:pPr>
              <w:spacing w:line="276" w:lineRule="auto"/>
            </w:pPr>
            <w:r>
              <w:t>module de Young</w:t>
            </w:r>
          </w:p>
        </w:tc>
      </w:tr>
      <w:tr w:rsidR="0086431B" w:rsidRPr="00AA3E05" w14:paraId="157FF211" w14:textId="77777777" w:rsidTr="00384431">
        <w:trPr>
          <w:trHeight w:val="340"/>
        </w:trPr>
        <w:tc>
          <w:tcPr>
            <w:tcW w:w="1843" w:type="dxa"/>
            <w:vAlign w:val="center"/>
          </w:tcPr>
          <w:p w14:paraId="388DC62A" w14:textId="5F19AF65" w:rsidR="0086431B" w:rsidRDefault="0086431B" w:rsidP="0086431B">
            <w:pPr>
              <w:jc w:val="left"/>
              <w:rPr>
                <w:b/>
              </w:rPr>
            </w:pPr>
            <m:oMathPara>
              <m:oMath>
                <m:r>
                  <w:rPr>
                    <w:rFonts w:ascii="Cambria Math" w:hAnsi="Cambria Math"/>
                  </w:rPr>
                  <m:t>v</m:t>
                </m:r>
              </m:oMath>
            </m:oMathPara>
          </w:p>
        </w:tc>
        <w:tc>
          <w:tcPr>
            <w:tcW w:w="7229" w:type="dxa"/>
            <w:vAlign w:val="center"/>
          </w:tcPr>
          <w:p w14:paraId="31F81665" w14:textId="4F3EF880" w:rsidR="0086431B" w:rsidRPr="00010676" w:rsidRDefault="0086431B" w:rsidP="0086431B">
            <w:pPr>
              <w:spacing w:line="276" w:lineRule="auto"/>
            </w:pPr>
            <w:r>
              <w:t>coefficient de Poisson</w:t>
            </w:r>
          </w:p>
        </w:tc>
      </w:tr>
      <w:tr w:rsidR="0086431B" w:rsidRPr="00AA3E05" w14:paraId="26CFF958" w14:textId="77777777" w:rsidTr="00384431">
        <w:trPr>
          <w:trHeight w:val="340"/>
        </w:trPr>
        <w:tc>
          <w:tcPr>
            <w:tcW w:w="1843" w:type="dxa"/>
            <w:vAlign w:val="center"/>
          </w:tcPr>
          <w:p w14:paraId="687633B1" w14:textId="72CC0E6A" w:rsidR="0086431B" w:rsidRDefault="0086431B" w:rsidP="0086431B">
            <w:pPr>
              <w:jc w:val="left"/>
              <w:rPr>
                <w:b/>
              </w:rPr>
            </w:pPr>
            <m:oMathPara>
              <m:oMath>
                <m:r>
                  <m:rPr>
                    <m:sty m:val="bi"/>
                  </m:rPr>
                  <w:rPr>
                    <w:rFonts w:ascii="Cambria Math" w:hAnsi="Cambria Math"/>
                  </w:rPr>
                  <m:t>σ</m:t>
                </m:r>
              </m:oMath>
            </m:oMathPara>
          </w:p>
        </w:tc>
        <w:tc>
          <w:tcPr>
            <w:tcW w:w="7229" w:type="dxa"/>
            <w:vAlign w:val="center"/>
          </w:tcPr>
          <w:p w14:paraId="19A9EC03" w14:textId="7818775D" w:rsidR="0086431B" w:rsidRPr="00010676" w:rsidRDefault="0086431B" w:rsidP="0086431B">
            <w:pPr>
              <w:spacing w:line="276" w:lineRule="auto"/>
            </w:pPr>
            <w:r>
              <w:t>vecteur de contrainte</w:t>
            </w:r>
          </w:p>
        </w:tc>
      </w:tr>
      <w:tr w:rsidR="0086431B" w:rsidRPr="00AA3E05" w14:paraId="75602E12" w14:textId="77777777" w:rsidTr="00384431">
        <w:trPr>
          <w:trHeight w:val="340"/>
        </w:trPr>
        <w:tc>
          <w:tcPr>
            <w:tcW w:w="1843" w:type="dxa"/>
            <w:vAlign w:val="center"/>
          </w:tcPr>
          <w:p w14:paraId="139D7F09" w14:textId="1413854A" w:rsidR="0086431B" w:rsidRDefault="0086431B" w:rsidP="0086431B">
            <w:pPr>
              <w:jc w:val="left"/>
              <w:rPr>
                <w:b/>
              </w:rPr>
            </w:pPr>
            <m:oMathPara>
              <m:oMath>
                <m:r>
                  <m:rPr>
                    <m:sty m:val="bi"/>
                  </m:rPr>
                  <w:rPr>
                    <w:rFonts w:ascii="Cambria Math" w:hAnsi="Cambria Math"/>
                  </w:rPr>
                  <m:t>ϵ</m:t>
                </m:r>
              </m:oMath>
            </m:oMathPara>
          </w:p>
        </w:tc>
        <w:tc>
          <w:tcPr>
            <w:tcW w:w="7229" w:type="dxa"/>
            <w:vAlign w:val="center"/>
          </w:tcPr>
          <w:p w14:paraId="1C1F3C7C" w14:textId="620E8C4A" w:rsidR="0086431B" w:rsidRPr="00010676" w:rsidRDefault="0086431B" w:rsidP="0086431B">
            <w:pPr>
              <w:spacing w:line="276" w:lineRule="auto"/>
            </w:pPr>
            <w:r>
              <w:t>vecteur de déformation</w:t>
            </w:r>
          </w:p>
        </w:tc>
      </w:tr>
      <w:tr w:rsidR="0086431B" w:rsidRPr="00AA3E05" w14:paraId="4832073B" w14:textId="77777777" w:rsidTr="00384431">
        <w:trPr>
          <w:trHeight w:val="340"/>
        </w:trPr>
        <w:tc>
          <w:tcPr>
            <w:tcW w:w="1843" w:type="dxa"/>
            <w:vAlign w:val="center"/>
          </w:tcPr>
          <w:p w14:paraId="05D45E41" w14:textId="33F150F3" w:rsidR="0086431B" w:rsidRDefault="0086431B" w:rsidP="0086431B">
            <w:pPr>
              <w:jc w:val="left"/>
              <w:rPr>
                <w:b/>
              </w:rPr>
            </w:pPr>
            <m:oMathPara>
              <m:oMath>
                <m:r>
                  <m:rPr>
                    <m:sty m:val="bi"/>
                  </m:rPr>
                  <w:rPr>
                    <w:rFonts w:ascii="Cambria Math" w:hAnsi="Cambria Math"/>
                  </w:rPr>
                  <m:t>α</m:t>
                </m:r>
              </m:oMath>
            </m:oMathPara>
          </w:p>
        </w:tc>
        <w:tc>
          <w:tcPr>
            <w:tcW w:w="7229" w:type="dxa"/>
            <w:vAlign w:val="center"/>
          </w:tcPr>
          <w:p w14:paraId="3F30A4E0" w14:textId="6DB367C4" w:rsidR="0086431B" w:rsidRPr="00010676" w:rsidRDefault="0086431B" w:rsidP="0086431B">
            <w:pPr>
              <w:spacing w:line="276" w:lineRule="auto"/>
            </w:pPr>
            <w:r>
              <w:t>vecteur du coefficient de dilatation thermique</w:t>
            </w:r>
          </w:p>
        </w:tc>
      </w:tr>
      <w:tr w:rsidR="0086431B" w:rsidRPr="00AA3E05" w14:paraId="1DC4B55F" w14:textId="77777777" w:rsidTr="00384431">
        <w:trPr>
          <w:trHeight w:val="340"/>
        </w:trPr>
        <w:tc>
          <w:tcPr>
            <w:tcW w:w="1843" w:type="dxa"/>
            <w:vAlign w:val="center"/>
          </w:tcPr>
          <w:p w14:paraId="424C44D1" w14:textId="2DCA5443" w:rsidR="0086431B" w:rsidRPr="00F81D17" w:rsidRDefault="0086431B" w:rsidP="0086431B">
            <w:pPr>
              <w:jc w:val="left"/>
              <w:rPr>
                <w:b/>
              </w:rPr>
            </w:pPr>
            <m:oMathPara>
              <m:oMath>
                <m:r>
                  <m:rPr>
                    <m:sty m:val="p"/>
                  </m:rPr>
                  <w:rPr>
                    <w:rFonts w:ascii="Cambria Math" w:hAnsi="Cambria Math"/>
                  </w:rPr>
                  <m:t>Δ</m:t>
                </m:r>
                <m:r>
                  <m:rPr>
                    <m:sty m:val="bi"/>
                  </m:rPr>
                  <w:rPr>
                    <w:rFonts w:ascii="Cambria Math" w:hAnsi="Cambria Math"/>
                  </w:rPr>
                  <m:t>T</m:t>
                </m:r>
              </m:oMath>
            </m:oMathPara>
          </w:p>
        </w:tc>
        <w:tc>
          <w:tcPr>
            <w:tcW w:w="7229" w:type="dxa"/>
            <w:vAlign w:val="center"/>
          </w:tcPr>
          <w:p w14:paraId="02F8CC5D" w14:textId="557EBC84" w:rsidR="0086431B" w:rsidRPr="00010676" w:rsidRDefault="0086431B" w:rsidP="0086431B">
            <w:pPr>
              <w:spacing w:line="276" w:lineRule="auto"/>
            </w:pPr>
            <w:r>
              <w:t>différence de la température à la surface du rotor dans le palier</w:t>
            </w:r>
          </w:p>
        </w:tc>
      </w:tr>
      <w:tr w:rsidR="0086431B" w:rsidRPr="00AA3E05" w14:paraId="38C36D71" w14:textId="77777777" w:rsidTr="00384431">
        <w:trPr>
          <w:trHeight w:val="340"/>
        </w:trPr>
        <w:tc>
          <w:tcPr>
            <w:tcW w:w="1843" w:type="dxa"/>
            <w:vAlign w:val="center"/>
          </w:tcPr>
          <w:p w14:paraId="1E6ED016" w14:textId="43533541" w:rsidR="0086431B" w:rsidRPr="00F81D17" w:rsidRDefault="00730F42" w:rsidP="0086431B">
            <w:pPr>
              <w:jc w:val="left"/>
              <w:rPr>
                <w:b/>
              </w:rPr>
            </w:pPr>
            <m:oMathPara>
              <m:oMath>
                <m:sSub>
                  <m:sSubPr>
                    <m:ctrlPr>
                      <w:rPr>
                        <w:rFonts w:ascii="Cambria Math" w:hAnsi="Cambria Math"/>
                        <w:i/>
                      </w:rPr>
                    </m:ctrlPr>
                  </m:sSubPr>
                  <m:e>
                    <m:r>
                      <w:rPr>
                        <w:rFonts w:ascii="Cambria Math" w:hAnsi="Cambria Math"/>
                      </w:rPr>
                      <m:t>x</m:t>
                    </m:r>
                  </m:e>
                  <m:sub>
                    <m:r>
                      <w:rPr>
                        <w:rFonts w:ascii="Cambria Math" w:hAnsi="Cambria Math"/>
                      </w:rPr>
                      <m:t>fn</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fn</m:t>
                    </m:r>
                  </m:sub>
                </m:sSub>
                <m:r>
                  <w:rPr>
                    <w:rFonts w:ascii="Cambria Math" w:hAnsi="Cambria Math"/>
                  </w:rPr>
                  <m:t>, dr</m:t>
                </m:r>
                <m:sSub>
                  <m:sSubPr>
                    <m:ctrlPr>
                      <w:rPr>
                        <w:rFonts w:ascii="Cambria Math" w:hAnsi="Cambria Math"/>
                        <w:i/>
                      </w:rPr>
                    </m:ctrlPr>
                  </m:sSubPr>
                  <m:e>
                    <m:r>
                      <w:rPr>
                        <w:rFonts w:ascii="Cambria Math" w:hAnsi="Cambria Math"/>
                      </w:rPr>
                      <m:t>x</m:t>
                    </m:r>
                  </m:e>
                  <m:sub>
                    <m:r>
                      <w:rPr>
                        <w:rFonts w:ascii="Cambria Math" w:hAnsi="Cambria Math"/>
                      </w:rPr>
                      <m:t>fn</m:t>
                    </m:r>
                  </m:sub>
                </m:sSub>
                <m:r>
                  <w:rPr>
                    <w:rFonts w:ascii="Cambria Math" w:hAnsi="Cambria Math"/>
                  </w:rPr>
                  <m:t>, dr</m:t>
                </m:r>
                <m:sSub>
                  <m:sSubPr>
                    <m:ctrlPr>
                      <w:rPr>
                        <w:rFonts w:ascii="Cambria Math" w:hAnsi="Cambria Math"/>
                        <w:i/>
                      </w:rPr>
                    </m:ctrlPr>
                  </m:sSubPr>
                  <m:e>
                    <m:r>
                      <w:rPr>
                        <w:rFonts w:ascii="Cambria Math" w:hAnsi="Cambria Math"/>
                      </w:rPr>
                      <m:t>y</m:t>
                    </m:r>
                  </m:e>
                  <m:sub>
                    <m:r>
                      <w:rPr>
                        <w:rFonts w:ascii="Cambria Math" w:hAnsi="Cambria Math"/>
                      </w:rPr>
                      <m:t>fn</m:t>
                    </m:r>
                  </m:sub>
                </m:sSub>
              </m:oMath>
            </m:oMathPara>
          </w:p>
        </w:tc>
        <w:tc>
          <w:tcPr>
            <w:tcW w:w="7229" w:type="dxa"/>
            <w:vAlign w:val="center"/>
          </w:tcPr>
          <w:p w14:paraId="1C31ACEB" w14:textId="22552A43" w:rsidR="0086431B" w:rsidRDefault="0086431B" w:rsidP="0086431B">
            <w:pPr>
              <w:spacing w:line="276" w:lineRule="auto"/>
            </w:pPr>
            <w:r>
              <w:t>déplacement et rotation d’un point sur la fibre neutre du rotor homogène</w:t>
            </w:r>
          </w:p>
        </w:tc>
      </w:tr>
      <w:tr w:rsidR="0086431B" w:rsidRPr="00AA3E05" w14:paraId="2D6E57AF" w14:textId="77777777" w:rsidTr="00384431">
        <w:trPr>
          <w:trHeight w:val="340"/>
        </w:trPr>
        <w:tc>
          <w:tcPr>
            <w:tcW w:w="1843" w:type="dxa"/>
            <w:vAlign w:val="center"/>
          </w:tcPr>
          <w:p w14:paraId="3C4A5920" w14:textId="0161D84E" w:rsidR="0086431B" w:rsidRPr="00D276F0" w:rsidRDefault="0086431B" w:rsidP="0086431B">
            <w:pPr>
              <w:jc w:val="left"/>
              <w:rPr>
                <w:b/>
              </w:rPr>
            </w:pPr>
            <m:oMathPara>
              <m:oMath>
                <m:r>
                  <w:rPr>
                    <w:rFonts w:ascii="Cambria Math" w:hAnsi="Cambria Math"/>
                  </w:rPr>
                  <m:t>u, v</m:t>
                </m:r>
              </m:oMath>
            </m:oMathPara>
          </w:p>
        </w:tc>
        <w:tc>
          <w:tcPr>
            <w:tcW w:w="7229" w:type="dxa"/>
            <w:vAlign w:val="center"/>
          </w:tcPr>
          <w:p w14:paraId="0B49E8A2" w14:textId="0952AB47" w:rsidR="0086431B" w:rsidRDefault="0086431B" w:rsidP="0086431B">
            <w:pPr>
              <w:spacing w:line="276" w:lineRule="auto"/>
            </w:pPr>
            <w:r>
              <w:t>translation dans les directions X et Y</w:t>
            </w:r>
          </w:p>
        </w:tc>
      </w:tr>
      <w:tr w:rsidR="0086431B" w:rsidRPr="00AA3E05" w14:paraId="2457712E" w14:textId="77777777" w:rsidTr="00384431">
        <w:trPr>
          <w:trHeight w:val="340"/>
        </w:trPr>
        <w:tc>
          <w:tcPr>
            <w:tcW w:w="1843" w:type="dxa"/>
            <w:vAlign w:val="center"/>
          </w:tcPr>
          <w:p w14:paraId="7D269D54" w14:textId="59091225" w:rsidR="0086431B" w:rsidRPr="00D276F0" w:rsidRDefault="0086431B" w:rsidP="0086431B">
            <w:pPr>
              <w:jc w:val="left"/>
              <w:rPr>
                <w:b/>
              </w:rPr>
            </w:pPr>
            <m:oMathPara>
              <m:oMath>
                <m:r>
                  <w:rPr>
                    <w:rFonts w:ascii="Cambria Math" w:hAnsi="Cambria Math"/>
                  </w:rPr>
                  <m:t>θ, ψ </m:t>
                </m:r>
              </m:oMath>
            </m:oMathPara>
          </w:p>
        </w:tc>
        <w:tc>
          <w:tcPr>
            <w:tcW w:w="7229" w:type="dxa"/>
            <w:vAlign w:val="center"/>
          </w:tcPr>
          <w:p w14:paraId="4D6E87AA" w14:textId="380D2236" w:rsidR="0086431B" w:rsidRDefault="0086431B" w:rsidP="0086431B">
            <w:pPr>
              <w:spacing w:line="276" w:lineRule="auto"/>
            </w:pPr>
            <w:r>
              <w:t>rotations autour de l’axe X et de l’axe Y</w:t>
            </w:r>
          </w:p>
        </w:tc>
      </w:tr>
      <w:tr w:rsidR="0086431B" w:rsidRPr="00AA3E05" w14:paraId="23D24EE0" w14:textId="77777777" w:rsidTr="00384431">
        <w:trPr>
          <w:trHeight w:val="340"/>
        </w:trPr>
        <w:tc>
          <w:tcPr>
            <w:tcW w:w="1843" w:type="dxa"/>
            <w:vAlign w:val="center"/>
          </w:tcPr>
          <w:p w14:paraId="499DC52E" w14:textId="1F7F3DF7" w:rsidR="0086431B" w:rsidRPr="00D276F0" w:rsidRDefault="0086431B" w:rsidP="0086431B">
            <w:pPr>
              <w:jc w:val="left"/>
              <w:rPr>
                <w:b/>
              </w:rPr>
            </w:pPr>
            <m:oMathPara>
              <m:oMath>
                <m:r>
                  <m:rPr>
                    <m:sty m:val="p"/>
                  </m:rPr>
                  <w:rPr>
                    <w:rFonts w:ascii="Cambria Math" w:hAnsi="Cambria Math"/>
                  </w:rPr>
                  <m:t>Ω</m:t>
                </m:r>
              </m:oMath>
            </m:oMathPara>
          </w:p>
        </w:tc>
        <w:tc>
          <w:tcPr>
            <w:tcW w:w="7229" w:type="dxa"/>
            <w:vAlign w:val="center"/>
          </w:tcPr>
          <w:p w14:paraId="44A25CE3" w14:textId="0B0A6542" w:rsidR="0086431B" w:rsidRDefault="0086431B" w:rsidP="0086431B">
            <w:pPr>
              <w:spacing w:line="276" w:lineRule="auto"/>
            </w:pPr>
            <w:r>
              <w:t>vitesse de rotation du rotor en tr/min</w:t>
            </w:r>
          </w:p>
        </w:tc>
      </w:tr>
      <w:tr w:rsidR="0086431B" w:rsidRPr="00AA3E05" w14:paraId="02CEBB7F" w14:textId="77777777" w:rsidTr="00384431">
        <w:trPr>
          <w:trHeight w:val="340"/>
        </w:trPr>
        <w:tc>
          <w:tcPr>
            <w:tcW w:w="1843" w:type="dxa"/>
            <w:vAlign w:val="center"/>
          </w:tcPr>
          <w:p w14:paraId="5628BC1E" w14:textId="7F0460FB" w:rsidR="0086431B" w:rsidRPr="00D276F0" w:rsidRDefault="00730F42" w:rsidP="0086431B">
            <w:pPr>
              <w:jc w:val="left"/>
              <w:rPr>
                <w:b/>
              </w:rPr>
            </w:pPr>
            <m:oMathPara>
              <m:oMath>
                <m:sSub>
                  <m:sSubPr>
                    <m:ctrlPr>
                      <w:rPr>
                        <w:rFonts w:ascii="Cambria Math" w:hAnsi="Cambria Math"/>
                        <w:i/>
                      </w:rPr>
                    </m:ctrlPr>
                  </m:sSubPr>
                  <m:e>
                    <m:r>
                      <w:rPr>
                        <w:rFonts w:ascii="Cambria Math" w:hAnsi="Cambria Math"/>
                      </w:rPr>
                      <m:t>J</m:t>
                    </m:r>
                  </m:e>
                  <m:sub>
                    <m:r>
                      <w:rPr>
                        <w:rFonts w:ascii="Cambria Math" w:hAnsi="Cambria Math"/>
                      </w:rPr>
                      <m:t>t</m:t>
                    </m:r>
                  </m:sub>
                </m:sSub>
              </m:oMath>
            </m:oMathPara>
          </w:p>
        </w:tc>
        <w:tc>
          <w:tcPr>
            <w:tcW w:w="7229" w:type="dxa"/>
            <w:vAlign w:val="center"/>
          </w:tcPr>
          <w:p w14:paraId="73C5B572" w14:textId="16BFBDD5" w:rsidR="0086431B" w:rsidRDefault="0086431B" w:rsidP="0086431B">
            <w:pPr>
              <w:spacing w:line="276" w:lineRule="auto"/>
            </w:pPr>
            <w:r>
              <w:t xml:space="preserve">moment d’inertie </w:t>
            </w:r>
            <w:r w:rsidRPr="000C4E9F">
              <w:t>diamétral</w:t>
            </w:r>
            <w:r>
              <w:t xml:space="preserve"> du rotor</w:t>
            </w:r>
          </w:p>
        </w:tc>
      </w:tr>
      <w:tr w:rsidR="0086431B" w:rsidRPr="00AA3E05" w14:paraId="0C79F42F" w14:textId="77777777" w:rsidTr="00384431">
        <w:trPr>
          <w:trHeight w:val="340"/>
        </w:trPr>
        <w:tc>
          <w:tcPr>
            <w:tcW w:w="1843" w:type="dxa"/>
            <w:vAlign w:val="center"/>
          </w:tcPr>
          <w:p w14:paraId="4FFBABF6" w14:textId="0AB72E08" w:rsidR="0086431B" w:rsidRPr="00D276F0" w:rsidRDefault="00730F42" w:rsidP="0086431B">
            <w:pPr>
              <w:jc w:val="left"/>
              <w:rPr>
                <w:b/>
              </w:rPr>
            </w:pPr>
            <m:oMathPara>
              <m:oMath>
                <m:sSub>
                  <m:sSubPr>
                    <m:ctrlPr>
                      <w:rPr>
                        <w:rFonts w:ascii="Cambria Math" w:hAnsi="Cambria Math"/>
                        <w:i/>
                      </w:rPr>
                    </m:ctrlPr>
                  </m:sSubPr>
                  <m:e>
                    <m:r>
                      <w:rPr>
                        <w:rFonts w:ascii="Cambria Math" w:hAnsi="Cambria Math"/>
                      </w:rPr>
                      <m:t>J</m:t>
                    </m:r>
                  </m:e>
                  <m:sub>
                    <m:r>
                      <w:rPr>
                        <w:rFonts w:ascii="Cambria Math" w:hAnsi="Cambria Math"/>
                      </w:rPr>
                      <m:t>p</m:t>
                    </m:r>
                  </m:sub>
                </m:sSub>
                <m:r>
                  <w:rPr>
                    <w:rFonts w:ascii="Cambria Math" w:hAnsi="Cambria Math"/>
                  </w:rPr>
                  <m:t> </m:t>
                </m:r>
              </m:oMath>
            </m:oMathPara>
          </w:p>
        </w:tc>
        <w:tc>
          <w:tcPr>
            <w:tcW w:w="7229" w:type="dxa"/>
            <w:vAlign w:val="center"/>
          </w:tcPr>
          <w:p w14:paraId="0500D863" w14:textId="7976BD5D" w:rsidR="0086431B" w:rsidRDefault="0086431B" w:rsidP="0086431B">
            <w:pPr>
              <w:spacing w:line="276" w:lineRule="auto"/>
            </w:pPr>
            <w:r>
              <w:t>moment d’inertie polaire du rotor</w:t>
            </w:r>
          </w:p>
        </w:tc>
      </w:tr>
      <w:tr w:rsidR="0086431B" w:rsidRPr="00AA3E05" w14:paraId="1A0F16EC" w14:textId="77777777" w:rsidTr="00384431">
        <w:trPr>
          <w:trHeight w:val="340"/>
        </w:trPr>
        <w:tc>
          <w:tcPr>
            <w:tcW w:w="1843" w:type="dxa"/>
            <w:vAlign w:val="center"/>
          </w:tcPr>
          <w:p w14:paraId="3D99549D" w14:textId="7CEE6273" w:rsidR="0086431B" w:rsidRDefault="0086431B" w:rsidP="0086431B">
            <w:pPr>
              <w:jc w:val="left"/>
            </w:pPr>
            <m:oMathPara>
              <m:oMath>
                <m:r>
                  <w:rPr>
                    <w:rFonts w:ascii="Cambria Math" w:hAnsi="Cambria Math"/>
                  </w:rPr>
                  <m:t>k</m:t>
                </m:r>
              </m:oMath>
            </m:oMathPara>
          </w:p>
        </w:tc>
        <w:tc>
          <w:tcPr>
            <w:tcW w:w="7229" w:type="dxa"/>
            <w:vAlign w:val="center"/>
          </w:tcPr>
          <w:p w14:paraId="3E4FE4F3" w14:textId="276BD960" w:rsidR="0086431B" w:rsidRDefault="0086431B" w:rsidP="0086431B">
            <w:pPr>
              <w:spacing w:line="276" w:lineRule="auto"/>
            </w:pPr>
            <w:r>
              <w:t xml:space="preserve">Indice algébrique qui remplace les numéros 1 et 2 pour désigner le palier  </w:t>
            </w:r>
          </w:p>
        </w:tc>
      </w:tr>
      <w:tr w:rsidR="0086431B" w:rsidRPr="00AA3E05" w14:paraId="374520F1" w14:textId="77777777" w:rsidTr="00384431">
        <w:trPr>
          <w:trHeight w:val="340"/>
        </w:trPr>
        <w:tc>
          <w:tcPr>
            <w:tcW w:w="1843" w:type="dxa"/>
            <w:vAlign w:val="center"/>
          </w:tcPr>
          <w:p w14:paraId="4FEF0AA4" w14:textId="764528C4" w:rsidR="0086431B" w:rsidRPr="00D276F0" w:rsidRDefault="00730F42" w:rsidP="0086431B">
            <w:pPr>
              <w:jc w:val="left"/>
              <w:rPr>
                <w:b/>
              </w:rPr>
            </w:pPr>
            <m:oMathPara>
              <m:oMath>
                <m:sSub>
                  <m:sSubPr>
                    <m:ctrlPr>
                      <w:rPr>
                        <w:rFonts w:ascii="Cambria Math" w:hAnsi="Cambria Math"/>
                        <w:i/>
                      </w:rPr>
                    </m:ctrlPr>
                  </m:sSubPr>
                  <m:e>
                    <m:r>
                      <w:rPr>
                        <w:rFonts w:ascii="Cambria Math" w:hAnsi="Cambria Math"/>
                      </w:rPr>
                      <m:t>f</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y</m:t>
                    </m:r>
                  </m:sub>
                </m:sSub>
              </m:oMath>
            </m:oMathPara>
          </w:p>
        </w:tc>
        <w:tc>
          <w:tcPr>
            <w:tcW w:w="7229" w:type="dxa"/>
            <w:vAlign w:val="center"/>
          </w:tcPr>
          <w:p w14:paraId="2078042E" w14:textId="0413ADB1" w:rsidR="0086431B" w:rsidRDefault="0086431B" w:rsidP="0086431B">
            <w:pPr>
              <w:spacing w:line="276" w:lineRule="auto"/>
            </w:pPr>
            <w:r>
              <w:t>forces fluides générées au niveau du palier</w:t>
            </w:r>
          </w:p>
        </w:tc>
      </w:tr>
      <w:tr w:rsidR="0086431B" w:rsidRPr="00AA3E05" w14:paraId="392EC0DB" w14:textId="77777777" w:rsidTr="00384431">
        <w:trPr>
          <w:trHeight w:val="340"/>
        </w:trPr>
        <w:tc>
          <w:tcPr>
            <w:tcW w:w="1843" w:type="dxa"/>
            <w:vAlign w:val="center"/>
          </w:tcPr>
          <w:p w14:paraId="720D9B49" w14:textId="167C9FF2" w:rsidR="0086431B" w:rsidRDefault="00730F42" w:rsidP="0086431B">
            <w:pPr>
              <w:jc w:val="left"/>
            </w:pPr>
            <m:oMathPara>
              <m:oMath>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U</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U</m:t>
                    </m:r>
                  </m:sup>
                </m:sSubSup>
              </m:oMath>
            </m:oMathPara>
          </w:p>
        </w:tc>
        <w:tc>
          <w:tcPr>
            <w:tcW w:w="7229" w:type="dxa"/>
            <w:vAlign w:val="center"/>
          </w:tcPr>
          <w:p w14:paraId="0F0B2247" w14:textId="0A559C4F" w:rsidR="0086431B" w:rsidRPr="004B21BE" w:rsidRDefault="0086431B" w:rsidP="0086431B">
            <w:pPr>
              <w:spacing w:line="276" w:lineRule="auto"/>
            </w:pPr>
            <w:r>
              <w:t>force du balourd positionné au disque.</w:t>
            </w:r>
          </w:p>
        </w:tc>
      </w:tr>
      <w:tr w:rsidR="0086431B" w:rsidRPr="00AA3E05" w14:paraId="7474C41F" w14:textId="77777777" w:rsidTr="00384431">
        <w:trPr>
          <w:trHeight w:val="340"/>
        </w:trPr>
        <w:tc>
          <w:tcPr>
            <w:tcW w:w="1843" w:type="dxa"/>
            <w:vAlign w:val="center"/>
          </w:tcPr>
          <w:p w14:paraId="51A95AD6" w14:textId="4DC323AC" w:rsidR="0086431B" w:rsidRDefault="00730F42" w:rsidP="0086431B">
            <w:pPr>
              <w:jc w:val="left"/>
            </w:pPr>
            <m:oMathPara>
              <m:oMath>
                <m:sSub>
                  <m:sSubPr>
                    <m:ctrlPr>
                      <w:rPr>
                        <w:rFonts w:ascii="Cambria Math" w:hAnsi="Cambria Math"/>
                        <w:i/>
                      </w:rPr>
                    </m:ctrlPr>
                  </m:sSubPr>
                  <m:e>
                    <m:r>
                      <w:rPr>
                        <w:rFonts w:ascii="Cambria Math" w:hAnsi="Cambria Math"/>
                      </w:rPr>
                      <m:t>K</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xy</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yx</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yy</m:t>
                    </m:r>
                  </m:sub>
                </m:sSub>
              </m:oMath>
            </m:oMathPara>
          </w:p>
        </w:tc>
        <w:tc>
          <w:tcPr>
            <w:tcW w:w="7229" w:type="dxa"/>
            <w:vAlign w:val="center"/>
          </w:tcPr>
          <w:p w14:paraId="690EB64E" w14:textId="723382B3" w:rsidR="0086431B" w:rsidRDefault="0086431B" w:rsidP="0086431B">
            <w:pPr>
              <w:spacing w:line="276" w:lineRule="auto"/>
            </w:pPr>
            <w:r>
              <w:t xml:space="preserve">raideurs de palier  </w:t>
            </w:r>
          </w:p>
        </w:tc>
      </w:tr>
      <w:tr w:rsidR="0086431B" w:rsidRPr="00AA3E05" w14:paraId="472267FB" w14:textId="77777777" w:rsidTr="00384431">
        <w:trPr>
          <w:trHeight w:val="340"/>
        </w:trPr>
        <w:tc>
          <w:tcPr>
            <w:tcW w:w="1843" w:type="dxa"/>
            <w:vAlign w:val="center"/>
          </w:tcPr>
          <w:p w14:paraId="3E94C7C8" w14:textId="0D341142" w:rsidR="0086431B" w:rsidRDefault="00730F42" w:rsidP="0086431B">
            <w:pPr>
              <w:jc w:val="left"/>
            </w:pPr>
            <m:oMathPara>
              <m:oMath>
                <m:sSub>
                  <m:sSubPr>
                    <m:ctrlPr>
                      <w:rPr>
                        <w:rFonts w:ascii="Cambria Math" w:hAnsi="Cambria Math"/>
                        <w:i/>
                      </w:rPr>
                    </m:ctrlPr>
                  </m:sSubPr>
                  <m:e>
                    <m:r>
                      <w:rPr>
                        <w:rFonts w:ascii="Cambria Math" w:hAnsi="Cambria Math"/>
                      </w:rPr>
                      <m:t>C</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xy</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yx</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yy</m:t>
                    </m:r>
                  </m:sub>
                </m:sSub>
              </m:oMath>
            </m:oMathPara>
          </w:p>
        </w:tc>
        <w:tc>
          <w:tcPr>
            <w:tcW w:w="7229" w:type="dxa"/>
            <w:vAlign w:val="center"/>
          </w:tcPr>
          <w:p w14:paraId="6CC11A7F" w14:textId="4BBAF5D6" w:rsidR="0086431B" w:rsidRDefault="0086431B" w:rsidP="0086431B">
            <w:pPr>
              <w:spacing w:line="276" w:lineRule="auto"/>
            </w:pPr>
            <w:r>
              <w:t xml:space="preserve">amortissements de palier  </w:t>
            </w:r>
          </w:p>
        </w:tc>
      </w:tr>
      <w:tr w:rsidR="0086431B" w:rsidRPr="00AA3E05" w14:paraId="47A6A967" w14:textId="77777777" w:rsidTr="00384431">
        <w:trPr>
          <w:trHeight w:val="340"/>
        </w:trPr>
        <w:tc>
          <w:tcPr>
            <w:tcW w:w="1843" w:type="dxa"/>
            <w:vAlign w:val="center"/>
          </w:tcPr>
          <w:p w14:paraId="0DFBED1E" w14:textId="6D553E0C" w:rsidR="0086431B" w:rsidRDefault="0086431B" w:rsidP="0086431B">
            <w:pPr>
              <w:jc w:val="left"/>
            </w:pPr>
            <m:oMathPara>
              <m:oMath>
                <m:r>
                  <m:rPr>
                    <m:sty m:val="bi"/>
                  </m:rPr>
                  <w:rPr>
                    <w:rFonts w:ascii="Cambria Math" w:hAnsi="Cambria Math"/>
                  </w:rPr>
                  <m:t>q</m:t>
                </m:r>
                <m:r>
                  <w:rPr>
                    <w:rFonts w:ascii="Cambria Math" w:hAnsi="Cambria Math"/>
                  </w:rPr>
                  <m:t xml:space="preserve">, </m:t>
                </m:r>
                <m:acc>
                  <m:accPr>
                    <m:chr m:val="̇"/>
                    <m:ctrlPr>
                      <w:rPr>
                        <w:rFonts w:ascii="Cambria Math" w:hAnsi="Cambria Math"/>
                        <w:b/>
                        <w:i/>
                      </w:rPr>
                    </m:ctrlPr>
                  </m:accPr>
                  <m:e>
                    <m:r>
                      <m:rPr>
                        <m:sty m:val="bi"/>
                      </m:rPr>
                      <w:rPr>
                        <w:rFonts w:ascii="Cambria Math" w:hAnsi="Cambria Math"/>
                      </w:rPr>
                      <m:t>q</m:t>
                    </m:r>
                  </m:e>
                </m:acc>
                <m:r>
                  <m:rPr>
                    <m:sty m:val="bi"/>
                  </m:rPr>
                  <w:rPr>
                    <w:rFonts w:ascii="Cambria Math" w:hAnsi="Cambria Math"/>
                  </w:rPr>
                  <m:t>,</m:t>
                </m:r>
                <m:acc>
                  <m:accPr>
                    <m:chr m:val="̈"/>
                    <m:ctrlPr>
                      <w:rPr>
                        <w:rFonts w:ascii="Cambria Math" w:hAnsi="Cambria Math"/>
                        <w:b/>
                        <w:i/>
                      </w:rPr>
                    </m:ctrlPr>
                  </m:accPr>
                  <m:e>
                    <m:r>
                      <m:rPr>
                        <m:sty m:val="bi"/>
                      </m:rPr>
                      <w:rPr>
                        <w:rFonts w:ascii="Cambria Math" w:hAnsi="Cambria Math"/>
                      </w:rPr>
                      <m:t>q</m:t>
                    </m:r>
                  </m:e>
                </m:acc>
              </m:oMath>
            </m:oMathPara>
          </w:p>
        </w:tc>
        <w:tc>
          <w:tcPr>
            <w:tcW w:w="7229" w:type="dxa"/>
            <w:vAlign w:val="center"/>
          </w:tcPr>
          <w:p w14:paraId="14C43EB7" w14:textId="29C3588B" w:rsidR="0086431B" w:rsidRDefault="0086431B" w:rsidP="0086431B">
            <w:pPr>
              <w:spacing w:line="276" w:lineRule="auto"/>
            </w:pPr>
            <w:r>
              <w:t>les vecteurs de déplacement, de vitesse et d’accélération globaux</w:t>
            </w:r>
          </w:p>
        </w:tc>
      </w:tr>
      <w:tr w:rsidR="0086431B" w:rsidRPr="00AA3E05" w14:paraId="4ABB4AB6" w14:textId="77777777" w:rsidTr="00384431">
        <w:trPr>
          <w:trHeight w:val="340"/>
        </w:trPr>
        <w:tc>
          <w:tcPr>
            <w:tcW w:w="1843" w:type="dxa"/>
            <w:vAlign w:val="center"/>
          </w:tcPr>
          <w:p w14:paraId="5FBDB3BA" w14:textId="1CB0AEE3" w:rsidR="0086431B" w:rsidRDefault="0086431B" w:rsidP="0086431B">
            <w:pPr>
              <w:jc w:val="left"/>
            </w:pPr>
            <m:oMathPara>
              <m:oMath>
                <m:r>
                  <m:rPr>
                    <m:sty m:val="bi"/>
                  </m:rPr>
                  <w:rPr>
                    <w:rFonts w:ascii="Cambria Math" w:hAnsi="Cambria Math"/>
                  </w:rPr>
                  <m:t>M</m:t>
                </m:r>
              </m:oMath>
            </m:oMathPara>
          </w:p>
        </w:tc>
        <w:tc>
          <w:tcPr>
            <w:tcW w:w="7229" w:type="dxa"/>
            <w:vAlign w:val="center"/>
          </w:tcPr>
          <w:p w14:paraId="0BA4C236" w14:textId="36732657" w:rsidR="0086431B" w:rsidRDefault="0086431B" w:rsidP="0086431B">
            <w:pPr>
              <w:spacing w:line="276" w:lineRule="auto"/>
            </w:pPr>
            <w:r>
              <w:t>matrice de masse</w:t>
            </w:r>
          </w:p>
        </w:tc>
      </w:tr>
      <w:tr w:rsidR="0086431B" w:rsidRPr="00AA3E05" w14:paraId="23F3D447" w14:textId="77777777" w:rsidTr="00384431">
        <w:trPr>
          <w:trHeight w:val="340"/>
        </w:trPr>
        <w:tc>
          <w:tcPr>
            <w:tcW w:w="1843" w:type="dxa"/>
            <w:vAlign w:val="center"/>
          </w:tcPr>
          <w:p w14:paraId="0E2E11B2" w14:textId="67C83E6E" w:rsidR="0086431B" w:rsidRDefault="0086431B" w:rsidP="0086431B">
            <w:pPr>
              <w:jc w:val="left"/>
            </w:pPr>
            <m:oMathPara>
              <m:oMath>
                <m:r>
                  <m:rPr>
                    <m:sty m:val="bi"/>
                  </m:rPr>
                  <w:rPr>
                    <w:rFonts w:ascii="Cambria Math" w:hAnsi="Cambria Math"/>
                  </w:rPr>
                  <m:t>K</m:t>
                </m:r>
              </m:oMath>
            </m:oMathPara>
          </w:p>
        </w:tc>
        <w:tc>
          <w:tcPr>
            <w:tcW w:w="7229" w:type="dxa"/>
            <w:vAlign w:val="center"/>
          </w:tcPr>
          <w:p w14:paraId="18698A85" w14:textId="66CE7258" w:rsidR="0086431B" w:rsidRDefault="0086431B" w:rsidP="0086431B">
            <w:pPr>
              <w:spacing w:line="276" w:lineRule="auto"/>
            </w:pPr>
            <w:r>
              <w:t>matrice de raideur</w:t>
            </w:r>
          </w:p>
        </w:tc>
      </w:tr>
      <w:tr w:rsidR="0086431B" w:rsidRPr="00AA3E05" w14:paraId="34CC932D" w14:textId="77777777" w:rsidTr="00384431">
        <w:trPr>
          <w:trHeight w:val="340"/>
        </w:trPr>
        <w:tc>
          <w:tcPr>
            <w:tcW w:w="1843" w:type="dxa"/>
            <w:vAlign w:val="center"/>
          </w:tcPr>
          <w:p w14:paraId="5C2377F7" w14:textId="0599AB70" w:rsidR="0086431B" w:rsidRDefault="0086431B" w:rsidP="0086431B">
            <w:pPr>
              <w:jc w:val="left"/>
            </w:pPr>
            <m:oMathPara>
              <m:oMath>
                <m:r>
                  <m:rPr>
                    <m:sty m:val="bi"/>
                  </m:rPr>
                  <w:rPr>
                    <w:rFonts w:ascii="Cambria Math" w:hAnsi="Cambria Math"/>
                  </w:rPr>
                  <m:t>C</m:t>
                </m:r>
              </m:oMath>
            </m:oMathPara>
          </w:p>
        </w:tc>
        <w:tc>
          <w:tcPr>
            <w:tcW w:w="7229" w:type="dxa"/>
            <w:vAlign w:val="center"/>
          </w:tcPr>
          <w:p w14:paraId="57BE2635" w14:textId="43A165B9" w:rsidR="0086431B" w:rsidRDefault="0086431B" w:rsidP="0086431B">
            <w:pPr>
              <w:spacing w:line="276" w:lineRule="auto"/>
            </w:pPr>
            <w:r>
              <w:t>matrice d’amortissement</w:t>
            </w:r>
          </w:p>
        </w:tc>
      </w:tr>
      <w:tr w:rsidR="0086431B" w:rsidRPr="00AA3E05" w14:paraId="0002390E" w14:textId="77777777" w:rsidTr="00384431">
        <w:trPr>
          <w:trHeight w:val="340"/>
        </w:trPr>
        <w:tc>
          <w:tcPr>
            <w:tcW w:w="1843" w:type="dxa"/>
            <w:vAlign w:val="center"/>
          </w:tcPr>
          <w:p w14:paraId="2736E99C" w14:textId="19F5DCE6" w:rsidR="0086431B" w:rsidRDefault="0086431B" w:rsidP="0086431B">
            <w:pPr>
              <w:jc w:val="left"/>
            </w:pPr>
            <m:oMathPara>
              <m:oMath>
                <m:r>
                  <m:rPr>
                    <m:sty m:val="bi"/>
                  </m:rPr>
                  <w:rPr>
                    <w:rFonts w:ascii="Cambria Math" w:hAnsi="Cambria Math"/>
                  </w:rPr>
                  <m:t>G(</m:t>
                </m:r>
                <m:r>
                  <m:rPr>
                    <m:sty m:val="p"/>
                  </m:rPr>
                  <w:rPr>
                    <w:rFonts w:ascii="Cambria Math" w:hAnsi="Cambria Math"/>
                  </w:rPr>
                  <m:t>Ω</m:t>
                </m:r>
                <m:r>
                  <m:rPr>
                    <m:sty m:val="bi"/>
                  </m:rPr>
                  <w:rPr>
                    <w:rFonts w:ascii="Cambria Math" w:hAnsi="Cambria Math"/>
                  </w:rPr>
                  <m:t>)</m:t>
                </m:r>
              </m:oMath>
            </m:oMathPara>
          </w:p>
        </w:tc>
        <w:tc>
          <w:tcPr>
            <w:tcW w:w="7229" w:type="dxa"/>
            <w:vAlign w:val="center"/>
          </w:tcPr>
          <w:p w14:paraId="00ACCB5C" w14:textId="05199ECE" w:rsidR="0086431B" w:rsidRDefault="0086431B" w:rsidP="0086431B">
            <w:pPr>
              <w:spacing w:line="276" w:lineRule="auto"/>
            </w:pPr>
            <w:r>
              <w:t>matrice gyroscope</w:t>
            </w:r>
          </w:p>
        </w:tc>
      </w:tr>
      <w:tr w:rsidR="0086431B" w:rsidRPr="00AA3E05" w14:paraId="3FFB56F8" w14:textId="77777777" w:rsidTr="00384431">
        <w:trPr>
          <w:trHeight w:val="340"/>
        </w:trPr>
        <w:tc>
          <w:tcPr>
            <w:tcW w:w="1843" w:type="dxa"/>
            <w:vAlign w:val="center"/>
          </w:tcPr>
          <w:p w14:paraId="70537D24" w14:textId="4055CFF9" w:rsidR="0086431B" w:rsidRDefault="00730F42" w:rsidP="0086431B">
            <w:pPr>
              <w:jc w:val="left"/>
              <w:rPr>
                <w:b/>
              </w:rPr>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oMath>
            </m:oMathPara>
          </w:p>
        </w:tc>
        <w:tc>
          <w:tcPr>
            <w:tcW w:w="7229" w:type="dxa"/>
            <w:vAlign w:val="center"/>
          </w:tcPr>
          <w:p w14:paraId="4DF4B61D" w14:textId="3D38B8DA" w:rsidR="0086431B" w:rsidRDefault="0086431B" w:rsidP="0086431B">
            <w:pPr>
              <w:spacing w:line="276" w:lineRule="auto"/>
            </w:pPr>
            <w:r>
              <w:t>vecteur de force des balourds</w:t>
            </w:r>
          </w:p>
        </w:tc>
      </w:tr>
      <w:tr w:rsidR="0086431B" w:rsidRPr="00AA3E05" w14:paraId="4E3C5F51" w14:textId="77777777" w:rsidTr="00384431">
        <w:trPr>
          <w:trHeight w:val="340"/>
        </w:trPr>
        <w:tc>
          <w:tcPr>
            <w:tcW w:w="1843" w:type="dxa"/>
            <w:vAlign w:val="center"/>
          </w:tcPr>
          <w:p w14:paraId="2844392B" w14:textId="72B39699" w:rsidR="0086431B" w:rsidRDefault="00730F42" w:rsidP="0086431B">
            <w:pPr>
              <w:jc w:val="left"/>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oMath>
            </m:oMathPara>
          </w:p>
        </w:tc>
        <w:tc>
          <w:tcPr>
            <w:tcW w:w="7229" w:type="dxa"/>
            <w:vAlign w:val="center"/>
          </w:tcPr>
          <w:p w14:paraId="5C51EEA0" w14:textId="59DD1E82" w:rsidR="0086431B" w:rsidRDefault="0086431B" w:rsidP="0086431B">
            <w:pPr>
              <w:spacing w:line="276" w:lineRule="auto"/>
            </w:pPr>
            <w:r>
              <w:t>vecteur de force de la gravité</w:t>
            </w:r>
          </w:p>
        </w:tc>
      </w:tr>
      <w:tr w:rsidR="0086431B" w:rsidRPr="00AA3E05" w14:paraId="2DADEF5D" w14:textId="77777777" w:rsidTr="00384431">
        <w:trPr>
          <w:trHeight w:val="340"/>
        </w:trPr>
        <w:tc>
          <w:tcPr>
            <w:tcW w:w="1843" w:type="dxa"/>
            <w:vAlign w:val="center"/>
          </w:tcPr>
          <w:p w14:paraId="7D21958B" w14:textId="7495F12B" w:rsidR="0086431B" w:rsidRDefault="00730F42" w:rsidP="0086431B">
            <w:pPr>
              <w:jc w:val="left"/>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d>
                  <m:dPr>
                    <m:ctrlPr>
                      <w:rPr>
                        <w:rFonts w:ascii="Cambria Math" w:hAnsi="Cambria Math"/>
                        <w:b/>
                        <w:i/>
                      </w:rPr>
                    </m:ctrlPr>
                  </m:dPr>
                  <m:e>
                    <m:r>
                      <m:rPr>
                        <m:sty m:val="bi"/>
                      </m:rPr>
                      <w:rPr>
                        <w:rFonts w:ascii="Cambria Math" w:hAnsi="Cambria Math"/>
                      </w:rPr>
                      <m:t>q,</m:t>
                    </m:r>
                    <m:acc>
                      <m:accPr>
                        <m:chr m:val="̇"/>
                        <m:ctrlPr>
                          <w:rPr>
                            <w:rFonts w:ascii="Cambria Math" w:hAnsi="Cambria Math"/>
                            <w:b/>
                            <w:i/>
                          </w:rPr>
                        </m:ctrlPr>
                      </m:accPr>
                      <m:e>
                        <m:r>
                          <m:rPr>
                            <m:sty m:val="bi"/>
                          </m:rPr>
                          <w:rPr>
                            <w:rFonts w:ascii="Cambria Math" w:hAnsi="Cambria Math"/>
                          </w:rPr>
                          <m:t>q</m:t>
                        </m:r>
                      </m:e>
                    </m:acc>
                  </m:e>
                </m:d>
              </m:oMath>
            </m:oMathPara>
          </w:p>
        </w:tc>
        <w:tc>
          <w:tcPr>
            <w:tcW w:w="7229" w:type="dxa"/>
            <w:vAlign w:val="center"/>
          </w:tcPr>
          <w:p w14:paraId="0C72DDA6" w14:textId="5FA9B666" w:rsidR="0086431B" w:rsidRDefault="0086431B" w:rsidP="0086431B">
            <w:pPr>
              <w:spacing w:line="276" w:lineRule="auto"/>
            </w:pPr>
            <w:r>
              <w:t>vecteur de force aux paliers</w:t>
            </w:r>
          </w:p>
        </w:tc>
      </w:tr>
      <w:tr w:rsidR="0086431B" w:rsidRPr="00AA3E05" w14:paraId="19D47DCC" w14:textId="77777777" w:rsidTr="00384431">
        <w:trPr>
          <w:trHeight w:val="340"/>
        </w:trPr>
        <w:tc>
          <w:tcPr>
            <w:tcW w:w="1843" w:type="dxa"/>
            <w:vAlign w:val="center"/>
          </w:tcPr>
          <w:p w14:paraId="04C49642" w14:textId="540B779C" w:rsidR="0086431B" w:rsidRDefault="00730F42" w:rsidP="0086431B">
            <w:pPr>
              <w:jc w:val="left"/>
            </w:pPr>
            <m:oMathPara>
              <m:oMath>
                <m:sSub>
                  <m:sSubPr>
                    <m:ctrlPr>
                      <w:rPr>
                        <w:rFonts w:ascii="Cambria Math" w:hAnsi="Cambria Math"/>
                        <w:i/>
                      </w:rPr>
                    </m:ctrlPr>
                  </m:sSubPr>
                  <m:e>
                    <m:r>
                      <w:rPr>
                        <w:rFonts w:ascii="Cambria Math" w:hAnsi="Cambria Math"/>
                      </w:rPr>
                      <m:t>n</m:t>
                    </m:r>
                  </m:e>
                  <m:sub>
                    <m:r>
                      <w:rPr>
                        <w:rFonts w:ascii="Cambria Math" w:hAnsi="Cambria Math"/>
                      </w:rPr>
                      <m:t>pt</m:t>
                    </m:r>
                  </m:sub>
                </m:sSub>
              </m:oMath>
            </m:oMathPara>
          </w:p>
        </w:tc>
        <w:tc>
          <w:tcPr>
            <w:tcW w:w="7229" w:type="dxa"/>
            <w:vAlign w:val="center"/>
          </w:tcPr>
          <w:p w14:paraId="04C522CB" w14:textId="1872A9B7" w:rsidR="0086431B" w:rsidRDefault="0086431B" w:rsidP="0086431B">
            <w:pPr>
              <w:spacing w:line="276" w:lineRule="auto"/>
            </w:pPr>
            <w:r>
              <w:t>nombre du pas de temps pour réaliser l’intégration temporelle</w:t>
            </w:r>
          </w:p>
        </w:tc>
      </w:tr>
      <w:tr w:rsidR="0086431B" w:rsidRPr="00AA3E05" w14:paraId="35323E15" w14:textId="77777777" w:rsidTr="00384431">
        <w:trPr>
          <w:trHeight w:val="340"/>
        </w:trPr>
        <w:tc>
          <w:tcPr>
            <w:tcW w:w="1843" w:type="dxa"/>
            <w:vAlign w:val="center"/>
          </w:tcPr>
          <w:p w14:paraId="07EAA97E" w14:textId="60E1F1DE" w:rsidR="0086431B" w:rsidRDefault="0086431B" w:rsidP="0086431B">
            <w:pPr>
              <w:jc w:val="left"/>
            </w:pPr>
            <m:oMathPara>
              <m:oMath>
                <m:r>
                  <m:rPr>
                    <m:sty m:val="bi"/>
                  </m:rPr>
                  <w:rPr>
                    <w:rFonts w:ascii="Cambria Math" w:hAnsi="Cambria Math"/>
                  </w:rPr>
                  <m:t>R,</m:t>
                </m:r>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r>
                  <m:rPr>
                    <m:sty m:val="bi"/>
                  </m:rPr>
                  <w:rPr>
                    <w:rFonts w:ascii="Cambria Math" w:eastAsiaTheme="minorEastAsia"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oMath>
            </m:oMathPara>
          </w:p>
        </w:tc>
        <w:tc>
          <w:tcPr>
            <w:tcW w:w="7229" w:type="dxa"/>
            <w:vAlign w:val="center"/>
          </w:tcPr>
          <w:p w14:paraId="50750AF5" w14:textId="05230682" w:rsidR="0086431B" w:rsidRDefault="0086431B" w:rsidP="0086431B">
            <w:pPr>
              <w:spacing w:line="276" w:lineRule="auto"/>
            </w:pPr>
            <w:r>
              <w:t xml:space="preserve">vecteurs résiduels du variable d’état, du déplacement, de la vitesse </w:t>
            </w:r>
          </w:p>
        </w:tc>
      </w:tr>
      <w:tr w:rsidR="0086431B" w:rsidRPr="00AA3E05" w14:paraId="0E9FF83D" w14:textId="77777777" w:rsidTr="00384431">
        <w:trPr>
          <w:trHeight w:val="340"/>
        </w:trPr>
        <w:tc>
          <w:tcPr>
            <w:tcW w:w="1843" w:type="dxa"/>
            <w:vAlign w:val="center"/>
          </w:tcPr>
          <w:p w14:paraId="638486BD" w14:textId="1AAB764A" w:rsidR="0086431B" w:rsidRDefault="00730F42" w:rsidP="0086431B">
            <w:pPr>
              <w:jc w:val="left"/>
            </w:pPr>
            <m:oMathPara>
              <m:oMath>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R</m:t>
                    </m:r>
                  </m:sub>
                </m:sSub>
              </m:oMath>
            </m:oMathPara>
          </w:p>
        </w:tc>
        <w:tc>
          <w:tcPr>
            <w:tcW w:w="7229" w:type="dxa"/>
            <w:vAlign w:val="center"/>
          </w:tcPr>
          <w:p w14:paraId="6E31FC11" w14:textId="0D728C56" w:rsidR="0086431B" w:rsidRPr="00C06B42" w:rsidRDefault="0086431B" w:rsidP="0086431B">
            <w:pPr>
              <w:spacing w:line="276" w:lineRule="auto"/>
              <w:rPr>
                <w:b/>
              </w:rPr>
            </w:pPr>
            <w:r>
              <w:t xml:space="preserve">matrice jacobienne de la méthode d’intégration temporelle </w:t>
            </w:r>
          </w:p>
        </w:tc>
      </w:tr>
      <w:tr w:rsidR="0086431B" w:rsidRPr="00AA3E05" w14:paraId="2BF6EA4A" w14:textId="77777777" w:rsidTr="00384431">
        <w:trPr>
          <w:trHeight w:val="340"/>
        </w:trPr>
        <w:tc>
          <w:tcPr>
            <w:tcW w:w="1843" w:type="dxa"/>
            <w:vAlign w:val="center"/>
          </w:tcPr>
          <w:p w14:paraId="2A02EA8B" w14:textId="547C8915" w:rsidR="0086431B" w:rsidRDefault="0086431B" w:rsidP="0086431B">
            <w:pPr>
              <w:jc w:val="left"/>
            </w:pPr>
            <m:oMathPara>
              <m:oMath>
                <m:r>
                  <m:rPr>
                    <m:sty m:val="bi"/>
                  </m:rPr>
                  <w:rPr>
                    <w:rFonts w:ascii="Cambria Math" w:eastAsiaTheme="minorEastAsia" w:hAnsi="Cambria Math"/>
                  </w:rPr>
                  <m:t>∆q, ∆</m:t>
                </m:r>
                <m:acc>
                  <m:accPr>
                    <m:chr m:val="̇"/>
                    <m:ctrlPr>
                      <w:rPr>
                        <w:rFonts w:ascii="Cambria Math" w:hAnsi="Cambria Math"/>
                        <w:b/>
                        <w:i/>
                      </w:rPr>
                    </m:ctrlPr>
                  </m:accPr>
                  <m:e>
                    <m:r>
                      <m:rPr>
                        <m:sty m:val="bi"/>
                      </m:rPr>
                      <w:rPr>
                        <w:rFonts w:ascii="Cambria Math" w:hAnsi="Cambria Math"/>
                      </w:rPr>
                      <m:t>q</m:t>
                    </m:r>
                  </m:e>
                </m:acc>
              </m:oMath>
            </m:oMathPara>
          </w:p>
        </w:tc>
        <w:tc>
          <w:tcPr>
            <w:tcW w:w="7229" w:type="dxa"/>
            <w:vAlign w:val="center"/>
          </w:tcPr>
          <w:p w14:paraId="4CEC9AAE" w14:textId="507261B6" w:rsidR="0086431B" w:rsidRDefault="0086431B" w:rsidP="0086431B">
            <w:pPr>
              <w:spacing w:line="276" w:lineRule="auto"/>
            </w:pPr>
            <w:r>
              <w:t>vecteur de l’incrément de correction sur le déplacement et la vitesse</w:t>
            </w:r>
          </w:p>
        </w:tc>
      </w:tr>
      <w:tr w:rsidR="0086431B" w:rsidRPr="00AA3E05" w14:paraId="72AFBD44" w14:textId="77777777" w:rsidTr="00384431">
        <w:trPr>
          <w:trHeight w:val="340"/>
        </w:trPr>
        <w:tc>
          <w:tcPr>
            <w:tcW w:w="1843" w:type="dxa"/>
            <w:vAlign w:val="center"/>
          </w:tcPr>
          <w:p w14:paraId="3A86F3FF" w14:textId="6682436B" w:rsidR="0086431B" w:rsidRDefault="00730F42" w:rsidP="0086431B">
            <w:pPr>
              <w:jc w:val="left"/>
            </w:pPr>
            <m:oMathPara>
              <m:oMath>
                <m:sSub>
                  <m:sSubPr>
                    <m:ctrlPr>
                      <w:rPr>
                        <w:rFonts w:ascii="Cambria Math" w:hAnsi="Cambria Math"/>
                        <w:b/>
                        <w:i/>
                        <w:noProof/>
                      </w:rPr>
                    </m:ctrlPr>
                  </m:sSubPr>
                  <m:e>
                    <m:r>
                      <m:rPr>
                        <m:sty m:val="bi"/>
                      </m:rPr>
                      <w:rPr>
                        <w:rFonts w:ascii="Cambria Math" w:hAnsi="Cambria Math"/>
                        <w:noProof/>
                      </w:rPr>
                      <m:t>R</m:t>
                    </m:r>
                  </m:e>
                  <m:sub>
                    <m:r>
                      <m:rPr>
                        <m:sty m:val="bi"/>
                      </m:rPr>
                      <w:rPr>
                        <w:rFonts w:ascii="Cambria Math" w:hAnsi="Cambria Math"/>
                        <w:noProof/>
                      </w:rPr>
                      <m:t>T</m:t>
                    </m:r>
                  </m:sub>
                </m:sSub>
              </m:oMath>
            </m:oMathPara>
          </w:p>
        </w:tc>
        <w:tc>
          <w:tcPr>
            <w:tcW w:w="7229" w:type="dxa"/>
            <w:vAlign w:val="center"/>
          </w:tcPr>
          <w:p w14:paraId="664B52AE" w14:textId="6448BD45" w:rsidR="0086431B" w:rsidRDefault="0086431B" w:rsidP="0086431B">
            <w:pPr>
              <w:spacing w:line="276" w:lineRule="auto"/>
            </w:pPr>
            <w:r>
              <w:rPr>
                <w:noProof/>
              </w:rPr>
              <w:t>vecteur residuel entre la solution initale et la solution périodique</w:t>
            </w:r>
          </w:p>
        </w:tc>
      </w:tr>
      <w:tr w:rsidR="0086431B" w:rsidRPr="00AA3E05" w14:paraId="6815D78D" w14:textId="77777777" w:rsidTr="00384431">
        <w:trPr>
          <w:trHeight w:val="340"/>
        </w:trPr>
        <w:tc>
          <w:tcPr>
            <w:tcW w:w="1843" w:type="dxa"/>
            <w:vAlign w:val="center"/>
          </w:tcPr>
          <w:p w14:paraId="5AFCD4A9" w14:textId="57F1247C" w:rsidR="0086431B" w:rsidRDefault="0086431B" w:rsidP="0086431B">
            <w:pPr>
              <w:jc w:val="left"/>
            </w:pPr>
            <m:oMathPara>
              <m:oMath>
                <m:r>
                  <m:rPr>
                    <m:sty m:val="bi"/>
                  </m:rPr>
                  <w:rPr>
                    <w:rFonts w:ascii="Cambria Math" w:hAnsi="Cambria Math"/>
                  </w:rPr>
                  <m:t>δ</m:t>
                </m:r>
                <m:d>
                  <m:dPr>
                    <m:ctrlPr>
                      <w:rPr>
                        <w:rFonts w:ascii="Cambria Math" w:hAnsi="Cambria Math"/>
                        <w:i/>
                      </w:rPr>
                    </m:ctrlPr>
                  </m:dPr>
                  <m:e>
                    <m:r>
                      <w:rPr>
                        <w:rFonts w:ascii="Cambria Math" w:hAnsi="Cambria Math"/>
                      </w:rPr>
                      <m:t>t</m:t>
                    </m:r>
                  </m:e>
                </m:d>
              </m:oMath>
            </m:oMathPara>
          </w:p>
        </w:tc>
        <w:tc>
          <w:tcPr>
            <w:tcW w:w="7229" w:type="dxa"/>
            <w:vAlign w:val="center"/>
          </w:tcPr>
          <w:p w14:paraId="30773415" w14:textId="13636746" w:rsidR="0086431B" w:rsidRDefault="0086431B" w:rsidP="0086431B">
            <w:pPr>
              <w:spacing w:line="276" w:lineRule="auto"/>
            </w:pPr>
            <w:r>
              <w:t>vecteur de l’état</w:t>
            </w:r>
            <w:r>
              <w:rPr>
                <w:noProof/>
              </w:rPr>
              <w:t xml:space="preserve"> qui </w:t>
            </w:r>
            <w:r w:rsidRPr="00DE111A">
              <w:rPr>
                <w:noProof/>
              </w:rPr>
              <w:t>repré</w:t>
            </w:r>
            <w:r>
              <w:rPr>
                <w:noProof/>
              </w:rPr>
              <w:t>sente la solution de l’équation du mouvement</w:t>
            </w:r>
          </w:p>
        </w:tc>
      </w:tr>
      <w:tr w:rsidR="0086431B" w:rsidRPr="00AA3E05" w14:paraId="07D29CB5" w14:textId="77777777" w:rsidTr="00384431">
        <w:trPr>
          <w:trHeight w:val="340"/>
        </w:trPr>
        <w:tc>
          <w:tcPr>
            <w:tcW w:w="1843" w:type="dxa"/>
            <w:vAlign w:val="center"/>
          </w:tcPr>
          <w:p w14:paraId="28FB38D5" w14:textId="5912221B" w:rsidR="0086431B" w:rsidRDefault="0086431B" w:rsidP="0086431B">
            <w:pPr>
              <w:jc w:val="left"/>
              <w:rPr>
                <w:b/>
              </w:rPr>
            </w:pPr>
            <m:oMathPara>
              <m:oMath>
                <m:r>
                  <w:rPr>
                    <w:rFonts w:ascii="Cambria Math" w:hAnsi="Cambria Math"/>
                    <w:noProof/>
                  </w:rPr>
                  <m:t>T</m:t>
                </m:r>
              </m:oMath>
            </m:oMathPara>
          </w:p>
        </w:tc>
        <w:tc>
          <w:tcPr>
            <w:tcW w:w="7229" w:type="dxa"/>
            <w:vAlign w:val="center"/>
          </w:tcPr>
          <w:p w14:paraId="48BFF97A" w14:textId="26356B98" w:rsidR="0086431B" w:rsidRDefault="0086431B" w:rsidP="0086431B">
            <w:pPr>
              <w:spacing w:line="276" w:lineRule="auto"/>
            </w:pPr>
            <w:r>
              <w:rPr>
                <w:noProof/>
              </w:rPr>
              <w:t>période de la rotation</w:t>
            </w:r>
          </w:p>
        </w:tc>
      </w:tr>
      <w:tr w:rsidR="0086431B" w:rsidRPr="00AA3E05" w14:paraId="7A3C6667" w14:textId="77777777" w:rsidTr="00384431">
        <w:trPr>
          <w:trHeight w:val="340"/>
        </w:trPr>
        <w:tc>
          <w:tcPr>
            <w:tcW w:w="1843" w:type="dxa"/>
            <w:vAlign w:val="center"/>
          </w:tcPr>
          <w:p w14:paraId="35D287FF" w14:textId="039D6ABB" w:rsidR="0086431B" w:rsidRDefault="0086431B" w:rsidP="0086431B">
            <w:pPr>
              <w:jc w:val="left"/>
              <w:rPr>
                <w:b/>
              </w:rPr>
            </w:pPr>
            <m:oMathPara>
              <m:oMath>
                <m:r>
                  <w:rPr>
                    <w:rFonts w:ascii="Cambria Math" w:hAnsi="Cambria Math"/>
                    <w:noProof/>
                  </w:rPr>
                  <w:lastRenderedPageBreak/>
                  <m:t>k</m:t>
                </m:r>
              </m:oMath>
            </m:oMathPara>
          </w:p>
        </w:tc>
        <w:tc>
          <w:tcPr>
            <w:tcW w:w="7229" w:type="dxa"/>
            <w:vAlign w:val="center"/>
          </w:tcPr>
          <w:p w14:paraId="68B81CF9" w14:textId="29B36BBF" w:rsidR="0086431B" w:rsidRDefault="0086431B" w:rsidP="0086431B">
            <w:pPr>
              <w:spacing w:line="276" w:lineRule="auto"/>
            </w:pPr>
            <w:r>
              <w:rPr>
                <w:noProof/>
              </w:rPr>
              <w:t>itération de Newton-Raphson ou itération de nombre de période</w:t>
            </w:r>
          </w:p>
        </w:tc>
      </w:tr>
      <w:tr w:rsidR="0086431B" w:rsidRPr="00AA3E05" w14:paraId="528486A0" w14:textId="77777777" w:rsidTr="00384431">
        <w:trPr>
          <w:trHeight w:val="340"/>
        </w:trPr>
        <w:tc>
          <w:tcPr>
            <w:tcW w:w="1843" w:type="dxa"/>
            <w:vAlign w:val="center"/>
          </w:tcPr>
          <w:p w14:paraId="7A317779" w14:textId="28E0C76B" w:rsidR="0086431B" w:rsidRDefault="00730F42" w:rsidP="0086431B">
            <w:pPr>
              <w:jc w:val="left"/>
              <w:rPr>
                <w:b/>
              </w:rPr>
            </w:pPr>
            <m:oMathPara>
              <m:oMath>
                <m:sSubSup>
                  <m:sSubSupPr>
                    <m:ctrlPr>
                      <w:rPr>
                        <w:rFonts w:ascii="Cambria Math" w:hAnsi="Cambria Math"/>
                        <w:b/>
                        <w:i/>
                      </w:rPr>
                    </m:ctrlPr>
                  </m:sSubSupPr>
                  <m:e>
                    <m:r>
                      <m:rPr>
                        <m:sty m:val="bi"/>
                      </m:rPr>
                      <w:rPr>
                        <w:rFonts w:ascii="Cambria Math" w:hAnsi="Cambria Math"/>
                      </w:rPr>
                      <m:t>δ</m:t>
                    </m:r>
                  </m:e>
                  <m:sub>
                    <m:r>
                      <m:rPr>
                        <m:sty m:val="bi"/>
                      </m:rPr>
                      <w:rPr>
                        <w:rFonts w:ascii="Cambria Math" w:hAnsi="Cambria Math"/>
                      </w:rPr>
                      <m:t>(</m:t>
                    </m:r>
                    <m:r>
                      <w:rPr>
                        <w:rFonts w:ascii="Cambria Math" w:hAnsi="Cambria Math"/>
                      </w:rPr>
                      <m:t>k</m:t>
                    </m:r>
                    <m:r>
                      <m:rPr>
                        <m:sty m:val="bi"/>
                      </m:rPr>
                      <w:rPr>
                        <w:rFonts w:ascii="Cambria Math" w:hAnsi="Cambria Math"/>
                      </w:rPr>
                      <m:t>)</m:t>
                    </m:r>
                  </m:sub>
                  <m:sup>
                    <m:r>
                      <w:rPr>
                        <w:rFonts w:ascii="Cambria Math" w:hAnsi="Cambria Math"/>
                      </w:rPr>
                      <m:t>0</m:t>
                    </m:r>
                  </m:sup>
                </m:sSubSup>
              </m:oMath>
            </m:oMathPara>
          </w:p>
        </w:tc>
        <w:tc>
          <w:tcPr>
            <w:tcW w:w="7229" w:type="dxa"/>
            <w:vAlign w:val="center"/>
          </w:tcPr>
          <w:p w14:paraId="56C1591D" w14:textId="3FD090DD" w:rsidR="0086431B" w:rsidRDefault="0086431B" w:rsidP="0086431B">
            <w:pPr>
              <w:spacing w:line="276" w:lineRule="auto"/>
            </w:pPr>
            <w:r>
              <w:rPr>
                <w:noProof/>
              </w:rPr>
              <w:t>vecteur de l’état ou solution initiale (position et vitesse initiales)</w:t>
            </w:r>
          </w:p>
        </w:tc>
      </w:tr>
      <w:tr w:rsidR="0086431B" w:rsidRPr="00AA3E05" w14:paraId="6FABBE72" w14:textId="77777777" w:rsidTr="00384431">
        <w:trPr>
          <w:trHeight w:val="340"/>
        </w:trPr>
        <w:tc>
          <w:tcPr>
            <w:tcW w:w="1843" w:type="dxa"/>
            <w:vAlign w:val="center"/>
          </w:tcPr>
          <w:p w14:paraId="412D80D7" w14:textId="50839DDE" w:rsidR="0086431B" w:rsidRDefault="00730F42" w:rsidP="0086431B">
            <w:pPr>
              <w:jc w:val="left"/>
              <w:rPr>
                <w:b/>
              </w:rPr>
            </w:pPr>
            <m:oMathPara>
              <m:oMath>
                <m:sSubSup>
                  <m:sSubSupPr>
                    <m:ctrlPr>
                      <w:rPr>
                        <w:rFonts w:ascii="Cambria Math" w:hAnsi="Cambria Math"/>
                        <w:b/>
                        <w:i/>
                      </w:rPr>
                    </m:ctrlPr>
                  </m:sSubSupPr>
                  <m:e>
                    <m:r>
                      <m:rPr>
                        <m:sty m:val="bi"/>
                      </m:rPr>
                      <w:rPr>
                        <w:rFonts w:ascii="Cambria Math" w:hAnsi="Cambria Math"/>
                      </w:rPr>
                      <m:t>δ</m:t>
                    </m:r>
                  </m:e>
                  <m:sub>
                    <m:r>
                      <m:rPr>
                        <m:sty m:val="bi"/>
                      </m:rPr>
                      <w:rPr>
                        <w:rFonts w:ascii="Cambria Math" w:hAnsi="Cambria Math"/>
                      </w:rPr>
                      <m:t>(</m:t>
                    </m:r>
                    <m:r>
                      <w:rPr>
                        <w:rFonts w:ascii="Cambria Math" w:hAnsi="Cambria Math"/>
                      </w:rPr>
                      <m:t>k</m:t>
                    </m:r>
                    <m:r>
                      <m:rPr>
                        <m:sty m:val="bi"/>
                      </m:rPr>
                      <w:rPr>
                        <w:rFonts w:ascii="Cambria Math" w:hAnsi="Cambria Math"/>
                      </w:rPr>
                      <m:t>)</m:t>
                    </m:r>
                  </m:sub>
                  <m:sup>
                    <m:r>
                      <w:rPr>
                        <w:rFonts w:ascii="Cambria Math" w:hAnsi="Cambria Math"/>
                      </w:rPr>
                      <m:t>T</m:t>
                    </m:r>
                  </m:sup>
                </m:sSubSup>
                <m:r>
                  <m:rPr>
                    <m:sty m:val="bi"/>
                  </m:rPr>
                  <w:rPr>
                    <w:rFonts w:ascii="Cambria Math" w:hAnsi="Cambria Math"/>
                  </w:rPr>
                  <m:t> </m:t>
                </m:r>
              </m:oMath>
            </m:oMathPara>
          </w:p>
        </w:tc>
        <w:tc>
          <w:tcPr>
            <w:tcW w:w="7229" w:type="dxa"/>
            <w:vAlign w:val="center"/>
          </w:tcPr>
          <w:p w14:paraId="09B49459" w14:textId="5ADE1DB3" w:rsidR="0086431B" w:rsidRDefault="0086431B" w:rsidP="0086431B">
            <w:pPr>
              <w:spacing w:line="276" w:lineRule="auto"/>
            </w:pPr>
            <w:r>
              <w:rPr>
                <w:noProof/>
              </w:rPr>
              <w:t xml:space="preserve">vecteur de l’état après une période </w:t>
            </w:r>
            <m:oMath>
              <m:r>
                <w:rPr>
                  <w:rFonts w:ascii="Cambria Math" w:hAnsi="Cambria Math"/>
                  <w:noProof/>
                </w:rPr>
                <m:t>T</m:t>
              </m:r>
            </m:oMath>
            <w:r>
              <w:rPr>
                <w:noProof/>
              </w:rPr>
              <w:t xml:space="preserve"> à partir de la solution initiale </w:t>
            </w:r>
            <m:oMath>
              <m:sSubSup>
                <m:sSubSupPr>
                  <m:ctrlPr>
                    <w:rPr>
                      <w:rFonts w:ascii="Cambria Math" w:hAnsi="Cambria Math"/>
                      <w:b/>
                      <w:i/>
                    </w:rPr>
                  </m:ctrlPr>
                </m:sSubSupPr>
                <m:e>
                  <m:r>
                    <m:rPr>
                      <m:sty m:val="bi"/>
                    </m:rPr>
                    <w:rPr>
                      <w:rFonts w:ascii="Cambria Math" w:hAnsi="Cambria Math"/>
                    </w:rPr>
                    <m:t>δ</m:t>
                  </m:r>
                </m:e>
                <m:sub>
                  <m:r>
                    <m:rPr>
                      <m:sty m:val="bi"/>
                    </m:rPr>
                    <w:rPr>
                      <w:rFonts w:ascii="Cambria Math" w:hAnsi="Cambria Math"/>
                    </w:rPr>
                    <m:t>(</m:t>
                  </m:r>
                  <m:r>
                    <w:rPr>
                      <w:rFonts w:ascii="Cambria Math" w:hAnsi="Cambria Math"/>
                    </w:rPr>
                    <m:t>k</m:t>
                  </m:r>
                  <m:r>
                    <m:rPr>
                      <m:sty m:val="bi"/>
                    </m:rPr>
                    <w:rPr>
                      <w:rFonts w:ascii="Cambria Math" w:hAnsi="Cambria Math"/>
                    </w:rPr>
                    <m:t>)</m:t>
                  </m:r>
                </m:sub>
                <m:sup>
                  <m:r>
                    <w:rPr>
                      <w:rFonts w:ascii="Cambria Math" w:hAnsi="Cambria Math"/>
                    </w:rPr>
                    <m:t>0</m:t>
                  </m:r>
                </m:sup>
              </m:sSubSup>
            </m:oMath>
          </w:p>
        </w:tc>
      </w:tr>
      <w:tr w:rsidR="0086431B" w:rsidRPr="00AA3E05" w14:paraId="6ED59EF2" w14:textId="77777777" w:rsidTr="00384431">
        <w:trPr>
          <w:trHeight w:val="340"/>
        </w:trPr>
        <w:tc>
          <w:tcPr>
            <w:tcW w:w="1843" w:type="dxa"/>
            <w:vAlign w:val="center"/>
          </w:tcPr>
          <w:p w14:paraId="2AB60A62" w14:textId="535A9268" w:rsidR="0086431B" w:rsidRDefault="00730F42" w:rsidP="0086431B">
            <w:pPr>
              <w:jc w:val="left"/>
              <w:rPr>
                <w:noProof/>
              </w:rPr>
            </w:pPr>
            <m:oMathPara>
              <m:oMath>
                <m:sSub>
                  <m:sSubPr>
                    <m:ctrlPr>
                      <w:rPr>
                        <w:rFonts w:ascii="Cambria Math" w:hAnsi="Cambria Math"/>
                        <w:b/>
                        <w:i/>
                      </w:rPr>
                    </m:ctrlPr>
                  </m:sSubPr>
                  <m:e>
                    <m:r>
                      <m:rPr>
                        <m:sty m:val="bi"/>
                      </m:rPr>
                      <w:rPr>
                        <w:rFonts w:ascii="Cambria Math" w:hAnsi="Cambria Math"/>
                      </w:rPr>
                      <m:t>R</m:t>
                    </m:r>
                  </m:e>
                  <m:sub>
                    <m: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oMath>
            </m:oMathPara>
          </w:p>
        </w:tc>
        <w:tc>
          <w:tcPr>
            <w:tcW w:w="7229" w:type="dxa"/>
            <w:vAlign w:val="center"/>
          </w:tcPr>
          <w:p w14:paraId="24B92BE4" w14:textId="6A4FA0A4" w:rsidR="0086431B" w:rsidRDefault="0086431B" w:rsidP="0086431B">
            <w:pPr>
              <w:spacing w:line="276" w:lineRule="auto"/>
              <w:rPr>
                <w:noProof/>
              </w:rPr>
            </w:pPr>
            <w:r>
              <w:rPr>
                <w:noProof/>
              </w:rPr>
              <w:t xml:space="preserve">vecteur residuel entre l’état initale et l’état après une période </w:t>
            </w:r>
            <m:oMath>
              <m:r>
                <w:rPr>
                  <w:rFonts w:ascii="Cambria Math" w:hAnsi="Cambria Math"/>
                  <w:noProof/>
                </w:rPr>
                <m:t>T</m:t>
              </m:r>
            </m:oMath>
          </w:p>
        </w:tc>
      </w:tr>
      <w:tr w:rsidR="0086431B" w:rsidRPr="00AA3E05" w14:paraId="0263290A" w14:textId="77777777" w:rsidTr="00384431">
        <w:trPr>
          <w:trHeight w:val="340"/>
        </w:trPr>
        <w:tc>
          <w:tcPr>
            <w:tcW w:w="1843" w:type="dxa"/>
            <w:vAlign w:val="center"/>
          </w:tcPr>
          <w:p w14:paraId="143F90F2" w14:textId="285CC9F9" w:rsidR="0086431B" w:rsidRDefault="0086431B" w:rsidP="0086431B">
            <w:pPr>
              <w:jc w:val="left"/>
              <w:rPr>
                <w:noProof/>
              </w:rPr>
            </w:pPr>
            <m:oMathPara>
              <m:oMath>
                <m:r>
                  <m:rPr>
                    <m:sty m:val="p"/>
                  </m:rPr>
                  <w:rPr>
                    <w:rFonts w:ascii="Cambria Math" w:hAnsi="Cambria Math"/>
                  </w:rPr>
                  <m:t>∆</m:t>
                </m:r>
                <m:r>
                  <m:rPr>
                    <m:sty m:val="bi"/>
                  </m:rPr>
                  <w:rPr>
                    <w:rFonts w:ascii="Cambria Math" w:hAnsi="Cambria Math"/>
                  </w:rPr>
                  <m:t>δ</m:t>
                </m:r>
              </m:oMath>
            </m:oMathPara>
          </w:p>
        </w:tc>
        <w:tc>
          <w:tcPr>
            <w:tcW w:w="7229" w:type="dxa"/>
            <w:vAlign w:val="center"/>
          </w:tcPr>
          <w:p w14:paraId="65A83E19" w14:textId="1705C5B3" w:rsidR="0086431B" w:rsidRDefault="0086431B" w:rsidP="0086431B">
            <w:pPr>
              <w:spacing w:line="276" w:lineRule="auto"/>
              <w:rPr>
                <w:noProof/>
              </w:rPr>
            </w:pPr>
            <w:r>
              <w:rPr>
                <w:noProof/>
              </w:rPr>
              <w:t>vecteur des petites perturbations</w:t>
            </w:r>
          </w:p>
        </w:tc>
      </w:tr>
      <w:tr w:rsidR="0086431B" w:rsidRPr="00AA3E05" w14:paraId="1C079897" w14:textId="77777777" w:rsidTr="00384431">
        <w:trPr>
          <w:trHeight w:val="340"/>
        </w:trPr>
        <w:tc>
          <w:tcPr>
            <w:tcW w:w="1843" w:type="dxa"/>
            <w:vAlign w:val="center"/>
          </w:tcPr>
          <w:p w14:paraId="312A23F3" w14:textId="266CCC24" w:rsidR="0086431B" w:rsidRDefault="00730F42" w:rsidP="0086431B">
            <w:pPr>
              <w:jc w:val="left"/>
              <w:rPr>
                <w:noProof/>
              </w:rPr>
            </w:pPr>
            <m:oMathPara>
              <m:oMath>
                <m:sSub>
                  <m:sSubPr>
                    <m:ctrlPr>
                      <w:rPr>
                        <w:rFonts w:ascii="Cambria Math" w:hAnsi="Cambria Math"/>
                        <w:b/>
                        <w:i/>
                      </w:rPr>
                    </m:ctrlPr>
                  </m:sSubPr>
                  <m:e>
                    <m:r>
                      <m:rPr>
                        <m:sty m:val="bi"/>
                      </m:rPr>
                      <w:rPr>
                        <w:rFonts w:ascii="Cambria Math" w:hAnsi="Cambria Math"/>
                      </w:rPr>
                      <m:t>J</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sub>
                </m:sSub>
              </m:oMath>
            </m:oMathPara>
          </w:p>
        </w:tc>
        <w:tc>
          <w:tcPr>
            <w:tcW w:w="7229" w:type="dxa"/>
            <w:vAlign w:val="center"/>
          </w:tcPr>
          <w:p w14:paraId="38B1E76A" w14:textId="56E1C87E" w:rsidR="0086431B" w:rsidRDefault="0086431B" w:rsidP="0086431B">
            <w:pPr>
              <w:spacing w:line="276" w:lineRule="auto"/>
              <w:rPr>
                <w:noProof/>
              </w:rPr>
            </w:pPr>
            <w:r>
              <w:t>matrice jacobienne de la méthode de shooting</w:t>
            </w:r>
          </w:p>
        </w:tc>
      </w:tr>
      <w:tr w:rsidR="0086431B" w:rsidRPr="00AA3E05" w14:paraId="6DB25064" w14:textId="77777777" w:rsidTr="00384431">
        <w:trPr>
          <w:trHeight w:val="340"/>
        </w:trPr>
        <w:tc>
          <w:tcPr>
            <w:tcW w:w="1843" w:type="dxa"/>
            <w:vAlign w:val="center"/>
          </w:tcPr>
          <w:p w14:paraId="6A758C7B" w14:textId="4C47051A" w:rsidR="0086431B" w:rsidRDefault="0086431B" w:rsidP="0086431B">
            <w:pPr>
              <w:jc w:val="left"/>
              <w:rPr>
                <w:noProof/>
              </w:rPr>
            </w:pPr>
            <m:oMathPara>
              <m:oMath>
                <m:r>
                  <m:rPr>
                    <m:sty m:val="bi"/>
                  </m:rPr>
                  <w:rPr>
                    <w:rFonts w:ascii="Cambria Math" w:hAnsi="Cambria Math"/>
                  </w:rPr>
                  <m:t>I</m:t>
                </m:r>
              </m:oMath>
            </m:oMathPara>
          </w:p>
        </w:tc>
        <w:tc>
          <w:tcPr>
            <w:tcW w:w="7229" w:type="dxa"/>
            <w:vAlign w:val="center"/>
          </w:tcPr>
          <w:p w14:paraId="3A9B2A4B" w14:textId="7B03864A" w:rsidR="0086431B" w:rsidRDefault="0086431B" w:rsidP="0086431B">
            <w:pPr>
              <w:spacing w:line="276" w:lineRule="auto"/>
              <w:rPr>
                <w:noProof/>
              </w:rPr>
            </w:pPr>
            <w:r>
              <w:rPr>
                <w:noProof/>
              </w:rPr>
              <w:t>matrice identité</w:t>
            </w:r>
          </w:p>
        </w:tc>
      </w:tr>
      <w:tr w:rsidR="0086431B" w:rsidRPr="00AA3E05" w14:paraId="46D59153" w14:textId="77777777" w:rsidTr="00384431">
        <w:trPr>
          <w:trHeight w:val="340"/>
        </w:trPr>
        <w:tc>
          <w:tcPr>
            <w:tcW w:w="1843" w:type="dxa"/>
            <w:vAlign w:val="center"/>
          </w:tcPr>
          <w:p w14:paraId="6CC301AA" w14:textId="3087E7C2" w:rsidR="0086431B" w:rsidRDefault="0086431B" w:rsidP="0086431B">
            <w:pPr>
              <w:jc w:val="left"/>
              <w:rPr>
                <w:noProof/>
              </w:rPr>
            </w:pPr>
            <m:oMathPara>
              <m:oMath>
                <m:r>
                  <m:rPr>
                    <m:sty m:val="b"/>
                  </m:rPr>
                  <w:rPr>
                    <w:rFonts w:ascii="Cambria Math" w:hAnsi="Cambria Math"/>
                  </w:rPr>
                  <m:t>Φ</m:t>
                </m:r>
              </m:oMath>
            </m:oMathPara>
          </w:p>
        </w:tc>
        <w:tc>
          <w:tcPr>
            <w:tcW w:w="7229" w:type="dxa"/>
            <w:vAlign w:val="center"/>
          </w:tcPr>
          <w:p w14:paraId="1023C1FC" w14:textId="77FA99DE" w:rsidR="0086431B" w:rsidRDefault="0086431B" w:rsidP="0086431B">
            <w:pPr>
              <w:spacing w:line="276" w:lineRule="auto"/>
              <w:rPr>
                <w:noProof/>
              </w:rPr>
            </w:pPr>
            <w:r>
              <w:rPr>
                <w:noProof/>
              </w:rPr>
              <w:t xml:space="preserve">matrice de monodromie </w:t>
            </w:r>
          </w:p>
        </w:tc>
      </w:tr>
      <w:tr w:rsidR="0086431B" w:rsidRPr="00AA3E05" w14:paraId="6634886A" w14:textId="77777777" w:rsidTr="00384431">
        <w:trPr>
          <w:trHeight w:val="340"/>
        </w:trPr>
        <w:tc>
          <w:tcPr>
            <w:tcW w:w="1843" w:type="dxa"/>
            <w:vAlign w:val="center"/>
          </w:tcPr>
          <w:p w14:paraId="0A350083" w14:textId="34FC86D7" w:rsidR="0086431B" w:rsidRDefault="00730F42" w:rsidP="0086431B">
            <w:pPr>
              <w:jc w:val="left"/>
              <w:rPr>
                <w:noProof/>
              </w:rPr>
            </w:pPr>
            <m:oMathPara>
              <m:oMath>
                <m:sSub>
                  <m:sSubPr>
                    <m:ctrlPr>
                      <w:rPr>
                        <w:rFonts w:ascii="Cambria Math" w:hAnsi="Cambria Math"/>
                      </w:rPr>
                    </m:ctrlPr>
                  </m:sSubPr>
                  <m:e>
                    <m:r>
                      <w:rPr>
                        <w:rFonts w:ascii="Cambria Math" w:hAnsi="Cambria Math"/>
                      </w:rPr>
                      <m:t>ε</m:t>
                    </m:r>
                  </m:e>
                  <m:sub>
                    <m:r>
                      <m:rPr>
                        <m:sty m:val="bi"/>
                      </m:rPr>
                      <w:rPr>
                        <w:rFonts w:ascii="Cambria Math" w:hAnsi="Cambria Math"/>
                      </w:rPr>
                      <m:t>q</m:t>
                    </m:r>
                  </m:sub>
                </m:sSub>
                <m:r>
                  <w:rPr>
                    <w:rFonts w:ascii="Cambria Math" w:hAnsi="Cambria Math"/>
                  </w:rPr>
                  <m:t xml:space="preserve">, </m:t>
                </m:r>
                <m:sSub>
                  <m:sSubPr>
                    <m:ctrlPr>
                      <w:rPr>
                        <w:rFonts w:ascii="Cambria Math" w:hAnsi="Cambria Math"/>
                      </w:rPr>
                    </m:ctrlPr>
                  </m:sSubPr>
                  <m:e>
                    <m:r>
                      <w:rPr>
                        <w:rFonts w:ascii="Cambria Math" w:hAnsi="Cambria Math"/>
                      </w:rPr>
                      <m:t>ε</m:t>
                    </m:r>
                  </m:e>
                  <m:sub>
                    <m:acc>
                      <m:accPr>
                        <m:chr m:val="̇"/>
                        <m:ctrlPr>
                          <w:rPr>
                            <w:rFonts w:ascii="Cambria Math" w:hAnsi="Cambria Math"/>
                            <w:b/>
                            <w:i/>
                          </w:rPr>
                        </m:ctrlPr>
                      </m:accPr>
                      <m:e>
                        <m:r>
                          <m:rPr>
                            <m:sty m:val="bi"/>
                          </m:rPr>
                          <w:rPr>
                            <w:rFonts w:ascii="Cambria Math" w:hAnsi="Cambria Math"/>
                          </w:rPr>
                          <m:t>q</m:t>
                        </m:r>
                      </m:e>
                    </m:acc>
                  </m:sub>
                </m:sSub>
              </m:oMath>
            </m:oMathPara>
          </w:p>
        </w:tc>
        <w:tc>
          <w:tcPr>
            <w:tcW w:w="7229" w:type="dxa"/>
            <w:vAlign w:val="center"/>
          </w:tcPr>
          <w:p w14:paraId="2E614F86" w14:textId="2C412FFF" w:rsidR="0086431B" w:rsidRDefault="0086431B" w:rsidP="0086431B">
            <w:pPr>
              <w:spacing w:line="276" w:lineRule="auto"/>
              <w:rPr>
                <w:noProof/>
              </w:rPr>
            </w:pPr>
            <w:r>
              <w:rPr>
                <w:noProof/>
              </w:rPr>
              <w:t>tolérences de convergence</w:t>
            </w:r>
          </w:p>
        </w:tc>
      </w:tr>
      <w:tr w:rsidR="0086431B" w:rsidRPr="00AA3E05" w14:paraId="7F265744" w14:textId="77777777" w:rsidTr="00384431">
        <w:trPr>
          <w:trHeight w:val="340"/>
        </w:trPr>
        <w:tc>
          <w:tcPr>
            <w:tcW w:w="1843" w:type="dxa"/>
            <w:vAlign w:val="center"/>
          </w:tcPr>
          <w:p w14:paraId="08624851" w14:textId="7DA8569F" w:rsidR="0086431B" w:rsidRDefault="0086431B" w:rsidP="0086431B">
            <w:pPr>
              <w:jc w:val="left"/>
              <w:rPr>
                <w:noProof/>
              </w:rPr>
            </w:pPr>
            <m:oMathPara>
              <m:oMath>
                <m:r>
                  <w:rPr>
                    <w:rFonts w:ascii="Cambria Math" w:hAnsi="Cambria Math"/>
                  </w:rPr>
                  <m:t>m</m:t>
                </m:r>
              </m:oMath>
            </m:oMathPara>
          </w:p>
        </w:tc>
        <w:tc>
          <w:tcPr>
            <w:tcW w:w="7229" w:type="dxa"/>
            <w:vAlign w:val="center"/>
          </w:tcPr>
          <w:p w14:paraId="3D7CFDEE" w14:textId="0AFB1222" w:rsidR="0086431B" w:rsidRDefault="0086431B" w:rsidP="0086431B">
            <w:pPr>
              <w:spacing w:line="276" w:lineRule="auto"/>
              <w:rPr>
                <w:noProof/>
              </w:rPr>
            </w:pPr>
            <w:r>
              <w:rPr>
                <w:noProof/>
              </w:rPr>
              <w:t>masse du balourd</w:t>
            </w:r>
          </w:p>
        </w:tc>
      </w:tr>
      <w:tr w:rsidR="0086431B" w:rsidRPr="00AA3E05" w14:paraId="40246A91" w14:textId="77777777" w:rsidTr="00384431">
        <w:trPr>
          <w:trHeight w:val="340"/>
        </w:trPr>
        <w:tc>
          <w:tcPr>
            <w:tcW w:w="1843" w:type="dxa"/>
            <w:vAlign w:val="center"/>
          </w:tcPr>
          <w:p w14:paraId="7CEEDAAA" w14:textId="7C842AF4" w:rsidR="0086431B" w:rsidRDefault="0086431B" w:rsidP="0086431B">
            <w:pPr>
              <w:jc w:val="left"/>
              <w:rPr>
                <w:noProof/>
              </w:rPr>
            </w:pPr>
            <m:oMathPara>
              <m:oMath>
                <m:r>
                  <w:rPr>
                    <w:rFonts w:ascii="Cambria Math" w:hAnsi="Cambria Math"/>
                  </w:rPr>
                  <m:t>d</m:t>
                </m:r>
              </m:oMath>
            </m:oMathPara>
          </w:p>
        </w:tc>
        <w:tc>
          <w:tcPr>
            <w:tcW w:w="7229" w:type="dxa"/>
            <w:vAlign w:val="center"/>
          </w:tcPr>
          <w:p w14:paraId="72479B79" w14:textId="044CDA88" w:rsidR="0086431B" w:rsidRDefault="0086431B" w:rsidP="0086431B">
            <w:pPr>
              <w:spacing w:line="276" w:lineRule="auto"/>
              <w:rPr>
                <w:noProof/>
              </w:rPr>
            </w:pPr>
            <w:r>
              <w:rPr>
                <w:noProof/>
              </w:rPr>
              <w:t>distance du balourd</w:t>
            </w:r>
          </w:p>
        </w:tc>
      </w:tr>
      <w:tr w:rsidR="0086431B" w:rsidRPr="00AA3E05" w14:paraId="0C215174" w14:textId="77777777" w:rsidTr="00384431">
        <w:trPr>
          <w:trHeight w:val="340"/>
        </w:trPr>
        <w:tc>
          <w:tcPr>
            <w:tcW w:w="1843" w:type="dxa"/>
            <w:vAlign w:val="center"/>
          </w:tcPr>
          <w:p w14:paraId="50190F05" w14:textId="24400915" w:rsidR="0086431B" w:rsidRDefault="00730F42" w:rsidP="0086431B">
            <w:pPr>
              <w:jc w:val="left"/>
              <w:rPr>
                <w:b/>
              </w:rPr>
            </w:pPr>
            <m:oMathPara>
              <m:oMath>
                <m:sSup>
                  <m:sSupPr>
                    <m:ctrlPr>
                      <w:rPr>
                        <w:rFonts w:ascii="Cambria Math" w:hAnsi="Cambria Math"/>
                        <w:i/>
                      </w:rPr>
                    </m:ctrlPr>
                  </m:sSupPr>
                  <m:e>
                    <m:r>
                      <w:rPr>
                        <w:rFonts w:ascii="Cambria Math" w:hAnsi="Cambria Math"/>
                      </w:rPr>
                      <m:t>φ</m:t>
                    </m:r>
                  </m:e>
                  <m:sup>
                    <m:r>
                      <w:rPr>
                        <w:rFonts w:ascii="Cambria Math" w:hAnsi="Cambria Math"/>
                      </w:rPr>
                      <m:t>th</m:t>
                    </m:r>
                  </m:sup>
                </m:sSup>
              </m:oMath>
            </m:oMathPara>
          </w:p>
        </w:tc>
        <w:tc>
          <w:tcPr>
            <w:tcW w:w="7229" w:type="dxa"/>
            <w:vAlign w:val="center"/>
          </w:tcPr>
          <w:p w14:paraId="6C62248E" w14:textId="428F4E75" w:rsidR="0086431B" w:rsidRDefault="0086431B" w:rsidP="0086431B">
            <w:pPr>
              <w:spacing w:line="276" w:lineRule="auto"/>
              <w:rPr>
                <w:noProof/>
              </w:rPr>
            </w:pPr>
            <w:r>
              <w:rPr>
                <w:noProof/>
              </w:rPr>
              <w:t>Phase du balourd</w:t>
            </w:r>
          </w:p>
        </w:tc>
      </w:tr>
      <w:tr w:rsidR="0086431B" w:rsidRPr="00AA3E05" w14:paraId="692B0474" w14:textId="77777777" w:rsidTr="00384431">
        <w:trPr>
          <w:trHeight w:val="340"/>
        </w:trPr>
        <w:tc>
          <w:tcPr>
            <w:tcW w:w="1843" w:type="dxa"/>
            <w:vAlign w:val="center"/>
          </w:tcPr>
          <w:p w14:paraId="753E77F9" w14:textId="38795D43" w:rsidR="0086431B" w:rsidRPr="00012073" w:rsidRDefault="0086431B" w:rsidP="0086431B">
            <w:pPr>
              <w:jc w:val="left"/>
            </w:pPr>
            <m:oMathPara>
              <m:oMath>
                <m:r>
                  <w:rPr>
                    <w:rFonts w:ascii="Cambria Math" w:hAnsi="Cambria Math"/>
                  </w:rPr>
                  <m:t>ω</m:t>
                </m:r>
              </m:oMath>
            </m:oMathPara>
          </w:p>
        </w:tc>
        <w:tc>
          <w:tcPr>
            <w:tcW w:w="7229" w:type="dxa"/>
            <w:vAlign w:val="center"/>
          </w:tcPr>
          <w:p w14:paraId="788D8B6E" w14:textId="2C29CFA5" w:rsidR="0086431B" w:rsidRDefault="0086431B" w:rsidP="0086431B">
            <w:pPr>
              <w:spacing w:line="276" w:lineRule="auto"/>
              <w:rPr>
                <w:noProof/>
              </w:rPr>
            </w:pPr>
            <w:r>
              <w:rPr>
                <w:noProof/>
              </w:rPr>
              <w:t>vitesse de rotation en rad/s</w:t>
            </w:r>
          </w:p>
        </w:tc>
      </w:tr>
      <w:tr w:rsidR="0086431B" w:rsidRPr="00AA3E05" w14:paraId="7B183673" w14:textId="77777777" w:rsidTr="00384431">
        <w:trPr>
          <w:trHeight w:val="340"/>
        </w:trPr>
        <w:tc>
          <w:tcPr>
            <w:tcW w:w="1843" w:type="dxa"/>
            <w:vAlign w:val="center"/>
          </w:tcPr>
          <w:p w14:paraId="3256BBF8" w14:textId="02B4ED19" w:rsidR="0086431B" w:rsidRPr="00FD26CB" w:rsidRDefault="00730F42" w:rsidP="0086431B">
            <w:pPr>
              <w:jc w:val="left"/>
            </w:pPr>
            <m:oMathPara>
              <m:oMath>
                <m:sSub>
                  <m:sSubPr>
                    <m:ctrlPr>
                      <w:rPr>
                        <w:rFonts w:ascii="Cambria Math" w:hAnsi="Cambria Math"/>
                        <w:i/>
                      </w:rPr>
                    </m:ctrlPr>
                  </m:sSubPr>
                  <m:e>
                    <m:r>
                      <w:rPr>
                        <w:rFonts w:ascii="Cambria Math" w:hAnsi="Cambria Math"/>
                      </w:rPr>
                      <m:t>U</m:t>
                    </m:r>
                  </m:e>
                  <m:sub>
                    <m:r>
                      <w:rPr>
                        <w:rFonts w:ascii="Cambria Math" w:hAnsi="Cambria Math"/>
                      </w:rPr>
                      <m:t>th</m:t>
                    </m:r>
                  </m:sub>
                </m:sSub>
              </m:oMath>
            </m:oMathPara>
          </w:p>
        </w:tc>
        <w:tc>
          <w:tcPr>
            <w:tcW w:w="7229" w:type="dxa"/>
            <w:vAlign w:val="center"/>
          </w:tcPr>
          <w:p w14:paraId="4475ED2A" w14:textId="66008AC7" w:rsidR="0086431B" w:rsidRDefault="0086431B" w:rsidP="0086431B">
            <w:pPr>
              <w:spacing w:line="276" w:lineRule="auto"/>
              <w:rPr>
                <w:noProof/>
              </w:rPr>
            </w:pPr>
            <w:r>
              <w:rPr>
                <w:noProof/>
              </w:rPr>
              <w:t xml:space="preserve">balourd thermique </w:t>
            </w:r>
          </w:p>
        </w:tc>
      </w:tr>
      <w:tr w:rsidR="0086431B" w:rsidRPr="00AA3E05" w14:paraId="385D057B" w14:textId="77777777" w:rsidTr="00384431">
        <w:trPr>
          <w:trHeight w:val="340"/>
        </w:trPr>
        <w:tc>
          <w:tcPr>
            <w:tcW w:w="1843" w:type="dxa"/>
            <w:vAlign w:val="center"/>
          </w:tcPr>
          <w:p w14:paraId="6AEDE3F1" w14:textId="455C9280" w:rsidR="0086431B" w:rsidRPr="00FD26CB" w:rsidRDefault="00730F42" w:rsidP="0086431B">
            <w:pPr>
              <w:jc w:val="left"/>
            </w:pPr>
            <m:oMathPara>
              <m:oMath>
                <m:acc>
                  <m:accPr>
                    <m:chr m:val="̃"/>
                    <m:ctrlPr>
                      <w:rPr>
                        <w:rFonts w:ascii="Cambria Math" w:hAnsi="Cambria Math"/>
                        <w:i/>
                      </w:rPr>
                    </m:ctrlPr>
                  </m:accPr>
                  <m:e>
                    <m:sSub>
                      <m:sSubPr>
                        <m:ctrlPr>
                          <w:rPr>
                            <w:rFonts w:ascii="Cambria Math" w:hAnsi="Cambria Math"/>
                            <w:b/>
                            <w:i/>
                          </w:rPr>
                        </m:ctrlPr>
                      </m:sSubPr>
                      <m:e>
                        <m:r>
                          <m:rPr>
                            <m:sty m:val="bi"/>
                          </m:rPr>
                          <w:rPr>
                            <w:rFonts w:ascii="Cambria Math" w:hAnsi="Cambria Math"/>
                          </w:rPr>
                          <m:t>F</m:t>
                        </m:r>
                      </m:e>
                      <m:sub>
                        <m:sSub>
                          <m:sSubPr>
                            <m:ctrlPr>
                              <w:rPr>
                                <w:rFonts w:ascii="Cambria Math" w:hAnsi="Cambria Math"/>
                                <w:b/>
                                <w:i/>
                              </w:rPr>
                            </m:ctrlPr>
                          </m:sSubPr>
                          <m:e>
                            <m:r>
                              <m:rPr>
                                <m:sty m:val="bi"/>
                              </m:rPr>
                              <w:rPr>
                                <w:rFonts w:ascii="Cambria Math" w:hAnsi="Cambria Math"/>
                              </w:rPr>
                              <m:t>U</m:t>
                            </m:r>
                          </m:e>
                          <m:sub>
                            <m:r>
                              <w:rPr>
                                <w:rFonts w:ascii="Cambria Math" w:hAnsi="Cambria Math"/>
                              </w:rPr>
                              <m:t>th</m:t>
                            </m:r>
                          </m:sub>
                        </m:sSub>
                      </m:sub>
                    </m:sSub>
                  </m:e>
                </m:acc>
              </m:oMath>
            </m:oMathPara>
          </w:p>
        </w:tc>
        <w:tc>
          <w:tcPr>
            <w:tcW w:w="7229" w:type="dxa"/>
            <w:vAlign w:val="center"/>
          </w:tcPr>
          <w:p w14:paraId="434E92A8" w14:textId="736819A3" w:rsidR="0086431B" w:rsidRDefault="0086431B" w:rsidP="0086431B">
            <w:pPr>
              <w:spacing w:line="276" w:lineRule="auto"/>
              <w:rPr>
                <w:noProof/>
              </w:rPr>
            </w:pPr>
            <w:r>
              <w:rPr>
                <w:noProof/>
              </w:rPr>
              <w:t>force du balourd thermique exprimé au repère du rotor</w:t>
            </w:r>
          </w:p>
        </w:tc>
      </w:tr>
      <w:tr w:rsidR="0086431B" w:rsidRPr="00AA3E05" w14:paraId="0BAA2923" w14:textId="77777777" w:rsidTr="00384431">
        <w:trPr>
          <w:trHeight w:val="340"/>
        </w:trPr>
        <w:tc>
          <w:tcPr>
            <w:tcW w:w="1843" w:type="dxa"/>
            <w:vAlign w:val="center"/>
          </w:tcPr>
          <w:p w14:paraId="63A82057" w14:textId="202BC1A0" w:rsidR="0086431B" w:rsidRPr="00FD26CB" w:rsidRDefault="00730F42" w:rsidP="0086431B">
            <w:pPr>
              <w:jc w:val="left"/>
            </w:pPr>
            <m:oMathPara>
              <m:oMath>
                <m:acc>
                  <m:accPr>
                    <m:chr m:val="̃"/>
                    <m:ctrlPr>
                      <w:rPr>
                        <w:rFonts w:ascii="Cambria Math" w:hAnsi="Cambria Math"/>
                        <w:i/>
                      </w:rPr>
                    </m:ctrlPr>
                  </m:accPr>
                  <m:e>
                    <m:r>
                      <w:rPr>
                        <w:rFonts w:ascii="Cambria Math" w:hAnsi="Cambria Math"/>
                      </w:rPr>
                      <m:t>u</m:t>
                    </m:r>
                  </m:e>
                </m:acc>
                <m:r>
                  <w:rPr>
                    <w:rFonts w:ascii="Cambria Math" w:hAnsi="Cambria Math"/>
                  </w:rPr>
                  <m:t>,</m:t>
                </m:r>
                <m:acc>
                  <m:accPr>
                    <m:chr m:val="̃"/>
                    <m:ctrlPr>
                      <w:rPr>
                        <w:rFonts w:ascii="Cambria Math" w:hAnsi="Cambria Math"/>
                        <w:i/>
                      </w:rPr>
                    </m:ctrlPr>
                  </m:accPr>
                  <m:e>
                    <m:r>
                      <w:rPr>
                        <w:rFonts w:ascii="Cambria Math" w:hAnsi="Cambria Math"/>
                      </w:rPr>
                      <m:t>v</m:t>
                    </m:r>
                  </m:e>
                </m:acc>
              </m:oMath>
            </m:oMathPara>
          </w:p>
        </w:tc>
        <w:tc>
          <w:tcPr>
            <w:tcW w:w="7229" w:type="dxa"/>
            <w:vAlign w:val="center"/>
          </w:tcPr>
          <w:p w14:paraId="43ED8F95" w14:textId="7B2CA2E3" w:rsidR="0086431B" w:rsidRDefault="0086431B" w:rsidP="0086431B">
            <w:pPr>
              <w:spacing w:line="276" w:lineRule="auto"/>
              <w:rPr>
                <w:noProof/>
              </w:rPr>
            </w:pPr>
            <w:r>
              <w:t xml:space="preserve">translation dans les directions X et Y </w:t>
            </w:r>
            <w:r>
              <w:rPr>
                <w:noProof/>
              </w:rPr>
              <w:t>exprimé au repère du rotor</w:t>
            </w:r>
          </w:p>
        </w:tc>
      </w:tr>
      <w:tr w:rsidR="0086431B" w:rsidRPr="00AA3E05" w14:paraId="2E27C68C" w14:textId="77777777" w:rsidTr="00384431">
        <w:trPr>
          <w:trHeight w:val="340"/>
        </w:trPr>
        <w:tc>
          <w:tcPr>
            <w:tcW w:w="1843" w:type="dxa"/>
            <w:vAlign w:val="center"/>
          </w:tcPr>
          <w:p w14:paraId="19F8EDAC" w14:textId="7A7B7A44" w:rsidR="0086431B" w:rsidRPr="00FD26CB" w:rsidRDefault="00730F42" w:rsidP="0086431B">
            <w:pPr>
              <w:jc w:val="left"/>
            </w:pPr>
            <m:oMathPara>
              <m:oMath>
                <m:acc>
                  <m:accPr>
                    <m:chr m:val="̃"/>
                    <m:ctrlPr>
                      <w:rPr>
                        <w:rFonts w:ascii="Cambria Math" w:hAnsi="Cambria Math"/>
                        <w:i/>
                      </w:rPr>
                    </m:ctrlPr>
                  </m:accPr>
                  <m:e>
                    <m:r>
                      <w:rPr>
                        <w:rFonts w:ascii="Cambria Math" w:hAnsi="Cambria Math"/>
                      </w:rPr>
                      <m:t>θ</m:t>
                    </m:r>
                  </m:e>
                </m:acc>
                <m:r>
                  <w:rPr>
                    <w:rFonts w:ascii="Cambria Math" w:hAnsi="Cambria Math"/>
                  </w:rPr>
                  <m:t>,</m:t>
                </m:r>
                <m:acc>
                  <m:accPr>
                    <m:chr m:val="̃"/>
                    <m:ctrlPr>
                      <w:rPr>
                        <w:rFonts w:ascii="Cambria Math" w:hAnsi="Cambria Math"/>
                        <w:i/>
                      </w:rPr>
                    </m:ctrlPr>
                  </m:accPr>
                  <m:e>
                    <m:r>
                      <w:rPr>
                        <w:rFonts w:ascii="Cambria Math" w:hAnsi="Cambria Math"/>
                      </w:rPr>
                      <m:t>ψ</m:t>
                    </m:r>
                  </m:e>
                </m:acc>
                <m:r>
                  <w:rPr>
                    <w:rFonts w:ascii="Cambria Math" w:hAnsi="Cambria Math"/>
                  </w:rPr>
                  <m:t> </m:t>
                </m:r>
              </m:oMath>
            </m:oMathPara>
          </w:p>
        </w:tc>
        <w:tc>
          <w:tcPr>
            <w:tcW w:w="7229" w:type="dxa"/>
            <w:vAlign w:val="center"/>
          </w:tcPr>
          <w:p w14:paraId="7DC29DAC" w14:textId="3C4B20D7" w:rsidR="0086431B" w:rsidRDefault="0086431B" w:rsidP="0086431B">
            <w:pPr>
              <w:spacing w:line="276" w:lineRule="auto"/>
              <w:rPr>
                <w:noProof/>
              </w:rPr>
            </w:pPr>
            <w:r>
              <w:t xml:space="preserve">rotations autour de l’axe X et de l’axe Y </w:t>
            </w:r>
            <w:r>
              <w:rPr>
                <w:noProof/>
              </w:rPr>
              <w:t>exprimé au repère du rotor</w:t>
            </w:r>
          </w:p>
        </w:tc>
      </w:tr>
      <w:tr w:rsidR="0086431B" w:rsidRPr="00AA3E05" w14:paraId="212DFB31" w14:textId="77777777" w:rsidTr="00384431">
        <w:trPr>
          <w:trHeight w:val="340"/>
        </w:trPr>
        <w:tc>
          <w:tcPr>
            <w:tcW w:w="1843" w:type="dxa"/>
            <w:vAlign w:val="center"/>
          </w:tcPr>
          <w:p w14:paraId="46F8B476" w14:textId="597B9988" w:rsidR="0086431B" w:rsidRPr="001913CF" w:rsidRDefault="0086431B" w:rsidP="0086431B">
            <w:pPr>
              <w:jc w:val="left"/>
            </w:pPr>
            <m:oMathPara>
              <m:oMath>
                <m:r>
                  <w:rPr>
                    <w:rFonts w:ascii="Cambria Math" w:hAnsi="Cambria Math"/>
                  </w:rPr>
                  <m:t>Q,</m:t>
                </m:r>
                <m:sSub>
                  <m:sSubPr>
                    <m:ctrlPr>
                      <w:rPr>
                        <w:rFonts w:ascii="Cambria Math" w:hAnsi="Cambria Math"/>
                        <w:i/>
                      </w:rPr>
                    </m:ctrlPr>
                  </m:sSubPr>
                  <m:e>
                    <m:r>
                      <w:rPr>
                        <w:rFonts w:ascii="Cambria Math" w:hAnsi="Cambria Math"/>
                      </w:rPr>
                      <m:t>Q</m:t>
                    </m:r>
                  </m:e>
                  <m:sub>
                    <m:r>
                      <w:rPr>
                        <w:rFonts w:ascii="Cambria Math" w:hAnsi="Cambria Math"/>
                      </w:rPr>
                      <m:t>2</m:t>
                    </m:r>
                  </m:sub>
                </m:sSub>
              </m:oMath>
            </m:oMathPara>
          </w:p>
        </w:tc>
        <w:tc>
          <w:tcPr>
            <w:tcW w:w="7229" w:type="dxa"/>
            <w:vAlign w:val="center"/>
          </w:tcPr>
          <w:p w14:paraId="4E2FF745" w14:textId="109CB386" w:rsidR="0086431B" w:rsidRDefault="0086431B" w:rsidP="0086431B">
            <w:pPr>
              <w:spacing w:line="276" w:lineRule="auto"/>
              <w:rPr>
                <w:noProof/>
              </w:rPr>
            </w:pPr>
            <w:r>
              <w:t>matrice de rotation</w:t>
            </w:r>
          </w:p>
        </w:tc>
      </w:tr>
      <w:tr w:rsidR="0086431B" w:rsidRPr="00AA3E05" w14:paraId="4D680092" w14:textId="77777777" w:rsidTr="00384431">
        <w:trPr>
          <w:trHeight w:val="340"/>
        </w:trPr>
        <w:tc>
          <w:tcPr>
            <w:tcW w:w="1843" w:type="dxa"/>
            <w:vAlign w:val="center"/>
          </w:tcPr>
          <w:p w14:paraId="7C0A5A91" w14:textId="1D11753D" w:rsidR="0086431B" w:rsidRPr="00D276F0" w:rsidRDefault="00730F42" w:rsidP="0086431B">
            <w:pPr>
              <w:jc w:val="left"/>
              <w:rPr>
                <w:b/>
              </w:rPr>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dfn</m:t>
                    </m:r>
                  </m:sub>
                </m:sSub>
              </m:oMath>
            </m:oMathPara>
          </w:p>
        </w:tc>
        <w:tc>
          <w:tcPr>
            <w:tcW w:w="7229" w:type="dxa"/>
            <w:vAlign w:val="center"/>
          </w:tcPr>
          <w:p w14:paraId="34416FBA" w14:textId="334D5D48" w:rsidR="0086431B" w:rsidRDefault="0086431B" w:rsidP="0086431B">
            <w:pPr>
              <w:spacing w:line="276" w:lineRule="auto"/>
            </w:pPr>
            <w:r>
              <w:t>force du balourd thermique modélisé par le défaut de la fibre neutre</w:t>
            </w:r>
          </w:p>
        </w:tc>
      </w:tr>
      <w:tr w:rsidR="0086431B" w:rsidRPr="00AA3E05" w14:paraId="4059019D" w14:textId="77777777" w:rsidTr="00384431">
        <w:trPr>
          <w:trHeight w:val="340"/>
        </w:trPr>
        <w:tc>
          <w:tcPr>
            <w:tcW w:w="1843" w:type="dxa"/>
            <w:vAlign w:val="center"/>
          </w:tcPr>
          <w:p w14:paraId="29EABE40" w14:textId="3A006235" w:rsidR="0086431B" w:rsidRPr="00D276F0" w:rsidRDefault="0086431B" w:rsidP="0086431B">
            <w:pPr>
              <w:jc w:val="left"/>
              <w:rPr>
                <w:b/>
              </w:rPr>
            </w:pPr>
          </w:p>
        </w:tc>
        <w:tc>
          <w:tcPr>
            <w:tcW w:w="7229" w:type="dxa"/>
            <w:vAlign w:val="center"/>
          </w:tcPr>
          <w:p w14:paraId="2D917598" w14:textId="3BC456EF" w:rsidR="0086431B" w:rsidRDefault="0086431B" w:rsidP="0086431B">
            <w:pPr>
              <w:spacing w:line="276" w:lineRule="auto"/>
            </w:pPr>
          </w:p>
        </w:tc>
      </w:tr>
      <w:tr w:rsidR="0086431B" w:rsidRPr="00AA3E05" w14:paraId="6CCFF618" w14:textId="77777777" w:rsidTr="00384431">
        <w:trPr>
          <w:trHeight w:val="340"/>
        </w:trPr>
        <w:tc>
          <w:tcPr>
            <w:tcW w:w="1843" w:type="dxa"/>
            <w:vAlign w:val="center"/>
          </w:tcPr>
          <w:p w14:paraId="607162BF" w14:textId="77777777" w:rsidR="0086431B" w:rsidRDefault="0086431B" w:rsidP="00F4533B">
            <w:pPr>
              <w:spacing w:line="276" w:lineRule="auto"/>
              <w:rPr>
                <w:b/>
              </w:rPr>
            </w:pPr>
            <w:r w:rsidRPr="00DA243E">
              <w:rPr>
                <w:b/>
              </w:rPr>
              <w:t xml:space="preserve">Chapitre </w:t>
            </w:r>
            <w:r>
              <w:rPr>
                <w:b/>
              </w:rPr>
              <w:t>4</w:t>
            </w:r>
          </w:p>
          <w:p w14:paraId="319FC31F" w14:textId="78B55B02" w:rsidR="00F4533B" w:rsidRPr="00F4533B" w:rsidRDefault="00F4533B" w:rsidP="00F4533B">
            <w:pPr>
              <w:spacing w:line="276" w:lineRule="auto"/>
              <w:rPr>
                <w:b/>
              </w:rPr>
            </w:pPr>
          </w:p>
        </w:tc>
        <w:tc>
          <w:tcPr>
            <w:tcW w:w="7229" w:type="dxa"/>
          </w:tcPr>
          <w:p w14:paraId="590D42FE" w14:textId="736EBEBE" w:rsidR="0086431B" w:rsidRDefault="0086431B" w:rsidP="0086431B">
            <w:pPr>
              <w:spacing w:line="276" w:lineRule="auto"/>
            </w:pPr>
          </w:p>
        </w:tc>
      </w:tr>
      <w:tr w:rsidR="0086431B" w:rsidRPr="00AA3E05" w14:paraId="57EB4892" w14:textId="77777777" w:rsidTr="00384431">
        <w:trPr>
          <w:trHeight w:val="340"/>
        </w:trPr>
        <w:tc>
          <w:tcPr>
            <w:tcW w:w="1843" w:type="dxa"/>
            <w:vAlign w:val="center"/>
          </w:tcPr>
          <w:p w14:paraId="0120DF2C" w14:textId="0BF914D9" w:rsidR="0086431B" w:rsidRPr="00BC1293" w:rsidRDefault="0086431B" w:rsidP="0086431B">
            <w:pPr>
              <w:jc w:val="left"/>
            </w:pPr>
          </w:p>
        </w:tc>
        <w:tc>
          <w:tcPr>
            <w:tcW w:w="7229" w:type="dxa"/>
            <w:vAlign w:val="center"/>
          </w:tcPr>
          <w:p w14:paraId="651E568D" w14:textId="6DA1799C" w:rsidR="0086431B" w:rsidRDefault="0086431B" w:rsidP="0086431B">
            <w:pPr>
              <w:spacing w:line="276" w:lineRule="auto"/>
            </w:pPr>
          </w:p>
        </w:tc>
      </w:tr>
      <w:tr w:rsidR="0086431B" w:rsidRPr="00AA3E05" w14:paraId="51CFED07" w14:textId="77777777" w:rsidTr="00384431">
        <w:trPr>
          <w:trHeight w:val="340"/>
        </w:trPr>
        <w:tc>
          <w:tcPr>
            <w:tcW w:w="1843" w:type="dxa"/>
            <w:vAlign w:val="center"/>
          </w:tcPr>
          <w:p w14:paraId="5B504A36" w14:textId="77777777" w:rsidR="0086431B" w:rsidRPr="00CB719B" w:rsidRDefault="0086431B" w:rsidP="0086431B">
            <w:pPr>
              <w:spacing w:line="276" w:lineRule="auto"/>
              <w:rPr>
                <w:b/>
              </w:rPr>
            </w:pPr>
            <w:r w:rsidRPr="00CB719B">
              <w:rPr>
                <w:b/>
              </w:rPr>
              <w:t>Chapitre 5</w:t>
            </w:r>
          </w:p>
          <w:p w14:paraId="16787A11" w14:textId="77777777" w:rsidR="0086431B" w:rsidRPr="00BC1293" w:rsidRDefault="0086431B" w:rsidP="0086431B">
            <w:pPr>
              <w:jc w:val="left"/>
            </w:pPr>
          </w:p>
        </w:tc>
        <w:tc>
          <w:tcPr>
            <w:tcW w:w="7229" w:type="dxa"/>
          </w:tcPr>
          <w:p w14:paraId="26EF9FBD" w14:textId="77777777" w:rsidR="0086431B" w:rsidRDefault="0086431B" w:rsidP="0086431B">
            <w:pPr>
              <w:spacing w:line="276" w:lineRule="auto"/>
            </w:pPr>
          </w:p>
        </w:tc>
      </w:tr>
      <w:tr w:rsidR="00E206F3" w:rsidRPr="00AA3E05" w14:paraId="00D8D431" w14:textId="77777777" w:rsidTr="00384431">
        <w:trPr>
          <w:trHeight w:val="340"/>
        </w:trPr>
        <w:tc>
          <w:tcPr>
            <w:tcW w:w="1843" w:type="dxa"/>
            <w:vAlign w:val="center"/>
          </w:tcPr>
          <w:p w14:paraId="1C554CA7" w14:textId="190ACB7A" w:rsidR="00E206F3" w:rsidRPr="00CB719B" w:rsidRDefault="00E206F3" w:rsidP="0086431B">
            <w:pPr>
              <w:spacing w:line="276" w:lineRule="auto"/>
              <w:rPr>
                <w:b/>
              </w:rPr>
            </w:pPr>
            <m:oMathPara>
              <m:oMath>
                <m:r>
                  <m:rPr>
                    <m:sty m:val="bi"/>
                  </m:rPr>
                  <w:rPr>
                    <w:rFonts w:ascii="Cambria Math" w:hAnsi="Cambria Math"/>
                  </w:rPr>
                  <m:t>M</m:t>
                </m:r>
              </m:oMath>
            </m:oMathPara>
          </w:p>
        </w:tc>
        <w:tc>
          <w:tcPr>
            <w:tcW w:w="7229" w:type="dxa"/>
          </w:tcPr>
          <w:p w14:paraId="0F6A6CB3" w14:textId="517561E4" w:rsidR="00E206F3" w:rsidRDefault="00E206F3" w:rsidP="0086431B">
            <w:pPr>
              <w:spacing w:line="276" w:lineRule="auto"/>
            </w:pPr>
            <w:r>
              <w:t>Matrice de la taille 2x2 qui représente la forme des coefficients d’influence</w:t>
            </w:r>
          </w:p>
        </w:tc>
      </w:tr>
      <w:tr w:rsidR="00F065EE" w:rsidRPr="00AA3E05" w14:paraId="237ECDB2" w14:textId="77777777" w:rsidTr="00384431">
        <w:trPr>
          <w:trHeight w:val="340"/>
        </w:trPr>
        <w:tc>
          <w:tcPr>
            <w:tcW w:w="1843" w:type="dxa"/>
            <w:vAlign w:val="center"/>
          </w:tcPr>
          <w:p w14:paraId="33E362F8" w14:textId="245EFF35" w:rsidR="00F065EE" w:rsidRPr="00F065EE" w:rsidRDefault="00730F42" w:rsidP="00F065EE">
            <w:pPr>
              <w:spacing w:line="276" w:lineRule="auto"/>
            </w:pPr>
            <m:oMathPara>
              <m:oMath>
                <m:sSub>
                  <m:sSubPr>
                    <m:ctrlPr>
                      <w:rPr>
                        <w:rFonts w:ascii="Cambria Math" w:hAnsi="Cambria Math"/>
                        <w:i/>
                      </w:rPr>
                    </m:ctrlPr>
                  </m:sSubPr>
                  <m:e>
                    <m:r>
                      <w:rPr>
                        <w:rFonts w:ascii="Cambria Math" w:hAnsi="Cambria Math"/>
                      </w:rPr>
                      <m:t>α</m:t>
                    </m:r>
                  </m:e>
                  <m:sub>
                    <m:r>
                      <w:rPr>
                        <w:rFonts w:ascii="Cambria Math" w:hAnsi="Cambria Math"/>
                      </w:rPr>
                      <m:t>M</m:t>
                    </m:r>
                  </m:sub>
                </m:sSub>
              </m:oMath>
            </m:oMathPara>
          </w:p>
        </w:tc>
        <w:tc>
          <w:tcPr>
            <w:tcW w:w="7229" w:type="dxa"/>
          </w:tcPr>
          <w:p w14:paraId="35589CA9" w14:textId="1F781C52" w:rsidR="00F065EE" w:rsidRDefault="00F065EE" w:rsidP="0086431B">
            <w:pPr>
              <w:spacing w:line="276" w:lineRule="auto"/>
            </w:pPr>
            <w:r>
              <w:t xml:space="preserve">Angle de rotation liée à la matrice </w:t>
            </w:r>
            <m:oMath>
              <m:r>
                <m:rPr>
                  <m:sty m:val="bi"/>
                </m:rPr>
                <w:rPr>
                  <w:rFonts w:ascii="Cambria Math" w:hAnsi="Cambria Math"/>
                </w:rPr>
                <m:t>M</m:t>
              </m:r>
            </m:oMath>
          </w:p>
        </w:tc>
      </w:tr>
      <w:tr w:rsidR="0086431B" w:rsidRPr="00AA3E05" w14:paraId="2D53FC3C" w14:textId="77777777" w:rsidTr="00384431">
        <w:trPr>
          <w:trHeight w:val="340"/>
        </w:trPr>
        <w:tc>
          <w:tcPr>
            <w:tcW w:w="1843" w:type="dxa"/>
            <w:vAlign w:val="center"/>
          </w:tcPr>
          <w:p w14:paraId="784BFD2D" w14:textId="7812E9B2" w:rsidR="0086431B" w:rsidRPr="00BC1293" w:rsidRDefault="006775BC" w:rsidP="006775BC">
            <w:pPr>
              <w:jc w:val="left"/>
            </w:pPr>
            <m:oMathPara>
              <m:oMath>
                <m:r>
                  <m:rPr>
                    <m:sty m:val="bi"/>
                  </m:rPr>
                  <w:rPr>
                    <w:rFonts w:ascii="Cambria Math" w:hAnsi="Cambria Math"/>
                  </w:rPr>
                  <m:t>A</m:t>
                </m:r>
              </m:oMath>
            </m:oMathPara>
          </w:p>
        </w:tc>
        <w:tc>
          <w:tcPr>
            <w:tcW w:w="7229" w:type="dxa"/>
            <w:vAlign w:val="center"/>
          </w:tcPr>
          <w:p w14:paraId="163C9605" w14:textId="550E4939" w:rsidR="0086431B" w:rsidRDefault="003F2C4D" w:rsidP="00033AEF">
            <w:pPr>
              <w:spacing w:line="276" w:lineRule="auto"/>
            </w:pPr>
            <w:r>
              <w:t>C</w:t>
            </w:r>
            <w:r w:rsidR="0099035A">
              <w:t xml:space="preserve">oefficient d’influence </w:t>
            </w:r>
            <w:r w:rsidR="00033AEF">
              <w:t>des vibrations au balourd</w:t>
            </w:r>
            <w:r w:rsidR="0099035A">
              <w:t xml:space="preserve"> </w:t>
            </w:r>
          </w:p>
        </w:tc>
      </w:tr>
      <w:tr w:rsidR="006775BC" w:rsidRPr="00AA3E05" w14:paraId="2E3FD5B6" w14:textId="77777777" w:rsidTr="00384431">
        <w:trPr>
          <w:trHeight w:val="340"/>
        </w:trPr>
        <w:tc>
          <w:tcPr>
            <w:tcW w:w="1843" w:type="dxa"/>
            <w:vAlign w:val="center"/>
          </w:tcPr>
          <w:p w14:paraId="286C0CC4" w14:textId="2F370DF2" w:rsidR="006775BC" w:rsidRDefault="006775BC" w:rsidP="006775BC">
            <w:pPr>
              <w:jc w:val="left"/>
              <w:rPr>
                <w:b/>
              </w:rPr>
            </w:pPr>
            <m:oMathPara>
              <m:oMath>
                <m:r>
                  <m:rPr>
                    <m:sty m:val="bi"/>
                  </m:rPr>
                  <w:rPr>
                    <w:rFonts w:ascii="Cambria Math" w:hAnsi="Cambria Math"/>
                  </w:rPr>
                  <m:t>B</m:t>
                </m:r>
              </m:oMath>
            </m:oMathPara>
          </w:p>
        </w:tc>
        <w:tc>
          <w:tcPr>
            <w:tcW w:w="7229" w:type="dxa"/>
            <w:vAlign w:val="center"/>
          </w:tcPr>
          <w:p w14:paraId="543271AD" w14:textId="13738FE7" w:rsidR="006775BC" w:rsidRDefault="003F2C4D" w:rsidP="0086431B">
            <w:pPr>
              <w:spacing w:line="276" w:lineRule="auto"/>
            </w:pPr>
            <w:r>
              <w:t xml:space="preserve">Coefficient d’influence </w:t>
            </w:r>
            <w:r w:rsidR="00993336">
              <w:t>des différences de température aux vibrations</w:t>
            </w:r>
          </w:p>
        </w:tc>
      </w:tr>
      <w:tr w:rsidR="006775BC" w:rsidRPr="00AA3E05" w14:paraId="42513D6B" w14:textId="77777777" w:rsidTr="00384431">
        <w:trPr>
          <w:trHeight w:val="340"/>
        </w:trPr>
        <w:tc>
          <w:tcPr>
            <w:tcW w:w="1843" w:type="dxa"/>
            <w:vAlign w:val="center"/>
          </w:tcPr>
          <w:p w14:paraId="2DEA5384" w14:textId="02F3B9FA" w:rsidR="006775BC" w:rsidRDefault="006775BC" w:rsidP="006775BC">
            <w:pPr>
              <w:jc w:val="left"/>
              <w:rPr>
                <w:b/>
              </w:rPr>
            </w:pPr>
            <m:oMathPara>
              <m:oMath>
                <m:r>
                  <m:rPr>
                    <m:sty m:val="bi"/>
                  </m:rPr>
                  <w:rPr>
                    <w:rFonts w:ascii="Cambria Math" w:hAnsi="Cambria Math"/>
                  </w:rPr>
                  <m:t>C</m:t>
                </m:r>
              </m:oMath>
            </m:oMathPara>
          </w:p>
        </w:tc>
        <w:tc>
          <w:tcPr>
            <w:tcW w:w="7229" w:type="dxa"/>
            <w:vAlign w:val="center"/>
          </w:tcPr>
          <w:p w14:paraId="1192A85A" w14:textId="4780B5BD" w:rsidR="006775BC" w:rsidRDefault="00D85C53" w:rsidP="001A7FDC">
            <w:pPr>
              <w:spacing w:line="276" w:lineRule="auto"/>
            </w:pPr>
            <w:r>
              <w:t xml:space="preserve">Coefficients d’influence du balourd thermique </w:t>
            </w:r>
            <w:r w:rsidR="001A7FDC">
              <w:t>à la</w:t>
            </w:r>
            <w:r>
              <w:t xml:space="preserve"> différence de température</w:t>
            </w:r>
          </w:p>
        </w:tc>
      </w:tr>
      <w:tr w:rsidR="00931D63" w:rsidRPr="00AA3E05" w14:paraId="4E7DA373" w14:textId="77777777" w:rsidTr="00384431">
        <w:trPr>
          <w:trHeight w:val="340"/>
        </w:trPr>
        <w:tc>
          <w:tcPr>
            <w:tcW w:w="1843" w:type="dxa"/>
            <w:vAlign w:val="center"/>
          </w:tcPr>
          <w:p w14:paraId="60F00CD0" w14:textId="69FBEFE6" w:rsidR="00931D63" w:rsidRPr="006775BC" w:rsidRDefault="00730F42" w:rsidP="006775BC">
            <w:pPr>
              <w:jc w:val="left"/>
              <w:rPr>
                <w:b/>
              </w:rPr>
            </w:pPr>
            <m:oMathPara>
              <m:oMath>
                <m:sSub>
                  <m:sSubPr>
                    <m:ctrlPr>
                      <w:rPr>
                        <w:rFonts w:ascii="Cambria Math" w:hAnsi="Cambria Math"/>
                        <w:i/>
                      </w:rPr>
                    </m:ctrlPr>
                  </m:sSubPr>
                  <m:e>
                    <m:r>
                      <w:rPr>
                        <w:rFonts w:ascii="Cambria Math" w:hAnsi="Cambria Math"/>
                      </w:rPr>
                      <m:t>α</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C</m:t>
                    </m:r>
                  </m:sub>
                </m:sSub>
              </m:oMath>
            </m:oMathPara>
          </w:p>
        </w:tc>
        <w:tc>
          <w:tcPr>
            <w:tcW w:w="7229" w:type="dxa"/>
            <w:vAlign w:val="center"/>
          </w:tcPr>
          <w:p w14:paraId="742870D5" w14:textId="07936A96" w:rsidR="00931D63" w:rsidRDefault="00931D63" w:rsidP="001A7FDC">
            <w:pPr>
              <w:spacing w:line="276" w:lineRule="auto"/>
            </w:pPr>
            <w:r>
              <w:t xml:space="preserve">Phases liées aux matrices des coefficients d’influence </w:t>
            </w:r>
          </w:p>
        </w:tc>
      </w:tr>
      <w:tr w:rsidR="006775BC" w:rsidRPr="00AA3E05" w14:paraId="0DAB9131" w14:textId="77777777" w:rsidTr="00384431">
        <w:trPr>
          <w:trHeight w:val="340"/>
        </w:trPr>
        <w:tc>
          <w:tcPr>
            <w:tcW w:w="1843" w:type="dxa"/>
            <w:vAlign w:val="center"/>
          </w:tcPr>
          <w:p w14:paraId="58C7A2A7" w14:textId="05DE06C7" w:rsidR="006775BC" w:rsidRDefault="00C04D14" w:rsidP="006775BC">
            <w:pPr>
              <w:jc w:val="left"/>
              <w:rPr>
                <w:b/>
              </w:rPr>
            </w:pPr>
            <m:oMathPara>
              <m:oMath>
                <m:r>
                  <m:rPr>
                    <m:sty m:val="bi"/>
                  </m:rPr>
                  <w:rPr>
                    <w:rFonts w:ascii="Cambria Math" w:hAnsi="Cambria Math"/>
                  </w:rPr>
                  <m:t>V</m:t>
                </m:r>
              </m:oMath>
            </m:oMathPara>
          </w:p>
        </w:tc>
        <w:tc>
          <w:tcPr>
            <w:tcW w:w="7229" w:type="dxa"/>
            <w:vAlign w:val="center"/>
          </w:tcPr>
          <w:p w14:paraId="7DB7C272" w14:textId="3E3FA273" w:rsidR="006775BC" w:rsidRDefault="00C04D14" w:rsidP="0086431B">
            <w:pPr>
              <w:spacing w:line="276" w:lineRule="auto"/>
            </w:pPr>
            <w:r>
              <w:t>Vecteur des vibrations synchrones</w:t>
            </w:r>
          </w:p>
        </w:tc>
      </w:tr>
      <w:tr w:rsidR="00B93A76" w:rsidRPr="00AA3E05" w14:paraId="3FBAB881" w14:textId="77777777" w:rsidTr="00384431">
        <w:trPr>
          <w:trHeight w:val="340"/>
        </w:trPr>
        <w:tc>
          <w:tcPr>
            <w:tcW w:w="1843" w:type="dxa"/>
            <w:vAlign w:val="center"/>
          </w:tcPr>
          <w:p w14:paraId="054E60EB" w14:textId="1DA087E4" w:rsidR="00B93A76" w:rsidRDefault="00B93A76" w:rsidP="00B93A76">
            <w:pPr>
              <w:jc w:val="left"/>
              <w:rPr>
                <w:b/>
              </w:rPr>
            </w:pPr>
            <m:oMathPara>
              <m:oMath>
                <m:r>
                  <m:rPr>
                    <m:sty m:val="bi"/>
                  </m:rPr>
                  <w:rPr>
                    <w:rFonts w:ascii="Cambria Math" w:hAnsi="Cambria Math"/>
                  </w:rPr>
                  <m:t>T</m:t>
                </m:r>
              </m:oMath>
            </m:oMathPara>
          </w:p>
        </w:tc>
        <w:tc>
          <w:tcPr>
            <w:tcW w:w="7229" w:type="dxa"/>
            <w:vAlign w:val="center"/>
          </w:tcPr>
          <w:p w14:paraId="2AE8CAD9" w14:textId="328A0567" w:rsidR="00B93A76" w:rsidRDefault="00B93A76" w:rsidP="00B93A76">
            <w:pPr>
              <w:spacing w:line="276" w:lineRule="auto"/>
            </w:pPr>
            <w:r>
              <w:t>Vecteur de la différence de température au rotor</w:t>
            </w:r>
          </w:p>
        </w:tc>
      </w:tr>
      <w:tr w:rsidR="002D726E" w:rsidRPr="00AA3E05" w14:paraId="642CE95D" w14:textId="77777777" w:rsidTr="00384431">
        <w:trPr>
          <w:trHeight w:val="340"/>
        </w:trPr>
        <w:tc>
          <w:tcPr>
            <w:tcW w:w="1843" w:type="dxa"/>
            <w:vAlign w:val="center"/>
          </w:tcPr>
          <w:p w14:paraId="3170A436" w14:textId="2EAF0BF0" w:rsidR="002D726E" w:rsidRPr="00EB1FEB" w:rsidRDefault="002D726E" w:rsidP="00EB1FEB">
            <w:pPr>
              <w:jc w:val="center"/>
              <w:rPr>
                <w:b/>
              </w:rPr>
            </w:pPr>
            <m:oMath>
              <m:r>
                <m:rPr>
                  <m:sty m:val="p"/>
                </m:rPr>
                <w:rPr>
                  <w:rFonts w:ascii="Cambria Math" w:hAnsi="Cambria Math"/>
                </w:rPr>
                <m:t>Δ</m:t>
              </m:r>
              <m:r>
                <w:rPr>
                  <w:rFonts w:ascii="Cambria Math" w:hAnsi="Cambria Math"/>
                </w:rPr>
                <m:t>T</m:t>
              </m:r>
            </m:oMath>
            <w:r w:rsidR="00EB1FEB">
              <w:t xml:space="preserve"> ou </w:t>
            </w:r>
            <m:oMath>
              <m:d>
                <m:dPr>
                  <m:begChr m:val="|"/>
                  <m:endChr m:val="|"/>
                  <m:ctrlPr>
                    <w:rPr>
                      <w:rFonts w:ascii="Cambria Math" w:hAnsi="Cambria Math"/>
                      <w:i/>
                    </w:rPr>
                  </m:ctrlPr>
                </m:dPr>
                <m:e>
                  <m:r>
                    <w:rPr>
                      <w:rFonts w:ascii="Cambria Math" w:hAnsi="Cambria Math"/>
                    </w:rPr>
                    <m:t>T</m:t>
                  </m:r>
                </m:e>
              </m:d>
            </m:oMath>
          </w:p>
        </w:tc>
        <w:tc>
          <w:tcPr>
            <w:tcW w:w="7229" w:type="dxa"/>
            <w:vAlign w:val="center"/>
          </w:tcPr>
          <w:p w14:paraId="49588681" w14:textId="204E6EB4" w:rsidR="002D726E" w:rsidRDefault="002D726E" w:rsidP="00B93A76">
            <w:pPr>
              <w:spacing w:line="276" w:lineRule="auto"/>
            </w:pPr>
            <w:r>
              <w:t>Valeur scalaire de la différence de température au rotor</w:t>
            </w:r>
          </w:p>
        </w:tc>
      </w:tr>
      <w:tr w:rsidR="00B713EE" w:rsidRPr="00AA3E05" w14:paraId="1A9AF348" w14:textId="77777777" w:rsidTr="00384431">
        <w:trPr>
          <w:trHeight w:val="340"/>
        </w:trPr>
        <w:tc>
          <w:tcPr>
            <w:tcW w:w="1843" w:type="dxa"/>
            <w:vAlign w:val="center"/>
          </w:tcPr>
          <w:p w14:paraId="604DC57A" w14:textId="4573BF50" w:rsidR="00B713EE" w:rsidRPr="001A7FDC" w:rsidRDefault="00730F42" w:rsidP="00B93A76">
            <w:pPr>
              <w:jc w:val="left"/>
              <w:rPr>
                <w:b/>
              </w:rPr>
            </w:pPr>
            <m:oMathPara>
              <m:oMath>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sta</m:t>
                    </m:r>
                  </m:sub>
                </m:sSub>
              </m:oMath>
            </m:oMathPara>
          </w:p>
        </w:tc>
        <w:tc>
          <w:tcPr>
            <w:tcW w:w="7229" w:type="dxa"/>
            <w:vAlign w:val="center"/>
          </w:tcPr>
          <w:p w14:paraId="229DCBAA" w14:textId="214D911A" w:rsidR="00B713EE" w:rsidRDefault="00B713EE" w:rsidP="00B93A76">
            <w:pPr>
              <w:spacing w:line="276" w:lineRule="auto"/>
            </w:pPr>
            <w:r>
              <w:t>Vecteur de la différence de température au rotor en régime stationnaire</w:t>
            </w:r>
          </w:p>
        </w:tc>
      </w:tr>
      <w:tr w:rsidR="00B93A76" w:rsidRPr="00AA3E05" w14:paraId="501C2796" w14:textId="77777777" w:rsidTr="00384431">
        <w:trPr>
          <w:trHeight w:val="340"/>
        </w:trPr>
        <w:tc>
          <w:tcPr>
            <w:tcW w:w="1843" w:type="dxa"/>
            <w:vAlign w:val="center"/>
          </w:tcPr>
          <w:p w14:paraId="719F38DB" w14:textId="73FE1682" w:rsidR="00B93A76" w:rsidRDefault="00B93A76" w:rsidP="00B93A76">
            <w:pPr>
              <w:jc w:val="left"/>
              <w:rPr>
                <w:b/>
              </w:rPr>
            </w:pPr>
            <m:oMathPara>
              <m:oMath>
                <m:r>
                  <m:rPr>
                    <m:sty m:val="bi"/>
                  </m:rPr>
                  <w:rPr>
                    <w:rFonts w:ascii="Cambria Math" w:hAnsi="Cambria Math"/>
                  </w:rPr>
                  <m:t>U</m:t>
                </m:r>
              </m:oMath>
            </m:oMathPara>
          </w:p>
        </w:tc>
        <w:tc>
          <w:tcPr>
            <w:tcW w:w="7229" w:type="dxa"/>
            <w:vAlign w:val="center"/>
          </w:tcPr>
          <w:p w14:paraId="04551BE7" w14:textId="374B29D2" w:rsidR="00B93A76" w:rsidRDefault="00B93A76" w:rsidP="00B93A76">
            <w:pPr>
              <w:spacing w:line="276" w:lineRule="auto"/>
            </w:pPr>
            <w:r>
              <w:t>Vecteur du balourd</w:t>
            </w:r>
            <w:r w:rsidR="00D41E5A">
              <w:t xml:space="preserve"> total</w:t>
            </w:r>
          </w:p>
        </w:tc>
      </w:tr>
      <w:tr w:rsidR="00B93A76" w:rsidRPr="00AA3E05" w14:paraId="7F2F3586" w14:textId="77777777" w:rsidTr="00384431">
        <w:trPr>
          <w:trHeight w:val="340"/>
        </w:trPr>
        <w:tc>
          <w:tcPr>
            <w:tcW w:w="1843" w:type="dxa"/>
            <w:vAlign w:val="center"/>
          </w:tcPr>
          <w:p w14:paraId="0BE5D90B" w14:textId="40CA8F4B" w:rsidR="00B93A76" w:rsidRDefault="00730F42" w:rsidP="00B93A76">
            <w:pPr>
              <w:jc w:val="left"/>
              <w:rPr>
                <w:b/>
              </w:rPr>
            </w:pPr>
            <m:oMathPara>
              <m:oMath>
                <m:sSub>
                  <m:sSubPr>
                    <m:ctrlPr>
                      <w:rPr>
                        <w:rFonts w:ascii="Cambria Math" w:hAnsi="Cambria Math"/>
                        <w:b/>
                        <w:i/>
                      </w:rPr>
                    </m:ctrlPr>
                  </m:sSubPr>
                  <m:e>
                    <m:r>
                      <m:rPr>
                        <m:sty m:val="bi"/>
                      </m:rPr>
                      <w:rPr>
                        <w:rFonts w:ascii="Cambria Math" w:hAnsi="Cambria Math"/>
                      </w:rPr>
                      <m:t>U</m:t>
                    </m:r>
                  </m:e>
                  <m:sub>
                    <m:r>
                      <m:rPr>
                        <m:sty m:val="bi"/>
                      </m:rPr>
                      <w:rPr>
                        <w:rFonts w:ascii="Cambria Math" w:hAnsi="Cambria Math"/>
                      </w:rPr>
                      <m:t>th</m:t>
                    </m:r>
                  </m:sub>
                </m:sSub>
              </m:oMath>
            </m:oMathPara>
          </w:p>
        </w:tc>
        <w:tc>
          <w:tcPr>
            <w:tcW w:w="7229" w:type="dxa"/>
            <w:vAlign w:val="center"/>
          </w:tcPr>
          <w:p w14:paraId="0BC42795" w14:textId="202E308E" w:rsidR="00B93A76" w:rsidRDefault="00B93A76" w:rsidP="00B93A76">
            <w:pPr>
              <w:spacing w:line="276" w:lineRule="auto"/>
            </w:pPr>
            <w:r>
              <w:t>Vecteur du balourd thermique</w:t>
            </w:r>
          </w:p>
        </w:tc>
      </w:tr>
      <w:tr w:rsidR="00B93A76" w:rsidRPr="00AA3E05" w14:paraId="1072240F" w14:textId="77777777" w:rsidTr="00384431">
        <w:trPr>
          <w:trHeight w:val="340"/>
        </w:trPr>
        <w:tc>
          <w:tcPr>
            <w:tcW w:w="1843" w:type="dxa"/>
            <w:vAlign w:val="center"/>
          </w:tcPr>
          <w:p w14:paraId="2C066868" w14:textId="02BB897B" w:rsidR="00B93A76" w:rsidRDefault="00730F42" w:rsidP="00B93A76">
            <w:pPr>
              <w:jc w:val="left"/>
              <w:rPr>
                <w:b/>
              </w:rPr>
            </w:pPr>
            <m:oMathPara>
              <m:oMath>
                <m:sSub>
                  <m:sSubPr>
                    <m:ctrlPr>
                      <w:rPr>
                        <w:rFonts w:ascii="Cambria Math" w:hAnsi="Cambria Math"/>
                        <w:b/>
                        <w:i/>
                      </w:rPr>
                    </m:ctrlPr>
                  </m:sSubPr>
                  <m:e>
                    <m:r>
                      <m:rPr>
                        <m:sty m:val="bi"/>
                      </m:rPr>
                      <w:rPr>
                        <w:rFonts w:ascii="Cambria Math" w:hAnsi="Cambria Math"/>
                      </w:rPr>
                      <m:t>U</m:t>
                    </m:r>
                  </m:e>
                  <m:sub>
                    <m:r>
                      <m:rPr>
                        <m:sty m:val="bi"/>
                      </m:rPr>
                      <w:rPr>
                        <w:rFonts w:ascii="Cambria Math" w:hAnsi="Cambria Math"/>
                      </w:rPr>
                      <m:t>0</m:t>
                    </m:r>
                  </m:sub>
                </m:sSub>
              </m:oMath>
            </m:oMathPara>
          </w:p>
        </w:tc>
        <w:tc>
          <w:tcPr>
            <w:tcW w:w="7229" w:type="dxa"/>
            <w:vAlign w:val="center"/>
          </w:tcPr>
          <w:p w14:paraId="0CE03587" w14:textId="0DF9C14E" w:rsidR="00B93A76" w:rsidRDefault="00D41E5A" w:rsidP="00B93A76">
            <w:pPr>
              <w:spacing w:line="276" w:lineRule="auto"/>
            </w:pPr>
            <w:r>
              <w:t xml:space="preserve">Vecteur du balourd </w:t>
            </w:r>
            <w:r w:rsidR="00EC41F8">
              <w:t>mécanique</w:t>
            </w:r>
          </w:p>
        </w:tc>
      </w:tr>
      <w:tr w:rsidR="00B713EE" w:rsidRPr="00AA3E05" w14:paraId="7245A070" w14:textId="77777777" w:rsidTr="00384431">
        <w:trPr>
          <w:trHeight w:val="340"/>
        </w:trPr>
        <w:tc>
          <w:tcPr>
            <w:tcW w:w="1843" w:type="dxa"/>
            <w:vAlign w:val="center"/>
          </w:tcPr>
          <w:p w14:paraId="0C99F42E" w14:textId="4D7F3C40" w:rsidR="00B713EE" w:rsidRPr="006213DB" w:rsidRDefault="00E56BB6" w:rsidP="00B93A76">
            <w:pPr>
              <w:jc w:val="left"/>
              <w:rPr>
                <w:b/>
              </w:rPr>
            </w:pPr>
            <m:oMathPara>
              <m:oMath>
                <m:r>
                  <m:rPr>
                    <m:sty m:val="bi"/>
                  </m:rPr>
                  <w:rPr>
                    <w:rFonts w:ascii="Cambria Math" w:eastAsia="SimSun" w:hAnsi="Cambria Math"/>
                  </w:rPr>
                  <m:t>I</m:t>
                </m:r>
              </m:oMath>
            </m:oMathPara>
          </w:p>
        </w:tc>
        <w:tc>
          <w:tcPr>
            <w:tcW w:w="7229" w:type="dxa"/>
            <w:vAlign w:val="center"/>
          </w:tcPr>
          <w:p w14:paraId="09393226" w14:textId="7C87A565" w:rsidR="00B713EE" w:rsidRDefault="00E56BB6" w:rsidP="00E56BB6">
            <w:pPr>
              <w:spacing w:line="276" w:lineRule="auto"/>
            </w:pPr>
            <w:r>
              <w:t>Matrice identité</w:t>
            </w:r>
          </w:p>
        </w:tc>
      </w:tr>
      <w:tr w:rsidR="00B713EE" w:rsidRPr="00AA3E05" w14:paraId="1CF70E55" w14:textId="77777777" w:rsidTr="00384431">
        <w:trPr>
          <w:trHeight w:val="340"/>
        </w:trPr>
        <w:tc>
          <w:tcPr>
            <w:tcW w:w="1843" w:type="dxa"/>
            <w:vAlign w:val="center"/>
          </w:tcPr>
          <w:p w14:paraId="5517E662" w14:textId="44B1D734" w:rsidR="00B713EE" w:rsidRPr="006213DB" w:rsidRDefault="00554163" w:rsidP="00554163">
            <w:pPr>
              <w:jc w:val="left"/>
              <w:rPr>
                <w:b/>
              </w:rPr>
            </w:pPr>
            <m:oMathPara>
              <m:oMath>
                <m:r>
                  <m:rPr>
                    <m:sty m:val="bi"/>
                  </m:rPr>
                  <w:rPr>
                    <w:rFonts w:ascii="Cambria Math" w:eastAsiaTheme="minorEastAsia" w:hAnsi="Cambria Math"/>
                    <w:lang w:eastAsia="zh-CN"/>
                  </w:rPr>
                  <m:t>T</m:t>
                </m:r>
                <m:d>
                  <m:dPr>
                    <m:ctrlPr>
                      <w:rPr>
                        <w:rFonts w:ascii="Cambria Math" w:eastAsiaTheme="minorEastAsia" w:hAnsi="Cambria Math"/>
                        <w:b/>
                        <w:i/>
                        <w:lang w:eastAsia="zh-CN"/>
                      </w:rPr>
                    </m:ctrlPr>
                  </m:dPr>
                  <m:e>
                    <m:r>
                      <w:rPr>
                        <w:rFonts w:ascii="Cambria Math" w:eastAsiaTheme="minorEastAsia" w:hAnsi="Cambria Math"/>
                        <w:lang w:eastAsia="zh-CN"/>
                      </w:rPr>
                      <m:t>t</m:t>
                    </m:r>
                  </m:e>
                </m:d>
              </m:oMath>
            </m:oMathPara>
          </w:p>
        </w:tc>
        <w:tc>
          <w:tcPr>
            <w:tcW w:w="7229" w:type="dxa"/>
            <w:vAlign w:val="center"/>
          </w:tcPr>
          <w:p w14:paraId="10EE31BE" w14:textId="1C2926A2" w:rsidR="00B713EE" w:rsidRDefault="00554163" w:rsidP="00B93A76">
            <w:pPr>
              <w:spacing w:line="276" w:lineRule="auto"/>
            </w:pPr>
            <w:r>
              <w:t>Vecteur de la différence de température au rotor en régime transitoire</w:t>
            </w:r>
          </w:p>
        </w:tc>
      </w:tr>
      <w:tr w:rsidR="00B713EE" w:rsidRPr="00AA3E05" w14:paraId="4147987F" w14:textId="77777777" w:rsidTr="00384431">
        <w:trPr>
          <w:trHeight w:val="340"/>
        </w:trPr>
        <w:tc>
          <w:tcPr>
            <w:tcW w:w="1843" w:type="dxa"/>
            <w:vAlign w:val="center"/>
          </w:tcPr>
          <w:p w14:paraId="134B3379" w14:textId="46EB6BFF" w:rsidR="00B713EE" w:rsidRPr="006213DB" w:rsidRDefault="00730F42" w:rsidP="00B93A76">
            <w:pPr>
              <w:jc w:val="left"/>
              <w:rPr>
                <w:b/>
              </w:rPr>
            </w:pPr>
            <m:oMathPara>
              <m:oMath>
                <m:acc>
                  <m:accPr>
                    <m:chr m:val="̇"/>
                    <m:ctrlPr>
                      <w:rPr>
                        <w:rFonts w:ascii="Cambria Math" w:eastAsiaTheme="minorEastAsia" w:hAnsi="Cambria Math"/>
                        <w:b/>
                        <w:i/>
                        <w:lang w:eastAsia="zh-CN"/>
                      </w:rPr>
                    </m:ctrlPr>
                  </m:accPr>
                  <m:e>
                    <m:r>
                      <m:rPr>
                        <m:sty m:val="bi"/>
                      </m:rPr>
                      <w:rPr>
                        <w:rFonts w:ascii="Cambria Math" w:eastAsiaTheme="minorEastAsia" w:hAnsi="Cambria Math"/>
                        <w:lang w:eastAsia="zh-CN"/>
                      </w:rPr>
                      <m:t>T</m:t>
                    </m:r>
                  </m:e>
                </m:acc>
                <m:d>
                  <m:dPr>
                    <m:ctrlPr>
                      <w:rPr>
                        <w:rFonts w:ascii="Cambria Math" w:eastAsiaTheme="minorEastAsia" w:hAnsi="Cambria Math"/>
                        <w:b/>
                        <w:i/>
                        <w:lang w:eastAsia="zh-CN"/>
                      </w:rPr>
                    </m:ctrlPr>
                  </m:dPr>
                  <m:e>
                    <m:r>
                      <w:rPr>
                        <w:rFonts w:ascii="Cambria Math" w:eastAsiaTheme="minorEastAsia" w:hAnsi="Cambria Math"/>
                        <w:lang w:eastAsia="zh-CN"/>
                      </w:rPr>
                      <m:t>t</m:t>
                    </m:r>
                  </m:e>
                </m:d>
              </m:oMath>
            </m:oMathPara>
          </w:p>
        </w:tc>
        <w:tc>
          <w:tcPr>
            <w:tcW w:w="7229" w:type="dxa"/>
            <w:vAlign w:val="center"/>
          </w:tcPr>
          <w:p w14:paraId="470260C7" w14:textId="51FCEE9F" w:rsidR="00B713EE" w:rsidRDefault="00C81C87" w:rsidP="00C81C87">
            <w:pPr>
              <w:spacing w:line="276" w:lineRule="auto"/>
            </w:pPr>
            <w:r>
              <w:t xml:space="preserve">Gradient </w:t>
            </w:r>
            <w:r w:rsidR="009A0D08">
              <w:t>d</w:t>
            </w:r>
            <w:r w:rsidR="00C44E91">
              <w:t>u</w:t>
            </w:r>
            <m:oMath>
              <m:r>
                <w:rPr>
                  <w:rFonts w:ascii="Cambria Math" w:hAnsi="Cambria Math"/>
                </w:rPr>
                <m:t xml:space="preserve"> </m:t>
              </m:r>
              <m:r>
                <m:rPr>
                  <m:sty m:val="bi"/>
                </m:rPr>
                <w:rPr>
                  <w:rFonts w:ascii="Cambria Math" w:eastAsiaTheme="minorEastAsia" w:hAnsi="Cambria Math"/>
                  <w:lang w:eastAsia="zh-CN"/>
                </w:rPr>
                <m:t>T</m:t>
              </m:r>
              <m:d>
                <m:dPr>
                  <m:ctrlPr>
                    <w:rPr>
                      <w:rFonts w:ascii="Cambria Math" w:eastAsiaTheme="minorEastAsia" w:hAnsi="Cambria Math"/>
                      <w:b/>
                      <w:i/>
                      <w:lang w:eastAsia="zh-CN"/>
                    </w:rPr>
                  </m:ctrlPr>
                </m:dPr>
                <m:e>
                  <m:r>
                    <w:rPr>
                      <w:rFonts w:ascii="Cambria Math" w:eastAsiaTheme="minorEastAsia" w:hAnsi="Cambria Math"/>
                      <w:lang w:eastAsia="zh-CN"/>
                    </w:rPr>
                    <m:t>t</m:t>
                  </m:r>
                </m:e>
              </m:d>
            </m:oMath>
            <w:r w:rsidR="008E4AB6" w:rsidRPr="00C81C87">
              <w:rPr>
                <w:lang w:eastAsia="zh-CN"/>
              </w:rPr>
              <w:t xml:space="preserve"> </w:t>
            </w:r>
            <w:r w:rsidRPr="00C81C87">
              <w:rPr>
                <w:lang w:eastAsia="zh-CN"/>
              </w:rPr>
              <w:t>par rapport au temps</w:t>
            </w:r>
            <w:r>
              <w:rPr>
                <w:lang w:eastAsia="zh-CN"/>
              </w:rPr>
              <w:t xml:space="preserve"> </w:t>
            </w:r>
            <w:r w:rsidR="00AE2DDF">
              <w:rPr>
                <w:lang w:eastAsia="zh-CN"/>
              </w:rPr>
              <w:t>(vitesse</w:t>
            </w:r>
            <w:r>
              <w:rPr>
                <w:lang w:eastAsia="zh-CN"/>
              </w:rPr>
              <w:t xml:space="preserve"> thermique)</w:t>
            </w:r>
          </w:p>
        </w:tc>
      </w:tr>
      <w:tr w:rsidR="00B713EE" w:rsidRPr="00AA3E05" w14:paraId="3F139BD3" w14:textId="77777777" w:rsidTr="00384431">
        <w:trPr>
          <w:trHeight w:val="340"/>
        </w:trPr>
        <w:tc>
          <w:tcPr>
            <w:tcW w:w="1843" w:type="dxa"/>
            <w:vAlign w:val="center"/>
          </w:tcPr>
          <w:p w14:paraId="3A4339DF" w14:textId="4C9A74C9" w:rsidR="00B713EE" w:rsidRPr="006213DB" w:rsidRDefault="00AE2DDF" w:rsidP="00B93A76">
            <w:pPr>
              <w:jc w:val="left"/>
              <w:rPr>
                <w:b/>
              </w:rPr>
            </w:pPr>
            <m:oMathPara>
              <m:oMath>
                <m:r>
                  <w:rPr>
                    <w:rFonts w:ascii="Cambria Math" w:hAnsi="Cambria Math"/>
                  </w:rPr>
                  <w:lastRenderedPageBreak/>
                  <m:t>D</m:t>
                </m:r>
              </m:oMath>
            </m:oMathPara>
          </w:p>
        </w:tc>
        <w:tc>
          <w:tcPr>
            <w:tcW w:w="7229" w:type="dxa"/>
            <w:vAlign w:val="center"/>
          </w:tcPr>
          <w:p w14:paraId="400FF415" w14:textId="1F6DE81C" w:rsidR="00B713EE" w:rsidRDefault="005675FD" w:rsidP="00AE2DDF">
            <w:pPr>
              <w:spacing w:line="276" w:lineRule="auto"/>
            </w:pPr>
            <w:r>
              <w:rPr>
                <w:rFonts w:eastAsiaTheme="minorEastAsia"/>
                <w:lang w:eastAsia="zh-CN"/>
              </w:rPr>
              <w:t>A</w:t>
            </w:r>
            <w:r w:rsidR="00AE2DDF" w:rsidRPr="00E03861">
              <w:rPr>
                <w:rFonts w:eastAsiaTheme="minorEastAsia"/>
                <w:lang w:eastAsia="zh-CN"/>
              </w:rPr>
              <w:t>mortissement thermique</w:t>
            </w:r>
          </w:p>
        </w:tc>
      </w:tr>
      <w:tr w:rsidR="00B713EE" w:rsidRPr="00AA3E05" w14:paraId="57AE2CAE" w14:textId="77777777" w:rsidTr="00384431">
        <w:trPr>
          <w:trHeight w:val="340"/>
        </w:trPr>
        <w:tc>
          <w:tcPr>
            <w:tcW w:w="1843" w:type="dxa"/>
            <w:vAlign w:val="center"/>
          </w:tcPr>
          <w:p w14:paraId="74C53855" w14:textId="54A859D1" w:rsidR="00B713EE" w:rsidRPr="006213DB" w:rsidRDefault="00834EF1" w:rsidP="00B93A76">
            <w:pPr>
              <w:jc w:val="left"/>
              <w:rPr>
                <w:b/>
              </w:rPr>
            </w:pPr>
            <m:oMathPara>
              <m:oMath>
                <m:r>
                  <w:rPr>
                    <w:rFonts w:ascii="Cambria Math" w:eastAsiaTheme="minorEastAsia" w:hAnsi="Cambria Math"/>
                    <w:lang w:eastAsia="zh-CN"/>
                  </w:rPr>
                  <m:t>K</m:t>
                </m:r>
              </m:oMath>
            </m:oMathPara>
          </w:p>
        </w:tc>
        <w:tc>
          <w:tcPr>
            <w:tcW w:w="7229" w:type="dxa"/>
            <w:vAlign w:val="center"/>
          </w:tcPr>
          <w:p w14:paraId="4D0F1BE6" w14:textId="40F719FE" w:rsidR="00B713EE" w:rsidRDefault="005675FD" w:rsidP="00B93A76">
            <w:pPr>
              <w:spacing w:line="276" w:lineRule="auto"/>
            </w:pPr>
            <w:r>
              <w:rPr>
                <w:rFonts w:eastAsiaTheme="minorEastAsia"/>
                <w:lang w:eastAsia="zh-CN"/>
              </w:rPr>
              <w:t>R</w:t>
            </w:r>
            <w:r w:rsidR="00A83567" w:rsidRPr="00E03861">
              <w:rPr>
                <w:rFonts w:eastAsiaTheme="minorEastAsia"/>
                <w:lang w:eastAsia="zh-CN"/>
              </w:rPr>
              <w:t>igidité thermique</w:t>
            </w:r>
          </w:p>
        </w:tc>
      </w:tr>
      <w:tr w:rsidR="00A83567" w:rsidRPr="00AA3E05" w14:paraId="06D5A197" w14:textId="77777777" w:rsidTr="00384431">
        <w:trPr>
          <w:trHeight w:val="340"/>
        </w:trPr>
        <w:tc>
          <w:tcPr>
            <w:tcW w:w="1843" w:type="dxa"/>
            <w:vAlign w:val="center"/>
          </w:tcPr>
          <w:p w14:paraId="5E5CA20F" w14:textId="6878DAF9" w:rsidR="00A83567" w:rsidRDefault="00EB04F0" w:rsidP="00B93A76">
            <w:pPr>
              <w:jc w:val="left"/>
              <w:rPr>
                <w:lang w:eastAsia="zh-CN"/>
              </w:rPr>
            </w:pPr>
            <m:oMathPara>
              <m:oMath>
                <m:r>
                  <w:rPr>
                    <w:rFonts w:ascii="Cambria Math" w:eastAsiaTheme="minorEastAsia" w:hAnsi="Cambria Math"/>
                    <w:lang w:eastAsia="zh-CN"/>
                  </w:rPr>
                  <m:t>τ</m:t>
                </m:r>
              </m:oMath>
            </m:oMathPara>
          </w:p>
        </w:tc>
        <w:tc>
          <w:tcPr>
            <w:tcW w:w="7229" w:type="dxa"/>
            <w:vAlign w:val="center"/>
          </w:tcPr>
          <w:p w14:paraId="22C1FB62" w14:textId="17DC11B4" w:rsidR="00A83567" w:rsidRPr="00E03861" w:rsidRDefault="005675FD" w:rsidP="00B93A76">
            <w:pPr>
              <w:spacing w:line="276" w:lineRule="auto"/>
              <w:rPr>
                <w:rFonts w:eastAsiaTheme="minorEastAsia"/>
                <w:lang w:eastAsia="zh-CN"/>
              </w:rPr>
            </w:pPr>
            <w:r>
              <w:rPr>
                <w:rFonts w:eastAsiaTheme="minorEastAsia"/>
                <w:lang w:eastAsia="zh-CN"/>
              </w:rPr>
              <w:t>C</w:t>
            </w:r>
            <w:r w:rsidR="00EB04F0" w:rsidRPr="00E03861">
              <w:rPr>
                <w:rFonts w:eastAsiaTheme="minorEastAsia"/>
                <w:lang w:eastAsia="zh-CN"/>
              </w:rPr>
              <w:t xml:space="preserve">onstante de temps thermique </w:t>
            </w:r>
            <m:oMath>
              <m:r>
                <w:rPr>
                  <w:rFonts w:ascii="Cambria Math" w:eastAsiaTheme="minorEastAsia" w:hAnsi="Cambria Math"/>
                  <w:lang w:eastAsia="zh-CN"/>
                </w:rPr>
                <m:t>τ=D/K</m:t>
              </m:r>
            </m:oMath>
          </w:p>
        </w:tc>
      </w:tr>
      <w:tr w:rsidR="00A83567" w:rsidRPr="00AA3E05" w14:paraId="70A5DB06" w14:textId="77777777" w:rsidTr="00384431">
        <w:trPr>
          <w:trHeight w:val="340"/>
        </w:trPr>
        <w:tc>
          <w:tcPr>
            <w:tcW w:w="1843" w:type="dxa"/>
            <w:vAlign w:val="center"/>
          </w:tcPr>
          <w:p w14:paraId="53A98FF6" w14:textId="15B98309" w:rsidR="00A83567" w:rsidRDefault="002A1B36" w:rsidP="00B93A76">
            <w:pPr>
              <w:jc w:val="left"/>
              <w:rPr>
                <w:lang w:eastAsia="zh-CN"/>
              </w:rPr>
            </w:pPr>
            <m:oMathPara>
              <m:oMath>
                <m:r>
                  <w:rPr>
                    <w:rFonts w:ascii="Cambria Math" w:eastAsiaTheme="minorEastAsia" w:hAnsi="Cambria Math"/>
                    <w:lang w:eastAsia="zh-CN"/>
                  </w:rPr>
                  <m:t>ς</m:t>
                </m:r>
              </m:oMath>
            </m:oMathPara>
          </w:p>
        </w:tc>
        <w:tc>
          <w:tcPr>
            <w:tcW w:w="7229" w:type="dxa"/>
            <w:vAlign w:val="center"/>
          </w:tcPr>
          <w:p w14:paraId="2B04C27C" w14:textId="0310D194" w:rsidR="00A83567" w:rsidRPr="00E03861" w:rsidRDefault="002A1B36" w:rsidP="00B93A76">
            <w:pPr>
              <w:spacing w:line="276" w:lineRule="auto"/>
              <w:rPr>
                <w:rFonts w:eastAsiaTheme="minorEastAsia"/>
                <w:lang w:eastAsia="zh-CN"/>
              </w:rPr>
            </w:pPr>
            <w:r>
              <w:rPr>
                <w:rFonts w:eastAsiaTheme="minorEastAsia"/>
                <w:lang w:eastAsia="zh-CN"/>
              </w:rPr>
              <w:t>Indicateur de l’effet Morton</w:t>
            </w:r>
          </w:p>
        </w:tc>
      </w:tr>
      <w:tr w:rsidR="00A83567" w:rsidRPr="00AA3E05" w14:paraId="1CAB39AC" w14:textId="77777777" w:rsidTr="00384431">
        <w:trPr>
          <w:trHeight w:val="340"/>
        </w:trPr>
        <w:tc>
          <w:tcPr>
            <w:tcW w:w="1843" w:type="dxa"/>
            <w:vAlign w:val="center"/>
          </w:tcPr>
          <w:p w14:paraId="5C520A64" w14:textId="145209DC" w:rsidR="00A83567" w:rsidRDefault="00730F42" w:rsidP="00B93A76">
            <w:pPr>
              <w:jc w:val="left"/>
              <w:rPr>
                <w:lang w:eastAsia="zh-CN"/>
              </w:rPr>
            </w:pPr>
            <m:oMathPara>
              <m:oMath>
                <m:sSub>
                  <m:sSubPr>
                    <m:ctrlPr>
                      <w:rPr>
                        <w:rFonts w:ascii="Cambria Math" w:hAnsi="Cambria Math"/>
                        <w:i/>
                      </w:rPr>
                    </m:ctrlPr>
                  </m:sSubPr>
                  <m:e>
                    <m:r>
                      <w:rPr>
                        <w:rFonts w:ascii="Cambria Math" w:hAnsi="Cambria Math"/>
                      </w:rPr>
                      <m:t>R</m:t>
                    </m:r>
                  </m:e>
                  <m:sub>
                    <m:r>
                      <w:rPr>
                        <w:rFonts w:ascii="Cambria Math" w:hAnsi="Cambria Math"/>
                      </w:rPr>
                      <m:t>2</m:t>
                    </m:r>
                  </m:sub>
                </m:sSub>
              </m:oMath>
            </m:oMathPara>
          </w:p>
        </w:tc>
        <w:tc>
          <w:tcPr>
            <w:tcW w:w="7229" w:type="dxa"/>
            <w:vAlign w:val="center"/>
          </w:tcPr>
          <w:p w14:paraId="52658BA6" w14:textId="175BF979" w:rsidR="00A83567" w:rsidRPr="00E03861" w:rsidRDefault="00653727" w:rsidP="0021574F">
            <w:pPr>
              <w:spacing w:line="276" w:lineRule="auto"/>
              <w:rPr>
                <w:rFonts w:eastAsiaTheme="minorEastAsia"/>
                <w:lang w:eastAsia="zh-CN"/>
              </w:rPr>
            </w:pPr>
            <w:r>
              <w:rPr>
                <w:rFonts w:eastAsiaTheme="minorEastAsia"/>
                <w:lang w:eastAsia="zh-CN"/>
              </w:rPr>
              <w:t>Repère mobile du système rotor-palier</w:t>
            </w:r>
            <w:r w:rsidR="0021574F">
              <w:rPr>
                <w:rFonts w:eastAsiaTheme="minorEastAsia"/>
                <w:lang w:eastAsia="zh-CN"/>
              </w:rPr>
              <w:t xml:space="preserve"> </w:t>
            </w:r>
            <m:oMath>
              <m:r>
                <w:rPr>
                  <w:rFonts w:ascii="Cambria Math" w:eastAsiaTheme="minorEastAsia" w:hAnsi="Cambria Math"/>
                  <w:lang w:eastAsia="zh-CN"/>
                </w:rPr>
                <m:t>&lt;r,t&gt;</m:t>
              </m:r>
            </m:oMath>
          </w:p>
        </w:tc>
      </w:tr>
      <w:tr w:rsidR="00F61C7E" w:rsidRPr="00AA3E05" w14:paraId="1F530CB8" w14:textId="77777777" w:rsidTr="00384431">
        <w:trPr>
          <w:trHeight w:val="340"/>
        </w:trPr>
        <w:tc>
          <w:tcPr>
            <w:tcW w:w="1843" w:type="dxa"/>
            <w:vAlign w:val="center"/>
          </w:tcPr>
          <w:p w14:paraId="327913B6" w14:textId="7BD98D2C" w:rsidR="00F61C7E" w:rsidRDefault="00730F42" w:rsidP="00F61C7E">
            <w:pPr>
              <w:jc w:val="left"/>
            </w:pPr>
            <m:oMathPara>
              <m:oMath>
                <m:sSub>
                  <m:sSubPr>
                    <m:ctrlPr>
                      <w:rPr>
                        <w:rFonts w:ascii="Cambria Math" w:hAnsi="Cambria Math"/>
                        <w:i/>
                      </w:rPr>
                    </m:ctrlPr>
                  </m:sSubPr>
                  <m:e>
                    <m:r>
                      <w:rPr>
                        <w:rFonts w:ascii="Cambria Math" w:hAnsi="Cambria Math"/>
                      </w:rPr>
                      <m:t>R</m:t>
                    </m:r>
                  </m:e>
                  <m:sub>
                    <m:r>
                      <w:rPr>
                        <w:rFonts w:ascii="Cambria Math" w:hAnsi="Cambria Math"/>
                      </w:rPr>
                      <m:t>1</m:t>
                    </m:r>
                  </m:sub>
                </m:sSub>
              </m:oMath>
            </m:oMathPara>
          </w:p>
        </w:tc>
        <w:tc>
          <w:tcPr>
            <w:tcW w:w="7229" w:type="dxa"/>
            <w:vAlign w:val="center"/>
          </w:tcPr>
          <w:p w14:paraId="69F60CB9" w14:textId="128A2B11" w:rsidR="00F61C7E" w:rsidRDefault="00F61C7E" w:rsidP="0021574F">
            <w:pPr>
              <w:spacing w:line="276" w:lineRule="auto"/>
              <w:rPr>
                <w:rFonts w:eastAsiaTheme="minorEastAsia"/>
                <w:lang w:eastAsia="zh-CN"/>
              </w:rPr>
            </w:pPr>
            <w:r>
              <w:rPr>
                <w:rFonts w:eastAsiaTheme="minorEastAsia"/>
                <w:lang w:eastAsia="zh-CN"/>
              </w:rPr>
              <w:t>Repère fixe du système rotor-palier</w:t>
            </w:r>
            <w:r w:rsidR="008B0F8F">
              <w:rPr>
                <w:rFonts w:eastAsiaTheme="minorEastAsia"/>
                <w:lang w:eastAsia="zh-CN"/>
              </w:rPr>
              <w:t xml:space="preserve"> </w:t>
            </w:r>
            <m:oMath>
              <m:r>
                <w:rPr>
                  <w:rFonts w:ascii="Cambria Math" w:eastAsiaTheme="minorEastAsia" w:hAnsi="Cambria Math"/>
                  <w:lang w:eastAsia="zh-CN"/>
                </w:rPr>
                <m:t>&lt;X,Y&gt;</m:t>
              </m:r>
            </m:oMath>
          </w:p>
        </w:tc>
      </w:tr>
      <w:tr w:rsidR="00A83567" w:rsidRPr="00AA3E05" w14:paraId="5CC8DC9A" w14:textId="77777777" w:rsidTr="00384431">
        <w:trPr>
          <w:trHeight w:val="340"/>
        </w:trPr>
        <w:tc>
          <w:tcPr>
            <w:tcW w:w="1843" w:type="dxa"/>
            <w:vAlign w:val="center"/>
          </w:tcPr>
          <w:p w14:paraId="16BF72BF" w14:textId="710986E6" w:rsidR="00A83567" w:rsidRDefault="00F83AC0" w:rsidP="00B93A76">
            <w:pPr>
              <w:jc w:val="left"/>
              <w:rPr>
                <w:lang w:eastAsia="zh-CN"/>
              </w:rPr>
            </w:pPr>
            <m:oMathPara>
              <m:oMath>
                <m:r>
                  <w:rPr>
                    <w:rFonts w:ascii="Cambria Math" w:eastAsia="SimSun" w:hAnsi="Cambria Math"/>
                  </w:rPr>
                  <m:t>m</m:t>
                </m:r>
              </m:oMath>
            </m:oMathPara>
          </w:p>
        </w:tc>
        <w:tc>
          <w:tcPr>
            <w:tcW w:w="7229" w:type="dxa"/>
            <w:vAlign w:val="center"/>
          </w:tcPr>
          <w:p w14:paraId="49A1BC7D" w14:textId="73437FCF" w:rsidR="00A83567" w:rsidRPr="00E03861" w:rsidRDefault="005675FD" w:rsidP="00F83AC0">
            <w:pPr>
              <w:spacing w:line="276" w:lineRule="auto"/>
              <w:rPr>
                <w:rFonts w:eastAsiaTheme="minorEastAsia"/>
                <w:lang w:eastAsia="zh-CN"/>
              </w:rPr>
            </w:pPr>
            <w:r>
              <w:rPr>
                <w:rFonts w:eastAsiaTheme="minorEastAsia"/>
                <w:lang w:eastAsia="zh-CN"/>
              </w:rPr>
              <w:t>M</w:t>
            </w:r>
            <w:r w:rsidR="00F83AC0" w:rsidRPr="00D73E03">
              <w:rPr>
                <w:rFonts w:eastAsiaTheme="minorEastAsia"/>
                <w:lang w:eastAsia="zh-CN"/>
              </w:rPr>
              <w:t>asse du disque en porte à faux</w:t>
            </w:r>
            <w:r w:rsidR="00F83AC0">
              <w:rPr>
                <w:rFonts w:eastAsia="SimSun"/>
                <w:i/>
              </w:rPr>
              <w:t xml:space="preserve"> </w:t>
            </w:r>
          </w:p>
        </w:tc>
      </w:tr>
      <w:tr w:rsidR="00A83567" w:rsidRPr="00AA3E05" w14:paraId="197B4922" w14:textId="77777777" w:rsidTr="00384431">
        <w:trPr>
          <w:trHeight w:val="340"/>
        </w:trPr>
        <w:tc>
          <w:tcPr>
            <w:tcW w:w="1843" w:type="dxa"/>
            <w:vAlign w:val="center"/>
          </w:tcPr>
          <w:p w14:paraId="71583547" w14:textId="412B0C94" w:rsidR="00A83567" w:rsidRDefault="00D73E03" w:rsidP="00B93A76">
            <w:pPr>
              <w:jc w:val="left"/>
              <w:rPr>
                <w:lang w:eastAsia="zh-CN"/>
              </w:rPr>
            </w:pPr>
            <m:oMathPara>
              <m:oMath>
                <m:r>
                  <w:rPr>
                    <w:rFonts w:ascii="Cambria Math" w:eastAsia="SimSun" w:hAnsi="Cambria Math"/>
                  </w:rPr>
                  <m:t>α </m:t>
                </m:r>
              </m:oMath>
            </m:oMathPara>
          </w:p>
        </w:tc>
        <w:tc>
          <w:tcPr>
            <w:tcW w:w="7229" w:type="dxa"/>
            <w:vAlign w:val="center"/>
          </w:tcPr>
          <w:p w14:paraId="6000CB12" w14:textId="6862418A" w:rsidR="00A83567" w:rsidRPr="00E03861" w:rsidRDefault="005675FD" w:rsidP="00B93A76">
            <w:pPr>
              <w:spacing w:line="276" w:lineRule="auto"/>
              <w:rPr>
                <w:rFonts w:eastAsiaTheme="minorEastAsia"/>
                <w:lang w:eastAsia="zh-CN"/>
              </w:rPr>
            </w:pPr>
            <w:r>
              <w:rPr>
                <w:rFonts w:eastAsiaTheme="minorEastAsia"/>
                <w:lang w:eastAsia="zh-CN"/>
              </w:rPr>
              <w:t>C</w:t>
            </w:r>
            <w:r w:rsidR="00D73E03" w:rsidRPr="00D73E03">
              <w:rPr>
                <w:rFonts w:eastAsiaTheme="minorEastAsia"/>
                <w:lang w:eastAsia="zh-CN"/>
              </w:rPr>
              <w:t>oefficient de dilatation thermique</w:t>
            </w:r>
          </w:p>
        </w:tc>
      </w:tr>
      <w:tr w:rsidR="00A83567" w:rsidRPr="00AA3E05" w14:paraId="60CE22AF" w14:textId="77777777" w:rsidTr="00384431">
        <w:trPr>
          <w:trHeight w:val="340"/>
        </w:trPr>
        <w:tc>
          <w:tcPr>
            <w:tcW w:w="1843" w:type="dxa"/>
            <w:vAlign w:val="center"/>
          </w:tcPr>
          <w:p w14:paraId="727B1669" w14:textId="72D6354F" w:rsidR="00A83567" w:rsidRDefault="00730F42" w:rsidP="00B93A76">
            <w:pPr>
              <w:jc w:val="left"/>
              <w:rPr>
                <w:lang w:eastAsia="zh-CN"/>
              </w:rPr>
            </w:pPr>
            <m:oMathPara>
              <m:oMath>
                <m:sSub>
                  <m:sSubPr>
                    <m:ctrlPr>
                      <w:rPr>
                        <w:rFonts w:ascii="Cambria Math" w:eastAsia="SimSun" w:hAnsi="Cambria Math"/>
                        <w:i/>
                      </w:rPr>
                    </m:ctrlPr>
                  </m:sSubPr>
                  <m:e>
                    <m:r>
                      <w:rPr>
                        <w:rFonts w:ascii="Cambria Math" w:eastAsia="SimSun" w:hAnsi="Cambria Math"/>
                      </w:rPr>
                      <m:t>L</m:t>
                    </m:r>
                  </m:e>
                  <m:sub>
                    <m:r>
                      <w:rPr>
                        <w:rFonts w:ascii="Cambria Math" w:eastAsia="SimSun" w:hAnsi="Cambria Math"/>
                      </w:rPr>
                      <m:t>w</m:t>
                    </m:r>
                  </m:sub>
                </m:sSub>
                <m:r>
                  <w:rPr>
                    <w:rFonts w:ascii="Cambria Math" w:eastAsia="SimSun" w:hAnsi="Cambria Math"/>
                  </w:rPr>
                  <m:t> </m:t>
                </m:r>
              </m:oMath>
            </m:oMathPara>
          </w:p>
        </w:tc>
        <w:tc>
          <w:tcPr>
            <w:tcW w:w="7229" w:type="dxa"/>
            <w:vAlign w:val="center"/>
          </w:tcPr>
          <w:p w14:paraId="7717A2D1" w14:textId="2E65D8EC" w:rsidR="00A83567" w:rsidRPr="00E03861" w:rsidRDefault="005675FD" w:rsidP="00B93A76">
            <w:pPr>
              <w:spacing w:line="276" w:lineRule="auto"/>
              <w:rPr>
                <w:rFonts w:eastAsiaTheme="minorEastAsia"/>
                <w:lang w:eastAsia="zh-CN"/>
              </w:rPr>
            </w:pPr>
            <w:r>
              <w:rPr>
                <w:rFonts w:eastAsiaTheme="minorEastAsia"/>
                <w:lang w:eastAsia="zh-CN"/>
              </w:rPr>
              <w:t>La</w:t>
            </w:r>
            <w:r w:rsidR="00D73E03" w:rsidRPr="00D73E03">
              <w:rPr>
                <w:rFonts w:eastAsiaTheme="minorEastAsia"/>
                <w:lang w:eastAsia="zh-CN"/>
              </w:rPr>
              <w:t>rgeur du palier</w:t>
            </w:r>
          </w:p>
        </w:tc>
      </w:tr>
      <w:tr w:rsidR="00A83567" w:rsidRPr="00AA3E05" w14:paraId="285CF4B7" w14:textId="77777777" w:rsidTr="00384431">
        <w:trPr>
          <w:trHeight w:val="340"/>
        </w:trPr>
        <w:tc>
          <w:tcPr>
            <w:tcW w:w="1843" w:type="dxa"/>
            <w:vAlign w:val="center"/>
          </w:tcPr>
          <w:p w14:paraId="0697D097" w14:textId="5BD20FD2" w:rsidR="00A83567" w:rsidRDefault="00D73E03" w:rsidP="00B93A76">
            <w:pPr>
              <w:jc w:val="left"/>
              <w:rPr>
                <w:lang w:eastAsia="zh-CN"/>
              </w:rPr>
            </w:pPr>
            <m:oMathPara>
              <m:oMath>
                <m:r>
                  <w:rPr>
                    <w:rFonts w:ascii="Cambria Math" w:eastAsia="SimSun" w:hAnsi="Cambria Math"/>
                  </w:rPr>
                  <m:t>L </m:t>
                </m:r>
              </m:oMath>
            </m:oMathPara>
          </w:p>
        </w:tc>
        <w:tc>
          <w:tcPr>
            <w:tcW w:w="7229" w:type="dxa"/>
            <w:vAlign w:val="center"/>
          </w:tcPr>
          <w:p w14:paraId="0929EC5A" w14:textId="4FB8ED97" w:rsidR="00A83567" w:rsidRPr="00E03861" w:rsidRDefault="005675FD" w:rsidP="00D73E03">
            <w:pPr>
              <w:spacing w:line="276" w:lineRule="auto"/>
              <w:rPr>
                <w:rFonts w:eastAsiaTheme="minorEastAsia"/>
                <w:lang w:eastAsia="zh-CN"/>
              </w:rPr>
            </w:pPr>
            <w:r>
              <w:rPr>
                <w:rFonts w:eastAsiaTheme="minorEastAsia"/>
                <w:lang w:eastAsia="zh-CN"/>
              </w:rPr>
              <w:t>D</w:t>
            </w:r>
            <w:r w:rsidR="00D73E03" w:rsidRPr="00D73E03">
              <w:rPr>
                <w:rFonts w:eastAsiaTheme="minorEastAsia"/>
                <w:lang w:eastAsia="zh-CN"/>
              </w:rPr>
              <w:t>istance axiale entre le disque et le palier</w:t>
            </w:r>
          </w:p>
        </w:tc>
      </w:tr>
      <w:tr w:rsidR="00A83567" w:rsidRPr="00AA3E05" w14:paraId="6844B512" w14:textId="77777777" w:rsidTr="00384431">
        <w:trPr>
          <w:trHeight w:val="340"/>
        </w:trPr>
        <w:tc>
          <w:tcPr>
            <w:tcW w:w="1843" w:type="dxa"/>
            <w:vAlign w:val="center"/>
          </w:tcPr>
          <w:p w14:paraId="68BFEF93" w14:textId="181A9DB1" w:rsidR="00A83567" w:rsidRDefault="00730F42" w:rsidP="005675FD">
            <w:pPr>
              <w:jc w:val="left"/>
              <w:rPr>
                <w:lang w:eastAsia="zh-CN"/>
              </w:rPr>
            </w:pPr>
            <m:oMathPara>
              <m:oMath>
                <m:sSub>
                  <m:sSubPr>
                    <m:ctrlPr>
                      <w:rPr>
                        <w:rFonts w:ascii="Cambria Math" w:eastAsia="SimSun" w:hAnsi="Cambria Math"/>
                        <w:i/>
                      </w:rPr>
                    </m:ctrlPr>
                  </m:sSubPr>
                  <m:e>
                    <m:r>
                      <w:rPr>
                        <w:rFonts w:ascii="Cambria Math" w:eastAsia="SimSun" w:hAnsi="Cambria Math"/>
                      </w:rPr>
                      <m:t>R</m:t>
                    </m:r>
                  </m:e>
                  <m:sub>
                    <m:r>
                      <w:rPr>
                        <w:rFonts w:ascii="Cambria Math" w:eastAsia="SimSun" w:hAnsi="Cambria Math"/>
                      </w:rPr>
                      <m:t>r</m:t>
                    </m:r>
                  </m:sub>
                </m:sSub>
              </m:oMath>
            </m:oMathPara>
          </w:p>
        </w:tc>
        <w:tc>
          <w:tcPr>
            <w:tcW w:w="7229" w:type="dxa"/>
            <w:vAlign w:val="center"/>
          </w:tcPr>
          <w:p w14:paraId="2656BAB0" w14:textId="234C1D6D" w:rsidR="00A83567" w:rsidRPr="00E03861" w:rsidRDefault="005675FD" w:rsidP="005675FD">
            <w:pPr>
              <w:spacing w:line="276" w:lineRule="auto"/>
              <w:rPr>
                <w:rFonts w:eastAsiaTheme="minorEastAsia"/>
                <w:lang w:eastAsia="zh-CN"/>
              </w:rPr>
            </w:pPr>
            <w:r>
              <w:rPr>
                <w:rFonts w:eastAsiaTheme="minorEastAsia"/>
                <w:lang w:eastAsia="zh-CN"/>
              </w:rPr>
              <w:t>Rayon de l’arbre</w:t>
            </w:r>
          </w:p>
        </w:tc>
      </w:tr>
      <w:tr w:rsidR="00340B9E" w:rsidRPr="00AA3E05" w14:paraId="05A04AD7" w14:textId="77777777" w:rsidTr="00384431">
        <w:trPr>
          <w:trHeight w:val="340"/>
        </w:trPr>
        <w:tc>
          <w:tcPr>
            <w:tcW w:w="1843" w:type="dxa"/>
            <w:vAlign w:val="center"/>
          </w:tcPr>
          <w:p w14:paraId="72BE27E3" w14:textId="77777777" w:rsidR="00340B9E" w:rsidRDefault="00340B9E" w:rsidP="005675FD">
            <w:pPr>
              <w:jc w:val="left"/>
            </w:pPr>
          </w:p>
        </w:tc>
        <w:tc>
          <w:tcPr>
            <w:tcW w:w="7229" w:type="dxa"/>
            <w:vAlign w:val="center"/>
          </w:tcPr>
          <w:p w14:paraId="040D19B8" w14:textId="77777777" w:rsidR="00340B9E" w:rsidRDefault="00340B9E" w:rsidP="005675FD">
            <w:pPr>
              <w:spacing w:line="276" w:lineRule="auto"/>
              <w:rPr>
                <w:rFonts w:eastAsiaTheme="minorEastAsia"/>
                <w:lang w:eastAsia="zh-CN"/>
              </w:rPr>
            </w:pPr>
          </w:p>
        </w:tc>
      </w:tr>
      <w:tr w:rsidR="00340B9E" w:rsidRPr="00AA3E05" w14:paraId="7001A264" w14:textId="77777777" w:rsidTr="00384431">
        <w:trPr>
          <w:trHeight w:val="340"/>
        </w:trPr>
        <w:tc>
          <w:tcPr>
            <w:tcW w:w="1843" w:type="dxa"/>
            <w:vAlign w:val="center"/>
          </w:tcPr>
          <w:p w14:paraId="00A827AC" w14:textId="77777777" w:rsidR="00340B9E" w:rsidRDefault="00340B9E" w:rsidP="005675FD">
            <w:pPr>
              <w:jc w:val="left"/>
            </w:pPr>
          </w:p>
        </w:tc>
        <w:tc>
          <w:tcPr>
            <w:tcW w:w="7229" w:type="dxa"/>
            <w:vAlign w:val="center"/>
          </w:tcPr>
          <w:p w14:paraId="4E06A556" w14:textId="77777777" w:rsidR="00340B9E" w:rsidRDefault="00340B9E" w:rsidP="005675FD">
            <w:pPr>
              <w:spacing w:line="276" w:lineRule="auto"/>
              <w:rPr>
                <w:rFonts w:eastAsiaTheme="minorEastAsia"/>
                <w:lang w:eastAsia="zh-CN"/>
              </w:rPr>
            </w:pPr>
          </w:p>
        </w:tc>
      </w:tr>
      <w:tr w:rsidR="00340B9E" w:rsidRPr="00AA3E05" w14:paraId="4D23CCB3" w14:textId="77777777" w:rsidTr="00384431">
        <w:trPr>
          <w:trHeight w:val="340"/>
        </w:trPr>
        <w:tc>
          <w:tcPr>
            <w:tcW w:w="1843" w:type="dxa"/>
            <w:vAlign w:val="center"/>
          </w:tcPr>
          <w:p w14:paraId="331C5386" w14:textId="77777777" w:rsidR="00340B9E" w:rsidRDefault="00340B9E" w:rsidP="005675FD">
            <w:pPr>
              <w:jc w:val="left"/>
            </w:pPr>
          </w:p>
        </w:tc>
        <w:tc>
          <w:tcPr>
            <w:tcW w:w="7229" w:type="dxa"/>
            <w:vAlign w:val="center"/>
          </w:tcPr>
          <w:p w14:paraId="60BCFC31" w14:textId="77777777" w:rsidR="00340B9E" w:rsidRDefault="00340B9E" w:rsidP="005675FD">
            <w:pPr>
              <w:spacing w:line="276" w:lineRule="auto"/>
              <w:rPr>
                <w:rFonts w:eastAsiaTheme="minorEastAsia"/>
                <w:lang w:eastAsia="zh-CN"/>
              </w:rPr>
            </w:pPr>
          </w:p>
        </w:tc>
      </w:tr>
      <w:tr w:rsidR="00340B9E" w:rsidRPr="00AA3E05" w14:paraId="450651CF" w14:textId="77777777" w:rsidTr="00384431">
        <w:trPr>
          <w:trHeight w:val="340"/>
        </w:trPr>
        <w:tc>
          <w:tcPr>
            <w:tcW w:w="1843" w:type="dxa"/>
            <w:vAlign w:val="center"/>
          </w:tcPr>
          <w:p w14:paraId="591F08B5" w14:textId="77777777" w:rsidR="00340B9E" w:rsidRDefault="00340B9E" w:rsidP="005675FD">
            <w:pPr>
              <w:jc w:val="left"/>
            </w:pPr>
          </w:p>
        </w:tc>
        <w:tc>
          <w:tcPr>
            <w:tcW w:w="7229" w:type="dxa"/>
            <w:vAlign w:val="center"/>
          </w:tcPr>
          <w:p w14:paraId="169DF680" w14:textId="77777777" w:rsidR="00340B9E" w:rsidRDefault="00340B9E" w:rsidP="005675FD">
            <w:pPr>
              <w:spacing w:line="276" w:lineRule="auto"/>
              <w:rPr>
                <w:rFonts w:eastAsiaTheme="minorEastAsia"/>
                <w:lang w:eastAsia="zh-CN"/>
              </w:rPr>
            </w:pPr>
          </w:p>
        </w:tc>
      </w:tr>
      <w:tr w:rsidR="00B93A76" w:rsidRPr="00AA3E05" w14:paraId="20D8B746" w14:textId="77777777" w:rsidTr="00384431">
        <w:trPr>
          <w:trHeight w:val="340"/>
        </w:trPr>
        <w:tc>
          <w:tcPr>
            <w:tcW w:w="1843" w:type="dxa"/>
            <w:vAlign w:val="center"/>
          </w:tcPr>
          <w:p w14:paraId="005CCBE1" w14:textId="77777777" w:rsidR="00B93A76" w:rsidRPr="00BC1293" w:rsidRDefault="00B93A76" w:rsidP="00B93A76">
            <w:pPr>
              <w:jc w:val="left"/>
            </w:pPr>
          </w:p>
        </w:tc>
        <w:tc>
          <w:tcPr>
            <w:tcW w:w="7229" w:type="dxa"/>
            <w:vAlign w:val="center"/>
          </w:tcPr>
          <w:p w14:paraId="03063981" w14:textId="77777777" w:rsidR="00B93A76" w:rsidRDefault="00B93A76" w:rsidP="00B93A76">
            <w:pPr>
              <w:spacing w:line="276" w:lineRule="auto"/>
            </w:pPr>
          </w:p>
        </w:tc>
      </w:tr>
      <w:tr w:rsidR="00B93A76" w:rsidRPr="00AA3E05" w14:paraId="5227C019" w14:textId="77777777" w:rsidTr="00384431">
        <w:trPr>
          <w:trHeight w:val="340"/>
        </w:trPr>
        <w:tc>
          <w:tcPr>
            <w:tcW w:w="1843" w:type="dxa"/>
            <w:vAlign w:val="center"/>
          </w:tcPr>
          <w:p w14:paraId="317FEF26" w14:textId="77777777" w:rsidR="00B93A76" w:rsidRPr="00BC1293" w:rsidRDefault="00B93A76" w:rsidP="00B93A76">
            <w:pPr>
              <w:jc w:val="left"/>
            </w:pPr>
          </w:p>
        </w:tc>
        <w:tc>
          <w:tcPr>
            <w:tcW w:w="7229" w:type="dxa"/>
            <w:vAlign w:val="center"/>
          </w:tcPr>
          <w:p w14:paraId="14065641" w14:textId="77777777" w:rsidR="00B93A76" w:rsidRDefault="00B93A76" w:rsidP="00B93A76">
            <w:pPr>
              <w:spacing w:line="276" w:lineRule="auto"/>
            </w:pPr>
          </w:p>
        </w:tc>
      </w:tr>
    </w:tbl>
    <w:p w14:paraId="419C2076" w14:textId="77777777" w:rsidR="00162B5B" w:rsidRDefault="00162B5B" w:rsidP="00A22761"/>
    <w:p w14:paraId="2E460951" w14:textId="10AA199F" w:rsidR="00C722A1" w:rsidRDefault="00C722A1">
      <w:pPr>
        <w:overflowPunct/>
        <w:autoSpaceDE/>
        <w:autoSpaceDN/>
        <w:adjustRightInd/>
        <w:spacing w:after="160" w:line="259" w:lineRule="auto"/>
        <w:jc w:val="left"/>
        <w:textAlignment w:val="auto"/>
      </w:pPr>
    </w:p>
    <w:p w14:paraId="68A5B3EA" w14:textId="37F3F8F7" w:rsidR="00DE2BCD" w:rsidRDefault="00DE2BCD">
      <w:pPr>
        <w:overflowPunct/>
        <w:autoSpaceDE/>
        <w:autoSpaceDN/>
        <w:adjustRightInd/>
        <w:spacing w:after="160" w:line="259" w:lineRule="auto"/>
        <w:jc w:val="left"/>
        <w:textAlignment w:val="auto"/>
      </w:pPr>
      <w:r>
        <w:br w:type="page"/>
      </w:r>
    </w:p>
    <w:p w14:paraId="6A1AFBFC" w14:textId="1A7178CE" w:rsidR="00DE2BCD" w:rsidRDefault="00DE2BCD" w:rsidP="00DE2BCD">
      <w:pPr>
        <w:pStyle w:val="Titre1"/>
        <w:numPr>
          <w:ilvl w:val="0"/>
          <w:numId w:val="0"/>
        </w:numPr>
        <w:ind w:left="567" w:hanging="567"/>
      </w:pPr>
      <w:bookmarkStart w:id="6" w:name="_Toc535252124"/>
      <w:r>
        <w:lastRenderedPageBreak/>
        <w:t>Introduction générale</w:t>
      </w:r>
      <w:bookmarkEnd w:id="6"/>
    </w:p>
    <w:p w14:paraId="25A2F738" w14:textId="0643A46E" w:rsidR="00DE2BCD" w:rsidRDefault="00DE2BCD">
      <w:pPr>
        <w:overflowPunct/>
        <w:autoSpaceDE/>
        <w:autoSpaceDN/>
        <w:adjustRightInd/>
        <w:spacing w:after="160" w:line="259" w:lineRule="auto"/>
        <w:jc w:val="left"/>
        <w:textAlignment w:val="auto"/>
      </w:pPr>
    </w:p>
    <w:p w14:paraId="24E0BA5F" w14:textId="77777777" w:rsidR="0034739B" w:rsidRDefault="0034739B">
      <w:pPr>
        <w:overflowPunct/>
        <w:autoSpaceDE/>
        <w:autoSpaceDN/>
        <w:adjustRightInd/>
        <w:spacing w:after="160" w:line="259" w:lineRule="auto"/>
        <w:jc w:val="left"/>
        <w:textAlignment w:val="auto"/>
      </w:pPr>
    </w:p>
    <w:p w14:paraId="5C5A90D2" w14:textId="77777777" w:rsidR="0034739B" w:rsidRDefault="0034739B">
      <w:pPr>
        <w:overflowPunct/>
        <w:autoSpaceDE/>
        <w:autoSpaceDN/>
        <w:adjustRightInd/>
        <w:spacing w:after="160" w:line="259" w:lineRule="auto"/>
        <w:jc w:val="left"/>
        <w:textAlignment w:val="auto"/>
      </w:pPr>
    </w:p>
    <w:p w14:paraId="5FF278C2" w14:textId="256570F8" w:rsidR="004F6F8B" w:rsidRDefault="00177A37" w:rsidP="0034739B">
      <w:pPr>
        <w:spacing w:line="360" w:lineRule="auto"/>
        <w:ind w:firstLine="708"/>
      </w:pPr>
      <w:r>
        <w:t>La turbine</w:t>
      </w:r>
      <w:r w:rsidR="0034739B">
        <w:t xml:space="preserve"> à vapeur est un</w:t>
      </w:r>
      <w:r>
        <w:t>e</w:t>
      </w:r>
      <w:r w:rsidR="0034739B">
        <w:t xml:space="preserve"> machine tournante qui extrait l'énergie thermique de la vapeur sous pression et l'utilise pour produire un travail mécanique de rotation. Ce mouvement de rotation est bien adapté pour entraîner un alternateur électrique </w:t>
      </w:r>
      <w:r>
        <w:t>qui génère</w:t>
      </w:r>
      <w:r w:rsidR="0034739B">
        <w:t xml:space="preserve"> de l'électricité. Dans </w:t>
      </w:r>
      <w:r w:rsidR="000B460E">
        <w:t>les c</w:t>
      </w:r>
      <w:r w:rsidR="000B460E" w:rsidRPr="000B460E">
        <w:t>entrale</w:t>
      </w:r>
      <w:r w:rsidR="000B460E">
        <w:t>s</w:t>
      </w:r>
      <w:r w:rsidR="000B460E" w:rsidRPr="000B460E">
        <w:t xml:space="preserve"> électrique</w:t>
      </w:r>
      <w:r w:rsidR="000B460E">
        <w:t>s</w:t>
      </w:r>
      <w:r>
        <w:t>,</w:t>
      </w:r>
      <w:r w:rsidR="000122FF">
        <w:t xml:space="preserve"> les</w:t>
      </w:r>
      <w:r w:rsidR="000B460E">
        <w:t xml:space="preserve"> turbine</w:t>
      </w:r>
      <w:r w:rsidR="000122FF">
        <w:t>s</w:t>
      </w:r>
      <w:r w:rsidR="000B460E">
        <w:t xml:space="preserve"> à vapeur </w:t>
      </w:r>
      <w:r w:rsidR="000122FF">
        <w:t>sont</w:t>
      </w:r>
      <w:r w:rsidR="000B460E">
        <w:t xml:space="preserve"> souvent composée</w:t>
      </w:r>
      <w:r w:rsidR="000122FF">
        <w:t>s</w:t>
      </w:r>
      <w:r w:rsidR="000B460E">
        <w:t xml:space="preserve"> des plusieurs rot</w:t>
      </w:r>
      <w:r w:rsidR="005C4F4F">
        <w:t>ors accouplés et supportés par l</w:t>
      </w:r>
      <w:r w:rsidR="000B460E">
        <w:t xml:space="preserve">es paliers hydrodynamiques. </w:t>
      </w:r>
      <w:r w:rsidR="00AB473D">
        <w:t xml:space="preserve">Ces rotors </w:t>
      </w:r>
      <w:r w:rsidR="008C1BB7">
        <w:t>sont</w:t>
      </w:r>
      <w:r w:rsidR="00AB473D">
        <w:t xml:space="preserve"> décrits sous le nom </w:t>
      </w:r>
      <w:r>
        <w:t xml:space="preserve">de </w:t>
      </w:r>
      <w:r w:rsidR="00AB473D">
        <w:t>" ligne d’arbre</w:t>
      </w:r>
      <w:r w:rsidR="00333537">
        <w:t>s</w:t>
      </w:r>
      <w:r>
        <w:t>"</w:t>
      </w:r>
      <w:r w:rsidR="00AB473D">
        <w:t xml:space="preserve"> </w:t>
      </w:r>
      <w:r w:rsidR="002A534D">
        <w:t>(</w:t>
      </w:r>
      <w:r w:rsidR="002A534D" w:rsidRPr="002A534D">
        <w:rPr>
          <w:b/>
        </w:rPr>
        <w:fldChar w:fldCharType="begin"/>
      </w:r>
      <w:r w:rsidR="002A534D" w:rsidRPr="002A534D">
        <w:rPr>
          <w:b/>
        </w:rPr>
        <w:instrText xml:space="preserve"> REF _Ref534813007 \h  \* MERGEFORMAT </w:instrText>
      </w:r>
      <w:r w:rsidR="002A534D" w:rsidRPr="002A534D">
        <w:rPr>
          <w:b/>
        </w:rPr>
      </w:r>
      <w:r w:rsidR="002A534D" w:rsidRPr="002A534D">
        <w:rPr>
          <w:b/>
        </w:rPr>
        <w:fldChar w:fldCharType="separate"/>
      </w:r>
      <w:r w:rsidR="00D07291" w:rsidRPr="00D07291">
        <w:rPr>
          <w:b/>
          <w:iCs/>
        </w:rPr>
        <w:t xml:space="preserve">Figure </w:t>
      </w:r>
      <w:r w:rsidR="00D07291" w:rsidRPr="00D07291">
        <w:rPr>
          <w:b/>
          <w:iCs/>
          <w:noProof/>
        </w:rPr>
        <w:t>1</w:t>
      </w:r>
      <w:r w:rsidR="002A534D" w:rsidRPr="002A534D">
        <w:rPr>
          <w:b/>
        </w:rPr>
        <w:fldChar w:fldCharType="end"/>
      </w:r>
      <w:r w:rsidR="002A534D">
        <w:t>)</w:t>
      </w:r>
      <w:r w:rsidR="0034739B">
        <w:t xml:space="preserve">. </w:t>
      </w:r>
    </w:p>
    <w:p w14:paraId="3FAB9A4F" w14:textId="77777777" w:rsidR="00F15233" w:rsidRDefault="00F15233" w:rsidP="0034739B">
      <w:pPr>
        <w:spacing w:line="360" w:lineRule="auto"/>
        <w:ind w:firstLine="708"/>
      </w:pPr>
    </w:p>
    <w:p w14:paraId="165256E9" w14:textId="77777777" w:rsidR="004F6F8B" w:rsidRDefault="004F6F8B" w:rsidP="004F6F8B">
      <w:pPr>
        <w:keepNext/>
        <w:jc w:val="center"/>
      </w:pPr>
      <w:r w:rsidRPr="00A21671">
        <w:rPr>
          <w:noProof/>
          <w:lang w:eastAsia="zh-CN"/>
        </w:rPr>
        <w:drawing>
          <wp:inline distT="0" distB="0" distL="0" distR="0" wp14:anchorId="07AD5AA9" wp14:editId="207BBD5E">
            <wp:extent cx="4744107" cy="3113059"/>
            <wp:effectExtent l="0" t="0" r="0" b="0"/>
            <wp:docPr id="8"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16"/>
                    <pic:cNvPicPr>
                      <a:picLocks noChangeAspect="1"/>
                    </pic:cNvPicPr>
                  </pic:nvPicPr>
                  <pic:blipFill>
                    <a:blip r:embed="rId18"/>
                    <a:stretch>
                      <a:fillRect/>
                    </a:stretch>
                  </pic:blipFill>
                  <pic:spPr>
                    <a:xfrm>
                      <a:off x="0" y="0"/>
                      <a:ext cx="4748597" cy="3116005"/>
                    </a:xfrm>
                    <a:prstGeom prst="rect">
                      <a:avLst/>
                    </a:prstGeom>
                  </pic:spPr>
                </pic:pic>
              </a:graphicData>
            </a:graphic>
          </wp:inline>
        </w:drawing>
      </w:r>
    </w:p>
    <w:p w14:paraId="2F055A8C" w14:textId="2E53F15C" w:rsidR="004F6F8B" w:rsidRPr="004F6F8B" w:rsidRDefault="004F6F8B" w:rsidP="004F6F8B">
      <w:pPr>
        <w:pStyle w:val="Lgende"/>
        <w:jc w:val="center"/>
        <w:rPr>
          <w:rFonts w:ascii="Calibri" w:eastAsia="Times New Roman" w:hAnsi="Calibri" w:cs="Times New Roman"/>
          <w:i w:val="0"/>
          <w:iCs w:val="0"/>
          <w:color w:val="auto"/>
          <w:sz w:val="22"/>
          <w:szCs w:val="20"/>
          <w:lang w:eastAsia="fr-FR"/>
        </w:rPr>
      </w:pPr>
      <w:bookmarkStart w:id="7" w:name="_Ref534813007"/>
      <w:bookmarkStart w:id="8" w:name="_Toc532823523"/>
      <w:r w:rsidRPr="00A21671">
        <w:rPr>
          <w:rFonts w:ascii="Calibri" w:eastAsia="Times New Roman" w:hAnsi="Calibri" w:cs="Times New Roman"/>
          <w:i w:val="0"/>
          <w:iCs w:val="0"/>
          <w:color w:val="auto"/>
          <w:sz w:val="22"/>
          <w:szCs w:val="20"/>
          <w:lang w:eastAsia="fr-FR"/>
        </w:rPr>
        <w:t xml:space="preserve">Figure </w:t>
      </w:r>
      <w:r w:rsidRPr="00A21671">
        <w:rPr>
          <w:rFonts w:ascii="Calibri" w:eastAsia="Times New Roman" w:hAnsi="Calibri" w:cs="Times New Roman"/>
          <w:i w:val="0"/>
          <w:iCs w:val="0"/>
          <w:color w:val="auto"/>
          <w:sz w:val="22"/>
          <w:szCs w:val="20"/>
          <w:lang w:eastAsia="fr-FR"/>
        </w:rPr>
        <w:fldChar w:fldCharType="begin"/>
      </w:r>
      <w:r w:rsidRPr="00A21671">
        <w:rPr>
          <w:rFonts w:ascii="Calibri" w:eastAsia="Times New Roman" w:hAnsi="Calibri" w:cs="Times New Roman"/>
          <w:i w:val="0"/>
          <w:iCs w:val="0"/>
          <w:color w:val="auto"/>
          <w:sz w:val="22"/>
          <w:szCs w:val="20"/>
          <w:lang w:eastAsia="fr-FR"/>
        </w:rPr>
        <w:instrText xml:space="preserve"> SEQ Figure \* ARABIC </w:instrText>
      </w:r>
      <w:r w:rsidRPr="00A21671">
        <w:rPr>
          <w:rFonts w:ascii="Calibri" w:eastAsia="Times New Roman" w:hAnsi="Calibri" w:cs="Times New Roman"/>
          <w:i w:val="0"/>
          <w:iCs w:val="0"/>
          <w:color w:val="auto"/>
          <w:sz w:val="22"/>
          <w:szCs w:val="20"/>
          <w:lang w:eastAsia="fr-FR"/>
        </w:rPr>
        <w:fldChar w:fldCharType="separate"/>
      </w:r>
      <w:r w:rsidR="00D07291">
        <w:rPr>
          <w:rFonts w:ascii="Calibri" w:eastAsia="Times New Roman" w:hAnsi="Calibri" w:cs="Times New Roman"/>
          <w:i w:val="0"/>
          <w:iCs w:val="0"/>
          <w:noProof/>
          <w:color w:val="auto"/>
          <w:sz w:val="22"/>
          <w:szCs w:val="20"/>
          <w:lang w:eastAsia="fr-FR"/>
        </w:rPr>
        <w:t>1</w:t>
      </w:r>
      <w:r w:rsidRPr="00A21671">
        <w:rPr>
          <w:rFonts w:ascii="Calibri" w:eastAsia="Times New Roman" w:hAnsi="Calibri" w:cs="Times New Roman"/>
          <w:i w:val="0"/>
          <w:iCs w:val="0"/>
          <w:color w:val="auto"/>
          <w:sz w:val="22"/>
          <w:szCs w:val="20"/>
          <w:lang w:eastAsia="fr-FR"/>
        </w:rPr>
        <w:fldChar w:fldCharType="end"/>
      </w:r>
      <w:bookmarkEnd w:id="7"/>
      <w:r w:rsidRPr="00A21671">
        <w:rPr>
          <w:rFonts w:ascii="Calibri" w:eastAsia="Times New Roman" w:hAnsi="Calibri" w:cs="Times New Roman"/>
          <w:i w:val="0"/>
          <w:iCs w:val="0"/>
          <w:color w:val="auto"/>
          <w:sz w:val="22"/>
          <w:szCs w:val="20"/>
          <w:lang w:eastAsia="fr-FR"/>
        </w:rPr>
        <w:t> : Photographie d’une ligne d’arbre de GTA 1300 MW</w:t>
      </w:r>
      <w:bookmarkEnd w:id="8"/>
      <w:r>
        <w:rPr>
          <w:rFonts w:ascii="Calibri" w:eastAsia="Times New Roman" w:hAnsi="Calibri" w:cs="Times New Roman"/>
          <w:i w:val="0"/>
          <w:iCs w:val="0"/>
          <w:color w:val="auto"/>
          <w:sz w:val="22"/>
          <w:szCs w:val="20"/>
          <w:lang w:eastAsia="fr-FR"/>
        </w:rPr>
        <w:t xml:space="preserve"> exploité par le groupe EDF </w:t>
      </w:r>
    </w:p>
    <w:p w14:paraId="2ED5FB6A" w14:textId="77777777" w:rsidR="00F15233" w:rsidRDefault="00F15233" w:rsidP="007C3176">
      <w:pPr>
        <w:spacing w:line="360" w:lineRule="auto"/>
        <w:ind w:firstLine="708"/>
      </w:pPr>
    </w:p>
    <w:p w14:paraId="52ABB17E" w14:textId="279C3625" w:rsidR="00640CC9" w:rsidRDefault="0034739B" w:rsidP="007C3176">
      <w:pPr>
        <w:spacing w:line="360" w:lineRule="auto"/>
        <w:ind w:firstLine="708"/>
      </w:pPr>
      <w:r>
        <w:t>Comme les autres types de machine tournante (</w:t>
      </w:r>
      <w:proofErr w:type="spellStart"/>
      <w:r>
        <w:t>e.g</w:t>
      </w:r>
      <w:proofErr w:type="spellEnd"/>
      <w:r>
        <w:t>. compresseur, pom</w:t>
      </w:r>
      <w:r w:rsidR="00E82F73">
        <w:t>pe, turbine à gaz,</w:t>
      </w:r>
      <w:r w:rsidR="00FD7095">
        <w:t xml:space="preserve"> etc.</w:t>
      </w:r>
      <w:r>
        <w:t xml:space="preserve">), le fonctionnement des turbines à vapeur est accompagné par les vibrations </w:t>
      </w:r>
      <w:r w:rsidR="00607E40">
        <w:t>d</w:t>
      </w:r>
      <w:r w:rsidR="00C333A8">
        <w:t>e</w:t>
      </w:r>
      <w:r w:rsidR="00607E40">
        <w:t xml:space="preserve"> </w:t>
      </w:r>
      <w:r w:rsidR="00177A37">
        <w:t>l</w:t>
      </w:r>
      <w:r>
        <w:t>a ligne d'arbre</w:t>
      </w:r>
      <w:r w:rsidR="00333537">
        <w:t>s</w:t>
      </w:r>
      <w:r w:rsidR="00607E40">
        <w:t>.</w:t>
      </w:r>
      <w:r w:rsidR="00AC312E">
        <w:t xml:space="preserve"> </w:t>
      </w:r>
      <w:r w:rsidR="00DA21F3">
        <w:t>L</w:t>
      </w:r>
      <w:r w:rsidR="00127A49">
        <w:t>es</w:t>
      </w:r>
      <w:r w:rsidR="000C4A56">
        <w:t xml:space="preserve"> </w:t>
      </w:r>
      <w:r w:rsidR="00ED7CBF">
        <w:t>vibrations</w:t>
      </w:r>
      <w:r w:rsidR="000C4A56">
        <w:t xml:space="preserve"> </w:t>
      </w:r>
      <w:r w:rsidR="00177A37">
        <w:t>d’</w:t>
      </w:r>
      <w:r w:rsidR="00DA21F3">
        <w:t>un</w:t>
      </w:r>
      <w:r w:rsidR="000C4A56">
        <w:t xml:space="preserve"> niveau important</w:t>
      </w:r>
      <w:r w:rsidR="00ED7CBF">
        <w:t xml:space="preserve"> </w:t>
      </w:r>
      <w:r w:rsidR="00177A37">
        <w:t>sont</w:t>
      </w:r>
      <w:r w:rsidR="00ED7CBF">
        <w:t xml:space="preserve"> </w:t>
      </w:r>
      <w:r w:rsidR="000C4A56">
        <w:t>nuisible</w:t>
      </w:r>
      <w:r w:rsidR="00D00559">
        <w:t>s</w:t>
      </w:r>
      <w:r w:rsidR="000C4A56">
        <w:t xml:space="preserve"> </w:t>
      </w:r>
      <w:r w:rsidR="00C655F0">
        <w:t>au</w:t>
      </w:r>
      <w:r w:rsidR="00BF4B06">
        <w:t xml:space="preserve"> fonctionnement</w:t>
      </w:r>
      <w:r w:rsidR="00C655F0">
        <w:t xml:space="preserve"> de</w:t>
      </w:r>
      <w:r w:rsidR="00DA21F3">
        <w:t>s</w:t>
      </w:r>
      <w:r w:rsidR="00C655F0">
        <w:t xml:space="preserve"> machine</w:t>
      </w:r>
      <w:r w:rsidR="00DA21F3">
        <w:t>s</w:t>
      </w:r>
      <w:r w:rsidR="00C655F0">
        <w:t xml:space="preserve"> et</w:t>
      </w:r>
      <w:r w:rsidR="000C4A56">
        <w:t xml:space="preserve"> </w:t>
      </w:r>
      <w:r w:rsidR="00177A37">
        <w:t>conduisent</w:t>
      </w:r>
      <w:r w:rsidR="000C4A56">
        <w:t xml:space="preserve"> </w:t>
      </w:r>
      <w:r w:rsidR="00177A37">
        <w:t xml:space="preserve">parfois </w:t>
      </w:r>
      <w:r w:rsidR="000C4A56">
        <w:t xml:space="preserve">à un comportement instable et dangereux. </w:t>
      </w:r>
      <w:r w:rsidR="00513D9C">
        <w:t xml:space="preserve">Ainsi, </w:t>
      </w:r>
      <w:r w:rsidR="00C81BA4">
        <w:t>l</w:t>
      </w:r>
      <w:r w:rsidR="00640CC9">
        <w:t>a recherche des solutions pour éviter et diminuer le niveau des vibrations</w:t>
      </w:r>
      <w:r w:rsidR="00C81BA4">
        <w:t xml:space="preserve"> est </w:t>
      </w:r>
      <w:r w:rsidR="00177A37">
        <w:t>le</w:t>
      </w:r>
      <w:r w:rsidR="00C81BA4">
        <w:t xml:space="preserve"> sujet principal en dynamique des rotors.</w:t>
      </w:r>
      <w:r w:rsidR="003003DC">
        <w:t xml:space="preserve"> </w:t>
      </w:r>
      <w:r w:rsidR="00640CC9">
        <w:t xml:space="preserve"> </w:t>
      </w:r>
    </w:p>
    <w:p w14:paraId="470A2C9C" w14:textId="6E752085" w:rsidR="000C2B20" w:rsidRDefault="001E2B16" w:rsidP="00D3040C">
      <w:pPr>
        <w:spacing w:line="360" w:lineRule="auto"/>
        <w:ind w:firstLine="708"/>
      </w:pPr>
      <w:r>
        <w:t>Le comportement vibrat</w:t>
      </w:r>
      <w:r w:rsidR="00177A37">
        <w:t>oire</w:t>
      </w:r>
      <w:r>
        <w:t xml:space="preserve"> peut provenir des divers</w:t>
      </w:r>
      <w:r w:rsidR="00177A37">
        <w:t>es</w:t>
      </w:r>
      <w:r>
        <w:t xml:space="preserve"> </w:t>
      </w:r>
      <w:r w:rsidR="00177A37">
        <w:t xml:space="preserve">sources </w:t>
      </w:r>
      <w:r>
        <w:t xml:space="preserve">tels </w:t>
      </w:r>
      <w:r w:rsidR="00177A37">
        <w:t xml:space="preserve">le </w:t>
      </w:r>
      <w:r>
        <w:t xml:space="preserve">déséquilibrage, </w:t>
      </w:r>
      <w:r w:rsidR="00177A37">
        <w:t xml:space="preserve">la </w:t>
      </w:r>
      <w:r>
        <w:t xml:space="preserve">déformation non homogène et </w:t>
      </w:r>
      <w:r w:rsidR="00177A37">
        <w:t xml:space="preserve">le </w:t>
      </w:r>
      <w:r w:rsidR="00BD1D7A">
        <w:t>dé</w:t>
      </w:r>
      <w:r>
        <w:t>salignement</w:t>
      </w:r>
      <w:r w:rsidR="00BD1D7A">
        <w:t xml:space="preserve"> du rotor</w:t>
      </w:r>
      <w:r>
        <w:t xml:space="preserve">. </w:t>
      </w:r>
      <w:r w:rsidR="00177A37">
        <w:t>Le balourd est la principale source</w:t>
      </w:r>
      <w:r w:rsidR="00FE61BA">
        <w:t xml:space="preserve"> d’</w:t>
      </w:r>
      <w:r w:rsidR="00277CE7">
        <w:t>excitation</w:t>
      </w:r>
      <w:r w:rsidR="00177A37">
        <w:t>s</w:t>
      </w:r>
      <w:r w:rsidR="00277CE7">
        <w:t xml:space="preserve"> synchrone</w:t>
      </w:r>
      <w:r w:rsidR="00177A37">
        <w:t>s.</w:t>
      </w:r>
      <w:r w:rsidR="00E61861">
        <w:t xml:space="preserve"> </w:t>
      </w:r>
      <w:r w:rsidR="000C2B20">
        <w:t>Lors de la rotation du rotor à une vitesse constante</w:t>
      </w:r>
      <w:r w:rsidR="004844EA">
        <w:t>,</w:t>
      </w:r>
      <w:r w:rsidR="00C43882">
        <w:t xml:space="preserve"> c</w:t>
      </w:r>
      <w:r w:rsidR="000C2B20">
        <w:t xml:space="preserve">e balourd génère une force centrifuge qui </w:t>
      </w:r>
      <w:r w:rsidR="001A2E81">
        <w:t xml:space="preserve">est </w:t>
      </w:r>
      <w:r w:rsidR="000C2B20">
        <w:t>appliqu</w:t>
      </w:r>
      <w:r w:rsidR="001A2E81">
        <w:t>é</w:t>
      </w:r>
      <w:r w:rsidR="00177A37">
        <w:t xml:space="preserve"> au rotor.</w:t>
      </w:r>
      <w:r w:rsidR="000C2B20">
        <w:t xml:space="preserve"> Sous l’effet de cette force</w:t>
      </w:r>
      <w:r w:rsidR="00177A37">
        <w:t xml:space="preserve"> et d</w:t>
      </w:r>
      <w:r w:rsidR="005638C9">
        <w:t>es autres forces extérieures appliquées au rotor (force des paliers, gravité etc.)</w:t>
      </w:r>
      <w:r w:rsidR="000C2B20">
        <w:t>, l</w:t>
      </w:r>
      <w:r w:rsidR="004844EA">
        <w:t>e</w:t>
      </w:r>
      <w:r w:rsidR="0083539B">
        <w:t xml:space="preserve"> centre du </w:t>
      </w:r>
      <w:r w:rsidR="004844EA">
        <w:t>rotor</w:t>
      </w:r>
      <w:r w:rsidR="000C2B20">
        <w:t xml:space="preserve"> </w:t>
      </w:r>
      <w:r w:rsidR="00177A37">
        <w:t>décrit</w:t>
      </w:r>
      <w:r w:rsidR="0083539B">
        <w:t xml:space="preserve"> une trajectoire périodique </w:t>
      </w:r>
      <w:r w:rsidR="0083539B">
        <w:lastRenderedPageBreak/>
        <w:t>autour d’</w:t>
      </w:r>
      <w:r w:rsidR="00BA0D23">
        <w:t>une position</w:t>
      </w:r>
      <w:r w:rsidR="00E82F73">
        <w:t xml:space="preserve"> d’équilibre</w:t>
      </w:r>
      <w:r w:rsidR="00BA0D23">
        <w:t xml:space="preserve"> </w:t>
      </w:r>
      <w:r w:rsidR="001E2394">
        <w:t>(</w:t>
      </w:r>
      <w:r w:rsidR="001E2394" w:rsidRPr="001E2394">
        <w:rPr>
          <w:b/>
        </w:rPr>
        <w:fldChar w:fldCharType="begin"/>
      </w:r>
      <w:r w:rsidR="001E2394" w:rsidRPr="001E2394">
        <w:rPr>
          <w:b/>
        </w:rPr>
        <w:instrText xml:space="preserve"> REF _Ref534883893 \h  \* MERGEFORMAT </w:instrText>
      </w:r>
      <w:r w:rsidR="001E2394" w:rsidRPr="001E2394">
        <w:rPr>
          <w:b/>
        </w:rPr>
      </w:r>
      <w:r w:rsidR="001E2394" w:rsidRPr="001E2394">
        <w:rPr>
          <w:b/>
        </w:rPr>
        <w:fldChar w:fldCharType="separate"/>
      </w:r>
      <w:r w:rsidR="00D07291" w:rsidRPr="00D07291">
        <w:rPr>
          <w:b/>
          <w:iCs/>
        </w:rPr>
        <w:t>Figure 2</w:t>
      </w:r>
      <w:r w:rsidR="001E2394" w:rsidRPr="001E2394">
        <w:rPr>
          <w:b/>
        </w:rPr>
        <w:fldChar w:fldCharType="end"/>
      </w:r>
      <w:r w:rsidR="001E2394" w:rsidRPr="00025C11">
        <w:t>)</w:t>
      </w:r>
      <w:r w:rsidR="00B5613D">
        <w:t>.</w:t>
      </w:r>
      <w:r w:rsidR="006C7804">
        <w:t xml:space="preserve"> </w:t>
      </w:r>
      <w:r w:rsidR="000B5DE5">
        <w:t>Ce</w:t>
      </w:r>
      <w:r w:rsidR="006C7804">
        <w:t xml:space="preserve"> mouvement</w:t>
      </w:r>
      <w:r w:rsidR="00B5613D">
        <w:t xml:space="preserve"> spécifique</w:t>
      </w:r>
      <w:r w:rsidR="00FC297E">
        <w:t xml:space="preserve"> est désigné</w:t>
      </w:r>
      <w:r w:rsidR="00B5613D">
        <w:t xml:space="preserve"> par le terme "vibration synchrone", car la fréquence de </w:t>
      </w:r>
      <w:r w:rsidR="00A2028D">
        <w:t>vibration</w:t>
      </w:r>
      <w:r w:rsidR="00B5613D">
        <w:t xml:space="preserve"> du rotor est </w:t>
      </w:r>
      <w:r w:rsidR="00A93593">
        <w:t>la même que</w:t>
      </w:r>
      <w:r w:rsidR="00B5613D">
        <w:t xml:space="preserve"> celle de la </w:t>
      </w:r>
      <w:r w:rsidR="00A2028D">
        <w:t>rotation</w:t>
      </w:r>
      <w:r w:rsidR="00B5613D">
        <w:t>.</w:t>
      </w:r>
    </w:p>
    <w:p w14:paraId="1E6D8ED2" w14:textId="77777777" w:rsidR="00F15233" w:rsidRDefault="00F15233" w:rsidP="00D3040C">
      <w:pPr>
        <w:spacing w:line="360" w:lineRule="auto"/>
        <w:ind w:firstLine="708"/>
      </w:pPr>
    </w:p>
    <w:p w14:paraId="0F7A4E1F" w14:textId="6E4AECB5" w:rsidR="00E66279" w:rsidRDefault="009E7D91" w:rsidP="00E66279">
      <w:pPr>
        <w:keepNext/>
        <w:spacing w:line="360" w:lineRule="auto"/>
        <w:ind w:firstLine="708"/>
        <w:jc w:val="center"/>
      </w:pPr>
      <w:r w:rsidRPr="009E7D91">
        <w:rPr>
          <w:noProof/>
          <w:lang w:eastAsia="zh-CN"/>
        </w:rPr>
        <w:drawing>
          <wp:inline distT="0" distB="0" distL="0" distR="0" wp14:anchorId="4B67CD0C" wp14:editId="30196D4C">
            <wp:extent cx="4882101" cy="2955253"/>
            <wp:effectExtent l="0" t="0" r="0" b="0"/>
            <wp:docPr id="196" name="Imag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age 195"/>
                    <pic:cNvPicPr>
                      <a:picLocks noChangeAspect="1"/>
                    </pic:cNvPicPr>
                  </pic:nvPicPr>
                  <pic:blipFill>
                    <a:blip r:embed="rId19"/>
                    <a:stretch>
                      <a:fillRect/>
                    </a:stretch>
                  </pic:blipFill>
                  <pic:spPr>
                    <a:xfrm>
                      <a:off x="0" y="0"/>
                      <a:ext cx="4886761" cy="2958074"/>
                    </a:xfrm>
                    <a:prstGeom prst="rect">
                      <a:avLst/>
                    </a:prstGeom>
                  </pic:spPr>
                </pic:pic>
              </a:graphicData>
            </a:graphic>
          </wp:inline>
        </w:drawing>
      </w:r>
    </w:p>
    <w:p w14:paraId="598DECA4" w14:textId="509AD109" w:rsidR="00414610" w:rsidRPr="00E66279" w:rsidRDefault="00E66279" w:rsidP="00E66279">
      <w:pPr>
        <w:pStyle w:val="Lgende"/>
        <w:jc w:val="center"/>
        <w:rPr>
          <w:rFonts w:ascii="Calibri" w:eastAsia="Times New Roman" w:hAnsi="Calibri" w:cs="Times New Roman"/>
          <w:i w:val="0"/>
          <w:iCs w:val="0"/>
          <w:color w:val="auto"/>
          <w:sz w:val="22"/>
          <w:szCs w:val="20"/>
          <w:lang w:eastAsia="fr-FR"/>
        </w:rPr>
      </w:pPr>
      <w:bookmarkStart w:id="9" w:name="_Ref534883893"/>
      <w:r w:rsidRPr="00E66279">
        <w:rPr>
          <w:rFonts w:ascii="Calibri" w:eastAsia="Times New Roman" w:hAnsi="Calibri" w:cs="Times New Roman"/>
          <w:i w:val="0"/>
          <w:iCs w:val="0"/>
          <w:color w:val="auto"/>
          <w:sz w:val="22"/>
          <w:szCs w:val="20"/>
          <w:lang w:eastAsia="fr-FR"/>
        </w:rPr>
        <w:t xml:space="preserve">Figure </w:t>
      </w:r>
      <w:r w:rsidRPr="00E66279">
        <w:rPr>
          <w:rFonts w:ascii="Calibri" w:eastAsia="Times New Roman" w:hAnsi="Calibri" w:cs="Times New Roman"/>
          <w:i w:val="0"/>
          <w:iCs w:val="0"/>
          <w:color w:val="auto"/>
          <w:sz w:val="22"/>
          <w:szCs w:val="20"/>
          <w:lang w:eastAsia="fr-FR"/>
        </w:rPr>
        <w:fldChar w:fldCharType="begin"/>
      </w:r>
      <w:r w:rsidRPr="00E66279">
        <w:rPr>
          <w:rFonts w:ascii="Calibri" w:eastAsia="Times New Roman" w:hAnsi="Calibri" w:cs="Times New Roman"/>
          <w:i w:val="0"/>
          <w:iCs w:val="0"/>
          <w:color w:val="auto"/>
          <w:sz w:val="22"/>
          <w:szCs w:val="20"/>
          <w:lang w:eastAsia="fr-FR"/>
        </w:rPr>
        <w:instrText xml:space="preserve"> SEQ Figure \* ARABIC </w:instrText>
      </w:r>
      <w:r w:rsidRPr="00E66279">
        <w:rPr>
          <w:rFonts w:ascii="Calibri" w:eastAsia="Times New Roman" w:hAnsi="Calibri" w:cs="Times New Roman"/>
          <w:i w:val="0"/>
          <w:iCs w:val="0"/>
          <w:color w:val="auto"/>
          <w:sz w:val="22"/>
          <w:szCs w:val="20"/>
          <w:lang w:eastAsia="fr-FR"/>
        </w:rPr>
        <w:fldChar w:fldCharType="separate"/>
      </w:r>
      <w:r w:rsidR="00D07291">
        <w:rPr>
          <w:rFonts w:ascii="Calibri" w:eastAsia="Times New Roman" w:hAnsi="Calibri" w:cs="Times New Roman"/>
          <w:i w:val="0"/>
          <w:iCs w:val="0"/>
          <w:noProof/>
          <w:color w:val="auto"/>
          <w:sz w:val="22"/>
          <w:szCs w:val="20"/>
          <w:lang w:eastAsia="fr-FR"/>
        </w:rPr>
        <w:t>2</w:t>
      </w:r>
      <w:r w:rsidRPr="00E66279">
        <w:rPr>
          <w:rFonts w:ascii="Calibri" w:eastAsia="Times New Roman" w:hAnsi="Calibri" w:cs="Times New Roman"/>
          <w:i w:val="0"/>
          <w:iCs w:val="0"/>
          <w:color w:val="auto"/>
          <w:sz w:val="22"/>
          <w:szCs w:val="20"/>
          <w:lang w:eastAsia="fr-FR"/>
        </w:rPr>
        <w:fldChar w:fldCharType="end"/>
      </w:r>
      <w:bookmarkEnd w:id="9"/>
      <w:r w:rsidR="00C62ED2">
        <w:rPr>
          <w:rFonts w:ascii="Calibri" w:eastAsia="Times New Roman" w:hAnsi="Calibri" w:cs="Times New Roman"/>
          <w:i w:val="0"/>
          <w:iCs w:val="0"/>
          <w:color w:val="auto"/>
          <w:sz w:val="22"/>
          <w:szCs w:val="20"/>
          <w:lang w:eastAsia="fr-FR"/>
        </w:rPr>
        <w:t> : Explication des</w:t>
      </w:r>
      <w:r>
        <w:rPr>
          <w:rFonts w:ascii="Calibri" w:eastAsia="Times New Roman" w:hAnsi="Calibri" w:cs="Times New Roman"/>
          <w:i w:val="0"/>
          <w:iCs w:val="0"/>
          <w:color w:val="auto"/>
          <w:sz w:val="22"/>
          <w:szCs w:val="20"/>
          <w:lang w:eastAsia="fr-FR"/>
        </w:rPr>
        <w:t xml:space="preserve"> </w:t>
      </w:r>
      <w:r w:rsidR="00C62ED2">
        <w:rPr>
          <w:rFonts w:ascii="Calibri" w:eastAsia="Times New Roman" w:hAnsi="Calibri" w:cs="Times New Roman"/>
          <w:i w:val="0"/>
          <w:iCs w:val="0"/>
          <w:color w:val="auto"/>
          <w:sz w:val="22"/>
          <w:szCs w:val="20"/>
          <w:lang w:eastAsia="fr-FR"/>
        </w:rPr>
        <w:t>v</w:t>
      </w:r>
      <w:r w:rsidRPr="00E66279">
        <w:rPr>
          <w:rFonts w:ascii="Calibri" w:eastAsia="Times New Roman" w:hAnsi="Calibri" w:cs="Times New Roman"/>
          <w:i w:val="0"/>
          <w:iCs w:val="0"/>
          <w:color w:val="auto"/>
          <w:sz w:val="22"/>
          <w:szCs w:val="20"/>
          <w:lang w:eastAsia="fr-FR"/>
        </w:rPr>
        <w:t>ibration</w:t>
      </w:r>
      <w:r>
        <w:rPr>
          <w:rFonts w:ascii="Calibri" w:eastAsia="Times New Roman" w:hAnsi="Calibri" w:cs="Times New Roman"/>
          <w:i w:val="0"/>
          <w:iCs w:val="0"/>
          <w:color w:val="auto"/>
          <w:sz w:val="22"/>
          <w:szCs w:val="20"/>
          <w:lang w:eastAsia="fr-FR"/>
        </w:rPr>
        <w:t>s</w:t>
      </w:r>
      <w:r w:rsidRPr="00E66279">
        <w:rPr>
          <w:rFonts w:ascii="Calibri" w:eastAsia="Times New Roman" w:hAnsi="Calibri" w:cs="Times New Roman"/>
          <w:i w:val="0"/>
          <w:iCs w:val="0"/>
          <w:color w:val="auto"/>
          <w:sz w:val="22"/>
          <w:szCs w:val="20"/>
          <w:lang w:eastAsia="fr-FR"/>
        </w:rPr>
        <w:t xml:space="preserve"> synchrone</w:t>
      </w:r>
      <w:r>
        <w:rPr>
          <w:rFonts w:ascii="Calibri" w:eastAsia="Times New Roman" w:hAnsi="Calibri" w:cs="Times New Roman"/>
          <w:i w:val="0"/>
          <w:iCs w:val="0"/>
          <w:color w:val="auto"/>
          <w:sz w:val="22"/>
          <w:szCs w:val="20"/>
          <w:lang w:eastAsia="fr-FR"/>
        </w:rPr>
        <w:t>s</w:t>
      </w:r>
      <w:r w:rsidRPr="00E66279">
        <w:rPr>
          <w:rFonts w:ascii="Calibri" w:eastAsia="Times New Roman" w:hAnsi="Calibri" w:cs="Times New Roman"/>
          <w:i w:val="0"/>
          <w:iCs w:val="0"/>
          <w:color w:val="auto"/>
          <w:sz w:val="22"/>
          <w:szCs w:val="20"/>
          <w:lang w:eastAsia="fr-FR"/>
        </w:rPr>
        <w:t xml:space="preserve"> </w:t>
      </w:r>
    </w:p>
    <w:p w14:paraId="129D2486" w14:textId="77777777" w:rsidR="00F15233" w:rsidRDefault="00F15233" w:rsidP="00034C2B">
      <w:pPr>
        <w:spacing w:line="360" w:lineRule="auto"/>
        <w:ind w:firstLine="708"/>
      </w:pPr>
    </w:p>
    <w:p w14:paraId="096BBE72" w14:textId="00AB43DD" w:rsidR="007A09F1" w:rsidRDefault="008910FE" w:rsidP="00034C2B">
      <w:pPr>
        <w:spacing w:line="360" w:lineRule="auto"/>
        <w:ind w:firstLine="708"/>
      </w:pPr>
      <w:r w:rsidRPr="008910FE">
        <w:t>La grande majorité des problèmes</w:t>
      </w:r>
      <w:r>
        <w:t xml:space="preserve"> rencontrés en dynamiques des rotors </w:t>
      </w:r>
      <w:r w:rsidRPr="008910FE">
        <w:t xml:space="preserve">impliquent </w:t>
      </w:r>
      <w:r>
        <w:t>la vibration synchrone</w:t>
      </w:r>
      <w:r w:rsidR="003E1BC3">
        <w:t>, i.e. la réponse au balourd</w:t>
      </w:r>
      <w:r w:rsidRPr="008910FE">
        <w:t>.</w:t>
      </w:r>
      <w:r w:rsidR="003E1BC3">
        <w:t xml:space="preserve"> </w:t>
      </w:r>
      <w:r w:rsidR="006C75C0">
        <w:t>L</w:t>
      </w:r>
      <w:r w:rsidR="0023269F">
        <w:t>es approches techniques pour traiter ces problèmes sont simples et matures</w:t>
      </w:r>
      <w:r w:rsidR="00414610">
        <w:t xml:space="preserve"> </w:t>
      </w:r>
      <w:r w:rsidR="00414610" w:rsidRPr="00414610">
        <w:rPr>
          <w:b/>
        </w:rPr>
        <w:fldChar w:fldCharType="begin"/>
      </w:r>
      <w:r w:rsidR="00414610" w:rsidRPr="00414610">
        <w:rPr>
          <w:b/>
        </w:rPr>
        <w:instrText xml:space="preserve"> REF _Ref526346265 \r \h </w:instrText>
      </w:r>
      <w:r w:rsidR="00414610">
        <w:rPr>
          <w:b/>
        </w:rPr>
        <w:instrText xml:space="preserve"> \* MERGEFORMAT </w:instrText>
      </w:r>
      <w:r w:rsidR="00414610" w:rsidRPr="00414610">
        <w:rPr>
          <w:b/>
        </w:rPr>
      </w:r>
      <w:r w:rsidR="00414610" w:rsidRPr="00414610">
        <w:rPr>
          <w:b/>
        </w:rPr>
        <w:fldChar w:fldCharType="separate"/>
      </w:r>
      <w:r w:rsidR="00D07291">
        <w:rPr>
          <w:b/>
        </w:rPr>
        <w:t>[1]</w:t>
      </w:r>
      <w:r w:rsidR="00414610" w:rsidRPr="00414610">
        <w:rPr>
          <w:b/>
        </w:rPr>
        <w:fldChar w:fldCharType="end"/>
      </w:r>
      <w:r w:rsidR="006C75C0">
        <w:t xml:space="preserve"> avec toutes les connaissances accumulé</w:t>
      </w:r>
      <w:r w:rsidR="00E92ACA">
        <w:t>es</w:t>
      </w:r>
      <w:r w:rsidR="006C75C0">
        <w:t xml:space="preserve"> depuis plusieurs décennies dans le domaine</w:t>
      </w:r>
      <w:r w:rsidR="0023269F">
        <w:t>.</w:t>
      </w:r>
      <w:r w:rsidR="002F6F13">
        <w:t xml:space="preserve"> </w:t>
      </w:r>
      <w:r w:rsidR="002B2C23">
        <w:t>Cependant, quand la vibration synchrone combine avec les effets thermiques</w:t>
      </w:r>
      <w:r w:rsidR="0023269F">
        <w:t xml:space="preserve"> </w:t>
      </w:r>
      <w:r w:rsidR="002B2C23">
        <w:t>appliqué</w:t>
      </w:r>
      <w:r w:rsidR="003D4C0B">
        <w:t>s</w:t>
      </w:r>
      <w:r w:rsidR="00666ABD">
        <w:t xml:space="preserve"> au rotor, la recherche des</w:t>
      </w:r>
      <w:r w:rsidR="002B2C23">
        <w:t xml:space="preserve"> solutions n</w:t>
      </w:r>
      <w:r w:rsidR="00666ABD">
        <w:t>’est</w:t>
      </w:r>
      <w:r w:rsidR="002B2C23">
        <w:t xml:space="preserve"> </w:t>
      </w:r>
      <w:r w:rsidR="00C947CF">
        <w:t>plus</w:t>
      </w:r>
      <w:r w:rsidR="002B2C23">
        <w:t xml:space="preserve"> évident</w:t>
      </w:r>
      <w:r w:rsidR="00E01EF7">
        <w:t>e</w:t>
      </w:r>
      <w:r w:rsidR="002B2C23">
        <w:t>, même très compliquée</w:t>
      </w:r>
      <w:r w:rsidR="00D93EEB">
        <w:t>.</w:t>
      </w:r>
      <w:r w:rsidR="009176F5">
        <w:t xml:space="preserve"> </w:t>
      </w:r>
      <w:r w:rsidR="007A09F1">
        <w:t>Par exemple, q</w:t>
      </w:r>
      <w:r w:rsidR="006439FA">
        <w:t xml:space="preserve">uand </w:t>
      </w:r>
      <w:r w:rsidR="00ED54FC">
        <w:t xml:space="preserve">le rotor est </w:t>
      </w:r>
      <w:r w:rsidR="00AE6CC5">
        <w:t>échauff</w:t>
      </w:r>
      <w:r w:rsidR="00ED54FC">
        <w:t xml:space="preserve">é de manière </w:t>
      </w:r>
      <w:r w:rsidR="00612D87">
        <w:t xml:space="preserve">non uniforme </w:t>
      </w:r>
      <w:r w:rsidR="00D97A4D">
        <w:t>dans</w:t>
      </w:r>
      <w:r w:rsidR="00ED54FC">
        <w:t xml:space="preserve"> les paliers hydrodynamiques à cause du cisaillement du film lubrifiant, </w:t>
      </w:r>
      <w:r w:rsidR="007234C3">
        <w:t>il</w:t>
      </w:r>
      <w:r w:rsidR="00ED54FC">
        <w:t xml:space="preserve"> </w:t>
      </w:r>
      <w:r w:rsidR="009176F5">
        <w:t>pourrait</w:t>
      </w:r>
      <w:r w:rsidR="007234C3">
        <w:t xml:space="preserve"> se</w:t>
      </w:r>
      <w:r w:rsidR="009176F5">
        <w:t xml:space="preserve"> déformer et </w:t>
      </w:r>
      <w:r w:rsidR="00DD28B9">
        <w:t>générer</w:t>
      </w:r>
      <w:r w:rsidR="009176F5">
        <w:t xml:space="preserve"> des </w:t>
      </w:r>
      <w:r w:rsidR="00AC417C">
        <w:t xml:space="preserve">nouvelles </w:t>
      </w:r>
      <w:r w:rsidR="009176F5">
        <w:t xml:space="preserve">sources d’excitation synchrone. </w:t>
      </w:r>
      <w:r w:rsidR="00D97A4D">
        <w:t xml:space="preserve">Par abus de langage, </w:t>
      </w:r>
      <w:r w:rsidR="000778A2">
        <w:t>cette source</w:t>
      </w:r>
      <w:r w:rsidR="00D97A4D">
        <w:t xml:space="preserve"> d'excitation synchrone à l’origine thermique </w:t>
      </w:r>
      <w:r w:rsidR="000778A2">
        <w:t>est</w:t>
      </w:r>
      <w:r w:rsidR="00D97A4D">
        <w:t xml:space="preserve"> communément appelé </w:t>
      </w:r>
      <w:r w:rsidR="000778A2">
        <w:t xml:space="preserve">le </w:t>
      </w:r>
      <w:r w:rsidR="00D97A4D">
        <w:t xml:space="preserve">balourd thermique. </w:t>
      </w:r>
      <w:r w:rsidR="006944BD">
        <w:t xml:space="preserve">Ce dernier pourrait </w:t>
      </w:r>
      <w:r w:rsidR="00555224">
        <w:t>amplifier le niveau des vibration</w:t>
      </w:r>
      <w:r w:rsidR="00AC417C">
        <w:t>s</w:t>
      </w:r>
      <w:r w:rsidR="00555224">
        <w:t xml:space="preserve"> synchrones</w:t>
      </w:r>
      <w:r w:rsidR="00BA6A24">
        <w:t xml:space="preserve"> au fur et à mesure et</w:t>
      </w:r>
      <w:r w:rsidR="00555224">
        <w:t xml:space="preserve"> </w:t>
      </w:r>
      <w:r w:rsidR="00830C0C">
        <w:t xml:space="preserve">provoquer </w:t>
      </w:r>
      <w:r w:rsidR="00DA4B32">
        <w:t xml:space="preserve">une instabilité des vibrations </w:t>
      </w:r>
      <w:r w:rsidR="009D653D">
        <w:t>dans le temps</w:t>
      </w:r>
      <w:r w:rsidR="00C95B45">
        <w:t>.</w:t>
      </w:r>
      <w:r w:rsidR="007A09F1">
        <w:t xml:space="preserve"> Ce problème est </w:t>
      </w:r>
      <w:r w:rsidR="00A918E4">
        <w:t xml:space="preserve">dénommé </w:t>
      </w:r>
      <w:r w:rsidR="007A09F1">
        <w:t>l’effet Morton.</w:t>
      </w:r>
    </w:p>
    <w:p w14:paraId="1B4F6635" w14:textId="4A694F3F" w:rsidR="0026547A" w:rsidRDefault="00DF23FC" w:rsidP="0026547A">
      <w:pPr>
        <w:spacing w:line="360" w:lineRule="auto"/>
        <w:ind w:firstLine="708"/>
      </w:pPr>
      <w:r>
        <w:t>L’</w:t>
      </w:r>
      <w:r w:rsidR="0026547A">
        <w:t>instabilité</w:t>
      </w:r>
      <w:r w:rsidR="00D22286">
        <w:t xml:space="preserve"> </w:t>
      </w:r>
      <w:r w:rsidR="001243A8">
        <w:t xml:space="preserve">vibratoire synchrone </w:t>
      </w:r>
      <w:r w:rsidR="00D22286">
        <w:t xml:space="preserve">engendrée par </w:t>
      </w:r>
      <w:r w:rsidR="00034C2B">
        <w:t>l’effet Morton</w:t>
      </w:r>
      <w:r w:rsidR="0026547A">
        <w:t xml:space="preserve"> est </w:t>
      </w:r>
      <w:r w:rsidR="00D22286">
        <w:t>mentionné</w:t>
      </w:r>
      <w:r w:rsidR="006D718D">
        <w:t>e</w:t>
      </w:r>
      <w:r w:rsidR="0026547A">
        <w:t xml:space="preserve"> depuis 1970s g</w:t>
      </w:r>
      <w:r w:rsidR="0026547A" w:rsidRPr="00D15E69">
        <w:t xml:space="preserve">râce aux travaux </w:t>
      </w:r>
      <w:r w:rsidR="0026547A">
        <w:t>de</w:t>
      </w:r>
      <w:r w:rsidR="0026547A" w:rsidRPr="00D15E69">
        <w:t xml:space="preserve"> Morton</w:t>
      </w:r>
      <w:r w:rsidR="0026547A">
        <w:t xml:space="preserve"> </w:t>
      </w:r>
      <w:r w:rsidR="00F52A49" w:rsidRPr="00F52A49">
        <w:rPr>
          <w:b/>
        </w:rPr>
        <w:fldChar w:fldCharType="begin"/>
      </w:r>
      <w:r w:rsidR="00F52A49" w:rsidRPr="00F52A49">
        <w:rPr>
          <w:b/>
        </w:rPr>
        <w:instrText xml:space="preserve"> REF _Ref534880291 \r \h  \* MERGEFORMAT </w:instrText>
      </w:r>
      <w:r w:rsidR="00F52A49" w:rsidRPr="00F52A49">
        <w:rPr>
          <w:b/>
        </w:rPr>
      </w:r>
      <w:r w:rsidR="00F52A49" w:rsidRPr="00F52A49">
        <w:rPr>
          <w:b/>
        </w:rPr>
        <w:fldChar w:fldCharType="separate"/>
      </w:r>
      <w:r w:rsidR="00D07291">
        <w:rPr>
          <w:b/>
        </w:rPr>
        <w:t>[2]</w:t>
      </w:r>
      <w:r w:rsidR="00F52A49" w:rsidRPr="00F52A49">
        <w:rPr>
          <w:b/>
        </w:rPr>
        <w:fldChar w:fldCharType="end"/>
      </w:r>
      <w:r w:rsidR="0026547A" w:rsidRPr="006F27AF">
        <w:t xml:space="preserve"> et</w:t>
      </w:r>
      <w:r w:rsidR="0026547A">
        <w:t xml:space="preserve"> de </w:t>
      </w:r>
      <w:r w:rsidR="0026547A" w:rsidRPr="00C77AF5">
        <w:t>Hesseborn</w:t>
      </w:r>
      <w:r w:rsidR="0026547A">
        <w:t xml:space="preserve"> </w:t>
      </w:r>
      <w:r w:rsidR="0026547A" w:rsidRPr="00B21FC6">
        <w:rPr>
          <w:b/>
        </w:rPr>
        <w:fldChar w:fldCharType="begin"/>
      </w:r>
      <w:r w:rsidR="0026547A" w:rsidRPr="00B21FC6">
        <w:rPr>
          <w:b/>
        </w:rPr>
        <w:instrText xml:space="preserve"> REF _Ref533090111 \r \h </w:instrText>
      </w:r>
      <w:r w:rsidR="0026547A">
        <w:rPr>
          <w:b/>
        </w:rPr>
        <w:instrText xml:space="preserve"> \* MERGEFORMAT </w:instrText>
      </w:r>
      <w:r w:rsidR="0026547A" w:rsidRPr="00B21FC6">
        <w:rPr>
          <w:b/>
        </w:rPr>
      </w:r>
      <w:r w:rsidR="0026547A" w:rsidRPr="00B21FC6">
        <w:rPr>
          <w:b/>
        </w:rPr>
        <w:fldChar w:fldCharType="separate"/>
      </w:r>
      <w:r w:rsidR="00D07291">
        <w:rPr>
          <w:b/>
        </w:rPr>
        <w:t>[3]</w:t>
      </w:r>
      <w:r w:rsidR="0026547A" w:rsidRPr="00B21FC6">
        <w:rPr>
          <w:b/>
        </w:rPr>
        <w:fldChar w:fldCharType="end"/>
      </w:r>
      <w:r w:rsidR="0026547A" w:rsidRPr="004A6F2E">
        <w:t>.</w:t>
      </w:r>
      <w:r w:rsidR="0026547A">
        <w:t xml:space="preserve"> Cependant, pendant très </w:t>
      </w:r>
      <w:r w:rsidR="001243A8">
        <w:t>longtemps, elle a été passé</w:t>
      </w:r>
      <w:r w:rsidR="0026547A">
        <w:t xml:space="preserve"> inaperçue </w:t>
      </w:r>
      <w:r w:rsidR="001243A8">
        <w:t>et</w:t>
      </w:r>
      <w:r w:rsidR="0026547A">
        <w:t xml:space="preserve"> sous silence car d’une part, elle est difficile à identifier et d’autre part, les premières mentions sont apparues dans des rapports internes des entreprises. Des résultats expérimentaux limpides mettant en évidence ce phénomène restaient peu nombreux et en conséquence, les méthodes théoriques d’analyse tardaient d’apparaître. A partir des années 1990s, de plus en plus des études ont commencé à traiter cette instabilité (</w:t>
      </w:r>
      <w:r w:rsidR="00CE3722" w:rsidRPr="00CE3722">
        <w:rPr>
          <w:b/>
        </w:rPr>
        <w:fldChar w:fldCharType="begin"/>
      </w:r>
      <w:r w:rsidR="00CE3722" w:rsidRPr="00CE3722">
        <w:rPr>
          <w:b/>
        </w:rPr>
        <w:instrText xml:space="preserve"> REF _Ref534896233 \h  \* MERGEFORMAT </w:instrText>
      </w:r>
      <w:r w:rsidR="00CE3722" w:rsidRPr="00CE3722">
        <w:rPr>
          <w:b/>
        </w:rPr>
      </w:r>
      <w:r w:rsidR="00CE3722" w:rsidRPr="00CE3722">
        <w:rPr>
          <w:b/>
        </w:rPr>
        <w:fldChar w:fldCharType="separate"/>
      </w:r>
      <w:r w:rsidR="00D07291" w:rsidRPr="00D07291">
        <w:rPr>
          <w:rStyle w:val="shorttext"/>
          <w:b/>
          <w:iCs/>
        </w:rPr>
        <w:t>Figure 3</w:t>
      </w:r>
      <w:r w:rsidR="00CE3722" w:rsidRPr="00CE3722">
        <w:rPr>
          <w:b/>
        </w:rPr>
        <w:fldChar w:fldCharType="end"/>
      </w:r>
      <w:r w:rsidR="00CE3722">
        <w:rPr>
          <w:b/>
        </w:rPr>
        <w:t>)</w:t>
      </w:r>
      <w:r w:rsidR="0026547A">
        <w:t xml:space="preserve">. La source de l’instabilité a été clairement </w:t>
      </w:r>
      <w:r w:rsidR="0026547A">
        <w:lastRenderedPageBreak/>
        <w:t xml:space="preserve">identifiée comme étant le couplage entre la vibration synchrone du rotor et sa déformation thermique due à l’échauffement dans les paliers. A présent, elle est reconnue comme un problème de la dynamique des rotors dont les modèles théoriques et expérimentaux nécessitent encore des développements. Le nombre élevé d’articles de </w:t>
      </w:r>
      <w:r w:rsidR="00C61269">
        <w:t>synthèse</w:t>
      </w:r>
      <w:r w:rsidR="0026547A">
        <w:t xml:space="preserve"> publiés pendant ces dernières années (</w:t>
      </w:r>
      <w:r w:rsidR="0026547A" w:rsidRPr="00F31491">
        <w:rPr>
          <w:b/>
        </w:rPr>
        <w:fldChar w:fldCharType="begin"/>
      </w:r>
      <w:r w:rsidR="0026547A" w:rsidRPr="00F31491">
        <w:rPr>
          <w:b/>
        </w:rPr>
        <w:instrText xml:space="preserve"> REF _Ref534794245 \r \h </w:instrText>
      </w:r>
      <w:r w:rsidR="0026547A">
        <w:rPr>
          <w:b/>
        </w:rPr>
        <w:instrText xml:space="preserve"> \* MERGEFORMAT </w:instrText>
      </w:r>
      <w:r w:rsidR="0026547A" w:rsidRPr="00F31491">
        <w:rPr>
          <w:b/>
        </w:rPr>
      </w:r>
      <w:r w:rsidR="0026547A" w:rsidRPr="00F31491">
        <w:rPr>
          <w:b/>
        </w:rPr>
        <w:fldChar w:fldCharType="separate"/>
      </w:r>
      <w:r w:rsidR="00D07291">
        <w:rPr>
          <w:b/>
        </w:rPr>
        <w:t>[4]</w:t>
      </w:r>
      <w:r w:rsidR="0026547A" w:rsidRPr="00F31491">
        <w:rPr>
          <w:b/>
        </w:rPr>
        <w:fldChar w:fldCharType="end"/>
      </w:r>
      <w:r w:rsidR="0026547A">
        <w:t>-</w:t>
      </w:r>
      <w:r w:rsidR="0026547A" w:rsidRPr="00F31491">
        <w:rPr>
          <w:b/>
        </w:rPr>
        <w:fldChar w:fldCharType="begin"/>
      </w:r>
      <w:r w:rsidR="0026547A" w:rsidRPr="00F31491">
        <w:rPr>
          <w:b/>
        </w:rPr>
        <w:instrText xml:space="preserve"> REF _Ref534794246 \r \h </w:instrText>
      </w:r>
      <w:r w:rsidR="0026547A">
        <w:rPr>
          <w:b/>
        </w:rPr>
        <w:instrText xml:space="preserve"> \* MERGEFORMAT </w:instrText>
      </w:r>
      <w:r w:rsidR="0026547A" w:rsidRPr="00F31491">
        <w:rPr>
          <w:b/>
        </w:rPr>
      </w:r>
      <w:r w:rsidR="0026547A" w:rsidRPr="00F31491">
        <w:rPr>
          <w:b/>
        </w:rPr>
        <w:fldChar w:fldCharType="separate"/>
      </w:r>
      <w:r w:rsidR="00D07291">
        <w:rPr>
          <w:b/>
        </w:rPr>
        <w:t>[7]</w:t>
      </w:r>
      <w:r w:rsidR="0026547A" w:rsidRPr="00F31491">
        <w:rPr>
          <w:b/>
        </w:rPr>
        <w:fldChar w:fldCharType="end"/>
      </w:r>
      <w:r w:rsidR="0026547A">
        <w:t>) témoigne de cet intérêt.</w:t>
      </w:r>
    </w:p>
    <w:p w14:paraId="4511F4A9" w14:textId="77777777" w:rsidR="00C61269" w:rsidRDefault="00C61269" w:rsidP="0026547A">
      <w:pPr>
        <w:spacing w:line="360" w:lineRule="auto"/>
        <w:ind w:firstLine="708"/>
      </w:pPr>
    </w:p>
    <w:p w14:paraId="1103291F" w14:textId="77777777" w:rsidR="00DD28B9" w:rsidRDefault="0026547A" w:rsidP="00DD28B9">
      <w:pPr>
        <w:keepNext/>
        <w:spacing w:line="360" w:lineRule="auto"/>
        <w:jc w:val="center"/>
      </w:pPr>
      <w:r w:rsidRPr="00B60EA6">
        <w:rPr>
          <w:noProof/>
          <w:lang w:eastAsia="zh-CN"/>
        </w:rPr>
        <w:drawing>
          <wp:inline distT="0" distB="0" distL="0" distR="0" wp14:anchorId="2248A3CF" wp14:editId="416FC10B">
            <wp:extent cx="4782015" cy="2802255"/>
            <wp:effectExtent l="0" t="0" r="0" b="0"/>
            <wp:docPr id="4"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pic:cNvPicPr>
                      <a:picLocks noChangeAspect="1"/>
                    </pic:cNvPicPr>
                  </pic:nvPicPr>
                  <pic:blipFill rotWithShape="1">
                    <a:blip r:embed="rId20"/>
                    <a:srcRect t="8120"/>
                    <a:stretch/>
                  </pic:blipFill>
                  <pic:spPr bwMode="auto">
                    <a:xfrm>
                      <a:off x="0" y="0"/>
                      <a:ext cx="4785665" cy="2804394"/>
                    </a:xfrm>
                    <a:prstGeom prst="rect">
                      <a:avLst/>
                    </a:prstGeom>
                    <a:ln>
                      <a:noFill/>
                    </a:ln>
                    <a:extLst>
                      <a:ext uri="{53640926-AAD7-44D8-BBD7-CCE9431645EC}">
                        <a14:shadowObscured xmlns:a14="http://schemas.microsoft.com/office/drawing/2010/main"/>
                      </a:ext>
                    </a:extLst>
                  </pic:spPr>
                </pic:pic>
              </a:graphicData>
            </a:graphic>
          </wp:inline>
        </w:drawing>
      </w:r>
    </w:p>
    <w:p w14:paraId="19B40527" w14:textId="563214FD" w:rsidR="00DD28B9" w:rsidRDefault="00DD28B9" w:rsidP="00CE3722">
      <w:pPr>
        <w:jc w:val="center"/>
        <w:rPr>
          <w:rStyle w:val="shorttext"/>
          <w:i/>
          <w:iCs/>
        </w:rPr>
      </w:pPr>
      <w:bookmarkStart w:id="10" w:name="_Ref534896233"/>
      <w:r w:rsidRPr="00CE3722">
        <w:t xml:space="preserve">Figure </w:t>
      </w:r>
      <w:r w:rsidR="004C7361">
        <w:rPr>
          <w:noProof/>
        </w:rPr>
        <w:fldChar w:fldCharType="begin"/>
      </w:r>
      <w:r w:rsidR="004C7361">
        <w:rPr>
          <w:noProof/>
        </w:rPr>
        <w:instrText xml:space="preserve"> SEQ Figure \* ARABIC </w:instrText>
      </w:r>
      <w:r w:rsidR="004C7361">
        <w:rPr>
          <w:noProof/>
        </w:rPr>
        <w:fldChar w:fldCharType="separate"/>
      </w:r>
      <w:r w:rsidR="00D07291">
        <w:rPr>
          <w:noProof/>
        </w:rPr>
        <w:t>3</w:t>
      </w:r>
      <w:r w:rsidR="004C7361">
        <w:rPr>
          <w:noProof/>
        </w:rPr>
        <w:fldChar w:fldCharType="end"/>
      </w:r>
      <w:bookmarkEnd w:id="10"/>
      <w:r w:rsidRPr="00CE3722">
        <w:t xml:space="preserve"> : Publications technique sur l’instabilité du type l’effet Morton (De </w:t>
      </w:r>
      <w:proofErr w:type="spellStart"/>
      <w:r w:rsidRPr="00CE3722">
        <w:t>Jongh</w:t>
      </w:r>
      <w:proofErr w:type="spellEnd"/>
      <w:r w:rsidRPr="00CE3722">
        <w:t xml:space="preserve">. </w:t>
      </w:r>
      <w:r w:rsidRPr="00CE3722">
        <w:rPr>
          <w:b/>
        </w:rPr>
        <w:fldChar w:fldCharType="begin"/>
      </w:r>
      <w:r w:rsidRPr="00CE3722">
        <w:rPr>
          <w:b/>
        </w:rPr>
        <w:instrText xml:space="preserve"> REF _Ref534794429 \r \h  \* MERGEFORMAT </w:instrText>
      </w:r>
      <w:r w:rsidRPr="00CE3722">
        <w:rPr>
          <w:b/>
        </w:rPr>
      </w:r>
      <w:r w:rsidRPr="00CE3722">
        <w:rPr>
          <w:b/>
        </w:rPr>
        <w:fldChar w:fldCharType="separate"/>
      </w:r>
      <w:r w:rsidR="00D07291">
        <w:rPr>
          <w:b/>
        </w:rPr>
        <w:t>[5]</w:t>
      </w:r>
      <w:r w:rsidRPr="00CE3722">
        <w:rPr>
          <w:b/>
        </w:rPr>
        <w:fldChar w:fldCharType="end"/>
      </w:r>
      <w:r w:rsidRPr="00CE3722">
        <w:t>)</w:t>
      </w:r>
    </w:p>
    <w:p w14:paraId="05BB3752" w14:textId="77777777" w:rsidR="00F15233" w:rsidRDefault="00F15233" w:rsidP="00CE3722">
      <w:pPr>
        <w:overflowPunct/>
        <w:spacing w:before="120" w:line="360" w:lineRule="auto"/>
        <w:ind w:firstLine="709"/>
        <w:textAlignment w:val="auto"/>
      </w:pPr>
    </w:p>
    <w:p w14:paraId="438A16FD" w14:textId="49BF46F8" w:rsidR="00B704F6" w:rsidRDefault="00D119C4" w:rsidP="00CE3722">
      <w:pPr>
        <w:overflowPunct/>
        <w:spacing w:before="120" w:line="360" w:lineRule="auto"/>
        <w:ind w:firstLine="709"/>
        <w:textAlignment w:val="auto"/>
      </w:pPr>
      <w:r>
        <w:t xml:space="preserve">Les objectives </w:t>
      </w:r>
      <w:r w:rsidR="00966469" w:rsidRPr="00966469">
        <w:t xml:space="preserve">de cette thèse </w:t>
      </w:r>
      <w:r w:rsidR="00C61269">
        <w:t>sont</w:t>
      </w:r>
      <w:r w:rsidR="00B704F6">
        <w:t xml:space="preserve"> </w:t>
      </w:r>
      <w:r w:rsidR="00966469" w:rsidRPr="00966469">
        <w:t>de mieux comprendre l’effet Morton, ses causes et</w:t>
      </w:r>
      <w:r w:rsidR="00C61269">
        <w:t>, si possible,</w:t>
      </w:r>
      <w:r>
        <w:t xml:space="preserve"> de proposer</w:t>
      </w:r>
      <w:r w:rsidR="00C61269">
        <w:t xml:space="preserve"> d</w:t>
      </w:r>
      <w:r w:rsidR="00966469" w:rsidRPr="00966469">
        <w:t xml:space="preserve">es remèdes. Ceci passe par des simulations </w:t>
      </w:r>
      <w:r w:rsidR="00CC35B5">
        <w:t xml:space="preserve">numériques qui </w:t>
      </w:r>
      <w:r w:rsidR="00C61269">
        <w:t>sont difficiles</w:t>
      </w:r>
      <w:r w:rsidR="00E307F3">
        <w:t>.</w:t>
      </w:r>
      <w:r>
        <w:t xml:space="preserve"> </w:t>
      </w:r>
      <w:r w:rsidR="009A1399">
        <w:t>D’une part</w:t>
      </w:r>
      <w:r w:rsidR="00E307F3">
        <w:t xml:space="preserve">, </w:t>
      </w:r>
      <w:r w:rsidR="009A1399">
        <w:rPr>
          <w:szCs w:val="22"/>
        </w:rPr>
        <w:t xml:space="preserve">l’effet Morton est par essence un problème multi-physique </w:t>
      </w:r>
      <w:r w:rsidR="00C61269">
        <w:rPr>
          <w:szCs w:val="22"/>
        </w:rPr>
        <w:t>situé</w:t>
      </w:r>
      <w:r w:rsidR="009A1399">
        <w:rPr>
          <w:szCs w:val="22"/>
        </w:rPr>
        <w:t xml:space="preserve"> au carrefour de plusieurs </w:t>
      </w:r>
      <w:r w:rsidR="00E86794">
        <w:rPr>
          <w:szCs w:val="22"/>
        </w:rPr>
        <w:t>disciplines</w:t>
      </w:r>
      <w:r w:rsidR="00C61269">
        <w:rPr>
          <w:szCs w:val="22"/>
        </w:rPr>
        <w:t> :</w:t>
      </w:r>
      <w:r w:rsidR="009A1399">
        <w:rPr>
          <w:szCs w:val="22"/>
        </w:rPr>
        <w:t xml:space="preserve"> la dynamique du rotor, la lubrification hydrodynamique et la thermomécanique. Le couplage de ces phénomènes </w:t>
      </w:r>
      <w:r w:rsidR="00C61269">
        <w:rPr>
          <w:szCs w:val="22"/>
        </w:rPr>
        <w:t xml:space="preserve">soulève </w:t>
      </w:r>
      <w:r w:rsidR="009A1399">
        <w:rPr>
          <w:szCs w:val="22"/>
        </w:rPr>
        <w:t xml:space="preserve">des </w:t>
      </w:r>
      <w:r w:rsidR="00C61269">
        <w:rPr>
          <w:szCs w:val="22"/>
        </w:rPr>
        <w:t>difficultés</w:t>
      </w:r>
      <w:r w:rsidR="009A1399">
        <w:rPr>
          <w:szCs w:val="22"/>
        </w:rPr>
        <w:t xml:space="preserve"> numérique et informatique non négligeables. D’autre part, </w:t>
      </w:r>
      <w:r w:rsidR="00C61269">
        <w:rPr>
          <w:szCs w:val="22"/>
        </w:rPr>
        <w:t>les</w:t>
      </w:r>
      <w:r>
        <w:rPr>
          <w:szCs w:val="22"/>
        </w:rPr>
        <w:t xml:space="preserve"> </w:t>
      </w:r>
      <w:r w:rsidR="00B40D7B">
        <w:rPr>
          <w:szCs w:val="22"/>
        </w:rPr>
        <w:t xml:space="preserve">phénomènes </w:t>
      </w:r>
      <w:proofErr w:type="gramStart"/>
      <w:r w:rsidR="00B40D7B">
        <w:rPr>
          <w:szCs w:val="22"/>
        </w:rPr>
        <w:t>mises</w:t>
      </w:r>
      <w:proofErr w:type="gramEnd"/>
      <w:r w:rsidR="00C61269">
        <w:rPr>
          <w:szCs w:val="22"/>
        </w:rPr>
        <w:t xml:space="preserve"> en jeu </w:t>
      </w:r>
      <w:r w:rsidR="00B40D7B">
        <w:rPr>
          <w:szCs w:val="22"/>
        </w:rPr>
        <w:t>possèdent</w:t>
      </w:r>
      <w:r w:rsidR="00C61269">
        <w:rPr>
          <w:szCs w:val="22"/>
        </w:rPr>
        <w:t xml:space="preserve"> plusieurs</w:t>
      </w:r>
      <w:r>
        <w:rPr>
          <w:szCs w:val="22"/>
        </w:rPr>
        <w:t xml:space="preserve"> échelle</w:t>
      </w:r>
      <w:r w:rsidR="00C61269">
        <w:rPr>
          <w:szCs w:val="22"/>
        </w:rPr>
        <w:t>s</w:t>
      </w:r>
      <w:r>
        <w:rPr>
          <w:szCs w:val="22"/>
        </w:rPr>
        <w:t xml:space="preserve"> </w:t>
      </w:r>
      <w:r w:rsidR="00C61269">
        <w:rPr>
          <w:szCs w:val="22"/>
        </w:rPr>
        <w:t>de</w:t>
      </w:r>
      <w:r>
        <w:rPr>
          <w:szCs w:val="22"/>
        </w:rPr>
        <w:t xml:space="preserve"> temps et </w:t>
      </w:r>
      <w:r w:rsidR="00C61269">
        <w:rPr>
          <w:szCs w:val="22"/>
        </w:rPr>
        <w:t>d’</w:t>
      </w:r>
      <w:r>
        <w:rPr>
          <w:szCs w:val="22"/>
        </w:rPr>
        <w:t xml:space="preserve">espace. </w:t>
      </w:r>
      <w:r w:rsidR="009A1399">
        <w:rPr>
          <w:szCs w:val="22"/>
        </w:rPr>
        <w:t>L</w:t>
      </w:r>
      <w:r w:rsidR="00C61269">
        <w:rPr>
          <w:szCs w:val="22"/>
        </w:rPr>
        <w:t>e temps caractéristique</w:t>
      </w:r>
      <w:r w:rsidR="004D61DA">
        <w:rPr>
          <w:szCs w:val="22"/>
        </w:rPr>
        <w:t xml:space="preserve"> des vibrations de la ligne d’arbres est de l’ordre de milliseconde alors que </w:t>
      </w:r>
      <w:r w:rsidR="00C61269">
        <w:rPr>
          <w:szCs w:val="22"/>
        </w:rPr>
        <w:t>l’échelle de temps des</w:t>
      </w:r>
      <w:r w:rsidR="004D61DA">
        <w:rPr>
          <w:szCs w:val="22"/>
        </w:rPr>
        <w:t xml:space="preserve"> transferts thermiques </w:t>
      </w:r>
      <w:r w:rsidR="00C61269">
        <w:rPr>
          <w:szCs w:val="22"/>
        </w:rPr>
        <w:t>est</w:t>
      </w:r>
      <w:r w:rsidR="004D61DA">
        <w:rPr>
          <w:szCs w:val="22"/>
        </w:rPr>
        <w:t xml:space="preserve"> de l’ordre de minutes, voire </w:t>
      </w:r>
      <w:r w:rsidR="009F3168">
        <w:rPr>
          <w:szCs w:val="22"/>
        </w:rPr>
        <w:t xml:space="preserve">heures. </w:t>
      </w:r>
      <w:r w:rsidR="004D61DA">
        <w:rPr>
          <w:szCs w:val="22"/>
        </w:rPr>
        <w:t>Les dimensions caractéristiques sont aussi très différentes (des pièces mécaniques de quelques dizaines de mètres guidées par des films fluides de quelque</w:t>
      </w:r>
      <w:r w:rsidR="00C61269">
        <w:rPr>
          <w:szCs w:val="22"/>
        </w:rPr>
        <w:t>s</w:t>
      </w:r>
      <w:r w:rsidR="004D61DA">
        <w:rPr>
          <w:szCs w:val="22"/>
        </w:rPr>
        <w:t xml:space="preserve"> dizaines de microns). </w:t>
      </w:r>
    </w:p>
    <w:p w14:paraId="3D2CD0C3" w14:textId="6B53984F" w:rsidR="00E86794" w:rsidRDefault="00C61269" w:rsidP="00E86794">
      <w:pPr>
        <w:overflowPunct/>
        <w:spacing w:line="360" w:lineRule="auto"/>
        <w:ind w:firstLine="708"/>
        <w:textAlignment w:val="auto"/>
        <w:rPr>
          <w:szCs w:val="22"/>
        </w:rPr>
      </w:pPr>
      <w:r>
        <w:t>D</w:t>
      </w:r>
      <w:r w:rsidR="002B128D">
        <w:t xml:space="preserve">u point de vue </w:t>
      </w:r>
      <w:r>
        <w:t>industriel</w:t>
      </w:r>
      <w:r w:rsidR="00554443">
        <w:t xml:space="preserve">, </w:t>
      </w:r>
      <w:r w:rsidR="00D44368">
        <w:t xml:space="preserve">la maitrise de l’effet Morton permet de </w:t>
      </w:r>
      <w:r>
        <w:rPr>
          <w:szCs w:val="22"/>
        </w:rPr>
        <w:t>vérifier si un</w:t>
      </w:r>
      <w:r w:rsidR="00D44368">
        <w:rPr>
          <w:szCs w:val="22"/>
        </w:rPr>
        <w:t xml:space="preserve"> tel phénomène p</w:t>
      </w:r>
      <w:r>
        <w:rPr>
          <w:szCs w:val="22"/>
        </w:rPr>
        <w:t>eut</w:t>
      </w:r>
      <w:r w:rsidR="00D44368">
        <w:rPr>
          <w:szCs w:val="22"/>
        </w:rPr>
        <w:t xml:space="preserve"> </w:t>
      </w:r>
      <w:r>
        <w:rPr>
          <w:szCs w:val="22"/>
        </w:rPr>
        <w:t>apparaître. D</w:t>
      </w:r>
      <w:r w:rsidR="00D44368">
        <w:rPr>
          <w:szCs w:val="22"/>
        </w:rPr>
        <w:t>ans le cas échéant, les paramètres déclencheur</w:t>
      </w:r>
      <w:r>
        <w:rPr>
          <w:szCs w:val="22"/>
        </w:rPr>
        <w:t>s doivent être identifiés</w:t>
      </w:r>
      <w:r w:rsidR="00D44368">
        <w:rPr>
          <w:szCs w:val="22"/>
        </w:rPr>
        <w:t xml:space="preserve">. Par conséquence, disposer de modèles numériques fiables permettrait, à terme, d’aider les opérateurs des turbines à vapeurs à </w:t>
      </w:r>
      <w:r w:rsidR="00B40D7B">
        <w:rPr>
          <w:szCs w:val="22"/>
        </w:rPr>
        <w:t>diagnostiquer</w:t>
      </w:r>
      <w:r w:rsidR="00D44368">
        <w:rPr>
          <w:szCs w:val="22"/>
        </w:rPr>
        <w:t xml:space="preserve"> plus précis</w:t>
      </w:r>
      <w:r w:rsidR="00B40D7B">
        <w:rPr>
          <w:szCs w:val="22"/>
        </w:rPr>
        <w:t>ément</w:t>
      </w:r>
      <w:r w:rsidR="00D44368">
        <w:rPr>
          <w:szCs w:val="22"/>
        </w:rPr>
        <w:t xml:space="preserve"> </w:t>
      </w:r>
      <w:r w:rsidR="00B40D7B">
        <w:rPr>
          <w:szCs w:val="22"/>
        </w:rPr>
        <w:t>l</w:t>
      </w:r>
      <w:r>
        <w:rPr>
          <w:szCs w:val="22"/>
        </w:rPr>
        <w:t>es</w:t>
      </w:r>
      <w:r w:rsidR="00D44368">
        <w:rPr>
          <w:szCs w:val="22"/>
        </w:rPr>
        <w:t xml:space="preserve"> crises vibratoires qui affectent certaines machines. </w:t>
      </w:r>
    </w:p>
    <w:p w14:paraId="146F879C" w14:textId="3463DF95" w:rsidR="00E1482E" w:rsidRDefault="005D6E20" w:rsidP="00E1482E">
      <w:pPr>
        <w:spacing w:line="360" w:lineRule="auto"/>
        <w:ind w:firstLine="708"/>
      </w:pPr>
      <w:r w:rsidRPr="001540C1">
        <w:rPr>
          <w:sz w:val="23"/>
          <w:szCs w:val="23"/>
        </w:rPr>
        <w:lastRenderedPageBreak/>
        <w:t xml:space="preserve">En </w:t>
      </w:r>
      <w:r w:rsidR="00B934A9" w:rsidRPr="001540C1">
        <w:rPr>
          <w:sz w:val="23"/>
          <w:szCs w:val="23"/>
        </w:rPr>
        <w:t>préambule d</w:t>
      </w:r>
      <w:r w:rsidR="002C61E9" w:rsidRPr="001540C1">
        <w:rPr>
          <w:sz w:val="23"/>
          <w:szCs w:val="23"/>
        </w:rPr>
        <w:t>u mémoire</w:t>
      </w:r>
      <w:r w:rsidRPr="001540C1">
        <w:rPr>
          <w:sz w:val="23"/>
          <w:szCs w:val="23"/>
        </w:rPr>
        <w:t>, une étude bibli</w:t>
      </w:r>
      <w:r w:rsidR="007B1FBF" w:rsidRPr="001540C1">
        <w:rPr>
          <w:sz w:val="23"/>
          <w:szCs w:val="23"/>
        </w:rPr>
        <w:t xml:space="preserve">ographique </w:t>
      </w:r>
      <w:r w:rsidR="00090469">
        <w:rPr>
          <w:sz w:val="23"/>
          <w:szCs w:val="23"/>
        </w:rPr>
        <w:t xml:space="preserve">présente </w:t>
      </w:r>
      <w:r w:rsidR="004860E6" w:rsidRPr="001540C1">
        <w:rPr>
          <w:sz w:val="23"/>
          <w:szCs w:val="23"/>
        </w:rPr>
        <w:t>un</w:t>
      </w:r>
      <w:r w:rsidR="004B7021" w:rsidRPr="001540C1">
        <w:rPr>
          <w:sz w:val="23"/>
          <w:szCs w:val="23"/>
        </w:rPr>
        <w:t xml:space="preserve"> panorama des études </w:t>
      </w:r>
      <w:r w:rsidR="000F7850">
        <w:rPr>
          <w:sz w:val="23"/>
          <w:szCs w:val="23"/>
        </w:rPr>
        <w:t>réalisées</w:t>
      </w:r>
      <w:r w:rsidR="00090469">
        <w:rPr>
          <w:sz w:val="23"/>
          <w:szCs w:val="23"/>
        </w:rPr>
        <w:t xml:space="preserve"> dans </w:t>
      </w:r>
      <w:r w:rsidR="004B7021" w:rsidRPr="001540C1">
        <w:rPr>
          <w:sz w:val="23"/>
          <w:szCs w:val="23"/>
        </w:rPr>
        <w:t xml:space="preserve">la littérature. </w:t>
      </w:r>
      <w:r w:rsidR="00E1482E">
        <w:rPr>
          <w:sz w:val="23"/>
          <w:szCs w:val="23"/>
        </w:rPr>
        <w:t>L</w:t>
      </w:r>
      <w:r w:rsidR="00D33048" w:rsidRPr="001540C1">
        <w:rPr>
          <w:sz w:val="23"/>
          <w:szCs w:val="23"/>
        </w:rPr>
        <w:t xml:space="preserve">es instabilités liées aux vibrations synchrones </w:t>
      </w:r>
      <w:r w:rsidR="00E1482E">
        <w:rPr>
          <w:sz w:val="23"/>
          <w:szCs w:val="23"/>
        </w:rPr>
        <w:t>ayant</w:t>
      </w:r>
      <w:r w:rsidR="00CE1AF6" w:rsidRPr="001540C1">
        <w:rPr>
          <w:sz w:val="23"/>
          <w:szCs w:val="23"/>
        </w:rPr>
        <w:t xml:space="preserve"> </w:t>
      </w:r>
      <w:r w:rsidR="00E1482E">
        <w:rPr>
          <w:sz w:val="23"/>
          <w:szCs w:val="23"/>
        </w:rPr>
        <w:t xml:space="preserve">une </w:t>
      </w:r>
      <w:r w:rsidR="00414D62" w:rsidRPr="001540C1">
        <w:rPr>
          <w:sz w:val="23"/>
          <w:szCs w:val="23"/>
        </w:rPr>
        <w:t>origine thermique</w:t>
      </w:r>
      <w:r w:rsidR="00E1482E" w:rsidRPr="00E1482E">
        <w:rPr>
          <w:sz w:val="23"/>
          <w:szCs w:val="23"/>
        </w:rPr>
        <w:t xml:space="preserve"> </w:t>
      </w:r>
      <w:r w:rsidR="00E1482E">
        <w:rPr>
          <w:sz w:val="23"/>
          <w:szCs w:val="23"/>
        </w:rPr>
        <w:t xml:space="preserve">sont décrites </w:t>
      </w:r>
      <w:r w:rsidR="00E1482E" w:rsidRPr="001540C1">
        <w:rPr>
          <w:sz w:val="23"/>
          <w:szCs w:val="23"/>
        </w:rPr>
        <w:t>dans un premier temps</w:t>
      </w:r>
      <w:r w:rsidR="00E1482E">
        <w:rPr>
          <w:sz w:val="23"/>
          <w:szCs w:val="23"/>
        </w:rPr>
        <w:t>. P</w:t>
      </w:r>
      <w:r w:rsidR="00E3629C" w:rsidRPr="001540C1">
        <w:rPr>
          <w:sz w:val="23"/>
          <w:szCs w:val="23"/>
        </w:rPr>
        <w:t xml:space="preserve">uis </w:t>
      </w:r>
      <w:r w:rsidR="00E1482E">
        <w:rPr>
          <w:sz w:val="23"/>
          <w:szCs w:val="23"/>
        </w:rPr>
        <w:t xml:space="preserve">sont présentés </w:t>
      </w:r>
      <w:r w:rsidR="00E3629C" w:rsidRPr="001540C1">
        <w:rPr>
          <w:sz w:val="23"/>
          <w:szCs w:val="23"/>
        </w:rPr>
        <w:t xml:space="preserve">les </w:t>
      </w:r>
      <w:r w:rsidR="00E3629C">
        <w:t xml:space="preserve">principaux travaux théoriques et expérimentaux dédié à </w:t>
      </w:r>
      <w:r w:rsidR="00E1482E">
        <w:t>l’effet Morton. U</w:t>
      </w:r>
      <w:r w:rsidR="00E3629C">
        <w:t>ne synthèse de la stratégie de modé</w:t>
      </w:r>
      <w:r w:rsidR="00B40D7B">
        <w:t>lisation numérique qui sert de</w:t>
      </w:r>
      <w:r w:rsidR="00E3629C">
        <w:t xml:space="preserve"> fil conducteur durant toute la thèse</w:t>
      </w:r>
      <w:r w:rsidR="00E1482E">
        <w:t xml:space="preserve"> est ensuite esquissée</w:t>
      </w:r>
      <w:r w:rsidR="00E3629C">
        <w:t xml:space="preserve">. </w:t>
      </w:r>
    </w:p>
    <w:p w14:paraId="71E798B1" w14:textId="5A6E6E35" w:rsidR="00E1482E" w:rsidRDefault="00E1482E" w:rsidP="00E1482E">
      <w:pPr>
        <w:spacing w:line="360" w:lineRule="auto"/>
        <w:ind w:firstLine="708"/>
      </w:pPr>
      <w:r>
        <w:t>L</w:t>
      </w:r>
      <w:r w:rsidR="001540C1">
        <w:t>a</w:t>
      </w:r>
      <w:r w:rsidR="00EC6642">
        <w:t xml:space="preserve"> modélisation </w:t>
      </w:r>
      <w:r w:rsidR="001540C1">
        <w:t xml:space="preserve">des phénomènes physiques </w:t>
      </w:r>
      <w:r>
        <w:t>concourants à</w:t>
      </w:r>
      <w:r w:rsidR="001540C1">
        <w:t xml:space="preserve"> l’effet Morton est </w:t>
      </w:r>
      <w:r w:rsidR="006C1C95">
        <w:t>détaillée</w:t>
      </w:r>
      <w:r w:rsidR="001540C1">
        <w:t xml:space="preserve"> aux chapitres</w:t>
      </w:r>
      <w:r w:rsidR="00F00C47">
        <w:t xml:space="preserve"> 2 et 3</w:t>
      </w:r>
      <w:r w:rsidR="001540C1">
        <w:t xml:space="preserve">. </w:t>
      </w:r>
      <w:r w:rsidR="00F00C47">
        <w:t xml:space="preserve">Le chapitre 2 est réservé au modèle du palier hydrodynamique </w:t>
      </w:r>
      <w:r w:rsidR="00B40D7B">
        <w:t>et</w:t>
      </w:r>
      <w:r w:rsidR="00F00C47">
        <w:t xml:space="preserve"> le chapitre 3 est consa</w:t>
      </w:r>
      <w:r w:rsidR="00B40D7B">
        <w:t>cré à la modélisation du rotor.</w:t>
      </w:r>
      <w:r w:rsidR="00F00C47">
        <w:t xml:space="preserve"> </w:t>
      </w:r>
      <w:r>
        <w:t>Ce</w:t>
      </w:r>
      <w:r w:rsidR="003361EC">
        <w:t>ux-</w:t>
      </w:r>
      <w:r>
        <w:t xml:space="preserve">ci sont les outils </w:t>
      </w:r>
      <w:r w:rsidR="007811A7">
        <w:t xml:space="preserve">numériques qui permettent de traiter l’effet Morton. </w:t>
      </w:r>
    </w:p>
    <w:p w14:paraId="44803168" w14:textId="5CADFC8E" w:rsidR="00E1482E" w:rsidRDefault="00E1482E" w:rsidP="00E1482E">
      <w:pPr>
        <w:spacing w:line="360" w:lineRule="auto"/>
        <w:ind w:firstLine="708"/>
      </w:pPr>
      <w:r>
        <w:t>L</w:t>
      </w:r>
      <w:r w:rsidR="00842814">
        <w:t>es résultats numériques qui contribuent à la compréhension de l’effet Morton</w:t>
      </w:r>
      <w:r>
        <w:t xml:space="preserve"> sont présentés dans les chapitres 4 et 5</w:t>
      </w:r>
      <w:r w:rsidR="00842814">
        <w:t xml:space="preserve">. </w:t>
      </w:r>
      <w:r w:rsidR="00267637">
        <w:t xml:space="preserve">Le chapitre 4 présente </w:t>
      </w:r>
      <w:r w:rsidR="002A4D19">
        <w:t>les simulations</w:t>
      </w:r>
      <w:r w:rsidR="00B13E44">
        <w:t xml:space="preserve"> numériques</w:t>
      </w:r>
      <w:r w:rsidR="00267637">
        <w:t xml:space="preserve"> </w:t>
      </w:r>
      <w:r>
        <w:t>de l’effet de Morton pour deux rotors expérimentaux.</w:t>
      </w:r>
      <w:r w:rsidR="003A74BA">
        <w:rPr>
          <w:rStyle w:val="Appelnotedebasdep"/>
        </w:rPr>
        <w:footnoteReference w:id="1"/>
      </w:r>
      <w:r w:rsidR="003A74BA">
        <w:t xml:space="preserve"> </w:t>
      </w:r>
      <w:r w:rsidR="00CE6965">
        <w:t>L</w:t>
      </w:r>
      <w:r w:rsidR="001A67CA">
        <w:t xml:space="preserve">e chapitre 5 expose une méthode d’analyse de la stabilité de l’effet Morton. Cette méthode permet de prédire l’instabilité de manière </w:t>
      </w:r>
      <w:r>
        <w:t xml:space="preserve">plus rapide et relativement </w:t>
      </w:r>
      <w:r w:rsidR="001A67CA">
        <w:t xml:space="preserve">précise. </w:t>
      </w:r>
      <w:r>
        <w:t>E</w:t>
      </w:r>
      <w:r w:rsidR="001A67CA">
        <w:t xml:space="preserve">lle est </w:t>
      </w:r>
      <w:r>
        <w:t xml:space="preserve">ainsi </w:t>
      </w:r>
      <w:r w:rsidR="00590D86">
        <w:t>adaptée</w:t>
      </w:r>
      <w:r w:rsidR="001A67CA">
        <w:t xml:space="preserve"> au</w:t>
      </w:r>
      <w:r w:rsidR="00B40D7B">
        <w:t>x</w:t>
      </w:r>
      <w:r w:rsidR="001A67CA">
        <w:t xml:space="preserve"> besoin</w:t>
      </w:r>
      <w:r w:rsidR="00B40D7B">
        <w:t>s</w:t>
      </w:r>
      <w:r w:rsidR="001A67CA">
        <w:t xml:space="preserve"> </w:t>
      </w:r>
      <w:r>
        <w:t>industriels</w:t>
      </w:r>
      <w:r w:rsidR="001A67CA">
        <w:t xml:space="preserve"> </w:t>
      </w:r>
      <w:r>
        <w:t>pour</w:t>
      </w:r>
      <w:r w:rsidR="005177BC">
        <w:t xml:space="preserve"> </w:t>
      </w:r>
      <w:r w:rsidR="00017237">
        <w:t xml:space="preserve">quantifier </w:t>
      </w:r>
      <w:r w:rsidR="000005CE">
        <w:t>le risque</w:t>
      </w:r>
      <w:r>
        <w:t xml:space="preserve"> de</w:t>
      </w:r>
      <w:r w:rsidR="00017237">
        <w:t xml:space="preserve"> déclenchement </w:t>
      </w:r>
      <w:r>
        <w:t>de l’effet Morton</w:t>
      </w:r>
      <w:r w:rsidR="00017237">
        <w:t xml:space="preserve">. </w:t>
      </w:r>
      <w:r>
        <w:t>L</w:t>
      </w:r>
      <w:r w:rsidR="00CE6965">
        <w:t xml:space="preserve">es résultats </w:t>
      </w:r>
      <w:r>
        <w:t xml:space="preserve">obtenus avec cette méthode permettent </w:t>
      </w:r>
      <w:r w:rsidR="00CE6965">
        <w:t>d’expliquer le comportement</w:t>
      </w:r>
      <w:r>
        <w:t xml:space="preserve"> dynamique des rotors</w:t>
      </w:r>
      <w:r w:rsidR="008F4C4C">
        <w:t xml:space="preserve"> </w:t>
      </w:r>
      <w:r>
        <w:t xml:space="preserve">expérimentaux </w:t>
      </w:r>
      <w:r w:rsidR="003D38BA">
        <w:t>modélisés</w:t>
      </w:r>
      <w:r>
        <w:t>.</w:t>
      </w:r>
      <w:r w:rsidR="0096124C">
        <w:t xml:space="preserve"> </w:t>
      </w:r>
    </w:p>
    <w:p w14:paraId="2DBFBD88" w14:textId="215AEB66" w:rsidR="00A57B66" w:rsidRPr="00E1482E" w:rsidRDefault="00E1482E" w:rsidP="00E1482E">
      <w:pPr>
        <w:spacing w:line="360" w:lineRule="auto"/>
        <w:ind w:firstLine="708"/>
      </w:pPr>
      <w:r>
        <w:t>U</w:t>
      </w:r>
      <w:r w:rsidR="0096124C">
        <w:t>ne conclusion générale est tirée à partir des résultats numériques obtenus</w:t>
      </w:r>
      <w:r w:rsidR="00F84888">
        <w:t xml:space="preserve">. </w:t>
      </w:r>
      <w:r w:rsidR="00F16D48">
        <w:t>Ce</w:t>
      </w:r>
      <w:r>
        <w:t>ci</w:t>
      </w:r>
      <w:r w:rsidR="00F16D48">
        <w:t xml:space="preserve"> </w:t>
      </w:r>
      <w:r w:rsidR="00F84888">
        <w:t xml:space="preserve">permet </w:t>
      </w:r>
      <w:r w:rsidR="00F84888">
        <w:rPr>
          <w:sz w:val="23"/>
          <w:szCs w:val="23"/>
        </w:rPr>
        <w:t xml:space="preserve">de faire un bilan </w:t>
      </w:r>
      <w:r>
        <w:rPr>
          <w:sz w:val="23"/>
          <w:szCs w:val="23"/>
        </w:rPr>
        <w:t>de tout le</w:t>
      </w:r>
      <w:r w:rsidR="00F84888">
        <w:rPr>
          <w:sz w:val="23"/>
          <w:szCs w:val="23"/>
        </w:rPr>
        <w:t xml:space="preserve"> travail réalisé</w:t>
      </w:r>
      <w:r w:rsidR="00B40D7B">
        <w:rPr>
          <w:sz w:val="23"/>
          <w:szCs w:val="23"/>
        </w:rPr>
        <w:t xml:space="preserve"> </w:t>
      </w:r>
      <w:r w:rsidR="00B40D7B">
        <w:t>et</w:t>
      </w:r>
      <w:r w:rsidR="00F84888">
        <w:t xml:space="preserve"> </w:t>
      </w:r>
      <w:r w:rsidR="00B40D7B">
        <w:t xml:space="preserve">de tracer des </w:t>
      </w:r>
      <w:r w:rsidR="004F1B9D">
        <w:t xml:space="preserve">perspectives </w:t>
      </w:r>
      <w:r w:rsidR="00B40D7B">
        <w:t xml:space="preserve">pour </w:t>
      </w:r>
      <w:r w:rsidR="00067510" w:rsidRPr="00067510">
        <w:t>améliorer</w:t>
      </w:r>
      <w:r w:rsidR="006A59CB">
        <w:t xml:space="preserve"> </w:t>
      </w:r>
      <w:r w:rsidR="00B40D7B">
        <w:t xml:space="preserve">les outils et </w:t>
      </w:r>
      <w:r w:rsidR="006A59CB">
        <w:rPr>
          <w:sz w:val="23"/>
          <w:szCs w:val="23"/>
        </w:rPr>
        <w:t xml:space="preserve">les connaissances </w:t>
      </w:r>
      <w:r w:rsidR="00B40D7B">
        <w:rPr>
          <w:sz w:val="23"/>
          <w:szCs w:val="23"/>
        </w:rPr>
        <w:t>nécessaires à la prédiction de l’effet Morton.</w:t>
      </w:r>
    </w:p>
    <w:p w14:paraId="623E53B6" w14:textId="77777777" w:rsidR="00A57B66" w:rsidRDefault="00A57B66" w:rsidP="0059360F">
      <w:pPr>
        <w:spacing w:line="360" w:lineRule="auto"/>
        <w:rPr>
          <w:sz w:val="23"/>
          <w:szCs w:val="23"/>
        </w:rPr>
      </w:pPr>
    </w:p>
    <w:p w14:paraId="33366CEB" w14:textId="2AA68BAF" w:rsidR="000005CE" w:rsidRDefault="000005CE">
      <w:pPr>
        <w:overflowPunct/>
        <w:autoSpaceDE/>
        <w:autoSpaceDN/>
        <w:adjustRightInd/>
        <w:spacing w:after="160" w:line="259" w:lineRule="auto"/>
        <w:jc w:val="left"/>
        <w:textAlignment w:val="auto"/>
      </w:pPr>
      <w:r>
        <w:br w:type="page"/>
      </w:r>
    </w:p>
    <w:p w14:paraId="4E9792E7" w14:textId="26E9E000" w:rsidR="00113E7B" w:rsidRDefault="00113E7B" w:rsidP="00720F73">
      <w:pPr>
        <w:pStyle w:val="Titre1"/>
        <w:numPr>
          <w:ilvl w:val="0"/>
          <w:numId w:val="0"/>
        </w:numPr>
        <w:ind w:left="567" w:hanging="567"/>
        <w:jc w:val="left"/>
      </w:pPr>
      <w:bookmarkStart w:id="11" w:name="_Toc535252125"/>
      <w:r w:rsidRPr="001A25E6">
        <w:lastRenderedPageBreak/>
        <w:t xml:space="preserve">Chapitre </w:t>
      </w:r>
      <w:r w:rsidR="00A92FFB">
        <w:t>1</w:t>
      </w:r>
      <w:r w:rsidR="00720F73">
        <w:t> :</w:t>
      </w:r>
      <w:r w:rsidR="00321C59">
        <w:t xml:space="preserve"> </w:t>
      </w:r>
      <w:r w:rsidR="00321C59">
        <w:br/>
      </w:r>
      <w:r w:rsidRPr="00720F73">
        <w:t>Etude</w:t>
      </w:r>
      <w:r w:rsidRPr="001A25E6">
        <w:t xml:space="preserve"> bibliographique</w:t>
      </w:r>
      <w:bookmarkEnd w:id="11"/>
    </w:p>
    <w:p w14:paraId="69A6C1A9" w14:textId="77777777" w:rsidR="00D2424B" w:rsidRDefault="00D2424B" w:rsidP="00D2424B"/>
    <w:p w14:paraId="5899C582" w14:textId="23FF994A" w:rsidR="00E82DF1" w:rsidRPr="00630876" w:rsidRDefault="00E82DF1" w:rsidP="00106910">
      <w:pPr>
        <w:pStyle w:val="Titre2"/>
      </w:pPr>
      <w:bookmarkStart w:id="12" w:name="_Toc534294718"/>
      <w:bookmarkStart w:id="13" w:name="_Toc535252126"/>
      <w:r w:rsidRPr="00630876">
        <w:t xml:space="preserve">Instabilités </w:t>
      </w:r>
      <w:r>
        <w:t xml:space="preserve">(thermiques) liées </w:t>
      </w:r>
      <w:r w:rsidR="00864DC5">
        <w:t>aux</w:t>
      </w:r>
      <w:r w:rsidRPr="00630876">
        <w:t xml:space="preserve"> vibration</w:t>
      </w:r>
      <w:r w:rsidR="00864DC5">
        <w:t>s</w:t>
      </w:r>
      <w:r w:rsidRPr="00630876">
        <w:t xml:space="preserve"> synchrone</w:t>
      </w:r>
      <w:bookmarkEnd w:id="12"/>
      <w:r w:rsidR="00864DC5">
        <w:t>s</w:t>
      </w:r>
      <w:bookmarkEnd w:id="13"/>
    </w:p>
    <w:p w14:paraId="1E3AEB50" w14:textId="77777777" w:rsidR="00E82DF1" w:rsidRPr="00E81F6C" w:rsidRDefault="00E82DF1" w:rsidP="00E82DF1"/>
    <w:p w14:paraId="556222CB" w14:textId="31F4EF0F" w:rsidR="00E82DF1" w:rsidRDefault="00E82DF1" w:rsidP="00E82DF1">
      <w:pPr>
        <w:spacing w:line="360" w:lineRule="auto"/>
        <w:ind w:firstLine="708"/>
      </w:pPr>
      <w:r>
        <w:rPr>
          <w:szCs w:val="22"/>
        </w:rPr>
        <w:t>Dans la littérature, l’instabilité de la vibration synchrone due à l’effet thermique est connue sous deux appellations en fonction de la source de chaleur : l’effet Newkirk et l’effet Morton. Pour l’effet de Newkirk, la source de chaleur est un contact «</w:t>
      </w:r>
      <w:r w:rsidR="00420547">
        <w:rPr>
          <w:szCs w:val="22"/>
        </w:rPr>
        <w:t xml:space="preserve"> </w:t>
      </w:r>
      <w:r>
        <w:rPr>
          <w:szCs w:val="22"/>
        </w:rPr>
        <w:t xml:space="preserve">faible » entre le rotor et le stator, tandis que pour l’effet de Morton </w:t>
      </w:r>
      <w:r>
        <w:t>la chaleur est générée par le cisaillement du film lubrifiant dans les paliers hydrodynamiques.</w:t>
      </w:r>
    </w:p>
    <w:p w14:paraId="30DDB192" w14:textId="77777777" w:rsidR="00E82DF1" w:rsidRDefault="00E82DF1" w:rsidP="00E82DF1">
      <w:pPr>
        <w:pStyle w:val="Titre3"/>
        <w:ind w:left="709"/>
      </w:pPr>
      <w:bookmarkStart w:id="14" w:name="_Toc534294719"/>
      <w:bookmarkStart w:id="15" w:name="_Toc535252127"/>
      <w:r>
        <w:t>E</w:t>
      </w:r>
      <w:r w:rsidRPr="00814672">
        <w:t xml:space="preserve">ffet </w:t>
      </w:r>
      <w:r w:rsidRPr="00C65243">
        <w:t>Newkirk</w:t>
      </w:r>
      <w:bookmarkEnd w:id="14"/>
      <w:bookmarkEnd w:id="15"/>
    </w:p>
    <w:p w14:paraId="43F1F020" w14:textId="77777777" w:rsidR="00E82DF1" w:rsidRDefault="00E82DF1" w:rsidP="00E82DF1"/>
    <w:p w14:paraId="3395DD68" w14:textId="184B98B4" w:rsidR="00E82DF1" w:rsidRDefault="00E82DF1" w:rsidP="00E82DF1">
      <w:pPr>
        <w:spacing w:line="360" w:lineRule="auto"/>
        <w:ind w:firstLine="708"/>
      </w:pPr>
      <w:r>
        <w:t>L’effet de Newkirk peut se produire s’il existe un contact entre le rotor animé par une vibration synchrone et un élément du stator. Le contact est suffisamment « faible » pour ne pas modifier le caractère synchrone du régime vibratoire. Par conséquent, à chaque rotation, la même zone du rotor frotte contre le stator alors que celle</w:t>
      </w:r>
      <w:r w:rsidRPr="005F47AC">
        <w:t xml:space="preserve"> </w:t>
      </w:r>
      <w:r>
        <w:t xml:space="preserve">diamétralement opposée </w:t>
      </w:r>
      <w:r w:rsidRPr="005F47AC">
        <w:t xml:space="preserve">ne subit jamais </w:t>
      </w:r>
      <w:r>
        <w:t>d</w:t>
      </w:r>
      <w:r w:rsidRPr="005F47AC">
        <w:t xml:space="preserve">e contact </w:t>
      </w:r>
      <w:r>
        <w:t>(</w:t>
      </w:r>
      <w:r w:rsidR="0078591C" w:rsidRPr="0078591C">
        <w:rPr>
          <w:b/>
        </w:rPr>
        <w:fldChar w:fldCharType="begin"/>
      </w:r>
      <w:r w:rsidR="0078591C" w:rsidRPr="0078591C">
        <w:rPr>
          <w:b/>
        </w:rPr>
        <w:instrText xml:space="preserve"> REF _Ref534621765 \h  \* MERGEFORMAT </w:instrText>
      </w:r>
      <w:r w:rsidR="0078591C" w:rsidRPr="0078591C">
        <w:rPr>
          <w:b/>
        </w:rPr>
      </w:r>
      <w:r w:rsidR="0078591C" w:rsidRPr="0078591C">
        <w:rPr>
          <w:b/>
        </w:rPr>
        <w:fldChar w:fldCharType="separate"/>
      </w:r>
      <w:r w:rsidR="00D07291" w:rsidRPr="00D07291">
        <w:rPr>
          <w:rStyle w:val="shorttext"/>
          <w:b/>
          <w:iCs/>
        </w:rPr>
        <w:t xml:space="preserve">Figure </w:t>
      </w:r>
      <w:r w:rsidR="00D07291" w:rsidRPr="00D07291">
        <w:rPr>
          <w:rStyle w:val="shorttext"/>
          <w:b/>
          <w:iCs/>
          <w:noProof/>
        </w:rPr>
        <w:t>1.1</w:t>
      </w:r>
      <w:r w:rsidR="00D07291" w:rsidRPr="00D07291">
        <w:rPr>
          <w:rStyle w:val="shorttext"/>
          <w:b/>
          <w:iCs/>
          <w:noProof/>
        </w:rPr>
        <w:noBreakHyphen/>
        <w:t>1</w:t>
      </w:r>
      <w:r w:rsidR="0078591C" w:rsidRPr="0078591C">
        <w:rPr>
          <w:b/>
        </w:rPr>
        <w:fldChar w:fldCharType="end"/>
      </w:r>
      <w:r>
        <w:t>). Par conséquent, un</w:t>
      </w:r>
      <w:r w:rsidRPr="005F47AC">
        <w:t xml:space="preserve"> point chaud</w:t>
      </w:r>
      <w:r>
        <w:t xml:space="preserve"> apparaît dans la zone de contact et une température non uniforme se développe sur la surface du rotor. Le champ non-uniforme de température produit </w:t>
      </w:r>
      <w:r w:rsidR="00C93726">
        <w:t>une</w:t>
      </w:r>
      <w:r>
        <w:t xml:space="preserve"> déformation </w:t>
      </w:r>
      <w:r w:rsidR="00C93726">
        <w:t xml:space="preserve">élastique de flexion </w:t>
      </w:r>
      <w:r>
        <w:t xml:space="preserve">du rotor. Cette déformation conduit à un balourd thermique qui peut amplifier l’amplitude de la vibration synchrone et donc les forces de frottement dans le contact. Un comportement instable du rotor peut être déclenché. </w:t>
      </w:r>
    </w:p>
    <w:p w14:paraId="676B947A" w14:textId="77777777" w:rsidR="00C93726" w:rsidRDefault="00C93726" w:rsidP="00C93726">
      <w:pPr>
        <w:ind w:firstLine="709"/>
      </w:pPr>
    </w:p>
    <w:p w14:paraId="175BBA32" w14:textId="77777777" w:rsidR="00E82DF1" w:rsidRDefault="00E82DF1" w:rsidP="00E82DF1">
      <w:pPr>
        <w:keepNext/>
        <w:spacing w:line="360" w:lineRule="auto"/>
        <w:jc w:val="center"/>
      </w:pPr>
      <w:r w:rsidRPr="00A743DB">
        <w:rPr>
          <w:noProof/>
          <w:lang w:eastAsia="zh-CN"/>
        </w:rPr>
        <w:drawing>
          <wp:inline distT="0" distB="0" distL="0" distR="0" wp14:anchorId="1DC3E0C3" wp14:editId="7E925501">
            <wp:extent cx="2841576" cy="1738398"/>
            <wp:effectExtent l="0" t="0" r="0" b="0"/>
            <wp:docPr id="52"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 66"/>
                    <pic:cNvPicPr>
                      <a:picLocks noChangeAspect="1"/>
                    </pic:cNvPicPr>
                  </pic:nvPicPr>
                  <pic:blipFill>
                    <a:blip r:embed="rId21"/>
                    <a:stretch>
                      <a:fillRect/>
                    </a:stretch>
                  </pic:blipFill>
                  <pic:spPr>
                    <a:xfrm>
                      <a:off x="0" y="0"/>
                      <a:ext cx="2857136" cy="1747917"/>
                    </a:xfrm>
                    <a:prstGeom prst="rect">
                      <a:avLst/>
                    </a:prstGeom>
                  </pic:spPr>
                </pic:pic>
              </a:graphicData>
            </a:graphic>
          </wp:inline>
        </w:drawing>
      </w:r>
    </w:p>
    <w:p w14:paraId="498D946B" w14:textId="649A012C" w:rsidR="00E82DF1" w:rsidRDefault="00EE6940" w:rsidP="00E25B26">
      <w:pPr>
        <w:pStyle w:val="Lgende"/>
        <w:jc w:val="center"/>
        <w:rPr>
          <w:rStyle w:val="shorttext"/>
          <w:rFonts w:ascii="Calibri" w:eastAsia="Times New Roman" w:hAnsi="Calibri" w:cs="Times New Roman"/>
          <w:i w:val="0"/>
          <w:iCs w:val="0"/>
          <w:noProof/>
          <w:color w:val="auto"/>
          <w:sz w:val="22"/>
          <w:szCs w:val="20"/>
          <w:lang w:eastAsia="fr-FR"/>
        </w:rPr>
      </w:pPr>
      <w:bookmarkStart w:id="16" w:name="_Ref534621765"/>
      <w:r w:rsidRPr="00A211B2">
        <w:rPr>
          <w:rStyle w:val="shorttext"/>
          <w:rFonts w:ascii="Calibri" w:eastAsia="Times New Roman" w:hAnsi="Calibri" w:cs="Times New Roman"/>
          <w:i w:val="0"/>
          <w:iCs w:val="0"/>
          <w:color w:val="auto"/>
          <w:sz w:val="22"/>
          <w:szCs w:val="20"/>
          <w:lang w:eastAsia="fr-FR"/>
        </w:rPr>
        <w:t xml:space="preserve">Figure </w:t>
      </w:r>
      <w:r w:rsidR="007B73B8">
        <w:rPr>
          <w:rStyle w:val="shorttext"/>
          <w:rFonts w:ascii="Calibri" w:eastAsia="Times New Roman" w:hAnsi="Calibri" w:cs="Times New Roman"/>
          <w:i w:val="0"/>
          <w:iCs w:val="0"/>
          <w:color w:val="auto"/>
          <w:sz w:val="22"/>
          <w:szCs w:val="20"/>
          <w:lang w:eastAsia="fr-FR"/>
        </w:rPr>
        <w:fldChar w:fldCharType="begin"/>
      </w:r>
      <w:r w:rsidR="007B73B8">
        <w:rPr>
          <w:rStyle w:val="shorttext"/>
          <w:rFonts w:ascii="Calibri" w:eastAsia="Times New Roman" w:hAnsi="Calibri" w:cs="Times New Roman"/>
          <w:i w:val="0"/>
          <w:iCs w:val="0"/>
          <w:color w:val="auto"/>
          <w:sz w:val="22"/>
          <w:szCs w:val="20"/>
          <w:lang w:eastAsia="fr-FR"/>
        </w:rPr>
        <w:instrText xml:space="preserve"> STYLEREF 2 \s </w:instrText>
      </w:r>
      <w:r w:rsidR="007B73B8">
        <w:rPr>
          <w:rStyle w:val="shorttext"/>
          <w:rFonts w:ascii="Calibri" w:eastAsia="Times New Roman" w:hAnsi="Calibri" w:cs="Times New Roman"/>
          <w:i w:val="0"/>
          <w:iCs w:val="0"/>
          <w:color w:val="auto"/>
          <w:sz w:val="22"/>
          <w:szCs w:val="20"/>
          <w:lang w:eastAsia="fr-FR"/>
        </w:rPr>
        <w:fldChar w:fldCharType="separate"/>
      </w:r>
      <w:r w:rsidR="00D07291">
        <w:rPr>
          <w:rStyle w:val="shorttext"/>
          <w:rFonts w:ascii="Calibri" w:eastAsia="Times New Roman" w:hAnsi="Calibri" w:cs="Times New Roman"/>
          <w:i w:val="0"/>
          <w:iCs w:val="0"/>
          <w:noProof/>
          <w:color w:val="auto"/>
          <w:sz w:val="22"/>
          <w:szCs w:val="20"/>
          <w:lang w:eastAsia="fr-FR"/>
        </w:rPr>
        <w:t>1.1</w:t>
      </w:r>
      <w:r w:rsidR="007B73B8">
        <w:rPr>
          <w:rStyle w:val="shorttext"/>
          <w:rFonts w:ascii="Calibri" w:eastAsia="Times New Roman" w:hAnsi="Calibri" w:cs="Times New Roman"/>
          <w:i w:val="0"/>
          <w:iCs w:val="0"/>
          <w:color w:val="auto"/>
          <w:sz w:val="22"/>
          <w:szCs w:val="20"/>
          <w:lang w:eastAsia="fr-FR"/>
        </w:rPr>
        <w:fldChar w:fldCharType="end"/>
      </w:r>
      <w:r w:rsidR="007B73B8">
        <w:rPr>
          <w:rStyle w:val="shorttext"/>
          <w:rFonts w:ascii="Calibri" w:eastAsia="Times New Roman" w:hAnsi="Calibri" w:cs="Times New Roman"/>
          <w:i w:val="0"/>
          <w:iCs w:val="0"/>
          <w:color w:val="auto"/>
          <w:sz w:val="22"/>
          <w:szCs w:val="20"/>
          <w:lang w:eastAsia="fr-FR"/>
        </w:rPr>
        <w:noBreakHyphen/>
      </w:r>
      <w:r w:rsidR="007B73B8">
        <w:rPr>
          <w:rStyle w:val="shorttext"/>
          <w:rFonts w:ascii="Calibri" w:eastAsia="Times New Roman" w:hAnsi="Calibri" w:cs="Times New Roman"/>
          <w:i w:val="0"/>
          <w:iCs w:val="0"/>
          <w:color w:val="auto"/>
          <w:sz w:val="22"/>
          <w:szCs w:val="20"/>
          <w:lang w:eastAsia="fr-FR"/>
        </w:rPr>
        <w:fldChar w:fldCharType="begin"/>
      </w:r>
      <w:r w:rsidR="007B73B8">
        <w:rPr>
          <w:rStyle w:val="shorttext"/>
          <w:rFonts w:ascii="Calibri" w:eastAsia="Times New Roman" w:hAnsi="Calibri" w:cs="Times New Roman"/>
          <w:i w:val="0"/>
          <w:iCs w:val="0"/>
          <w:color w:val="auto"/>
          <w:sz w:val="22"/>
          <w:szCs w:val="20"/>
          <w:lang w:eastAsia="fr-FR"/>
        </w:rPr>
        <w:instrText xml:space="preserve"> SEQ Figure \* ARABIC \s 2 </w:instrText>
      </w:r>
      <w:r w:rsidR="007B73B8">
        <w:rPr>
          <w:rStyle w:val="shorttext"/>
          <w:rFonts w:ascii="Calibri" w:eastAsia="Times New Roman" w:hAnsi="Calibri" w:cs="Times New Roman"/>
          <w:i w:val="0"/>
          <w:iCs w:val="0"/>
          <w:color w:val="auto"/>
          <w:sz w:val="22"/>
          <w:szCs w:val="20"/>
          <w:lang w:eastAsia="fr-FR"/>
        </w:rPr>
        <w:fldChar w:fldCharType="separate"/>
      </w:r>
      <w:r w:rsidR="00D07291">
        <w:rPr>
          <w:rStyle w:val="shorttext"/>
          <w:rFonts w:ascii="Calibri" w:eastAsia="Times New Roman" w:hAnsi="Calibri" w:cs="Times New Roman"/>
          <w:i w:val="0"/>
          <w:iCs w:val="0"/>
          <w:noProof/>
          <w:color w:val="auto"/>
          <w:sz w:val="22"/>
          <w:szCs w:val="20"/>
          <w:lang w:eastAsia="fr-FR"/>
        </w:rPr>
        <w:t>1</w:t>
      </w:r>
      <w:r w:rsidR="007B73B8">
        <w:rPr>
          <w:rStyle w:val="shorttext"/>
          <w:rFonts w:ascii="Calibri" w:eastAsia="Times New Roman" w:hAnsi="Calibri" w:cs="Times New Roman"/>
          <w:i w:val="0"/>
          <w:iCs w:val="0"/>
          <w:color w:val="auto"/>
          <w:sz w:val="22"/>
          <w:szCs w:val="20"/>
          <w:lang w:eastAsia="fr-FR"/>
        </w:rPr>
        <w:fldChar w:fldCharType="end"/>
      </w:r>
      <w:bookmarkEnd w:id="16"/>
      <w:r w:rsidR="006C23F0">
        <w:rPr>
          <w:rStyle w:val="shorttext"/>
          <w:rFonts w:ascii="Calibri" w:eastAsia="Times New Roman" w:hAnsi="Calibri" w:cs="Times New Roman"/>
          <w:i w:val="0"/>
          <w:iCs w:val="0"/>
          <w:noProof/>
          <w:color w:val="auto"/>
          <w:sz w:val="22"/>
          <w:szCs w:val="20"/>
          <w:lang w:eastAsia="fr-FR"/>
        </w:rPr>
        <w:t> : C</w:t>
      </w:r>
      <w:r w:rsidR="00E82DF1">
        <w:rPr>
          <w:rStyle w:val="shorttext"/>
          <w:rFonts w:ascii="Calibri" w:eastAsia="Times New Roman" w:hAnsi="Calibri" w:cs="Times New Roman"/>
          <w:i w:val="0"/>
          <w:iCs w:val="0"/>
          <w:noProof/>
          <w:color w:val="auto"/>
          <w:sz w:val="22"/>
          <w:szCs w:val="20"/>
          <w:lang w:eastAsia="fr-FR"/>
        </w:rPr>
        <w:t>ontact rotor-stator lors de la vibration syncrhone</w:t>
      </w:r>
    </w:p>
    <w:p w14:paraId="26EB4292" w14:textId="77777777" w:rsidR="00C93726" w:rsidRPr="00C93726" w:rsidRDefault="00C93726" w:rsidP="00C93726"/>
    <w:p w14:paraId="5783A2F6" w14:textId="5B7AFFFE" w:rsidR="00E82DF1" w:rsidRDefault="00E82DF1" w:rsidP="00830DAA">
      <w:pPr>
        <w:spacing w:line="360" w:lineRule="auto"/>
      </w:pPr>
      <w:r>
        <w:t xml:space="preserve">Cette instabilité vibratoire a été étudiée pour la première fois par Newkirk en 1926 </w:t>
      </w:r>
      <w:r w:rsidRPr="000441BB">
        <w:rPr>
          <w:b/>
        </w:rPr>
        <w:fldChar w:fldCharType="begin"/>
      </w:r>
      <w:r w:rsidRPr="000441BB">
        <w:rPr>
          <w:b/>
        </w:rPr>
        <w:instrText xml:space="preserve"> REF _Ref533092212 \r \h </w:instrText>
      </w:r>
      <w:r>
        <w:rPr>
          <w:b/>
        </w:rPr>
        <w:instrText xml:space="preserve"> \* MERGEFORMAT </w:instrText>
      </w:r>
      <w:r w:rsidRPr="000441BB">
        <w:rPr>
          <w:b/>
        </w:rPr>
      </w:r>
      <w:r w:rsidRPr="000441BB">
        <w:rPr>
          <w:b/>
        </w:rPr>
        <w:fldChar w:fldCharType="separate"/>
      </w:r>
      <w:r w:rsidR="00D07291">
        <w:rPr>
          <w:b/>
        </w:rPr>
        <w:t>[8]</w:t>
      </w:r>
      <w:r w:rsidRPr="000441BB">
        <w:rPr>
          <w:b/>
        </w:rPr>
        <w:fldChar w:fldCharType="end"/>
      </w:r>
      <w:r w:rsidR="00C93726">
        <w:t xml:space="preserve"> qui </w:t>
      </w:r>
      <w:r>
        <w:t>a</w:t>
      </w:r>
      <w:r w:rsidRPr="00253A1E">
        <w:t xml:space="preserve"> </w:t>
      </w:r>
      <w:r>
        <w:t xml:space="preserve">investigué l’augmentation progressive </w:t>
      </w:r>
      <w:r w:rsidR="004C526E">
        <w:t>des</w:t>
      </w:r>
      <w:r w:rsidR="00852A53">
        <w:t xml:space="preserve"> </w:t>
      </w:r>
      <w:r>
        <w:t>amplitude</w:t>
      </w:r>
      <w:r w:rsidR="00852A53">
        <w:t>s</w:t>
      </w:r>
      <w:r>
        <w:t xml:space="preserve"> </w:t>
      </w:r>
      <w:r w:rsidR="0024104B">
        <w:t>de</w:t>
      </w:r>
      <w:r w:rsidR="00D8281D">
        <w:t>s</w:t>
      </w:r>
      <w:r>
        <w:t xml:space="preserve"> vibration</w:t>
      </w:r>
      <w:r w:rsidR="0024104B">
        <w:t>s</w:t>
      </w:r>
      <w:r>
        <w:t xml:space="preserve"> synchrone</w:t>
      </w:r>
      <w:r w:rsidR="0024104B">
        <w:t>s</w:t>
      </w:r>
      <w:r>
        <w:t xml:space="preserve"> due au frottement entre le rotor et les joi</w:t>
      </w:r>
      <w:r w:rsidR="00C93726">
        <w:t>nts labyrinthe d’un générateur muni d’un</w:t>
      </w:r>
      <w:r>
        <w:t xml:space="preserve"> roue</w:t>
      </w:r>
      <w:r w:rsidR="00C93726">
        <w:t>t</w:t>
      </w:r>
      <w:r>
        <w:t>. Quand la machine fonctionnait</w:t>
      </w:r>
      <w:r w:rsidRPr="00450FB1">
        <w:t xml:space="preserve"> </w:t>
      </w:r>
      <w:r w:rsidR="00AC271C">
        <w:t>en</w:t>
      </w:r>
      <w:r w:rsidRPr="00450FB1">
        <w:t xml:space="preserve">-dessous de </w:t>
      </w:r>
      <w:r>
        <w:t>l</w:t>
      </w:r>
      <w:r w:rsidRPr="00450FB1">
        <w:t>a première vitesse critique,</w:t>
      </w:r>
      <w:r>
        <w:t xml:space="preserve"> l’amplitude de vibration synchrone s’amplifiait progressivement à </w:t>
      </w:r>
      <w:r>
        <w:lastRenderedPageBreak/>
        <w:t>cause de la flexion thermique en phase avec le balourd (</w:t>
      </w:r>
      <w:r w:rsidR="008528C5" w:rsidRPr="008528C5">
        <w:rPr>
          <w:b/>
        </w:rPr>
        <w:fldChar w:fldCharType="begin"/>
      </w:r>
      <w:r w:rsidR="008528C5" w:rsidRPr="008528C5">
        <w:rPr>
          <w:b/>
        </w:rPr>
        <w:instrText xml:space="preserve"> REF _Ref534621903 \h  \* MERGEFORMAT </w:instrText>
      </w:r>
      <w:r w:rsidR="008528C5" w:rsidRPr="008528C5">
        <w:rPr>
          <w:b/>
        </w:rPr>
      </w:r>
      <w:r w:rsidR="008528C5" w:rsidRPr="008528C5">
        <w:rPr>
          <w:b/>
        </w:rPr>
        <w:fldChar w:fldCharType="separate"/>
      </w:r>
      <w:r w:rsidR="00D07291" w:rsidRPr="00D07291">
        <w:rPr>
          <w:rStyle w:val="shorttext"/>
          <w:b/>
          <w:iCs/>
        </w:rPr>
        <w:t xml:space="preserve">Figure </w:t>
      </w:r>
      <w:r w:rsidR="00D07291" w:rsidRPr="00D07291">
        <w:rPr>
          <w:rStyle w:val="shorttext"/>
          <w:b/>
          <w:iCs/>
          <w:noProof/>
        </w:rPr>
        <w:t>1.1</w:t>
      </w:r>
      <w:r w:rsidR="00D07291" w:rsidRPr="00D07291">
        <w:rPr>
          <w:rStyle w:val="shorttext"/>
          <w:b/>
          <w:iCs/>
          <w:noProof/>
        </w:rPr>
        <w:noBreakHyphen/>
        <w:t>2</w:t>
      </w:r>
      <w:r w:rsidR="008528C5" w:rsidRPr="008528C5">
        <w:rPr>
          <w:b/>
        </w:rPr>
        <w:fldChar w:fldCharType="end"/>
      </w:r>
      <w:r>
        <w:t>.</w:t>
      </w:r>
      <w:r w:rsidRPr="00DD0408">
        <w:rPr>
          <w:b/>
        </w:rPr>
        <w:t>a</w:t>
      </w:r>
      <w:r>
        <w:t>). Ceci aggravait le contact rotor-stator et menait à</w:t>
      </w:r>
      <w:r w:rsidR="00C93726">
        <w:t xml:space="preserve"> une</w:t>
      </w:r>
      <w:r>
        <w:t xml:space="preserve"> </w:t>
      </w:r>
      <w:r w:rsidR="00C93726">
        <w:t>divergence de la vibration synchrone</w:t>
      </w:r>
      <w:r>
        <w:t>. Lors du fonctionnement au-dessus de la première vitesse critique, le rotor se comportait de manière stable. En fait, la flexion thermique était déphasée par rapport au balourd (</w:t>
      </w:r>
      <w:r w:rsidR="008A01D5" w:rsidRPr="008528C5">
        <w:rPr>
          <w:b/>
        </w:rPr>
        <w:fldChar w:fldCharType="begin"/>
      </w:r>
      <w:r w:rsidR="008A01D5" w:rsidRPr="008528C5">
        <w:rPr>
          <w:b/>
        </w:rPr>
        <w:instrText xml:space="preserve"> REF _Ref534621903 \h  \* MERGEFORMAT </w:instrText>
      </w:r>
      <w:r w:rsidR="008A01D5" w:rsidRPr="008528C5">
        <w:rPr>
          <w:b/>
        </w:rPr>
      </w:r>
      <w:r w:rsidR="008A01D5" w:rsidRPr="008528C5">
        <w:rPr>
          <w:b/>
        </w:rPr>
        <w:fldChar w:fldCharType="separate"/>
      </w:r>
      <w:r w:rsidR="00D07291" w:rsidRPr="00D07291">
        <w:rPr>
          <w:rStyle w:val="shorttext"/>
          <w:b/>
          <w:iCs/>
        </w:rPr>
        <w:t xml:space="preserve">Figure </w:t>
      </w:r>
      <w:r w:rsidR="00D07291" w:rsidRPr="00D07291">
        <w:rPr>
          <w:rStyle w:val="shorttext"/>
          <w:b/>
          <w:iCs/>
          <w:noProof/>
        </w:rPr>
        <w:t>1.1</w:t>
      </w:r>
      <w:r w:rsidR="00D07291" w:rsidRPr="00D07291">
        <w:rPr>
          <w:rStyle w:val="shorttext"/>
          <w:b/>
          <w:iCs/>
          <w:noProof/>
        </w:rPr>
        <w:noBreakHyphen/>
        <w:t>2</w:t>
      </w:r>
      <w:r w:rsidR="008A01D5" w:rsidRPr="008528C5">
        <w:rPr>
          <w:b/>
        </w:rPr>
        <w:fldChar w:fldCharType="end"/>
      </w:r>
      <w:r>
        <w:t>.</w:t>
      </w:r>
      <w:r w:rsidRPr="00DD0408">
        <w:rPr>
          <w:b/>
        </w:rPr>
        <w:t>b</w:t>
      </w:r>
      <w:r w:rsidR="00D8281D">
        <w:t xml:space="preserve">), ce qui diminuait les </w:t>
      </w:r>
      <w:r>
        <w:t>amplitude</w:t>
      </w:r>
      <w:r w:rsidR="00D8281D">
        <w:t>s</w:t>
      </w:r>
      <w:r>
        <w:t xml:space="preserve"> des vibrations synchrones. Ces observations ont montré que le point du contact rotor-stator et donc la phase de la flexion thermique du rotor</w:t>
      </w:r>
      <w:r w:rsidDel="000D517E">
        <w:t xml:space="preserve"> </w:t>
      </w:r>
      <w:r>
        <w:t xml:space="preserve">changeaient avec la vitesse de rotation. Ces résultats ont confirmé l’origine thermique de l’instabilité qui a reçu le nom de l’effet Newkirk. </w:t>
      </w:r>
    </w:p>
    <w:p w14:paraId="282D145B" w14:textId="77777777" w:rsidR="00C93726" w:rsidRDefault="00C93726" w:rsidP="00C93726"/>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E82DF1" w14:paraId="31180318" w14:textId="77777777" w:rsidTr="009C68C7">
        <w:trPr>
          <w:jc w:val="center"/>
        </w:trPr>
        <w:tc>
          <w:tcPr>
            <w:tcW w:w="9062" w:type="dxa"/>
            <w:vAlign w:val="center"/>
          </w:tcPr>
          <w:p w14:paraId="700FAC41" w14:textId="77777777" w:rsidR="00E82DF1" w:rsidRDefault="00E82DF1" w:rsidP="009C68C7">
            <w:pPr>
              <w:jc w:val="center"/>
            </w:pPr>
            <w:r w:rsidRPr="00EA5E2A">
              <w:rPr>
                <w:noProof/>
                <w:lang w:eastAsia="zh-CN"/>
              </w:rPr>
              <w:drawing>
                <wp:inline distT="0" distB="0" distL="0" distR="0" wp14:anchorId="4ED40218" wp14:editId="366140F0">
                  <wp:extent cx="3783600" cy="1605600"/>
                  <wp:effectExtent l="0" t="0" r="0" b="0"/>
                  <wp:docPr id="54"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 94"/>
                          <pic:cNvPicPr>
                            <a:picLocks noChangeAspect="1"/>
                          </pic:cNvPicPr>
                        </pic:nvPicPr>
                        <pic:blipFill>
                          <a:blip r:embed="rId22"/>
                          <a:stretch>
                            <a:fillRect/>
                          </a:stretch>
                        </pic:blipFill>
                        <pic:spPr>
                          <a:xfrm>
                            <a:off x="0" y="0"/>
                            <a:ext cx="3783600" cy="1605600"/>
                          </a:xfrm>
                          <a:prstGeom prst="rect">
                            <a:avLst/>
                          </a:prstGeom>
                        </pic:spPr>
                      </pic:pic>
                    </a:graphicData>
                  </a:graphic>
                </wp:inline>
              </w:drawing>
            </w:r>
          </w:p>
          <w:p w14:paraId="2450213E" w14:textId="77777777" w:rsidR="00E82DF1" w:rsidRDefault="00E82DF1" w:rsidP="009C68C7">
            <w:pPr>
              <w:jc w:val="center"/>
            </w:pPr>
            <w:r>
              <w:t xml:space="preserve">(a) balourd en phase avec la courbure de flexion thermique (configuration instable) </w:t>
            </w:r>
          </w:p>
        </w:tc>
      </w:tr>
      <w:tr w:rsidR="00E82DF1" w14:paraId="4CEEF880" w14:textId="77777777" w:rsidTr="009C68C7">
        <w:trPr>
          <w:jc w:val="center"/>
        </w:trPr>
        <w:tc>
          <w:tcPr>
            <w:tcW w:w="9062" w:type="dxa"/>
            <w:vAlign w:val="center"/>
          </w:tcPr>
          <w:p w14:paraId="013B72B5" w14:textId="77777777" w:rsidR="00E82DF1" w:rsidRDefault="00E82DF1" w:rsidP="009C68C7">
            <w:pPr>
              <w:jc w:val="center"/>
            </w:pPr>
            <w:r w:rsidRPr="00EA5E2A">
              <w:rPr>
                <w:noProof/>
                <w:lang w:eastAsia="zh-CN"/>
              </w:rPr>
              <w:drawing>
                <wp:inline distT="0" distB="0" distL="0" distR="0" wp14:anchorId="4C051872" wp14:editId="7A879E69">
                  <wp:extent cx="3780000" cy="1278000"/>
                  <wp:effectExtent l="0" t="0" r="0" b="0"/>
                  <wp:docPr id="56"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 91"/>
                          <pic:cNvPicPr>
                            <a:picLocks noChangeAspect="1"/>
                          </pic:cNvPicPr>
                        </pic:nvPicPr>
                        <pic:blipFill>
                          <a:blip r:embed="rId23"/>
                          <a:stretch>
                            <a:fillRect/>
                          </a:stretch>
                        </pic:blipFill>
                        <pic:spPr>
                          <a:xfrm>
                            <a:off x="0" y="0"/>
                            <a:ext cx="3780000" cy="1278000"/>
                          </a:xfrm>
                          <a:prstGeom prst="rect">
                            <a:avLst/>
                          </a:prstGeom>
                        </pic:spPr>
                      </pic:pic>
                    </a:graphicData>
                  </a:graphic>
                </wp:inline>
              </w:drawing>
            </w:r>
          </w:p>
          <w:p w14:paraId="60AC4C10" w14:textId="77777777" w:rsidR="00E82DF1" w:rsidRDefault="00E82DF1" w:rsidP="009C68C7">
            <w:pPr>
              <w:jc w:val="center"/>
            </w:pPr>
            <w:r>
              <w:t>(b) balourd déphasé de la courbure de flexion thermique (configuration stable)</w:t>
            </w:r>
          </w:p>
        </w:tc>
      </w:tr>
      <w:tr w:rsidR="00E82DF1" w14:paraId="13BF5A1E" w14:textId="77777777" w:rsidTr="009C68C7">
        <w:trPr>
          <w:trHeight w:val="350"/>
          <w:jc w:val="center"/>
        </w:trPr>
        <w:tc>
          <w:tcPr>
            <w:tcW w:w="9062" w:type="dxa"/>
            <w:vAlign w:val="center"/>
          </w:tcPr>
          <w:p w14:paraId="06C02104" w14:textId="7F353500" w:rsidR="00E82DF1" w:rsidRPr="00AB2C82" w:rsidRDefault="00E82DF1" w:rsidP="006C23F0">
            <w:pPr>
              <w:pStyle w:val="Lgende"/>
              <w:spacing w:after="0"/>
              <w:jc w:val="center"/>
              <w:rPr>
                <w:rFonts w:ascii="Calibri" w:eastAsia="Times New Roman" w:hAnsi="Calibri" w:cs="Times New Roman"/>
                <w:i w:val="0"/>
                <w:iCs w:val="0"/>
                <w:color w:val="auto"/>
                <w:sz w:val="22"/>
                <w:szCs w:val="20"/>
                <w:lang w:eastAsia="fr-FR"/>
              </w:rPr>
            </w:pPr>
            <w:bookmarkStart w:id="17" w:name="_Ref534621903"/>
            <w:r w:rsidRPr="00F6370B">
              <w:rPr>
                <w:rStyle w:val="shorttext"/>
                <w:rFonts w:ascii="Calibri" w:eastAsia="Times New Roman" w:hAnsi="Calibri" w:cs="Times New Roman"/>
                <w:i w:val="0"/>
                <w:iCs w:val="0"/>
                <w:color w:val="auto"/>
                <w:sz w:val="22"/>
                <w:szCs w:val="20"/>
                <w:lang w:eastAsia="fr-FR"/>
              </w:rPr>
              <w:t xml:space="preserve">Figure </w:t>
            </w:r>
            <w:r w:rsidR="007B73B8">
              <w:rPr>
                <w:rStyle w:val="shorttext"/>
                <w:rFonts w:ascii="Calibri" w:eastAsia="Times New Roman" w:hAnsi="Calibri" w:cs="Times New Roman"/>
                <w:i w:val="0"/>
                <w:iCs w:val="0"/>
                <w:color w:val="auto"/>
                <w:sz w:val="22"/>
                <w:szCs w:val="20"/>
                <w:lang w:eastAsia="fr-FR"/>
              </w:rPr>
              <w:fldChar w:fldCharType="begin"/>
            </w:r>
            <w:r w:rsidR="007B73B8">
              <w:rPr>
                <w:rStyle w:val="shorttext"/>
                <w:rFonts w:ascii="Calibri" w:eastAsia="Times New Roman" w:hAnsi="Calibri" w:cs="Times New Roman"/>
                <w:i w:val="0"/>
                <w:iCs w:val="0"/>
                <w:color w:val="auto"/>
                <w:sz w:val="22"/>
                <w:szCs w:val="20"/>
                <w:lang w:eastAsia="fr-FR"/>
              </w:rPr>
              <w:instrText xml:space="preserve"> STYLEREF 2 \s </w:instrText>
            </w:r>
            <w:r w:rsidR="007B73B8">
              <w:rPr>
                <w:rStyle w:val="shorttext"/>
                <w:rFonts w:ascii="Calibri" w:eastAsia="Times New Roman" w:hAnsi="Calibri" w:cs="Times New Roman"/>
                <w:i w:val="0"/>
                <w:iCs w:val="0"/>
                <w:color w:val="auto"/>
                <w:sz w:val="22"/>
                <w:szCs w:val="20"/>
                <w:lang w:eastAsia="fr-FR"/>
              </w:rPr>
              <w:fldChar w:fldCharType="separate"/>
            </w:r>
            <w:r w:rsidR="00D07291">
              <w:rPr>
                <w:rStyle w:val="shorttext"/>
                <w:rFonts w:ascii="Calibri" w:eastAsia="Times New Roman" w:hAnsi="Calibri" w:cs="Times New Roman"/>
                <w:i w:val="0"/>
                <w:iCs w:val="0"/>
                <w:noProof/>
                <w:color w:val="auto"/>
                <w:sz w:val="22"/>
                <w:szCs w:val="20"/>
                <w:lang w:eastAsia="fr-FR"/>
              </w:rPr>
              <w:t>1.1</w:t>
            </w:r>
            <w:r w:rsidR="007B73B8">
              <w:rPr>
                <w:rStyle w:val="shorttext"/>
                <w:rFonts w:ascii="Calibri" w:eastAsia="Times New Roman" w:hAnsi="Calibri" w:cs="Times New Roman"/>
                <w:i w:val="0"/>
                <w:iCs w:val="0"/>
                <w:color w:val="auto"/>
                <w:sz w:val="22"/>
                <w:szCs w:val="20"/>
                <w:lang w:eastAsia="fr-FR"/>
              </w:rPr>
              <w:fldChar w:fldCharType="end"/>
            </w:r>
            <w:r w:rsidR="007B73B8">
              <w:rPr>
                <w:rStyle w:val="shorttext"/>
                <w:rFonts w:ascii="Calibri" w:eastAsia="Times New Roman" w:hAnsi="Calibri" w:cs="Times New Roman"/>
                <w:i w:val="0"/>
                <w:iCs w:val="0"/>
                <w:color w:val="auto"/>
                <w:sz w:val="22"/>
                <w:szCs w:val="20"/>
                <w:lang w:eastAsia="fr-FR"/>
              </w:rPr>
              <w:noBreakHyphen/>
            </w:r>
            <w:r w:rsidR="007B73B8">
              <w:rPr>
                <w:rStyle w:val="shorttext"/>
                <w:rFonts w:ascii="Calibri" w:eastAsia="Times New Roman" w:hAnsi="Calibri" w:cs="Times New Roman"/>
                <w:i w:val="0"/>
                <w:iCs w:val="0"/>
                <w:color w:val="auto"/>
                <w:sz w:val="22"/>
                <w:szCs w:val="20"/>
                <w:lang w:eastAsia="fr-FR"/>
              </w:rPr>
              <w:fldChar w:fldCharType="begin"/>
            </w:r>
            <w:r w:rsidR="007B73B8">
              <w:rPr>
                <w:rStyle w:val="shorttext"/>
                <w:rFonts w:ascii="Calibri" w:eastAsia="Times New Roman" w:hAnsi="Calibri" w:cs="Times New Roman"/>
                <w:i w:val="0"/>
                <w:iCs w:val="0"/>
                <w:color w:val="auto"/>
                <w:sz w:val="22"/>
                <w:szCs w:val="20"/>
                <w:lang w:eastAsia="fr-FR"/>
              </w:rPr>
              <w:instrText xml:space="preserve"> SEQ Figure \* ARABIC \s 2 </w:instrText>
            </w:r>
            <w:r w:rsidR="007B73B8">
              <w:rPr>
                <w:rStyle w:val="shorttext"/>
                <w:rFonts w:ascii="Calibri" w:eastAsia="Times New Roman" w:hAnsi="Calibri" w:cs="Times New Roman"/>
                <w:i w:val="0"/>
                <w:iCs w:val="0"/>
                <w:color w:val="auto"/>
                <w:sz w:val="22"/>
                <w:szCs w:val="20"/>
                <w:lang w:eastAsia="fr-FR"/>
              </w:rPr>
              <w:fldChar w:fldCharType="separate"/>
            </w:r>
            <w:r w:rsidR="00D07291">
              <w:rPr>
                <w:rStyle w:val="shorttext"/>
                <w:rFonts w:ascii="Calibri" w:eastAsia="Times New Roman" w:hAnsi="Calibri" w:cs="Times New Roman"/>
                <w:i w:val="0"/>
                <w:iCs w:val="0"/>
                <w:noProof/>
                <w:color w:val="auto"/>
                <w:sz w:val="22"/>
                <w:szCs w:val="20"/>
                <w:lang w:eastAsia="fr-FR"/>
              </w:rPr>
              <w:t>2</w:t>
            </w:r>
            <w:r w:rsidR="007B73B8">
              <w:rPr>
                <w:rStyle w:val="shorttext"/>
                <w:rFonts w:ascii="Calibri" w:eastAsia="Times New Roman" w:hAnsi="Calibri" w:cs="Times New Roman"/>
                <w:i w:val="0"/>
                <w:iCs w:val="0"/>
                <w:color w:val="auto"/>
                <w:sz w:val="22"/>
                <w:szCs w:val="20"/>
                <w:lang w:eastAsia="fr-FR"/>
              </w:rPr>
              <w:fldChar w:fldCharType="end"/>
            </w:r>
            <w:bookmarkEnd w:id="17"/>
            <w:r w:rsidRPr="00F6370B">
              <w:rPr>
                <w:rStyle w:val="shorttext"/>
                <w:rFonts w:ascii="Calibri" w:eastAsia="Times New Roman" w:hAnsi="Calibri" w:cs="Times New Roman"/>
                <w:i w:val="0"/>
                <w:iCs w:val="0"/>
                <w:color w:val="auto"/>
                <w:sz w:val="22"/>
                <w:szCs w:val="20"/>
                <w:lang w:eastAsia="fr-FR"/>
              </w:rPr>
              <w:t xml:space="preserve"> : </w:t>
            </w:r>
            <w:r w:rsidR="006C23F0">
              <w:rPr>
                <w:rStyle w:val="shorttext"/>
                <w:rFonts w:ascii="Calibri" w:eastAsia="Times New Roman" w:hAnsi="Calibri" w:cs="Times New Roman"/>
                <w:i w:val="0"/>
                <w:iCs w:val="0"/>
                <w:color w:val="auto"/>
                <w:sz w:val="22"/>
                <w:szCs w:val="20"/>
                <w:lang w:eastAsia="fr-FR"/>
              </w:rPr>
              <w:t>I</w:t>
            </w:r>
            <w:r>
              <w:rPr>
                <w:rStyle w:val="shorttext"/>
                <w:rFonts w:ascii="Calibri" w:eastAsia="Times New Roman" w:hAnsi="Calibri" w:cs="Times New Roman"/>
                <w:i w:val="0"/>
                <w:iCs w:val="0"/>
                <w:color w:val="auto"/>
                <w:sz w:val="22"/>
                <w:szCs w:val="20"/>
                <w:lang w:eastAsia="fr-FR"/>
              </w:rPr>
              <w:t>llustration de l’effet Newkirk</w:t>
            </w:r>
          </w:p>
        </w:tc>
      </w:tr>
    </w:tbl>
    <w:p w14:paraId="52217323" w14:textId="77777777" w:rsidR="00F36743" w:rsidRDefault="00F36743" w:rsidP="00F36743"/>
    <w:p w14:paraId="79250BD2" w14:textId="75E4178B" w:rsidR="00F36743" w:rsidRDefault="00F36743" w:rsidP="00574A41">
      <w:pPr>
        <w:spacing w:line="360" w:lineRule="auto"/>
        <w:ind w:firstLine="708"/>
      </w:pPr>
      <w:r>
        <w:t xml:space="preserve">Une explication claire du caractère spiral de ces vibrations et cohérente avec la </w:t>
      </w:r>
      <w:r w:rsidRPr="00E95F4B">
        <w:rPr>
          <w:b/>
        </w:rPr>
        <w:fldChar w:fldCharType="begin"/>
      </w:r>
      <w:r w:rsidRPr="00E95F4B">
        <w:rPr>
          <w:b/>
        </w:rPr>
        <w:instrText xml:space="preserve"> REF _Ref534621765 \h </w:instrText>
      </w:r>
      <w:r w:rsidRPr="00E95F4B">
        <w:rPr>
          <w:b/>
        </w:rPr>
      </w:r>
      <w:r w:rsidR="00E95F4B" w:rsidRPr="00E95F4B">
        <w:rPr>
          <w:b/>
        </w:rPr>
        <w:instrText xml:space="preserve"> \* MERGEFORMAT </w:instrText>
      </w:r>
      <w:r w:rsidRPr="00E95F4B">
        <w:rPr>
          <w:b/>
        </w:rPr>
        <w:fldChar w:fldCharType="separate"/>
      </w:r>
      <w:r w:rsidR="00D07291" w:rsidRPr="00D07291">
        <w:rPr>
          <w:rStyle w:val="shorttext"/>
          <w:b/>
        </w:rPr>
        <w:t xml:space="preserve">Figure </w:t>
      </w:r>
      <w:r w:rsidR="00D07291" w:rsidRPr="00D07291">
        <w:rPr>
          <w:rStyle w:val="shorttext"/>
          <w:b/>
          <w:iCs/>
          <w:noProof/>
        </w:rPr>
        <w:t>1.1</w:t>
      </w:r>
      <w:r w:rsidR="00D07291" w:rsidRPr="00D07291">
        <w:rPr>
          <w:rStyle w:val="shorttext"/>
          <w:b/>
          <w:iCs/>
          <w:noProof/>
        </w:rPr>
        <w:noBreakHyphen/>
        <w:t>1</w:t>
      </w:r>
      <w:r w:rsidRPr="00E95F4B">
        <w:rPr>
          <w:b/>
        </w:rPr>
        <w:fldChar w:fldCharType="end"/>
      </w:r>
      <w:r w:rsidRPr="00E95F4B">
        <w:rPr>
          <w:b/>
        </w:rPr>
        <w:t xml:space="preserve"> </w:t>
      </w:r>
      <w:r>
        <w:t xml:space="preserve">est donné par </w:t>
      </w:r>
      <w:proofErr w:type="spellStart"/>
      <w:r w:rsidRPr="00CF18C1">
        <w:t>Muszynska</w:t>
      </w:r>
      <w:proofErr w:type="spellEnd"/>
      <w:r>
        <w:t xml:space="preserve"> </w:t>
      </w:r>
      <w:r w:rsidRPr="00CF18C1">
        <w:rPr>
          <w:rStyle w:val="shorttext"/>
          <w:b/>
          <w:iCs/>
        </w:rPr>
        <w:fldChar w:fldCharType="begin"/>
      </w:r>
      <w:r w:rsidRPr="00CF18C1">
        <w:rPr>
          <w:rStyle w:val="shorttext"/>
          <w:b/>
          <w:iCs/>
        </w:rPr>
        <w:instrText xml:space="preserve"> REF _Ref534796769 \r \h  \* MERGEFORMAT </w:instrText>
      </w:r>
      <w:r w:rsidRPr="00CF18C1">
        <w:rPr>
          <w:rStyle w:val="shorttext"/>
          <w:b/>
          <w:iCs/>
        </w:rPr>
      </w:r>
      <w:r w:rsidRPr="00CF18C1">
        <w:rPr>
          <w:rStyle w:val="shorttext"/>
          <w:b/>
          <w:iCs/>
        </w:rPr>
        <w:fldChar w:fldCharType="separate"/>
      </w:r>
      <w:r w:rsidR="00D07291">
        <w:rPr>
          <w:rStyle w:val="shorttext"/>
          <w:b/>
          <w:iCs/>
        </w:rPr>
        <w:t>[11]</w:t>
      </w:r>
      <w:r w:rsidRPr="00CF18C1">
        <w:rPr>
          <w:rStyle w:val="shorttext"/>
          <w:b/>
          <w:iCs/>
        </w:rPr>
        <w:fldChar w:fldCharType="end"/>
      </w:r>
      <w:r>
        <w:rPr>
          <w:rStyle w:val="shorttext"/>
          <w:b/>
          <w:iCs/>
        </w:rPr>
        <w:t xml:space="preserve">. </w:t>
      </w:r>
      <w:r>
        <w:rPr>
          <w:rStyle w:val="shorttext"/>
          <w:iCs/>
        </w:rPr>
        <w:t xml:space="preserve">La </w:t>
      </w:r>
      <w:r w:rsidRPr="00DC28A6">
        <w:rPr>
          <w:rStyle w:val="shorttext"/>
          <w:b/>
          <w:iCs/>
        </w:rPr>
        <w:fldChar w:fldCharType="begin"/>
      </w:r>
      <w:r w:rsidRPr="00DC28A6">
        <w:rPr>
          <w:rStyle w:val="shorttext"/>
          <w:b/>
          <w:iCs/>
        </w:rPr>
        <w:instrText xml:space="preserve"> REF _Ref534797277 \h  \* MERGEFORMAT </w:instrText>
      </w:r>
      <w:r w:rsidRPr="00DC28A6">
        <w:rPr>
          <w:rStyle w:val="shorttext"/>
          <w:b/>
          <w:iCs/>
        </w:rPr>
      </w:r>
      <w:r w:rsidRPr="00DC28A6">
        <w:rPr>
          <w:rStyle w:val="shorttext"/>
          <w:b/>
          <w:iCs/>
        </w:rPr>
        <w:fldChar w:fldCharType="separate"/>
      </w:r>
      <w:r w:rsidR="00D07291" w:rsidRPr="00D07291">
        <w:rPr>
          <w:rStyle w:val="shorttext"/>
          <w:b/>
          <w:iCs/>
        </w:rPr>
        <w:t xml:space="preserve">Figure </w:t>
      </w:r>
      <w:r w:rsidR="00D07291" w:rsidRPr="00D07291">
        <w:rPr>
          <w:rStyle w:val="shorttext"/>
          <w:b/>
          <w:iCs/>
          <w:noProof/>
        </w:rPr>
        <w:t>1.1</w:t>
      </w:r>
      <w:r w:rsidR="00D07291" w:rsidRPr="00D07291">
        <w:rPr>
          <w:rStyle w:val="shorttext"/>
          <w:b/>
          <w:iCs/>
          <w:noProof/>
        </w:rPr>
        <w:noBreakHyphen/>
      </w:r>
      <w:r w:rsidR="00D07291" w:rsidRPr="00D07291">
        <w:rPr>
          <w:rStyle w:val="shorttext"/>
          <w:b/>
          <w:iCs/>
          <w:noProof/>
        </w:rPr>
        <w:t>3</w:t>
      </w:r>
      <w:r w:rsidRPr="00DC28A6">
        <w:rPr>
          <w:rStyle w:val="shorttext"/>
          <w:b/>
          <w:iCs/>
        </w:rPr>
        <w:fldChar w:fldCharType="end"/>
      </w:r>
      <w:r>
        <w:rPr>
          <w:rStyle w:val="shorttext"/>
          <w:b/>
          <w:iCs/>
        </w:rPr>
        <w:t>a</w:t>
      </w:r>
      <w:r>
        <w:rPr>
          <w:rStyle w:val="shorttext"/>
          <w:iCs/>
        </w:rPr>
        <w:t xml:space="preserve">, montre le point haut (le point </w:t>
      </w:r>
      <w:r w:rsidR="00340CCA">
        <w:rPr>
          <w:rStyle w:val="shorttext"/>
          <w:iCs/>
        </w:rPr>
        <w:t xml:space="preserve">où le jeu </w:t>
      </w:r>
      <w:r>
        <w:rPr>
          <w:rStyle w:val="shorttext"/>
          <w:iCs/>
        </w:rPr>
        <w:t>est minimale et a lieu le contact « faible » entre le rotor et le stator) et le balourd mécanique (le point lourd). Pour une vitesse de rotation en dessous du mode propre</w:t>
      </w:r>
      <w:r w:rsidR="006F2254">
        <w:rPr>
          <w:rStyle w:val="shorttext"/>
          <w:iCs/>
        </w:rPr>
        <w:t xml:space="preserve"> de flexion</w:t>
      </w:r>
      <w:r>
        <w:rPr>
          <w:rStyle w:val="shorttext"/>
          <w:iCs/>
        </w:rPr>
        <w:t xml:space="preserve">, le déphasage entre le point lourd et le point haut </w:t>
      </w:r>
      <w:r w:rsidR="004F6347">
        <w:rPr>
          <w:rStyle w:val="shorttext"/>
          <w:iCs/>
        </w:rPr>
        <w:t>est</w:t>
      </w:r>
      <m:oMath>
        <m:r>
          <w:rPr>
            <w:rStyle w:val="shorttext"/>
            <w:rFonts w:ascii="Cambria Math" w:hAnsi="Cambria Math"/>
          </w:rPr>
          <m:t xml:space="preserve"> </m:t>
        </m:r>
        <m:sSub>
          <m:sSubPr>
            <m:ctrlPr>
              <w:rPr>
                <w:rStyle w:val="shorttext"/>
                <w:rFonts w:ascii="Cambria Math" w:hAnsi="Cambria Math"/>
                <w:i/>
                <w:iCs/>
              </w:rPr>
            </m:ctrlPr>
          </m:sSubPr>
          <m:e>
            <m:r>
              <w:rPr>
                <w:rStyle w:val="shorttext"/>
                <w:rFonts w:ascii="Cambria Math" w:hAnsi="Cambria Math"/>
              </w:rPr>
              <m:t>β</m:t>
            </m:r>
          </m:e>
          <m:sub>
            <m:r>
              <w:rPr>
                <w:rStyle w:val="shorttext"/>
                <w:rFonts w:ascii="Cambria Math" w:hAnsi="Cambria Math"/>
              </w:rPr>
              <m:t>0</m:t>
            </m:r>
          </m:sub>
        </m:sSub>
        <m:r>
          <w:rPr>
            <w:rStyle w:val="shorttext"/>
            <w:rFonts w:ascii="Cambria Math" w:hAnsi="Cambria Math"/>
          </w:rPr>
          <m:t>&lt;</m:t>
        </m:r>
        <m:f>
          <m:fPr>
            <m:type m:val="lin"/>
            <m:ctrlPr>
              <w:rPr>
                <w:rStyle w:val="shorttext"/>
                <w:rFonts w:ascii="Cambria Math" w:hAnsi="Cambria Math"/>
                <w:i/>
                <w:iCs/>
              </w:rPr>
            </m:ctrlPr>
          </m:fPr>
          <m:num>
            <m:r>
              <w:rPr>
                <w:rStyle w:val="shorttext"/>
                <w:rFonts w:ascii="Cambria Math" w:hAnsi="Cambria Math"/>
              </w:rPr>
              <m:t>π</m:t>
            </m:r>
          </m:num>
          <m:den>
            <m:r>
              <w:rPr>
                <w:rStyle w:val="shorttext"/>
                <w:rFonts w:ascii="Cambria Math" w:hAnsi="Cambria Math"/>
              </w:rPr>
              <m:t>2</m:t>
            </m:r>
          </m:den>
        </m:f>
      </m:oMath>
      <w:r>
        <w:rPr>
          <w:rStyle w:val="shorttext"/>
          <w:iCs/>
        </w:rPr>
        <w:t xml:space="preserve">. L’amplitude des vibrations synchrones </w:t>
      </w:r>
      <w:r w:rsidR="004F6347">
        <w:rPr>
          <w:rStyle w:val="shorttext"/>
          <w:iCs/>
        </w:rPr>
        <w:t>est</w:t>
      </w:r>
      <m:oMath>
        <m:r>
          <w:rPr>
            <w:rStyle w:val="shorttext"/>
            <w:rFonts w:ascii="Cambria Math" w:hAnsi="Cambria Math"/>
          </w:rPr>
          <m:t xml:space="preserve"> </m:t>
        </m:r>
        <m:r>
          <w:rPr>
            <w:rStyle w:val="shorttext"/>
            <w:rFonts w:ascii="Cambria Math" w:hAnsi="Cambria Math"/>
          </w:rPr>
          <m:t>B</m:t>
        </m:r>
      </m:oMath>
      <w:r>
        <w:rPr>
          <w:rStyle w:val="shorttext"/>
        </w:rPr>
        <w:t>.</w:t>
      </w:r>
      <w:r>
        <w:rPr>
          <w:rStyle w:val="shorttext"/>
          <w:iCs/>
        </w:rPr>
        <w:t xml:space="preserve"> Suite au frottement « faible » entre le rotor et le stator, la température du rotor au point haut augmente (</w:t>
      </w:r>
      <w:r w:rsidRPr="00DC28A6">
        <w:rPr>
          <w:rStyle w:val="shorttext"/>
          <w:b/>
          <w:iCs/>
        </w:rPr>
        <w:fldChar w:fldCharType="begin"/>
      </w:r>
      <w:r w:rsidRPr="00DC28A6">
        <w:rPr>
          <w:rStyle w:val="shorttext"/>
          <w:b/>
          <w:iCs/>
        </w:rPr>
        <w:instrText xml:space="preserve"> REF _Ref534797277 \h  \* MERGEFORMAT </w:instrText>
      </w:r>
      <w:r w:rsidRPr="00DC28A6">
        <w:rPr>
          <w:rStyle w:val="shorttext"/>
          <w:b/>
          <w:iCs/>
        </w:rPr>
      </w:r>
      <w:r w:rsidRPr="00DC28A6">
        <w:rPr>
          <w:rStyle w:val="shorttext"/>
          <w:b/>
          <w:iCs/>
        </w:rPr>
        <w:fldChar w:fldCharType="separate"/>
      </w:r>
      <w:r w:rsidR="00D07291" w:rsidRPr="00D07291">
        <w:rPr>
          <w:rStyle w:val="shorttext"/>
          <w:b/>
          <w:iCs/>
        </w:rPr>
        <w:t xml:space="preserve">Figure </w:t>
      </w:r>
      <w:r w:rsidR="00D07291" w:rsidRPr="00D07291">
        <w:rPr>
          <w:rStyle w:val="shorttext"/>
          <w:b/>
          <w:iCs/>
          <w:noProof/>
        </w:rPr>
        <w:t>1.1</w:t>
      </w:r>
      <w:r w:rsidR="00D07291" w:rsidRPr="00D07291">
        <w:rPr>
          <w:rStyle w:val="shorttext"/>
          <w:b/>
          <w:iCs/>
          <w:noProof/>
        </w:rPr>
        <w:noBreakHyphen/>
      </w:r>
      <w:r w:rsidR="00D07291" w:rsidRPr="00D07291">
        <w:rPr>
          <w:rStyle w:val="shorttext"/>
          <w:b/>
          <w:iCs/>
          <w:noProof/>
        </w:rPr>
        <w:t>3</w:t>
      </w:r>
      <w:r w:rsidRPr="00DC28A6">
        <w:rPr>
          <w:rStyle w:val="shorttext"/>
          <w:b/>
          <w:iCs/>
        </w:rPr>
        <w:fldChar w:fldCharType="end"/>
      </w:r>
      <w:r>
        <w:rPr>
          <w:rStyle w:val="shorttext"/>
          <w:b/>
          <w:iCs/>
        </w:rPr>
        <w:t>b</w:t>
      </w:r>
      <w:r>
        <w:rPr>
          <w:rStyle w:val="shorttext"/>
          <w:iCs/>
        </w:rPr>
        <w:t>). Le point haut est alors aussi le point chaud du rotor et le point diamétralement opposé est le point froid. La différence de température entre le point chaud et le point froid conduit à la déformation élastique du rotor. Pour un rotor dont le premier mode propre élastique est représentée sur la</w:t>
      </w:r>
      <w:del w:id="18" w:author="ZHANG Silun" w:date="2019-01-14T15:37:00Z">
        <w:r w:rsidDel="008157BF">
          <w:rPr>
            <w:rStyle w:val="shorttext"/>
            <w:iCs/>
          </w:rPr>
          <w:delText xml:space="preserve"> </w:delText>
        </w:r>
        <w:r w:rsidDel="008157BF">
          <w:fldChar w:fldCharType="begin"/>
        </w:r>
        <w:r w:rsidDel="008157BF">
          <w:delInstrText xml:space="preserve"> REF _Ref534621765 \h </w:delInstrText>
        </w:r>
        <w:r w:rsidDel="008157BF">
          <w:fldChar w:fldCharType="separate"/>
        </w:r>
        <w:r w:rsidR="00574A41" w:rsidRPr="00A211B2" w:rsidDel="008157BF">
          <w:rPr>
            <w:rStyle w:val="shorttext"/>
          </w:rPr>
          <w:delText xml:space="preserve">Figure </w:delText>
        </w:r>
        <w:r w:rsidR="00574A41" w:rsidDel="008157BF">
          <w:rPr>
            <w:rStyle w:val="shorttext"/>
            <w:i/>
            <w:iCs/>
            <w:noProof/>
          </w:rPr>
          <w:delText>1.1</w:delText>
        </w:r>
        <w:r w:rsidR="00574A41" w:rsidDel="008157BF">
          <w:rPr>
            <w:rStyle w:val="shorttext"/>
          </w:rPr>
          <w:noBreakHyphen/>
        </w:r>
        <w:r w:rsidR="00574A41" w:rsidDel="008157BF">
          <w:rPr>
            <w:rStyle w:val="shorttext"/>
            <w:i/>
            <w:iCs/>
            <w:noProof/>
          </w:rPr>
          <w:delText>1</w:delText>
        </w:r>
        <w:r w:rsidDel="008157BF">
          <w:fldChar w:fldCharType="end"/>
        </w:r>
      </w:del>
      <w:ins w:id="19" w:author="ZHANG Silun" w:date="2019-01-14T15:37:00Z">
        <w:r w:rsidR="008157BF">
          <w:t xml:space="preserve"> </w:t>
        </w:r>
      </w:ins>
      <w:ins w:id="20" w:author="ZHANG Silun" w:date="2019-01-14T15:38:00Z">
        <w:r w:rsidR="008157BF" w:rsidRPr="008157BF">
          <w:rPr>
            <w:b/>
            <w:rPrChange w:id="21" w:author="ZHANG Silun" w:date="2019-01-14T15:38:00Z">
              <w:rPr/>
            </w:rPrChange>
          </w:rPr>
          <w:fldChar w:fldCharType="begin"/>
        </w:r>
        <w:r w:rsidR="008157BF" w:rsidRPr="008157BF">
          <w:rPr>
            <w:b/>
            <w:rPrChange w:id="22" w:author="ZHANG Silun" w:date="2019-01-14T15:38:00Z">
              <w:rPr/>
            </w:rPrChange>
          </w:rPr>
          <w:instrText xml:space="preserve"> REF _Ref534621903 \h </w:instrText>
        </w:r>
        <w:r w:rsidR="008157BF" w:rsidRPr="008157BF">
          <w:rPr>
            <w:b/>
            <w:rPrChange w:id="23" w:author="ZHANG Silun" w:date="2019-01-14T15:38:00Z">
              <w:rPr/>
            </w:rPrChange>
          </w:rPr>
        </w:r>
      </w:ins>
      <w:r w:rsidR="008157BF" w:rsidRPr="008157BF">
        <w:rPr>
          <w:b/>
          <w:rPrChange w:id="24" w:author="ZHANG Silun" w:date="2019-01-14T15:38:00Z">
            <w:rPr>
              <w:b/>
            </w:rPr>
          </w:rPrChange>
        </w:rPr>
        <w:instrText xml:space="preserve"> \* MERGEFORMAT </w:instrText>
      </w:r>
      <w:r w:rsidR="008157BF" w:rsidRPr="008157BF">
        <w:rPr>
          <w:b/>
          <w:rPrChange w:id="25" w:author="ZHANG Silun" w:date="2019-01-14T15:38:00Z">
            <w:rPr/>
          </w:rPrChange>
        </w:rPr>
        <w:fldChar w:fldCharType="separate"/>
      </w:r>
      <w:r w:rsidR="00D07291" w:rsidRPr="00D07291">
        <w:rPr>
          <w:rStyle w:val="shorttext"/>
          <w:b/>
        </w:rPr>
        <w:t xml:space="preserve">Figure </w:t>
      </w:r>
      <w:r w:rsidR="00D07291" w:rsidRPr="00D07291">
        <w:rPr>
          <w:rStyle w:val="shorttext"/>
          <w:b/>
          <w:iCs/>
          <w:noProof/>
        </w:rPr>
        <w:t>1.1</w:t>
      </w:r>
      <w:r w:rsidR="00D07291" w:rsidRPr="00D07291">
        <w:rPr>
          <w:rStyle w:val="shorttext"/>
          <w:b/>
          <w:iCs/>
          <w:noProof/>
        </w:rPr>
        <w:noBreakHyphen/>
        <w:t>2</w:t>
      </w:r>
      <w:ins w:id="26" w:author="ZHANG Silun" w:date="2019-01-14T15:38:00Z">
        <w:r w:rsidR="008157BF" w:rsidRPr="008157BF">
          <w:rPr>
            <w:b/>
            <w:rPrChange w:id="27" w:author="ZHANG Silun" w:date="2019-01-14T15:38:00Z">
              <w:rPr/>
            </w:rPrChange>
          </w:rPr>
          <w:fldChar w:fldCharType="end"/>
        </w:r>
      </w:ins>
      <w:r>
        <w:t xml:space="preserve">, la déformation thermique conduit à un balourd thermique </w:t>
      </w:r>
      <m:oMath>
        <m:sSub>
          <m:sSubPr>
            <m:ctrlPr>
              <w:rPr>
                <w:rStyle w:val="shorttext"/>
                <w:rFonts w:ascii="Cambria Math" w:hAnsi="Cambria Math"/>
                <w:i/>
                <w:iCs/>
              </w:rPr>
            </m:ctrlPr>
          </m:sSubPr>
          <m:e>
            <m:r>
              <w:rPr>
                <w:rStyle w:val="shorttext"/>
                <w:rFonts w:ascii="Cambria Math" w:hAnsi="Cambria Math"/>
              </w:rPr>
              <m:t>F</m:t>
            </m:r>
          </m:e>
          <m:sub>
            <m:r>
              <w:rPr>
                <w:rStyle w:val="shorttext"/>
                <w:rFonts w:ascii="Cambria Math" w:hAnsi="Cambria Math"/>
              </w:rPr>
              <m:t>Uth</m:t>
            </m:r>
          </m:sub>
        </m:sSub>
      </m:oMath>
      <w:r>
        <w:rPr>
          <w:rStyle w:val="shorttext"/>
          <w:iCs/>
        </w:rPr>
        <w:t xml:space="preserve"> </w:t>
      </w:r>
      <w:r>
        <w:t>orienté dans la direction du point chaud (</w:t>
      </w:r>
      <w:r w:rsidRPr="00DC28A6">
        <w:rPr>
          <w:rStyle w:val="shorttext"/>
          <w:b/>
          <w:iCs/>
        </w:rPr>
        <w:fldChar w:fldCharType="begin"/>
      </w:r>
      <w:r w:rsidRPr="00DC28A6">
        <w:rPr>
          <w:rStyle w:val="shorttext"/>
          <w:b/>
          <w:iCs/>
        </w:rPr>
        <w:instrText xml:space="preserve"> REF _Ref534797277 \h  \* MERGEFORMAT </w:instrText>
      </w:r>
      <w:r w:rsidRPr="00DC28A6">
        <w:rPr>
          <w:rStyle w:val="shorttext"/>
          <w:b/>
          <w:iCs/>
        </w:rPr>
      </w:r>
      <w:r w:rsidRPr="00DC28A6">
        <w:rPr>
          <w:rStyle w:val="shorttext"/>
          <w:b/>
          <w:iCs/>
        </w:rPr>
        <w:fldChar w:fldCharType="separate"/>
      </w:r>
      <w:r w:rsidR="00D07291" w:rsidRPr="00D07291">
        <w:rPr>
          <w:rStyle w:val="shorttext"/>
          <w:b/>
          <w:iCs/>
        </w:rPr>
        <w:t xml:space="preserve">Figure </w:t>
      </w:r>
      <w:r w:rsidR="00D07291" w:rsidRPr="00D07291">
        <w:rPr>
          <w:rStyle w:val="shorttext"/>
          <w:b/>
          <w:iCs/>
          <w:noProof/>
        </w:rPr>
        <w:t>1.1</w:t>
      </w:r>
      <w:r w:rsidR="00D07291" w:rsidRPr="00D07291">
        <w:rPr>
          <w:rStyle w:val="shorttext"/>
          <w:b/>
          <w:iCs/>
          <w:noProof/>
        </w:rPr>
        <w:noBreakHyphen/>
      </w:r>
      <w:r w:rsidR="00D07291" w:rsidRPr="00D07291">
        <w:rPr>
          <w:rStyle w:val="shorttext"/>
          <w:b/>
          <w:iCs/>
          <w:noProof/>
        </w:rPr>
        <w:t>3</w:t>
      </w:r>
      <w:r w:rsidRPr="00DC28A6">
        <w:rPr>
          <w:rStyle w:val="shorttext"/>
          <w:b/>
          <w:iCs/>
        </w:rPr>
        <w:fldChar w:fldCharType="end"/>
      </w:r>
      <w:r>
        <w:rPr>
          <w:rStyle w:val="shorttext"/>
          <w:b/>
          <w:iCs/>
        </w:rPr>
        <w:t>c</w:t>
      </w:r>
      <w:r>
        <w:t>). La somme vectorielle des balourds mécanique et thermique conduit à un balourd total augmenté. L’amplitude de la réponse du rotor au balourd (total) va augmenter mais,</w:t>
      </w:r>
      <w:r w:rsidRPr="00B01964">
        <w:t xml:space="preserve"> </w:t>
      </w:r>
      <w:r>
        <w:t xml:space="preserve">comme la vitesse de rotation </w:t>
      </w:r>
      <m:oMath>
        <m:r>
          <w:rPr>
            <w:rStyle w:val="shorttext"/>
            <w:rFonts w:ascii="Cambria Math" w:hAnsi="Cambria Math"/>
          </w:rPr>
          <m:t>Ω</m:t>
        </m:r>
      </m:oMath>
      <w:r>
        <w:t xml:space="preserve"> est constante, la phase entre le point haut et le balourd (total) doit </w:t>
      </w:r>
      <w:r>
        <w:lastRenderedPageBreak/>
        <w:t>rester toujours égale à</w:t>
      </w:r>
      <m:oMath>
        <m:r>
          <w:rPr>
            <w:rFonts w:ascii="Cambria Math" w:hAnsi="Cambria Math"/>
          </w:rPr>
          <m:t xml:space="preserve"> </m:t>
        </m:r>
        <m:sSub>
          <m:sSubPr>
            <m:ctrlPr>
              <w:rPr>
                <w:rStyle w:val="shorttext"/>
                <w:rFonts w:ascii="Cambria Math" w:hAnsi="Cambria Math"/>
                <w:i/>
                <w:iCs/>
              </w:rPr>
            </m:ctrlPr>
          </m:sSubPr>
          <m:e>
            <m:r>
              <w:rPr>
                <w:rStyle w:val="shorttext"/>
                <w:rFonts w:ascii="Cambria Math" w:hAnsi="Cambria Math"/>
              </w:rPr>
              <m:t>β</m:t>
            </m:r>
          </m:e>
          <m:sub>
            <m:r>
              <w:rPr>
                <w:rStyle w:val="shorttext"/>
                <w:rFonts w:ascii="Cambria Math" w:hAnsi="Cambria Math"/>
              </w:rPr>
              <m:t>0</m:t>
            </m:r>
          </m:sub>
        </m:sSub>
      </m:oMath>
      <w:r>
        <w:rPr>
          <w:rStyle w:val="shorttext"/>
          <w:iCs/>
        </w:rPr>
        <w:t xml:space="preserve">. Ceci n’est possible que si le vecteur de balourd total subit une rotation du même sens que la vitesse de </w:t>
      </w:r>
      <w:r w:rsidR="002F233A">
        <w:rPr>
          <w:rStyle w:val="shorttext"/>
          <w:iCs/>
        </w:rPr>
        <w:t>rotation</w:t>
      </w:r>
      <m:oMath>
        <m:r>
          <w:rPr>
            <w:rStyle w:val="shorttext"/>
            <w:rFonts w:ascii="Cambria Math" w:hAnsi="Cambria Math"/>
          </w:rPr>
          <m:t xml:space="preserve"> </m:t>
        </m:r>
        <m:r>
          <w:rPr>
            <w:rStyle w:val="shorttext"/>
            <w:rFonts w:ascii="Cambria Math" w:hAnsi="Cambria Math"/>
          </w:rPr>
          <m:t>Ω</m:t>
        </m:r>
      </m:oMath>
      <w:r>
        <w:rPr>
          <w:rStyle w:val="shorttext"/>
        </w:rPr>
        <w:t xml:space="preserve">, comme montré sur la </w:t>
      </w:r>
      <w:r w:rsidRPr="00DC28A6">
        <w:rPr>
          <w:rStyle w:val="shorttext"/>
          <w:b/>
          <w:iCs/>
        </w:rPr>
        <w:fldChar w:fldCharType="begin"/>
      </w:r>
      <w:r w:rsidRPr="00DC28A6">
        <w:rPr>
          <w:rStyle w:val="shorttext"/>
          <w:b/>
          <w:iCs/>
        </w:rPr>
        <w:instrText xml:space="preserve"> REF _Ref534797277 \h  \* MERGEFORMAT </w:instrText>
      </w:r>
      <w:r w:rsidRPr="00DC28A6">
        <w:rPr>
          <w:rStyle w:val="shorttext"/>
          <w:b/>
          <w:iCs/>
        </w:rPr>
      </w:r>
      <w:r w:rsidRPr="00DC28A6">
        <w:rPr>
          <w:rStyle w:val="shorttext"/>
          <w:b/>
          <w:iCs/>
        </w:rPr>
        <w:fldChar w:fldCharType="separate"/>
      </w:r>
      <w:r w:rsidR="00D07291" w:rsidRPr="00D07291">
        <w:rPr>
          <w:rStyle w:val="shorttext"/>
          <w:b/>
          <w:iCs/>
        </w:rPr>
        <w:t xml:space="preserve">Figure </w:t>
      </w:r>
      <w:r w:rsidR="00D07291" w:rsidRPr="00D07291">
        <w:rPr>
          <w:rStyle w:val="shorttext"/>
          <w:b/>
          <w:iCs/>
          <w:noProof/>
        </w:rPr>
        <w:t>1.1</w:t>
      </w:r>
      <w:r w:rsidR="00D07291" w:rsidRPr="00D07291">
        <w:rPr>
          <w:rStyle w:val="shorttext"/>
          <w:b/>
          <w:iCs/>
          <w:noProof/>
        </w:rPr>
        <w:noBreakHyphen/>
      </w:r>
      <w:r w:rsidR="00D07291" w:rsidRPr="00D07291">
        <w:rPr>
          <w:rStyle w:val="shorttext"/>
          <w:b/>
          <w:iCs/>
          <w:noProof/>
        </w:rPr>
        <w:t>3</w:t>
      </w:r>
      <w:r w:rsidRPr="00DC28A6">
        <w:rPr>
          <w:rStyle w:val="shorttext"/>
          <w:b/>
          <w:iCs/>
        </w:rPr>
        <w:fldChar w:fldCharType="end"/>
      </w:r>
      <w:r>
        <w:rPr>
          <w:rStyle w:val="shorttext"/>
          <w:b/>
          <w:iCs/>
        </w:rPr>
        <w:t xml:space="preserve">d. </w:t>
      </w:r>
      <w:r w:rsidRPr="00B01964">
        <w:rPr>
          <w:rStyle w:val="shorttext"/>
          <w:iCs/>
        </w:rPr>
        <w:t xml:space="preserve">Un capteur de déplacement </w:t>
      </w:r>
      <w:r>
        <w:rPr>
          <w:rStyle w:val="shorttext"/>
          <w:iCs/>
        </w:rPr>
        <w:t>va enregistrer une augmentation continue de l’amplitude de la vibration synchrone et une modification continue du déphasage par rapport à une référence fixée sur le rotor. Pour la déformée modale représenté sur la</w:t>
      </w:r>
      <w:del w:id="28" w:author="ZHANG Silun" w:date="2019-01-14T15:40:00Z">
        <w:r w:rsidDel="008030F3">
          <w:rPr>
            <w:rStyle w:val="shorttext"/>
            <w:iCs/>
          </w:rPr>
          <w:delText xml:space="preserve"> </w:delText>
        </w:r>
        <w:r w:rsidDel="008030F3">
          <w:fldChar w:fldCharType="begin"/>
        </w:r>
        <w:r w:rsidDel="008030F3">
          <w:delInstrText xml:space="preserve"> REF _Ref534621765 \h </w:delInstrText>
        </w:r>
        <w:r w:rsidDel="008030F3">
          <w:fldChar w:fldCharType="separate"/>
        </w:r>
        <w:r w:rsidR="00574A41" w:rsidRPr="00A211B2" w:rsidDel="008030F3">
          <w:rPr>
            <w:rStyle w:val="shorttext"/>
          </w:rPr>
          <w:delText xml:space="preserve">Figure </w:delText>
        </w:r>
        <w:r w:rsidR="00574A41" w:rsidDel="008030F3">
          <w:rPr>
            <w:rStyle w:val="shorttext"/>
            <w:i/>
            <w:iCs/>
            <w:noProof/>
          </w:rPr>
          <w:delText>1.1</w:delText>
        </w:r>
        <w:r w:rsidR="00574A41" w:rsidDel="008030F3">
          <w:rPr>
            <w:rStyle w:val="shorttext"/>
          </w:rPr>
          <w:noBreakHyphen/>
        </w:r>
        <w:r w:rsidR="00574A41" w:rsidDel="008030F3">
          <w:rPr>
            <w:rStyle w:val="shorttext"/>
            <w:i/>
            <w:iCs/>
            <w:noProof/>
          </w:rPr>
          <w:delText>1</w:delText>
        </w:r>
        <w:r w:rsidDel="008030F3">
          <w:fldChar w:fldCharType="end"/>
        </w:r>
      </w:del>
      <w:ins w:id="29" w:author="ZHANG Silun" w:date="2019-01-14T15:40:00Z">
        <w:r w:rsidR="008030F3">
          <w:t xml:space="preserve"> </w:t>
        </w:r>
        <w:r w:rsidR="008030F3" w:rsidRPr="008030F3">
          <w:rPr>
            <w:b/>
            <w:rPrChange w:id="30" w:author="ZHANG Silun" w:date="2019-01-14T15:41:00Z">
              <w:rPr/>
            </w:rPrChange>
          </w:rPr>
          <w:fldChar w:fldCharType="begin"/>
        </w:r>
        <w:r w:rsidR="008030F3" w:rsidRPr="008030F3">
          <w:rPr>
            <w:b/>
            <w:rPrChange w:id="31" w:author="ZHANG Silun" w:date="2019-01-14T15:41:00Z">
              <w:rPr/>
            </w:rPrChange>
          </w:rPr>
          <w:instrText xml:space="preserve"> REF _Ref534621903 \h </w:instrText>
        </w:r>
        <w:r w:rsidR="008030F3" w:rsidRPr="008030F3">
          <w:rPr>
            <w:b/>
            <w:rPrChange w:id="32" w:author="ZHANG Silun" w:date="2019-01-14T15:41:00Z">
              <w:rPr/>
            </w:rPrChange>
          </w:rPr>
        </w:r>
      </w:ins>
      <w:r w:rsidR="008030F3" w:rsidRPr="008030F3">
        <w:rPr>
          <w:b/>
          <w:rPrChange w:id="33" w:author="ZHANG Silun" w:date="2019-01-14T15:41:00Z">
            <w:rPr>
              <w:b/>
            </w:rPr>
          </w:rPrChange>
        </w:rPr>
        <w:instrText xml:space="preserve"> \* MERGEFORMAT </w:instrText>
      </w:r>
      <w:r w:rsidR="008030F3" w:rsidRPr="008030F3">
        <w:rPr>
          <w:b/>
          <w:rPrChange w:id="34" w:author="ZHANG Silun" w:date="2019-01-14T15:41:00Z">
            <w:rPr/>
          </w:rPrChange>
        </w:rPr>
        <w:fldChar w:fldCharType="separate"/>
      </w:r>
      <w:r w:rsidR="00D07291" w:rsidRPr="00D07291">
        <w:rPr>
          <w:rStyle w:val="shorttext"/>
          <w:b/>
        </w:rPr>
        <w:t xml:space="preserve">Figure </w:t>
      </w:r>
      <w:r w:rsidR="00D07291" w:rsidRPr="00D07291">
        <w:rPr>
          <w:rStyle w:val="shorttext"/>
          <w:b/>
          <w:iCs/>
          <w:noProof/>
        </w:rPr>
        <w:t>1.1</w:t>
      </w:r>
      <w:r w:rsidR="00D07291" w:rsidRPr="00D07291">
        <w:rPr>
          <w:rStyle w:val="shorttext"/>
          <w:b/>
          <w:iCs/>
          <w:noProof/>
        </w:rPr>
        <w:noBreakHyphen/>
        <w:t>2</w:t>
      </w:r>
      <w:ins w:id="35" w:author="ZHANG Silun" w:date="2019-01-14T15:40:00Z">
        <w:r w:rsidR="008030F3" w:rsidRPr="008030F3">
          <w:rPr>
            <w:b/>
            <w:rPrChange w:id="36" w:author="ZHANG Silun" w:date="2019-01-14T15:41:00Z">
              <w:rPr/>
            </w:rPrChange>
          </w:rPr>
          <w:fldChar w:fldCharType="end"/>
        </w:r>
      </w:ins>
      <w:ins w:id="37" w:author="ZHANG Silun" w:date="2019-01-14T15:41:00Z">
        <w:r w:rsidR="00812374">
          <w:rPr>
            <w:b/>
          </w:rPr>
          <w:t>a</w:t>
        </w:r>
      </w:ins>
      <w:r>
        <w:t xml:space="preserve">, </w:t>
      </w:r>
      <w:r w:rsidR="00246FCC">
        <w:t>rencontré</w:t>
      </w:r>
      <w:r w:rsidR="00A76EF5">
        <w:t>e</w:t>
      </w:r>
      <w:r w:rsidR="00246FCC">
        <w:t xml:space="preserve"> </w:t>
      </w:r>
      <w:r>
        <w:t>quand un disque se trouve entre deux paliers, le sens de la spirale coïncide avec la vitesse de rotation. Pour une configuration avec un disque en porte à faux, la déformation thermique génère un balourd qui est diamétralement opposé au point chaud. La spirale va alors tourner dans un sens opposé à la vitesse de rotation.</w:t>
      </w:r>
    </w:p>
    <w:p w14:paraId="4099D210" w14:textId="77777777" w:rsidR="00BA3D9F" w:rsidRDefault="00BA3D9F" w:rsidP="00F36743">
      <w:pPr>
        <w:spacing w:line="360" w:lineRule="auto"/>
      </w:pPr>
    </w:p>
    <w:p w14:paraId="0720B14C" w14:textId="77777777" w:rsidR="00C93726" w:rsidRDefault="00C93726" w:rsidP="00C93726">
      <w:pPr>
        <w:jc w:val="center"/>
      </w:pPr>
      <w:r w:rsidRPr="00C93726">
        <w:rPr>
          <w:noProof/>
          <w:lang w:eastAsia="zh-CN"/>
        </w:rPr>
        <w:drawing>
          <wp:inline distT="0" distB="0" distL="0" distR="0" wp14:anchorId="1B387C16" wp14:editId="60FD18BB">
            <wp:extent cx="5410253" cy="3933645"/>
            <wp:effectExtent l="0" t="0" r="0" b="0"/>
            <wp:docPr id="5"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3"/>
                    <pic:cNvPicPr>
                      <a:picLocks noChangeAspect="1"/>
                    </pic:cNvPicPr>
                  </pic:nvPicPr>
                  <pic:blipFill>
                    <a:blip r:embed="rId24"/>
                    <a:stretch>
                      <a:fillRect/>
                    </a:stretch>
                  </pic:blipFill>
                  <pic:spPr>
                    <a:xfrm>
                      <a:off x="0" y="0"/>
                      <a:ext cx="5412906" cy="3935574"/>
                    </a:xfrm>
                    <a:prstGeom prst="rect">
                      <a:avLst/>
                    </a:prstGeom>
                  </pic:spPr>
                </pic:pic>
              </a:graphicData>
            </a:graphic>
          </wp:inline>
        </w:drawing>
      </w:r>
    </w:p>
    <w:p w14:paraId="56BF2602" w14:textId="7E220858" w:rsidR="00F36743" w:rsidRPr="00C93726" w:rsidRDefault="00F36743" w:rsidP="00C93726">
      <w:pPr>
        <w:jc w:val="center"/>
      </w:pPr>
      <w:bookmarkStart w:id="38" w:name="_Ref534797277"/>
      <w:r w:rsidRPr="00C93726">
        <w:rPr>
          <w:rStyle w:val="shorttext"/>
        </w:rPr>
        <w:t xml:space="preserve">Figure </w:t>
      </w:r>
      <w:r w:rsidRPr="00C93726">
        <w:rPr>
          <w:rStyle w:val="shorttext"/>
          <w:i/>
          <w:iCs/>
        </w:rPr>
        <w:fldChar w:fldCharType="begin"/>
      </w:r>
      <w:r w:rsidRPr="00C93726">
        <w:rPr>
          <w:rStyle w:val="shorttext"/>
        </w:rPr>
        <w:instrText xml:space="preserve"> STYLEREF 2 \s </w:instrText>
      </w:r>
      <w:r w:rsidRPr="00C93726">
        <w:rPr>
          <w:rStyle w:val="shorttext"/>
          <w:i/>
          <w:iCs/>
        </w:rPr>
        <w:fldChar w:fldCharType="separate"/>
      </w:r>
      <w:r w:rsidR="00D07291">
        <w:rPr>
          <w:rStyle w:val="shorttext"/>
          <w:noProof/>
        </w:rPr>
        <w:t>1.1</w:t>
      </w:r>
      <w:r w:rsidRPr="00C93726">
        <w:rPr>
          <w:rStyle w:val="shorttext"/>
          <w:i/>
          <w:iCs/>
        </w:rPr>
        <w:fldChar w:fldCharType="end"/>
      </w:r>
      <w:r w:rsidRPr="00C93726">
        <w:rPr>
          <w:rStyle w:val="shorttext"/>
        </w:rPr>
        <w:noBreakHyphen/>
      </w:r>
      <w:r w:rsidRPr="00C93726">
        <w:rPr>
          <w:rStyle w:val="shorttext"/>
          <w:i/>
          <w:iCs/>
        </w:rPr>
        <w:fldChar w:fldCharType="begin"/>
      </w:r>
      <w:r w:rsidRPr="00C93726">
        <w:rPr>
          <w:rStyle w:val="shorttext"/>
        </w:rPr>
        <w:instrText xml:space="preserve"> SEQ Figure \* ARABIC \s 2 </w:instrText>
      </w:r>
      <w:r w:rsidRPr="00C93726">
        <w:rPr>
          <w:rStyle w:val="shorttext"/>
          <w:i/>
          <w:iCs/>
        </w:rPr>
        <w:fldChar w:fldCharType="separate"/>
      </w:r>
      <w:r w:rsidR="00D07291">
        <w:rPr>
          <w:rStyle w:val="shorttext"/>
          <w:noProof/>
        </w:rPr>
        <w:t>3</w:t>
      </w:r>
      <w:r w:rsidRPr="00C93726">
        <w:rPr>
          <w:rStyle w:val="shorttext"/>
          <w:i/>
          <w:iCs/>
        </w:rPr>
        <w:fldChar w:fldCharType="end"/>
      </w:r>
      <w:bookmarkEnd w:id="38"/>
      <w:r w:rsidRPr="00C93726">
        <w:rPr>
          <w:rStyle w:val="shorttext"/>
        </w:rPr>
        <w:t xml:space="preserve"> : Explication des vibrations spirales générées par l’effet Newkirk </w:t>
      </w:r>
      <w:r w:rsidRPr="00C93726">
        <w:rPr>
          <w:rStyle w:val="shorttext"/>
          <w:b/>
          <w:i/>
          <w:iCs/>
        </w:rPr>
        <w:fldChar w:fldCharType="begin"/>
      </w:r>
      <w:r w:rsidRPr="00C93726">
        <w:rPr>
          <w:rStyle w:val="shorttext"/>
          <w:b/>
        </w:rPr>
        <w:instrText xml:space="preserve"> REF _Ref534796769 \r \h  \* MERGEFORMAT </w:instrText>
      </w:r>
      <w:r w:rsidRPr="00C93726">
        <w:rPr>
          <w:rStyle w:val="shorttext"/>
          <w:b/>
          <w:i/>
          <w:iCs/>
        </w:rPr>
      </w:r>
      <w:r w:rsidRPr="00C93726">
        <w:rPr>
          <w:rStyle w:val="shorttext"/>
          <w:b/>
          <w:i/>
          <w:iCs/>
        </w:rPr>
        <w:fldChar w:fldCharType="separate"/>
      </w:r>
      <w:r w:rsidR="00D07291" w:rsidRPr="00D07291">
        <w:rPr>
          <w:rStyle w:val="shorttext"/>
          <w:b/>
          <w:i/>
          <w:iCs/>
        </w:rPr>
        <w:t>[11]</w:t>
      </w:r>
      <w:r w:rsidRPr="00C93726">
        <w:rPr>
          <w:rStyle w:val="shorttext"/>
          <w:b/>
          <w:i/>
          <w:iCs/>
        </w:rPr>
        <w:fldChar w:fldCharType="end"/>
      </w:r>
    </w:p>
    <w:p w14:paraId="31452001" w14:textId="77777777" w:rsidR="00C93726" w:rsidRDefault="00C93726" w:rsidP="00BA3D9F"/>
    <w:p w14:paraId="6AAB9751" w14:textId="52BA0EB4" w:rsidR="00E82DF1" w:rsidRDefault="00E82DF1" w:rsidP="008B06E6">
      <w:pPr>
        <w:spacing w:before="120" w:line="360" w:lineRule="auto"/>
        <w:ind w:firstLine="709"/>
      </w:pPr>
      <w:r w:rsidRPr="00B87643">
        <w:t>Dans les années 1970s</w:t>
      </w:r>
      <w:r w:rsidRPr="003A0138">
        <w:rPr>
          <w:b/>
        </w:rPr>
        <w:t>,</w:t>
      </w:r>
      <w:r>
        <w:t xml:space="preserve"> </w:t>
      </w:r>
      <w:r w:rsidRPr="005342F4">
        <w:rPr>
          <w:rFonts w:asciiTheme="minorHAnsi" w:hAnsiTheme="minorHAnsi"/>
        </w:rPr>
        <w:t>Dimarogonas</w:t>
      </w:r>
      <w:r w:rsidRPr="00E06196">
        <w:rPr>
          <w:b/>
        </w:rPr>
        <w:t xml:space="preserve"> </w:t>
      </w:r>
      <w:r w:rsidRPr="00292F38">
        <w:t>(</w:t>
      </w:r>
      <w:r>
        <w:rPr>
          <w:b/>
        </w:rPr>
        <w:fldChar w:fldCharType="begin"/>
      </w:r>
      <w:r>
        <w:rPr>
          <w:b/>
        </w:rPr>
        <w:instrText xml:space="preserve"> REF _Ref533092881 \r \h </w:instrText>
      </w:r>
      <w:r>
        <w:rPr>
          <w:b/>
        </w:rPr>
      </w:r>
      <w:r>
        <w:rPr>
          <w:b/>
        </w:rPr>
        <w:fldChar w:fldCharType="separate"/>
      </w:r>
      <w:r w:rsidR="00D07291">
        <w:rPr>
          <w:b/>
        </w:rPr>
        <w:t>[9]</w:t>
      </w:r>
      <w:r>
        <w:rPr>
          <w:b/>
        </w:rPr>
        <w:fldChar w:fldCharType="end"/>
      </w:r>
      <w:r w:rsidRPr="00292F38">
        <w:t xml:space="preserve"> et </w:t>
      </w:r>
      <w:r>
        <w:rPr>
          <w:b/>
        </w:rPr>
        <w:fldChar w:fldCharType="begin"/>
      </w:r>
      <w:r>
        <w:rPr>
          <w:b/>
        </w:rPr>
        <w:instrText xml:space="preserve"> REF _Ref533092883 \r \h </w:instrText>
      </w:r>
      <w:r>
        <w:rPr>
          <w:b/>
        </w:rPr>
      </w:r>
      <w:r>
        <w:rPr>
          <w:b/>
        </w:rPr>
        <w:fldChar w:fldCharType="separate"/>
      </w:r>
      <w:r w:rsidR="00D07291">
        <w:rPr>
          <w:b/>
        </w:rPr>
        <w:t>[10]</w:t>
      </w:r>
      <w:r>
        <w:rPr>
          <w:b/>
        </w:rPr>
        <w:fldChar w:fldCharType="end"/>
      </w:r>
      <w:r w:rsidRPr="00292F38">
        <w:t>)</w:t>
      </w:r>
      <w:r w:rsidRPr="00C14FC0">
        <w:rPr>
          <w:b/>
        </w:rPr>
        <w:t xml:space="preserve"> </w:t>
      </w:r>
      <w:r>
        <w:t>a publié un modèle analytique pour analyser l’effet Newkirk. Il a calculé la flexion</w:t>
      </w:r>
      <w:r w:rsidRPr="00AE00E8">
        <w:t xml:space="preserve"> thermique </w:t>
      </w:r>
      <w:r>
        <w:t>statique avec un flux de chaleur arbitraire. Cette flexion thermique était ensuite injectée dans le modèle</w:t>
      </w:r>
      <w:r w:rsidR="003F19A7">
        <w:t xml:space="preserve"> de</w:t>
      </w:r>
      <w:r>
        <w:t xml:space="preserve"> dynamique du rotor. Le comportement dynamique du rotor était donc couplé à la flexion thermique et l</w:t>
      </w:r>
      <w:r w:rsidRPr="00AD3FE8">
        <w:t xml:space="preserve">e modèle consistait </w:t>
      </w:r>
      <w:r>
        <w:t>des</w:t>
      </w:r>
      <w:r w:rsidRPr="00AD3FE8">
        <w:t xml:space="preserve"> deux équations différentielles non linéaires qui devaient être résolues numériquement.</w:t>
      </w:r>
      <w:r>
        <w:t xml:space="preserve"> A l’aide de ce modèle</w:t>
      </w:r>
      <w:r w:rsidR="001E7BF0">
        <w:t>,</w:t>
      </w:r>
      <w:r>
        <w:t xml:space="preserve"> </w:t>
      </w:r>
      <w:r w:rsidRPr="00742C72">
        <w:rPr>
          <w:rFonts w:asciiTheme="minorHAnsi" w:hAnsiTheme="minorHAnsi"/>
        </w:rPr>
        <w:t>Dimarogonas</w:t>
      </w:r>
      <w:r w:rsidRPr="00AD3FE8">
        <w:t xml:space="preserve"> indiquait que l’effet Newkirk </w:t>
      </w:r>
      <w:r>
        <w:t>pouvait mener aux</w:t>
      </w:r>
      <w:r w:rsidRPr="00AD3FE8">
        <w:t xml:space="preserve"> 3 </w:t>
      </w:r>
      <w:r>
        <w:t>types de comportement dynamique</w:t>
      </w:r>
      <w:r w:rsidRPr="00AD3FE8">
        <w:t>:</w:t>
      </w:r>
      <w:r>
        <w:t xml:space="preserve"> </w:t>
      </w:r>
    </w:p>
    <w:p w14:paraId="53D8F76F" w14:textId="77777777" w:rsidR="00E82DF1" w:rsidRDefault="00E82DF1" w:rsidP="00706BB2">
      <w:pPr>
        <w:pStyle w:val="Paragraphedeliste"/>
        <w:numPr>
          <w:ilvl w:val="0"/>
          <w:numId w:val="4"/>
        </w:numPr>
        <w:spacing w:line="360" w:lineRule="auto"/>
        <w:jc w:val="both"/>
      </w:pPr>
      <w:r>
        <w:t>Vibration spirale divergente où l’amplitude de vibration augmente et la phase de vibration évolue au cours du temps</w:t>
      </w:r>
    </w:p>
    <w:p w14:paraId="45994493" w14:textId="77777777" w:rsidR="00E82DF1" w:rsidRDefault="00E82DF1" w:rsidP="00706BB2">
      <w:pPr>
        <w:pStyle w:val="Paragraphedeliste"/>
        <w:numPr>
          <w:ilvl w:val="0"/>
          <w:numId w:val="4"/>
        </w:numPr>
        <w:spacing w:line="360" w:lineRule="auto"/>
        <w:jc w:val="both"/>
      </w:pPr>
      <w:r>
        <w:lastRenderedPageBreak/>
        <w:t>Vibration cyclique où le niveau de vibration oscille autour d’une amplitude constante dans le temps</w:t>
      </w:r>
    </w:p>
    <w:p w14:paraId="23E8A0C8" w14:textId="77777777" w:rsidR="00E82DF1" w:rsidRDefault="00E82DF1" w:rsidP="00706BB2">
      <w:pPr>
        <w:pStyle w:val="Paragraphedeliste"/>
        <w:numPr>
          <w:ilvl w:val="0"/>
          <w:numId w:val="4"/>
        </w:numPr>
        <w:spacing w:line="360" w:lineRule="auto"/>
        <w:jc w:val="both"/>
      </w:pPr>
      <w:r>
        <w:t>Vibration spirale stabilisée où les amplitudes de vibration convergent vers une valeur constante.</w:t>
      </w:r>
    </w:p>
    <w:p w14:paraId="03225884" w14:textId="77777777" w:rsidR="008D442F" w:rsidRDefault="008D442F" w:rsidP="008D442F">
      <w:pPr>
        <w:spacing w:line="360" w:lineRule="auto"/>
        <w:ind w:firstLine="708"/>
      </w:pPr>
    </w:p>
    <w:p w14:paraId="2BBF9D22" w14:textId="7B92016A" w:rsidR="00C93726" w:rsidRDefault="00E82DF1" w:rsidP="008D442F">
      <w:pPr>
        <w:spacing w:line="360" w:lineRule="auto"/>
        <w:ind w:firstLine="708"/>
        <w:rPr>
          <w:rStyle w:val="shorttext"/>
          <w:iCs/>
        </w:rPr>
      </w:pPr>
      <w:r w:rsidRPr="007D42D3">
        <w:t>En 1980</w:t>
      </w:r>
      <w:r>
        <w:t xml:space="preserve"> </w:t>
      </w:r>
      <w:r w:rsidRPr="00107542">
        <w:t>Kellenberger</w:t>
      </w:r>
      <w:r>
        <w:t xml:space="preserve"> </w:t>
      </w:r>
      <w:r w:rsidRPr="005F508B">
        <w:rPr>
          <w:b/>
        </w:rPr>
        <w:fldChar w:fldCharType="begin"/>
      </w:r>
      <w:r w:rsidRPr="005F508B">
        <w:rPr>
          <w:b/>
        </w:rPr>
        <w:instrText xml:space="preserve"> REF _Ref533093007 \r \h  \* MERGEFORMAT </w:instrText>
      </w:r>
      <w:r w:rsidRPr="005F508B">
        <w:rPr>
          <w:b/>
        </w:rPr>
      </w:r>
      <w:r w:rsidRPr="005F508B">
        <w:rPr>
          <w:b/>
        </w:rPr>
        <w:fldChar w:fldCharType="separate"/>
      </w:r>
      <w:r w:rsidR="00D07291">
        <w:rPr>
          <w:b/>
        </w:rPr>
        <w:t>[12]</w:t>
      </w:r>
      <w:r w:rsidRPr="005F508B">
        <w:rPr>
          <w:b/>
        </w:rPr>
        <w:fldChar w:fldCharType="end"/>
      </w:r>
      <w:r>
        <w:t xml:space="preserve"> a constaté l’effet Newkirk sur les </w:t>
      </w:r>
      <w:r w:rsidRPr="00107542">
        <w:t>turbogénérateurs refroidis au gaz</w:t>
      </w:r>
      <w:r>
        <w:t>. Le</w:t>
      </w:r>
      <w:r w:rsidRPr="005749BF">
        <w:t xml:space="preserve"> </w:t>
      </w:r>
      <w:r>
        <w:t xml:space="preserve">contact </w:t>
      </w:r>
      <w:r w:rsidRPr="005749BF">
        <w:t xml:space="preserve">entre le rotor </w:t>
      </w:r>
      <w:r>
        <w:t xml:space="preserve">et le stator du turbogénérateur avait lieu au niveau d’un </w:t>
      </w:r>
      <w:r w:rsidRPr="005749BF">
        <w:t>joint torique.</w:t>
      </w:r>
      <w:r>
        <w:t xml:space="preserve"> </w:t>
      </w:r>
      <w:r w:rsidRPr="00075D6B">
        <w:t xml:space="preserve">Contrairement à </w:t>
      </w:r>
      <w:r>
        <w:t xml:space="preserve">la démarche de </w:t>
      </w:r>
      <w:r w:rsidRPr="00075D6B">
        <w:t xml:space="preserve">Dimarogonas, Kellenberger a </w:t>
      </w:r>
      <w:r>
        <w:t>utilisé</w:t>
      </w:r>
      <w:r w:rsidRPr="00075D6B">
        <w:t xml:space="preserve"> des équations linéaires en faisant des hypothèses </w:t>
      </w:r>
      <w:r>
        <w:t>simples</w:t>
      </w:r>
      <w:r w:rsidRPr="00075D6B">
        <w:t xml:space="preserve">, </w:t>
      </w:r>
      <w:r>
        <w:t>tel que</w:t>
      </w:r>
      <w:r w:rsidRPr="00075D6B">
        <w:t xml:space="preserve"> l</w:t>
      </w:r>
      <w:r>
        <w:t xml:space="preserve">a flexion thermique du rotor </w:t>
      </w:r>
      <w:r w:rsidRPr="00075D6B">
        <w:t>est linéairement proportionnelle à la</w:t>
      </w:r>
      <w:r>
        <w:t xml:space="preserve"> différence de la</w:t>
      </w:r>
      <w:r w:rsidRPr="00075D6B">
        <w:t xml:space="preserve"> température </w:t>
      </w:r>
      <w:r>
        <w:t>à la surface du rotor</w:t>
      </w:r>
      <m:oMath>
        <m:r>
          <w:rPr>
            <w:rFonts w:ascii="Cambria Math" w:hAnsi="Cambria Math"/>
          </w:rPr>
          <m:t xml:space="preserve"> </m:t>
        </m:r>
        <m:r>
          <m:rPr>
            <m:sty m:val="p"/>
          </m:rPr>
          <w:rPr>
            <w:rFonts w:ascii="Cambria Math" w:hAnsi="Cambria Math"/>
          </w:rPr>
          <m:t>Δ</m:t>
        </m:r>
        <m:r>
          <w:rPr>
            <w:rFonts w:ascii="Cambria Math" w:hAnsi="Cambria Math"/>
          </w:rPr>
          <m:t>T</m:t>
        </m:r>
      </m:oMath>
      <w:r>
        <w:t xml:space="preserve">. </w:t>
      </w:r>
    </w:p>
    <w:p w14:paraId="2E6CE948" w14:textId="538D177D" w:rsidR="00E82DF1" w:rsidRDefault="00E82DF1" w:rsidP="00025C11"/>
    <w:p w14:paraId="2452D50A" w14:textId="77777777" w:rsidR="00E82DF1" w:rsidRDefault="00E82DF1" w:rsidP="00E82DF1">
      <w:pPr>
        <w:pStyle w:val="Titre3"/>
        <w:ind w:left="709"/>
      </w:pPr>
      <w:bookmarkStart w:id="39" w:name="_Toc535252128"/>
      <w:r>
        <w:t>E</w:t>
      </w:r>
      <w:r w:rsidRPr="00814672">
        <w:t xml:space="preserve">ffet </w:t>
      </w:r>
      <w:r w:rsidRPr="00C65243">
        <w:t>Morton</w:t>
      </w:r>
      <w:bookmarkEnd w:id="39"/>
    </w:p>
    <w:p w14:paraId="18C3A725" w14:textId="77777777" w:rsidR="00E82DF1" w:rsidRPr="00C77822" w:rsidRDefault="00E82DF1" w:rsidP="00E82DF1"/>
    <w:p w14:paraId="24EFE6FF" w14:textId="02E4F24D" w:rsidR="00E82DF1" w:rsidRDefault="00E82DF1" w:rsidP="00E82DF1">
      <w:pPr>
        <w:spacing w:line="360" w:lineRule="auto"/>
        <w:ind w:firstLine="708"/>
      </w:pPr>
      <w:r w:rsidRPr="007D42D3">
        <w:t>En 1987</w:t>
      </w:r>
      <w:r>
        <w:t xml:space="preserve">, </w:t>
      </w:r>
      <w:proofErr w:type="spellStart"/>
      <w:r w:rsidRPr="00195FD5">
        <w:t>Schmied</w:t>
      </w:r>
      <w:proofErr w:type="spellEnd"/>
      <w:r>
        <w:t xml:space="preserve"> </w:t>
      </w:r>
      <w:r w:rsidR="002C67E1" w:rsidRPr="002C67E1">
        <w:rPr>
          <w:b/>
        </w:rPr>
        <w:fldChar w:fldCharType="begin"/>
      </w:r>
      <w:r w:rsidR="002C67E1" w:rsidRPr="002C67E1">
        <w:rPr>
          <w:b/>
        </w:rPr>
        <w:instrText xml:space="preserve"> REF _Ref533093642 \r \h </w:instrText>
      </w:r>
      <w:r w:rsidR="002C67E1">
        <w:rPr>
          <w:b/>
        </w:rPr>
        <w:instrText xml:space="preserve"> \* MERGEFORMAT </w:instrText>
      </w:r>
      <w:r w:rsidR="002C67E1" w:rsidRPr="002C67E1">
        <w:rPr>
          <w:b/>
        </w:rPr>
      </w:r>
      <w:r w:rsidR="002C67E1" w:rsidRPr="002C67E1">
        <w:rPr>
          <w:b/>
        </w:rPr>
        <w:fldChar w:fldCharType="separate"/>
      </w:r>
      <w:r w:rsidR="00D07291">
        <w:rPr>
          <w:b/>
        </w:rPr>
        <w:t>[13]</w:t>
      </w:r>
      <w:r w:rsidR="002C67E1" w:rsidRPr="002C67E1">
        <w:rPr>
          <w:b/>
        </w:rPr>
        <w:fldChar w:fldCharType="end"/>
      </w:r>
      <w:r w:rsidR="002C67E1">
        <w:t xml:space="preserve"> </w:t>
      </w:r>
      <w:r w:rsidRPr="00195FD5">
        <w:t xml:space="preserve">a indiqué que </w:t>
      </w:r>
      <w:r>
        <w:t>les</w:t>
      </w:r>
      <w:r w:rsidRPr="00195FD5">
        <w:t xml:space="preserve"> vibration</w:t>
      </w:r>
      <w:r>
        <w:t>s</w:t>
      </w:r>
      <w:r w:rsidRPr="00195FD5">
        <w:t xml:space="preserve"> </w:t>
      </w:r>
      <w:r>
        <w:t xml:space="preserve">synchrones, </w:t>
      </w:r>
      <w:r w:rsidRPr="00195FD5">
        <w:t>spirale</w:t>
      </w:r>
      <w:r>
        <w:t>s divergentes</w:t>
      </w:r>
      <w:r w:rsidRPr="00195FD5">
        <w:t xml:space="preserve"> </w:t>
      </w:r>
      <w:r>
        <w:t xml:space="preserve">caractérisant l’effet de Newkirk </w:t>
      </w:r>
      <w:r w:rsidRPr="00195FD5">
        <w:t>pouvai</w:t>
      </w:r>
      <w:r>
        <w:t xml:space="preserve">ent également provenir de la distribution non uniforme de la température du rotor </w:t>
      </w:r>
      <w:r w:rsidRPr="00195FD5">
        <w:t>dans le</w:t>
      </w:r>
      <w:r>
        <w:t>s</w:t>
      </w:r>
      <w:r w:rsidRPr="00195FD5">
        <w:t xml:space="preserve"> </w:t>
      </w:r>
      <w:r>
        <w:t>paliers hydrodynamiques</w:t>
      </w:r>
      <w:r w:rsidRPr="00195FD5">
        <w:t>.</w:t>
      </w:r>
      <w:r>
        <w:t xml:space="preserve"> Cette instabilité a reçu ultérieurement le nom de l’effet Morton. Les instabilités produites par les effets de Newkirk et de Morton sont très proches, voire quasi-identiques. Pour cette raison les méthodes théoriques d’analyse de l’effet de Morton se sont largement inspirées des modèles de prédiction mis au point pour l’effet de Newkirk. Toutefois, le fait que la source de l’échauffement n’est plus liée à un point facile à identifier mais se trouve dans le film mince de lubrifiant dont l’épaisseur varie dans le temps, rend l’</w:t>
      </w:r>
      <w:r w:rsidR="000102DA">
        <w:t>analyse de l’</w:t>
      </w:r>
      <w:r>
        <w:t>effet de Morton plus compliqué</w:t>
      </w:r>
      <w:r w:rsidR="00617CD6">
        <w:t>e</w:t>
      </w:r>
      <w:r>
        <w:t xml:space="preserve">. </w:t>
      </w:r>
    </w:p>
    <w:p w14:paraId="5843387C" w14:textId="77777777" w:rsidR="00120175" w:rsidRDefault="00120175" w:rsidP="00120175">
      <w:pPr>
        <w:keepNext/>
        <w:spacing w:line="360" w:lineRule="auto"/>
        <w:jc w:val="center"/>
      </w:pPr>
      <w:r>
        <w:rPr>
          <w:noProof/>
          <w:lang w:eastAsia="zh-CN"/>
        </w:rPr>
        <w:drawing>
          <wp:inline distT="0" distB="0" distL="0" distR="0" wp14:anchorId="55B37CA3" wp14:editId="61C149C3">
            <wp:extent cx="5173290" cy="2474455"/>
            <wp:effectExtent l="0" t="0" r="8890" b="2540"/>
            <wp:docPr id="65" name="Image 65" descr="mecanisme de l'échauff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ecanisme de l'échauffement"/>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173290" cy="2474455"/>
                    </a:xfrm>
                    <a:prstGeom prst="rect">
                      <a:avLst/>
                    </a:prstGeom>
                    <a:noFill/>
                    <a:ln>
                      <a:noFill/>
                    </a:ln>
                  </pic:spPr>
                </pic:pic>
              </a:graphicData>
            </a:graphic>
          </wp:inline>
        </w:drawing>
      </w:r>
    </w:p>
    <w:p w14:paraId="231E30CF" w14:textId="7F8B891C" w:rsidR="00120175" w:rsidRPr="00120175" w:rsidRDefault="00120175" w:rsidP="00120175">
      <w:pPr>
        <w:pStyle w:val="Lgende"/>
        <w:jc w:val="center"/>
        <w:rPr>
          <w:rFonts w:ascii="Calibri" w:eastAsia="Times New Roman" w:hAnsi="Calibri" w:cs="Times New Roman"/>
          <w:i w:val="0"/>
          <w:iCs w:val="0"/>
          <w:color w:val="auto"/>
          <w:sz w:val="22"/>
          <w:szCs w:val="20"/>
          <w:lang w:eastAsia="fr-FR"/>
        </w:rPr>
      </w:pPr>
      <w:bookmarkStart w:id="40" w:name="_Ref534631211"/>
      <w:r w:rsidRPr="00674296">
        <w:rPr>
          <w:rStyle w:val="shorttext"/>
          <w:rFonts w:ascii="Calibri" w:eastAsia="Times New Roman" w:hAnsi="Calibri" w:cs="Times New Roman"/>
          <w:i w:val="0"/>
          <w:iCs w:val="0"/>
          <w:color w:val="auto"/>
          <w:sz w:val="22"/>
          <w:szCs w:val="20"/>
          <w:lang w:eastAsia="fr-FR"/>
        </w:rPr>
        <w:t xml:space="preserve">Figure </w:t>
      </w:r>
      <w:r>
        <w:rPr>
          <w:rStyle w:val="shorttext"/>
          <w:rFonts w:ascii="Calibri" w:eastAsia="Times New Roman" w:hAnsi="Calibri" w:cs="Times New Roman"/>
          <w:i w:val="0"/>
          <w:iCs w:val="0"/>
          <w:color w:val="auto"/>
          <w:sz w:val="22"/>
          <w:szCs w:val="20"/>
          <w:lang w:eastAsia="fr-FR"/>
        </w:rPr>
        <w:fldChar w:fldCharType="begin"/>
      </w:r>
      <w:r>
        <w:rPr>
          <w:rStyle w:val="shorttext"/>
          <w:rFonts w:ascii="Calibri" w:eastAsia="Times New Roman" w:hAnsi="Calibri" w:cs="Times New Roman"/>
          <w:i w:val="0"/>
          <w:iCs w:val="0"/>
          <w:color w:val="auto"/>
          <w:sz w:val="22"/>
          <w:szCs w:val="20"/>
          <w:lang w:eastAsia="fr-FR"/>
        </w:rPr>
        <w:instrText xml:space="preserve"> STYLEREF 2 \s </w:instrText>
      </w:r>
      <w:r>
        <w:rPr>
          <w:rStyle w:val="shorttext"/>
          <w:rFonts w:ascii="Calibri" w:eastAsia="Times New Roman" w:hAnsi="Calibri" w:cs="Times New Roman"/>
          <w:i w:val="0"/>
          <w:iCs w:val="0"/>
          <w:color w:val="auto"/>
          <w:sz w:val="22"/>
          <w:szCs w:val="20"/>
          <w:lang w:eastAsia="fr-FR"/>
        </w:rPr>
        <w:fldChar w:fldCharType="separate"/>
      </w:r>
      <w:r w:rsidR="00D07291">
        <w:rPr>
          <w:rStyle w:val="shorttext"/>
          <w:rFonts w:ascii="Calibri" w:eastAsia="Times New Roman" w:hAnsi="Calibri" w:cs="Times New Roman"/>
          <w:i w:val="0"/>
          <w:iCs w:val="0"/>
          <w:noProof/>
          <w:color w:val="auto"/>
          <w:sz w:val="22"/>
          <w:szCs w:val="20"/>
          <w:lang w:eastAsia="fr-FR"/>
        </w:rPr>
        <w:t>1.1</w:t>
      </w:r>
      <w:r>
        <w:rPr>
          <w:rStyle w:val="shorttext"/>
          <w:rFonts w:ascii="Calibri" w:eastAsia="Times New Roman" w:hAnsi="Calibri" w:cs="Times New Roman"/>
          <w:i w:val="0"/>
          <w:iCs w:val="0"/>
          <w:color w:val="auto"/>
          <w:sz w:val="22"/>
          <w:szCs w:val="20"/>
          <w:lang w:eastAsia="fr-FR"/>
        </w:rPr>
        <w:fldChar w:fldCharType="end"/>
      </w:r>
      <w:r>
        <w:rPr>
          <w:rStyle w:val="shorttext"/>
          <w:rFonts w:ascii="Calibri" w:eastAsia="Times New Roman" w:hAnsi="Calibri" w:cs="Times New Roman"/>
          <w:i w:val="0"/>
          <w:iCs w:val="0"/>
          <w:color w:val="auto"/>
          <w:sz w:val="22"/>
          <w:szCs w:val="20"/>
          <w:lang w:eastAsia="fr-FR"/>
        </w:rPr>
        <w:noBreakHyphen/>
      </w:r>
      <w:r>
        <w:rPr>
          <w:rStyle w:val="shorttext"/>
          <w:rFonts w:ascii="Calibri" w:eastAsia="Times New Roman" w:hAnsi="Calibri" w:cs="Times New Roman"/>
          <w:i w:val="0"/>
          <w:iCs w:val="0"/>
          <w:color w:val="auto"/>
          <w:sz w:val="22"/>
          <w:szCs w:val="20"/>
          <w:lang w:eastAsia="fr-FR"/>
        </w:rPr>
        <w:fldChar w:fldCharType="begin"/>
      </w:r>
      <w:r>
        <w:rPr>
          <w:rStyle w:val="shorttext"/>
          <w:rFonts w:ascii="Calibri" w:eastAsia="Times New Roman" w:hAnsi="Calibri" w:cs="Times New Roman"/>
          <w:i w:val="0"/>
          <w:iCs w:val="0"/>
          <w:color w:val="auto"/>
          <w:sz w:val="22"/>
          <w:szCs w:val="20"/>
          <w:lang w:eastAsia="fr-FR"/>
        </w:rPr>
        <w:instrText xml:space="preserve"> SEQ Figure \* ARABIC \s 2 </w:instrText>
      </w:r>
      <w:r>
        <w:rPr>
          <w:rStyle w:val="shorttext"/>
          <w:rFonts w:ascii="Calibri" w:eastAsia="Times New Roman" w:hAnsi="Calibri" w:cs="Times New Roman"/>
          <w:i w:val="0"/>
          <w:iCs w:val="0"/>
          <w:color w:val="auto"/>
          <w:sz w:val="22"/>
          <w:szCs w:val="20"/>
          <w:lang w:eastAsia="fr-FR"/>
        </w:rPr>
        <w:fldChar w:fldCharType="separate"/>
      </w:r>
      <w:r w:rsidR="00D07291">
        <w:rPr>
          <w:rStyle w:val="shorttext"/>
          <w:rFonts w:ascii="Calibri" w:eastAsia="Times New Roman" w:hAnsi="Calibri" w:cs="Times New Roman"/>
          <w:i w:val="0"/>
          <w:iCs w:val="0"/>
          <w:noProof/>
          <w:color w:val="auto"/>
          <w:sz w:val="22"/>
          <w:szCs w:val="20"/>
          <w:lang w:eastAsia="fr-FR"/>
        </w:rPr>
        <w:t>4</w:t>
      </w:r>
      <w:r>
        <w:rPr>
          <w:rStyle w:val="shorttext"/>
          <w:rFonts w:ascii="Calibri" w:eastAsia="Times New Roman" w:hAnsi="Calibri" w:cs="Times New Roman"/>
          <w:i w:val="0"/>
          <w:iCs w:val="0"/>
          <w:color w:val="auto"/>
          <w:sz w:val="22"/>
          <w:szCs w:val="20"/>
          <w:lang w:eastAsia="fr-FR"/>
        </w:rPr>
        <w:fldChar w:fldCharType="end"/>
      </w:r>
      <w:bookmarkEnd w:id="40"/>
      <w:r w:rsidRPr="00674296">
        <w:rPr>
          <w:rStyle w:val="shorttext"/>
          <w:rFonts w:ascii="Calibri" w:eastAsia="Times New Roman" w:hAnsi="Calibri" w:cs="Times New Roman"/>
          <w:i w:val="0"/>
          <w:iCs w:val="0"/>
          <w:color w:val="auto"/>
          <w:sz w:val="22"/>
          <w:szCs w:val="20"/>
          <w:lang w:eastAsia="fr-FR"/>
        </w:rPr>
        <w:t xml:space="preserve"> : </w:t>
      </w:r>
      <w:r>
        <w:rPr>
          <w:rStyle w:val="shorttext"/>
          <w:rFonts w:ascii="Calibri" w:eastAsia="Times New Roman" w:hAnsi="Calibri" w:cs="Times New Roman"/>
          <w:i w:val="0"/>
          <w:iCs w:val="0"/>
          <w:color w:val="auto"/>
          <w:sz w:val="22"/>
          <w:szCs w:val="20"/>
          <w:lang w:eastAsia="fr-FR"/>
        </w:rPr>
        <w:t>Explication qualitative</w:t>
      </w:r>
      <w:r w:rsidRPr="00674296">
        <w:rPr>
          <w:rStyle w:val="shorttext"/>
          <w:rFonts w:ascii="Calibri" w:eastAsia="Times New Roman" w:hAnsi="Calibri" w:cs="Times New Roman"/>
          <w:i w:val="0"/>
          <w:iCs w:val="0"/>
          <w:color w:val="auto"/>
          <w:sz w:val="22"/>
          <w:szCs w:val="20"/>
          <w:lang w:eastAsia="fr-FR"/>
        </w:rPr>
        <w:t xml:space="preserve"> de la</w:t>
      </w:r>
      <w:r>
        <w:rPr>
          <w:rStyle w:val="shorttext"/>
          <w:rFonts w:ascii="Calibri" w:eastAsia="Times New Roman" w:hAnsi="Calibri" w:cs="Times New Roman"/>
          <w:i w:val="0"/>
          <w:iCs w:val="0"/>
          <w:color w:val="auto"/>
          <w:sz w:val="22"/>
          <w:szCs w:val="20"/>
          <w:lang w:eastAsia="fr-FR"/>
        </w:rPr>
        <w:t xml:space="preserve"> différence de la température </w:t>
      </w:r>
      <m:oMath>
        <m:r>
          <w:rPr>
            <w:rStyle w:val="shorttext"/>
            <w:rFonts w:ascii="Cambria Math" w:eastAsia="Times New Roman" w:hAnsi="Cambria Math" w:cs="Times New Roman"/>
            <w:color w:val="auto"/>
            <w:sz w:val="22"/>
            <w:szCs w:val="20"/>
            <w:lang w:eastAsia="fr-FR"/>
          </w:rPr>
          <m:t>ΔT</m:t>
        </m:r>
      </m:oMath>
      <w:r>
        <w:rPr>
          <w:rStyle w:val="shorttext"/>
          <w:rFonts w:ascii="Calibri" w:eastAsia="Times New Roman" w:hAnsi="Calibri" w:cs="Times New Roman"/>
          <w:i w:val="0"/>
          <w:iCs w:val="0"/>
          <w:color w:val="auto"/>
          <w:sz w:val="22"/>
          <w:szCs w:val="20"/>
          <w:lang w:eastAsia="fr-FR"/>
        </w:rPr>
        <w:t xml:space="preserve"> au rotor</w:t>
      </w:r>
      <w:r w:rsidRPr="00674296">
        <w:rPr>
          <w:rStyle w:val="shorttext"/>
          <w:rFonts w:ascii="Calibri" w:eastAsia="Times New Roman" w:hAnsi="Calibri" w:cs="Times New Roman"/>
          <w:i w:val="0"/>
          <w:iCs w:val="0"/>
          <w:color w:val="auto"/>
          <w:sz w:val="22"/>
          <w:szCs w:val="20"/>
          <w:lang w:eastAsia="fr-FR"/>
        </w:rPr>
        <w:t xml:space="preserve"> </w:t>
      </w:r>
      <w:r>
        <w:rPr>
          <w:rStyle w:val="shorttext"/>
          <w:rFonts w:ascii="Calibri" w:eastAsia="Times New Roman" w:hAnsi="Calibri" w:cs="Times New Roman"/>
          <w:i w:val="0"/>
          <w:iCs w:val="0"/>
          <w:color w:val="auto"/>
          <w:sz w:val="22"/>
          <w:szCs w:val="20"/>
          <w:lang w:eastAsia="fr-FR"/>
        </w:rPr>
        <w:t>(</w:t>
      </w:r>
      <w:r w:rsidRPr="00922F73">
        <w:rPr>
          <w:rStyle w:val="shorttext"/>
          <w:rFonts w:ascii="Calibri" w:eastAsia="Times New Roman" w:hAnsi="Calibri" w:cs="Times New Roman"/>
          <w:i w:val="0"/>
          <w:iCs w:val="0"/>
          <w:color w:val="auto"/>
          <w:sz w:val="22"/>
          <w:szCs w:val="20"/>
          <w:lang w:eastAsia="fr-FR"/>
        </w:rPr>
        <w:t xml:space="preserve">de </w:t>
      </w:r>
      <w:proofErr w:type="spellStart"/>
      <w:r w:rsidRPr="00922F73">
        <w:rPr>
          <w:rStyle w:val="shorttext"/>
          <w:rFonts w:ascii="Calibri" w:eastAsia="Times New Roman" w:hAnsi="Calibri" w:cs="Times New Roman"/>
          <w:i w:val="0"/>
          <w:iCs w:val="0"/>
          <w:color w:val="auto"/>
          <w:sz w:val="22"/>
          <w:szCs w:val="20"/>
          <w:lang w:eastAsia="fr-FR"/>
        </w:rPr>
        <w:t>Jongh</w:t>
      </w:r>
      <w:proofErr w:type="spellEnd"/>
      <w:r w:rsidR="006770D4">
        <w:rPr>
          <w:rStyle w:val="shorttext"/>
          <w:rFonts w:ascii="Calibri" w:eastAsia="Times New Roman" w:hAnsi="Calibri" w:cs="Times New Roman"/>
          <w:i w:val="0"/>
          <w:iCs w:val="0"/>
          <w:color w:val="auto"/>
          <w:sz w:val="22"/>
          <w:szCs w:val="20"/>
          <w:lang w:eastAsia="fr-FR"/>
        </w:rPr>
        <w:t xml:space="preserve"> </w:t>
      </w:r>
      <w:r w:rsidR="006770D4" w:rsidRPr="006770D4">
        <w:rPr>
          <w:rStyle w:val="shorttext"/>
          <w:rFonts w:ascii="Calibri" w:eastAsia="Times New Roman" w:hAnsi="Calibri" w:cs="Times New Roman"/>
          <w:b/>
          <w:i w:val="0"/>
          <w:iCs w:val="0"/>
          <w:color w:val="auto"/>
          <w:sz w:val="22"/>
          <w:szCs w:val="20"/>
          <w:lang w:eastAsia="fr-FR"/>
        </w:rPr>
        <w:fldChar w:fldCharType="begin"/>
      </w:r>
      <w:r w:rsidR="006770D4" w:rsidRPr="006770D4">
        <w:rPr>
          <w:rStyle w:val="shorttext"/>
          <w:rFonts w:ascii="Calibri" w:eastAsia="Times New Roman" w:hAnsi="Calibri" w:cs="Times New Roman"/>
          <w:b/>
          <w:i w:val="0"/>
          <w:iCs w:val="0"/>
          <w:color w:val="auto"/>
          <w:sz w:val="22"/>
          <w:szCs w:val="20"/>
          <w:lang w:eastAsia="fr-FR"/>
        </w:rPr>
        <w:instrText xml:space="preserve"> REF _Ref534794245 \r \h </w:instrText>
      </w:r>
      <w:r w:rsidR="006770D4">
        <w:rPr>
          <w:rStyle w:val="shorttext"/>
          <w:rFonts w:ascii="Calibri" w:eastAsia="Times New Roman" w:hAnsi="Calibri" w:cs="Times New Roman"/>
          <w:b/>
          <w:i w:val="0"/>
          <w:iCs w:val="0"/>
          <w:color w:val="auto"/>
          <w:sz w:val="22"/>
          <w:szCs w:val="20"/>
          <w:lang w:eastAsia="fr-FR"/>
        </w:rPr>
        <w:instrText xml:space="preserve"> \* MERGEFORMAT </w:instrText>
      </w:r>
      <w:r w:rsidR="006770D4" w:rsidRPr="006770D4">
        <w:rPr>
          <w:rStyle w:val="shorttext"/>
          <w:rFonts w:ascii="Calibri" w:eastAsia="Times New Roman" w:hAnsi="Calibri" w:cs="Times New Roman"/>
          <w:b/>
          <w:i w:val="0"/>
          <w:iCs w:val="0"/>
          <w:color w:val="auto"/>
          <w:sz w:val="22"/>
          <w:szCs w:val="20"/>
          <w:lang w:eastAsia="fr-FR"/>
        </w:rPr>
      </w:r>
      <w:r w:rsidR="006770D4" w:rsidRPr="006770D4">
        <w:rPr>
          <w:rStyle w:val="shorttext"/>
          <w:rFonts w:ascii="Calibri" w:eastAsia="Times New Roman" w:hAnsi="Calibri" w:cs="Times New Roman"/>
          <w:b/>
          <w:i w:val="0"/>
          <w:iCs w:val="0"/>
          <w:color w:val="auto"/>
          <w:sz w:val="22"/>
          <w:szCs w:val="20"/>
          <w:lang w:eastAsia="fr-FR"/>
        </w:rPr>
        <w:fldChar w:fldCharType="separate"/>
      </w:r>
      <w:r w:rsidR="00D07291">
        <w:rPr>
          <w:rStyle w:val="shorttext"/>
          <w:rFonts w:ascii="Calibri" w:eastAsia="Times New Roman" w:hAnsi="Calibri" w:cs="Times New Roman"/>
          <w:b/>
          <w:i w:val="0"/>
          <w:iCs w:val="0"/>
          <w:color w:val="auto"/>
          <w:sz w:val="22"/>
          <w:szCs w:val="20"/>
          <w:lang w:eastAsia="fr-FR"/>
        </w:rPr>
        <w:t>[4]</w:t>
      </w:r>
      <w:r w:rsidR="006770D4" w:rsidRPr="006770D4">
        <w:rPr>
          <w:rStyle w:val="shorttext"/>
          <w:rFonts w:ascii="Calibri" w:eastAsia="Times New Roman" w:hAnsi="Calibri" w:cs="Times New Roman"/>
          <w:b/>
          <w:i w:val="0"/>
          <w:iCs w:val="0"/>
          <w:color w:val="auto"/>
          <w:sz w:val="22"/>
          <w:szCs w:val="20"/>
          <w:lang w:eastAsia="fr-FR"/>
        </w:rPr>
        <w:fldChar w:fldCharType="end"/>
      </w:r>
      <w:r w:rsidRPr="00922F73">
        <w:rPr>
          <w:rStyle w:val="shorttext"/>
          <w:rFonts w:ascii="Calibri" w:eastAsia="Times New Roman" w:hAnsi="Calibri" w:cs="Times New Roman"/>
          <w:i w:val="0"/>
          <w:iCs w:val="0"/>
          <w:color w:val="auto"/>
          <w:sz w:val="22"/>
          <w:szCs w:val="20"/>
          <w:lang w:eastAsia="fr-FR"/>
        </w:rPr>
        <w:t>)</w:t>
      </w:r>
    </w:p>
    <w:p w14:paraId="227D9317" w14:textId="04ED2613" w:rsidR="00E82DF1" w:rsidRDefault="00E82DF1" w:rsidP="00E82DF1">
      <w:pPr>
        <w:spacing w:line="360" w:lineRule="auto"/>
        <w:ind w:firstLine="708"/>
      </w:pPr>
      <w:r>
        <w:t xml:space="preserve">La </w:t>
      </w:r>
      <w:r w:rsidR="00444379" w:rsidRPr="00444379">
        <w:rPr>
          <w:b/>
        </w:rPr>
        <w:fldChar w:fldCharType="begin"/>
      </w:r>
      <w:r w:rsidR="00444379" w:rsidRPr="00444379">
        <w:rPr>
          <w:b/>
        </w:rPr>
        <w:instrText xml:space="preserve"> REF _Ref534631211 \h  \* MERGEFORMAT </w:instrText>
      </w:r>
      <w:r w:rsidR="00444379" w:rsidRPr="00444379">
        <w:rPr>
          <w:b/>
        </w:rPr>
      </w:r>
      <w:r w:rsidR="00444379" w:rsidRPr="00444379">
        <w:rPr>
          <w:b/>
        </w:rPr>
        <w:fldChar w:fldCharType="separate"/>
      </w:r>
      <w:r w:rsidR="00D07291" w:rsidRPr="00D07291">
        <w:rPr>
          <w:rStyle w:val="shorttext"/>
          <w:b/>
          <w:iCs/>
        </w:rPr>
        <w:t xml:space="preserve">Figure </w:t>
      </w:r>
      <w:r w:rsidR="00D07291" w:rsidRPr="00D07291">
        <w:rPr>
          <w:rStyle w:val="shorttext"/>
          <w:b/>
          <w:iCs/>
          <w:noProof/>
        </w:rPr>
        <w:t>1.1</w:t>
      </w:r>
      <w:r w:rsidR="00D07291" w:rsidRPr="00D07291">
        <w:rPr>
          <w:rStyle w:val="shorttext"/>
          <w:b/>
          <w:iCs/>
          <w:noProof/>
        </w:rPr>
        <w:noBreakHyphen/>
        <w:t>4</w:t>
      </w:r>
      <w:r w:rsidR="00444379" w:rsidRPr="00444379">
        <w:rPr>
          <w:b/>
        </w:rPr>
        <w:fldChar w:fldCharType="end"/>
      </w:r>
      <w:r w:rsidR="00444379">
        <w:rPr>
          <w:b/>
        </w:rPr>
        <w:t xml:space="preserve"> </w:t>
      </w:r>
      <w:r w:rsidRPr="003C547F">
        <w:t>illustre</w:t>
      </w:r>
      <w:r>
        <w:rPr>
          <w:b/>
        </w:rPr>
        <w:t xml:space="preserve"> </w:t>
      </w:r>
      <w:r w:rsidRPr="003C547F">
        <w:t>u</w:t>
      </w:r>
      <w:r>
        <w:t xml:space="preserve">ne orbite circulaire issue de la vibration synchrone d’un rotor. Il est supposé que le rotor décrit une précession directe à vitesse constante. Une zone particulière de la </w:t>
      </w:r>
      <w:r>
        <w:lastRenderedPageBreak/>
        <w:t xml:space="preserve">surface du rotor se trouve toujours à l’extérieur de l’orbite. Ceci est le "point haut" où l’épaisseur du film est </w:t>
      </w:r>
      <w:r w:rsidR="00011365">
        <w:t>"</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oMath>
      <w:r w:rsidR="00011365">
        <w:t>"</w:t>
      </w:r>
      <w:r>
        <w:t xml:space="preserve"> a une valeur minimale. Comme l’orbite n’est pas centrée, </w:t>
      </w:r>
      <w:r w:rsidR="007D32B5">
        <w:t>"</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oMath>
      <w:r w:rsidR="007D32B5">
        <w:t>"</w:t>
      </w:r>
      <w:r>
        <w:t xml:space="preserve"> varie durant une période. Toutefois, comme la précession est synchrone, la valeur moyenne de </w:t>
      </w:r>
      <w:r w:rsidR="007D32B5">
        <w:t>"</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oMath>
      <w:r w:rsidR="007D32B5">
        <w:t>"</w:t>
      </w:r>
      <w:r>
        <w:t xml:space="preserve"> sur une période est plus petite que celle diamétralement opposée, </w:t>
      </w:r>
      <w:r w:rsidR="00BE561E">
        <w:t>"</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1</m:t>
            </m:r>
          </m:sub>
        </m:sSub>
      </m:oMath>
      <w:r w:rsidR="00BE561E">
        <w:t>"</w:t>
      </w:r>
      <w:r>
        <w:t xml:space="preserve">. </w:t>
      </w:r>
      <w:r w:rsidR="00D22A57">
        <w:t>La</w:t>
      </w:r>
      <w:r w:rsidR="00114102">
        <w:t xml:space="preserve"> </w:t>
      </w:r>
      <w:r>
        <w:t>chaleur générée par le cisaillement visqueux du film mince est proportionnelle au carré de la vitesse</w:t>
      </w:r>
      <w:r w:rsidR="00D22A57">
        <w:t xml:space="preserve"> de rotation et inversement proportionnelle à l’épaisseur du film. L</w:t>
      </w:r>
      <w:r>
        <w:t xml:space="preserve">’échauffement du rotor n’est </w:t>
      </w:r>
      <w:r w:rsidR="00D22A57">
        <w:t xml:space="preserve">donc </w:t>
      </w:r>
      <w:r>
        <w:t xml:space="preserve">pas uniforme suivant la direction circonférentielle. Par conséquent, tout comme pour l’effet de Newkirk, la température à la surface du rotor varie avec une différence </w:t>
      </w:r>
      <m:oMath>
        <m:r>
          <m:rPr>
            <m:sty m:val="p"/>
          </m:rPr>
          <w:rPr>
            <w:rFonts w:ascii="Cambria Math" w:hAnsi="Cambria Math"/>
          </w:rPr>
          <m:t>Δ</m:t>
        </m:r>
        <m:r>
          <w:rPr>
            <w:rFonts w:ascii="Cambria Math" w:hAnsi="Cambria Math"/>
          </w:rPr>
          <m:t>T</m:t>
        </m:r>
      </m:oMath>
      <w:r>
        <w:t xml:space="preserve"> entre le point « chaud » et le point « froid ». </w:t>
      </w:r>
      <w:r w:rsidR="00D22A57">
        <w:t>Cette différence de</w:t>
      </w:r>
      <w:r w:rsidRPr="006D063A">
        <w:t xml:space="preserve"> </w:t>
      </w:r>
      <w:r>
        <w:t xml:space="preserve">température </w:t>
      </w:r>
      <w:r w:rsidR="00D22A57">
        <w:t>augmente avec l’amplitude des vibrations</w:t>
      </w:r>
      <w:r>
        <w:t xml:space="preserve">. Toutefois, compte tenu du caractère convectif du transfert de chaleur vers le rotor, le point chaud sera </w:t>
      </w:r>
      <w:r w:rsidR="004542E7">
        <w:t>déphasé</w:t>
      </w:r>
      <w:r>
        <w:t xml:space="preserve"> du point haut où l’épaisseur du film moyenné </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oMath>
      <w:r>
        <w:t xml:space="preserve"> est minimale. Si pour l’effet de Newkirk le point chaud coïncidait avec le point de contact haut, pour l’effet de Morton le point chaud sera localisé dans zone où le cisaillement du fluide est maximal. D’après </w:t>
      </w:r>
      <w:r w:rsidR="009C0DCE" w:rsidRPr="009C0DCE">
        <w:rPr>
          <w:b/>
        </w:rPr>
        <w:fldChar w:fldCharType="begin"/>
      </w:r>
      <w:r w:rsidR="009C0DCE" w:rsidRPr="009C0DCE">
        <w:rPr>
          <w:b/>
        </w:rPr>
        <w:instrText xml:space="preserve"> REF _Ref534794245 \r \h </w:instrText>
      </w:r>
      <w:r w:rsidR="009C0DCE" w:rsidRPr="009C0DCE">
        <w:rPr>
          <w:b/>
        </w:rPr>
      </w:r>
      <w:r w:rsidR="009C0DCE">
        <w:rPr>
          <w:b/>
        </w:rPr>
        <w:instrText xml:space="preserve"> \* MERGEFORMAT </w:instrText>
      </w:r>
      <w:r w:rsidR="009C0DCE" w:rsidRPr="009C0DCE">
        <w:rPr>
          <w:b/>
        </w:rPr>
        <w:fldChar w:fldCharType="separate"/>
      </w:r>
      <w:r w:rsidR="00D07291">
        <w:rPr>
          <w:b/>
        </w:rPr>
        <w:t>[4]</w:t>
      </w:r>
      <w:r w:rsidR="009C0DCE" w:rsidRPr="009C0DCE">
        <w:rPr>
          <w:b/>
        </w:rPr>
        <w:fldChar w:fldCharType="end"/>
      </w:r>
      <w:r w:rsidR="009C0DCE">
        <w:t>-</w:t>
      </w:r>
      <w:r w:rsidR="00EB1BB5" w:rsidRPr="00EB1BB5">
        <w:rPr>
          <w:b/>
        </w:rPr>
        <w:fldChar w:fldCharType="begin"/>
      </w:r>
      <w:r w:rsidR="00EB1BB5" w:rsidRPr="00EB1BB5">
        <w:rPr>
          <w:b/>
        </w:rPr>
        <w:instrText xml:space="preserve"> REF _Ref533090191 \r \h </w:instrText>
      </w:r>
      <w:r w:rsidR="00EB1BB5">
        <w:rPr>
          <w:b/>
        </w:rPr>
        <w:instrText xml:space="preserve"> \* MERGEFORMAT </w:instrText>
      </w:r>
      <w:r w:rsidR="00EB1BB5" w:rsidRPr="00EB1BB5">
        <w:rPr>
          <w:b/>
        </w:rPr>
      </w:r>
      <w:r w:rsidR="00EB1BB5" w:rsidRPr="00EB1BB5">
        <w:rPr>
          <w:b/>
        </w:rPr>
        <w:fldChar w:fldCharType="separate"/>
      </w:r>
      <w:r w:rsidR="00D07291">
        <w:rPr>
          <w:b/>
        </w:rPr>
        <w:t>[6]</w:t>
      </w:r>
      <w:r w:rsidR="00EB1BB5" w:rsidRPr="00EB1BB5">
        <w:rPr>
          <w:b/>
        </w:rPr>
        <w:fldChar w:fldCharType="end"/>
      </w:r>
      <w:r>
        <w:t>, toutes les études expérimentales confirment que le point ch</w:t>
      </w:r>
      <w:r w:rsidR="007817AC">
        <w:t>aud est retardé par rapport au</w:t>
      </w:r>
      <w:r>
        <w:t xml:space="preserve"> point haut d’un </w:t>
      </w:r>
      <w:r w:rsidR="001525C3">
        <w:t xml:space="preserve">angle </w:t>
      </w:r>
      <w:r>
        <w:t xml:space="preserve">compris entre 0° et 60°. </w:t>
      </w:r>
    </w:p>
    <w:p w14:paraId="5699129F" w14:textId="77777777" w:rsidR="00613B53" w:rsidRDefault="00613B53" w:rsidP="00E82DF1">
      <w:pPr>
        <w:spacing w:line="360" w:lineRule="auto"/>
        <w:ind w:firstLine="708"/>
      </w:pPr>
    </w:p>
    <w:p w14:paraId="052BCB43" w14:textId="77777777" w:rsidR="00971AD0" w:rsidRDefault="00971AD0" w:rsidP="00971AD0">
      <w:pPr>
        <w:keepNext/>
        <w:spacing w:line="360" w:lineRule="auto"/>
        <w:jc w:val="center"/>
      </w:pPr>
      <w:r w:rsidRPr="00FC2D7F">
        <w:rPr>
          <w:noProof/>
          <w:lang w:eastAsia="zh-CN"/>
        </w:rPr>
        <w:drawing>
          <wp:inline distT="0" distB="0" distL="0" distR="0" wp14:anchorId="2AFAB865" wp14:editId="6E5539D8">
            <wp:extent cx="3852378" cy="2337683"/>
            <wp:effectExtent l="0" t="0" r="0" b="5715"/>
            <wp:docPr id="66" name="Image 66" descr="Z:\local\1_tout_travail\99_Manusrite_Thèse\99_Memoire thèse\Introduction\Figures\déformation thermique du roto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Z:\local\1_tout_travail\99_Manusrite_Thèse\99_Memoire thèse\Introduction\Figures\déformation thermique du rotor1.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911248" cy="2373406"/>
                    </a:xfrm>
                    <a:prstGeom prst="rect">
                      <a:avLst/>
                    </a:prstGeom>
                    <a:noFill/>
                    <a:ln>
                      <a:noFill/>
                    </a:ln>
                  </pic:spPr>
                </pic:pic>
              </a:graphicData>
            </a:graphic>
          </wp:inline>
        </w:drawing>
      </w:r>
    </w:p>
    <w:p w14:paraId="7C2177B8" w14:textId="58DB6A18" w:rsidR="00971AD0" w:rsidRDefault="00971AD0" w:rsidP="00971AD0">
      <w:pPr>
        <w:pStyle w:val="Lgende"/>
        <w:jc w:val="center"/>
        <w:rPr>
          <w:rStyle w:val="shorttext"/>
          <w:rFonts w:ascii="Calibri" w:eastAsia="Times New Roman" w:hAnsi="Calibri" w:cs="Times New Roman"/>
          <w:i w:val="0"/>
          <w:iCs w:val="0"/>
          <w:color w:val="auto"/>
          <w:sz w:val="22"/>
          <w:szCs w:val="20"/>
          <w:lang w:eastAsia="fr-FR"/>
        </w:rPr>
      </w:pPr>
      <w:bookmarkStart w:id="41" w:name="_Ref534630904"/>
      <w:r w:rsidRPr="00FC2D7F">
        <w:rPr>
          <w:rStyle w:val="shorttext"/>
          <w:rFonts w:ascii="Calibri" w:eastAsia="Times New Roman" w:hAnsi="Calibri" w:cs="Times New Roman"/>
          <w:i w:val="0"/>
          <w:iCs w:val="0"/>
          <w:color w:val="auto"/>
          <w:sz w:val="22"/>
          <w:szCs w:val="20"/>
          <w:lang w:eastAsia="fr-FR"/>
        </w:rPr>
        <w:t xml:space="preserve">Figure </w:t>
      </w:r>
      <w:r w:rsidR="007B73B8">
        <w:rPr>
          <w:rStyle w:val="shorttext"/>
          <w:rFonts w:ascii="Calibri" w:eastAsia="Times New Roman" w:hAnsi="Calibri" w:cs="Times New Roman"/>
          <w:i w:val="0"/>
          <w:iCs w:val="0"/>
          <w:color w:val="auto"/>
          <w:sz w:val="22"/>
          <w:szCs w:val="20"/>
          <w:lang w:eastAsia="fr-FR"/>
        </w:rPr>
        <w:fldChar w:fldCharType="begin"/>
      </w:r>
      <w:r w:rsidR="007B73B8">
        <w:rPr>
          <w:rStyle w:val="shorttext"/>
          <w:rFonts w:ascii="Calibri" w:eastAsia="Times New Roman" w:hAnsi="Calibri" w:cs="Times New Roman"/>
          <w:i w:val="0"/>
          <w:iCs w:val="0"/>
          <w:color w:val="auto"/>
          <w:sz w:val="22"/>
          <w:szCs w:val="20"/>
          <w:lang w:eastAsia="fr-FR"/>
        </w:rPr>
        <w:instrText xml:space="preserve"> STYLEREF 2 \s </w:instrText>
      </w:r>
      <w:r w:rsidR="007B73B8">
        <w:rPr>
          <w:rStyle w:val="shorttext"/>
          <w:rFonts w:ascii="Calibri" w:eastAsia="Times New Roman" w:hAnsi="Calibri" w:cs="Times New Roman"/>
          <w:i w:val="0"/>
          <w:iCs w:val="0"/>
          <w:color w:val="auto"/>
          <w:sz w:val="22"/>
          <w:szCs w:val="20"/>
          <w:lang w:eastAsia="fr-FR"/>
        </w:rPr>
        <w:fldChar w:fldCharType="separate"/>
      </w:r>
      <w:r w:rsidR="00D07291">
        <w:rPr>
          <w:rStyle w:val="shorttext"/>
          <w:rFonts w:ascii="Calibri" w:eastAsia="Times New Roman" w:hAnsi="Calibri" w:cs="Times New Roman"/>
          <w:i w:val="0"/>
          <w:iCs w:val="0"/>
          <w:noProof/>
          <w:color w:val="auto"/>
          <w:sz w:val="22"/>
          <w:szCs w:val="20"/>
          <w:lang w:eastAsia="fr-FR"/>
        </w:rPr>
        <w:t>1.1</w:t>
      </w:r>
      <w:r w:rsidR="007B73B8">
        <w:rPr>
          <w:rStyle w:val="shorttext"/>
          <w:rFonts w:ascii="Calibri" w:eastAsia="Times New Roman" w:hAnsi="Calibri" w:cs="Times New Roman"/>
          <w:i w:val="0"/>
          <w:iCs w:val="0"/>
          <w:color w:val="auto"/>
          <w:sz w:val="22"/>
          <w:szCs w:val="20"/>
          <w:lang w:eastAsia="fr-FR"/>
        </w:rPr>
        <w:fldChar w:fldCharType="end"/>
      </w:r>
      <w:r w:rsidR="007B73B8">
        <w:rPr>
          <w:rStyle w:val="shorttext"/>
          <w:rFonts w:ascii="Calibri" w:eastAsia="Times New Roman" w:hAnsi="Calibri" w:cs="Times New Roman"/>
          <w:i w:val="0"/>
          <w:iCs w:val="0"/>
          <w:color w:val="auto"/>
          <w:sz w:val="22"/>
          <w:szCs w:val="20"/>
          <w:lang w:eastAsia="fr-FR"/>
        </w:rPr>
        <w:noBreakHyphen/>
      </w:r>
      <w:r w:rsidR="007B73B8">
        <w:rPr>
          <w:rStyle w:val="shorttext"/>
          <w:rFonts w:ascii="Calibri" w:eastAsia="Times New Roman" w:hAnsi="Calibri" w:cs="Times New Roman"/>
          <w:i w:val="0"/>
          <w:iCs w:val="0"/>
          <w:color w:val="auto"/>
          <w:sz w:val="22"/>
          <w:szCs w:val="20"/>
          <w:lang w:eastAsia="fr-FR"/>
        </w:rPr>
        <w:fldChar w:fldCharType="begin"/>
      </w:r>
      <w:r w:rsidR="007B73B8">
        <w:rPr>
          <w:rStyle w:val="shorttext"/>
          <w:rFonts w:ascii="Calibri" w:eastAsia="Times New Roman" w:hAnsi="Calibri" w:cs="Times New Roman"/>
          <w:i w:val="0"/>
          <w:iCs w:val="0"/>
          <w:color w:val="auto"/>
          <w:sz w:val="22"/>
          <w:szCs w:val="20"/>
          <w:lang w:eastAsia="fr-FR"/>
        </w:rPr>
        <w:instrText xml:space="preserve"> SEQ Figure \* ARABIC \s 2 </w:instrText>
      </w:r>
      <w:r w:rsidR="007B73B8">
        <w:rPr>
          <w:rStyle w:val="shorttext"/>
          <w:rFonts w:ascii="Calibri" w:eastAsia="Times New Roman" w:hAnsi="Calibri" w:cs="Times New Roman"/>
          <w:i w:val="0"/>
          <w:iCs w:val="0"/>
          <w:color w:val="auto"/>
          <w:sz w:val="22"/>
          <w:szCs w:val="20"/>
          <w:lang w:eastAsia="fr-FR"/>
        </w:rPr>
        <w:fldChar w:fldCharType="separate"/>
      </w:r>
      <w:r w:rsidR="00D07291">
        <w:rPr>
          <w:rStyle w:val="shorttext"/>
          <w:rFonts w:ascii="Calibri" w:eastAsia="Times New Roman" w:hAnsi="Calibri" w:cs="Times New Roman"/>
          <w:i w:val="0"/>
          <w:iCs w:val="0"/>
          <w:noProof/>
          <w:color w:val="auto"/>
          <w:sz w:val="22"/>
          <w:szCs w:val="20"/>
          <w:lang w:eastAsia="fr-FR"/>
        </w:rPr>
        <w:t>5</w:t>
      </w:r>
      <w:r w:rsidR="007B73B8">
        <w:rPr>
          <w:rStyle w:val="shorttext"/>
          <w:rFonts w:ascii="Calibri" w:eastAsia="Times New Roman" w:hAnsi="Calibri" w:cs="Times New Roman"/>
          <w:i w:val="0"/>
          <w:iCs w:val="0"/>
          <w:color w:val="auto"/>
          <w:sz w:val="22"/>
          <w:szCs w:val="20"/>
          <w:lang w:eastAsia="fr-FR"/>
        </w:rPr>
        <w:fldChar w:fldCharType="end"/>
      </w:r>
      <w:bookmarkEnd w:id="41"/>
      <w:r w:rsidRPr="00FC2D7F">
        <w:rPr>
          <w:rStyle w:val="shorttext"/>
          <w:rFonts w:ascii="Calibri" w:eastAsia="Times New Roman" w:hAnsi="Calibri" w:cs="Times New Roman"/>
          <w:i w:val="0"/>
          <w:iCs w:val="0"/>
          <w:color w:val="auto"/>
          <w:sz w:val="22"/>
          <w:szCs w:val="20"/>
          <w:lang w:eastAsia="fr-FR"/>
        </w:rPr>
        <w:t> : Rotor déformé thermiquement</w:t>
      </w:r>
    </w:p>
    <w:p w14:paraId="496C410B" w14:textId="77777777" w:rsidR="00613B53" w:rsidRPr="00613B53" w:rsidRDefault="00613B53" w:rsidP="00613B53"/>
    <w:p w14:paraId="0B03DC41" w14:textId="6123C638" w:rsidR="00527F3A" w:rsidRPr="00FB1FE0" w:rsidRDefault="00D22A57" w:rsidP="00D22A57">
      <w:pPr>
        <w:spacing w:line="360" w:lineRule="auto"/>
        <w:ind w:firstLine="708"/>
      </w:pPr>
      <w:r w:rsidRPr="00FB1FE0">
        <w:t>L’échauffement et l</w:t>
      </w:r>
      <w:r w:rsidR="00E82DF1" w:rsidRPr="00FB1FE0">
        <w:t>a distribution no</w:t>
      </w:r>
      <w:r w:rsidRPr="00FB1FE0">
        <w:t>n-uniforme de la température engendrent</w:t>
      </w:r>
      <w:r w:rsidR="00E82DF1" w:rsidRPr="00FB1FE0">
        <w:t xml:space="preserve"> une flexion et </w:t>
      </w:r>
      <w:r w:rsidRPr="00FB1FE0">
        <w:t xml:space="preserve">une </w:t>
      </w:r>
      <w:r w:rsidR="00E82DF1" w:rsidRPr="00FB1FE0">
        <w:t>dilatation thermique (</w:t>
      </w:r>
      <w:r w:rsidR="005D158A" w:rsidRPr="00FB1FE0">
        <w:rPr>
          <w:b/>
        </w:rPr>
        <w:fldChar w:fldCharType="begin"/>
      </w:r>
      <w:r w:rsidR="005D158A" w:rsidRPr="00FB1FE0">
        <w:rPr>
          <w:b/>
        </w:rPr>
        <w:instrText xml:space="preserve"> REF _Ref534630904 \h  \* MERGEFORMAT </w:instrText>
      </w:r>
      <w:r w:rsidR="005D158A" w:rsidRPr="00FB1FE0">
        <w:rPr>
          <w:b/>
        </w:rPr>
      </w:r>
      <w:r w:rsidR="005D158A" w:rsidRPr="00FB1FE0">
        <w:rPr>
          <w:b/>
        </w:rPr>
        <w:fldChar w:fldCharType="separate"/>
      </w:r>
      <w:r w:rsidR="00D07291" w:rsidRPr="00D07291">
        <w:rPr>
          <w:rStyle w:val="shorttext"/>
          <w:b/>
          <w:iCs/>
        </w:rPr>
        <w:t xml:space="preserve">Figure </w:t>
      </w:r>
      <w:r w:rsidR="00D07291" w:rsidRPr="00D07291">
        <w:rPr>
          <w:rStyle w:val="shorttext"/>
          <w:b/>
          <w:iCs/>
          <w:noProof/>
        </w:rPr>
        <w:t>1.1</w:t>
      </w:r>
      <w:r w:rsidR="00D07291" w:rsidRPr="00D07291">
        <w:rPr>
          <w:rStyle w:val="shorttext"/>
          <w:b/>
          <w:iCs/>
          <w:noProof/>
        </w:rPr>
        <w:noBreakHyphen/>
        <w:t>5</w:t>
      </w:r>
      <w:r w:rsidR="005D158A" w:rsidRPr="00FB1FE0">
        <w:rPr>
          <w:b/>
        </w:rPr>
        <w:fldChar w:fldCharType="end"/>
      </w:r>
      <w:r w:rsidR="00E82DF1" w:rsidRPr="00FB1FE0">
        <w:t xml:space="preserve">). </w:t>
      </w:r>
      <w:r w:rsidRPr="00FB1FE0">
        <w:t>La dilatation thermique du rotor diminue le jeu radial dans le palier, avec toutes les conséquences qui peuvent en découler. La flexion thermique de disque crée un effet similaire à un balourd</w:t>
      </w:r>
      <w:r w:rsidR="00E82DF1" w:rsidRPr="00FB1FE0">
        <w:t xml:space="preserve">. Cette source d’excitation communément appelée le balourd thermique </w:t>
      </w:r>
      <w:r w:rsidRPr="00FB1FE0">
        <w:t xml:space="preserve">est </w:t>
      </w:r>
      <w:proofErr w:type="gramStart"/>
      <w:r w:rsidRPr="00FB1FE0">
        <w:t>corrélée</w:t>
      </w:r>
      <w:proofErr w:type="gramEnd"/>
      <w:r w:rsidRPr="00FB1FE0">
        <w:t xml:space="preserve"> avec la différence de la température</w:t>
      </w:r>
      <m:oMath>
        <m:r>
          <w:rPr>
            <w:rFonts w:ascii="Cambria Math" w:hAnsi="Cambria Math"/>
          </w:rPr>
          <m:t xml:space="preserve"> </m:t>
        </m:r>
        <m:r>
          <m:rPr>
            <m:sty m:val="p"/>
          </m:rPr>
          <w:rPr>
            <w:rFonts w:ascii="Cambria Math" w:hAnsi="Cambria Math"/>
          </w:rPr>
          <m:t>Δ</m:t>
        </m:r>
        <m:r>
          <w:rPr>
            <w:rFonts w:ascii="Cambria Math" w:hAnsi="Cambria Math"/>
          </w:rPr>
          <m:t>T</m:t>
        </m:r>
      </m:oMath>
      <w:r w:rsidRPr="00FB1FE0">
        <w:t xml:space="preserve"> et avec la phase du point chaud à la surface du rotor. Elle </w:t>
      </w:r>
      <w:r w:rsidR="00E82DF1" w:rsidRPr="00FB1FE0">
        <w:t>modifie l’amplitude et la phase de vibration</w:t>
      </w:r>
      <w:r w:rsidRPr="00FB1FE0">
        <w:t xml:space="preserve"> du rotor.</w:t>
      </w:r>
      <w:r w:rsidR="00E82DF1" w:rsidRPr="00FB1FE0">
        <w:t xml:space="preserve"> </w:t>
      </w:r>
      <w:r w:rsidRPr="00FB1FE0">
        <w:t xml:space="preserve">Pour certaines </w:t>
      </w:r>
      <w:r w:rsidR="00613B53">
        <w:t xml:space="preserve">conditions de fonctionnement, </w:t>
      </w:r>
      <w:r w:rsidR="00E82DF1" w:rsidRPr="00FB1FE0">
        <w:t>la vibr</w:t>
      </w:r>
      <w:r w:rsidR="00BA7EF6" w:rsidRPr="00FB1FE0">
        <w:t xml:space="preserve">ation synchrone </w:t>
      </w:r>
      <w:r w:rsidRPr="00FB1FE0">
        <w:t>peut devenir instable</w:t>
      </w:r>
      <w:r w:rsidR="00BA7EF6" w:rsidRPr="00FB1FE0">
        <w:t xml:space="preserve">. </w:t>
      </w:r>
      <w:r w:rsidRPr="00FB1FE0">
        <w:t xml:space="preserve">L’effet Morton peut être synthétisé par la </w:t>
      </w:r>
      <w:r w:rsidR="00BA7EF6" w:rsidRPr="00FB1FE0">
        <w:t xml:space="preserve">boucle </w:t>
      </w:r>
      <w:r w:rsidR="00E82DF1" w:rsidRPr="00FB1FE0">
        <w:t>rétroacti</w:t>
      </w:r>
      <w:r w:rsidR="00BA7EF6" w:rsidRPr="00FB1FE0">
        <w:t>ve</w:t>
      </w:r>
      <w:r w:rsidR="00E82DF1" w:rsidRPr="00FB1FE0">
        <w:t xml:space="preserve"> </w:t>
      </w:r>
      <w:r w:rsidRPr="00FB1FE0">
        <w:t>représentée sur la</w:t>
      </w:r>
      <w:r w:rsidR="00BA7EF6" w:rsidRPr="00FB1FE0">
        <w:rPr>
          <w:b/>
        </w:rPr>
        <w:t xml:space="preserve"> </w:t>
      </w:r>
      <w:r w:rsidR="00BA7EF6" w:rsidRPr="00FB1FE0">
        <w:rPr>
          <w:b/>
        </w:rPr>
        <w:fldChar w:fldCharType="begin"/>
      </w:r>
      <w:r w:rsidR="00BA7EF6" w:rsidRPr="00FB1FE0">
        <w:rPr>
          <w:b/>
        </w:rPr>
        <w:instrText xml:space="preserve"> REF _Ref534630975 \h  \* MERGEFORMAT </w:instrText>
      </w:r>
      <w:r w:rsidR="00BA7EF6" w:rsidRPr="00FB1FE0">
        <w:rPr>
          <w:b/>
        </w:rPr>
      </w:r>
      <w:r w:rsidR="00BA7EF6" w:rsidRPr="00FB1FE0">
        <w:rPr>
          <w:b/>
        </w:rPr>
        <w:fldChar w:fldCharType="separate"/>
      </w:r>
      <w:r w:rsidR="00D07291" w:rsidRPr="00D07291">
        <w:rPr>
          <w:rStyle w:val="shorttext"/>
          <w:b/>
          <w:iCs/>
        </w:rPr>
        <w:t xml:space="preserve">Figure </w:t>
      </w:r>
      <w:r w:rsidR="00D07291" w:rsidRPr="00D07291">
        <w:rPr>
          <w:rStyle w:val="shorttext"/>
          <w:b/>
          <w:iCs/>
          <w:noProof/>
        </w:rPr>
        <w:t>1.1</w:t>
      </w:r>
      <w:r w:rsidR="00D07291" w:rsidRPr="00D07291">
        <w:rPr>
          <w:rStyle w:val="shorttext"/>
          <w:b/>
          <w:iCs/>
          <w:noProof/>
        </w:rPr>
        <w:noBreakHyphen/>
        <w:t>6</w:t>
      </w:r>
      <w:r w:rsidR="00BA7EF6" w:rsidRPr="00FB1FE0">
        <w:rPr>
          <w:b/>
        </w:rPr>
        <w:fldChar w:fldCharType="end"/>
      </w:r>
      <w:r w:rsidR="00E82DF1" w:rsidRPr="00FB1FE0">
        <w:t xml:space="preserve">. </w:t>
      </w:r>
    </w:p>
    <w:p w14:paraId="4AB4B975" w14:textId="77777777" w:rsidR="00D22A57" w:rsidRDefault="00D22A57" w:rsidP="00971AD0">
      <w:pPr>
        <w:spacing w:line="360" w:lineRule="auto"/>
        <w:ind w:firstLine="708"/>
      </w:pPr>
    </w:p>
    <w:p w14:paraId="13EA8AAF" w14:textId="1DC06B40" w:rsidR="00E82DF1" w:rsidRDefault="006A3A46" w:rsidP="00E82DF1">
      <w:pPr>
        <w:keepNext/>
        <w:spacing w:line="360" w:lineRule="auto"/>
      </w:pPr>
      <w:r w:rsidRPr="006A3A46">
        <w:rPr>
          <w:noProof/>
          <w:lang w:eastAsia="zh-CN"/>
        </w:rPr>
        <w:drawing>
          <wp:inline distT="0" distB="0" distL="0" distR="0" wp14:anchorId="79DF3603" wp14:editId="092618DA">
            <wp:extent cx="5760720" cy="1600835"/>
            <wp:effectExtent l="0" t="0" r="0" b="0"/>
            <wp:docPr id="8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pic:cNvPicPr>
                      <a:picLocks noChangeAspect="1"/>
                    </pic:cNvPicPr>
                  </pic:nvPicPr>
                  <pic:blipFill>
                    <a:blip r:embed="rId27"/>
                    <a:stretch>
                      <a:fillRect/>
                    </a:stretch>
                  </pic:blipFill>
                  <pic:spPr>
                    <a:xfrm>
                      <a:off x="0" y="0"/>
                      <a:ext cx="5760720" cy="1600835"/>
                    </a:xfrm>
                    <a:prstGeom prst="rect">
                      <a:avLst/>
                    </a:prstGeom>
                  </pic:spPr>
                </pic:pic>
              </a:graphicData>
            </a:graphic>
          </wp:inline>
        </w:drawing>
      </w:r>
    </w:p>
    <w:p w14:paraId="25C9BDFC" w14:textId="56E94603" w:rsidR="00E82DF1" w:rsidRPr="00415DD1" w:rsidRDefault="00E82DF1" w:rsidP="00415DD1">
      <w:pPr>
        <w:pStyle w:val="Lgende"/>
        <w:jc w:val="center"/>
        <w:rPr>
          <w:rFonts w:ascii="Calibri" w:eastAsia="Times New Roman" w:hAnsi="Calibri" w:cs="Times New Roman"/>
          <w:i w:val="0"/>
          <w:iCs w:val="0"/>
          <w:color w:val="auto"/>
          <w:sz w:val="22"/>
          <w:szCs w:val="20"/>
          <w:lang w:eastAsia="fr-FR"/>
        </w:rPr>
      </w:pPr>
      <w:bookmarkStart w:id="42" w:name="_Ref534630975"/>
      <w:r w:rsidRPr="00D374A1">
        <w:rPr>
          <w:rStyle w:val="shorttext"/>
          <w:rFonts w:ascii="Calibri" w:eastAsia="Times New Roman" w:hAnsi="Calibri" w:cs="Times New Roman"/>
          <w:i w:val="0"/>
          <w:iCs w:val="0"/>
          <w:color w:val="auto"/>
          <w:sz w:val="22"/>
          <w:szCs w:val="20"/>
          <w:lang w:eastAsia="fr-FR"/>
        </w:rPr>
        <w:t xml:space="preserve">Figure </w:t>
      </w:r>
      <w:r w:rsidR="007B73B8">
        <w:rPr>
          <w:rStyle w:val="shorttext"/>
          <w:rFonts w:ascii="Calibri" w:eastAsia="Times New Roman" w:hAnsi="Calibri" w:cs="Times New Roman"/>
          <w:i w:val="0"/>
          <w:iCs w:val="0"/>
          <w:color w:val="auto"/>
          <w:sz w:val="22"/>
          <w:szCs w:val="20"/>
          <w:lang w:eastAsia="fr-FR"/>
        </w:rPr>
        <w:fldChar w:fldCharType="begin"/>
      </w:r>
      <w:r w:rsidR="007B73B8">
        <w:rPr>
          <w:rStyle w:val="shorttext"/>
          <w:rFonts w:ascii="Calibri" w:eastAsia="Times New Roman" w:hAnsi="Calibri" w:cs="Times New Roman"/>
          <w:i w:val="0"/>
          <w:iCs w:val="0"/>
          <w:color w:val="auto"/>
          <w:sz w:val="22"/>
          <w:szCs w:val="20"/>
          <w:lang w:eastAsia="fr-FR"/>
        </w:rPr>
        <w:instrText xml:space="preserve"> STYLEREF 2 \s </w:instrText>
      </w:r>
      <w:r w:rsidR="007B73B8">
        <w:rPr>
          <w:rStyle w:val="shorttext"/>
          <w:rFonts w:ascii="Calibri" w:eastAsia="Times New Roman" w:hAnsi="Calibri" w:cs="Times New Roman"/>
          <w:i w:val="0"/>
          <w:iCs w:val="0"/>
          <w:color w:val="auto"/>
          <w:sz w:val="22"/>
          <w:szCs w:val="20"/>
          <w:lang w:eastAsia="fr-FR"/>
        </w:rPr>
        <w:fldChar w:fldCharType="separate"/>
      </w:r>
      <w:r w:rsidR="00D07291">
        <w:rPr>
          <w:rStyle w:val="shorttext"/>
          <w:rFonts w:ascii="Calibri" w:eastAsia="Times New Roman" w:hAnsi="Calibri" w:cs="Times New Roman"/>
          <w:i w:val="0"/>
          <w:iCs w:val="0"/>
          <w:noProof/>
          <w:color w:val="auto"/>
          <w:sz w:val="22"/>
          <w:szCs w:val="20"/>
          <w:lang w:eastAsia="fr-FR"/>
        </w:rPr>
        <w:t>1.1</w:t>
      </w:r>
      <w:r w:rsidR="007B73B8">
        <w:rPr>
          <w:rStyle w:val="shorttext"/>
          <w:rFonts w:ascii="Calibri" w:eastAsia="Times New Roman" w:hAnsi="Calibri" w:cs="Times New Roman"/>
          <w:i w:val="0"/>
          <w:iCs w:val="0"/>
          <w:color w:val="auto"/>
          <w:sz w:val="22"/>
          <w:szCs w:val="20"/>
          <w:lang w:eastAsia="fr-FR"/>
        </w:rPr>
        <w:fldChar w:fldCharType="end"/>
      </w:r>
      <w:r w:rsidR="007B73B8">
        <w:rPr>
          <w:rStyle w:val="shorttext"/>
          <w:rFonts w:ascii="Calibri" w:eastAsia="Times New Roman" w:hAnsi="Calibri" w:cs="Times New Roman"/>
          <w:i w:val="0"/>
          <w:iCs w:val="0"/>
          <w:color w:val="auto"/>
          <w:sz w:val="22"/>
          <w:szCs w:val="20"/>
          <w:lang w:eastAsia="fr-FR"/>
        </w:rPr>
        <w:noBreakHyphen/>
      </w:r>
      <w:r w:rsidR="007B73B8">
        <w:rPr>
          <w:rStyle w:val="shorttext"/>
          <w:rFonts w:ascii="Calibri" w:eastAsia="Times New Roman" w:hAnsi="Calibri" w:cs="Times New Roman"/>
          <w:i w:val="0"/>
          <w:iCs w:val="0"/>
          <w:color w:val="auto"/>
          <w:sz w:val="22"/>
          <w:szCs w:val="20"/>
          <w:lang w:eastAsia="fr-FR"/>
        </w:rPr>
        <w:fldChar w:fldCharType="begin"/>
      </w:r>
      <w:r w:rsidR="007B73B8">
        <w:rPr>
          <w:rStyle w:val="shorttext"/>
          <w:rFonts w:ascii="Calibri" w:eastAsia="Times New Roman" w:hAnsi="Calibri" w:cs="Times New Roman"/>
          <w:i w:val="0"/>
          <w:iCs w:val="0"/>
          <w:color w:val="auto"/>
          <w:sz w:val="22"/>
          <w:szCs w:val="20"/>
          <w:lang w:eastAsia="fr-FR"/>
        </w:rPr>
        <w:instrText xml:space="preserve"> SEQ Figure \* ARABIC \s 2 </w:instrText>
      </w:r>
      <w:r w:rsidR="007B73B8">
        <w:rPr>
          <w:rStyle w:val="shorttext"/>
          <w:rFonts w:ascii="Calibri" w:eastAsia="Times New Roman" w:hAnsi="Calibri" w:cs="Times New Roman"/>
          <w:i w:val="0"/>
          <w:iCs w:val="0"/>
          <w:color w:val="auto"/>
          <w:sz w:val="22"/>
          <w:szCs w:val="20"/>
          <w:lang w:eastAsia="fr-FR"/>
        </w:rPr>
        <w:fldChar w:fldCharType="separate"/>
      </w:r>
      <w:r w:rsidR="00D07291">
        <w:rPr>
          <w:rStyle w:val="shorttext"/>
          <w:rFonts w:ascii="Calibri" w:eastAsia="Times New Roman" w:hAnsi="Calibri" w:cs="Times New Roman"/>
          <w:i w:val="0"/>
          <w:iCs w:val="0"/>
          <w:noProof/>
          <w:color w:val="auto"/>
          <w:sz w:val="22"/>
          <w:szCs w:val="20"/>
          <w:lang w:eastAsia="fr-FR"/>
        </w:rPr>
        <w:t>6</w:t>
      </w:r>
      <w:r w:rsidR="007B73B8">
        <w:rPr>
          <w:rStyle w:val="shorttext"/>
          <w:rFonts w:ascii="Calibri" w:eastAsia="Times New Roman" w:hAnsi="Calibri" w:cs="Times New Roman"/>
          <w:i w:val="0"/>
          <w:iCs w:val="0"/>
          <w:color w:val="auto"/>
          <w:sz w:val="22"/>
          <w:szCs w:val="20"/>
          <w:lang w:eastAsia="fr-FR"/>
        </w:rPr>
        <w:fldChar w:fldCharType="end"/>
      </w:r>
      <w:bookmarkEnd w:id="42"/>
      <w:r w:rsidRPr="00D374A1">
        <w:rPr>
          <w:rStyle w:val="shorttext"/>
          <w:rFonts w:ascii="Calibri" w:eastAsia="Times New Roman" w:hAnsi="Calibri" w:cs="Times New Roman"/>
          <w:i w:val="0"/>
          <w:iCs w:val="0"/>
          <w:color w:val="auto"/>
          <w:sz w:val="22"/>
          <w:szCs w:val="20"/>
          <w:lang w:eastAsia="fr-FR"/>
        </w:rPr>
        <w:t xml:space="preserve"> : Diagramme </w:t>
      </w:r>
      <w:r w:rsidR="00370F76">
        <w:rPr>
          <w:rStyle w:val="shorttext"/>
          <w:rFonts w:ascii="Calibri" w:eastAsia="Times New Roman" w:hAnsi="Calibri" w:cs="Times New Roman"/>
          <w:i w:val="0"/>
          <w:iCs w:val="0"/>
          <w:color w:val="auto"/>
          <w:sz w:val="22"/>
          <w:szCs w:val="20"/>
          <w:lang w:eastAsia="fr-FR"/>
        </w:rPr>
        <w:t xml:space="preserve">de la rétroaction </w:t>
      </w:r>
      <w:r w:rsidRPr="00D374A1">
        <w:rPr>
          <w:rStyle w:val="shorttext"/>
          <w:rFonts w:ascii="Calibri" w:eastAsia="Times New Roman" w:hAnsi="Calibri" w:cs="Times New Roman"/>
          <w:i w:val="0"/>
          <w:iCs w:val="0"/>
          <w:color w:val="auto"/>
          <w:sz w:val="22"/>
          <w:szCs w:val="20"/>
          <w:lang w:eastAsia="fr-FR"/>
        </w:rPr>
        <w:t>de l’effet Morton</w:t>
      </w:r>
    </w:p>
    <w:p w14:paraId="542E21E3" w14:textId="6A5F8954" w:rsidR="00AA4CC0" w:rsidRDefault="00E82DF1" w:rsidP="00F031B7">
      <w:pPr>
        <w:snapToGrid w:val="0"/>
        <w:spacing w:line="360" w:lineRule="auto"/>
        <w:ind w:firstLine="708"/>
      </w:pPr>
      <w:r>
        <w:t>Dû au fait qu’aucune machine tournante n’est parfaitement équilibrée et le balourd étant reconnu comme la source des vibrations synchrones, l’effet Morton pourrait apparaître sur toutes les machines supportées par des paliers hydrodynamiques. Toutefois, la plupart de</w:t>
      </w:r>
      <w:r w:rsidR="009E2D8B">
        <w:t>s</w:t>
      </w:r>
      <w:r>
        <w:t xml:space="preserve"> machines ne sont pas endommagées et fonctionnent avec des vibrations synchrones à un régime thermique stable.</w:t>
      </w:r>
      <w:r w:rsidR="00AA4CC0">
        <w:t xml:space="preserve"> </w:t>
      </w:r>
      <w:r w:rsidR="00D22A57">
        <w:t xml:space="preserve">Il </w:t>
      </w:r>
      <w:r w:rsidR="00477BC7">
        <w:t xml:space="preserve"> </w:t>
      </w:r>
      <w:r w:rsidR="00B16B4F">
        <w:t xml:space="preserve">en </w:t>
      </w:r>
      <w:r w:rsidR="00D22A57">
        <w:t>résult</w:t>
      </w:r>
      <w:r w:rsidR="009B549F">
        <w:t>e</w:t>
      </w:r>
      <w:r w:rsidR="00D22A57">
        <w:t xml:space="preserve"> que</w:t>
      </w:r>
      <w:r>
        <w:t xml:space="preserve"> </w:t>
      </w:r>
      <w:r w:rsidR="00B16B4F">
        <w:t xml:space="preserve">seules </w:t>
      </w:r>
      <w:r>
        <w:t>certaines conditions particulières peuvent déclencher cette instabilité</w:t>
      </w:r>
      <w:r w:rsidR="00D22A57">
        <w:t xml:space="preserve">. </w:t>
      </w:r>
      <w:r w:rsidR="00C33CEA">
        <w:t>En revanche,</w:t>
      </w:r>
      <w:r w:rsidRPr="00C8231C">
        <w:t xml:space="preserve"> </w:t>
      </w:r>
      <w:r w:rsidR="00C33CEA">
        <w:t>son</w:t>
      </w:r>
      <w:r w:rsidR="00C33CEA" w:rsidRPr="00C8231C">
        <w:t xml:space="preserve"> </w:t>
      </w:r>
      <w:r w:rsidR="00C33CEA">
        <w:t>identification</w:t>
      </w:r>
      <w:r w:rsidR="00C33CEA" w:rsidRPr="00C8231C">
        <w:t xml:space="preserve"> </w:t>
      </w:r>
      <w:r w:rsidR="00C33CEA">
        <w:t xml:space="preserve">est difficile </w:t>
      </w:r>
      <w:r>
        <w:t>dû au</w:t>
      </w:r>
      <w:r w:rsidRPr="00C8231C">
        <w:t xml:space="preserve"> fait qu</w:t>
      </w:r>
      <w:r>
        <w:t>’</w:t>
      </w:r>
      <w:r w:rsidRPr="00C8231C">
        <w:t>e</w:t>
      </w:r>
      <w:r>
        <w:t>lle</w:t>
      </w:r>
      <w:r w:rsidRPr="00C8231C">
        <w:t xml:space="preserve"> ne surgit qu’après un certain temps de fonctionnement.</w:t>
      </w:r>
      <w:r>
        <w:rPr>
          <w:rStyle w:val="Appelnotedebasdep"/>
        </w:rPr>
        <w:footnoteReference w:id="2"/>
      </w:r>
      <w:r>
        <w:t xml:space="preserve"> </w:t>
      </w:r>
    </w:p>
    <w:p w14:paraId="0294849E" w14:textId="77777777" w:rsidR="003F5A41" w:rsidRDefault="003F5A41" w:rsidP="003F5A41">
      <w:pPr>
        <w:pStyle w:val="Titre2"/>
        <w:ind w:left="709"/>
      </w:pPr>
      <w:bookmarkStart w:id="43" w:name="_Toc534294728"/>
      <w:bookmarkStart w:id="44" w:name="_Toc535252129"/>
      <w:r>
        <w:t>Etudes</w:t>
      </w:r>
      <w:r w:rsidRPr="00DE7318">
        <w:t xml:space="preserve"> </w:t>
      </w:r>
      <w:r>
        <w:t>expérimentales</w:t>
      </w:r>
      <w:bookmarkEnd w:id="43"/>
      <w:r>
        <w:t xml:space="preserve"> et cas industriels</w:t>
      </w:r>
      <w:bookmarkEnd w:id="44"/>
    </w:p>
    <w:p w14:paraId="16B06570" w14:textId="77777777" w:rsidR="003F5A41" w:rsidRPr="00B047AB" w:rsidRDefault="003F5A41" w:rsidP="003F5A41"/>
    <w:p w14:paraId="08302A79" w14:textId="568CE448" w:rsidR="003F5A41" w:rsidRDefault="003F5A41" w:rsidP="003F5A41">
      <w:pPr>
        <w:spacing w:line="360" w:lineRule="auto"/>
        <w:ind w:firstLine="708"/>
      </w:pPr>
      <w:r w:rsidRPr="00715421">
        <w:rPr>
          <w:lang w:eastAsia="zh-CN"/>
        </w:rPr>
        <w:t>En 1975,</w:t>
      </w:r>
      <w:r>
        <w:rPr>
          <w:lang w:eastAsia="zh-CN"/>
        </w:rPr>
        <w:t xml:space="preserve"> </w:t>
      </w:r>
      <w:r w:rsidRPr="00A22718">
        <w:t>Morton</w:t>
      </w:r>
      <w:r>
        <w:t xml:space="preserve"> </w:t>
      </w:r>
      <w:r w:rsidR="00016AEA" w:rsidRPr="00016AEA">
        <w:rPr>
          <w:b/>
        </w:rPr>
        <w:fldChar w:fldCharType="begin"/>
      </w:r>
      <w:r w:rsidR="00016AEA" w:rsidRPr="00016AEA">
        <w:rPr>
          <w:b/>
        </w:rPr>
        <w:instrText xml:space="preserve"> REF _Ref534794244 \r \h </w:instrText>
      </w:r>
      <w:r w:rsidR="00016AEA">
        <w:rPr>
          <w:b/>
        </w:rPr>
        <w:instrText xml:space="preserve"> \* MERGEFORMAT </w:instrText>
      </w:r>
      <w:r w:rsidR="00016AEA" w:rsidRPr="00016AEA">
        <w:rPr>
          <w:b/>
        </w:rPr>
      </w:r>
      <w:r w:rsidR="00016AEA" w:rsidRPr="00016AEA">
        <w:rPr>
          <w:b/>
        </w:rPr>
        <w:fldChar w:fldCharType="separate"/>
      </w:r>
      <w:r w:rsidR="00D07291">
        <w:rPr>
          <w:b/>
        </w:rPr>
        <w:t>[1]</w:t>
      </w:r>
      <w:r w:rsidR="00016AEA" w:rsidRPr="00016AEA">
        <w:rPr>
          <w:b/>
        </w:rPr>
        <w:fldChar w:fldCharType="end"/>
      </w:r>
      <w:r w:rsidRPr="00A22718">
        <w:t xml:space="preserve"> a construit un banc d’essai</w:t>
      </w:r>
      <w:r>
        <w:t xml:space="preserve"> équipé d’un disque monté en porte-à-faux dont la vitesse de rotation était de</w:t>
      </w:r>
      <w:r w:rsidRPr="00A22718">
        <w:t xml:space="preserve"> 1800 tr/min. Il a également installé 12 thermocouples autour de ce disque lubrifié par un film fluide afin de mesurer la température circonférentielle du disque. Il a constaté qu’une différence non-négligeable de la température </w:t>
      </w:r>
      <w:r>
        <w:t xml:space="preserve">existait </w:t>
      </w:r>
      <w:r w:rsidRPr="00A22718">
        <w:t>dans la direction circonférentielle lors du fonctionnement du rotor même si l’ampl</w:t>
      </w:r>
      <w:r>
        <w:t>itude de la vibration était</w:t>
      </w:r>
      <w:r w:rsidRPr="00A22718">
        <w:t xml:space="preserve"> </w:t>
      </w:r>
      <w:r w:rsidR="00EF5DEE">
        <w:t>faible</w:t>
      </w:r>
      <w:r w:rsidRPr="00A22718">
        <w:t>.</w:t>
      </w:r>
      <w:r w:rsidRPr="006C2807">
        <w:rPr>
          <w:lang w:eastAsia="zh-CN"/>
        </w:rPr>
        <w:t xml:space="preserve"> </w:t>
      </w:r>
    </w:p>
    <w:p w14:paraId="3ADA1197" w14:textId="4DFC56D7" w:rsidR="003F5A41" w:rsidRDefault="003F5A41" w:rsidP="003F5A41">
      <w:pPr>
        <w:spacing w:line="360" w:lineRule="auto"/>
        <w:ind w:firstLine="708"/>
      </w:pPr>
      <w:r w:rsidRPr="005142B2">
        <w:t>En 1978</w:t>
      </w:r>
      <w:r>
        <w:rPr>
          <w:b/>
        </w:rPr>
        <w:t xml:space="preserve">, </w:t>
      </w:r>
      <w:r w:rsidRPr="00E81C93">
        <w:t>Hesseborn</w:t>
      </w:r>
      <w:r>
        <w:t xml:space="preserve"> </w:t>
      </w:r>
      <w:r w:rsidRPr="003240A0">
        <w:rPr>
          <w:b/>
        </w:rPr>
        <w:fldChar w:fldCharType="begin"/>
      </w:r>
      <w:r w:rsidRPr="003240A0">
        <w:rPr>
          <w:b/>
        </w:rPr>
        <w:instrText xml:space="preserve"> REF _Ref533090111 \r \h  \* MERGEFORMAT </w:instrText>
      </w:r>
      <w:r w:rsidRPr="003240A0">
        <w:rPr>
          <w:b/>
        </w:rPr>
      </w:r>
      <w:r w:rsidRPr="003240A0">
        <w:rPr>
          <w:b/>
        </w:rPr>
        <w:fldChar w:fldCharType="separate"/>
      </w:r>
      <w:r w:rsidR="00D07291">
        <w:rPr>
          <w:b/>
        </w:rPr>
        <w:t>[3]</w:t>
      </w:r>
      <w:r w:rsidRPr="003240A0">
        <w:rPr>
          <w:b/>
        </w:rPr>
        <w:fldChar w:fldCharType="end"/>
      </w:r>
      <w:r w:rsidRPr="00E81C93">
        <w:t xml:space="preserve"> a continué à investiguer cette différence de la température </w:t>
      </w:r>
      <w:r>
        <w:t xml:space="preserve">et a découvert expérimentalement qu’elle pouvait augmenter le niveau de vibration sous certaines conditions. </w:t>
      </w:r>
    </w:p>
    <w:p w14:paraId="1BBAA28F" w14:textId="56442B0A" w:rsidR="003F5A41" w:rsidRDefault="003F5A41" w:rsidP="003F5A41">
      <w:pPr>
        <w:spacing w:line="360" w:lineRule="auto"/>
        <w:ind w:firstLine="708"/>
      </w:pPr>
      <w:r w:rsidRPr="00B90B39">
        <w:t>En 1994,</w:t>
      </w:r>
      <w:r w:rsidRPr="00A22718">
        <w:t xml:space="preserve"> De </w:t>
      </w:r>
      <w:proofErr w:type="spellStart"/>
      <w:r w:rsidRPr="00A22718">
        <w:t>Jongh</w:t>
      </w:r>
      <w:proofErr w:type="spellEnd"/>
      <w:r w:rsidRPr="00A22718">
        <w:t xml:space="preserve"> et Morton </w:t>
      </w:r>
      <w:r w:rsidR="005F1FAA" w:rsidRPr="005F1FAA">
        <w:rPr>
          <w:b/>
        </w:rPr>
        <w:fldChar w:fldCharType="begin"/>
      </w:r>
      <w:r w:rsidR="005F1FAA" w:rsidRPr="005F1FAA">
        <w:rPr>
          <w:b/>
        </w:rPr>
        <w:instrText xml:space="preserve"> REF _Ref534632381 \r \h </w:instrText>
      </w:r>
      <w:r w:rsidR="005F1FAA">
        <w:rPr>
          <w:b/>
        </w:rPr>
        <w:instrText xml:space="preserve"> \* MERGEFORMAT </w:instrText>
      </w:r>
      <w:r w:rsidR="005F1FAA" w:rsidRPr="005F1FAA">
        <w:rPr>
          <w:b/>
        </w:rPr>
      </w:r>
      <w:r w:rsidR="005F1FAA" w:rsidRPr="005F1FAA">
        <w:rPr>
          <w:b/>
        </w:rPr>
        <w:fldChar w:fldCharType="separate"/>
      </w:r>
      <w:r w:rsidR="00D07291">
        <w:rPr>
          <w:b/>
        </w:rPr>
        <w:t>[14]</w:t>
      </w:r>
      <w:r w:rsidR="005F1FAA" w:rsidRPr="005F1FAA">
        <w:rPr>
          <w:b/>
        </w:rPr>
        <w:fldChar w:fldCharType="end"/>
      </w:r>
      <w:r w:rsidRPr="00A22718">
        <w:t xml:space="preserve"> ont étudié le problème d’une vibration </w:t>
      </w:r>
      <w:r>
        <w:t>spirale</w:t>
      </w:r>
      <w:r w:rsidRPr="00A22718">
        <w:t xml:space="preserve"> dans</w:t>
      </w:r>
      <w:r>
        <w:t xml:space="preserve"> un compresseur centrifuge</w:t>
      </w:r>
      <w:r w:rsidRPr="00A22718">
        <w:t xml:space="preserve">. </w:t>
      </w:r>
      <w:r>
        <w:t>Le</w:t>
      </w:r>
      <w:r w:rsidRPr="00A22718">
        <w:t xml:space="preserve"> </w:t>
      </w:r>
      <w:r>
        <w:t>rotor</w:t>
      </w:r>
      <w:r w:rsidRPr="00A22718">
        <w:t xml:space="preserve"> </w:t>
      </w:r>
      <w:r>
        <w:t>était</w:t>
      </w:r>
      <w:r w:rsidRPr="00A22718">
        <w:t xml:space="preserve"> monté sur deux paliers à p</w:t>
      </w:r>
      <w:r>
        <w:t xml:space="preserve">atins oscillants et possédait un disque lourd </w:t>
      </w:r>
      <w:r w:rsidRPr="00A22718">
        <w:t xml:space="preserve">en porte-à-faux. </w:t>
      </w:r>
      <w:r>
        <w:t xml:space="preserve">Le compresseur exhibait une vibration synchrone instable </w:t>
      </w:r>
      <w:r w:rsidRPr="00A22718">
        <w:t xml:space="preserve">autour de 11500 tr/min alors que la machine </w:t>
      </w:r>
      <w:r>
        <w:t>était</w:t>
      </w:r>
      <w:r w:rsidRPr="00A22718">
        <w:t xml:space="preserve"> conçue pour atteindre 13142 tr/min. </w:t>
      </w:r>
      <w:r>
        <w:t>L</w:t>
      </w:r>
      <w:r w:rsidRPr="00A22718">
        <w:t>’instabilité vibratoire persist</w:t>
      </w:r>
      <w:r>
        <w:t>ait</w:t>
      </w:r>
      <w:r w:rsidRPr="00A22718">
        <w:t xml:space="preserve"> </w:t>
      </w:r>
      <w:r>
        <w:t>même après le démontage des joints labyrinthes (connus à ce moment comme étant une des cause</w:t>
      </w:r>
      <w:r w:rsidR="00FB1FE0">
        <w:t>s</w:t>
      </w:r>
      <w:r>
        <w:t xml:space="preserve"> de l’effet de Newkirk) </w:t>
      </w:r>
      <w:r w:rsidRPr="00A22718">
        <w:t>ce qui montr</w:t>
      </w:r>
      <w:r>
        <w:t>ait</w:t>
      </w:r>
      <w:r w:rsidRPr="00A22718">
        <w:t xml:space="preserve"> que la </w:t>
      </w:r>
      <w:r>
        <w:t>source n’était pas le contact entre le rotor et le stator</w:t>
      </w:r>
      <w:r w:rsidRPr="00A22718">
        <w:t xml:space="preserve">. Enfin, la solution technique trouvée pour cette instabilité </w:t>
      </w:r>
      <w:r>
        <w:t>a été</w:t>
      </w:r>
      <w:r w:rsidRPr="00A22718">
        <w:t xml:space="preserve"> d’alléger la partie en porte-à-faux et l’accouplement du compresseur en remplaçant les composants en acier par </w:t>
      </w:r>
      <w:r>
        <w:t>d’autres en</w:t>
      </w:r>
      <w:r w:rsidRPr="00A22718">
        <w:t xml:space="preserve"> titane. </w:t>
      </w:r>
    </w:p>
    <w:p w14:paraId="742D7A89" w14:textId="014CA77D" w:rsidR="003F5A41" w:rsidRPr="00FE72D9" w:rsidRDefault="003F5A41" w:rsidP="006E2C1C">
      <w:pPr>
        <w:spacing w:line="360" w:lineRule="auto"/>
        <w:ind w:firstLine="708"/>
      </w:pPr>
      <w:r>
        <w:lastRenderedPageBreak/>
        <w:t xml:space="preserve">Afin de reproduire le comportement vibratoire instable du compresseur, </w:t>
      </w:r>
      <w:r w:rsidRPr="00A22718">
        <w:t xml:space="preserve">De </w:t>
      </w:r>
      <w:proofErr w:type="spellStart"/>
      <w:r w:rsidRPr="00A22718">
        <w:t>Jongh</w:t>
      </w:r>
      <w:proofErr w:type="spellEnd"/>
      <w:r w:rsidRPr="00A22718">
        <w:t xml:space="preserve"> </w:t>
      </w:r>
      <w:r>
        <w:t xml:space="preserve">et Morton </w:t>
      </w:r>
      <w:r w:rsidR="005F1FAA" w:rsidRPr="005F1FAA">
        <w:rPr>
          <w:b/>
        </w:rPr>
        <w:fldChar w:fldCharType="begin"/>
      </w:r>
      <w:r w:rsidR="005F1FAA" w:rsidRPr="005F1FAA">
        <w:rPr>
          <w:b/>
        </w:rPr>
        <w:instrText xml:space="preserve"> REF _Ref534632381 \r \h </w:instrText>
      </w:r>
      <w:r w:rsidR="005F1FAA">
        <w:rPr>
          <w:b/>
        </w:rPr>
        <w:instrText xml:space="preserve"> \* MERGEFORMAT </w:instrText>
      </w:r>
      <w:r w:rsidR="005F1FAA" w:rsidRPr="005F1FAA">
        <w:rPr>
          <w:b/>
        </w:rPr>
      </w:r>
      <w:r w:rsidR="005F1FAA" w:rsidRPr="005F1FAA">
        <w:rPr>
          <w:b/>
        </w:rPr>
        <w:fldChar w:fldCharType="separate"/>
      </w:r>
      <w:r w:rsidR="00D07291">
        <w:rPr>
          <w:b/>
        </w:rPr>
        <w:t>[14]</w:t>
      </w:r>
      <w:r w:rsidR="005F1FAA" w:rsidRPr="005F1FAA">
        <w:rPr>
          <w:b/>
        </w:rPr>
        <w:fldChar w:fldCharType="end"/>
      </w:r>
      <w:r w:rsidR="005F1FAA">
        <w:rPr>
          <w:b/>
        </w:rPr>
        <w:t xml:space="preserve"> </w:t>
      </w:r>
      <w:r>
        <w:t xml:space="preserve">ont </w:t>
      </w:r>
      <w:r w:rsidR="00FB1FE0">
        <w:t>réalisé</w:t>
      </w:r>
      <w:r>
        <w:t xml:space="preserve"> un banc d’essai inspiré du compresseur existant et ont identifié la source du problème comme étant l’échauffement du rotor dans le palier. Ce diagnostic a été </w:t>
      </w:r>
      <w:r w:rsidRPr="00A22718">
        <w:t xml:space="preserve">vérifié par </w:t>
      </w:r>
      <w:r>
        <w:t xml:space="preserve">la mesure des températures de la partie </w:t>
      </w:r>
      <w:r w:rsidRPr="00A22718">
        <w:t xml:space="preserve">du rotor </w:t>
      </w:r>
      <w:r>
        <w:t xml:space="preserve">contenue </w:t>
      </w:r>
      <w:r w:rsidRPr="00A22718">
        <w:t>dans le palier</w:t>
      </w:r>
      <w:r>
        <w:t xml:space="preserve"> le plus éloigné du moteur</w:t>
      </w:r>
      <w:r w:rsidRPr="00A22718">
        <w:t xml:space="preserve">. </w:t>
      </w:r>
      <w:r>
        <w:t xml:space="preserve">Les températures ont été mesurées par </w:t>
      </w:r>
      <w:r w:rsidRPr="00A22718">
        <w:t xml:space="preserve">4 capteurs de température </w:t>
      </w:r>
      <w:r>
        <w:t xml:space="preserve">montés dans </w:t>
      </w:r>
      <w:r w:rsidRPr="00A22718">
        <w:t>le rotor</w:t>
      </w:r>
      <w:r>
        <w:t xml:space="preserve"> et un collecteur tournant.</w:t>
      </w:r>
      <w:r w:rsidRPr="00A22718">
        <w:t xml:space="preserve"> </w:t>
      </w:r>
      <w:r>
        <w:t xml:space="preserve">Les résultats expérimentaux montraient que le rotor était stable pour une différence de température de 3°C à la surface du rotor. </w:t>
      </w:r>
      <w:r w:rsidRPr="00FB1FE0">
        <w:t>Cette différence de température augmentait avec la vitesse de rotation</w:t>
      </w:r>
      <w:r w:rsidR="00FB1FE0" w:rsidRPr="00FB1FE0">
        <w:t>, déclenchait l’instabilité spirale</w:t>
      </w:r>
      <w:r w:rsidRPr="00FB1FE0">
        <w:t xml:space="preserve"> et limitait </w:t>
      </w:r>
      <w:r w:rsidR="00FB1FE0" w:rsidRPr="00FB1FE0">
        <w:t xml:space="preserve">ainsi </w:t>
      </w:r>
      <w:r w:rsidRPr="00FB1FE0">
        <w:t>la vitesse de fonctionnement. L’instabilité apparaissait de manière non répétitive. Le banc d’essai montrait bien que la variation de la différence de la température correspondait à l’apparition de l’effet Morton instable.</w:t>
      </w:r>
      <w:r w:rsidRPr="006C2807">
        <w:t xml:space="preserve"> </w:t>
      </w:r>
    </w:p>
    <w:p w14:paraId="0FC2C811" w14:textId="33DE2A80" w:rsidR="003F5A41" w:rsidRDefault="003F5A41" w:rsidP="003F5A41">
      <w:pPr>
        <w:spacing w:line="360" w:lineRule="auto"/>
        <w:ind w:firstLine="708"/>
      </w:pPr>
      <w:r w:rsidRPr="00EA6876">
        <w:t>En 2008,</w:t>
      </w:r>
      <w:r w:rsidRPr="00620A4B">
        <w:t xml:space="preserve"> </w:t>
      </w:r>
      <w:proofErr w:type="spellStart"/>
      <w:r w:rsidRPr="00620A4B">
        <w:t>Schmied</w:t>
      </w:r>
      <w:proofErr w:type="spellEnd"/>
      <w:r w:rsidRPr="00620A4B">
        <w:t xml:space="preserve">, </w:t>
      </w:r>
      <w:proofErr w:type="spellStart"/>
      <w:r w:rsidRPr="00620A4B">
        <w:t>Pozivil</w:t>
      </w:r>
      <w:proofErr w:type="spellEnd"/>
      <w:r w:rsidRPr="00620A4B">
        <w:t xml:space="preserve"> et al. </w:t>
      </w:r>
      <w:r w:rsidRPr="004A32CA">
        <w:rPr>
          <w:b/>
        </w:rPr>
        <w:fldChar w:fldCharType="begin"/>
      </w:r>
      <w:r w:rsidRPr="004A32CA">
        <w:rPr>
          <w:b/>
        </w:rPr>
        <w:instrText xml:space="preserve"> REF _Ref533090559 \r \h  \* MERGEFORMAT </w:instrText>
      </w:r>
      <w:r w:rsidRPr="004A32CA">
        <w:rPr>
          <w:b/>
        </w:rPr>
      </w:r>
      <w:r w:rsidRPr="004A32CA">
        <w:rPr>
          <w:b/>
        </w:rPr>
        <w:fldChar w:fldCharType="separate"/>
      </w:r>
      <w:r w:rsidR="00D07291">
        <w:rPr>
          <w:b/>
        </w:rPr>
        <w:t>[15]</w:t>
      </w:r>
      <w:r w:rsidRPr="004A32CA">
        <w:rPr>
          <w:b/>
        </w:rPr>
        <w:fldChar w:fldCharType="end"/>
      </w:r>
      <w:r>
        <w:rPr>
          <w:b/>
        </w:rPr>
        <w:t xml:space="preserve"> </w:t>
      </w:r>
      <w:r w:rsidRPr="00620A4B">
        <w:t>ont publié une étude concernant un turbo-détenteur</w:t>
      </w:r>
      <w:r>
        <w:t xml:space="preserve"> couplé avec un compresseur. Le turbo-détenteur possédait des disques lourds en porte-à-faux et un rotor rigide qui fonctionnait à des vitesses élevées proches de 18600 tr/min. Pendant un test, les</w:t>
      </w:r>
      <w:r w:rsidRPr="007C07AF">
        <w:t xml:space="preserve"> vibration</w:t>
      </w:r>
      <w:r>
        <w:t xml:space="preserve">s synchrones </w:t>
      </w:r>
      <w:r w:rsidRPr="007C07AF">
        <w:t>mesurée</w:t>
      </w:r>
      <w:r>
        <w:t xml:space="preserve">s ont </w:t>
      </w:r>
      <w:r w:rsidRPr="007C07AF">
        <w:t>commen</w:t>
      </w:r>
      <w:r>
        <w:t>cé</w:t>
      </w:r>
      <w:r w:rsidRPr="007C07AF">
        <w:t xml:space="preserve"> à </w:t>
      </w:r>
      <w:r>
        <w:t>augmenter</w:t>
      </w:r>
      <w:r w:rsidRPr="007C07AF">
        <w:t xml:space="preserve"> </w:t>
      </w:r>
      <w:r>
        <w:t xml:space="preserve">après le dépassement léger de </w:t>
      </w:r>
      <w:r w:rsidRPr="007C07AF">
        <w:t>la vitesse nominale</w:t>
      </w:r>
      <w:r>
        <w:t xml:space="preserve"> (</w:t>
      </w:r>
      <w:r w:rsidR="00727BC6" w:rsidRPr="00727BC6">
        <w:rPr>
          <w:b/>
        </w:rPr>
        <w:fldChar w:fldCharType="begin"/>
      </w:r>
      <w:r w:rsidR="00727BC6" w:rsidRPr="00727BC6">
        <w:rPr>
          <w:b/>
        </w:rPr>
        <w:instrText xml:space="preserve"> REF _Ref534302406 \h  \* MERGEFORMAT </w:instrText>
      </w:r>
      <w:r w:rsidR="00727BC6" w:rsidRPr="00727BC6">
        <w:rPr>
          <w:b/>
        </w:rPr>
      </w:r>
      <w:r w:rsidR="00727BC6" w:rsidRPr="00727BC6">
        <w:rPr>
          <w:b/>
        </w:rPr>
        <w:fldChar w:fldCharType="separate"/>
      </w:r>
      <w:r w:rsidR="00D07291" w:rsidRPr="00D07291">
        <w:rPr>
          <w:rStyle w:val="shorttext"/>
          <w:b/>
          <w:iCs/>
        </w:rPr>
        <w:t xml:space="preserve">Figure </w:t>
      </w:r>
      <w:r w:rsidR="00D07291" w:rsidRPr="00D07291">
        <w:rPr>
          <w:rStyle w:val="shorttext"/>
          <w:b/>
          <w:iCs/>
          <w:noProof/>
        </w:rPr>
        <w:t>1.2</w:t>
      </w:r>
      <w:r w:rsidR="00D07291" w:rsidRPr="00D07291">
        <w:rPr>
          <w:rStyle w:val="shorttext"/>
          <w:b/>
          <w:iCs/>
          <w:noProof/>
        </w:rPr>
        <w:noBreakHyphen/>
        <w:t>1</w:t>
      </w:r>
      <w:r w:rsidR="00727BC6" w:rsidRPr="00727BC6">
        <w:rPr>
          <w:b/>
        </w:rPr>
        <w:fldChar w:fldCharType="end"/>
      </w:r>
      <w:r w:rsidRPr="0097606A">
        <w:rPr>
          <w:rStyle w:val="shorttext"/>
        </w:rPr>
        <w:t>)</w:t>
      </w:r>
      <w:r>
        <w:t xml:space="preserve">. Les diagrammes polaires de l’amplitude et de la phase mesurés près de la vitesse nominale sont </w:t>
      </w:r>
      <w:r w:rsidR="00457440">
        <w:t>présentés</w:t>
      </w:r>
      <w:r>
        <w:t xml:space="preserve"> sur la</w:t>
      </w:r>
      <w:r w:rsidR="00800A93">
        <w:t xml:space="preserve"> </w:t>
      </w:r>
      <w:r w:rsidR="00800A93" w:rsidRPr="00800A93">
        <w:rPr>
          <w:b/>
        </w:rPr>
        <w:fldChar w:fldCharType="begin"/>
      </w:r>
      <w:r w:rsidR="00800A93" w:rsidRPr="00800A93">
        <w:rPr>
          <w:b/>
        </w:rPr>
        <w:instrText xml:space="preserve"> REF _Ref534631936 \h  \* MERGEFORMAT </w:instrText>
      </w:r>
      <w:r w:rsidR="00800A93" w:rsidRPr="00800A93">
        <w:rPr>
          <w:b/>
        </w:rPr>
      </w:r>
      <w:r w:rsidR="00800A93" w:rsidRPr="00800A93">
        <w:rPr>
          <w:b/>
        </w:rPr>
        <w:fldChar w:fldCharType="separate"/>
      </w:r>
      <w:r w:rsidR="00D07291" w:rsidRPr="00D07291">
        <w:rPr>
          <w:rStyle w:val="shorttext"/>
          <w:b/>
          <w:iCs/>
        </w:rPr>
        <w:t xml:space="preserve">Figure </w:t>
      </w:r>
      <w:r w:rsidR="00D07291" w:rsidRPr="00D07291">
        <w:rPr>
          <w:rStyle w:val="shorttext"/>
          <w:b/>
          <w:iCs/>
          <w:noProof/>
        </w:rPr>
        <w:t>1.2</w:t>
      </w:r>
      <w:r w:rsidR="00D07291" w:rsidRPr="00D07291">
        <w:rPr>
          <w:rStyle w:val="shorttext"/>
          <w:b/>
          <w:iCs/>
          <w:noProof/>
        </w:rPr>
        <w:noBreakHyphen/>
        <w:t>2</w:t>
      </w:r>
      <w:r w:rsidR="00800A93" w:rsidRPr="00800A93">
        <w:rPr>
          <w:b/>
        </w:rPr>
        <w:fldChar w:fldCharType="end"/>
      </w:r>
      <w:r>
        <w:rPr>
          <w:b/>
        </w:rPr>
        <w:t xml:space="preserve">. </w:t>
      </w:r>
      <w:r>
        <w:t xml:space="preserve">Ils montrent des modifications significatives suivant </w:t>
      </w:r>
      <w:r w:rsidRPr="00A90D7C">
        <w:t>une</w:t>
      </w:r>
      <w:r>
        <w:rPr>
          <w:rStyle w:val="shorttext"/>
        </w:rPr>
        <w:t xml:space="preserve"> courbe spirale et divergente. L</w:t>
      </w:r>
      <w:r w:rsidRPr="00A22718">
        <w:t xml:space="preserve">a </w:t>
      </w:r>
      <w:r w:rsidR="007B6170" w:rsidRPr="007B6170">
        <w:rPr>
          <w:rStyle w:val="shorttext"/>
          <w:b/>
        </w:rPr>
        <w:fldChar w:fldCharType="begin"/>
      </w:r>
      <w:r w:rsidR="007B6170" w:rsidRPr="007B6170">
        <w:rPr>
          <w:b/>
        </w:rPr>
        <w:instrText xml:space="preserve"> REF _Ref534302406 \h </w:instrText>
      </w:r>
      <w:r w:rsidR="007B6170" w:rsidRPr="007B6170">
        <w:rPr>
          <w:rStyle w:val="shorttext"/>
          <w:b/>
        </w:rPr>
        <w:instrText xml:space="preserve"> \* MERGEFORMAT </w:instrText>
      </w:r>
      <w:r w:rsidR="007B6170" w:rsidRPr="007B6170">
        <w:rPr>
          <w:rStyle w:val="shorttext"/>
          <w:b/>
        </w:rPr>
      </w:r>
      <w:r w:rsidR="007B6170" w:rsidRPr="007B6170">
        <w:rPr>
          <w:rStyle w:val="shorttext"/>
          <w:b/>
        </w:rPr>
        <w:fldChar w:fldCharType="separate"/>
      </w:r>
      <w:r w:rsidR="00D07291" w:rsidRPr="00D07291">
        <w:rPr>
          <w:rStyle w:val="shorttext"/>
          <w:b/>
          <w:iCs/>
        </w:rPr>
        <w:t xml:space="preserve">Figure </w:t>
      </w:r>
      <w:r w:rsidR="00D07291" w:rsidRPr="00D07291">
        <w:rPr>
          <w:rStyle w:val="shorttext"/>
          <w:b/>
          <w:iCs/>
          <w:noProof/>
        </w:rPr>
        <w:t>1.2</w:t>
      </w:r>
      <w:r w:rsidR="00D07291" w:rsidRPr="00D07291">
        <w:rPr>
          <w:rStyle w:val="shorttext"/>
          <w:b/>
          <w:iCs/>
          <w:noProof/>
        </w:rPr>
        <w:noBreakHyphen/>
        <w:t>1</w:t>
      </w:r>
      <w:r w:rsidR="007B6170" w:rsidRPr="007B6170">
        <w:rPr>
          <w:rStyle w:val="shorttext"/>
          <w:b/>
        </w:rPr>
        <w:fldChar w:fldCharType="end"/>
      </w:r>
      <w:r w:rsidR="007B6170">
        <w:rPr>
          <w:rStyle w:val="shorttext"/>
          <w:b/>
        </w:rPr>
        <w:t xml:space="preserve"> </w:t>
      </w:r>
      <w:r>
        <w:t xml:space="preserve">montre l’augmentation brusque de l’amplitude synchrone une fois la vitesse critique atteinte et, surtout, sa diminution progressive avec la diminution de la vitesse de rotation. Le </w:t>
      </w:r>
      <w:r w:rsidRPr="00A22718">
        <w:t>niveau élevé de vibrations persiste malgré la</w:t>
      </w:r>
      <w:r>
        <w:t xml:space="preserve"> réduction de la vitesse en-dessous de</w:t>
      </w:r>
      <w:r w:rsidRPr="00A22718">
        <w:t xml:space="preserve"> </w:t>
      </w:r>
      <w:r>
        <w:t>186</w:t>
      </w:r>
      <w:r w:rsidRPr="00A22718">
        <w:t>00 tr/mi</w:t>
      </w:r>
      <w:r>
        <w:t xml:space="preserve">n mettant en évidence un phénomène d’hystérésis. Ceci indique que l’échauffement du rotor est source des vibrations synchrones car l’échelle de temps des phénomènes thermiques est beaucoup plus grande que celle des vibrations synchrones. </w:t>
      </w:r>
    </w:p>
    <w:p w14:paraId="1AC8AA83" w14:textId="77777777" w:rsidR="003F5A41" w:rsidRDefault="003F5A41" w:rsidP="003F5A41">
      <w:pPr>
        <w:keepNext/>
        <w:jc w:val="center"/>
      </w:pPr>
      <w:r>
        <w:rPr>
          <w:noProof/>
          <w:lang w:eastAsia="zh-CN"/>
        </w:rPr>
        <w:drawing>
          <wp:inline distT="0" distB="0" distL="0" distR="0" wp14:anchorId="7BC00973" wp14:editId="2EFFD81E">
            <wp:extent cx="4159809" cy="2544418"/>
            <wp:effectExtent l="0" t="0" r="0" b="8890"/>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196969" cy="2567147"/>
                    </a:xfrm>
                    <a:prstGeom prst="rect">
                      <a:avLst/>
                    </a:prstGeom>
                  </pic:spPr>
                </pic:pic>
              </a:graphicData>
            </a:graphic>
          </wp:inline>
        </w:drawing>
      </w:r>
    </w:p>
    <w:p w14:paraId="1F422501" w14:textId="4A91A676" w:rsidR="003F5A41" w:rsidRDefault="003F5A41" w:rsidP="003F5A41">
      <w:pPr>
        <w:pStyle w:val="Lgende"/>
        <w:jc w:val="center"/>
        <w:rPr>
          <w:rStyle w:val="shorttext"/>
          <w:rFonts w:ascii="Calibri" w:eastAsia="Times New Roman" w:hAnsi="Calibri" w:cs="Times New Roman"/>
          <w:b/>
          <w:i w:val="0"/>
          <w:iCs w:val="0"/>
          <w:color w:val="auto"/>
          <w:sz w:val="22"/>
          <w:szCs w:val="20"/>
          <w:lang w:eastAsia="fr-FR"/>
        </w:rPr>
      </w:pPr>
      <w:bookmarkStart w:id="45" w:name="_Ref534302406"/>
      <w:r w:rsidRPr="00E407B8">
        <w:rPr>
          <w:rStyle w:val="shorttext"/>
          <w:rFonts w:ascii="Calibri" w:eastAsia="Times New Roman" w:hAnsi="Calibri" w:cs="Times New Roman"/>
          <w:i w:val="0"/>
          <w:iCs w:val="0"/>
          <w:color w:val="auto"/>
          <w:sz w:val="22"/>
          <w:szCs w:val="20"/>
          <w:lang w:eastAsia="fr-FR"/>
        </w:rPr>
        <w:t xml:space="preserve">Figure </w:t>
      </w:r>
      <w:r w:rsidR="007B73B8">
        <w:rPr>
          <w:rStyle w:val="shorttext"/>
          <w:rFonts w:ascii="Calibri" w:eastAsia="Times New Roman" w:hAnsi="Calibri" w:cs="Times New Roman"/>
          <w:i w:val="0"/>
          <w:iCs w:val="0"/>
          <w:color w:val="auto"/>
          <w:sz w:val="22"/>
          <w:szCs w:val="20"/>
          <w:lang w:eastAsia="fr-FR"/>
        </w:rPr>
        <w:fldChar w:fldCharType="begin"/>
      </w:r>
      <w:r w:rsidR="007B73B8">
        <w:rPr>
          <w:rStyle w:val="shorttext"/>
          <w:rFonts w:ascii="Calibri" w:eastAsia="Times New Roman" w:hAnsi="Calibri" w:cs="Times New Roman"/>
          <w:i w:val="0"/>
          <w:iCs w:val="0"/>
          <w:color w:val="auto"/>
          <w:sz w:val="22"/>
          <w:szCs w:val="20"/>
          <w:lang w:eastAsia="fr-FR"/>
        </w:rPr>
        <w:instrText xml:space="preserve"> STYLEREF 2 \s </w:instrText>
      </w:r>
      <w:r w:rsidR="007B73B8">
        <w:rPr>
          <w:rStyle w:val="shorttext"/>
          <w:rFonts w:ascii="Calibri" w:eastAsia="Times New Roman" w:hAnsi="Calibri" w:cs="Times New Roman"/>
          <w:i w:val="0"/>
          <w:iCs w:val="0"/>
          <w:color w:val="auto"/>
          <w:sz w:val="22"/>
          <w:szCs w:val="20"/>
          <w:lang w:eastAsia="fr-FR"/>
        </w:rPr>
        <w:fldChar w:fldCharType="separate"/>
      </w:r>
      <w:r w:rsidR="00D07291">
        <w:rPr>
          <w:rStyle w:val="shorttext"/>
          <w:rFonts w:ascii="Calibri" w:eastAsia="Times New Roman" w:hAnsi="Calibri" w:cs="Times New Roman"/>
          <w:i w:val="0"/>
          <w:iCs w:val="0"/>
          <w:noProof/>
          <w:color w:val="auto"/>
          <w:sz w:val="22"/>
          <w:szCs w:val="20"/>
          <w:lang w:eastAsia="fr-FR"/>
        </w:rPr>
        <w:t>1.2</w:t>
      </w:r>
      <w:r w:rsidR="007B73B8">
        <w:rPr>
          <w:rStyle w:val="shorttext"/>
          <w:rFonts w:ascii="Calibri" w:eastAsia="Times New Roman" w:hAnsi="Calibri" w:cs="Times New Roman"/>
          <w:i w:val="0"/>
          <w:iCs w:val="0"/>
          <w:color w:val="auto"/>
          <w:sz w:val="22"/>
          <w:szCs w:val="20"/>
          <w:lang w:eastAsia="fr-FR"/>
        </w:rPr>
        <w:fldChar w:fldCharType="end"/>
      </w:r>
      <w:r w:rsidR="007B73B8">
        <w:rPr>
          <w:rStyle w:val="shorttext"/>
          <w:rFonts w:ascii="Calibri" w:eastAsia="Times New Roman" w:hAnsi="Calibri" w:cs="Times New Roman"/>
          <w:i w:val="0"/>
          <w:iCs w:val="0"/>
          <w:color w:val="auto"/>
          <w:sz w:val="22"/>
          <w:szCs w:val="20"/>
          <w:lang w:eastAsia="fr-FR"/>
        </w:rPr>
        <w:noBreakHyphen/>
      </w:r>
      <w:r w:rsidR="007B73B8">
        <w:rPr>
          <w:rStyle w:val="shorttext"/>
          <w:rFonts w:ascii="Calibri" w:eastAsia="Times New Roman" w:hAnsi="Calibri" w:cs="Times New Roman"/>
          <w:i w:val="0"/>
          <w:iCs w:val="0"/>
          <w:color w:val="auto"/>
          <w:sz w:val="22"/>
          <w:szCs w:val="20"/>
          <w:lang w:eastAsia="fr-FR"/>
        </w:rPr>
        <w:fldChar w:fldCharType="begin"/>
      </w:r>
      <w:r w:rsidR="007B73B8">
        <w:rPr>
          <w:rStyle w:val="shorttext"/>
          <w:rFonts w:ascii="Calibri" w:eastAsia="Times New Roman" w:hAnsi="Calibri" w:cs="Times New Roman"/>
          <w:i w:val="0"/>
          <w:iCs w:val="0"/>
          <w:color w:val="auto"/>
          <w:sz w:val="22"/>
          <w:szCs w:val="20"/>
          <w:lang w:eastAsia="fr-FR"/>
        </w:rPr>
        <w:instrText xml:space="preserve"> SEQ Figure \* ARABIC \s 2 </w:instrText>
      </w:r>
      <w:r w:rsidR="007B73B8">
        <w:rPr>
          <w:rStyle w:val="shorttext"/>
          <w:rFonts w:ascii="Calibri" w:eastAsia="Times New Roman" w:hAnsi="Calibri" w:cs="Times New Roman"/>
          <w:i w:val="0"/>
          <w:iCs w:val="0"/>
          <w:color w:val="auto"/>
          <w:sz w:val="22"/>
          <w:szCs w:val="20"/>
          <w:lang w:eastAsia="fr-FR"/>
        </w:rPr>
        <w:fldChar w:fldCharType="separate"/>
      </w:r>
      <w:r w:rsidR="00D07291">
        <w:rPr>
          <w:rStyle w:val="shorttext"/>
          <w:rFonts w:ascii="Calibri" w:eastAsia="Times New Roman" w:hAnsi="Calibri" w:cs="Times New Roman"/>
          <w:i w:val="0"/>
          <w:iCs w:val="0"/>
          <w:noProof/>
          <w:color w:val="auto"/>
          <w:sz w:val="22"/>
          <w:szCs w:val="20"/>
          <w:lang w:eastAsia="fr-FR"/>
        </w:rPr>
        <w:t>1</w:t>
      </w:r>
      <w:r w:rsidR="007B73B8">
        <w:rPr>
          <w:rStyle w:val="shorttext"/>
          <w:rFonts w:ascii="Calibri" w:eastAsia="Times New Roman" w:hAnsi="Calibri" w:cs="Times New Roman"/>
          <w:i w:val="0"/>
          <w:iCs w:val="0"/>
          <w:color w:val="auto"/>
          <w:sz w:val="22"/>
          <w:szCs w:val="20"/>
          <w:lang w:eastAsia="fr-FR"/>
        </w:rPr>
        <w:fldChar w:fldCharType="end"/>
      </w:r>
      <w:bookmarkEnd w:id="45"/>
      <w:r w:rsidRPr="00E407B8">
        <w:rPr>
          <w:rStyle w:val="shorttext"/>
          <w:rFonts w:ascii="Calibri" w:eastAsia="Times New Roman" w:hAnsi="Calibri" w:cs="Times New Roman"/>
          <w:i w:val="0"/>
          <w:iCs w:val="0"/>
          <w:color w:val="auto"/>
          <w:sz w:val="22"/>
          <w:szCs w:val="20"/>
          <w:lang w:eastAsia="fr-FR"/>
        </w:rPr>
        <w:t> : Phénomène d’hystérésis sur le turbo-détenteur</w:t>
      </w:r>
      <w:r>
        <w:rPr>
          <w:rStyle w:val="shorttext"/>
          <w:rFonts w:ascii="Calibri" w:eastAsia="Times New Roman" w:hAnsi="Calibri" w:cs="Times New Roman"/>
          <w:i w:val="0"/>
          <w:iCs w:val="0"/>
          <w:color w:val="auto"/>
          <w:sz w:val="22"/>
          <w:szCs w:val="20"/>
          <w:lang w:eastAsia="fr-FR"/>
        </w:rPr>
        <w:t xml:space="preserve"> (</w:t>
      </w:r>
      <w:proofErr w:type="spellStart"/>
      <w:r w:rsidRPr="00CF75F8">
        <w:rPr>
          <w:rStyle w:val="shorttext"/>
          <w:rFonts w:ascii="Calibri" w:eastAsia="Times New Roman" w:hAnsi="Calibri" w:cs="Times New Roman"/>
          <w:i w:val="0"/>
          <w:iCs w:val="0"/>
          <w:color w:val="auto"/>
          <w:sz w:val="22"/>
          <w:szCs w:val="20"/>
          <w:lang w:eastAsia="fr-FR"/>
        </w:rPr>
        <w:t>Schmied</w:t>
      </w:r>
      <w:proofErr w:type="spellEnd"/>
      <w:r>
        <w:rPr>
          <w:rStyle w:val="shorttext"/>
          <w:rFonts w:ascii="Calibri" w:eastAsia="Times New Roman" w:hAnsi="Calibri" w:cs="Times New Roman"/>
          <w:i w:val="0"/>
          <w:iCs w:val="0"/>
          <w:color w:val="auto"/>
          <w:sz w:val="22"/>
          <w:szCs w:val="20"/>
          <w:lang w:eastAsia="fr-FR"/>
        </w:rPr>
        <w:t xml:space="preserve"> et al. </w:t>
      </w:r>
      <w:r w:rsidRPr="00CF75F8">
        <w:rPr>
          <w:rStyle w:val="shorttext"/>
          <w:rFonts w:ascii="Calibri" w:eastAsia="Times New Roman" w:hAnsi="Calibri" w:cs="Times New Roman"/>
          <w:b/>
          <w:i w:val="0"/>
          <w:iCs w:val="0"/>
          <w:color w:val="auto"/>
          <w:sz w:val="22"/>
          <w:szCs w:val="20"/>
          <w:lang w:eastAsia="fr-FR"/>
        </w:rPr>
        <w:fldChar w:fldCharType="begin"/>
      </w:r>
      <w:r w:rsidRPr="00CF75F8">
        <w:rPr>
          <w:rStyle w:val="shorttext"/>
          <w:rFonts w:ascii="Calibri" w:eastAsia="Times New Roman" w:hAnsi="Calibri" w:cs="Times New Roman"/>
          <w:b/>
          <w:i w:val="0"/>
          <w:iCs w:val="0"/>
          <w:color w:val="auto"/>
          <w:sz w:val="22"/>
          <w:szCs w:val="20"/>
          <w:lang w:eastAsia="fr-FR"/>
        </w:rPr>
        <w:instrText xml:space="preserve"> REF _Ref533090559 \r \h  \* MERGEFORMAT </w:instrText>
      </w:r>
      <w:r w:rsidRPr="00CF75F8">
        <w:rPr>
          <w:rStyle w:val="shorttext"/>
          <w:rFonts w:ascii="Calibri" w:eastAsia="Times New Roman" w:hAnsi="Calibri" w:cs="Times New Roman"/>
          <w:b/>
          <w:i w:val="0"/>
          <w:iCs w:val="0"/>
          <w:color w:val="auto"/>
          <w:sz w:val="22"/>
          <w:szCs w:val="20"/>
          <w:lang w:eastAsia="fr-FR"/>
        </w:rPr>
      </w:r>
      <w:r w:rsidRPr="00CF75F8">
        <w:rPr>
          <w:rStyle w:val="shorttext"/>
          <w:rFonts w:ascii="Calibri" w:eastAsia="Times New Roman" w:hAnsi="Calibri" w:cs="Times New Roman"/>
          <w:b/>
          <w:i w:val="0"/>
          <w:iCs w:val="0"/>
          <w:color w:val="auto"/>
          <w:sz w:val="22"/>
          <w:szCs w:val="20"/>
          <w:lang w:eastAsia="fr-FR"/>
        </w:rPr>
        <w:fldChar w:fldCharType="separate"/>
      </w:r>
      <w:r w:rsidR="00D07291">
        <w:rPr>
          <w:rStyle w:val="shorttext"/>
          <w:rFonts w:ascii="Calibri" w:eastAsia="Times New Roman" w:hAnsi="Calibri" w:cs="Times New Roman"/>
          <w:b/>
          <w:i w:val="0"/>
          <w:iCs w:val="0"/>
          <w:color w:val="auto"/>
          <w:sz w:val="22"/>
          <w:szCs w:val="20"/>
          <w:lang w:eastAsia="fr-FR"/>
        </w:rPr>
        <w:t>[15]</w:t>
      </w:r>
      <w:r w:rsidRPr="00CF75F8">
        <w:rPr>
          <w:rStyle w:val="shorttext"/>
          <w:rFonts w:ascii="Calibri" w:eastAsia="Times New Roman" w:hAnsi="Calibri" w:cs="Times New Roman"/>
          <w:b/>
          <w:i w:val="0"/>
          <w:iCs w:val="0"/>
          <w:color w:val="auto"/>
          <w:sz w:val="22"/>
          <w:szCs w:val="20"/>
          <w:lang w:eastAsia="fr-FR"/>
        </w:rPr>
        <w:fldChar w:fldCharType="end"/>
      </w:r>
      <w:r w:rsidRPr="00CF75F8">
        <w:rPr>
          <w:rStyle w:val="shorttext"/>
          <w:rFonts w:ascii="Calibri" w:eastAsia="Times New Roman" w:hAnsi="Calibri" w:cs="Times New Roman"/>
          <w:i w:val="0"/>
          <w:iCs w:val="0"/>
          <w:color w:val="auto"/>
          <w:sz w:val="22"/>
          <w:szCs w:val="20"/>
          <w:lang w:eastAsia="fr-FR"/>
        </w:rPr>
        <w:t>)</w:t>
      </w:r>
    </w:p>
    <w:p w14:paraId="479260CB" w14:textId="77777777" w:rsidR="003F5A41" w:rsidRDefault="003F5A41" w:rsidP="003F5A41">
      <w:pPr>
        <w:keepNext/>
        <w:spacing w:line="360" w:lineRule="auto"/>
        <w:jc w:val="center"/>
      </w:pPr>
      <w:r>
        <w:rPr>
          <w:noProof/>
          <w:lang w:eastAsia="zh-CN"/>
        </w:rPr>
        <w:lastRenderedPageBreak/>
        <w:drawing>
          <wp:inline distT="0" distB="0" distL="0" distR="0" wp14:anchorId="1A7E41CC" wp14:editId="7A53BC0F">
            <wp:extent cx="5534071" cy="2552368"/>
            <wp:effectExtent l="0" t="0" r="0" b="635"/>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77117" cy="2572221"/>
                    </a:xfrm>
                    <a:prstGeom prst="rect">
                      <a:avLst/>
                    </a:prstGeom>
                  </pic:spPr>
                </pic:pic>
              </a:graphicData>
            </a:graphic>
          </wp:inline>
        </w:drawing>
      </w:r>
    </w:p>
    <w:p w14:paraId="559825E2" w14:textId="0ADAF0F8" w:rsidR="003F5A41" w:rsidRDefault="003F5A41" w:rsidP="003F5A41">
      <w:pPr>
        <w:pStyle w:val="Lgende"/>
        <w:jc w:val="center"/>
        <w:rPr>
          <w:rStyle w:val="shorttext"/>
          <w:rFonts w:ascii="Calibri" w:eastAsia="Times New Roman" w:hAnsi="Calibri" w:cs="Times New Roman"/>
          <w:i w:val="0"/>
          <w:iCs w:val="0"/>
          <w:color w:val="auto"/>
          <w:sz w:val="22"/>
          <w:szCs w:val="20"/>
          <w:lang w:eastAsia="fr-FR"/>
        </w:rPr>
      </w:pPr>
      <w:bookmarkStart w:id="46" w:name="_Ref534631936"/>
      <w:r w:rsidRPr="002F0CE0">
        <w:rPr>
          <w:rStyle w:val="shorttext"/>
          <w:rFonts w:ascii="Calibri" w:eastAsia="Times New Roman" w:hAnsi="Calibri" w:cs="Times New Roman"/>
          <w:i w:val="0"/>
          <w:iCs w:val="0"/>
          <w:color w:val="auto"/>
          <w:sz w:val="22"/>
          <w:szCs w:val="20"/>
          <w:lang w:eastAsia="fr-FR"/>
        </w:rPr>
        <w:t xml:space="preserve">Figure </w:t>
      </w:r>
      <w:r w:rsidR="007B73B8">
        <w:rPr>
          <w:rStyle w:val="shorttext"/>
          <w:rFonts w:ascii="Calibri" w:eastAsia="Times New Roman" w:hAnsi="Calibri" w:cs="Times New Roman"/>
          <w:i w:val="0"/>
          <w:iCs w:val="0"/>
          <w:color w:val="auto"/>
          <w:sz w:val="22"/>
          <w:szCs w:val="20"/>
          <w:lang w:eastAsia="fr-FR"/>
        </w:rPr>
        <w:fldChar w:fldCharType="begin"/>
      </w:r>
      <w:r w:rsidR="007B73B8">
        <w:rPr>
          <w:rStyle w:val="shorttext"/>
          <w:rFonts w:ascii="Calibri" w:eastAsia="Times New Roman" w:hAnsi="Calibri" w:cs="Times New Roman"/>
          <w:i w:val="0"/>
          <w:iCs w:val="0"/>
          <w:color w:val="auto"/>
          <w:sz w:val="22"/>
          <w:szCs w:val="20"/>
          <w:lang w:eastAsia="fr-FR"/>
        </w:rPr>
        <w:instrText xml:space="preserve"> STYLEREF 2 \s </w:instrText>
      </w:r>
      <w:r w:rsidR="007B73B8">
        <w:rPr>
          <w:rStyle w:val="shorttext"/>
          <w:rFonts w:ascii="Calibri" w:eastAsia="Times New Roman" w:hAnsi="Calibri" w:cs="Times New Roman"/>
          <w:i w:val="0"/>
          <w:iCs w:val="0"/>
          <w:color w:val="auto"/>
          <w:sz w:val="22"/>
          <w:szCs w:val="20"/>
          <w:lang w:eastAsia="fr-FR"/>
        </w:rPr>
        <w:fldChar w:fldCharType="separate"/>
      </w:r>
      <w:r w:rsidR="00D07291">
        <w:rPr>
          <w:rStyle w:val="shorttext"/>
          <w:rFonts w:ascii="Calibri" w:eastAsia="Times New Roman" w:hAnsi="Calibri" w:cs="Times New Roman"/>
          <w:i w:val="0"/>
          <w:iCs w:val="0"/>
          <w:noProof/>
          <w:color w:val="auto"/>
          <w:sz w:val="22"/>
          <w:szCs w:val="20"/>
          <w:lang w:eastAsia="fr-FR"/>
        </w:rPr>
        <w:t>1.2</w:t>
      </w:r>
      <w:r w:rsidR="007B73B8">
        <w:rPr>
          <w:rStyle w:val="shorttext"/>
          <w:rFonts w:ascii="Calibri" w:eastAsia="Times New Roman" w:hAnsi="Calibri" w:cs="Times New Roman"/>
          <w:i w:val="0"/>
          <w:iCs w:val="0"/>
          <w:color w:val="auto"/>
          <w:sz w:val="22"/>
          <w:szCs w:val="20"/>
          <w:lang w:eastAsia="fr-FR"/>
        </w:rPr>
        <w:fldChar w:fldCharType="end"/>
      </w:r>
      <w:r w:rsidR="007B73B8">
        <w:rPr>
          <w:rStyle w:val="shorttext"/>
          <w:rFonts w:ascii="Calibri" w:eastAsia="Times New Roman" w:hAnsi="Calibri" w:cs="Times New Roman"/>
          <w:i w:val="0"/>
          <w:iCs w:val="0"/>
          <w:color w:val="auto"/>
          <w:sz w:val="22"/>
          <w:szCs w:val="20"/>
          <w:lang w:eastAsia="fr-FR"/>
        </w:rPr>
        <w:noBreakHyphen/>
      </w:r>
      <w:r w:rsidR="007B73B8">
        <w:rPr>
          <w:rStyle w:val="shorttext"/>
          <w:rFonts w:ascii="Calibri" w:eastAsia="Times New Roman" w:hAnsi="Calibri" w:cs="Times New Roman"/>
          <w:i w:val="0"/>
          <w:iCs w:val="0"/>
          <w:color w:val="auto"/>
          <w:sz w:val="22"/>
          <w:szCs w:val="20"/>
          <w:lang w:eastAsia="fr-FR"/>
        </w:rPr>
        <w:fldChar w:fldCharType="begin"/>
      </w:r>
      <w:r w:rsidR="007B73B8">
        <w:rPr>
          <w:rStyle w:val="shorttext"/>
          <w:rFonts w:ascii="Calibri" w:eastAsia="Times New Roman" w:hAnsi="Calibri" w:cs="Times New Roman"/>
          <w:i w:val="0"/>
          <w:iCs w:val="0"/>
          <w:color w:val="auto"/>
          <w:sz w:val="22"/>
          <w:szCs w:val="20"/>
          <w:lang w:eastAsia="fr-FR"/>
        </w:rPr>
        <w:instrText xml:space="preserve"> SEQ Figure \* ARABIC \s 2 </w:instrText>
      </w:r>
      <w:r w:rsidR="007B73B8">
        <w:rPr>
          <w:rStyle w:val="shorttext"/>
          <w:rFonts w:ascii="Calibri" w:eastAsia="Times New Roman" w:hAnsi="Calibri" w:cs="Times New Roman"/>
          <w:i w:val="0"/>
          <w:iCs w:val="0"/>
          <w:color w:val="auto"/>
          <w:sz w:val="22"/>
          <w:szCs w:val="20"/>
          <w:lang w:eastAsia="fr-FR"/>
        </w:rPr>
        <w:fldChar w:fldCharType="separate"/>
      </w:r>
      <w:r w:rsidR="00D07291">
        <w:rPr>
          <w:rStyle w:val="shorttext"/>
          <w:rFonts w:ascii="Calibri" w:eastAsia="Times New Roman" w:hAnsi="Calibri" w:cs="Times New Roman"/>
          <w:i w:val="0"/>
          <w:iCs w:val="0"/>
          <w:noProof/>
          <w:color w:val="auto"/>
          <w:sz w:val="22"/>
          <w:szCs w:val="20"/>
          <w:lang w:eastAsia="fr-FR"/>
        </w:rPr>
        <w:t>2</w:t>
      </w:r>
      <w:r w:rsidR="007B73B8">
        <w:rPr>
          <w:rStyle w:val="shorttext"/>
          <w:rFonts w:ascii="Calibri" w:eastAsia="Times New Roman" w:hAnsi="Calibri" w:cs="Times New Roman"/>
          <w:i w:val="0"/>
          <w:iCs w:val="0"/>
          <w:color w:val="auto"/>
          <w:sz w:val="22"/>
          <w:szCs w:val="20"/>
          <w:lang w:eastAsia="fr-FR"/>
        </w:rPr>
        <w:fldChar w:fldCharType="end"/>
      </w:r>
      <w:bookmarkEnd w:id="46"/>
      <w:r>
        <w:rPr>
          <w:rStyle w:val="shorttext"/>
          <w:rFonts w:ascii="Calibri" w:eastAsia="Times New Roman" w:hAnsi="Calibri" w:cs="Times New Roman"/>
          <w:i w:val="0"/>
          <w:iCs w:val="0"/>
          <w:color w:val="auto"/>
          <w:sz w:val="22"/>
          <w:szCs w:val="20"/>
          <w:lang w:eastAsia="fr-FR"/>
        </w:rPr>
        <w:t> : Vibration spirale constaté</w:t>
      </w:r>
      <w:r w:rsidR="004A2430">
        <w:rPr>
          <w:rStyle w:val="shorttext"/>
          <w:rFonts w:ascii="Calibri" w:eastAsia="Times New Roman" w:hAnsi="Calibri" w:cs="Times New Roman"/>
          <w:i w:val="0"/>
          <w:iCs w:val="0"/>
          <w:color w:val="auto"/>
          <w:sz w:val="22"/>
          <w:szCs w:val="20"/>
          <w:lang w:eastAsia="fr-FR"/>
        </w:rPr>
        <w:t>e</w:t>
      </w:r>
      <w:r>
        <w:rPr>
          <w:rStyle w:val="shorttext"/>
          <w:rFonts w:ascii="Calibri" w:eastAsia="Times New Roman" w:hAnsi="Calibri" w:cs="Times New Roman"/>
          <w:i w:val="0"/>
          <w:iCs w:val="0"/>
          <w:color w:val="auto"/>
          <w:sz w:val="22"/>
          <w:szCs w:val="20"/>
          <w:lang w:eastAsia="fr-FR"/>
        </w:rPr>
        <w:t xml:space="preserve"> sur le côté compresseur (</w:t>
      </w:r>
      <w:proofErr w:type="spellStart"/>
      <w:r w:rsidRPr="00CF75F8">
        <w:rPr>
          <w:rStyle w:val="shorttext"/>
          <w:rFonts w:ascii="Calibri" w:eastAsia="Times New Roman" w:hAnsi="Calibri" w:cs="Times New Roman"/>
          <w:i w:val="0"/>
          <w:iCs w:val="0"/>
          <w:color w:val="auto"/>
          <w:sz w:val="22"/>
          <w:szCs w:val="20"/>
          <w:lang w:eastAsia="fr-FR"/>
        </w:rPr>
        <w:t>Schmied</w:t>
      </w:r>
      <w:proofErr w:type="spellEnd"/>
      <w:r>
        <w:rPr>
          <w:rStyle w:val="shorttext"/>
          <w:rFonts w:ascii="Calibri" w:eastAsia="Times New Roman" w:hAnsi="Calibri" w:cs="Times New Roman"/>
          <w:i w:val="0"/>
          <w:iCs w:val="0"/>
          <w:color w:val="auto"/>
          <w:sz w:val="22"/>
          <w:szCs w:val="20"/>
          <w:lang w:eastAsia="fr-FR"/>
        </w:rPr>
        <w:t xml:space="preserve"> et al. </w:t>
      </w:r>
      <w:r w:rsidRPr="00CF75F8">
        <w:rPr>
          <w:rStyle w:val="shorttext"/>
          <w:rFonts w:ascii="Calibri" w:eastAsia="Times New Roman" w:hAnsi="Calibri" w:cs="Times New Roman"/>
          <w:b/>
          <w:i w:val="0"/>
          <w:iCs w:val="0"/>
          <w:color w:val="auto"/>
          <w:sz w:val="22"/>
          <w:szCs w:val="20"/>
          <w:lang w:eastAsia="fr-FR"/>
        </w:rPr>
        <w:fldChar w:fldCharType="begin"/>
      </w:r>
      <w:r w:rsidRPr="00CF75F8">
        <w:rPr>
          <w:rStyle w:val="shorttext"/>
          <w:rFonts w:ascii="Calibri" w:eastAsia="Times New Roman" w:hAnsi="Calibri" w:cs="Times New Roman"/>
          <w:b/>
          <w:i w:val="0"/>
          <w:iCs w:val="0"/>
          <w:color w:val="auto"/>
          <w:sz w:val="22"/>
          <w:szCs w:val="20"/>
          <w:lang w:eastAsia="fr-FR"/>
        </w:rPr>
        <w:instrText xml:space="preserve"> REF _Ref533090559 \r \h  \* MERGEFORMAT </w:instrText>
      </w:r>
      <w:r w:rsidRPr="00CF75F8">
        <w:rPr>
          <w:rStyle w:val="shorttext"/>
          <w:rFonts w:ascii="Calibri" w:eastAsia="Times New Roman" w:hAnsi="Calibri" w:cs="Times New Roman"/>
          <w:b/>
          <w:i w:val="0"/>
          <w:iCs w:val="0"/>
          <w:color w:val="auto"/>
          <w:sz w:val="22"/>
          <w:szCs w:val="20"/>
          <w:lang w:eastAsia="fr-FR"/>
        </w:rPr>
      </w:r>
      <w:r w:rsidRPr="00CF75F8">
        <w:rPr>
          <w:rStyle w:val="shorttext"/>
          <w:rFonts w:ascii="Calibri" w:eastAsia="Times New Roman" w:hAnsi="Calibri" w:cs="Times New Roman"/>
          <w:b/>
          <w:i w:val="0"/>
          <w:iCs w:val="0"/>
          <w:color w:val="auto"/>
          <w:sz w:val="22"/>
          <w:szCs w:val="20"/>
          <w:lang w:eastAsia="fr-FR"/>
        </w:rPr>
        <w:fldChar w:fldCharType="separate"/>
      </w:r>
      <w:r w:rsidR="00D07291">
        <w:rPr>
          <w:rStyle w:val="shorttext"/>
          <w:rFonts w:ascii="Calibri" w:eastAsia="Times New Roman" w:hAnsi="Calibri" w:cs="Times New Roman"/>
          <w:b/>
          <w:i w:val="0"/>
          <w:iCs w:val="0"/>
          <w:color w:val="auto"/>
          <w:sz w:val="22"/>
          <w:szCs w:val="20"/>
          <w:lang w:eastAsia="fr-FR"/>
        </w:rPr>
        <w:t>[15]</w:t>
      </w:r>
      <w:r w:rsidRPr="00CF75F8">
        <w:rPr>
          <w:rStyle w:val="shorttext"/>
          <w:rFonts w:ascii="Calibri" w:eastAsia="Times New Roman" w:hAnsi="Calibri" w:cs="Times New Roman"/>
          <w:b/>
          <w:i w:val="0"/>
          <w:iCs w:val="0"/>
          <w:color w:val="auto"/>
          <w:sz w:val="22"/>
          <w:szCs w:val="20"/>
          <w:lang w:eastAsia="fr-FR"/>
        </w:rPr>
        <w:fldChar w:fldCharType="end"/>
      </w:r>
      <w:r w:rsidRPr="00CF75F8">
        <w:rPr>
          <w:rStyle w:val="shorttext"/>
          <w:rFonts w:ascii="Calibri" w:eastAsia="Times New Roman" w:hAnsi="Calibri" w:cs="Times New Roman"/>
          <w:i w:val="0"/>
          <w:iCs w:val="0"/>
          <w:color w:val="auto"/>
          <w:sz w:val="22"/>
          <w:szCs w:val="20"/>
          <w:lang w:eastAsia="fr-FR"/>
        </w:rPr>
        <w:t>)</w:t>
      </w:r>
    </w:p>
    <w:p w14:paraId="100D7537" w14:textId="3B6E0C3A" w:rsidR="003F5A41" w:rsidRDefault="003F5A41" w:rsidP="003F5A41">
      <w:pPr>
        <w:spacing w:line="360" w:lineRule="auto"/>
        <w:ind w:firstLine="708"/>
        <w:rPr>
          <w:rStyle w:val="shorttext"/>
        </w:rPr>
      </w:pPr>
      <w:r w:rsidRPr="00EA6876">
        <w:t>En 2011,</w:t>
      </w:r>
      <w:r>
        <w:t xml:space="preserve"> Lorenz et Murphy </w:t>
      </w:r>
      <w:r w:rsidRPr="00DD0321">
        <w:rPr>
          <w:b/>
        </w:rPr>
        <w:fldChar w:fldCharType="begin"/>
      </w:r>
      <w:r w:rsidRPr="00DD0321">
        <w:rPr>
          <w:b/>
        </w:rPr>
        <w:instrText xml:space="preserve"> REF _Ref533090865 \r \h  \* MERGEFORMAT </w:instrText>
      </w:r>
      <w:r w:rsidRPr="00DD0321">
        <w:rPr>
          <w:b/>
        </w:rPr>
      </w:r>
      <w:r w:rsidRPr="00DD0321">
        <w:rPr>
          <w:b/>
        </w:rPr>
        <w:fldChar w:fldCharType="separate"/>
      </w:r>
      <w:r w:rsidR="00D07291">
        <w:rPr>
          <w:b/>
        </w:rPr>
        <w:t>[16]</w:t>
      </w:r>
      <w:r w:rsidRPr="00DD0321">
        <w:rPr>
          <w:b/>
        </w:rPr>
        <w:fldChar w:fldCharType="end"/>
      </w:r>
      <w:r>
        <w:t xml:space="preserve"> ont investigué le prototype d’une </w:t>
      </w:r>
      <w:r>
        <w:rPr>
          <w:rStyle w:val="shorttext"/>
        </w:rPr>
        <w:t xml:space="preserve">machine électrique qui possédait un disque massif en porte-à-faux. Durant un </w:t>
      </w:r>
      <w:r w:rsidRPr="006F4AC6">
        <w:rPr>
          <w:rStyle w:val="shorttext"/>
        </w:rPr>
        <w:t>test</w:t>
      </w:r>
      <w:r>
        <w:rPr>
          <w:rStyle w:val="shorttext"/>
        </w:rPr>
        <w:t xml:space="preserve"> à vitesse constante de 4150 tr/min, les vibrations du rotor étaient mesurées en deux plans par deux capteurs/plan montés à 90 degrés. Les amplitudes synchrones mesurés au cours du temps sont illustrées sur la </w:t>
      </w:r>
      <w:r w:rsidR="00F62454" w:rsidRPr="00F62454">
        <w:rPr>
          <w:rStyle w:val="shorttext"/>
          <w:b/>
        </w:rPr>
        <w:fldChar w:fldCharType="begin"/>
      </w:r>
      <w:r w:rsidR="00F62454" w:rsidRPr="00F62454">
        <w:rPr>
          <w:rStyle w:val="shorttext"/>
          <w:b/>
        </w:rPr>
        <w:instrText xml:space="preserve"> REF _Ref534302420 \h  \* MERGEFORMAT </w:instrText>
      </w:r>
      <w:r w:rsidR="00F62454" w:rsidRPr="00F62454">
        <w:rPr>
          <w:rStyle w:val="shorttext"/>
          <w:b/>
        </w:rPr>
      </w:r>
      <w:r w:rsidR="00F62454" w:rsidRPr="00F62454">
        <w:rPr>
          <w:rStyle w:val="shorttext"/>
          <w:b/>
        </w:rPr>
        <w:fldChar w:fldCharType="separate"/>
      </w:r>
      <w:r w:rsidR="00D07291" w:rsidRPr="00D07291">
        <w:rPr>
          <w:rStyle w:val="shorttext"/>
          <w:b/>
          <w:iCs/>
        </w:rPr>
        <w:t xml:space="preserve">Figure </w:t>
      </w:r>
      <w:r w:rsidR="00D07291" w:rsidRPr="00D07291">
        <w:rPr>
          <w:rStyle w:val="shorttext"/>
          <w:b/>
          <w:iCs/>
          <w:noProof/>
        </w:rPr>
        <w:t>1.2</w:t>
      </w:r>
      <w:r w:rsidR="00D07291" w:rsidRPr="00D07291">
        <w:rPr>
          <w:rStyle w:val="shorttext"/>
          <w:b/>
          <w:iCs/>
          <w:noProof/>
        </w:rPr>
        <w:noBreakHyphen/>
        <w:t>3</w:t>
      </w:r>
      <w:r w:rsidR="00F62454" w:rsidRPr="00F62454">
        <w:rPr>
          <w:rStyle w:val="shorttext"/>
          <w:b/>
        </w:rPr>
        <w:fldChar w:fldCharType="end"/>
      </w:r>
      <w:r w:rsidR="00F62454">
        <w:rPr>
          <w:rStyle w:val="shorttext"/>
          <w:b/>
        </w:rPr>
        <w:t xml:space="preserve"> </w:t>
      </w:r>
      <w:r>
        <w:rPr>
          <w:rStyle w:val="shorttext"/>
        </w:rPr>
        <w:t xml:space="preserve">et </w:t>
      </w:r>
      <w:r w:rsidRPr="00343837">
        <w:rPr>
          <w:rStyle w:val="shorttext"/>
        </w:rPr>
        <w:t>la</w:t>
      </w:r>
      <w:r w:rsidR="00F62454">
        <w:rPr>
          <w:rStyle w:val="shorttext"/>
          <w:b/>
        </w:rPr>
        <w:t xml:space="preserve"> </w:t>
      </w:r>
      <w:r w:rsidR="00F62454" w:rsidRPr="00F62454">
        <w:rPr>
          <w:rStyle w:val="shorttext"/>
          <w:b/>
        </w:rPr>
        <w:fldChar w:fldCharType="begin"/>
      </w:r>
      <w:r w:rsidR="00F62454" w:rsidRPr="00F62454">
        <w:rPr>
          <w:rStyle w:val="shorttext"/>
          <w:b/>
        </w:rPr>
        <w:instrText xml:space="preserve"> REF _Ref534632017 \h  \* MERGEFORMAT </w:instrText>
      </w:r>
      <w:r w:rsidR="00F62454" w:rsidRPr="00F62454">
        <w:rPr>
          <w:rStyle w:val="shorttext"/>
          <w:b/>
        </w:rPr>
      </w:r>
      <w:r w:rsidR="00F62454" w:rsidRPr="00F62454">
        <w:rPr>
          <w:rStyle w:val="shorttext"/>
          <w:b/>
        </w:rPr>
        <w:fldChar w:fldCharType="separate"/>
      </w:r>
      <w:r w:rsidR="00D07291" w:rsidRPr="00D07291">
        <w:rPr>
          <w:rStyle w:val="shorttext"/>
          <w:b/>
          <w:iCs/>
        </w:rPr>
        <w:t xml:space="preserve">Figure </w:t>
      </w:r>
      <w:r w:rsidR="00D07291" w:rsidRPr="00D07291">
        <w:rPr>
          <w:rStyle w:val="shorttext"/>
          <w:b/>
          <w:iCs/>
          <w:noProof/>
        </w:rPr>
        <w:t>1.2</w:t>
      </w:r>
      <w:r w:rsidR="00D07291" w:rsidRPr="00D07291">
        <w:rPr>
          <w:rStyle w:val="shorttext"/>
          <w:b/>
          <w:iCs/>
          <w:noProof/>
        </w:rPr>
        <w:noBreakHyphen/>
        <w:t>4</w:t>
      </w:r>
      <w:r w:rsidR="00F62454" w:rsidRPr="00F62454">
        <w:rPr>
          <w:rStyle w:val="shorttext"/>
          <w:b/>
        </w:rPr>
        <w:fldChar w:fldCharType="end"/>
      </w:r>
      <w:r w:rsidRPr="00343837">
        <w:rPr>
          <w:rStyle w:val="shorttext"/>
        </w:rPr>
        <w:t>.</w:t>
      </w:r>
      <w:r>
        <w:rPr>
          <w:rStyle w:val="shorttext"/>
        </w:rPr>
        <w:t xml:space="preserve"> L’amplitude synchrone augmentait lentement pendant les </w:t>
      </w:r>
      <w:r w:rsidR="0086708F">
        <w:rPr>
          <w:rStyle w:val="shorttext"/>
        </w:rPr>
        <w:t xml:space="preserve">deux </w:t>
      </w:r>
      <w:r>
        <w:rPr>
          <w:rStyle w:val="shorttext"/>
        </w:rPr>
        <w:t xml:space="preserve">premières heures de fonctionnement et devenait soudain excessive déclenchant l’arrêt d’urgence de la machine. En plus, le </w:t>
      </w:r>
      <w:r>
        <w:rPr>
          <w:szCs w:val="22"/>
        </w:rPr>
        <w:t xml:space="preserve">phénomène des vibrations cycliques a été également constaté dans ce cas avant que l’instabilité vibratoire apparaisse. </w:t>
      </w:r>
      <w:r>
        <w:rPr>
          <w:rStyle w:val="shorttext"/>
        </w:rPr>
        <w:t>Les vibrations spirales divergentes mesurées dans le temps sont illustrées sur</w:t>
      </w:r>
      <w:r w:rsidRPr="00343837">
        <w:rPr>
          <w:rStyle w:val="shorttext"/>
        </w:rPr>
        <w:t xml:space="preserve"> la</w:t>
      </w:r>
      <w:r w:rsidR="00312F73">
        <w:rPr>
          <w:rStyle w:val="shorttext"/>
          <w:b/>
        </w:rPr>
        <w:t xml:space="preserve"> </w:t>
      </w:r>
      <w:r w:rsidR="00312F73" w:rsidRPr="00F62454">
        <w:rPr>
          <w:rStyle w:val="shorttext"/>
          <w:b/>
        </w:rPr>
        <w:fldChar w:fldCharType="begin"/>
      </w:r>
      <w:r w:rsidR="00312F73" w:rsidRPr="00F62454">
        <w:rPr>
          <w:rStyle w:val="shorttext"/>
          <w:b/>
        </w:rPr>
        <w:instrText xml:space="preserve"> REF _Ref534632017 \h  \* MERGEFORMAT </w:instrText>
      </w:r>
      <w:r w:rsidR="00312F73" w:rsidRPr="00F62454">
        <w:rPr>
          <w:rStyle w:val="shorttext"/>
          <w:b/>
        </w:rPr>
      </w:r>
      <w:r w:rsidR="00312F73" w:rsidRPr="00F62454">
        <w:rPr>
          <w:rStyle w:val="shorttext"/>
          <w:b/>
        </w:rPr>
        <w:fldChar w:fldCharType="separate"/>
      </w:r>
      <w:r w:rsidR="00D07291" w:rsidRPr="00D07291">
        <w:rPr>
          <w:rStyle w:val="shorttext"/>
          <w:b/>
          <w:iCs/>
        </w:rPr>
        <w:t xml:space="preserve">Figure </w:t>
      </w:r>
      <w:r w:rsidR="00D07291" w:rsidRPr="00D07291">
        <w:rPr>
          <w:rStyle w:val="shorttext"/>
          <w:b/>
          <w:iCs/>
          <w:noProof/>
        </w:rPr>
        <w:t>1.2</w:t>
      </w:r>
      <w:r w:rsidR="00D07291" w:rsidRPr="00D07291">
        <w:rPr>
          <w:rStyle w:val="shorttext"/>
          <w:b/>
          <w:iCs/>
          <w:noProof/>
        </w:rPr>
        <w:noBreakHyphen/>
        <w:t>4</w:t>
      </w:r>
      <w:r w:rsidR="00312F73" w:rsidRPr="00F62454">
        <w:rPr>
          <w:rStyle w:val="shorttext"/>
          <w:b/>
        </w:rPr>
        <w:fldChar w:fldCharType="end"/>
      </w:r>
      <w:r>
        <w:rPr>
          <w:rStyle w:val="shorttext"/>
        </w:rPr>
        <w:t>.</w:t>
      </w:r>
    </w:p>
    <w:p w14:paraId="62064A2A" w14:textId="77777777" w:rsidR="00F62454" w:rsidRPr="00BE04F9" w:rsidRDefault="00F62454" w:rsidP="003F5A41">
      <w:pPr>
        <w:spacing w:line="360" w:lineRule="auto"/>
        <w:ind w:firstLine="708"/>
        <w:rPr>
          <w:rStyle w:val="shorttext"/>
          <w:szCs w:val="22"/>
        </w:rPr>
      </w:pPr>
    </w:p>
    <w:p w14:paraId="6F566857" w14:textId="77777777" w:rsidR="003F5A41" w:rsidRDefault="003F5A41" w:rsidP="003F5A41">
      <w:pPr>
        <w:keepNext/>
        <w:spacing w:line="360" w:lineRule="auto"/>
        <w:jc w:val="center"/>
      </w:pPr>
      <w:r w:rsidRPr="00910663">
        <w:rPr>
          <w:rStyle w:val="shorttext"/>
          <w:noProof/>
          <w:lang w:eastAsia="zh-CN"/>
        </w:rPr>
        <w:drawing>
          <wp:inline distT="0" distB="0" distL="0" distR="0" wp14:anchorId="69037CFB" wp14:editId="4B24E8DD">
            <wp:extent cx="5092123" cy="3236181"/>
            <wp:effectExtent l="0" t="0" r="0" b="2540"/>
            <wp:docPr id="71" name="Image 71" descr="Z:\local\1_tout_travail\99_Manusrite_Thèse\99_Memoire thèse\Introduction\Figures\figure_vib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Z:\local\1_tout_travail\99_Manusrite_Thèse\99_Memoire thèse\Introduction\Figures\figure_vibration.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122105" cy="3255235"/>
                    </a:xfrm>
                    <a:prstGeom prst="rect">
                      <a:avLst/>
                    </a:prstGeom>
                    <a:noFill/>
                    <a:ln>
                      <a:noFill/>
                    </a:ln>
                  </pic:spPr>
                </pic:pic>
              </a:graphicData>
            </a:graphic>
          </wp:inline>
        </w:drawing>
      </w:r>
    </w:p>
    <w:p w14:paraId="60EDB5A2" w14:textId="79A978A7" w:rsidR="003F5A41" w:rsidRDefault="003F5A41" w:rsidP="003F5A41">
      <w:pPr>
        <w:pStyle w:val="Lgende"/>
        <w:jc w:val="center"/>
        <w:rPr>
          <w:rStyle w:val="shorttext"/>
        </w:rPr>
      </w:pPr>
      <w:bookmarkStart w:id="47" w:name="_Ref534302420"/>
      <w:r w:rsidRPr="00B94278">
        <w:rPr>
          <w:rStyle w:val="shorttext"/>
          <w:rFonts w:ascii="Calibri" w:eastAsia="Times New Roman" w:hAnsi="Calibri" w:cs="Times New Roman"/>
          <w:i w:val="0"/>
          <w:iCs w:val="0"/>
          <w:color w:val="auto"/>
          <w:sz w:val="22"/>
          <w:szCs w:val="20"/>
          <w:lang w:eastAsia="fr-FR"/>
        </w:rPr>
        <w:t xml:space="preserve">Figure </w:t>
      </w:r>
      <w:r w:rsidR="007B73B8">
        <w:rPr>
          <w:rStyle w:val="shorttext"/>
          <w:rFonts w:ascii="Calibri" w:eastAsia="Times New Roman" w:hAnsi="Calibri" w:cs="Times New Roman"/>
          <w:i w:val="0"/>
          <w:iCs w:val="0"/>
          <w:color w:val="auto"/>
          <w:sz w:val="22"/>
          <w:szCs w:val="20"/>
          <w:lang w:eastAsia="fr-FR"/>
        </w:rPr>
        <w:fldChar w:fldCharType="begin"/>
      </w:r>
      <w:r w:rsidR="007B73B8">
        <w:rPr>
          <w:rStyle w:val="shorttext"/>
          <w:rFonts w:ascii="Calibri" w:eastAsia="Times New Roman" w:hAnsi="Calibri" w:cs="Times New Roman"/>
          <w:i w:val="0"/>
          <w:iCs w:val="0"/>
          <w:color w:val="auto"/>
          <w:sz w:val="22"/>
          <w:szCs w:val="20"/>
          <w:lang w:eastAsia="fr-FR"/>
        </w:rPr>
        <w:instrText xml:space="preserve"> STYLEREF 2 \s </w:instrText>
      </w:r>
      <w:r w:rsidR="007B73B8">
        <w:rPr>
          <w:rStyle w:val="shorttext"/>
          <w:rFonts w:ascii="Calibri" w:eastAsia="Times New Roman" w:hAnsi="Calibri" w:cs="Times New Roman"/>
          <w:i w:val="0"/>
          <w:iCs w:val="0"/>
          <w:color w:val="auto"/>
          <w:sz w:val="22"/>
          <w:szCs w:val="20"/>
          <w:lang w:eastAsia="fr-FR"/>
        </w:rPr>
        <w:fldChar w:fldCharType="separate"/>
      </w:r>
      <w:r w:rsidR="00D07291">
        <w:rPr>
          <w:rStyle w:val="shorttext"/>
          <w:rFonts w:ascii="Calibri" w:eastAsia="Times New Roman" w:hAnsi="Calibri" w:cs="Times New Roman"/>
          <w:i w:val="0"/>
          <w:iCs w:val="0"/>
          <w:noProof/>
          <w:color w:val="auto"/>
          <w:sz w:val="22"/>
          <w:szCs w:val="20"/>
          <w:lang w:eastAsia="fr-FR"/>
        </w:rPr>
        <w:t>1.2</w:t>
      </w:r>
      <w:r w:rsidR="007B73B8">
        <w:rPr>
          <w:rStyle w:val="shorttext"/>
          <w:rFonts w:ascii="Calibri" w:eastAsia="Times New Roman" w:hAnsi="Calibri" w:cs="Times New Roman"/>
          <w:i w:val="0"/>
          <w:iCs w:val="0"/>
          <w:color w:val="auto"/>
          <w:sz w:val="22"/>
          <w:szCs w:val="20"/>
          <w:lang w:eastAsia="fr-FR"/>
        </w:rPr>
        <w:fldChar w:fldCharType="end"/>
      </w:r>
      <w:r w:rsidR="007B73B8">
        <w:rPr>
          <w:rStyle w:val="shorttext"/>
          <w:rFonts w:ascii="Calibri" w:eastAsia="Times New Roman" w:hAnsi="Calibri" w:cs="Times New Roman"/>
          <w:i w:val="0"/>
          <w:iCs w:val="0"/>
          <w:color w:val="auto"/>
          <w:sz w:val="22"/>
          <w:szCs w:val="20"/>
          <w:lang w:eastAsia="fr-FR"/>
        </w:rPr>
        <w:noBreakHyphen/>
      </w:r>
      <w:r w:rsidR="007B73B8">
        <w:rPr>
          <w:rStyle w:val="shorttext"/>
          <w:rFonts w:ascii="Calibri" w:eastAsia="Times New Roman" w:hAnsi="Calibri" w:cs="Times New Roman"/>
          <w:i w:val="0"/>
          <w:iCs w:val="0"/>
          <w:color w:val="auto"/>
          <w:sz w:val="22"/>
          <w:szCs w:val="20"/>
          <w:lang w:eastAsia="fr-FR"/>
        </w:rPr>
        <w:fldChar w:fldCharType="begin"/>
      </w:r>
      <w:r w:rsidR="007B73B8">
        <w:rPr>
          <w:rStyle w:val="shorttext"/>
          <w:rFonts w:ascii="Calibri" w:eastAsia="Times New Roman" w:hAnsi="Calibri" w:cs="Times New Roman"/>
          <w:i w:val="0"/>
          <w:iCs w:val="0"/>
          <w:color w:val="auto"/>
          <w:sz w:val="22"/>
          <w:szCs w:val="20"/>
          <w:lang w:eastAsia="fr-FR"/>
        </w:rPr>
        <w:instrText xml:space="preserve"> SEQ Figure \* ARABIC \s 2 </w:instrText>
      </w:r>
      <w:r w:rsidR="007B73B8">
        <w:rPr>
          <w:rStyle w:val="shorttext"/>
          <w:rFonts w:ascii="Calibri" w:eastAsia="Times New Roman" w:hAnsi="Calibri" w:cs="Times New Roman"/>
          <w:i w:val="0"/>
          <w:iCs w:val="0"/>
          <w:color w:val="auto"/>
          <w:sz w:val="22"/>
          <w:szCs w:val="20"/>
          <w:lang w:eastAsia="fr-FR"/>
        </w:rPr>
        <w:fldChar w:fldCharType="separate"/>
      </w:r>
      <w:r w:rsidR="00D07291">
        <w:rPr>
          <w:rStyle w:val="shorttext"/>
          <w:rFonts w:ascii="Calibri" w:eastAsia="Times New Roman" w:hAnsi="Calibri" w:cs="Times New Roman"/>
          <w:i w:val="0"/>
          <w:iCs w:val="0"/>
          <w:noProof/>
          <w:color w:val="auto"/>
          <w:sz w:val="22"/>
          <w:szCs w:val="20"/>
          <w:lang w:eastAsia="fr-FR"/>
        </w:rPr>
        <w:t>3</w:t>
      </w:r>
      <w:r w:rsidR="007B73B8">
        <w:rPr>
          <w:rStyle w:val="shorttext"/>
          <w:rFonts w:ascii="Calibri" w:eastAsia="Times New Roman" w:hAnsi="Calibri" w:cs="Times New Roman"/>
          <w:i w:val="0"/>
          <w:iCs w:val="0"/>
          <w:color w:val="auto"/>
          <w:sz w:val="22"/>
          <w:szCs w:val="20"/>
          <w:lang w:eastAsia="fr-FR"/>
        </w:rPr>
        <w:fldChar w:fldCharType="end"/>
      </w:r>
      <w:bookmarkEnd w:id="47"/>
      <w:r w:rsidRPr="00B94278">
        <w:rPr>
          <w:rStyle w:val="shorttext"/>
          <w:rFonts w:ascii="Calibri" w:eastAsia="Times New Roman" w:hAnsi="Calibri" w:cs="Times New Roman"/>
          <w:i w:val="0"/>
          <w:iCs w:val="0"/>
          <w:color w:val="auto"/>
          <w:sz w:val="22"/>
          <w:szCs w:val="20"/>
          <w:lang w:eastAsia="fr-FR"/>
        </w:rPr>
        <w:t xml:space="preserve"> : </w:t>
      </w:r>
      <w:r>
        <w:rPr>
          <w:rStyle w:val="shorttext"/>
          <w:rFonts w:ascii="Calibri" w:eastAsia="Times New Roman" w:hAnsi="Calibri" w:cs="Times New Roman"/>
          <w:i w:val="0"/>
          <w:iCs w:val="0"/>
          <w:color w:val="auto"/>
          <w:sz w:val="22"/>
          <w:szCs w:val="20"/>
          <w:lang w:eastAsia="fr-FR"/>
        </w:rPr>
        <w:t>Vibrations synchrones mesurées au cours du temps (</w:t>
      </w:r>
      <w:r w:rsidRPr="007100EE">
        <w:rPr>
          <w:rStyle w:val="shorttext"/>
          <w:rFonts w:ascii="Calibri" w:eastAsia="Times New Roman" w:hAnsi="Calibri" w:cs="Times New Roman"/>
          <w:i w:val="0"/>
          <w:iCs w:val="0"/>
          <w:color w:val="auto"/>
          <w:sz w:val="22"/>
          <w:szCs w:val="20"/>
          <w:lang w:eastAsia="fr-FR"/>
        </w:rPr>
        <w:t>Lorenz</w:t>
      </w:r>
      <w:r>
        <w:rPr>
          <w:rStyle w:val="shorttext"/>
          <w:rFonts w:ascii="Calibri" w:eastAsia="Times New Roman" w:hAnsi="Calibri" w:cs="Times New Roman"/>
          <w:i w:val="0"/>
          <w:iCs w:val="0"/>
          <w:color w:val="auto"/>
          <w:sz w:val="22"/>
          <w:szCs w:val="20"/>
          <w:lang w:eastAsia="fr-FR"/>
        </w:rPr>
        <w:t xml:space="preserve"> et al. </w:t>
      </w:r>
      <w:r w:rsidRPr="007100EE">
        <w:rPr>
          <w:rStyle w:val="shorttext"/>
          <w:rFonts w:ascii="Calibri" w:eastAsia="Times New Roman" w:hAnsi="Calibri" w:cs="Times New Roman"/>
          <w:b/>
          <w:i w:val="0"/>
          <w:iCs w:val="0"/>
          <w:color w:val="auto"/>
          <w:sz w:val="22"/>
          <w:szCs w:val="20"/>
          <w:lang w:eastAsia="fr-FR"/>
        </w:rPr>
        <w:fldChar w:fldCharType="begin"/>
      </w:r>
      <w:r w:rsidRPr="007100EE">
        <w:rPr>
          <w:rStyle w:val="shorttext"/>
          <w:rFonts w:ascii="Calibri" w:eastAsia="Times New Roman" w:hAnsi="Calibri" w:cs="Times New Roman"/>
          <w:b/>
          <w:i w:val="0"/>
          <w:iCs w:val="0"/>
          <w:color w:val="auto"/>
          <w:sz w:val="22"/>
          <w:szCs w:val="20"/>
          <w:lang w:eastAsia="fr-FR"/>
        </w:rPr>
        <w:instrText xml:space="preserve"> REF _Ref533090865 \r \h  \* MERGEFORMAT </w:instrText>
      </w:r>
      <w:r w:rsidRPr="007100EE">
        <w:rPr>
          <w:rStyle w:val="shorttext"/>
          <w:rFonts w:ascii="Calibri" w:eastAsia="Times New Roman" w:hAnsi="Calibri" w:cs="Times New Roman"/>
          <w:b/>
          <w:i w:val="0"/>
          <w:iCs w:val="0"/>
          <w:color w:val="auto"/>
          <w:sz w:val="22"/>
          <w:szCs w:val="20"/>
          <w:lang w:eastAsia="fr-FR"/>
        </w:rPr>
      </w:r>
      <w:r w:rsidRPr="007100EE">
        <w:rPr>
          <w:rStyle w:val="shorttext"/>
          <w:rFonts w:ascii="Calibri" w:eastAsia="Times New Roman" w:hAnsi="Calibri" w:cs="Times New Roman"/>
          <w:b/>
          <w:i w:val="0"/>
          <w:iCs w:val="0"/>
          <w:color w:val="auto"/>
          <w:sz w:val="22"/>
          <w:szCs w:val="20"/>
          <w:lang w:eastAsia="fr-FR"/>
        </w:rPr>
        <w:fldChar w:fldCharType="separate"/>
      </w:r>
      <w:r w:rsidR="00D07291">
        <w:rPr>
          <w:rStyle w:val="shorttext"/>
          <w:rFonts w:ascii="Calibri" w:eastAsia="Times New Roman" w:hAnsi="Calibri" w:cs="Times New Roman"/>
          <w:b/>
          <w:i w:val="0"/>
          <w:iCs w:val="0"/>
          <w:color w:val="auto"/>
          <w:sz w:val="22"/>
          <w:szCs w:val="20"/>
          <w:lang w:eastAsia="fr-FR"/>
        </w:rPr>
        <w:t>[16]</w:t>
      </w:r>
      <w:r w:rsidRPr="007100EE">
        <w:rPr>
          <w:rStyle w:val="shorttext"/>
          <w:rFonts w:ascii="Calibri" w:eastAsia="Times New Roman" w:hAnsi="Calibri" w:cs="Times New Roman"/>
          <w:b/>
          <w:i w:val="0"/>
          <w:iCs w:val="0"/>
          <w:color w:val="auto"/>
          <w:sz w:val="22"/>
          <w:szCs w:val="20"/>
          <w:lang w:eastAsia="fr-FR"/>
        </w:rPr>
        <w:fldChar w:fldCharType="end"/>
      </w:r>
      <w:r>
        <w:rPr>
          <w:rStyle w:val="shorttext"/>
          <w:rFonts w:ascii="Calibri" w:eastAsia="Times New Roman" w:hAnsi="Calibri" w:cs="Times New Roman"/>
          <w:i w:val="0"/>
          <w:iCs w:val="0"/>
          <w:color w:val="auto"/>
          <w:sz w:val="22"/>
          <w:szCs w:val="20"/>
          <w:lang w:eastAsia="fr-FR"/>
        </w:rPr>
        <w:t xml:space="preserve">)   </w:t>
      </w:r>
      <w:r>
        <w:rPr>
          <w:rStyle w:val="shorttext"/>
        </w:rPr>
        <w:t xml:space="preserve"> </w:t>
      </w:r>
    </w:p>
    <w:p w14:paraId="1A5DF493" w14:textId="77777777" w:rsidR="003F5A41" w:rsidRDefault="003F5A41" w:rsidP="003F5A41">
      <w:pPr>
        <w:keepNext/>
        <w:spacing w:line="360" w:lineRule="auto"/>
        <w:jc w:val="center"/>
      </w:pPr>
      <w:r w:rsidRPr="00CC5642">
        <w:rPr>
          <w:rStyle w:val="shorttext"/>
          <w:noProof/>
          <w:lang w:eastAsia="zh-CN"/>
        </w:rPr>
        <w:lastRenderedPageBreak/>
        <w:drawing>
          <wp:inline distT="0" distB="0" distL="0" distR="0" wp14:anchorId="066BF6CD" wp14:editId="1D0BDF51">
            <wp:extent cx="3983603" cy="3539016"/>
            <wp:effectExtent l="0" t="0" r="0" b="4445"/>
            <wp:docPr id="76" name="Image 76" descr="Z:\local\1_tout_travail\99_Manusrite_Thèse\99_Memoire thèse\Introduction\Figures\figure_vibration spira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Z:\local\1_tout_travail\99_Manusrite_Thèse\99_Memoire thèse\Introduction\Figures\figure_vibration spirale.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006527" cy="3559382"/>
                    </a:xfrm>
                    <a:prstGeom prst="rect">
                      <a:avLst/>
                    </a:prstGeom>
                    <a:noFill/>
                    <a:ln>
                      <a:noFill/>
                    </a:ln>
                  </pic:spPr>
                </pic:pic>
              </a:graphicData>
            </a:graphic>
          </wp:inline>
        </w:drawing>
      </w:r>
    </w:p>
    <w:p w14:paraId="3E89AA4B" w14:textId="4592C4E7" w:rsidR="003F5A41" w:rsidRPr="007A2CFA" w:rsidRDefault="003F5A41" w:rsidP="007A2CFA">
      <w:pPr>
        <w:pStyle w:val="Lgende"/>
        <w:jc w:val="center"/>
        <w:rPr>
          <w:rFonts w:ascii="Calibri" w:eastAsia="Times New Roman" w:hAnsi="Calibri" w:cs="Times New Roman"/>
          <w:i w:val="0"/>
          <w:iCs w:val="0"/>
          <w:color w:val="auto"/>
          <w:sz w:val="22"/>
          <w:szCs w:val="20"/>
          <w:lang w:eastAsia="fr-FR"/>
        </w:rPr>
      </w:pPr>
      <w:bookmarkStart w:id="48" w:name="_Ref534632017"/>
      <w:r w:rsidRPr="00F6370B">
        <w:rPr>
          <w:rStyle w:val="shorttext"/>
          <w:rFonts w:ascii="Calibri" w:eastAsia="Times New Roman" w:hAnsi="Calibri" w:cs="Times New Roman"/>
          <w:i w:val="0"/>
          <w:iCs w:val="0"/>
          <w:color w:val="auto"/>
          <w:sz w:val="22"/>
          <w:szCs w:val="20"/>
          <w:lang w:eastAsia="fr-FR"/>
        </w:rPr>
        <w:t xml:space="preserve">Figure </w:t>
      </w:r>
      <w:r w:rsidR="007B73B8">
        <w:rPr>
          <w:rStyle w:val="shorttext"/>
          <w:rFonts w:ascii="Calibri" w:eastAsia="Times New Roman" w:hAnsi="Calibri" w:cs="Times New Roman"/>
          <w:i w:val="0"/>
          <w:iCs w:val="0"/>
          <w:color w:val="auto"/>
          <w:sz w:val="22"/>
          <w:szCs w:val="20"/>
          <w:lang w:eastAsia="fr-FR"/>
        </w:rPr>
        <w:fldChar w:fldCharType="begin"/>
      </w:r>
      <w:r w:rsidR="007B73B8">
        <w:rPr>
          <w:rStyle w:val="shorttext"/>
          <w:rFonts w:ascii="Calibri" w:eastAsia="Times New Roman" w:hAnsi="Calibri" w:cs="Times New Roman"/>
          <w:i w:val="0"/>
          <w:iCs w:val="0"/>
          <w:color w:val="auto"/>
          <w:sz w:val="22"/>
          <w:szCs w:val="20"/>
          <w:lang w:eastAsia="fr-FR"/>
        </w:rPr>
        <w:instrText xml:space="preserve"> STYLEREF 2 \s </w:instrText>
      </w:r>
      <w:r w:rsidR="007B73B8">
        <w:rPr>
          <w:rStyle w:val="shorttext"/>
          <w:rFonts w:ascii="Calibri" w:eastAsia="Times New Roman" w:hAnsi="Calibri" w:cs="Times New Roman"/>
          <w:i w:val="0"/>
          <w:iCs w:val="0"/>
          <w:color w:val="auto"/>
          <w:sz w:val="22"/>
          <w:szCs w:val="20"/>
          <w:lang w:eastAsia="fr-FR"/>
        </w:rPr>
        <w:fldChar w:fldCharType="separate"/>
      </w:r>
      <w:r w:rsidR="00D07291">
        <w:rPr>
          <w:rStyle w:val="shorttext"/>
          <w:rFonts w:ascii="Calibri" w:eastAsia="Times New Roman" w:hAnsi="Calibri" w:cs="Times New Roman"/>
          <w:i w:val="0"/>
          <w:iCs w:val="0"/>
          <w:noProof/>
          <w:color w:val="auto"/>
          <w:sz w:val="22"/>
          <w:szCs w:val="20"/>
          <w:lang w:eastAsia="fr-FR"/>
        </w:rPr>
        <w:t>1.2</w:t>
      </w:r>
      <w:r w:rsidR="007B73B8">
        <w:rPr>
          <w:rStyle w:val="shorttext"/>
          <w:rFonts w:ascii="Calibri" w:eastAsia="Times New Roman" w:hAnsi="Calibri" w:cs="Times New Roman"/>
          <w:i w:val="0"/>
          <w:iCs w:val="0"/>
          <w:color w:val="auto"/>
          <w:sz w:val="22"/>
          <w:szCs w:val="20"/>
          <w:lang w:eastAsia="fr-FR"/>
        </w:rPr>
        <w:fldChar w:fldCharType="end"/>
      </w:r>
      <w:r w:rsidR="007B73B8">
        <w:rPr>
          <w:rStyle w:val="shorttext"/>
          <w:rFonts w:ascii="Calibri" w:eastAsia="Times New Roman" w:hAnsi="Calibri" w:cs="Times New Roman"/>
          <w:i w:val="0"/>
          <w:iCs w:val="0"/>
          <w:color w:val="auto"/>
          <w:sz w:val="22"/>
          <w:szCs w:val="20"/>
          <w:lang w:eastAsia="fr-FR"/>
        </w:rPr>
        <w:noBreakHyphen/>
      </w:r>
      <w:r w:rsidR="007B73B8">
        <w:rPr>
          <w:rStyle w:val="shorttext"/>
          <w:rFonts w:ascii="Calibri" w:eastAsia="Times New Roman" w:hAnsi="Calibri" w:cs="Times New Roman"/>
          <w:i w:val="0"/>
          <w:iCs w:val="0"/>
          <w:color w:val="auto"/>
          <w:sz w:val="22"/>
          <w:szCs w:val="20"/>
          <w:lang w:eastAsia="fr-FR"/>
        </w:rPr>
        <w:fldChar w:fldCharType="begin"/>
      </w:r>
      <w:r w:rsidR="007B73B8">
        <w:rPr>
          <w:rStyle w:val="shorttext"/>
          <w:rFonts w:ascii="Calibri" w:eastAsia="Times New Roman" w:hAnsi="Calibri" w:cs="Times New Roman"/>
          <w:i w:val="0"/>
          <w:iCs w:val="0"/>
          <w:color w:val="auto"/>
          <w:sz w:val="22"/>
          <w:szCs w:val="20"/>
          <w:lang w:eastAsia="fr-FR"/>
        </w:rPr>
        <w:instrText xml:space="preserve"> SEQ Figure \* ARABIC \s 2 </w:instrText>
      </w:r>
      <w:r w:rsidR="007B73B8">
        <w:rPr>
          <w:rStyle w:val="shorttext"/>
          <w:rFonts w:ascii="Calibri" w:eastAsia="Times New Roman" w:hAnsi="Calibri" w:cs="Times New Roman"/>
          <w:i w:val="0"/>
          <w:iCs w:val="0"/>
          <w:color w:val="auto"/>
          <w:sz w:val="22"/>
          <w:szCs w:val="20"/>
          <w:lang w:eastAsia="fr-FR"/>
        </w:rPr>
        <w:fldChar w:fldCharType="separate"/>
      </w:r>
      <w:r w:rsidR="00D07291">
        <w:rPr>
          <w:rStyle w:val="shorttext"/>
          <w:rFonts w:ascii="Calibri" w:eastAsia="Times New Roman" w:hAnsi="Calibri" w:cs="Times New Roman"/>
          <w:i w:val="0"/>
          <w:iCs w:val="0"/>
          <w:noProof/>
          <w:color w:val="auto"/>
          <w:sz w:val="22"/>
          <w:szCs w:val="20"/>
          <w:lang w:eastAsia="fr-FR"/>
        </w:rPr>
        <w:t>4</w:t>
      </w:r>
      <w:r w:rsidR="007B73B8">
        <w:rPr>
          <w:rStyle w:val="shorttext"/>
          <w:rFonts w:ascii="Calibri" w:eastAsia="Times New Roman" w:hAnsi="Calibri" w:cs="Times New Roman"/>
          <w:i w:val="0"/>
          <w:iCs w:val="0"/>
          <w:color w:val="auto"/>
          <w:sz w:val="22"/>
          <w:szCs w:val="20"/>
          <w:lang w:eastAsia="fr-FR"/>
        </w:rPr>
        <w:fldChar w:fldCharType="end"/>
      </w:r>
      <w:bookmarkEnd w:id="48"/>
      <w:r w:rsidRPr="00F6370B">
        <w:rPr>
          <w:rStyle w:val="shorttext"/>
          <w:rFonts w:ascii="Calibri" w:eastAsia="Times New Roman" w:hAnsi="Calibri" w:cs="Times New Roman"/>
          <w:i w:val="0"/>
          <w:iCs w:val="0"/>
          <w:color w:val="auto"/>
          <w:sz w:val="22"/>
          <w:szCs w:val="20"/>
          <w:lang w:eastAsia="fr-FR"/>
        </w:rPr>
        <w:t xml:space="preserve"> : </w:t>
      </w:r>
      <w:r>
        <w:rPr>
          <w:rStyle w:val="shorttext"/>
          <w:rFonts w:ascii="Calibri" w:eastAsia="Times New Roman" w:hAnsi="Calibri" w:cs="Times New Roman"/>
          <w:i w:val="0"/>
          <w:iCs w:val="0"/>
          <w:color w:val="auto"/>
          <w:sz w:val="22"/>
          <w:szCs w:val="20"/>
          <w:lang w:eastAsia="fr-FR"/>
        </w:rPr>
        <w:t>D</w:t>
      </w:r>
      <w:r w:rsidRPr="00F6370B">
        <w:rPr>
          <w:rStyle w:val="shorttext"/>
          <w:rFonts w:ascii="Calibri" w:eastAsia="Times New Roman" w:hAnsi="Calibri" w:cs="Times New Roman"/>
          <w:i w:val="0"/>
          <w:iCs w:val="0"/>
          <w:color w:val="auto"/>
          <w:sz w:val="22"/>
          <w:szCs w:val="20"/>
          <w:lang w:eastAsia="fr-FR"/>
        </w:rPr>
        <w:t>iagrammes polaires de</w:t>
      </w:r>
      <w:r>
        <w:rPr>
          <w:rStyle w:val="shorttext"/>
          <w:rFonts w:ascii="Calibri" w:eastAsia="Times New Roman" w:hAnsi="Calibri" w:cs="Times New Roman"/>
          <w:i w:val="0"/>
          <w:iCs w:val="0"/>
          <w:color w:val="auto"/>
          <w:sz w:val="22"/>
          <w:szCs w:val="20"/>
          <w:lang w:eastAsia="fr-FR"/>
        </w:rPr>
        <w:t>s</w:t>
      </w:r>
      <w:r w:rsidRPr="00F6370B">
        <w:rPr>
          <w:rStyle w:val="shorttext"/>
          <w:rFonts w:ascii="Calibri" w:eastAsia="Times New Roman" w:hAnsi="Calibri" w:cs="Times New Roman"/>
          <w:i w:val="0"/>
          <w:iCs w:val="0"/>
          <w:color w:val="auto"/>
          <w:sz w:val="22"/>
          <w:szCs w:val="20"/>
          <w:lang w:eastAsia="fr-FR"/>
        </w:rPr>
        <w:t xml:space="preserve"> vibration</w:t>
      </w:r>
      <w:r>
        <w:rPr>
          <w:rStyle w:val="shorttext"/>
          <w:rFonts w:ascii="Calibri" w:eastAsia="Times New Roman" w:hAnsi="Calibri" w:cs="Times New Roman"/>
          <w:i w:val="0"/>
          <w:iCs w:val="0"/>
          <w:color w:val="auto"/>
          <w:sz w:val="22"/>
          <w:szCs w:val="20"/>
          <w:lang w:eastAsia="fr-FR"/>
        </w:rPr>
        <w:t>s</w:t>
      </w:r>
      <w:r w:rsidRPr="00F6370B">
        <w:rPr>
          <w:rStyle w:val="shorttext"/>
          <w:rFonts w:ascii="Calibri" w:eastAsia="Times New Roman" w:hAnsi="Calibri" w:cs="Times New Roman"/>
          <w:i w:val="0"/>
          <w:iCs w:val="0"/>
          <w:color w:val="auto"/>
          <w:sz w:val="22"/>
          <w:szCs w:val="20"/>
          <w:lang w:eastAsia="fr-FR"/>
        </w:rPr>
        <w:t xml:space="preserve"> synchrone</w:t>
      </w:r>
      <w:r>
        <w:rPr>
          <w:rStyle w:val="shorttext"/>
          <w:rFonts w:ascii="Calibri" w:eastAsia="Times New Roman" w:hAnsi="Calibri" w:cs="Times New Roman"/>
          <w:i w:val="0"/>
          <w:iCs w:val="0"/>
          <w:color w:val="auto"/>
          <w:sz w:val="22"/>
          <w:szCs w:val="20"/>
          <w:lang w:eastAsia="fr-FR"/>
        </w:rPr>
        <w:t>s</w:t>
      </w:r>
      <w:r w:rsidRPr="00F6370B">
        <w:rPr>
          <w:rStyle w:val="shorttext"/>
          <w:rFonts w:ascii="Calibri" w:eastAsia="Times New Roman" w:hAnsi="Calibri" w:cs="Times New Roman"/>
          <w:i w:val="0"/>
          <w:iCs w:val="0"/>
          <w:color w:val="auto"/>
          <w:sz w:val="22"/>
          <w:szCs w:val="20"/>
          <w:lang w:eastAsia="fr-FR"/>
        </w:rPr>
        <w:t xml:space="preserve"> </w:t>
      </w:r>
      <w:r>
        <w:rPr>
          <w:rStyle w:val="shorttext"/>
          <w:rFonts w:ascii="Calibri" w:eastAsia="Times New Roman" w:hAnsi="Calibri" w:cs="Times New Roman"/>
          <w:i w:val="0"/>
          <w:iCs w:val="0"/>
          <w:color w:val="auto"/>
          <w:sz w:val="22"/>
          <w:szCs w:val="20"/>
          <w:lang w:eastAsia="fr-FR"/>
        </w:rPr>
        <w:t>(</w:t>
      </w:r>
      <w:r w:rsidRPr="007100EE">
        <w:rPr>
          <w:rStyle w:val="shorttext"/>
          <w:rFonts w:ascii="Calibri" w:eastAsia="Times New Roman" w:hAnsi="Calibri" w:cs="Times New Roman"/>
          <w:i w:val="0"/>
          <w:iCs w:val="0"/>
          <w:color w:val="auto"/>
          <w:sz w:val="22"/>
          <w:szCs w:val="20"/>
          <w:lang w:eastAsia="fr-FR"/>
        </w:rPr>
        <w:t>Lorenz</w:t>
      </w:r>
      <w:r>
        <w:rPr>
          <w:rStyle w:val="shorttext"/>
          <w:rFonts w:ascii="Calibri" w:eastAsia="Times New Roman" w:hAnsi="Calibri" w:cs="Times New Roman"/>
          <w:i w:val="0"/>
          <w:iCs w:val="0"/>
          <w:color w:val="auto"/>
          <w:sz w:val="22"/>
          <w:szCs w:val="20"/>
          <w:lang w:eastAsia="fr-FR"/>
        </w:rPr>
        <w:t xml:space="preserve"> et al. </w:t>
      </w:r>
      <w:r w:rsidRPr="007100EE">
        <w:rPr>
          <w:rStyle w:val="shorttext"/>
          <w:rFonts w:ascii="Calibri" w:eastAsia="Times New Roman" w:hAnsi="Calibri" w:cs="Times New Roman"/>
          <w:b/>
          <w:i w:val="0"/>
          <w:iCs w:val="0"/>
          <w:color w:val="auto"/>
          <w:sz w:val="22"/>
          <w:szCs w:val="20"/>
          <w:lang w:eastAsia="fr-FR"/>
        </w:rPr>
        <w:fldChar w:fldCharType="begin"/>
      </w:r>
      <w:r w:rsidRPr="007100EE">
        <w:rPr>
          <w:rStyle w:val="shorttext"/>
          <w:rFonts w:ascii="Calibri" w:eastAsia="Times New Roman" w:hAnsi="Calibri" w:cs="Times New Roman"/>
          <w:b/>
          <w:i w:val="0"/>
          <w:iCs w:val="0"/>
          <w:color w:val="auto"/>
          <w:sz w:val="22"/>
          <w:szCs w:val="20"/>
          <w:lang w:eastAsia="fr-FR"/>
        </w:rPr>
        <w:instrText xml:space="preserve"> REF _Ref533090865 \r \h  \* MERGEFORMAT </w:instrText>
      </w:r>
      <w:r w:rsidRPr="007100EE">
        <w:rPr>
          <w:rStyle w:val="shorttext"/>
          <w:rFonts w:ascii="Calibri" w:eastAsia="Times New Roman" w:hAnsi="Calibri" w:cs="Times New Roman"/>
          <w:b/>
          <w:i w:val="0"/>
          <w:iCs w:val="0"/>
          <w:color w:val="auto"/>
          <w:sz w:val="22"/>
          <w:szCs w:val="20"/>
          <w:lang w:eastAsia="fr-FR"/>
        </w:rPr>
      </w:r>
      <w:r w:rsidRPr="007100EE">
        <w:rPr>
          <w:rStyle w:val="shorttext"/>
          <w:rFonts w:ascii="Calibri" w:eastAsia="Times New Roman" w:hAnsi="Calibri" w:cs="Times New Roman"/>
          <w:b/>
          <w:i w:val="0"/>
          <w:iCs w:val="0"/>
          <w:color w:val="auto"/>
          <w:sz w:val="22"/>
          <w:szCs w:val="20"/>
          <w:lang w:eastAsia="fr-FR"/>
        </w:rPr>
        <w:fldChar w:fldCharType="separate"/>
      </w:r>
      <w:r w:rsidR="00D07291">
        <w:rPr>
          <w:rStyle w:val="shorttext"/>
          <w:rFonts w:ascii="Calibri" w:eastAsia="Times New Roman" w:hAnsi="Calibri" w:cs="Times New Roman"/>
          <w:b/>
          <w:i w:val="0"/>
          <w:iCs w:val="0"/>
          <w:color w:val="auto"/>
          <w:sz w:val="22"/>
          <w:szCs w:val="20"/>
          <w:lang w:eastAsia="fr-FR"/>
        </w:rPr>
        <w:t>[16]</w:t>
      </w:r>
      <w:r w:rsidRPr="007100EE">
        <w:rPr>
          <w:rStyle w:val="shorttext"/>
          <w:rFonts w:ascii="Calibri" w:eastAsia="Times New Roman" w:hAnsi="Calibri" w:cs="Times New Roman"/>
          <w:b/>
          <w:i w:val="0"/>
          <w:iCs w:val="0"/>
          <w:color w:val="auto"/>
          <w:sz w:val="22"/>
          <w:szCs w:val="20"/>
          <w:lang w:eastAsia="fr-FR"/>
        </w:rPr>
        <w:fldChar w:fldCharType="end"/>
      </w:r>
      <w:r>
        <w:rPr>
          <w:rStyle w:val="shorttext"/>
          <w:rFonts w:ascii="Calibri" w:eastAsia="Times New Roman" w:hAnsi="Calibri" w:cs="Times New Roman"/>
          <w:i w:val="0"/>
          <w:iCs w:val="0"/>
          <w:color w:val="auto"/>
          <w:sz w:val="22"/>
          <w:szCs w:val="20"/>
          <w:lang w:eastAsia="fr-FR"/>
        </w:rPr>
        <w:t>)</w:t>
      </w:r>
    </w:p>
    <w:p w14:paraId="19BBC831" w14:textId="340AC8B3" w:rsidR="003F5A41" w:rsidRDefault="003F5A41" w:rsidP="00CF1BFA">
      <w:pPr>
        <w:spacing w:line="360" w:lineRule="auto"/>
        <w:ind w:firstLine="708"/>
      </w:pPr>
      <w:r>
        <w:rPr>
          <w:szCs w:val="22"/>
        </w:rPr>
        <w:t xml:space="preserve">Les résultats expérimentaux de </w:t>
      </w:r>
      <w:proofErr w:type="spellStart"/>
      <w:r w:rsidRPr="00620A4B">
        <w:t>Schmied</w:t>
      </w:r>
      <w:proofErr w:type="spellEnd"/>
      <w:r w:rsidRPr="00620A4B">
        <w:t xml:space="preserve">, </w:t>
      </w:r>
      <w:proofErr w:type="spellStart"/>
      <w:r w:rsidRPr="00620A4B">
        <w:t>Pozivil</w:t>
      </w:r>
      <w:proofErr w:type="spellEnd"/>
      <w:r w:rsidRPr="00620A4B">
        <w:t xml:space="preserve"> et al. </w:t>
      </w:r>
      <w:r w:rsidRPr="004A32CA">
        <w:rPr>
          <w:b/>
        </w:rPr>
        <w:fldChar w:fldCharType="begin"/>
      </w:r>
      <w:r w:rsidRPr="004A32CA">
        <w:rPr>
          <w:b/>
        </w:rPr>
        <w:instrText xml:space="preserve"> REF _Ref533090559 \r \h  \* MERGEFORMAT </w:instrText>
      </w:r>
      <w:r w:rsidRPr="004A32CA">
        <w:rPr>
          <w:b/>
        </w:rPr>
      </w:r>
      <w:r w:rsidRPr="004A32CA">
        <w:rPr>
          <w:b/>
        </w:rPr>
        <w:fldChar w:fldCharType="separate"/>
      </w:r>
      <w:r w:rsidR="00D07291">
        <w:rPr>
          <w:b/>
        </w:rPr>
        <w:t>[15]</w:t>
      </w:r>
      <w:r w:rsidRPr="004A32CA">
        <w:rPr>
          <w:b/>
        </w:rPr>
        <w:fldChar w:fldCharType="end"/>
      </w:r>
      <w:r>
        <w:rPr>
          <w:b/>
        </w:rPr>
        <w:t xml:space="preserve"> </w:t>
      </w:r>
      <w:r w:rsidRPr="00C43C12">
        <w:t>et de</w:t>
      </w:r>
      <w:r>
        <w:rPr>
          <w:b/>
        </w:rPr>
        <w:t xml:space="preserve"> </w:t>
      </w:r>
      <w:r>
        <w:t xml:space="preserve">Lorenz et Murphy </w:t>
      </w:r>
      <w:r w:rsidRPr="00DD0321">
        <w:rPr>
          <w:b/>
        </w:rPr>
        <w:fldChar w:fldCharType="begin"/>
      </w:r>
      <w:r w:rsidRPr="00DD0321">
        <w:rPr>
          <w:b/>
        </w:rPr>
        <w:instrText xml:space="preserve"> REF _Ref533090865 \r \h  \* MERGEFORMAT </w:instrText>
      </w:r>
      <w:r w:rsidRPr="00DD0321">
        <w:rPr>
          <w:b/>
        </w:rPr>
      </w:r>
      <w:r w:rsidRPr="00DD0321">
        <w:rPr>
          <w:b/>
        </w:rPr>
        <w:fldChar w:fldCharType="separate"/>
      </w:r>
      <w:r w:rsidR="00D07291">
        <w:rPr>
          <w:b/>
        </w:rPr>
        <w:t>[16]</w:t>
      </w:r>
      <w:r w:rsidRPr="00DD0321">
        <w:rPr>
          <w:b/>
        </w:rPr>
        <w:fldChar w:fldCharType="end"/>
      </w:r>
      <w:r>
        <w:rPr>
          <w:b/>
        </w:rPr>
        <w:t xml:space="preserve"> </w:t>
      </w:r>
      <w:r>
        <w:rPr>
          <w:szCs w:val="22"/>
        </w:rPr>
        <w:t xml:space="preserve">mettent bien évidence les symptômes de l’instabilité de la vibration synchrone qui peut se développer à vitesse constante. Différente des autres instabilités vibratoires classiques, cette instabilité se cache au début du fonctionnement et n’apparaît qu’après un certain du temps. La variation lente et progressive a orienté les diagnostics du problème vers les effets thermiques. En outre des phénomènes des vibrations spirales, </w:t>
      </w:r>
      <w:r w:rsidRPr="0078052B">
        <w:rPr>
          <w:szCs w:val="22"/>
        </w:rPr>
        <w:t>l’hystérésis</w:t>
      </w:r>
      <w:r>
        <w:rPr>
          <w:szCs w:val="22"/>
        </w:rPr>
        <w:t xml:space="preserve"> (</w:t>
      </w:r>
      <w:r w:rsidRPr="0078052B">
        <w:rPr>
          <w:b/>
          <w:szCs w:val="22"/>
        </w:rPr>
        <w:fldChar w:fldCharType="begin"/>
      </w:r>
      <w:r w:rsidRPr="0078052B">
        <w:rPr>
          <w:b/>
          <w:szCs w:val="22"/>
        </w:rPr>
        <w:instrText xml:space="preserve"> REF _Ref534302406 \h </w:instrText>
      </w:r>
      <w:r w:rsidR="0078052B" w:rsidRPr="0078052B">
        <w:rPr>
          <w:b/>
          <w:szCs w:val="22"/>
        </w:rPr>
        <w:instrText xml:space="preserve"> \* MERGEFORMAT </w:instrText>
      </w:r>
      <w:r w:rsidRPr="0078052B">
        <w:rPr>
          <w:b/>
          <w:szCs w:val="22"/>
        </w:rPr>
      </w:r>
      <w:r w:rsidRPr="0078052B">
        <w:rPr>
          <w:b/>
          <w:szCs w:val="22"/>
        </w:rPr>
        <w:fldChar w:fldCharType="separate"/>
      </w:r>
      <w:r w:rsidR="00D07291" w:rsidRPr="00D07291">
        <w:rPr>
          <w:rStyle w:val="shorttext"/>
          <w:b/>
          <w:iCs/>
        </w:rPr>
        <w:t xml:space="preserve">Figure </w:t>
      </w:r>
      <w:r w:rsidR="00D07291" w:rsidRPr="00D07291">
        <w:rPr>
          <w:rStyle w:val="shorttext"/>
          <w:b/>
          <w:iCs/>
          <w:noProof/>
        </w:rPr>
        <w:t>1.2</w:t>
      </w:r>
      <w:r w:rsidR="00D07291" w:rsidRPr="00D07291">
        <w:rPr>
          <w:rStyle w:val="shorttext"/>
          <w:b/>
          <w:iCs/>
          <w:noProof/>
        </w:rPr>
        <w:noBreakHyphen/>
        <w:t>1</w:t>
      </w:r>
      <w:r w:rsidRPr="0078052B">
        <w:rPr>
          <w:b/>
          <w:szCs w:val="22"/>
        </w:rPr>
        <w:fldChar w:fldCharType="end"/>
      </w:r>
      <w:r>
        <w:rPr>
          <w:szCs w:val="22"/>
        </w:rPr>
        <w:t>) et les vibrations cycliques (</w:t>
      </w:r>
      <w:r w:rsidRPr="0078052B">
        <w:rPr>
          <w:b/>
          <w:szCs w:val="22"/>
        </w:rPr>
        <w:fldChar w:fldCharType="begin"/>
      </w:r>
      <w:r w:rsidRPr="0078052B">
        <w:rPr>
          <w:b/>
          <w:szCs w:val="22"/>
        </w:rPr>
        <w:instrText xml:space="preserve"> REF _Ref534302420 \h </w:instrText>
      </w:r>
      <w:r w:rsidR="0078052B" w:rsidRPr="0078052B">
        <w:rPr>
          <w:b/>
          <w:szCs w:val="22"/>
        </w:rPr>
        <w:instrText xml:space="preserve"> \* MERGEFORMAT </w:instrText>
      </w:r>
      <w:r w:rsidRPr="0078052B">
        <w:rPr>
          <w:b/>
          <w:szCs w:val="22"/>
        </w:rPr>
      </w:r>
      <w:r w:rsidRPr="0078052B">
        <w:rPr>
          <w:b/>
          <w:szCs w:val="22"/>
        </w:rPr>
        <w:fldChar w:fldCharType="separate"/>
      </w:r>
      <w:r w:rsidR="00D07291" w:rsidRPr="00D07291">
        <w:rPr>
          <w:rStyle w:val="shorttext"/>
          <w:b/>
          <w:iCs/>
        </w:rPr>
        <w:t xml:space="preserve">Figure </w:t>
      </w:r>
      <w:r w:rsidR="00D07291" w:rsidRPr="00D07291">
        <w:rPr>
          <w:rStyle w:val="shorttext"/>
          <w:b/>
          <w:iCs/>
          <w:noProof/>
        </w:rPr>
        <w:t>1.2</w:t>
      </w:r>
      <w:r w:rsidR="00D07291" w:rsidRPr="00D07291">
        <w:rPr>
          <w:rStyle w:val="shorttext"/>
          <w:b/>
          <w:iCs/>
          <w:noProof/>
        </w:rPr>
        <w:noBreakHyphen/>
        <w:t>3</w:t>
      </w:r>
      <w:r w:rsidRPr="0078052B">
        <w:rPr>
          <w:b/>
          <w:szCs w:val="22"/>
        </w:rPr>
        <w:fldChar w:fldCharType="end"/>
      </w:r>
      <w:r>
        <w:rPr>
          <w:szCs w:val="22"/>
        </w:rPr>
        <w:t>) sont souvent décrites dans la littérature comme des signatures de cette instabilité thermique.</w:t>
      </w:r>
      <w:r w:rsidRPr="00A22718">
        <w:t xml:space="preserve"> </w:t>
      </w:r>
    </w:p>
    <w:p w14:paraId="3D265E27" w14:textId="5638E97C" w:rsidR="00E82DF1" w:rsidRDefault="003F5A41" w:rsidP="000C520B">
      <w:pPr>
        <w:spacing w:line="360" w:lineRule="auto"/>
        <w:ind w:firstLine="708"/>
      </w:pPr>
      <w:r w:rsidRPr="00B109EE">
        <w:t>En 2015,</w:t>
      </w:r>
      <w:r w:rsidRPr="001B37F5">
        <w:t xml:space="preserve"> </w:t>
      </w:r>
      <w:proofErr w:type="spellStart"/>
      <w:r w:rsidRPr="001B37F5">
        <w:t>Panara</w:t>
      </w:r>
      <w:proofErr w:type="spellEnd"/>
      <w:r w:rsidRPr="001B37F5">
        <w:t xml:space="preserve"> et </w:t>
      </w:r>
      <w:r>
        <w:t xml:space="preserve">al. </w:t>
      </w:r>
      <w:r w:rsidRPr="008A1AD8">
        <w:rPr>
          <w:b/>
        </w:rPr>
        <w:fldChar w:fldCharType="begin"/>
      </w:r>
      <w:r w:rsidRPr="008A1AD8">
        <w:rPr>
          <w:b/>
        </w:rPr>
        <w:instrText xml:space="preserve"> REF _Ref533096146 \r \h  \* MERGEFORMAT </w:instrText>
      </w:r>
      <w:r w:rsidRPr="008A1AD8">
        <w:rPr>
          <w:b/>
        </w:rPr>
      </w:r>
      <w:r w:rsidRPr="008A1AD8">
        <w:rPr>
          <w:b/>
        </w:rPr>
        <w:fldChar w:fldCharType="separate"/>
      </w:r>
      <w:r w:rsidR="00D07291">
        <w:rPr>
          <w:b/>
        </w:rPr>
        <w:t>[17]</w:t>
      </w:r>
      <w:r w:rsidRPr="008A1AD8">
        <w:rPr>
          <w:b/>
        </w:rPr>
        <w:fldChar w:fldCharType="end"/>
      </w:r>
      <w:r>
        <w:t xml:space="preserve"> ont construit un banc d’essai </w:t>
      </w:r>
      <w:r w:rsidRPr="001B37F5">
        <w:t>pour vérifier l</w:t>
      </w:r>
      <w:r>
        <w:t>e modèle</w:t>
      </w:r>
      <w:r w:rsidRPr="001B37F5">
        <w:t xml:space="preserve"> </w:t>
      </w:r>
      <w:r>
        <w:t xml:space="preserve">théorique </w:t>
      </w:r>
      <w:r w:rsidRPr="001B37F5">
        <w:t>simplifié proposé par Murphy</w:t>
      </w:r>
      <w:r>
        <w:t xml:space="preserve"> et Lorenz</w:t>
      </w:r>
      <w:r>
        <w:rPr>
          <w:b/>
        </w:rPr>
        <w:t xml:space="preserve"> </w:t>
      </w:r>
      <w:r>
        <w:rPr>
          <w:b/>
        </w:rPr>
        <w:fldChar w:fldCharType="begin"/>
      </w:r>
      <w:r>
        <w:rPr>
          <w:b/>
        </w:rPr>
        <w:instrText xml:space="preserve"> REF _Ref533096184 \r \h </w:instrText>
      </w:r>
      <w:r>
        <w:rPr>
          <w:b/>
        </w:rPr>
      </w:r>
      <w:r>
        <w:rPr>
          <w:b/>
        </w:rPr>
        <w:fldChar w:fldCharType="separate"/>
      </w:r>
      <w:r w:rsidR="00D07291">
        <w:rPr>
          <w:b/>
        </w:rPr>
        <w:t>[18]</w:t>
      </w:r>
      <w:r>
        <w:rPr>
          <w:b/>
        </w:rPr>
        <w:fldChar w:fldCharType="end"/>
      </w:r>
      <w:r>
        <w:rPr>
          <w:b/>
        </w:rPr>
        <w:t xml:space="preserve"> </w:t>
      </w:r>
      <w:r w:rsidRPr="00101C5D">
        <w:t>qui sera présenté un peu plus loin</w:t>
      </w:r>
      <w:r w:rsidRPr="001B37F5">
        <w:t>.</w:t>
      </w:r>
      <w:r>
        <w:t xml:space="preserve"> Un point important de ce modèle est </w:t>
      </w:r>
      <w:r w:rsidRPr="00124FD8">
        <w:t xml:space="preserve">le coefficient de </w:t>
      </w:r>
      <w:r>
        <w:t>proportionnalité</w:t>
      </w:r>
      <w:r w:rsidRPr="00124FD8">
        <w:t xml:space="preserve"> entr</w:t>
      </w:r>
      <w:r>
        <w:t xml:space="preserve">e le vecteur de vibration et la différence de la température </w:t>
      </w:r>
      <m:oMath>
        <m:r>
          <w:rPr>
            <w:rFonts w:ascii="Cambria Math" w:hAnsi="Cambria Math"/>
          </w:rPr>
          <m:t>∆T</m:t>
        </m:r>
      </m:oMath>
      <w:r>
        <w:t xml:space="preserve"> à la surface du rotor. Ce coefficient est difficile à obtenir à partir des calculs surtout si l’on ne dispose pas de modèles physiques raffinés. Pour cette raison</w:t>
      </w:r>
      <w:r w:rsidR="004E6FD9">
        <w:t>,</w:t>
      </w:r>
      <w:r>
        <w:t xml:space="preserve"> </w:t>
      </w:r>
      <w:proofErr w:type="spellStart"/>
      <w:r w:rsidRPr="00124FD8">
        <w:t>Panara</w:t>
      </w:r>
      <w:proofErr w:type="spellEnd"/>
      <w:r w:rsidRPr="00124FD8">
        <w:t xml:space="preserve"> et al.</w:t>
      </w:r>
      <w:r>
        <w:t xml:space="preserve"> </w:t>
      </w:r>
      <w:proofErr w:type="gramStart"/>
      <w:r>
        <w:t>l’ont</w:t>
      </w:r>
      <w:proofErr w:type="gramEnd"/>
      <w:r>
        <w:t xml:space="preserve"> obtenu à partir des données expérimentales. Le rotor était instrumenté par huit thermocouples équidistantes dans la  direction circonférentielle et</w:t>
      </w:r>
      <w:r w:rsidRPr="00AF6740">
        <w:t xml:space="preserve"> un</w:t>
      </w:r>
      <w:r>
        <w:t xml:space="preserve"> collecteur tournant</w:t>
      </w:r>
      <w:r w:rsidRPr="00AF6740">
        <w:t xml:space="preserve"> sans fil</w:t>
      </w:r>
      <w:r>
        <w:t>.</w:t>
      </w:r>
      <w:r w:rsidRPr="00AF6740">
        <w:t xml:space="preserve"> </w:t>
      </w:r>
      <w:r>
        <w:t xml:space="preserve">Trois masses différentes en porte-à-faux (7.3%, 8.4%, 12.4% de la masse du rotor) ont été </w:t>
      </w:r>
      <w:r w:rsidR="00EE2EE8">
        <w:t>étudiées</w:t>
      </w:r>
      <w:r>
        <w:t>. Les auteurs ont observé que la vitesse d’amorçage de l’effet Morton diminuait de 13600 tr/min à 10200tr/min puis à moins de 10000 tr/min avec l’augmentation de la masse</w:t>
      </w:r>
      <w:r w:rsidRPr="0081521C">
        <w:t xml:space="preserve"> </w:t>
      </w:r>
      <w:r>
        <w:t xml:space="preserve">en porte-à-faux du rotor. Ils ont conclu que ce paramètre pouvait être directement </w:t>
      </w:r>
      <w:r w:rsidR="00EE2EE8">
        <w:t>lié</w:t>
      </w:r>
      <w:r>
        <w:t xml:space="preserve"> à l’instabilité vibratoire. </w:t>
      </w:r>
      <w:proofErr w:type="spellStart"/>
      <w:r>
        <w:t>Panara</w:t>
      </w:r>
      <w:proofErr w:type="spellEnd"/>
      <w:r>
        <w:t xml:space="preserve"> et al. </w:t>
      </w:r>
      <w:proofErr w:type="gramStart"/>
      <w:r>
        <w:t>ont</w:t>
      </w:r>
      <w:proofErr w:type="gramEnd"/>
      <w:r>
        <w:t xml:space="preserve"> également montré que la stabilité pouvait être réacquise quand la vitesse </w:t>
      </w:r>
      <w:r w:rsidR="00997B4D">
        <w:t>du</w:t>
      </w:r>
      <w:r>
        <w:t xml:space="preserve"> fonctionnement dépasse un certain niveau de la vitesse critique. </w:t>
      </w:r>
    </w:p>
    <w:p w14:paraId="547B8A19" w14:textId="65F8C2FB" w:rsidR="007F0B3C" w:rsidRDefault="00F55756" w:rsidP="007F0B3C">
      <w:pPr>
        <w:pStyle w:val="Titre2"/>
        <w:ind w:left="709"/>
      </w:pPr>
      <w:bookmarkStart w:id="49" w:name="_Toc535252130"/>
      <w:r>
        <w:lastRenderedPageBreak/>
        <w:t>M</w:t>
      </w:r>
      <w:r w:rsidR="007F0B3C">
        <w:t>odeles theoriques</w:t>
      </w:r>
      <w:bookmarkEnd w:id="49"/>
      <w:r w:rsidR="007F0B3C">
        <w:t xml:space="preserve"> </w:t>
      </w:r>
    </w:p>
    <w:p w14:paraId="226DBEAB" w14:textId="77777777" w:rsidR="007F0B3C" w:rsidRPr="00E92234" w:rsidRDefault="007F0B3C" w:rsidP="007F0B3C"/>
    <w:p w14:paraId="67387AF0" w14:textId="582884F5" w:rsidR="007F0B3C" w:rsidRPr="004B4CB9" w:rsidRDefault="007F0B3C" w:rsidP="007F0B3C">
      <w:pPr>
        <w:spacing w:line="360" w:lineRule="auto"/>
        <w:ind w:firstLine="708"/>
      </w:pPr>
      <w:r>
        <w:t>La modélisation théorique de l’effet de Morton est un</w:t>
      </w:r>
      <w:r w:rsidRPr="004B4CB9">
        <w:t xml:space="preserve"> probl</w:t>
      </w:r>
      <w:r>
        <w:t>ème multi-physique reliant</w:t>
      </w:r>
      <w:r w:rsidRPr="004B4CB9">
        <w:t xml:space="preserve"> la </w:t>
      </w:r>
      <w:r>
        <w:t>lubrification thermo-hydrodynamique</w:t>
      </w:r>
      <w:r w:rsidRPr="004B4CB9">
        <w:t>, la dynamique de</w:t>
      </w:r>
      <w:r>
        <w:t>s</w:t>
      </w:r>
      <w:r w:rsidRPr="004B4CB9">
        <w:t xml:space="preserve"> rot</w:t>
      </w:r>
      <w:r>
        <w:t>ors</w:t>
      </w:r>
      <w:r w:rsidRPr="004B4CB9">
        <w:t xml:space="preserve"> et la </w:t>
      </w:r>
      <w:r>
        <w:t>thermo</w:t>
      </w:r>
      <w:r w:rsidRPr="004B4CB9">
        <w:t xml:space="preserve">mécanique </w:t>
      </w:r>
      <w:r>
        <w:t>des solides. La difficulté principale réside dans le couplage de ces modèles car deux échelles de temps très différentes sont présentes, liées au transfert de chaleur dans le rotor et à la vibration synchrone de celui-ci. Par la suite</w:t>
      </w:r>
      <w:r w:rsidR="00063362">
        <w:t xml:space="preserve">, les </w:t>
      </w:r>
      <w:r>
        <w:t xml:space="preserve">modèles théoriques sont groupés en quatre </w:t>
      </w:r>
      <w:r w:rsidR="009C68C7">
        <w:t xml:space="preserve">catégories. </w:t>
      </w:r>
    </w:p>
    <w:p w14:paraId="7CD13AB3" w14:textId="77777777" w:rsidR="007F0B3C" w:rsidRDefault="007F0B3C" w:rsidP="007F0B3C">
      <w:pPr>
        <w:pStyle w:val="Titre3"/>
        <w:ind w:left="709"/>
      </w:pPr>
      <w:bookmarkStart w:id="50" w:name="_Toc534294730"/>
      <w:bookmarkStart w:id="51" w:name="_Toc535252131"/>
      <w:r w:rsidRPr="00675419">
        <w:t xml:space="preserve">Méthodes inspirées </w:t>
      </w:r>
      <w:r>
        <w:t>de</w:t>
      </w:r>
      <w:r w:rsidRPr="00675419">
        <w:t xml:space="preserve"> la </w:t>
      </w:r>
      <w:r w:rsidRPr="004106D7">
        <w:t>théorie</w:t>
      </w:r>
      <w:r w:rsidRPr="00675419">
        <w:t xml:space="preserve"> du </w:t>
      </w:r>
      <w:r>
        <w:t>contrôle</w:t>
      </w:r>
      <w:bookmarkEnd w:id="50"/>
      <w:bookmarkEnd w:id="51"/>
    </w:p>
    <w:p w14:paraId="01C5EC5A" w14:textId="77777777" w:rsidR="007F0B3C" w:rsidRPr="00D8108D" w:rsidRDefault="007F0B3C" w:rsidP="007F0B3C"/>
    <w:p w14:paraId="2108EDF9" w14:textId="161A6887" w:rsidR="007F0B3C" w:rsidRDefault="007F0B3C" w:rsidP="007F0B3C">
      <w:pPr>
        <w:spacing w:line="360" w:lineRule="auto"/>
        <w:ind w:firstLine="708"/>
      </w:pPr>
      <w:r w:rsidRPr="00861772">
        <w:t>En 1993,</w:t>
      </w:r>
      <w:r w:rsidRPr="00A22718">
        <w:t xml:space="preserve"> </w:t>
      </w:r>
      <w:proofErr w:type="spellStart"/>
      <w:r w:rsidRPr="00A22718">
        <w:t>Koegh</w:t>
      </w:r>
      <w:proofErr w:type="spellEnd"/>
      <w:r w:rsidRPr="00A22718">
        <w:t xml:space="preserve"> et Morton </w:t>
      </w:r>
      <w:r w:rsidRPr="008428A9">
        <w:rPr>
          <w:b/>
        </w:rPr>
        <w:fldChar w:fldCharType="begin"/>
      </w:r>
      <w:r w:rsidRPr="008428A9">
        <w:rPr>
          <w:b/>
        </w:rPr>
        <w:instrText xml:space="preserve"> REF _Ref533096262 \r \h  \* MERGEFORMAT </w:instrText>
      </w:r>
      <w:r w:rsidRPr="008428A9">
        <w:rPr>
          <w:b/>
        </w:rPr>
      </w:r>
      <w:r w:rsidRPr="008428A9">
        <w:rPr>
          <w:b/>
        </w:rPr>
        <w:fldChar w:fldCharType="separate"/>
      </w:r>
      <w:r w:rsidR="00D07291">
        <w:rPr>
          <w:b/>
        </w:rPr>
        <w:t>[19]</w:t>
      </w:r>
      <w:r w:rsidRPr="008428A9">
        <w:rPr>
          <w:b/>
        </w:rPr>
        <w:fldChar w:fldCharType="end"/>
      </w:r>
      <w:r w:rsidRPr="00A22718">
        <w:t xml:space="preserve"> </w:t>
      </w:r>
      <w:r>
        <w:t xml:space="preserve">ont </w:t>
      </w:r>
      <w:r w:rsidRPr="00A22718">
        <w:t>propos</w:t>
      </w:r>
      <w:r>
        <w:t>é</w:t>
      </w:r>
      <w:r w:rsidRPr="00A22718">
        <w:t xml:space="preserve"> une approche analytique</w:t>
      </w:r>
      <w:r>
        <w:t xml:space="preserve"> </w:t>
      </w:r>
      <w:r w:rsidRPr="00F11CBE">
        <w:t>avec</w:t>
      </w:r>
      <w:r>
        <w:t xml:space="preserve"> feed-back </w:t>
      </w:r>
      <w:r w:rsidRPr="00A22718">
        <w:t>pour</w:t>
      </w:r>
      <w:r>
        <w:t xml:space="preserve"> décrire l’instabilité liée à l’effet Morton</w:t>
      </w:r>
      <w:r w:rsidRPr="00A22718">
        <w:t xml:space="preserve">. Dans </w:t>
      </w:r>
      <w:r>
        <w:t>ce</w:t>
      </w:r>
      <w:r w:rsidRPr="00A22718">
        <w:t xml:space="preserve"> modèle, une orbite elliptique arbitraire </w:t>
      </w:r>
      <w:r>
        <w:t>est</w:t>
      </w:r>
      <w:r w:rsidRPr="00A22718">
        <w:t xml:space="preserve"> imposée</w:t>
      </w:r>
      <w:r>
        <w:t xml:space="preserve"> pour décrire la vibration du rotor dans le palier</w:t>
      </w:r>
      <w:r w:rsidRPr="00A22718">
        <w:t>. Cette</w:t>
      </w:r>
      <w:r>
        <w:t xml:space="preserve"> technique a pour but d’écrire d</w:t>
      </w:r>
      <w:r w:rsidRPr="00A22718">
        <w:t xml:space="preserve">es relations mathématiques plus facilement et de voir </w:t>
      </w:r>
      <w:r w:rsidR="00CA66C0" w:rsidRPr="00A22718">
        <w:t>l</w:t>
      </w:r>
      <w:r w:rsidR="00CA66C0">
        <w:t>’</w:t>
      </w:r>
      <w:r w:rsidR="00CA66C0" w:rsidRPr="00A22718">
        <w:t>influence</w:t>
      </w:r>
      <w:r w:rsidRPr="00A22718">
        <w:t xml:space="preserve"> de</w:t>
      </w:r>
      <w:r>
        <w:t>s</w:t>
      </w:r>
      <w:r w:rsidRPr="00A22718">
        <w:t xml:space="preserve"> précession</w:t>
      </w:r>
      <w:r>
        <w:t>s</w:t>
      </w:r>
      <w:r w:rsidRPr="00A22718">
        <w:t xml:space="preserve"> </w:t>
      </w:r>
      <w:r w:rsidR="00CA66C0" w:rsidRPr="00A22718">
        <w:t>directes</w:t>
      </w:r>
      <w:r w:rsidRPr="00A22718">
        <w:t xml:space="preserve"> et rétrograde sur les paramètres du modèle tels que l’épaisseur de film</w:t>
      </w:r>
      <w:r>
        <w:t>, la température</w:t>
      </w:r>
      <w:r w:rsidRPr="00A22718">
        <w:t xml:space="preserve"> </w:t>
      </w:r>
      <w:r>
        <w:t>et l’angle de flexion thermique</w:t>
      </w:r>
      <w:r w:rsidRPr="00A22718">
        <w:t xml:space="preserve">. </w:t>
      </w:r>
      <w:r>
        <w:t>L’hypothèse</w:t>
      </w:r>
      <w:r w:rsidRPr="00A22718">
        <w:t xml:space="preserve"> du palier court </w:t>
      </w:r>
      <w:r>
        <w:t>et la</w:t>
      </w:r>
      <w:r w:rsidRPr="00A22718">
        <w:t xml:space="preserve"> viscosité constante</w:t>
      </w:r>
      <w:r>
        <w:t xml:space="preserve"> sont imposées</w:t>
      </w:r>
      <w:r w:rsidRPr="00A22718">
        <w:t xml:space="preserve"> </w:t>
      </w:r>
      <w:r>
        <w:t>dans le but de</w:t>
      </w:r>
      <w:r w:rsidRPr="00A22718">
        <w:t xml:space="preserve"> </w:t>
      </w:r>
      <w:r>
        <w:t>réduire le temps d</w:t>
      </w:r>
      <w:r w:rsidRPr="00A22718">
        <w:t>e</w:t>
      </w:r>
      <w:r>
        <w:t>s</w:t>
      </w:r>
      <w:r w:rsidRPr="00A22718">
        <w:t xml:space="preserve"> calcul</w:t>
      </w:r>
      <w:r>
        <w:t>s. Une fois</w:t>
      </w:r>
      <w:r w:rsidRPr="00A22718">
        <w:t xml:space="preserve"> la distribution de la température </w:t>
      </w:r>
      <w:r>
        <w:t>dans le</w:t>
      </w:r>
      <w:r w:rsidRPr="00A22718">
        <w:t xml:space="preserve"> film lubrifiant obten</w:t>
      </w:r>
      <w:r>
        <w:t>ue, la conduction thermique dans le rotor est ensuite déterminée. Le champ de température obtenu</w:t>
      </w:r>
      <w:r w:rsidRPr="00A22718">
        <w:t xml:space="preserve"> </w:t>
      </w:r>
      <w:r>
        <w:t>permet d’évaluer la flexion</w:t>
      </w:r>
      <w:r w:rsidRPr="00A22718">
        <w:t xml:space="preserve"> du rotor grâce au travail de </w:t>
      </w:r>
      <w:proofErr w:type="spellStart"/>
      <w:r w:rsidRPr="00A22718">
        <w:t>Dimoragonas</w:t>
      </w:r>
      <w:proofErr w:type="spellEnd"/>
      <w:r w:rsidRPr="00A22718">
        <w:t xml:space="preserve"> en 1970</w:t>
      </w:r>
      <w:r>
        <w:rPr>
          <w:b/>
        </w:rPr>
        <w:t xml:space="preserve"> </w:t>
      </w:r>
      <w:r>
        <w:rPr>
          <w:b/>
        </w:rPr>
        <w:fldChar w:fldCharType="begin"/>
      </w:r>
      <w:r>
        <w:rPr>
          <w:b/>
        </w:rPr>
        <w:instrText xml:space="preserve"> REF _Ref533092881 \r \h </w:instrText>
      </w:r>
      <w:r>
        <w:rPr>
          <w:b/>
        </w:rPr>
      </w:r>
      <w:r>
        <w:rPr>
          <w:b/>
        </w:rPr>
        <w:fldChar w:fldCharType="separate"/>
      </w:r>
      <w:r w:rsidR="00D07291">
        <w:rPr>
          <w:b/>
        </w:rPr>
        <w:t>[9]</w:t>
      </w:r>
      <w:r>
        <w:rPr>
          <w:b/>
        </w:rPr>
        <w:fldChar w:fldCharType="end"/>
      </w:r>
      <w:r w:rsidRPr="00A22718">
        <w:t>. Enfin,</w:t>
      </w:r>
      <w:r>
        <w:t xml:space="preserve"> inspiré de la théorie de contrôle, l’in</w:t>
      </w:r>
      <w:r w:rsidRPr="00A22718">
        <w:t>stabilité</w:t>
      </w:r>
      <w:r>
        <w:t xml:space="preserve"> du type l’effet Morton</w:t>
      </w:r>
      <w:r w:rsidRPr="00A22718">
        <w:t xml:space="preserve"> </w:t>
      </w:r>
      <w:r>
        <w:t>est</w:t>
      </w:r>
      <w:r w:rsidRPr="00A22718">
        <w:t xml:space="preserve"> </w:t>
      </w:r>
      <w:r>
        <w:t>analysée</w:t>
      </w:r>
      <w:r w:rsidRPr="00A22718">
        <w:t xml:space="preserve"> en calculant le ratio </w:t>
      </w:r>
      <m:oMath>
        <m:r>
          <m:rPr>
            <m:sty m:val="bi"/>
          </m:rPr>
          <w:rPr>
            <w:rFonts w:ascii="Cambria Math" w:hAnsi="Cambria Math"/>
          </w:rPr>
          <m:t>G</m:t>
        </m:r>
      </m:oMath>
      <w:r w:rsidRPr="00A22718">
        <w:t xml:space="preserve"> qui </w:t>
      </w:r>
      <w:r>
        <w:t>est</w:t>
      </w:r>
      <w:r w:rsidRPr="00A22718">
        <w:t xml:space="preserve"> un rapport entre la </w:t>
      </w:r>
      <w:r>
        <w:t>déflection</w:t>
      </w:r>
      <w:r w:rsidRPr="00A22718">
        <w:t xml:space="preserve"> initiale du rotor et celle </w:t>
      </w:r>
      <w:r>
        <w:t>après la déformation thermique</w:t>
      </w:r>
      <w:r w:rsidRPr="00A22718">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7F0B3C" w:rsidRPr="0081010A" w14:paraId="7EBA359F" w14:textId="77777777" w:rsidTr="009C68C7">
        <w:trPr>
          <w:trHeight w:val="635"/>
          <w:jc w:val="center"/>
        </w:trPr>
        <w:tc>
          <w:tcPr>
            <w:tcW w:w="7943" w:type="dxa"/>
            <w:vAlign w:val="center"/>
          </w:tcPr>
          <w:p w14:paraId="6E9E228D" w14:textId="77777777" w:rsidR="007F0B3C" w:rsidRPr="00E60259" w:rsidRDefault="007F0B3C" w:rsidP="009C68C7">
            <w:pPr>
              <w:adjustRightInd/>
              <w:spacing w:line="360" w:lineRule="auto"/>
              <w:rPr>
                <w:rFonts w:eastAsia="SimSun"/>
                <w:i/>
                <w:sz w:val="24"/>
              </w:rPr>
            </w:pPr>
            <m:oMathPara>
              <m:oMath>
                <m:r>
                  <m:rPr>
                    <m:sty m:val="bi"/>
                  </m:rPr>
                  <w:rPr>
                    <w:rFonts w:ascii="Cambria Math" w:hAnsi="Cambria Math"/>
                  </w:rPr>
                  <m:t>G</m:t>
                </m:r>
                <m:r>
                  <w:rPr>
                    <w:rFonts w:ascii="Cambria Math" w:hAnsi="Cambria Math"/>
                  </w:rPr>
                  <m:t>=</m:t>
                </m:r>
                <m:f>
                  <m:fPr>
                    <m:ctrlPr>
                      <w:rPr>
                        <w:rFonts w:ascii="Cambria Math" w:hAnsi="Cambria Math"/>
                        <w:i/>
                      </w:rPr>
                    </m:ctrlPr>
                  </m:fPr>
                  <m:num>
                    <m:sSub>
                      <m:sSubPr>
                        <m:ctrlPr>
                          <w:rPr>
                            <w:rFonts w:ascii="Cambria Math" w:hAnsi="Cambria Math"/>
                            <w:b/>
                            <w:i/>
                          </w:rPr>
                        </m:ctrlPr>
                      </m:sSubPr>
                      <m:e>
                        <m:r>
                          <m:rPr>
                            <m:sty m:val="bi"/>
                          </m:rPr>
                          <w:rPr>
                            <w:rFonts w:ascii="Cambria Math" w:hAnsi="Cambria Math"/>
                          </w:rPr>
                          <m:t>β</m:t>
                        </m:r>
                      </m:e>
                      <m:sub>
                        <m:r>
                          <m:rPr>
                            <m:sty m:val="bi"/>
                          </m:rPr>
                          <w:rPr>
                            <w:rFonts w:ascii="Cambria Math" w:hAnsi="Cambria Math"/>
                          </w:rPr>
                          <m:t>T</m:t>
                        </m:r>
                      </m:sub>
                    </m:sSub>
                  </m:num>
                  <m:den>
                    <m:sSub>
                      <m:sSubPr>
                        <m:ctrlPr>
                          <w:rPr>
                            <w:rFonts w:ascii="Cambria Math" w:hAnsi="Cambria Math"/>
                            <w:b/>
                            <w:i/>
                          </w:rPr>
                        </m:ctrlPr>
                      </m:sSubPr>
                      <m:e>
                        <m:r>
                          <m:rPr>
                            <m:sty m:val="bi"/>
                          </m:rPr>
                          <w:rPr>
                            <w:rFonts w:ascii="Cambria Math" w:hAnsi="Cambria Math"/>
                          </w:rPr>
                          <m:t>β</m:t>
                        </m:r>
                      </m:e>
                      <m:sub>
                        <m:r>
                          <m:rPr>
                            <m:sty m:val="bi"/>
                          </m:rPr>
                          <w:rPr>
                            <w:rFonts w:ascii="Cambria Math" w:hAnsi="Cambria Math"/>
                          </w:rPr>
                          <m:t>0</m:t>
                        </m:r>
                      </m:sub>
                    </m:sSub>
                  </m:den>
                </m:f>
              </m:oMath>
            </m:oMathPara>
          </w:p>
        </w:tc>
        <w:tc>
          <w:tcPr>
            <w:tcW w:w="1096" w:type="dxa"/>
            <w:vAlign w:val="center"/>
          </w:tcPr>
          <w:p w14:paraId="43A07BCD" w14:textId="77777777" w:rsidR="007F0B3C" w:rsidRPr="009E33E3" w:rsidRDefault="007F0B3C" w:rsidP="00706BB2">
            <w:pPr>
              <w:pStyle w:val="Lgende"/>
              <w:keepNext/>
              <w:numPr>
                <w:ilvl w:val="1"/>
                <w:numId w:val="12"/>
              </w:numPr>
              <w:spacing w:after="0" w:line="360" w:lineRule="auto"/>
              <w:jc w:val="both"/>
              <w:rPr>
                <w:rFonts w:ascii="Times New Roman" w:eastAsia="Times New Roman" w:hAnsi="Times New Roman"/>
                <w:b/>
                <w:iCs w:val="0"/>
                <w:color w:val="auto"/>
                <w:sz w:val="22"/>
                <w:szCs w:val="22"/>
                <w:lang w:eastAsia="fr-FR"/>
              </w:rPr>
            </w:pPr>
          </w:p>
        </w:tc>
      </w:tr>
    </w:tbl>
    <w:p w14:paraId="48A7FFE9" w14:textId="77777777" w:rsidR="007F0B3C" w:rsidRPr="004B4CB9" w:rsidRDefault="007F0B3C" w:rsidP="007F0B3C">
      <w:pPr>
        <w:spacing w:line="360" w:lineRule="auto"/>
      </w:pPr>
      <w:r>
        <w:rPr>
          <w:sz w:val="24"/>
        </w:rPr>
        <w:t>avec</w:t>
      </w:r>
      <m:oMath>
        <m:r>
          <m:rPr>
            <m:sty m:val="bi"/>
          </m:rPr>
          <w:rPr>
            <w:rFonts w:ascii="Cambria Math" w:hAnsi="Cambria Math"/>
          </w:rPr>
          <m:t xml:space="preserve"> </m:t>
        </m:r>
        <m:sSub>
          <m:sSubPr>
            <m:ctrlPr>
              <w:rPr>
                <w:rFonts w:ascii="Cambria Math" w:hAnsi="Cambria Math"/>
                <w:b/>
                <w:i/>
              </w:rPr>
            </m:ctrlPr>
          </m:sSubPr>
          <m:e>
            <m:r>
              <m:rPr>
                <m:sty m:val="bi"/>
              </m:rPr>
              <w:rPr>
                <w:rFonts w:ascii="Cambria Math" w:hAnsi="Cambria Math"/>
              </w:rPr>
              <m:t>β</m:t>
            </m:r>
          </m:e>
          <m:sub>
            <m:r>
              <m:rPr>
                <m:sty m:val="bi"/>
              </m:rPr>
              <w:rPr>
                <w:rFonts w:ascii="Cambria Math" w:hAnsi="Cambria Math"/>
              </w:rPr>
              <m:t>T</m:t>
            </m:r>
          </m:sub>
        </m:sSub>
      </m:oMath>
      <w:r w:rsidRPr="00E60259">
        <w:rPr>
          <w:rFonts w:eastAsia="SimSun"/>
          <w:i/>
          <w:sz w:val="20"/>
        </w:rPr>
        <w:t xml:space="preserve"> </w:t>
      </w:r>
      <w:r w:rsidRPr="00E60259">
        <w:t xml:space="preserve"> </w:t>
      </w:r>
      <w:r>
        <w:t xml:space="preserve">la flexion après la </w:t>
      </w:r>
      <w:r w:rsidRPr="002165A2">
        <w:t xml:space="preserve">déformation </w:t>
      </w:r>
      <w:r w:rsidRPr="000C6533">
        <w:rPr>
          <w:szCs w:val="22"/>
        </w:rPr>
        <w:t>thermique</w:t>
      </w:r>
      <w:r w:rsidRPr="00101C5D">
        <w:rPr>
          <w:rFonts w:asciiTheme="minorHAnsi" w:hAnsiTheme="minorHAnsi"/>
          <w:szCs w:val="22"/>
        </w:rPr>
        <w:t xml:space="preserve"> décrite comme un vecteur</w:t>
      </w:r>
      <w:r>
        <w:rPr>
          <w:rFonts w:asciiTheme="minorHAnsi" w:hAnsiTheme="minorHAnsi"/>
          <w:szCs w:val="22"/>
        </w:rPr>
        <w:t xml:space="preserve"> et </w:t>
      </w:r>
      <m:oMath>
        <m:sSub>
          <m:sSubPr>
            <m:ctrlPr>
              <w:rPr>
                <w:rFonts w:ascii="Cambria Math" w:hAnsi="Cambria Math"/>
                <w:b/>
                <w:i/>
              </w:rPr>
            </m:ctrlPr>
          </m:sSubPr>
          <m:e>
            <m:r>
              <m:rPr>
                <m:sty m:val="bi"/>
              </m:rPr>
              <w:rPr>
                <w:rFonts w:ascii="Cambria Math" w:hAnsi="Cambria Math"/>
              </w:rPr>
              <m:t>β</m:t>
            </m:r>
          </m:e>
          <m:sub>
            <m:r>
              <m:rPr>
                <m:sty m:val="bi"/>
              </m:rPr>
              <w:rPr>
                <w:rFonts w:ascii="Cambria Math" w:hAnsi="Cambria Math"/>
              </w:rPr>
              <m:t>0</m:t>
            </m:r>
          </m:sub>
        </m:sSub>
      </m:oMath>
      <w:r w:rsidRPr="00E60259">
        <w:rPr>
          <w:rFonts w:asciiTheme="minorHAnsi" w:hAnsiTheme="minorHAnsi"/>
          <w:i/>
          <w:sz w:val="20"/>
        </w:rPr>
        <w:t xml:space="preserve"> </w:t>
      </w:r>
      <w:r w:rsidRPr="00E60259">
        <w:t xml:space="preserve"> </w:t>
      </w:r>
      <w:r>
        <w:t>la flexion initiale ; s</w:t>
      </w:r>
      <w:r w:rsidRPr="00A22718">
        <w:t xml:space="preserve">i </w:t>
      </w:r>
      <w:proofErr w:type="spellStart"/>
      <w:proofErr w:type="gramStart"/>
      <w:r w:rsidRPr="00A22718">
        <w:t>Re</w:t>
      </w:r>
      <w:proofErr w:type="spellEnd"/>
      <w:r w:rsidRPr="00A22718">
        <w:t>(</w:t>
      </w:r>
      <w:proofErr w:type="gramEnd"/>
      <m:oMath>
        <m:r>
          <m:rPr>
            <m:sty m:val="bi"/>
          </m:rPr>
          <w:rPr>
            <w:rFonts w:ascii="Cambria Math" w:hAnsi="Cambria Math"/>
          </w:rPr>
          <m:t>G</m:t>
        </m:r>
      </m:oMath>
      <w:r w:rsidRPr="00A22718">
        <w:t>)&gt;1, l’instabilité sera amplifiée alors que si Re(</w:t>
      </w:r>
      <m:oMath>
        <m:r>
          <m:rPr>
            <m:sty m:val="bi"/>
          </m:rPr>
          <w:rPr>
            <w:rFonts w:ascii="Cambria Math" w:hAnsi="Cambria Math"/>
          </w:rPr>
          <m:t>G</m:t>
        </m:r>
      </m:oMath>
      <w:r w:rsidRPr="00A22718">
        <w:t xml:space="preserve">) &lt;1, </w:t>
      </w:r>
      <w:r>
        <w:t>elle</w:t>
      </w:r>
      <w:r w:rsidRPr="00A22718">
        <w:t xml:space="preserve"> sera atténuée.</w:t>
      </w:r>
      <w:r w:rsidRPr="002165A2">
        <w:t xml:space="preserve"> </w:t>
      </w:r>
    </w:p>
    <w:p w14:paraId="70115DE4" w14:textId="33EA9F25" w:rsidR="007F0B3C" w:rsidRPr="004B4CB9" w:rsidRDefault="007F0B3C" w:rsidP="007F0B3C">
      <w:pPr>
        <w:spacing w:line="360" w:lineRule="auto"/>
        <w:ind w:firstLine="708"/>
      </w:pPr>
      <w:r w:rsidRPr="00D40424">
        <w:t>Un an après</w:t>
      </w:r>
      <w:r w:rsidRPr="00A22718">
        <w:t>, K</w:t>
      </w:r>
      <w:r w:rsidR="00BE480F">
        <w:t>eo</w:t>
      </w:r>
      <w:r w:rsidRPr="00A22718">
        <w:t>gh et Morton</w:t>
      </w:r>
      <w:r>
        <w:t xml:space="preserve"> </w:t>
      </w:r>
      <w:r w:rsidRPr="004966AB">
        <w:rPr>
          <w:b/>
        </w:rPr>
        <w:fldChar w:fldCharType="begin"/>
      </w:r>
      <w:r w:rsidRPr="004966AB">
        <w:rPr>
          <w:b/>
        </w:rPr>
        <w:instrText xml:space="preserve"> REF _Ref533096446 \r \h  \* MERGEFORMAT </w:instrText>
      </w:r>
      <w:r w:rsidRPr="004966AB">
        <w:rPr>
          <w:b/>
        </w:rPr>
      </w:r>
      <w:r w:rsidRPr="004966AB">
        <w:rPr>
          <w:b/>
        </w:rPr>
        <w:fldChar w:fldCharType="separate"/>
      </w:r>
      <w:r w:rsidR="00D07291">
        <w:rPr>
          <w:b/>
        </w:rPr>
        <w:t>[20]</w:t>
      </w:r>
      <w:r w:rsidRPr="004966AB">
        <w:rPr>
          <w:b/>
        </w:rPr>
        <w:fldChar w:fldCharType="end"/>
      </w:r>
      <w:r w:rsidRPr="00A22718">
        <w:t xml:space="preserve"> ont </w:t>
      </w:r>
      <w:r>
        <w:t>amélioré</w:t>
      </w:r>
      <w:r w:rsidRPr="00A22718">
        <w:t xml:space="preserve"> le modèle pour étudier </w:t>
      </w:r>
      <w:r>
        <w:t>l’</w:t>
      </w:r>
      <w:r w:rsidRPr="00A22718">
        <w:t xml:space="preserve">instabilité vibratoire en régime transitoire. Dans </w:t>
      </w:r>
      <w:r>
        <w:t>le</w:t>
      </w:r>
      <w:r w:rsidRPr="00A22718">
        <w:t xml:space="preserve"> modèle amélioré, la flexion thermique </w:t>
      </w:r>
      <w:r>
        <w:t>dépend du temps.</w:t>
      </w:r>
      <w:r w:rsidRPr="00A22718">
        <w:t xml:space="preserve"> </w:t>
      </w:r>
      <w:r>
        <w:t>Cette dernière</w:t>
      </w:r>
      <w:r w:rsidRPr="00A22718">
        <w:t xml:space="preserve"> est calculée en </w:t>
      </w:r>
      <w:r>
        <w:t>couplant</w:t>
      </w:r>
      <w:r w:rsidRPr="00A22718">
        <w:t xml:space="preserve"> l</w:t>
      </w:r>
      <w:r>
        <w:t>’</w:t>
      </w:r>
      <w:r w:rsidRPr="00A22718">
        <w:t>équation d</w:t>
      </w:r>
      <w:r>
        <w:t>e</w:t>
      </w:r>
      <w:r w:rsidRPr="00A22718">
        <w:t xml:space="preserve"> transfert de la chaleur </w:t>
      </w:r>
      <w:r>
        <w:t xml:space="preserve">et les équations de mouvement du rotor </w:t>
      </w:r>
      <w:r w:rsidRPr="00A22718">
        <w:t xml:space="preserve">dans le domaine fréquentiel. Les caractéristiques de la stabilité sont présentées </w:t>
      </w:r>
      <w:r>
        <w:t>dans</w:t>
      </w:r>
      <w:r w:rsidRPr="00A22718">
        <w:t xml:space="preserve"> un diagram</w:t>
      </w:r>
      <w:r>
        <w:t xml:space="preserve">me de </w:t>
      </w:r>
      <w:proofErr w:type="spellStart"/>
      <w:r>
        <w:t>Nyquist</w:t>
      </w:r>
      <w:proofErr w:type="spellEnd"/>
      <w:r>
        <w:t>. L’application du modèle à</w:t>
      </w:r>
      <w:r w:rsidRPr="00A22718">
        <w:t xml:space="preserve"> un rotor avec un disque monté en porte-à-faux montre que l’instabilité vibratoire peut avoir lieu</w:t>
      </w:r>
      <w:r w:rsidRPr="00A4066F">
        <w:t xml:space="preserve"> </w:t>
      </w:r>
      <w:r w:rsidRPr="00A22718">
        <w:t>aut</w:t>
      </w:r>
      <w:r>
        <w:t>our des fréquences critiques,</w:t>
      </w:r>
      <w:r w:rsidRPr="00A22718">
        <w:t xml:space="preserve"> à grandes vitesses de rotation</w:t>
      </w:r>
      <w:r>
        <w:t xml:space="preserve">. Les rotors avec masses </w:t>
      </w:r>
      <w:r w:rsidRPr="00A22718">
        <w:t xml:space="preserve">en porte-à faux sont plus </w:t>
      </w:r>
      <w:r>
        <w:t>susceptibles</w:t>
      </w:r>
      <w:r w:rsidRPr="00A22718">
        <w:t xml:space="preserve"> d’engendrer </w:t>
      </w:r>
      <w:r>
        <w:t>l</w:t>
      </w:r>
      <w:r w:rsidRPr="00A22718">
        <w:t>’instabilité.</w:t>
      </w:r>
      <w:r>
        <w:t xml:space="preserve"> Cette méthode est reconnue comme le premier modèle complet dédié à l’analyse de l’effet Morton.</w:t>
      </w:r>
      <w:r w:rsidRPr="002165A2">
        <w:t xml:space="preserve"> </w:t>
      </w:r>
    </w:p>
    <w:p w14:paraId="2B346761" w14:textId="0D03A325" w:rsidR="007F0B3C" w:rsidRDefault="007F0B3C" w:rsidP="007F0B3C">
      <w:pPr>
        <w:spacing w:line="360" w:lineRule="auto"/>
        <w:ind w:firstLine="708"/>
      </w:pPr>
      <w:r w:rsidRPr="00C622AA">
        <w:t>En 1998,</w:t>
      </w:r>
      <w:r>
        <w:t xml:space="preserve"> </w:t>
      </w:r>
      <w:r w:rsidRPr="00D86982">
        <w:t xml:space="preserve">de </w:t>
      </w:r>
      <w:proofErr w:type="spellStart"/>
      <w:r w:rsidRPr="00D86982">
        <w:t>Jongh</w:t>
      </w:r>
      <w:proofErr w:type="spellEnd"/>
      <w:r w:rsidRPr="00D86982">
        <w:t xml:space="preserve"> </w:t>
      </w:r>
      <w:r w:rsidRPr="00411F22">
        <w:rPr>
          <w:b/>
          <w:lang w:val="en-US"/>
        </w:rPr>
        <w:fldChar w:fldCharType="begin"/>
      </w:r>
      <w:r w:rsidRPr="00411F22">
        <w:rPr>
          <w:b/>
        </w:rPr>
        <w:instrText xml:space="preserve"> REF _Ref533096550 \r \h  \* MERGEFORMAT </w:instrText>
      </w:r>
      <w:r w:rsidRPr="00411F22">
        <w:rPr>
          <w:b/>
          <w:lang w:val="en-US"/>
        </w:rPr>
      </w:r>
      <w:r w:rsidRPr="00411F22">
        <w:rPr>
          <w:b/>
          <w:lang w:val="en-US"/>
        </w:rPr>
        <w:fldChar w:fldCharType="separate"/>
      </w:r>
      <w:r w:rsidR="00D07291">
        <w:rPr>
          <w:b/>
        </w:rPr>
        <w:t>[21]</w:t>
      </w:r>
      <w:r w:rsidRPr="00411F22">
        <w:rPr>
          <w:b/>
          <w:lang w:val="en-US"/>
        </w:rPr>
        <w:fldChar w:fldCharType="end"/>
      </w:r>
      <w:r w:rsidRPr="00D86982">
        <w:rPr>
          <w:b/>
        </w:rPr>
        <w:t xml:space="preserve"> </w:t>
      </w:r>
      <w:r w:rsidRPr="00D86982">
        <w:t xml:space="preserve">a adopté </w:t>
      </w:r>
      <w:r>
        <w:t>une stratégie de modélisation similaire. Il a modélisé le balourd thermique</w:t>
      </w:r>
      <w:r w:rsidRPr="00D86982">
        <w:t xml:space="preserve"> </w:t>
      </w:r>
      <w:r>
        <w:t>comme</w:t>
      </w:r>
      <w:r w:rsidRPr="00D86982">
        <w:t xml:space="preserve"> le produit de la masse</w:t>
      </w:r>
      <w:r>
        <w:t xml:space="preserve"> du disque en porte à faux</w:t>
      </w:r>
      <w:r w:rsidRPr="00D86982">
        <w:t xml:space="preserve"> et l</w:t>
      </w:r>
      <w:r>
        <w:t>a déflection de l’axe du rotor au niveau du disque</w:t>
      </w:r>
      <w:r w:rsidRPr="00D86982">
        <w:t>.</w:t>
      </w:r>
      <w:r>
        <w:t xml:space="preserve"> Le balourd total est ainsi la somme vectorielle du balourd mécanique initial et le balourd thermique généré. Il a utilisé les trois fonctions de transferts :</w:t>
      </w:r>
    </w:p>
    <w:p w14:paraId="146EC6D0" w14:textId="77777777" w:rsidR="007F0B3C" w:rsidRDefault="00730F42" w:rsidP="00706BB2">
      <w:pPr>
        <w:pStyle w:val="Paragraphedeliste"/>
        <w:numPr>
          <w:ilvl w:val="0"/>
          <w:numId w:val="29"/>
        </w:numPr>
        <w:spacing w:line="360" w:lineRule="auto"/>
      </w:pPr>
      <m:oMath>
        <m:acc>
          <m:accPr>
            <m:chr m:val="̅"/>
            <m:ctrlPr>
              <w:rPr>
                <w:rFonts w:ascii="Cambria Math" w:hAnsi="Cambria Math"/>
                <w:b/>
                <w:i/>
              </w:rPr>
            </m:ctrlPr>
          </m:accPr>
          <m:e>
            <m:r>
              <m:rPr>
                <m:sty m:val="bi"/>
              </m:rPr>
              <w:rPr>
                <w:rFonts w:ascii="Cambria Math" w:hAnsi="Cambria Math"/>
              </w:rPr>
              <m:t>A</m:t>
            </m:r>
          </m:e>
        </m:acc>
      </m:oMath>
      <w:r w:rsidR="007F0B3C" w:rsidRPr="004D1CA9">
        <w:rPr>
          <w:b/>
        </w:rPr>
        <w:t>,</w:t>
      </w:r>
      <w:r w:rsidR="007F0B3C" w:rsidRPr="00101C5D">
        <w:t xml:space="preserve"> décrit </w:t>
      </w:r>
      <w:r w:rsidR="007F0B3C">
        <w:t>la relation entre la vibration synchrone et le balourd,</w:t>
      </w:r>
    </w:p>
    <w:p w14:paraId="78CDD37B" w14:textId="77777777" w:rsidR="007F0B3C" w:rsidRDefault="00730F42" w:rsidP="00706BB2">
      <w:pPr>
        <w:pStyle w:val="Paragraphedeliste"/>
        <w:numPr>
          <w:ilvl w:val="0"/>
          <w:numId w:val="29"/>
        </w:numPr>
        <w:spacing w:line="360" w:lineRule="auto"/>
      </w:pPr>
      <m:oMath>
        <m:acc>
          <m:accPr>
            <m:chr m:val="̅"/>
            <m:ctrlPr>
              <w:rPr>
                <w:rFonts w:ascii="Cambria Math" w:hAnsi="Cambria Math"/>
                <w:b/>
                <w:i/>
              </w:rPr>
            </m:ctrlPr>
          </m:accPr>
          <m:e>
            <m:r>
              <m:rPr>
                <m:sty m:val="bi"/>
              </m:rPr>
              <w:rPr>
                <w:rFonts w:ascii="Cambria Math" w:hAnsi="Cambria Math"/>
              </w:rPr>
              <m:t>B</m:t>
            </m:r>
          </m:e>
        </m:acc>
      </m:oMath>
      <w:r w:rsidR="007F0B3C" w:rsidRPr="004D1CA9">
        <w:rPr>
          <w:b/>
        </w:rPr>
        <w:t>,</w:t>
      </w:r>
      <w:r w:rsidR="007F0B3C" w:rsidRPr="00071054">
        <w:t xml:space="preserve"> décrit </w:t>
      </w:r>
      <w:r w:rsidR="007F0B3C">
        <w:t xml:space="preserve">la relation entre </w:t>
      </w:r>
      <w:r w:rsidR="007F0B3C" w:rsidRPr="0021189E">
        <w:t>la différence de température</w:t>
      </w:r>
      <w:r w:rsidR="007F0B3C">
        <w:t xml:space="preserve"> Δ</w:t>
      </w:r>
      <w:r w:rsidR="007F0B3C" w:rsidRPr="004D1CA9">
        <w:rPr>
          <w:rFonts w:ascii="Cambria Math" w:hAnsi="Cambria Math" w:cs="Cambria Math"/>
        </w:rPr>
        <w:t>𝑇</w:t>
      </w:r>
      <w:r w:rsidR="007F0B3C" w:rsidRPr="0021189E">
        <w:t xml:space="preserve"> à la surface de rotor</w:t>
      </w:r>
      <w:r w:rsidR="007F0B3C">
        <w:t xml:space="preserve"> et la vibration synchrone,</w:t>
      </w:r>
    </w:p>
    <w:p w14:paraId="0B36FF30" w14:textId="04022FDF" w:rsidR="007F0B3C" w:rsidRPr="004D1CA9" w:rsidRDefault="00730F42" w:rsidP="00706BB2">
      <w:pPr>
        <w:pStyle w:val="Paragraphedeliste"/>
        <w:numPr>
          <w:ilvl w:val="0"/>
          <w:numId w:val="29"/>
        </w:numPr>
        <w:spacing w:line="360" w:lineRule="auto"/>
      </w:pPr>
      <m:oMath>
        <m:acc>
          <m:accPr>
            <m:chr m:val="̅"/>
            <m:ctrlPr>
              <w:rPr>
                <w:rFonts w:ascii="Cambria Math" w:hAnsi="Cambria Math"/>
                <w:b/>
                <w:i/>
              </w:rPr>
            </m:ctrlPr>
          </m:accPr>
          <m:e>
            <m:r>
              <m:rPr>
                <m:sty m:val="bi"/>
              </m:rPr>
              <w:rPr>
                <w:rFonts w:ascii="Cambria Math" w:hAnsi="Cambria Math"/>
              </w:rPr>
              <m:t>C</m:t>
            </m:r>
          </m:e>
        </m:acc>
      </m:oMath>
      <w:r w:rsidR="007F0B3C" w:rsidRPr="004D1CA9">
        <w:rPr>
          <w:b/>
        </w:rPr>
        <w:t>,</w:t>
      </w:r>
      <w:r w:rsidR="007F0B3C" w:rsidRPr="004B582A">
        <w:t xml:space="preserve"> </w:t>
      </w:r>
      <w:r w:rsidR="007F0B3C">
        <w:t>exprime le balourd thermique</w:t>
      </w:r>
      <w:r w:rsidR="007F0B3C" w:rsidRPr="0021189E">
        <w:t xml:space="preserve"> </w:t>
      </w:r>
      <w:r w:rsidR="007F0B3C">
        <w:t xml:space="preserve">généré par une </w:t>
      </w:r>
      <w:r w:rsidR="007F0B3C" w:rsidRPr="0021189E">
        <w:t>différence de température</w:t>
      </w:r>
      <w:r w:rsidR="007F0B3C">
        <w:t xml:space="preserve"> </w:t>
      </w:r>
      <m:oMath>
        <m:r>
          <m:rPr>
            <m:sty m:val="p"/>
          </m:rPr>
          <w:rPr>
            <w:rFonts w:ascii="Cambria Math" w:hAnsi="Cambria Math"/>
          </w:rPr>
          <m:t>Δ</m:t>
        </m:r>
        <m:r>
          <w:rPr>
            <w:rFonts w:ascii="Cambria Math" w:hAnsi="Cambria Math"/>
          </w:rPr>
          <m:t>T=1°C</m:t>
        </m:r>
      </m:oMath>
      <w:r w:rsidR="00650710">
        <w:t xml:space="preserve"> sur</w:t>
      </w:r>
      <w:r w:rsidR="007F0B3C" w:rsidRPr="0021189E">
        <w:t xml:space="preserve"> la surface de rotor</w:t>
      </w:r>
      <w:r w:rsidR="007F0B3C">
        <w:t xml:space="preserve">. </w:t>
      </w:r>
    </w:p>
    <w:p w14:paraId="3E92FE5B" w14:textId="2EC1FCBF" w:rsidR="00611E70" w:rsidRDefault="007F0B3C" w:rsidP="00C753C9">
      <w:pPr>
        <w:spacing w:line="360" w:lineRule="auto"/>
        <w:ind w:firstLine="708"/>
      </w:pPr>
      <w:r>
        <w:t xml:space="preserve">Les vibrations synchrones dans les paliers hydrodynamiques sont déterminées par le calcul de réponse au balourd total. Comme illustré dans la "structure 2" </w:t>
      </w:r>
      <w:r w:rsidR="00CE3BE5">
        <w:t>à</w:t>
      </w:r>
      <w:r>
        <w:t xml:space="preserve"> la</w:t>
      </w:r>
      <w:r w:rsidR="00CE3BE5">
        <w:t xml:space="preserve"> </w:t>
      </w:r>
      <w:r w:rsidR="00CE3BE5" w:rsidRPr="00CE3BE5">
        <w:rPr>
          <w:b/>
        </w:rPr>
        <w:fldChar w:fldCharType="begin"/>
      </w:r>
      <w:r w:rsidR="00CE3BE5" w:rsidRPr="00CE3BE5">
        <w:rPr>
          <w:b/>
        </w:rPr>
        <w:instrText xml:space="preserve"> REF _Ref534633049 \h  \* MERGEFORMAT </w:instrText>
      </w:r>
      <w:r w:rsidR="00CE3BE5" w:rsidRPr="00CE3BE5">
        <w:rPr>
          <w:b/>
        </w:rPr>
      </w:r>
      <w:r w:rsidR="00CE3BE5" w:rsidRPr="00CE3BE5">
        <w:rPr>
          <w:b/>
        </w:rPr>
        <w:fldChar w:fldCharType="separate"/>
      </w:r>
      <w:r w:rsidR="00D07291" w:rsidRPr="00D07291">
        <w:rPr>
          <w:rStyle w:val="shorttext"/>
          <w:b/>
          <w:iCs/>
        </w:rPr>
        <w:t xml:space="preserve">Figure </w:t>
      </w:r>
      <w:r w:rsidR="00D07291" w:rsidRPr="00D07291">
        <w:rPr>
          <w:rStyle w:val="shorttext"/>
          <w:b/>
          <w:iCs/>
          <w:noProof/>
        </w:rPr>
        <w:t>1.3</w:t>
      </w:r>
      <w:r w:rsidR="00D07291" w:rsidRPr="00D07291">
        <w:rPr>
          <w:rStyle w:val="shorttext"/>
          <w:b/>
          <w:iCs/>
          <w:noProof/>
        </w:rPr>
        <w:noBreakHyphen/>
        <w:t>1</w:t>
      </w:r>
      <w:r w:rsidR="00CE3BE5" w:rsidRPr="00CE3BE5">
        <w:rPr>
          <w:b/>
        </w:rPr>
        <w:fldChar w:fldCharType="end"/>
      </w:r>
      <w:r w:rsidRPr="00CE3BE5">
        <w:t>,</w:t>
      </w:r>
      <w:r w:rsidR="00CE3BE5">
        <w:t xml:space="preserve"> </w:t>
      </w:r>
      <w:r w:rsidR="00CE3BE5" w:rsidRPr="00CE3BE5">
        <w:t>les</w:t>
      </w:r>
      <w:r w:rsidR="00CE3BE5">
        <w:t xml:space="preserve"> fonctions de transfert</w:t>
      </w:r>
      <w:r w:rsidR="005806C0">
        <w:t xml:space="preserve"> </w:t>
      </w:r>
      <m:oMath>
        <m:acc>
          <m:accPr>
            <m:chr m:val="̅"/>
            <m:ctrlPr>
              <w:rPr>
                <w:rFonts w:ascii="Cambria Math" w:hAnsi="Cambria Math"/>
                <w:b/>
                <w:i/>
              </w:rPr>
            </m:ctrlPr>
          </m:accPr>
          <m:e>
            <m:r>
              <m:rPr>
                <m:sty m:val="bi"/>
              </m:rPr>
              <w:rPr>
                <w:rFonts w:ascii="Cambria Math" w:hAnsi="Cambria Math"/>
              </w:rPr>
              <m:t>A</m:t>
            </m:r>
          </m:e>
        </m:acc>
        <m:r>
          <m:rPr>
            <m:sty m:val="bi"/>
          </m:rPr>
          <w:rPr>
            <w:rFonts w:ascii="Cambria Math" w:hAnsi="Cambria Math"/>
          </w:rPr>
          <m:t>,</m:t>
        </m:r>
        <m:acc>
          <m:accPr>
            <m:chr m:val="̅"/>
            <m:ctrlPr>
              <w:rPr>
                <w:rFonts w:ascii="Cambria Math" w:hAnsi="Cambria Math"/>
                <w:b/>
                <w:i/>
              </w:rPr>
            </m:ctrlPr>
          </m:accPr>
          <m:e>
            <m:r>
              <m:rPr>
                <m:sty m:val="bi"/>
              </m:rPr>
              <w:rPr>
                <w:rFonts w:ascii="Cambria Math" w:hAnsi="Cambria Math"/>
              </w:rPr>
              <m:t>B</m:t>
            </m:r>
          </m:e>
        </m:acc>
        <m:r>
          <m:rPr>
            <m:sty m:val="bi"/>
          </m:rPr>
          <w:rPr>
            <w:rFonts w:ascii="Cambria Math" w:hAnsi="Cambria Math"/>
          </w:rPr>
          <m:t xml:space="preserve">, </m:t>
        </m:r>
        <m:acc>
          <m:accPr>
            <m:chr m:val="̅"/>
            <m:ctrlPr>
              <w:rPr>
                <w:rFonts w:ascii="Cambria Math" w:hAnsi="Cambria Math"/>
                <w:b/>
                <w:i/>
              </w:rPr>
            </m:ctrlPr>
          </m:accPr>
          <m:e>
            <m:r>
              <m:rPr>
                <m:sty m:val="bi"/>
              </m:rPr>
              <w:rPr>
                <w:rFonts w:ascii="Cambria Math" w:hAnsi="Cambria Math"/>
              </w:rPr>
              <m:t>C</m:t>
            </m:r>
          </m:e>
        </m:acc>
      </m:oMath>
      <w:r w:rsidR="00370E97">
        <w:t xml:space="preserve"> caractérise</w:t>
      </w:r>
      <w:r w:rsidR="008A646F">
        <w:t>nt</w:t>
      </w:r>
      <w:r w:rsidR="00370E97">
        <w:t xml:space="preserve"> un rapport qui est</w:t>
      </w:r>
      <w:r>
        <w:t xml:space="preserve"> équivalent au ratio </w:t>
      </w:r>
      <m:oMath>
        <m:r>
          <m:rPr>
            <m:sty m:val="bi"/>
          </m:rPr>
          <w:rPr>
            <w:rFonts w:ascii="Cambria Math" w:hAnsi="Cambria Math"/>
          </w:rPr>
          <m:t>G</m:t>
        </m:r>
      </m:oMath>
      <w:r>
        <w:t xml:space="preserve"> dans la </w:t>
      </w:r>
      <w:r w:rsidR="007D70AB">
        <w:t>"</w:t>
      </w:r>
      <w:r>
        <w:t>structure 1</w:t>
      </w:r>
      <w:r w:rsidR="007D70AB">
        <w:t xml:space="preserve">" proposé par </w:t>
      </w:r>
      <w:proofErr w:type="spellStart"/>
      <w:r w:rsidR="007D70AB" w:rsidRPr="00A22718">
        <w:t>Koegh</w:t>
      </w:r>
      <w:proofErr w:type="spellEnd"/>
      <w:r w:rsidR="007D70AB" w:rsidRPr="00A22718">
        <w:t xml:space="preserve"> et Morton</w:t>
      </w:r>
      <w:r w:rsidR="000E1CA2">
        <w:t>. Dans le modèle d</w:t>
      </w:r>
      <w:r>
        <w:t xml:space="preserve">e </w:t>
      </w:r>
      <w:proofErr w:type="spellStart"/>
      <w:r>
        <w:t>Jongh</w:t>
      </w:r>
      <w:proofErr w:type="spellEnd"/>
      <w:r>
        <w:t xml:space="preserve"> </w:t>
      </w:r>
      <w:r w:rsidRPr="00411F22">
        <w:rPr>
          <w:b/>
          <w:lang w:val="en-US"/>
        </w:rPr>
        <w:fldChar w:fldCharType="begin"/>
      </w:r>
      <w:r w:rsidRPr="00411F22">
        <w:rPr>
          <w:b/>
        </w:rPr>
        <w:instrText xml:space="preserve"> REF _Ref533096550 \r \h  \* MERGEFORMAT </w:instrText>
      </w:r>
      <w:r w:rsidRPr="00411F22">
        <w:rPr>
          <w:b/>
          <w:lang w:val="en-US"/>
        </w:rPr>
      </w:r>
      <w:r w:rsidRPr="00411F22">
        <w:rPr>
          <w:b/>
          <w:lang w:val="en-US"/>
        </w:rPr>
        <w:fldChar w:fldCharType="separate"/>
      </w:r>
      <w:r w:rsidR="00D07291">
        <w:rPr>
          <w:b/>
        </w:rPr>
        <w:t>[21]</w:t>
      </w:r>
      <w:r w:rsidRPr="00411F22">
        <w:rPr>
          <w:b/>
          <w:lang w:val="en-US"/>
        </w:rPr>
        <w:fldChar w:fldCharType="end"/>
      </w:r>
      <w:r>
        <w:t>, l</w:t>
      </w:r>
      <w:r w:rsidRPr="00667148">
        <w:t xml:space="preserve">es fonctions de transfert </w:t>
      </w:r>
      <m:oMath>
        <m:acc>
          <m:accPr>
            <m:chr m:val="̅"/>
            <m:ctrlPr>
              <w:rPr>
                <w:rFonts w:ascii="Cambria Math" w:hAnsi="Cambria Math"/>
                <w:b/>
                <w:i/>
              </w:rPr>
            </m:ctrlPr>
          </m:accPr>
          <m:e>
            <m:r>
              <m:rPr>
                <m:sty m:val="bi"/>
              </m:rPr>
              <w:rPr>
                <w:rFonts w:ascii="Cambria Math" w:hAnsi="Cambria Math"/>
              </w:rPr>
              <m:t>A</m:t>
            </m:r>
          </m:e>
        </m:acc>
      </m:oMath>
      <w:r w:rsidRPr="00667148">
        <w:t xml:space="preserve"> et </w:t>
      </w:r>
      <m:oMath>
        <m:acc>
          <m:accPr>
            <m:chr m:val="̅"/>
            <m:ctrlPr>
              <w:rPr>
                <w:rFonts w:ascii="Cambria Math" w:hAnsi="Cambria Math"/>
                <w:b/>
                <w:i/>
              </w:rPr>
            </m:ctrlPr>
          </m:accPr>
          <m:e>
            <m:r>
              <m:rPr>
                <m:sty m:val="bi"/>
              </m:rPr>
              <w:rPr>
                <w:rFonts w:ascii="Cambria Math" w:hAnsi="Cambria Math"/>
              </w:rPr>
              <m:t>C</m:t>
            </m:r>
          </m:e>
        </m:acc>
      </m:oMath>
      <w:r w:rsidRPr="00667148">
        <w:t xml:space="preserve"> </w:t>
      </w:r>
      <w:r>
        <w:t>sont</w:t>
      </w:r>
      <w:r w:rsidRPr="00667148">
        <w:t xml:space="preserve"> calculées par simulation, tandis que </w:t>
      </w:r>
      <m:oMath>
        <m:acc>
          <m:accPr>
            <m:chr m:val="̅"/>
            <m:ctrlPr>
              <w:rPr>
                <w:rFonts w:ascii="Cambria Math" w:hAnsi="Cambria Math"/>
                <w:b/>
                <w:i/>
              </w:rPr>
            </m:ctrlPr>
          </m:accPr>
          <m:e>
            <m:r>
              <m:rPr>
                <m:sty m:val="bi"/>
              </m:rPr>
              <w:rPr>
                <w:rFonts w:ascii="Cambria Math" w:hAnsi="Cambria Math"/>
              </w:rPr>
              <m:t>B</m:t>
            </m:r>
          </m:e>
        </m:acc>
      </m:oMath>
      <w:r w:rsidRPr="00667148">
        <w:t xml:space="preserve"> </w:t>
      </w:r>
      <w:r>
        <w:t>est</w:t>
      </w:r>
      <w:r w:rsidRPr="00667148">
        <w:t xml:space="preserve"> </w:t>
      </w:r>
      <w:r>
        <w:t xml:space="preserve">déterminée à partir des données d’essai. </w:t>
      </w:r>
      <w:r w:rsidRPr="00A75749">
        <w:t xml:space="preserve">Cette méthode a été appliquée à un </w:t>
      </w:r>
      <w:r>
        <w:t>rotor avec</w:t>
      </w:r>
      <w:r w:rsidRPr="00A75749">
        <w:t xml:space="preserve"> </w:t>
      </w:r>
      <w:r>
        <w:t>deux disques symétrique</w:t>
      </w:r>
      <w:r w:rsidR="00931DA3">
        <w:t>s</w:t>
      </w:r>
      <w:r>
        <w:t xml:space="preserve"> en porte à faux décrit dans</w:t>
      </w:r>
      <w:r w:rsidR="00931DA3">
        <w:t xml:space="preserve"> </w:t>
      </w:r>
      <w:r w:rsidR="00DE169A" w:rsidRPr="00DE169A">
        <w:rPr>
          <w:b/>
        </w:rPr>
        <w:fldChar w:fldCharType="begin"/>
      </w:r>
      <w:r w:rsidR="00DE169A" w:rsidRPr="00DE169A">
        <w:rPr>
          <w:b/>
        </w:rPr>
        <w:instrText xml:space="preserve"> REF _Ref534632381 \r \h </w:instrText>
      </w:r>
      <w:r w:rsidR="00DE169A">
        <w:rPr>
          <w:b/>
        </w:rPr>
        <w:instrText xml:space="preserve"> \* MERGEFORMAT </w:instrText>
      </w:r>
      <w:r w:rsidR="00DE169A" w:rsidRPr="00DE169A">
        <w:rPr>
          <w:b/>
        </w:rPr>
      </w:r>
      <w:r w:rsidR="00DE169A" w:rsidRPr="00DE169A">
        <w:rPr>
          <w:b/>
        </w:rPr>
        <w:fldChar w:fldCharType="separate"/>
      </w:r>
      <w:r w:rsidR="00D07291">
        <w:rPr>
          <w:b/>
        </w:rPr>
        <w:t>[14]</w:t>
      </w:r>
      <w:r w:rsidR="00DE169A" w:rsidRPr="00DE169A">
        <w:rPr>
          <w:b/>
        </w:rPr>
        <w:fldChar w:fldCharType="end"/>
      </w:r>
      <w:r>
        <w:rPr>
          <w:b/>
        </w:rPr>
        <w:t xml:space="preserve">. </w:t>
      </w:r>
      <w:r>
        <w:t>L</w:t>
      </w:r>
      <w:r w:rsidRPr="00A75749">
        <w:t>a vitesse d'instabilité prédite était d'environ 10 500 tr / min, ce qui concordait avec l'observation.</w:t>
      </w:r>
    </w:p>
    <w:p w14:paraId="0E28B4B9" w14:textId="77777777" w:rsidR="004F49E2" w:rsidRDefault="004F49E2" w:rsidP="00C753C9">
      <w:pPr>
        <w:spacing w:line="360" w:lineRule="auto"/>
        <w:ind w:firstLine="708"/>
      </w:pPr>
    </w:p>
    <w:p w14:paraId="5E201398" w14:textId="77777777" w:rsidR="007F0B3C" w:rsidRDefault="007F0B3C" w:rsidP="007F0B3C">
      <w:pPr>
        <w:keepNext/>
        <w:spacing w:line="360" w:lineRule="auto"/>
        <w:jc w:val="center"/>
      </w:pPr>
      <w:r>
        <w:rPr>
          <w:noProof/>
          <w:lang w:eastAsia="zh-CN"/>
        </w:rPr>
        <w:drawing>
          <wp:inline distT="0" distB="0" distL="0" distR="0" wp14:anchorId="354528C3" wp14:editId="234EC96E">
            <wp:extent cx="3345563" cy="2274073"/>
            <wp:effectExtent l="0" t="0" r="7620" b="0"/>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391182" cy="2305082"/>
                    </a:xfrm>
                    <a:prstGeom prst="rect">
                      <a:avLst/>
                    </a:prstGeom>
                  </pic:spPr>
                </pic:pic>
              </a:graphicData>
            </a:graphic>
          </wp:inline>
        </w:drawing>
      </w:r>
    </w:p>
    <w:p w14:paraId="05AEBB82" w14:textId="0FAE73D1" w:rsidR="007F0B3C" w:rsidRPr="0048497A" w:rsidRDefault="007F0B3C" w:rsidP="0048497A">
      <w:pPr>
        <w:pStyle w:val="Lgende"/>
        <w:spacing w:after="120" w:line="360" w:lineRule="auto"/>
        <w:jc w:val="center"/>
        <w:rPr>
          <w:rFonts w:ascii="Calibri" w:eastAsia="Times New Roman" w:hAnsi="Calibri" w:cs="Times New Roman"/>
          <w:i w:val="0"/>
          <w:iCs w:val="0"/>
          <w:color w:val="auto"/>
          <w:sz w:val="22"/>
          <w:szCs w:val="20"/>
          <w:lang w:eastAsia="fr-FR"/>
        </w:rPr>
      </w:pPr>
      <w:bookmarkStart w:id="52" w:name="_Ref534633049"/>
      <w:r w:rsidRPr="005E7081">
        <w:rPr>
          <w:rStyle w:val="shorttext"/>
          <w:rFonts w:ascii="Calibri" w:eastAsia="Times New Roman" w:hAnsi="Calibri" w:cs="Times New Roman"/>
          <w:i w:val="0"/>
          <w:iCs w:val="0"/>
          <w:color w:val="auto"/>
          <w:sz w:val="22"/>
          <w:szCs w:val="20"/>
          <w:lang w:eastAsia="fr-FR"/>
        </w:rPr>
        <w:t xml:space="preserve">Figure </w:t>
      </w:r>
      <w:r w:rsidR="007B73B8">
        <w:rPr>
          <w:rStyle w:val="shorttext"/>
          <w:rFonts w:ascii="Calibri" w:eastAsia="Times New Roman" w:hAnsi="Calibri" w:cs="Times New Roman"/>
          <w:i w:val="0"/>
          <w:iCs w:val="0"/>
          <w:color w:val="auto"/>
          <w:sz w:val="22"/>
          <w:szCs w:val="20"/>
          <w:lang w:eastAsia="fr-FR"/>
        </w:rPr>
        <w:fldChar w:fldCharType="begin"/>
      </w:r>
      <w:r w:rsidR="007B73B8">
        <w:rPr>
          <w:rStyle w:val="shorttext"/>
          <w:rFonts w:ascii="Calibri" w:eastAsia="Times New Roman" w:hAnsi="Calibri" w:cs="Times New Roman"/>
          <w:i w:val="0"/>
          <w:iCs w:val="0"/>
          <w:color w:val="auto"/>
          <w:sz w:val="22"/>
          <w:szCs w:val="20"/>
          <w:lang w:eastAsia="fr-FR"/>
        </w:rPr>
        <w:instrText xml:space="preserve"> STYLEREF 2 \s </w:instrText>
      </w:r>
      <w:r w:rsidR="007B73B8">
        <w:rPr>
          <w:rStyle w:val="shorttext"/>
          <w:rFonts w:ascii="Calibri" w:eastAsia="Times New Roman" w:hAnsi="Calibri" w:cs="Times New Roman"/>
          <w:i w:val="0"/>
          <w:iCs w:val="0"/>
          <w:color w:val="auto"/>
          <w:sz w:val="22"/>
          <w:szCs w:val="20"/>
          <w:lang w:eastAsia="fr-FR"/>
        </w:rPr>
        <w:fldChar w:fldCharType="separate"/>
      </w:r>
      <w:r w:rsidR="00D07291">
        <w:rPr>
          <w:rStyle w:val="shorttext"/>
          <w:rFonts w:ascii="Calibri" w:eastAsia="Times New Roman" w:hAnsi="Calibri" w:cs="Times New Roman"/>
          <w:i w:val="0"/>
          <w:iCs w:val="0"/>
          <w:noProof/>
          <w:color w:val="auto"/>
          <w:sz w:val="22"/>
          <w:szCs w:val="20"/>
          <w:lang w:eastAsia="fr-FR"/>
        </w:rPr>
        <w:t>1.3</w:t>
      </w:r>
      <w:r w:rsidR="007B73B8">
        <w:rPr>
          <w:rStyle w:val="shorttext"/>
          <w:rFonts w:ascii="Calibri" w:eastAsia="Times New Roman" w:hAnsi="Calibri" w:cs="Times New Roman"/>
          <w:i w:val="0"/>
          <w:iCs w:val="0"/>
          <w:color w:val="auto"/>
          <w:sz w:val="22"/>
          <w:szCs w:val="20"/>
          <w:lang w:eastAsia="fr-FR"/>
        </w:rPr>
        <w:fldChar w:fldCharType="end"/>
      </w:r>
      <w:r w:rsidR="007B73B8">
        <w:rPr>
          <w:rStyle w:val="shorttext"/>
          <w:rFonts w:ascii="Calibri" w:eastAsia="Times New Roman" w:hAnsi="Calibri" w:cs="Times New Roman"/>
          <w:i w:val="0"/>
          <w:iCs w:val="0"/>
          <w:color w:val="auto"/>
          <w:sz w:val="22"/>
          <w:szCs w:val="20"/>
          <w:lang w:eastAsia="fr-FR"/>
        </w:rPr>
        <w:noBreakHyphen/>
      </w:r>
      <w:r w:rsidR="007B73B8">
        <w:rPr>
          <w:rStyle w:val="shorttext"/>
          <w:rFonts w:ascii="Calibri" w:eastAsia="Times New Roman" w:hAnsi="Calibri" w:cs="Times New Roman"/>
          <w:i w:val="0"/>
          <w:iCs w:val="0"/>
          <w:color w:val="auto"/>
          <w:sz w:val="22"/>
          <w:szCs w:val="20"/>
          <w:lang w:eastAsia="fr-FR"/>
        </w:rPr>
        <w:fldChar w:fldCharType="begin"/>
      </w:r>
      <w:r w:rsidR="007B73B8">
        <w:rPr>
          <w:rStyle w:val="shorttext"/>
          <w:rFonts w:ascii="Calibri" w:eastAsia="Times New Roman" w:hAnsi="Calibri" w:cs="Times New Roman"/>
          <w:i w:val="0"/>
          <w:iCs w:val="0"/>
          <w:color w:val="auto"/>
          <w:sz w:val="22"/>
          <w:szCs w:val="20"/>
          <w:lang w:eastAsia="fr-FR"/>
        </w:rPr>
        <w:instrText xml:space="preserve"> SEQ Figure \* ARABIC \s 2 </w:instrText>
      </w:r>
      <w:r w:rsidR="007B73B8">
        <w:rPr>
          <w:rStyle w:val="shorttext"/>
          <w:rFonts w:ascii="Calibri" w:eastAsia="Times New Roman" w:hAnsi="Calibri" w:cs="Times New Roman"/>
          <w:i w:val="0"/>
          <w:iCs w:val="0"/>
          <w:color w:val="auto"/>
          <w:sz w:val="22"/>
          <w:szCs w:val="20"/>
          <w:lang w:eastAsia="fr-FR"/>
        </w:rPr>
        <w:fldChar w:fldCharType="separate"/>
      </w:r>
      <w:r w:rsidR="00D07291">
        <w:rPr>
          <w:rStyle w:val="shorttext"/>
          <w:rFonts w:ascii="Calibri" w:eastAsia="Times New Roman" w:hAnsi="Calibri" w:cs="Times New Roman"/>
          <w:i w:val="0"/>
          <w:iCs w:val="0"/>
          <w:noProof/>
          <w:color w:val="auto"/>
          <w:sz w:val="22"/>
          <w:szCs w:val="20"/>
          <w:lang w:eastAsia="fr-FR"/>
        </w:rPr>
        <w:t>1</w:t>
      </w:r>
      <w:r w:rsidR="007B73B8">
        <w:rPr>
          <w:rStyle w:val="shorttext"/>
          <w:rFonts w:ascii="Calibri" w:eastAsia="Times New Roman" w:hAnsi="Calibri" w:cs="Times New Roman"/>
          <w:i w:val="0"/>
          <w:iCs w:val="0"/>
          <w:color w:val="auto"/>
          <w:sz w:val="22"/>
          <w:szCs w:val="20"/>
          <w:lang w:eastAsia="fr-FR"/>
        </w:rPr>
        <w:fldChar w:fldCharType="end"/>
      </w:r>
      <w:bookmarkEnd w:id="52"/>
      <w:r w:rsidRPr="005E7081">
        <w:rPr>
          <w:rStyle w:val="shorttext"/>
          <w:rFonts w:ascii="Calibri" w:eastAsia="Times New Roman" w:hAnsi="Calibri" w:cs="Times New Roman"/>
          <w:i w:val="0"/>
          <w:iCs w:val="0"/>
          <w:color w:val="auto"/>
          <w:sz w:val="22"/>
          <w:szCs w:val="20"/>
          <w:lang w:eastAsia="fr-FR"/>
        </w:rPr>
        <w:t xml:space="preserve"> : </w:t>
      </w:r>
      <w:r>
        <w:rPr>
          <w:rStyle w:val="shorttext"/>
          <w:rFonts w:ascii="Calibri" w:eastAsia="Times New Roman" w:hAnsi="Calibri" w:cs="Times New Roman"/>
          <w:i w:val="0"/>
          <w:iCs w:val="0"/>
          <w:color w:val="auto"/>
          <w:sz w:val="22"/>
          <w:szCs w:val="20"/>
          <w:lang w:eastAsia="fr-FR"/>
        </w:rPr>
        <w:t>D</w:t>
      </w:r>
      <w:r w:rsidRPr="005E7081">
        <w:rPr>
          <w:rStyle w:val="shorttext"/>
          <w:rFonts w:ascii="Calibri" w:eastAsia="Times New Roman" w:hAnsi="Calibri" w:cs="Times New Roman"/>
          <w:i w:val="0"/>
          <w:iCs w:val="0"/>
          <w:color w:val="auto"/>
          <w:sz w:val="22"/>
          <w:szCs w:val="20"/>
          <w:lang w:eastAsia="fr-FR"/>
        </w:rPr>
        <w:t>eux interprétations du mécanisme de rétroaction de l’effet Morton</w:t>
      </w:r>
      <w:r>
        <w:rPr>
          <w:rStyle w:val="shorttext"/>
          <w:rFonts w:ascii="Calibri" w:eastAsia="Times New Roman" w:hAnsi="Calibri" w:cs="Times New Roman"/>
          <w:i w:val="0"/>
          <w:iCs w:val="0"/>
          <w:color w:val="auto"/>
          <w:sz w:val="22"/>
          <w:szCs w:val="20"/>
          <w:lang w:eastAsia="fr-FR"/>
        </w:rPr>
        <w:t xml:space="preserve"> (de </w:t>
      </w:r>
      <w:proofErr w:type="spellStart"/>
      <w:r>
        <w:rPr>
          <w:rStyle w:val="shorttext"/>
          <w:rFonts w:ascii="Calibri" w:eastAsia="Times New Roman" w:hAnsi="Calibri" w:cs="Times New Roman"/>
          <w:i w:val="0"/>
          <w:iCs w:val="0"/>
          <w:color w:val="auto"/>
          <w:sz w:val="22"/>
          <w:szCs w:val="20"/>
          <w:lang w:eastAsia="fr-FR"/>
        </w:rPr>
        <w:t>Jongh</w:t>
      </w:r>
      <w:proofErr w:type="spellEnd"/>
      <w:r>
        <w:rPr>
          <w:rStyle w:val="shorttext"/>
          <w:rFonts w:ascii="Calibri" w:eastAsia="Times New Roman" w:hAnsi="Calibri" w:cs="Times New Roman"/>
          <w:i w:val="0"/>
          <w:iCs w:val="0"/>
          <w:color w:val="auto"/>
          <w:sz w:val="22"/>
          <w:szCs w:val="20"/>
          <w:lang w:eastAsia="fr-FR"/>
        </w:rPr>
        <w:t xml:space="preserve"> </w:t>
      </w:r>
      <w:r w:rsidRPr="009A0336">
        <w:rPr>
          <w:rStyle w:val="shorttext"/>
          <w:rFonts w:ascii="Calibri" w:eastAsia="Times New Roman" w:hAnsi="Calibri" w:cs="Times New Roman"/>
          <w:b/>
          <w:i w:val="0"/>
          <w:iCs w:val="0"/>
          <w:color w:val="auto"/>
          <w:sz w:val="22"/>
          <w:szCs w:val="20"/>
          <w:lang w:eastAsia="fr-FR"/>
        </w:rPr>
        <w:fldChar w:fldCharType="begin"/>
      </w:r>
      <w:r w:rsidRPr="009A0336">
        <w:rPr>
          <w:rStyle w:val="shorttext"/>
          <w:rFonts w:ascii="Calibri" w:eastAsia="Times New Roman" w:hAnsi="Calibri" w:cs="Times New Roman"/>
          <w:b/>
          <w:i w:val="0"/>
          <w:iCs w:val="0"/>
          <w:color w:val="auto"/>
          <w:sz w:val="22"/>
          <w:szCs w:val="20"/>
          <w:lang w:eastAsia="fr-FR"/>
        </w:rPr>
        <w:instrText xml:space="preserve"> REF _Ref533096550 \r \h  \* MERGEFORMAT </w:instrText>
      </w:r>
      <w:r w:rsidRPr="009A0336">
        <w:rPr>
          <w:rStyle w:val="shorttext"/>
          <w:rFonts w:ascii="Calibri" w:eastAsia="Times New Roman" w:hAnsi="Calibri" w:cs="Times New Roman"/>
          <w:b/>
          <w:i w:val="0"/>
          <w:iCs w:val="0"/>
          <w:color w:val="auto"/>
          <w:sz w:val="22"/>
          <w:szCs w:val="20"/>
          <w:lang w:eastAsia="fr-FR"/>
        </w:rPr>
      </w:r>
      <w:r w:rsidRPr="009A0336">
        <w:rPr>
          <w:rStyle w:val="shorttext"/>
          <w:rFonts w:ascii="Calibri" w:eastAsia="Times New Roman" w:hAnsi="Calibri" w:cs="Times New Roman"/>
          <w:b/>
          <w:i w:val="0"/>
          <w:iCs w:val="0"/>
          <w:color w:val="auto"/>
          <w:sz w:val="22"/>
          <w:szCs w:val="20"/>
          <w:lang w:eastAsia="fr-FR"/>
        </w:rPr>
        <w:fldChar w:fldCharType="separate"/>
      </w:r>
      <w:r w:rsidR="00D07291">
        <w:rPr>
          <w:rStyle w:val="shorttext"/>
          <w:rFonts w:ascii="Calibri" w:eastAsia="Times New Roman" w:hAnsi="Calibri" w:cs="Times New Roman"/>
          <w:b/>
          <w:i w:val="0"/>
          <w:iCs w:val="0"/>
          <w:color w:val="auto"/>
          <w:sz w:val="22"/>
          <w:szCs w:val="20"/>
          <w:lang w:eastAsia="fr-FR"/>
        </w:rPr>
        <w:t>[21]</w:t>
      </w:r>
      <w:r w:rsidRPr="009A0336">
        <w:rPr>
          <w:rStyle w:val="shorttext"/>
          <w:rFonts w:ascii="Calibri" w:eastAsia="Times New Roman" w:hAnsi="Calibri" w:cs="Times New Roman"/>
          <w:b/>
          <w:i w:val="0"/>
          <w:iCs w:val="0"/>
          <w:color w:val="auto"/>
          <w:sz w:val="22"/>
          <w:szCs w:val="20"/>
          <w:lang w:eastAsia="fr-FR"/>
        </w:rPr>
        <w:fldChar w:fldCharType="end"/>
      </w:r>
      <w:r>
        <w:rPr>
          <w:rStyle w:val="shorttext"/>
          <w:rFonts w:ascii="Calibri" w:eastAsia="Times New Roman" w:hAnsi="Calibri" w:cs="Times New Roman"/>
          <w:i w:val="0"/>
          <w:iCs w:val="0"/>
          <w:color w:val="auto"/>
          <w:sz w:val="22"/>
          <w:szCs w:val="20"/>
          <w:lang w:eastAsia="fr-FR"/>
        </w:rPr>
        <w:t>)</w:t>
      </w:r>
    </w:p>
    <w:p w14:paraId="4AA9E117" w14:textId="77777777" w:rsidR="004F49E2" w:rsidRDefault="004F49E2" w:rsidP="008520B4">
      <w:pPr>
        <w:spacing w:line="360" w:lineRule="auto"/>
        <w:ind w:firstLine="708"/>
      </w:pPr>
    </w:p>
    <w:p w14:paraId="011EF74A" w14:textId="5C47E611" w:rsidR="00E9024A" w:rsidRDefault="007F0B3C" w:rsidP="008520B4">
      <w:pPr>
        <w:spacing w:line="360" w:lineRule="auto"/>
        <w:ind w:firstLine="708"/>
      </w:pPr>
      <w:r w:rsidRPr="003A7568">
        <w:t>En 2010</w:t>
      </w:r>
      <w:r>
        <w:rPr>
          <w:rFonts w:hint="eastAsia"/>
        </w:rPr>
        <w:t xml:space="preserve">, </w:t>
      </w:r>
      <w:r>
        <w:t xml:space="preserve">Lorentz et Murphy </w:t>
      </w:r>
      <w:r w:rsidRPr="003A7568">
        <w:rPr>
          <w:b/>
        </w:rPr>
        <w:fldChar w:fldCharType="begin"/>
      </w:r>
      <w:r w:rsidRPr="003A7568">
        <w:rPr>
          <w:b/>
        </w:rPr>
        <w:instrText xml:space="preserve"> REF _Ref533096184 \r \h </w:instrText>
      </w:r>
      <w:r>
        <w:rPr>
          <w:b/>
        </w:rPr>
        <w:instrText xml:space="preserve"> \* MERGEFORMAT </w:instrText>
      </w:r>
      <w:r w:rsidRPr="003A7568">
        <w:rPr>
          <w:b/>
        </w:rPr>
      </w:r>
      <w:r w:rsidRPr="003A7568">
        <w:rPr>
          <w:b/>
        </w:rPr>
        <w:fldChar w:fldCharType="separate"/>
      </w:r>
      <w:r w:rsidR="00D07291">
        <w:rPr>
          <w:b/>
        </w:rPr>
        <w:t>[18]</w:t>
      </w:r>
      <w:r w:rsidRPr="003A7568">
        <w:rPr>
          <w:b/>
        </w:rPr>
        <w:fldChar w:fldCharType="end"/>
      </w:r>
      <w:r>
        <w:t xml:space="preserve"> ont complété le modèle de </w:t>
      </w:r>
      <w:proofErr w:type="spellStart"/>
      <w:r>
        <w:t>Jongh</w:t>
      </w:r>
      <w:proofErr w:type="spellEnd"/>
      <w:r>
        <w:t xml:space="preserve"> et traité les fonctions de transfert présenté en </w:t>
      </w:r>
      <w:r w:rsidRPr="00411F22">
        <w:rPr>
          <w:b/>
          <w:lang w:val="en-US"/>
        </w:rPr>
        <w:fldChar w:fldCharType="begin"/>
      </w:r>
      <w:r w:rsidRPr="00411F22">
        <w:rPr>
          <w:b/>
        </w:rPr>
        <w:instrText xml:space="preserve"> REF _Ref533096550 \r \h  \* MERGEFORMAT </w:instrText>
      </w:r>
      <w:r w:rsidRPr="00411F22">
        <w:rPr>
          <w:b/>
          <w:lang w:val="en-US"/>
        </w:rPr>
      </w:r>
      <w:r w:rsidRPr="00411F22">
        <w:rPr>
          <w:b/>
          <w:lang w:val="en-US"/>
        </w:rPr>
        <w:fldChar w:fldCharType="separate"/>
      </w:r>
      <w:r w:rsidR="00D07291">
        <w:rPr>
          <w:b/>
        </w:rPr>
        <w:t>[21]</w:t>
      </w:r>
      <w:r w:rsidRPr="00411F22">
        <w:rPr>
          <w:b/>
          <w:lang w:val="en-US"/>
        </w:rPr>
        <w:fldChar w:fldCharType="end"/>
      </w:r>
      <w:r>
        <w:t xml:space="preserve"> comme des coefficients d’influence qui expriment des relations linéaires entre les vecteurs de vibration, </w:t>
      </w:r>
      <m:oMath>
        <m:r>
          <m:rPr>
            <m:sty m:val="bi"/>
          </m:rPr>
          <w:rPr>
            <w:rFonts w:ascii="Cambria Math" w:hAnsi="Cambria Math"/>
          </w:rPr>
          <m:t>V</m:t>
        </m:r>
      </m:oMath>
      <w:r>
        <w:t xml:space="preserve">, de balourd, </w:t>
      </w:r>
      <m:oMath>
        <m:r>
          <m:rPr>
            <m:sty m:val="bi"/>
          </m:rPr>
          <w:rPr>
            <w:rFonts w:ascii="Cambria Math" w:hAnsi="Cambria Math"/>
          </w:rPr>
          <m:t>U</m:t>
        </m:r>
      </m:oMath>
      <w:r>
        <w:t xml:space="preserve">, et de température, </w:t>
      </w:r>
      <m:oMath>
        <m:r>
          <m:rPr>
            <m:sty m:val="bi"/>
          </m:rPr>
          <w:rPr>
            <w:rFonts w:ascii="Cambria Math" w:hAnsi="Cambria Math"/>
          </w:rPr>
          <m:t>T</m:t>
        </m:r>
      </m:oMath>
      <w:r>
        <w:t>. Le module des coefficients représente la sensibilité des phénomènes physiques qui contribuent au déclenchement de l’instabilité. La phase des coefficients décrit un retard entre les informations physiques concernées. La stabilité est déterminé</w:t>
      </w:r>
      <w:r w:rsidR="00DE7B54">
        <w:t>e</w:t>
      </w:r>
      <w:r>
        <w:t xml:space="preserve"> à partir d’un critère similaire à de </w:t>
      </w:r>
      <w:proofErr w:type="spellStart"/>
      <w:r>
        <w:t>Jongh</w:t>
      </w:r>
      <w:proofErr w:type="spellEnd"/>
      <w:r>
        <w:t xml:space="preserve"> </w:t>
      </w:r>
      <w:r w:rsidRPr="00411F22">
        <w:rPr>
          <w:b/>
          <w:lang w:val="en-US"/>
        </w:rPr>
        <w:fldChar w:fldCharType="begin"/>
      </w:r>
      <w:r w:rsidRPr="00411F22">
        <w:rPr>
          <w:b/>
        </w:rPr>
        <w:instrText xml:space="preserve"> REF _Ref533096550 \r \h  \* MERGEFORMAT </w:instrText>
      </w:r>
      <w:r w:rsidRPr="00411F22">
        <w:rPr>
          <w:b/>
          <w:lang w:val="en-US"/>
        </w:rPr>
      </w:r>
      <w:r w:rsidRPr="00411F22">
        <w:rPr>
          <w:b/>
          <w:lang w:val="en-US"/>
        </w:rPr>
        <w:fldChar w:fldCharType="separate"/>
      </w:r>
      <w:r w:rsidR="00D07291">
        <w:rPr>
          <w:b/>
        </w:rPr>
        <w:t>[21]</w:t>
      </w:r>
      <w:r w:rsidRPr="00411F22">
        <w:rPr>
          <w:b/>
          <w:lang w:val="en-US"/>
        </w:rPr>
        <w:fldChar w:fldCharType="end"/>
      </w:r>
      <w:r>
        <w:t>.</w:t>
      </w:r>
      <w:r w:rsidR="00E9024A">
        <w:t xml:space="preserve"> </w:t>
      </w:r>
    </w:p>
    <w:p w14:paraId="0349A708" w14:textId="4CC674A9" w:rsidR="007F0B3C" w:rsidRDefault="007F0B3C" w:rsidP="008520B4">
      <w:pPr>
        <w:spacing w:line="360" w:lineRule="auto"/>
        <w:ind w:firstLine="708"/>
      </w:pPr>
      <w:r>
        <w:t xml:space="preserve">Grâce aux coefficients d’influence, l’analyse de l’effet Morton devient possible avec les outils numériques usuels </w:t>
      </w:r>
      <w:r w:rsidR="0086687C">
        <w:t>de</w:t>
      </w:r>
      <w:r>
        <w:t xml:space="preserve"> dynamique de rotor et </w:t>
      </w:r>
      <w:r w:rsidR="0086687C">
        <w:t>de</w:t>
      </w:r>
      <w:r>
        <w:t xml:space="preserve"> lubrification. Cependant, ces coefficients sont calculés de manière linéaire et en régime stationnaire. Les calculs sont donc peu précis. Cette méthode est reprise avec une description p</w:t>
      </w:r>
      <w:r w:rsidR="00D61E6C">
        <w:t>lus détaillé</w:t>
      </w:r>
      <w:r w:rsidR="000960D8">
        <w:t>e</w:t>
      </w:r>
      <w:r w:rsidR="00D61E6C">
        <w:t xml:space="preserve"> dans le chapitre 5</w:t>
      </w:r>
      <w:r>
        <w:t xml:space="preserve"> de cette thèse.</w:t>
      </w:r>
    </w:p>
    <w:p w14:paraId="3B998D90" w14:textId="77777777" w:rsidR="007F0B3C" w:rsidRDefault="007F0B3C" w:rsidP="007F0B3C">
      <w:pPr>
        <w:pStyle w:val="Titre3"/>
        <w:ind w:left="709"/>
      </w:pPr>
      <w:bookmarkStart w:id="53" w:name="_Toc534294731"/>
      <w:bookmarkStart w:id="54" w:name="_Toc535252132"/>
      <w:r>
        <w:lastRenderedPageBreak/>
        <w:t>Méthode basée sur un balourd critique prédéfini</w:t>
      </w:r>
      <w:bookmarkEnd w:id="53"/>
      <w:bookmarkEnd w:id="54"/>
    </w:p>
    <w:p w14:paraId="0CD894E0" w14:textId="77777777" w:rsidR="007F0B3C" w:rsidRPr="00ED53DD" w:rsidRDefault="007F0B3C" w:rsidP="007F0B3C"/>
    <w:p w14:paraId="6BD40B65" w14:textId="55CE1376" w:rsidR="007F0B3C" w:rsidRDefault="007F0B3C" w:rsidP="007F0B3C">
      <w:pPr>
        <w:spacing w:line="360" w:lineRule="auto"/>
        <w:ind w:firstLine="708"/>
      </w:pPr>
      <w:r w:rsidRPr="009E26F8">
        <w:t>En 2004,</w:t>
      </w:r>
      <w:r w:rsidRPr="00A22718">
        <w:t xml:space="preserve"> Kirk et Balbahadur </w:t>
      </w:r>
      <w:r w:rsidRPr="00350947">
        <w:rPr>
          <w:b/>
        </w:rPr>
        <w:fldChar w:fldCharType="begin"/>
      </w:r>
      <w:r w:rsidRPr="00350947">
        <w:rPr>
          <w:b/>
        </w:rPr>
        <w:instrText xml:space="preserve"> REF _Ref533096804 \r \h  \* MERGEFORMAT </w:instrText>
      </w:r>
      <w:r w:rsidRPr="00350947">
        <w:rPr>
          <w:b/>
        </w:rPr>
      </w:r>
      <w:r w:rsidRPr="00350947">
        <w:rPr>
          <w:b/>
        </w:rPr>
        <w:fldChar w:fldCharType="separate"/>
      </w:r>
      <w:r w:rsidR="00D07291">
        <w:rPr>
          <w:b/>
        </w:rPr>
        <w:t>[22]</w:t>
      </w:r>
      <w:r w:rsidRPr="00350947">
        <w:rPr>
          <w:b/>
        </w:rPr>
        <w:fldChar w:fldCharType="end"/>
      </w:r>
      <w:r w:rsidRPr="00A22718">
        <w:t xml:space="preserve"> </w:t>
      </w:r>
      <w:r w:rsidRPr="00C64243">
        <w:t xml:space="preserve">ont </w:t>
      </w:r>
      <w:r>
        <w:t xml:space="preserve">proposé une méthode pour déterminer le balourd critique qui </w:t>
      </w:r>
      <w:r w:rsidRPr="00C64243">
        <w:t>pour</w:t>
      </w:r>
      <w:r>
        <w:t xml:space="preserve">ra </w:t>
      </w:r>
      <w:r w:rsidR="001C1AD5">
        <w:t>déclencher l’instabilité</w:t>
      </w:r>
      <w:r w:rsidRPr="00A22718">
        <w:t xml:space="preserve"> de</w:t>
      </w:r>
      <w:r>
        <w:t xml:space="preserve"> l’effet de Morton</w:t>
      </w:r>
      <w:r w:rsidRPr="00A22718">
        <w:t xml:space="preserve">. </w:t>
      </w:r>
      <w:r>
        <w:t>Un</w:t>
      </w:r>
      <w:r w:rsidRPr="00FB1C5C">
        <w:t xml:space="preserve"> </w:t>
      </w:r>
      <w:r>
        <w:t>balourd</w:t>
      </w:r>
      <w:r w:rsidRPr="00FB1C5C">
        <w:t xml:space="preserve"> mécanique initial </w:t>
      </w:r>
      <w:r>
        <w:t xml:space="preserve">proportionnel à 10% du poids du rotor </w:t>
      </w:r>
      <m:oMath>
        <m:r>
          <w:rPr>
            <w:rFonts w:ascii="Cambria Math" w:hAnsi="Cambria Math"/>
          </w:rPr>
          <m:t>W</m:t>
        </m:r>
      </m:oMath>
      <w:r>
        <w:t xml:space="preserve"> est imposé au centre de masse du disque en porte à faux.</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14"/>
        <w:gridCol w:w="1092"/>
      </w:tblGrid>
      <w:tr w:rsidR="007F0B3C" w:rsidRPr="005708CD" w14:paraId="0C0C5EC1" w14:textId="77777777" w:rsidTr="009C68C7">
        <w:trPr>
          <w:trHeight w:val="635"/>
          <w:jc w:val="center"/>
        </w:trPr>
        <w:tc>
          <w:tcPr>
            <w:tcW w:w="7214" w:type="dxa"/>
            <w:vAlign w:val="center"/>
          </w:tcPr>
          <w:p w14:paraId="40C62078" w14:textId="77777777" w:rsidR="007F0B3C" w:rsidRPr="007C7D68" w:rsidRDefault="00730F42" w:rsidP="009C68C7">
            <w:pPr>
              <w:spacing w:before="120" w:after="120" w:line="360" w:lineRule="auto"/>
              <w:jc w:val="center"/>
              <w:rPr>
                <w:rFonts w:eastAsia="SimSun"/>
                <w:i/>
              </w:rPr>
            </w:pPr>
            <m:oMathPara>
              <m:oMath>
                <m:sSub>
                  <m:sSubPr>
                    <m:ctrlPr>
                      <w:rPr>
                        <w:rFonts w:ascii="Cambria Math" w:hAnsi="Cambria Math" w:cs="Cambria Math"/>
                        <w:i/>
                      </w:rPr>
                    </m:ctrlPr>
                  </m:sSubPr>
                  <m:e>
                    <m:r>
                      <w:rPr>
                        <w:rFonts w:ascii="Cambria Math" w:hAnsi="Cambria Math" w:cs="Cambria Math"/>
                      </w:rPr>
                      <m:t>U</m:t>
                    </m:r>
                  </m:e>
                  <m:sub>
                    <m:r>
                      <w:rPr>
                        <w:rFonts w:ascii="Cambria Math" w:hAnsi="Cambria Math" w:cs="Cambria Math"/>
                      </w:rPr>
                      <m:t>initial</m:t>
                    </m:r>
                  </m:sub>
                </m:sSub>
                <m:r>
                  <w:rPr>
                    <w:rFonts w:ascii="Cambria Math" w:hAnsi="Cambria Math"/>
                  </w:rPr>
                  <m:t xml:space="preserve"> =</m:t>
                </m:r>
                <m:f>
                  <m:fPr>
                    <m:ctrlPr>
                      <w:rPr>
                        <w:rFonts w:ascii="Cambria Math" w:hAnsi="Cambria Math"/>
                        <w:i/>
                      </w:rPr>
                    </m:ctrlPr>
                  </m:fPr>
                  <m:num>
                    <m:r>
                      <w:rPr>
                        <w:rFonts w:ascii="Cambria Math" w:hAnsi="Cambria Math"/>
                      </w:rPr>
                      <m:t>0.1</m:t>
                    </m:r>
                    <m:r>
                      <w:rPr>
                        <w:rFonts w:ascii="Cambria Math" w:hAnsi="Cambria Math" w:cs="Cambria Math"/>
                      </w:rPr>
                      <m:t>W</m:t>
                    </m:r>
                  </m:num>
                  <m:den>
                    <m:sSubSup>
                      <m:sSubSupPr>
                        <m:ctrlPr>
                          <w:rPr>
                            <w:rFonts w:ascii="Cambria Math" w:hAnsi="Cambria Math" w:cs="Cambria Math"/>
                            <w:i/>
                          </w:rPr>
                        </m:ctrlPr>
                      </m:sSubSupPr>
                      <m:e>
                        <m:r>
                          <w:rPr>
                            <w:rFonts w:ascii="Cambria Math" w:hAnsi="Cambria Math" w:cs="Cambria Math"/>
                          </w:rPr>
                          <m:t>ω</m:t>
                        </m:r>
                      </m:e>
                      <m:sub>
                        <m:r>
                          <w:rPr>
                            <w:rFonts w:ascii="Cambria Math" w:hAnsi="Cambria Math" w:cs="Cambria Math"/>
                          </w:rPr>
                          <m:t>max</m:t>
                        </m:r>
                      </m:sub>
                      <m:sup>
                        <m:r>
                          <w:rPr>
                            <w:rFonts w:ascii="Cambria Math" w:hAnsi="Cambria Math" w:cs="Cambria Math"/>
                          </w:rPr>
                          <m:t>2</m:t>
                        </m:r>
                      </m:sup>
                    </m:sSubSup>
                  </m:den>
                </m:f>
              </m:oMath>
            </m:oMathPara>
          </w:p>
        </w:tc>
        <w:tc>
          <w:tcPr>
            <w:tcW w:w="1092" w:type="dxa"/>
            <w:vAlign w:val="center"/>
          </w:tcPr>
          <w:p w14:paraId="0BD88253" w14:textId="77777777" w:rsidR="007F0B3C" w:rsidRPr="005708CD" w:rsidRDefault="007F0B3C" w:rsidP="00706BB2">
            <w:pPr>
              <w:pStyle w:val="Lgende"/>
              <w:keepNext/>
              <w:numPr>
                <w:ilvl w:val="1"/>
                <w:numId w:val="12"/>
              </w:numPr>
              <w:spacing w:before="120" w:after="120" w:line="360" w:lineRule="auto"/>
              <w:jc w:val="both"/>
              <w:rPr>
                <w:rFonts w:ascii="Times New Roman" w:eastAsia="Times New Roman" w:hAnsi="Times New Roman"/>
                <w:b/>
                <w:iCs w:val="0"/>
                <w:color w:val="auto"/>
                <w:sz w:val="22"/>
                <w:szCs w:val="22"/>
                <w:lang w:eastAsia="fr-FR"/>
              </w:rPr>
            </w:pPr>
            <w:r>
              <w:rPr>
                <w:rFonts w:ascii="Times New Roman" w:eastAsia="Times New Roman" w:hAnsi="Times New Roman"/>
                <w:b/>
                <w:iCs w:val="0"/>
                <w:color w:val="auto"/>
                <w:sz w:val="22"/>
                <w:szCs w:val="22"/>
                <w:lang w:eastAsia="fr-FR"/>
              </w:rPr>
              <w:t xml:space="preserve"> </w:t>
            </w:r>
          </w:p>
        </w:tc>
      </w:tr>
    </w:tbl>
    <w:p w14:paraId="547AC84A" w14:textId="77777777" w:rsidR="00F74A7D" w:rsidRDefault="007F0B3C" w:rsidP="00F74A7D">
      <w:pPr>
        <w:spacing w:before="120" w:line="360" w:lineRule="auto"/>
      </w:pPr>
      <w:r w:rsidRPr="00093FB1">
        <w:t xml:space="preserve">Le </w:t>
      </w:r>
      <w:r>
        <w:t>balourd</w:t>
      </w:r>
      <w:r w:rsidRPr="00093FB1">
        <w:t xml:space="preserve"> mécanique </w:t>
      </w:r>
      <w:r>
        <w:t>initial est</w:t>
      </w:r>
      <w:r w:rsidRPr="00093FB1">
        <w:t xml:space="preserve"> ensuite utilisé pour prédire l’orbite stationnaire et </w:t>
      </w:r>
      <w:r>
        <w:t xml:space="preserve">la position </w:t>
      </w:r>
      <w:r w:rsidRPr="00093FB1">
        <w:t>du point haut</w:t>
      </w:r>
      <w:r>
        <w:t xml:space="preserve"> dans le palier</w:t>
      </w:r>
      <w:r w:rsidRPr="00093FB1">
        <w:t>.</w:t>
      </w:r>
      <w:r>
        <w:t xml:space="preserve"> Il est supposé que le point chaud coïncide avec le point haut. Une équation de l’énergie 1D et stationnaire permet de déterminer la température non uniforme du rotor. L</w:t>
      </w:r>
      <w:r w:rsidRPr="00093FB1">
        <w:t xml:space="preserve">e </w:t>
      </w:r>
      <w:r>
        <w:t>balourd créé</w:t>
      </w:r>
      <w:r w:rsidRPr="00093FB1">
        <w:t xml:space="preserve"> par la flexion thermique </w:t>
      </w:r>
      <w:r>
        <w:t>du rotor est</w:t>
      </w:r>
      <w:r w:rsidRPr="00093FB1">
        <w:t xml:space="preserve"> calculé en multipliant la masse </w:t>
      </w:r>
      <w:r>
        <w:t>du disque</w:t>
      </w:r>
      <w:r w:rsidRPr="00093FB1">
        <w:t xml:space="preserve"> et la </w:t>
      </w:r>
      <w:r>
        <w:t>flèche de l’a</w:t>
      </w:r>
      <w:r w:rsidR="00844169">
        <w:t>xe du rotor déformé. La phase de ce</w:t>
      </w:r>
      <w:r>
        <w:t xml:space="preserve"> balourd </w:t>
      </w:r>
      <w:r w:rsidR="00680A0E">
        <w:t>thermique</w:t>
      </w:r>
      <w:r>
        <w:t xml:space="preserve"> correspond à celle de la flexion thermique. </w:t>
      </w:r>
      <w:r w:rsidRPr="006042CB">
        <w:t xml:space="preserve">Le </w:t>
      </w:r>
      <w:r>
        <w:t>balourd total</w:t>
      </w:r>
      <w:r w:rsidRPr="006042CB">
        <w:t xml:space="preserve"> </w:t>
      </w:r>
      <w:r>
        <w:t xml:space="preserve">est </w:t>
      </w:r>
      <w:r w:rsidRPr="006042CB">
        <w:t>la somme vectorielle d</w:t>
      </w:r>
      <w:r>
        <w:t>es</w:t>
      </w:r>
      <w:r w:rsidRPr="006042CB">
        <w:t xml:space="preserve"> </w:t>
      </w:r>
      <w:r>
        <w:t>balourds mécanique et thermique.</w:t>
      </w:r>
      <w:r w:rsidRPr="006042CB">
        <w:t xml:space="preserve"> </w:t>
      </w:r>
      <w:r>
        <w:t>Si le balourd total dépasse</w:t>
      </w:r>
      <w:r w:rsidRPr="006042CB">
        <w:t xml:space="preserve"> </w:t>
      </w:r>
      <w:r>
        <w:t>une valeur critique prédéfini</w:t>
      </w:r>
      <m:oMath>
        <m:r>
          <w:rPr>
            <w:rFonts w:ascii="Cambria Math" w:hAnsi="Cambria Math"/>
          </w:rPr>
          <m:t xml:space="preserve"> </m:t>
        </m:r>
        <m:sSub>
          <m:sSubPr>
            <m:ctrlPr>
              <w:rPr>
                <w:rFonts w:ascii="Cambria Math" w:hAnsi="Cambria Math" w:cs="Cambria Math"/>
                <w:i/>
              </w:rPr>
            </m:ctrlPr>
          </m:sSubPr>
          <m:e>
            <m:r>
              <w:rPr>
                <w:rFonts w:ascii="Cambria Math" w:hAnsi="Cambria Math" w:cs="Cambria Math"/>
                <w:lang w:val="en-US"/>
              </w:rPr>
              <m:t>U</m:t>
            </m:r>
            <m:ctrlPr>
              <w:rPr>
                <w:rFonts w:ascii="Cambria Math" w:hAnsi="Cambria Math" w:cs="Cambria Math"/>
                <w:i/>
                <w:lang w:val="en-US"/>
              </w:rPr>
            </m:ctrlPr>
          </m:e>
          <m:sub>
            <m:r>
              <w:rPr>
                <w:rFonts w:ascii="Cambria Math" w:hAnsi="Cambria Math" w:cs="Cambria Math"/>
                <w:lang w:val="en-US"/>
              </w:rPr>
              <m:t>crtique</m:t>
            </m:r>
          </m:sub>
        </m:sSub>
      </m:oMath>
      <w:r w:rsidRPr="006042CB">
        <w:t xml:space="preserve">, le système </w:t>
      </w:r>
      <w:r>
        <w:t xml:space="preserve">est </w:t>
      </w:r>
      <w:commentRangeStart w:id="55"/>
      <w:r w:rsidRPr="006042CB">
        <w:t>instable</w:t>
      </w:r>
      <w:commentRangeEnd w:id="55"/>
      <w:r w:rsidR="00E44054">
        <w:rPr>
          <w:rStyle w:val="Marquedecommentaire"/>
        </w:rPr>
        <w:commentReference w:id="55"/>
      </w:r>
      <w:r w:rsidRPr="006042CB">
        <w:t>.</w:t>
      </w:r>
      <w:r>
        <w:t xml:space="preserve"> </w:t>
      </w:r>
    </w:p>
    <w:p w14:paraId="58825F89" w14:textId="43DDF243" w:rsidR="007F0B3C" w:rsidRDefault="007F0B3C" w:rsidP="00C42F8E">
      <w:pPr>
        <w:spacing w:before="120" w:line="360" w:lineRule="auto"/>
        <w:ind w:firstLine="708"/>
      </w:pPr>
      <w:r>
        <w:t xml:space="preserve">En utilisant ce modèle </w:t>
      </w:r>
      <w:r w:rsidRPr="00A22718">
        <w:t xml:space="preserve">Kirk et Balbahadur </w:t>
      </w:r>
      <w:r w:rsidRPr="009E0BDF">
        <w:rPr>
          <w:b/>
        </w:rPr>
        <w:fldChar w:fldCharType="begin"/>
      </w:r>
      <w:r w:rsidRPr="009E0BDF">
        <w:rPr>
          <w:b/>
        </w:rPr>
        <w:instrText xml:space="preserve"> REF _Ref533096918 \r \h  \* MERGEFORMAT </w:instrText>
      </w:r>
      <w:r w:rsidRPr="009E0BDF">
        <w:rPr>
          <w:b/>
        </w:rPr>
      </w:r>
      <w:r w:rsidRPr="009E0BDF">
        <w:rPr>
          <w:b/>
        </w:rPr>
        <w:fldChar w:fldCharType="separate"/>
      </w:r>
      <w:r w:rsidR="00D07291">
        <w:rPr>
          <w:b/>
        </w:rPr>
        <w:t>[23]</w:t>
      </w:r>
      <w:r w:rsidRPr="009E0BDF">
        <w:rPr>
          <w:b/>
        </w:rPr>
        <w:fldChar w:fldCharType="end"/>
      </w:r>
      <w:r w:rsidRPr="00A22718">
        <w:t xml:space="preserve"> ont </w:t>
      </w:r>
      <w:r>
        <w:t xml:space="preserve">analysé </w:t>
      </w:r>
      <w:r w:rsidRPr="00A22718">
        <w:t xml:space="preserve">le rotor </w:t>
      </w:r>
      <w:r w:rsidR="00AD761A">
        <w:t>décrit dans</w:t>
      </w:r>
      <w:r w:rsidRPr="00A22718">
        <w:t xml:space="preserve"> l’article de Keogh et Morton</w:t>
      </w:r>
      <w:r>
        <w:rPr>
          <w:b/>
        </w:rPr>
        <w:t xml:space="preserve"> </w:t>
      </w:r>
      <w:r>
        <w:rPr>
          <w:b/>
        </w:rPr>
        <w:fldChar w:fldCharType="begin"/>
      </w:r>
      <w:r>
        <w:rPr>
          <w:b/>
        </w:rPr>
        <w:instrText xml:space="preserve"> REF _Ref533096262 \r \h </w:instrText>
      </w:r>
      <w:r>
        <w:rPr>
          <w:b/>
        </w:rPr>
      </w:r>
      <w:r>
        <w:rPr>
          <w:b/>
        </w:rPr>
        <w:fldChar w:fldCharType="separate"/>
      </w:r>
      <w:r w:rsidR="00D07291">
        <w:rPr>
          <w:b/>
        </w:rPr>
        <w:t>[19]</w:t>
      </w:r>
      <w:r>
        <w:rPr>
          <w:b/>
        </w:rPr>
        <w:fldChar w:fldCharType="end"/>
      </w:r>
      <w:r w:rsidRPr="00A22718">
        <w:t xml:space="preserve">, le compresseur de gaz présenté par de </w:t>
      </w:r>
      <w:proofErr w:type="spellStart"/>
      <w:r w:rsidRPr="00A22718">
        <w:t>Jongh</w:t>
      </w:r>
      <w:proofErr w:type="spellEnd"/>
      <w:r w:rsidRPr="00A22718">
        <w:t xml:space="preserve"> et Morton</w:t>
      </w:r>
      <w:r>
        <w:t xml:space="preserve"> </w:t>
      </w:r>
      <w:r w:rsidR="00AC7ABC" w:rsidRPr="00AC7ABC">
        <w:rPr>
          <w:b/>
        </w:rPr>
        <w:fldChar w:fldCharType="begin"/>
      </w:r>
      <w:r w:rsidR="00AC7ABC" w:rsidRPr="00AC7ABC">
        <w:rPr>
          <w:b/>
        </w:rPr>
        <w:instrText xml:space="preserve"> REF _Ref534632381 \r \h </w:instrText>
      </w:r>
      <w:r w:rsidR="00AC7ABC">
        <w:rPr>
          <w:b/>
        </w:rPr>
        <w:instrText xml:space="preserve"> \* MERGEFORMAT </w:instrText>
      </w:r>
      <w:r w:rsidR="00AC7ABC" w:rsidRPr="00AC7ABC">
        <w:rPr>
          <w:b/>
        </w:rPr>
      </w:r>
      <w:r w:rsidR="00AC7ABC" w:rsidRPr="00AC7ABC">
        <w:rPr>
          <w:b/>
        </w:rPr>
        <w:fldChar w:fldCharType="separate"/>
      </w:r>
      <w:r w:rsidR="00D07291">
        <w:rPr>
          <w:b/>
        </w:rPr>
        <w:t>[14]</w:t>
      </w:r>
      <w:r w:rsidR="00AC7ABC" w:rsidRPr="00AC7ABC">
        <w:rPr>
          <w:b/>
        </w:rPr>
        <w:fldChar w:fldCharType="end"/>
      </w:r>
      <w:r w:rsidR="00AC7ABC">
        <w:t xml:space="preserve"> </w:t>
      </w:r>
      <w:r w:rsidRPr="00A22718">
        <w:t>et le compresseur de pipe</w:t>
      </w:r>
      <w:r>
        <w:t xml:space="preserve">line rencontré par de </w:t>
      </w:r>
      <w:proofErr w:type="spellStart"/>
      <w:r>
        <w:t>Jongh</w:t>
      </w:r>
      <w:proofErr w:type="spellEnd"/>
      <w:r>
        <w:t xml:space="preserve"> et Van D</w:t>
      </w:r>
      <w:r w:rsidRPr="00A22718">
        <w:t xml:space="preserve">er </w:t>
      </w:r>
      <w:proofErr w:type="spellStart"/>
      <w:r w:rsidRPr="00A22718">
        <w:t>Hoeven</w:t>
      </w:r>
      <w:proofErr w:type="spellEnd"/>
      <w:r>
        <w:rPr>
          <w:b/>
        </w:rPr>
        <w:t xml:space="preserve"> </w:t>
      </w:r>
      <w:r>
        <w:rPr>
          <w:b/>
        </w:rPr>
        <w:fldChar w:fldCharType="begin"/>
      </w:r>
      <w:r>
        <w:rPr>
          <w:b/>
        </w:rPr>
        <w:instrText xml:space="preserve"> REF _Ref533096550 \r \h </w:instrText>
      </w:r>
      <w:r>
        <w:rPr>
          <w:b/>
        </w:rPr>
      </w:r>
      <w:r>
        <w:rPr>
          <w:b/>
        </w:rPr>
        <w:fldChar w:fldCharType="separate"/>
      </w:r>
      <w:r w:rsidR="00D07291">
        <w:rPr>
          <w:b/>
        </w:rPr>
        <w:t>[21]</w:t>
      </w:r>
      <w:r>
        <w:rPr>
          <w:b/>
        </w:rPr>
        <w:fldChar w:fldCharType="end"/>
      </w:r>
      <w:r w:rsidRPr="00A22718">
        <w:t>.</w:t>
      </w:r>
      <w:r>
        <w:t xml:space="preserve"> Ces cas utilisent aussi bien </w:t>
      </w:r>
      <w:r w:rsidR="00453BE6">
        <w:t>des</w:t>
      </w:r>
      <w:r w:rsidR="00453BE6" w:rsidRPr="00A22718">
        <w:t xml:space="preserve"> paliers circulaires que des paliers</w:t>
      </w:r>
      <w:r w:rsidRPr="00A22718">
        <w:t xml:space="preserve"> à patins oscillants. D’une manière générale, </w:t>
      </w:r>
      <w:r>
        <w:t>l</w:t>
      </w:r>
      <w:r w:rsidRPr="00A22718">
        <w:t xml:space="preserve">e modèle </w:t>
      </w:r>
      <w:r>
        <w:t>permet d’avoir</w:t>
      </w:r>
      <w:r w:rsidRPr="00A22718">
        <w:t xml:space="preserve"> une bonne cohérence avec les résultats expérimentaux.</w:t>
      </w:r>
      <w:r>
        <w:t xml:space="preserve"> Les auteurs </w:t>
      </w:r>
      <w:r w:rsidRPr="00A22718">
        <w:t xml:space="preserve">concluent que l’effet </w:t>
      </w:r>
      <w:r>
        <w:t xml:space="preserve">de </w:t>
      </w:r>
      <w:r w:rsidRPr="00A22718">
        <w:t xml:space="preserve">Morton a plus </w:t>
      </w:r>
      <w:r>
        <w:t>de</w:t>
      </w:r>
      <w:r w:rsidRPr="00A22718">
        <w:t xml:space="preserve"> chance d’appara</w:t>
      </w:r>
      <w:r>
        <w:t>î</w:t>
      </w:r>
      <w:r w:rsidRPr="00A22718">
        <w:t>tre quand l’orbite de vibration est centrée, circulaire et</w:t>
      </w:r>
      <w:r>
        <w:t xml:space="preserve"> de grande</w:t>
      </w:r>
      <w:r w:rsidRPr="00A22718">
        <w:t xml:space="preserve"> amplitude. La </w:t>
      </w:r>
      <w:r>
        <w:t>diminution</w:t>
      </w:r>
      <w:r w:rsidRPr="00A22718">
        <w:t xml:space="preserve"> de </w:t>
      </w:r>
      <w:r>
        <w:t xml:space="preserve">la </w:t>
      </w:r>
      <w:r w:rsidRPr="00A22718">
        <w:t xml:space="preserve">phase entre le balourd thermique et le balourd mécanique pourrait également augmenter la possibilité d’apparition </w:t>
      </w:r>
      <w:r>
        <w:t>de l’instabilité</w:t>
      </w:r>
      <w:r w:rsidRPr="00A22718">
        <w:t>.</w:t>
      </w:r>
    </w:p>
    <w:p w14:paraId="1C97EFA0" w14:textId="1A60BC52" w:rsidR="007F0B3C" w:rsidRDefault="007F0B3C" w:rsidP="007F0B3C">
      <w:pPr>
        <w:pStyle w:val="Titre3"/>
        <w:ind w:left="567"/>
      </w:pPr>
      <w:bookmarkStart w:id="56" w:name="_Toc534294732"/>
      <w:bookmarkStart w:id="57" w:name="_Toc535252133"/>
      <w:r w:rsidRPr="00E160FB">
        <w:t>Méthode</w:t>
      </w:r>
      <w:r>
        <w:t>s</w:t>
      </w:r>
      <w:r w:rsidRPr="00E160FB">
        <w:t xml:space="preserve"> </w:t>
      </w:r>
      <w:r w:rsidR="00BE480F">
        <w:t xml:space="preserve">basees sur le bilan </w:t>
      </w:r>
      <w:bookmarkEnd w:id="56"/>
      <w:r w:rsidR="00BE480F">
        <w:t>thermique</w:t>
      </w:r>
      <w:bookmarkEnd w:id="57"/>
    </w:p>
    <w:p w14:paraId="0BD09356" w14:textId="77777777" w:rsidR="007F0B3C" w:rsidRPr="00965050" w:rsidRDefault="007F0B3C" w:rsidP="007F0B3C"/>
    <w:p w14:paraId="5BB10549" w14:textId="66848437" w:rsidR="007F0B3C" w:rsidRDefault="007F0B3C" w:rsidP="007F0B3C">
      <w:pPr>
        <w:spacing w:line="360" w:lineRule="auto"/>
        <w:ind w:firstLine="708"/>
      </w:pPr>
      <w:r>
        <w:t>Cette</w:t>
      </w:r>
      <w:r w:rsidRPr="00606480">
        <w:t xml:space="preserve"> méthode a été introduite par </w:t>
      </w:r>
      <w:proofErr w:type="spellStart"/>
      <w:r w:rsidRPr="00606480">
        <w:t>Schmied</w:t>
      </w:r>
      <w:proofErr w:type="spellEnd"/>
      <w:r>
        <w:t xml:space="preserve"> </w:t>
      </w:r>
      <w:r w:rsidRPr="00D27342">
        <w:rPr>
          <w:b/>
        </w:rPr>
        <w:fldChar w:fldCharType="begin"/>
      </w:r>
      <w:r w:rsidRPr="00D27342">
        <w:rPr>
          <w:b/>
        </w:rPr>
        <w:instrText xml:space="preserve"> REF _Ref533093642 \r \h </w:instrText>
      </w:r>
      <w:r>
        <w:rPr>
          <w:b/>
        </w:rPr>
        <w:instrText xml:space="preserve"> \* MERGEFORMAT </w:instrText>
      </w:r>
      <w:r w:rsidRPr="00D27342">
        <w:rPr>
          <w:b/>
        </w:rPr>
      </w:r>
      <w:r w:rsidRPr="00D27342">
        <w:rPr>
          <w:b/>
        </w:rPr>
        <w:fldChar w:fldCharType="separate"/>
      </w:r>
      <w:r w:rsidR="00D07291">
        <w:rPr>
          <w:b/>
        </w:rPr>
        <w:t>[13]</w:t>
      </w:r>
      <w:r w:rsidRPr="00D27342">
        <w:rPr>
          <w:b/>
        </w:rPr>
        <w:fldChar w:fldCharType="end"/>
      </w:r>
      <w:r w:rsidRPr="008D5D0E">
        <w:t xml:space="preserve"> </w:t>
      </w:r>
      <w:r w:rsidRPr="00D27342">
        <w:t>en 1987</w:t>
      </w:r>
      <w:r>
        <w:t xml:space="preserve"> pour calculer l’in</w:t>
      </w:r>
      <w:r w:rsidRPr="00606480">
        <w:t xml:space="preserve">stabilité </w:t>
      </w:r>
      <w:r>
        <w:t xml:space="preserve">de la vibration synchrone sans distinction entre les sources d’échauffement du rotor, i.e. le contact avec le stator ou le cisaillement visqueux de lubrifiant sans un palier. La méthode s’est basée sur </w:t>
      </w:r>
      <w:r w:rsidRPr="00BE480F">
        <w:t xml:space="preserve">le modèle </w:t>
      </w:r>
      <w:r>
        <w:t xml:space="preserve">proposé par Kellenberger </w:t>
      </w:r>
      <w:r w:rsidRPr="00204740">
        <w:rPr>
          <w:b/>
        </w:rPr>
        <w:fldChar w:fldCharType="begin"/>
      </w:r>
      <w:r w:rsidRPr="00204740">
        <w:rPr>
          <w:b/>
        </w:rPr>
        <w:instrText xml:space="preserve"> REF _Ref533093007 \r \h </w:instrText>
      </w:r>
      <w:r>
        <w:rPr>
          <w:b/>
        </w:rPr>
        <w:instrText xml:space="preserve"> \* MERGEFORMAT </w:instrText>
      </w:r>
      <w:r w:rsidRPr="00204740">
        <w:rPr>
          <w:b/>
        </w:rPr>
      </w:r>
      <w:r w:rsidRPr="00204740">
        <w:rPr>
          <w:b/>
        </w:rPr>
        <w:fldChar w:fldCharType="separate"/>
      </w:r>
      <w:r w:rsidR="00D07291">
        <w:rPr>
          <w:b/>
        </w:rPr>
        <w:t>[12]</w:t>
      </w:r>
      <w:r w:rsidRPr="00204740">
        <w:rPr>
          <w:b/>
        </w:rPr>
        <w:fldChar w:fldCharType="end"/>
      </w:r>
      <w:r>
        <w:t>,</w:t>
      </w:r>
      <w:r w:rsidRPr="00606480">
        <w:t xml:space="preserve"> pour analyser les vi</w:t>
      </w:r>
      <w:r>
        <w:t>brations spirales induites par l’effet Newkirk. Le</w:t>
      </w:r>
      <w:r w:rsidRPr="00606480">
        <w:t xml:space="preserve"> modèle </w:t>
      </w:r>
      <w:r>
        <w:t>du point chaud est</w:t>
      </w:r>
      <w:r w:rsidRPr="00681B56">
        <w:t xml:space="preserve"> basé sur</w:t>
      </w:r>
      <w:r>
        <w:t xml:space="preserve"> l’équation suivante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14"/>
        <w:gridCol w:w="1092"/>
      </w:tblGrid>
      <w:tr w:rsidR="007F0B3C" w:rsidRPr="005708CD" w14:paraId="729D94AC" w14:textId="77777777" w:rsidTr="009C68C7">
        <w:trPr>
          <w:trHeight w:val="635"/>
          <w:jc w:val="center"/>
        </w:trPr>
        <w:tc>
          <w:tcPr>
            <w:tcW w:w="7214" w:type="dxa"/>
            <w:vAlign w:val="center"/>
          </w:tcPr>
          <w:p w14:paraId="3124A074" w14:textId="6B2DBAFF" w:rsidR="007F0B3C" w:rsidRPr="007C7D68" w:rsidRDefault="00BE480F" w:rsidP="00BE480F">
            <w:pPr>
              <w:spacing w:before="120" w:after="120" w:line="360" w:lineRule="auto"/>
              <w:jc w:val="center"/>
              <w:rPr>
                <w:rFonts w:eastAsia="SimSun"/>
                <w:i/>
              </w:rPr>
            </w:pPr>
            <m:oMathPara>
              <m:oMath>
                <m:r>
                  <m:rPr>
                    <m:sty m:val="bi"/>
                  </m:rPr>
                  <w:rPr>
                    <w:rFonts w:ascii="Cambria Math" w:hAnsi="Cambria Math" w:cs="Cambria Math"/>
                  </w:rPr>
                  <m:t>Bx</m:t>
                </m:r>
                <m:r>
                  <m:rPr>
                    <m:sty m:val="bi"/>
                  </m:rPr>
                  <w:rPr>
                    <w:rFonts w:ascii="Cambria Math" w:hAnsi="Cambria Math" w:cs="Calibri"/>
                    <w:lang w:val="en-US"/>
                  </w:rPr>
                  <m:t>̇</m:t>
                </m:r>
                <m:r>
                  <w:rPr>
                    <w:rFonts w:ascii="Cambria Math" w:hAnsi="Cambria Math"/>
                    <w:lang w:val="en-US"/>
                  </w:rPr>
                  <m:t xml:space="preserve"> = P</m:t>
                </m:r>
                <m:r>
                  <w:rPr>
                    <w:rFonts w:ascii="Cambria Math" w:hAnsi="Cambria Math"/>
                  </w:rPr>
                  <m:t>ω</m:t>
                </m:r>
                <m:r>
                  <m:rPr>
                    <m:sty m:val="bi"/>
                  </m:rPr>
                  <w:rPr>
                    <w:rFonts w:ascii="Cambria Math" w:hAnsi="Cambria Math" w:cs="Cambria Math"/>
                  </w:rPr>
                  <m:t>x</m:t>
                </m:r>
                <m:r>
                  <w:rPr>
                    <w:rFonts w:ascii="Cambria Math" w:hAnsi="Cambria Math"/>
                    <w:lang w:val="en-US"/>
                  </w:rPr>
                  <m:t xml:space="preserve"> -</m:t>
                </m:r>
                <m:r>
                  <w:rPr>
                    <w:rFonts w:ascii="Cambria Math" w:hAnsi="Cambria Math" w:cs="Cambria Math"/>
                  </w:rPr>
                  <m:t>Q</m:t>
                </m:r>
                <m:r>
                  <m:rPr>
                    <m:sty m:val="bi"/>
                  </m:rPr>
                  <w:rPr>
                    <w:rFonts w:ascii="Cambria Math" w:hAnsi="Cambria Math" w:cs="Cambria Math"/>
                  </w:rPr>
                  <m:t>Bx</m:t>
                </m:r>
              </m:oMath>
            </m:oMathPara>
          </w:p>
        </w:tc>
        <w:tc>
          <w:tcPr>
            <w:tcW w:w="1092" w:type="dxa"/>
            <w:vAlign w:val="center"/>
          </w:tcPr>
          <w:p w14:paraId="652C614C" w14:textId="77777777" w:rsidR="007F0B3C" w:rsidRPr="005708CD" w:rsidRDefault="007F0B3C" w:rsidP="00706BB2">
            <w:pPr>
              <w:pStyle w:val="Lgende"/>
              <w:keepNext/>
              <w:numPr>
                <w:ilvl w:val="1"/>
                <w:numId w:val="12"/>
              </w:numPr>
              <w:spacing w:before="120" w:after="120" w:line="360" w:lineRule="auto"/>
              <w:jc w:val="both"/>
              <w:rPr>
                <w:rFonts w:ascii="Times New Roman" w:eastAsia="Times New Roman" w:hAnsi="Times New Roman"/>
                <w:b/>
                <w:iCs w:val="0"/>
                <w:color w:val="auto"/>
                <w:sz w:val="22"/>
                <w:szCs w:val="22"/>
                <w:lang w:eastAsia="fr-FR"/>
              </w:rPr>
            </w:pPr>
          </w:p>
        </w:tc>
      </w:tr>
    </w:tbl>
    <w:p w14:paraId="12750B18" w14:textId="69F470AE" w:rsidR="007F0B3C" w:rsidRDefault="007F0B3C" w:rsidP="00A1690D">
      <w:pPr>
        <w:spacing w:before="120" w:line="360" w:lineRule="auto"/>
      </w:pPr>
      <w:r w:rsidRPr="000A573A">
        <w:t xml:space="preserve">La chaleur générée dans le système est supposée proportionnelle à la vitesse de rotation </w:t>
      </w:r>
      <m:oMath>
        <m:r>
          <w:rPr>
            <w:rFonts w:ascii="Cambria Math" w:hAnsi="Cambria Math"/>
          </w:rPr>
          <m:t>ω</m:t>
        </m:r>
      </m:oMath>
      <w:r w:rsidRPr="000A573A">
        <w:t xml:space="preserve"> et à l’amplitude de vibration </w:t>
      </w:r>
      <m:oMath>
        <m:r>
          <m:rPr>
            <m:sty m:val="bi"/>
          </m:rPr>
          <w:rPr>
            <w:rFonts w:ascii="Cambria Math" w:hAnsi="Cambria Math"/>
          </w:rPr>
          <m:t>x</m:t>
        </m:r>
      </m:oMath>
      <w:r w:rsidRPr="000A573A">
        <w:t xml:space="preserve"> </w:t>
      </w:r>
      <w:r w:rsidR="00BE480F" w:rsidRPr="000A573A">
        <w:t>au</w:t>
      </w:r>
      <w:r w:rsidRPr="000A573A">
        <w:t xml:space="preserve"> point chaud, alors que la chaleur dégagée est proportionnelle à la déformation thermique</w:t>
      </w:r>
      <m:oMath>
        <m:r>
          <m:rPr>
            <m:sty m:val="p"/>
          </m:rPr>
          <w:rPr>
            <w:rFonts w:ascii="Cambria Math" w:hAnsi="Cambria Math"/>
          </w:rPr>
          <m:t xml:space="preserve"> </m:t>
        </m:r>
        <m:r>
          <m:rPr>
            <m:sty m:val="bi"/>
          </m:rPr>
          <w:rPr>
            <w:rFonts w:ascii="Cambria Math" w:hAnsi="Cambria Math" w:cs="Cambria Math"/>
          </w:rPr>
          <m:t>Bx</m:t>
        </m:r>
      </m:oMath>
      <w:r w:rsidRPr="000A573A">
        <w:t xml:space="preserve">. La valeur critique de la stabilité est </w:t>
      </w:r>
      <w:r w:rsidR="00BE480F" w:rsidRPr="000A573A">
        <w:t>donnée</w:t>
      </w:r>
      <w:r w:rsidR="00D31C28">
        <w:t xml:space="preserve"> par</w:t>
      </w:r>
      <w:r w:rsidR="00BE480F" w:rsidRPr="000A573A">
        <w:t xml:space="preserve"> </w:t>
      </w:r>
      <w:r w:rsidRPr="000A573A">
        <w:t>le rapport</w:t>
      </w:r>
      <m:oMath>
        <m:r>
          <w:rPr>
            <w:rFonts w:ascii="Cambria Math" w:hAnsi="Cambria Math"/>
          </w:rPr>
          <m:t xml:space="preserve"> Pω/</m:t>
        </m:r>
        <m:r>
          <w:rPr>
            <w:rFonts w:ascii="Cambria Math" w:hAnsi="Cambria Math" w:cs="Cambria Math"/>
          </w:rPr>
          <m:t>Q</m:t>
        </m:r>
      </m:oMath>
      <w:r w:rsidRPr="000A573A">
        <w:t xml:space="preserve">. Les coefficients de proportionnalité </w:t>
      </w:r>
      <m:oMath>
        <m:r>
          <w:rPr>
            <w:rFonts w:ascii="Cambria Math" w:hAnsi="Cambria Math"/>
          </w:rPr>
          <m:t>P</m:t>
        </m:r>
        <m:r>
          <m:rPr>
            <m:sty m:val="p"/>
          </m:rPr>
          <w:rPr>
            <w:rFonts w:ascii="Cambria Math" w:hAnsi="Cambria Math"/>
          </w:rPr>
          <m:t xml:space="preserve"> </m:t>
        </m:r>
      </m:oMath>
      <w:r w:rsidRPr="000A573A">
        <w:t>et</w:t>
      </w:r>
      <m:oMath>
        <m:r>
          <m:rPr>
            <m:sty m:val="p"/>
          </m:rPr>
          <w:rPr>
            <w:rFonts w:ascii="Cambria Math" w:hAnsi="Cambria Math"/>
          </w:rPr>
          <m:t xml:space="preserve"> Q</m:t>
        </m:r>
      </m:oMath>
      <w:r w:rsidRPr="000A573A">
        <w:t xml:space="preserve"> pour la chaleur générée et la chaleur dégagée sont calculés </w:t>
      </w:r>
      <w:r w:rsidRPr="000A573A">
        <w:lastRenderedPageBreak/>
        <w:t xml:space="preserve">selon le mécanisme de l’échauffement du système. La méthode de calcul est détaillée en annexe de </w:t>
      </w:r>
      <w:r w:rsidRPr="000A573A">
        <w:rPr>
          <w:b/>
        </w:rPr>
        <w:fldChar w:fldCharType="begin"/>
      </w:r>
      <w:r w:rsidRPr="000A573A">
        <w:rPr>
          <w:b/>
        </w:rPr>
        <w:instrText xml:space="preserve"> REF _Ref533093642 \r \h  \* MERGEFORMAT </w:instrText>
      </w:r>
      <w:r w:rsidRPr="000A573A">
        <w:rPr>
          <w:b/>
        </w:rPr>
      </w:r>
      <w:r w:rsidRPr="000A573A">
        <w:rPr>
          <w:b/>
        </w:rPr>
        <w:fldChar w:fldCharType="separate"/>
      </w:r>
      <w:r w:rsidR="00D07291">
        <w:rPr>
          <w:b/>
        </w:rPr>
        <w:t>[13]</w:t>
      </w:r>
      <w:r w:rsidRPr="000A573A">
        <w:rPr>
          <w:b/>
        </w:rPr>
        <w:fldChar w:fldCharType="end"/>
      </w:r>
      <w:r w:rsidRPr="000A573A">
        <w:t>. Si le rapport entre la chaleur générée et la chaleur dégagée est proche de la valeur critique de stabilité, le rotor pourrait être considéré comme sensible à l’effet Morton.</w:t>
      </w:r>
    </w:p>
    <w:p w14:paraId="2F3764D2" w14:textId="77777777" w:rsidR="007F0B3C" w:rsidRDefault="007F0B3C" w:rsidP="007F0B3C">
      <w:pPr>
        <w:pStyle w:val="Titre3"/>
        <w:ind w:left="709"/>
      </w:pPr>
      <w:bookmarkStart w:id="58" w:name="_Toc534294733"/>
      <w:bookmarkStart w:id="59" w:name="_Toc535252134"/>
      <w:r>
        <w:rPr>
          <w:rFonts w:hint="eastAsia"/>
        </w:rPr>
        <w:t>M</w:t>
      </w:r>
      <w:r>
        <w:t>odeles non-linéaires en régime transitoire</w:t>
      </w:r>
      <w:bookmarkEnd w:id="58"/>
      <w:bookmarkEnd w:id="59"/>
      <w:r>
        <w:t xml:space="preserve"> </w:t>
      </w:r>
    </w:p>
    <w:p w14:paraId="2121F7BE" w14:textId="77777777" w:rsidR="007F0B3C" w:rsidRDefault="007F0B3C" w:rsidP="00C330D7">
      <w:pPr>
        <w:spacing w:before="120" w:line="360" w:lineRule="auto"/>
        <w:ind w:firstLine="709"/>
      </w:pPr>
      <w:r w:rsidRPr="005205D5">
        <w:t xml:space="preserve">Les </w:t>
      </w:r>
      <w:r>
        <w:t>méthodes</w:t>
      </w:r>
      <w:r w:rsidRPr="005205D5">
        <w:t xml:space="preserve"> </w:t>
      </w:r>
      <w:r>
        <w:t xml:space="preserve">présentées </w:t>
      </w:r>
      <w:r w:rsidRPr="005205D5">
        <w:t>précéde</w:t>
      </w:r>
      <w:r>
        <w:t>mment sont des analyses de stabilité. Elles prédisent le déclenchement ou non de l’instabilité à partir d’un critère mais pas l’évolution transitoire de l’effet de Morton.</w:t>
      </w:r>
      <w:r w:rsidRPr="005205D5">
        <w:t xml:space="preserve"> </w:t>
      </w:r>
      <w:r>
        <w:t xml:space="preserve">Ces méthodes pourraient génériquement être désignées comme étant « linéaires » même si dans une étape ou une autre elles utilisent des algorithmes non-linéaires. Des simulations en régime transitoire de l’effet de Morton nécessitent des algorithmes non-linéaires, rapides et des couplages robustes. </w:t>
      </w:r>
    </w:p>
    <w:p w14:paraId="2F29E900" w14:textId="60CA496C" w:rsidR="007F0B3C" w:rsidRDefault="007F0B3C" w:rsidP="007F0B3C">
      <w:pPr>
        <w:spacing w:line="360" w:lineRule="auto"/>
        <w:ind w:firstLine="708"/>
      </w:pPr>
      <w:r w:rsidRPr="00022F93">
        <w:t>En 2013</w:t>
      </w:r>
      <w:r>
        <w:t>, Lee et</w:t>
      </w:r>
      <w:r w:rsidRPr="00A22718">
        <w:t xml:space="preserve"> </w:t>
      </w:r>
      <w:proofErr w:type="spellStart"/>
      <w:r w:rsidRPr="00A22718">
        <w:t>Palazzolo</w:t>
      </w:r>
      <w:proofErr w:type="spellEnd"/>
      <w:r w:rsidRPr="00A22718">
        <w:rPr>
          <w:b/>
        </w:rPr>
        <w:t xml:space="preserve"> </w:t>
      </w:r>
      <w:r>
        <w:rPr>
          <w:b/>
        </w:rPr>
        <w:fldChar w:fldCharType="begin"/>
      </w:r>
      <w:r>
        <w:rPr>
          <w:b/>
        </w:rPr>
        <w:instrText xml:space="preserve"> REF _Ref533097388 \r \h </w:instrText>
      </w:r>
      <w:r>
        <w:rPr>
          <w:b/>
        </w:rPr>
      </w:r>
      <w:r>
        <w:rPr>
          <w:b/>
        </w:rPr>
        <w:fldChar w:fldCharType="separate"/>
      </w:r>
      <w:r w:rsidR="00D07291">
        <w:rPr>
          <w:b/>
        </w:rPr>
        <w:t>[24]</w:t>
      </w:r>
      <w:r>
        <w:rPr>
          <w:b/>
        </w:rPr>
        <w:fldChar w:fldCharType="end"/>
      </w:r>
      <w:r w:rsidRPr="00A22718">
        <w:t xml:space="preserve"> </w:t>
      </w:r>
      <w:r>
        <w:t xml:space="preserve">ont utilisé un modèle éléments finis pour résoudre l’équation de Reynolds non-stationnaire couplée avec l’équation de l’énergie </w:t>
      </w:r>
      <w:r w:rsidR="004C79F2">
        <w:t>du</w:t>
      </w:r>
      <w:r>
        <w:t xml:space="preserve"> film </w:t>
      </w:r>
      <w:r w:rsidR="004C79F2">
        <w:t>lubrifiant</w:t>
      </w:r>
      <w:r>
        <w:t xml:space="preserve"> ainsi que l’équation de </w:t>
      </w:r>
      <w:r w:rsidR="00B41A6D">
        <w:t>transfert</w:t>
      </w:r>
      <w:r>
        <w:t xml:space="preserve"> de la chaleur dans le rotor. L’équation de l’énergie non-stationnaire est limitée au cas 2D. Les simulations ont porté sur un rotor flexible guidé en rotation par un palier à patins oscillants. Comme pour les références </w:t>
      </w:r>
      <w:r w:rsidRPr="003E323A">
        <w:rPr>
          <w:b/>
        </w:rPr>
        <w:fldChar w:fldCharType="begin"/>
      </w:r>
      <w:r w:rsidRPr="003E323A">
        <w:rPr>
          <w:b/>
        </w:rPr>
        <w:instrText xml:space="preserve"> REF _Ref533096184 \r \h </w:instrText>
      </w:r>
      <w:r>
        <w:rPr>
          <w:b/>
        </w:rPr>
        <w:instrText xml:space="preserve"> \* MERGEFORMAT </w:instrText>
      </w:r>
      <w:r w:rsidRPr="003E323A">
        <w:rPr>
          <w:b/>
        </w:rPr>
      </w:r>
      <w:r w:rsidRPr="003E323A">
        <w:rPr>
          <w:b/>
        </w:rPr>
        <w:fldChar w:fldCharType="separate"/>
      </w:r>
      <w:r w:rsidR="00D07291">
        <w:rPr>
          <w:b/>
        </w:rPr>
        <w:t>[18]</w:t>
      </w:r>
      <w:r w:rsidRPr="003E323A">
        <w:rPr>
          <w:b/>
        </w:rPr>
        <w:fldChar w:fldCharType="end"/>
      </w:r>
      <w:r>
        <w:t xml:space="preserve"> et </w:t>
      </w:r>
      <w:r w:rsidRPr="003E323A">
        <w:rPr>
          <w:b/>
        </w:rPr>
        <w:fldChar w:fldCharType="begin"/>
      </w:r>
      <w:r w:rsidRPr="003E323A">
        <w:rPr>
          <w:b/>
        </w:rPr>
        <w:instrText xml:space="preserve"> REF _Ref533096804 \r \h </w:instrText>
      </w:r>
      <w:r>
        <w:rPr>
          <w:b/>
        </w:rPr>
        <w:instrText xml:space="preserve"> \* MERGEFORMAT </w:instrText>
      </w:r>
      <w:r w:rsidRPr="003E323A">
        <w:rPr>
          <w:b/>
        </w:rPr>
      </w:r>
      <w:r w:rsidRPr="003E323A">
        <w:rPr>
          <w:b/>
        </w:rPr>
        <w:fldChar w:fldCharType="separate"/>
      </w:r>
      <w:r w:rsidR="00D07291">
        <w:rPr>
          <w:b/>
        </w:rPr>
        <w:t>[22]</w:t>
      </w:r>
      <w:r w:rsidRPr="003E323A">
        <w:rPr>
          <w:b/>
        </w:rPr>
        <w:fldChar w:fldCharType="end"/>
      </w:r>
      <w:r>
        <w:rPr>
          <w:b/>
        </w:rPr>
        <w:t xml:space="preserve">, </w:t>
      </w:r>
      <w:r>
        <w:t xml:space="preserve">le balourd thermique a été modélisé à l’aide de la masse concentrée du disque en porte-à-faux. La simulation de l’effet Morton en régime transitoire nécessite un effort de calcul assez important à cause de la différence entre l’échelle de temps de la conduction thermique dans </w:t>
      </w:r>
      <w:r w:rsidR="00580113">
        <w:t>l</w:t>
      </w:r>
      <w:r>
        <w:t xml:space="preserve">e rotor et celle des vibrations synchrones. </w:t>
      </w:r>
    </w:p>
    <w:p w14:paraId="75DC6895" w14:textId="466C4B25" w:rsidR="007F0B3C" w:rsidRDefault="007F0B3C" w:rsidP="007F0B3C">
      <w:pPr>
        <w:spacing w:line="360" w:lineRule="auto"/>
        <w:ind w:firstLine="708"/>
      </w:pPr>
      <w:r>
        <w:t xml:space="preserve">Afin de réduire le temps de calcul, un schéma alternant les deux temps caractéristiques et présentée sur la </w:t>
      </w:r>
      <w:r w:rsidR="00431111" w:rsidRPr="00431111">
        <w:rPr>
          <w:b/>
        </w:rPr>
        <w:fldChar w:fldCharType="begin"/>
      </w:r>
      <w:r w:rsidR="00431111" w:rsidRPr="00431111">
        <w:rPr>
          <w:b/>
        </w:rPr>
        <w:instrText xml:space="preserve"> REF _Ref534634267 \h  \* MERGEFORMAT </w:instrText>
      </w:r>
      <w:r w:rsidR="00431111" w:rsidRPr="00431111">
        <w:rPr>
          <w:b/>
        </w:rPr>
      </w:r>
      <w:r w:rsidR="00431111" w:rsidRPr="00431111">
        <w:rPr>
          <w:b/>
        </w:rPr>
        <w:fldChar w:fldCharType="separate"/>
      </w:r>
      <w:r w:rsidR="00D07291" w:rsidRPr="00D07291">
        <w:rPr>
          <w:rStyle w:val="shorttext"/>
          <w:b/>
          <w:iCs/>
        </w:rPr>
        <w:t xml:space="preserve">Figure </w:t>
      </w:r>
      <w:r w:rsidR="00D07291" w:rsidRPr="00D07291">
        <w:rPr>
          <w:rStyle w:val="shorttext"/>
          <w:b/>
          <w:iCs/>
          <w:noProof/>
        </w:rPr>
        <w:t>1.3</w:t>
      </w:r>
      <w:r w:rsidR="00D07291" w:rsidRPr="00D07291">
        <w:rPr>
          <w:rStyle w:val="shorttext"/>
          <w:b/>
          <w:iCs/>
          <w:noProof/>
        </w:rPr>
        <w:noBreakHyphen/>
        <w:t>2</w:t>
      </w:r>
      <w:r w:rsidR="00431111" w:rsidRPr="00431111">
        <w:rPr>
          <w:b/>
        </w:rPr>
        <w:fldChar w:fldCharType="end"/>
      </w:r>
      <w:r w:rsidR="00431111">
        <w:t xml:space="preserve"> </w:t>
      </w:r>
      <w:r>
        <w:t xml:space="preserve">a été </w:t>
      </w:r>
      <w:r w:rsidR="00595DBA">
        <w:t>utilisé</w:t>
      </w:r>
      <w:r>
        <w:t xml:space="preserve">. Chaque cycle a deux étapes. </w:t>
      </w:r>
      <w:r w:rsidRPr="00854F8B">
        <w:t>Au cours de la 1ère étape, les éq</w:t>
      </w:r>
      <w:r>
        <w:t>uations de Reynolds, de l’énergie,</w:t>
      </w:r>
      <w:r w:rsidRPr="00854F8B">
        <w:t xml:space="preserve"> </w:t>
      </w:r>
      <w:r w:rsidR="00006AC4">
        <w:t xml:space="preserve">de la dynamique du rotor </w:t>
      </w:r>
      <w:r w:rsidRPr="00854F8B">
        <w:t>sont résolues</w:t>
      </w:r>
      <w:r>
        <w:t xml:space="preserve"> avec un pas de temps adapté au régime vibratoire</w:t>
      </w:r>
      <w:r w:rsidRPr="00854F8B">
        <w:t xml:space="preserve">. </w:t>
      </w:r>
      <w:r>
        <w:t>L’étape se termine quand la trajectoire du rotor dans le palier est stabilisée. Le flux de chaleur dans chaque point de la surface du rotor est moyenné sur une période. La deuxième étape est l’intégration seulement de l’équation de transfert de chaleur dans le rotor avec le flux thermique déduit après la première étape. Le pas de temps est adapté au transfert de chaleur par conduction dans le rotor, donc quelques ordres de grandeurs supérieur au pas de temps utilisé à l’étape 1.</w:t>
      </w:r>
      <w:r w:rsidRPr="00854F8B">
        <w:t xml:space="preserve"> </w:t>
      </w:r>
      <w:r>
        <w:t xml:space="preserve">Les </w:t>
      </w:r>
      <w:r w:rsidRPr="00854F8B">
        <w:t xml:space="preserve"> température</w:t>
      </w:r>
      <w:r>
        <w:t>s</w:t>
      </w:r>
      <w:r w:rsidRPr="00854F8B">
        <w:t xml:space="preserve"> </w:t>
      </w:r>
      <w:r>
        <w:t xml:space="preserve">à la surface </w:t>
      </w:r>
      <w:r w:rsidRPr="00854F8B">
        <w:t>du rotor et du palier</w:t>
      </w:r>
      <w:r>
        <w:t xml:space="preserve"> sont </w:t>
      </w:r>
      <w:r w:rsidR="002A05EF">
        <w:t>actualisées</w:t>
      </w:r>
      <w:r>
        <w:t xml:space="preserve"> à la fin de l’étape 2.</w:t>
      </w:r>
      <w:r w:rsidRPr="00854F8B">
        <w:t xml:space="preserve"> </w:t>
      </w:r>
    </w:p>
    <w:p w14:paraId="438BB0B8" w14:textId="77777777" w:rsidR="00BE480F" w:rsidRDefault="00BE480F" w:rsidP="007F0B3C">
      <w:pPr>
        <w:spacing w:line="360" w:lineRule="auto"/>
        <w:ind w:firstLine="708"/>
      </w:pPr>
    </w:p>
    <w:p w14:paraId="23A51630" w14:textId="77777777" w:rsidR="007F0B3C" w:rsidRDefault="007F0B3C" w:rsidP="007F0B3C">
      <w:pPr>
        <w:keepNext/>
        <w:spacing w:line="360" w:lineRule="auto"/>
        <w:jc w:val="center"/>
      </w:pPr>
      <w:r w:rsidRPr="004F4E02">
        <w:rPr>
          <w:noProof/>
          <w:lang w:eastAsia="zh-CN"/>
        </w:rPr>
        <w:drawing>
          <wp:inline distT="0" distB="0" distL="0" distR="0" wp14:anchorId="2C22DF19" wp14:editId="50D5825F">
            <wp:extent cx="4083218" cy="478087"/>
            <wp:effectExtent l="0" t="0" r="0" b="0"/>
            <wp:docPr id="83" name="Image 83" descr="Z:\local\1_tout_travail\99_Manusrite_Thèse\99_Memoire thèse\Introduction\Figures\S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local\1_tout_travail\99_Manusrite_Thèse\99_Memoire thèse\Introduction\Figures\SIA.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142037" cy="484974"/>
                    </a:xfrm>
                    <a:prstGeom prst="rect">
                      <a:avLst/>
                    </a:prstGeom>
                    <a:noFill/>
                    <a:ln>
                      <a:noFill/>
                    </a:ln>
                  </pic:spPr>
                </pic:pic>
              </a:graphicData>
            </a:graphic>
          </wp:inline>
        </w:drawing>
      </w:r>
    </w:p>
    <w:p w14:paraId="0F51053C" w14:textId="12FB9637" w:rsidR="007F0B3C" w:rsidRDefault="007F0B3C" w:rsidP="007F0B3C">
      <w:pPr>
        <w:pStyle w:val="Lgende"/>
        <w:spacing w:line="360" w:lineRule="auto"/>
        <w:jc w:val="center"/>
        <w:rPr>
          <w:rStyle w:val="shorttext"/>
          <w:rFonts w:ascii="Calibri" w:eastAsia="Times New Roman" w:hAnsi="Calibri" w:cs="Times New Roman"/>
          <w:i w:val="0"/>
          <w:iCs w:val="0"/>
          <w:sz w:val="22"/>
          <w:szCs w:val="20"/>
          <w:lang w:eastAsia="fr-FR"/>
        </w:rPr>
      </w:pPr>
      <w:bookmarkStart w:id="60" w:name="_Ref534634267"/>
      <w:r w:rsidRPr="005E7081">
        <w:rPr>
          <w:rStyle w:val="shorttext"/>
          <w:rFonts w:ascii="Calibri" w:eastAsia="Times New Roman" w:hAnsi="Calibri" w:cs="Times New Roman"/>
          <w:i w:val="0"/>
          <w:iCs w:val="0"/>
          <w:sz w:val="22"/>
          <w:szCs w:val="20"/>
          <w:lang w:eastAsia="fr-FR"/>
        </w:rPr>
        <w:t xml:space="preserve">Figure </w:t>
      </w:r>
      <w:r w:rsidR="007B73B8">
        <w:rPr>
          <w:rStyle w:val="shorttext"/>
          <w:rFonts w:ascii="Calibri" w:eastAsia="Times New Roman" w:hAnsi="Calibri" w:cs="Times New Roman"/>
          <w:i w:val="0"/>
          <w:iCs w:val="0"/>
          <w:sz w:val="22"/>
          <w:szCs w:val="20"/>
          <w:lang w:eastAsia="fr-FR"/>
        </w:rPr>
        <w:fldChar w:fldCharType="begin"/>
      </w:r>
      <w:r w:rsidR="007B73B8">
        <w:rPr>
          <w:rStyle w:val="shorttext"/>
          <w:rFonts w:ascii="Calibri" w:eastAsia="Times New Roman" w:hAnsi="Calibri" w:cs="Times New Roman"/>
          <w:i w:val="0"/>
          <w:iCs w:val="0"/>
          <w:sz w:val="22"/>
          <w:szCs w:val="20"/>
          <w:lang w:eastAsia="fr-FR"/>
        </w:rPr>
        <w:instrText xml:space="preserve"> STYLEREF 2 \s </w:instrText>
      </w:r>
      <w:r w:rsidR="007B73B8">
        <w:rPr>
          <w:rStyle w:val="shorttext"/>
          <w:rFonts w:ascii="Calibri" w:eastAsia="Times New Roman" w:hAnsi="Calibri" w:cs="Times New Roman"/>
          <w:i w:val="0"/>
          <w:iCs w:val="0"/>
          <w:sz w:val="22"/>
          <w:szCs w:val="20"/>
          <w:lang w:eastAsia="fr-FR"/>
        </w:rPr>
        <w:fldChar w:fldCharType="separate"/>
      </w:r>
      <w:r w:rsidR="00D07291">
        <w:rPr>
          <w:rStyle w:val="shorttext"/>
          <w:rFonts w:ascii="Calibri" w:eastAsia="Times New Roman" w:hAnsi="Calibri" w:cs="Times New Roman"/>
          <w:i w:val="0"/>
          <w:iCs w:val="0"/>
          <w:noProof/>
          <w:sz w:val="22"/>
          <w:szCs w:val="20"/>
          <w:lang w:eastAsia="fr-FR"/>
        </w:rPr>
        <w:t>1.3</w:t>
      </w:r>
      <w:r w:rsidR="007B73B8">
        <w:rPr>
          <w:rStyle w:val="shorttext"/>
          <w:rFonts w:ascii="Calibri" w:eastAsia="Times New Roman" w:hAnsi="Calibri" w:cs="Times New Roman"/>
          <w:i w:val="0"/>
          <w:iCs w:val="0"/>
          <w:sz w:val="22"/>
          <w:szCs w:val="20"/>
          <w:lang w:eastAsia="fr-FR"/>
        </w:rPr>
        <w:fldChar w:fldCharType="end"/>
      </w:r>
      <w:r w:rsidR="007B73B8">
        <w:rPr>
          <w:rStyle w:val="shorttext"/>
          <w:rFonts w:ascii="Calibri" w:eastAsia="Times New Roman" w:hAnsi="Calibri" w:cs="Times New Roman"/>
          <w:i w:val="0"/>
          <w:iCs w:val="0"/>
          <w:sz w:val="22"/>
          <w:szCs w:val="20"/>
          <w:lang w:eastAsia="fr-FR"/>
        </w:rPr>
        <w:noBreakHyphen/>
      </w:r>
      <w:r w:rsidR="007B73B8">
        <w:rPr>
          <w:rStyle w:val="shorttext"/>
          <w:rFonts w:ascii="Calibri" w:eastAsia="Times New Roman" w:hAnsi="Calibri" w:cs="Times New Roman"/>
          <w:i w:val="0"/>
          <w:iCs w:val="0"/>
          <w:sz w:val="22"/>
          <w:szCs w:val="20"/>
          <w:lang w:eastAsia="fr-FR"/>
        </w:rPr>
        <w:fldChar w:fldCharType="begin"/>
      </w:r>
      <w:r w:rsidR="007B73B8">
        <w:rPr>
          <w:rStyle w:val="shorttext"/>
          <w:rFonts w:ascii="Calibri" w:eastAsia="Times New Roman" w:hAnsi="Calibri" w:cs="Times New Roman"/>
          <w:i w:val="0"/>
          <w:iCs w:val="0"/>
          <w:sz w:val="22"/>
          <w:szCs w:val="20"/>
          <w:lang w:eastAsia="fr-FR"/>
        </w:rPr>
        <w:instrText xml:space="preserve"> SEQ Figure \* ARABIC \s 2 </w:instrText>
      </w:r>
      <w:r w:rsidR="007B73B8">
        <w:rPr>
          <w:rStyle w:val="shorttext"/>
          <w:rFonts w:ascii="Calibri" w:eastAsia="Times New Roman" w:hAnsi="Calibri" w:cs="Times New Roman"/>
          <w:i w:val="0"/>
          <w:iCs w:val="0"/>
          <w:sz w:val="22"/>
          <w:szCs w:val="20"/>
          <w:lang w:eastAsia="fr-FR"/>
        </w:rPr>
        <w:fldChar w:fldCharType="separate"/>
      </w:r>
      <w:r w:rsidR="00D07291">
        <w:rPr>
          <w:rStyle w:val="shorttext"/>
          <w:rFonts w:ascii="Calibri" w:eastAsia="Times New Roman" w:hAnsi="Calibri" w:cs="Times New Roman"/>
          <w:i w:val="0"/>
          <w:iCs w:val="0"/>
          <w:noProof/>
          <w:sz w:val="22"/>
          <w:szCs w:val="20"/>
          <w:lang w:eastAsia="fr-FR"/>
        </w:rPr>
        <w:t>2</w:t>
      </w:r>
      <w:r w:rsidR="007B73B8">
        <w:rPr>
          <w:rStyle w:val="shorttext"/>
          <w:rFonts w:ascii="Calibri" w:eastAsia="Times New Roman" w:hAnsi="Calibri" w:cs="Times New Roman"/>
          <w:i w:val="0"/>
          <w:iCs w:val="0"/>
          <w:sz w:val="22"/>
          <w:szCs w:val="20"/>
          <w:lang w:eastAsia="fr-FR"/>
        </w:rPr>
        <w:fldChar w:fldCharType="end"/>
      </w:r>
      <w:bookmarkEnd w:id="60"/>
      <w:r>
        <w:rPr>
          <w:rStyle w:val="shorttext"/>
          <w:rFonts w:ascii="Calibri" w:eastAsia="Times New Roman" w:hAnsi="Calibri" w:cs="Times New Roman"/>
          <w:i w:val="0"/>
          <w:iCs w:val="0"/>
          <w:sz w:val="22"/>
          <w:szCs w:val="20"/>
          <w:lang w:eastAsia="fr-FR"/>
        </w:rPr>
        <w:t xml:space="preserve"> : </w:t>
      </w:r>
      <w:r w:rsidRPr="005E7081">
        <w:rPr>
          <w:rStyle w:val="shorttext"/>
          <w:rFonts w:ascii="Calibri" w:eastAsia="Times New Roman" w:hAnsi="Calibri" w:cs="Times New Roman"/>
          <w:i w:val="0"/>
          <w:iCs w:val="0"/>
          <w:sz w:val="22"/>
          <w:szCs w:val="20"/>
          <w:lang w:eastAsia="fr-FR"/>
        </w:rPr>
        <w:t xml:space="preserve">Diagramme du schéma </w:t>
      </w:r>
      <w:r>
        <w:rPr>
          <w:rStyle w:val="shorttext"/>
          <w:rFonts w:ascii="Calibri" w:eastAsia="Times New Roman" w:hAnsi="Calibri" w:cs="Times New Roman"/>
          <w:i w:val="0"/>
          <w:iCs w:val="0"/>
          <w:sz w:val="22"/>
          <w:szCs w:val="20"/>
          <w:lang w:eastAsia="fr-FR"/>
        </w:rPr>
        <w:t>alternant les deux échelles de temps</w:t>
      </w:r>
    </w:p>
    <w:p w14:paraId="58FF2C89" w14:textId="77777777" w:rsidR="00A1690D" w:rsidRPr="00A1690D" w:rsidRDefault="00A1690D" w:rsidP="00A1690D"/>
    <w:p w14:paraId="32428173" w14:textId="103F0A79" w:rsidR="007F0B3C" w:rsidRDefault="007F0B3C" w:rsidP="007F0B3C">
      <w:pPr>
        <w:spacing w:line="360" w:lineRule="auto"/>
        <w:ind w:firstLine="708"/>
      </w:pPr>
      <w:r>
        <w:t>Les auteurs ont utilisé ce modèle pour étudier</w:t>
      </w:r>
      <w:r w:rsidRPr="00A22718">
        <w:t xml:space="preserve"> le cas présenté dans l’article de </w:t>
      </w:r>
      <w:proofErr w:type="spellStart"/>
      <w:r w:rsidRPr="00A22718">
        <w:t>Gomiciaga</w:t>
      </w:r>
      <w:proofErr w:type="spellEnd"/>
      <w:r w:rsidRPr="00A22718">
        <w:t xml:space="preserve"> et Keogh</w:t>
      </w:r>
      <w:r>
        <w:rPr>
          <w:b/>
        </w:rPr>
        <w:t xml:space="preserve"> </w:t>
      </w:r>
      <w:r>
        <w:rPr>
          <w:b/>
        </w:rPr>
        <w:fldChar w:fldCharType="begin"/>
      </w:r>
      <w:r>
        <w:rPr>
          <w:b/>
        </w:rPr>
        <w:instrText xml:space="preserve"> REF _Ref533097470 \r \h </w:instrText>
      </w:r>
      <w:r>
        <w:rPr>
          <w:b/>
        </w:rPr>
      </w:r>
      <w:r>
        <w:rPr>
          <w:b/>
        </w:rPr>
        <w:fldChar w:fldCharType="separate"/>
      </w:r>
      <w:r w:rsidR="00D07291">
        <w:rPr>
          <w:b/>
        </w:rPr>
        <w:t>[25]</w:t>
      </w:r>
      <w:r>
        <w:rPr>
          <w:b/>
        </w:rPr>
        <w:fldChar w:fldCharType="end"/>
      </w:r>
      <w:r w:rsidRPr="00A22718">
        <w:t xml:space="preserve">. </w:t>
      </w:r>
      <w:r>
        <w:t>L</w:t>
      </w:r>
      <w:r w:rsidRPr="00A22718">
        <w:t>e déphasage entre</w:t>
      </w:r>
      <w:r>
        <w:t xml:space="preserve"> le point chaud et le point haut</w:t>
      </w:r>
      <w:r w:rsidRPr="00A22718" w:rsidDel="00AC32E0">
        <w:t xml:space="preserve"> </w:t>
      </w:r>
      <w:r w:rsidRPr="00A22718">
        <w:t>correspond bien à celui</w:t>
      </w:r>
      <w:r>
        <w:t xml:space="preserve"> observé dans </w:t>
      </w:r>
      <w:r>
        <w:lastRenderedPageBreak/>
        <w:t>la réalité.</w:t>
      </w:r>
      <w:r w:rsidRPr="00AC32E0">
        <w:t xml:space="preserve"> </w:t>
      </w:r>
      <w:r w:rsidRPr="00A22718">
        <w:t>En général, ce modèle donne un très bon accord quantitat</w:t>
      </w:r>
      <w:r>
        <w:t xml:space="preserve">if avec les publications pour </w:t>
      </w:r>
      <w:r w:rsidRPr="00A22718">
        <w:t>la distribution non-uniforme de la température. Cependant, l</w:t>
      </w:r>
      <w:r>
        <w:t>a différence de la température</w:t>
      </w:r>
      <w:r w:rsidRPr="00A22718">
        <w:t xml:space="preserve"> est légèrement plus grande que celle issue de</w:t>
      </w:r>
      <w:r>
        <w:t xml:space="preserve"> </w:t>
      </w:r>
      <w:r>
        <w:rPr>
          <w:b/>
        </w:rPr>
        <w:fldChar w:fldCharType="begin"/>
      </w:r>
      <w:r>
        <w:rPr>
          <w:b/>
        </w:rPr>
        <w:instrText xml:space="preserve"> REF _Ref533097470 \r \h </w:instrText>
      </w:r>
      <w:r>
        <w:rPr>
          <w:b/>
        </w:rPr>
      </w:r>
      <w:r>
        <w:rPr>
          <w:b/>
        </w:rPr>
        <w:fldChar w:fldCharType="separate"/>
      </w:r>
      <w:r w:rsidR="00D07291">
        <w:rPr>
          <w:b/>
        </w:rPr>
        <w:t>[25]</w:t>
      </w:r>
      <w:r>
        <w:rPr>
          <w:b/>
        </w:rPr>
        <w:fldChar w:fldCharType="end"/>
      </w:r>
      <w:r w:rsidRPr="00A22718">
        <w:t xml:space="preserve">. </w:t>
      </w:r>
      <w:r>
        <w:t xml:space="preserve">Ceci est dû aux conditions adiabatiques utilisées </w:t>
      </w:r>
      <w:r w:rsidRPr="00A22718">
        <w:t xml:space="preserve">entre le film lubrifiant et le coussinet </w:t>
      </w:r>
      <w:r>
        <w:t>et à</w:t>
      </w:r>
      <w:r w:rsidRPr="00A22718">
        <w:t xml:space="preserve"> la distribution </w:t>
      </w:r>
      <w:r>
        <w:t xml:space="preserve">constante </w:t>
      </w:r>
      <w:r w:rsidRPr="00A22718">
        <w:t xml:space="preserve">de la température dans la direction axiale. </w:t>
      </w:r>
      <w:r>
        <w:t xml:space="preserve">Ces deux limitations sont introduites par les hypothèses simplificatrices utilisées pour l’équation de l’énergie. </w:t>
      </w:r>
    </w:p>
    <w:p w14:paraId="396DF70A" w14:textId="28B3CE3E" w:rsidR="007F0B3C" w:rsidRDefault="007F0B3C" w:rsidP="007F0B3C">
      <w:pPr>
        <w:spacing w:line="360" w:lineRule="auto"/>
        <w:ind w:firstLine="708"/>
      </w:pPr>
      <w:r w:rsidRPr="007F5E26">
        <w:t>En 2014,</w:t>
      </w:r>
      <w:r w:rsidRPr="00A22718">
        <w:t xml:space="preserve"> </w:t>
      </w:r>
      <w:proofErr w:type="spellStart"/>
      <w:r w:rsidRPr="00A22718">
        <w:t>Suh</w:t>
      </w:r>
      <w:proofErr w:type="spellEnd"/>
      <w:r w:rsidRPr="00A22718">
        <w:t xml:space="preserve"> et </w:t>
      </w:r>
      <w:proofErr w:type="spellStart"/>
      <w:r w:rsidRPr="00A22718">
        <w:t>Palazzolo</w:t>
      </w:r>
      <w:proofErr w:type="spellEnd"/>
      <w:r w:rsidRPr="00A22718">
        <w:t xml:space="preserve"> </w:t>
      </w:r>
      <w:r w:rsidRPr="007F5E26">
        <w:rPr>
          <w:b/>
        </w:rPr>
        <w:fldChar w:fldCharType="begin"/>
      </w:r>
      <w:r w:rsidRPr="007F5E26">
        <w:rPr>
          <w:b/>
        </w:rPr>
        <w:instrText xml:space="preserve"> REF _Ref533097655 \r \h  \* MERGEFORMAT </w:instrText>
      </w:r>
      <w:r w:rsidRPr="007F5E26">
        <w:rPr>
          <w:b/>
        </w:rPr>
      </w:r>
      <w:r w:rsidRPr="007F5E26">
        <w:rPr>
          <w:b/>
        </w:rPr>
        <w:fldChar w:fldCharType="separate"/>
      </w:r>
      <w:r w:rsidR="00D07291">
        <w:rPr>
          <w:b/>
        </w:rPr>
        <w:t>[26]</w:t>
      </w:r>
      <w:r w:rsidRPr="007F5E26">
        <w:rPr>
          <w:b/>
        </w:rPr>
        <w:fldChar w:fldCharType="end"/>
      </w:r>
      <w:r w:rsidRPr="00A22718">
        <w:t xml:space="preserve"> </w:t>
      </w:r>
      <w:r>
        <w:t xml:space="preserve">ont publié une version améliorée du modèle précédent. L’équation de l’énergie dans le film </w:t>
      </w:r>
      <w:r w:rsidR="007158B3">
        <w:t>lubrifiant</w:t>
      </w:r>
      <w:r>
        <w:t xml:space="preserve"> est tridimensionnelle 3D tout comme les modèles thermomécaniques du rotor et des patins du palier lubrifié. L’hypothèse d’une paroi adiabatique du coussinet utilisée dans </w:t>
      </w:r>
      <w:r w:rsidRPr="00904279">
        <w:rPr>
          <w:b/>
        </w:rPr>
        <w:fldChar w:fldCharType="begin"/>
      </w:r>
      <w:r w:rsidRPr="00904279">
        <w:rPr>
          <w:b/>
        </w:rPr>
        <w:instrText xml:space="preserve"> REF _Ref533097388 \r \h </w:instrText>
      </w:r>
      <w:r>
        <w:rPr>
          <w:b/>
        </w:rPr>
        <w:instrText xml:space="preserve"> \* MERGEFORMAT </w:instrText>
      </w:r>
      <w:r w:rsidRPr="00904279">
        <w:rPr>
          <w:b/>
        </w:rPr>
      </w:r>
      <w:r w:rsidRPr="00904279">
        <w:rPr>
          <w:b/>
        </w:rPr>
        <w:fldChar w:fldCharType="separate"/>
      </w:r>
      <w:r w:rsidR="00D07291">
        <w:rPr>
          <w:b/>
        </w:rPr>
        <w:t>[24]</w:t>
      </w:r>
      <w:r w:rsidRPr="00904279">
        <w:rPr>
          <w:b/>
        </w:rPr>
        <w:fldChar w:fldCharType="end"/>
      </w:r>
      <w:r>
        <w:rPr>
          <w:b/>
        </w:rPr>
        <w:t xml:space="preserve"> </w:t>
      </w:r>
      <w:r>
        <w:t>a été remplacée par le couplage entre l’équation de l’énergie dans le film mince et l’équation de la chaleur dans le coussinet. Le flux thermique et la température sont supposés continus à l’interface du fluide-structure. Le couplage entre le modèle thermomécanique du rotor et l’équation de la chaleur dans le film mince se fait toujours via le flux thermique moyenné sur une orbite.</w:t>
      </w:r>
      <w:r w:rsidRPr="00856D68">
        <w:t xml:space="preserve"> </w:t>
      </w:r>
      <w:r>
        <w:t xml:space="preserve">Un modèle de balourd </w:t>
      </w:r>
      <w:r w:rsidRPr="00AE7B92">
        <w:t xml:space="preserve">thermique réparti </w:t>
      </w:r>
      <w:r>
        <w:t>le long du rotor</w:t>
      </w:r>
      <w:r w:rsidRPr="00AE7B92">
        <w:t xml:space="preserve"> a été </w:t>
      </w:r>
      <w:r>
        <w:t>introduit</w:t>
      </w:r>
      <w:r w:rsidRPr="00AE7B92">
        <w:t xml:space="preserve"> pour inclure tous les </w:t>
      </w:r>
      <w:r>
        <w:t xml:space="preserve">balourds </w:t>
      </w:r>
      <w:r w:rsidRPr="00AE7B92">
        <w:t xml:space="preserve">nodaux </w:t>
      </w:r>
      <w:r>
        <w:t>et pas seulement celui généré par le</w:t>
      </w:r>
      <w:r w:rsidRPr="00AE7B92">
        <w:t xml:space="preserve"> disque </w:t>
      </w:r>
      <w:r>
        <w:t>en porte-à-faux</w:t>
      </w:r>
      <w:r w:rsidRPr="00AE7B92">
        <w:t>.</w:t>
      </w:r>
    </w:p>
    <w:p w14:paraId="4AAB04BD" w14:textId="532BA5A3" w:rsidR="007F0B3C" w:rsidRDefault="007F0B3C" w:rsidP="007F0B3C">
      <w:pPr>
        <w:spacing w:line="360" w:lineRule="auto"/>
        <w:ind w:firstLine="708"/>
      </w:pPr>
      <w:r w:rsidRPr="00B65ED1">
        <w:t>En 2016,</w:t>
      </w:r>
      <w:r>
        <w:t xml:space="preserve"> Tong et </w:t>
      </w:r>
      <w:proofErr w:type="spellStart"/>
      <w:r>
        <w:t>Palazzolo</w:t>
      </w:r>
      <w:proofErr w:type="spellEnd"/>
      <w:r>
        <w:t xml:space="preserve"> </w:t>
      </w:r>
      <w:r w:rsidR="0071515D" w:rsidRPr="00B86F7B">
        <w:rPr>
          <w:b/>
        </w:rPr>
        <w:fldChar w:fldCharType="begin"/>
      </w:r>
      <w:r w:rsidR="0071515D" w:rsidRPr="00B86F7B">
        <w:rPr>
          <w:b/>
        </w:rPr>
        <w:instrText xml:space="preserve"> REF _Ref534635218 \r \h </w:instrText>
      </w:r>
      <w:r w:rsidR="00B86F7B" w:rsidRPr="00B86F7B">
        <w:rPr>
          <w:b/>
        </w:rPr>
        <w:instrText xml:space="preserve"> \* MERGEFORMAT </w:instrText>
      </w:r>
      <w:r w:rsidR="0071515D" w:rsidRPr="00B86F7B">
        <w:rPr>
          <w:b/>
        </w:rPr>
      </w:r>
      <w:r w:rsidR="0071515D" w:rsidRPr="00B86F7B">
        <w:rPr>
          <w:b/>
        </w:rPr>
        <w:fldChar w:fldCharType="separate"/>
      </w:r>
      <w:r w:rsidR="00D07291">
        <w:rPr>
          <w:b/>
        </w:rPr>
        <w:t>[27]</w:t>
      </w:r>
      <w:r w:rsidR="0071515D" w:rsidRPr="00B86F7B">
        <w:rPr>
          <w:b/>
        </w:rPr>
        <w:fldChar w:fldCharType="end"/>
      </w:r>
      <w:r w:rsidR="0071515D">
        <w:rPr>
          <w:b/>
        </w:rPr>
        <w:t xml:space="preserve"> </w:t>
      </w:r>
      <w:r>
        <w:t xml:space="preserve">ont amélioré le modèle précédent </w:t>
      </w:r>
      <w:r w:rsidRPr="007F5E26">
        <w:rPr>
          <w:b/>
        </w:rPr>
        <w:fldChar w:fldCharType="begin"/>
      </w:r>
      <w:r w:rsidRPr="007F5E26">
        <w:rPr>
          <w:b/>
        </w:rPr>
        <w:instrText xml:space="preserve"> REF _Ref533097655 \r \h  \* MERGEFORMAT </w:instrText>
      </w:r>
      <w:r w:rsidRPr="007F5E26">
        <w:rPr>
          <w:b/>
        </w:rPr>
      </w:r>
      <w:r w:rsidRPr="007F5E26">
        <w:rPr>
          <w:b/>
        </w:rPr>
        <w:fldChar w:fldCharType="separate"/>
      </w:r>
      <w:r w:rsidR="00D07291">
        <w:rPr>
          <w:b/>
        </w:rPr>
        <w:t>[26]</w:t>
      </w:r>
      <w:r w:rsidRPr="007F5E26">
        <w:rPr>
          <w:b/>
        </w:rPr>
        <w:fldChar w:fldCharType="end"/>
      </w:r>
      <w:r>
        <w:t xml:space="preserve"> en utilisant </w:t>
      </w:r>
      <w:r w:rsidR="00E42AF3">
        <w:t>un</w:t>
      </w:r>
      <w:r>
        <w:t xml:space="preserve"> maillage des éléments finis hybride 1D/3D pour le rotor. Ils ont trouvé que l’approche de masse concentrée surestime la différence de la température au rotor.</w:t>
      </w:r>
    </w:p>
    <w:p w14:paraId="71C917D6" w14:textId="1FC67371" w:rsidR="007F0B3C" w:rsidRPr="005F763F" w:rsidRDefault="007F0B3C" w:rsidP="00E42AF3">
      <w:pPr>
        <w:spacing w:line="360" w:lineRule="auto"/>
        <w:ind w:firstLine="708"/>
      </w:pPr>
      <w:r>
        <w:t xml:space="preserve">Une autre amélioration de ce modèle a été apportée par Guo et al. </w:t>
      </w:r>
      <w:r w:rsidRPr="000B512B">
        <w:rPr>
          <w:b/>
        </w:rPr>
        <w:fldChar w:fldCharType="begin"/>
      </w:r>
      <w:r w:rsidRPr="000B512B">
        <w:rPr>
          <w:b/>
        </w:rPr>
        <w:instrText xml:space="preserve"> REF _Ref533097860 \r \h  \* MERGEFORMAT </w:instrText>
      </w:r>
      <w:r w:rsidRPr="000B512B">
        <w:rPr>
          <w:b/>
        </w:rPr>
      </w:r>
      <w:r w:rsidRPr="000B512B">
        <w:rPr>
          <w:b/>
        </w:rPr>
        <w:fldChar w:fldCharType="separate"/>
      </w:r>
      <w:r w:rsidR="00D07291">
        <w:rPr>
          <w:b/>
        </w:rPr>
        <w:t>[28]</w:t>
      </w:r>
      <w:r w:rsidRPr="000B512B">
        <w:rPr>
          <w:b/>
        </w:rPr>
        <w:fldChar w:fldCharType="end"/>
      </w:r>
      <w:r w:rsidRPr="00101C5D">
        <w:t xml:space="preserve"> qui </w:t>
      </w:r>
      <w:r>
        <w:t xml:space="preserve">ont traité le balourd thermique comme un défaut de fibre neutre du rotor directement dans les équations de la dynamique. Les moments introduits par les déformations thermiques de l’axe du rotor sont donc également pris en compte. Cette amélioration permet de traiter d’une manière rigoureuse tous les cas de déformation thermiques de l’axe du rotor, aussi bien pour le cas d’une masse importante entre les paliers que </w:t>
      </w:r>
      <w:r w:rsidR="00E42AF3">
        <w:t>pour une masse en porte-à-faux.</w:t>
      </w:r>
    </w:p>
    <w:p w14:paraId="4AA45F62" w14:textId="220F69E3" w:rsidR="007F0B3C" w:rsidRDefault="007F0B3C" w:rsidP="007F0B3C">
      <w:pPr>
        <w:pStyle w:val="Titre2"/>
        <w:ind w:left="709"/>
      </w:pPr>
      <w:bookmarkStart w:id="61" w:name="_Toc534294734"/>
      <w:bookmarkStart w:id="62" w:name="_Toc535252135"/>
      <w:r>
        <w:t xml:space="preserve">Stratégie de </w:t>
      </w:r>
      <w:r w:rsidR="000948D0">
        <w:t xml:space="preserve">la </w:t>
      </w:r>
      <w:r>
        <w:t>modélisation</w:t>
      </w:r>
      <w:bookmarkEnd w:id="61"/>
      <w:r w:rsidR="00C31B63">
        <w:t> :</w:t>
      </w:r>
      <w:r>
        <w:t xml:space="preserve"> synth</w:t>
      </w:r>
      <w:r w:rsidR="008E3C18">
        <w:t>è</w:t>
      </w:r>
      <w:r>
        <w:t>se</w:t>
      </w:r>
      <w:bookmarkEnd w:id="62"/>
    </w:p>
    <w:p w14:paraId="1EEC0925" w14:textId="77777777" w:rsidR="007F0B3C" w:rsidRPr="007E756F" w:rsidRDefault="007F0B3C" w:rsidP="007F0B3C"/>
    <w:p w14:paraId="6027A269" w14:textId="5D58B2D6" w:rsidR="007F0B3C" w:rsidRDefault="007F0B3C" w:rsidP="007F0B3C">
      <w:pPr>
        <w:spacing w:line="360" w:lineRule="auto"/>
        <w:ind w:firstLine="708"/>
      </w:pPr>
      <w:r>
        <w:t>De manière générale, toutes les méthodes destinées à décrire l’effet de Morton et présentées précédemment sont basées sur trois modèles physiques couplés dans une boucle de rétroaction (</w:t>
      </w:r>
      <w:r w:rsidR="00062791" w:rsidRPr="00062791">
        <w:rPr>
          <w:b/>
        </w:rPr>
        <w:fldChar w:fldCharType="begin"/>
      </w:r>
      <w:r w:rsidR="00062791" w:rsidRPr="00062791">
        <w:rPr>
          <w:b/>
        </w:rPr>
        <w:instrText xml:space="preserve"> REF _Ref534635418 \h  \* MERGEFORMAT </w:instrText>
      </w:r>
      <w:r w:rsidR="00062791" w:rsidRPr="00062791">
        <w:rPr>
          <w:b/>
        </w:rPr>
      </w:r>
      <w:r w:rsidR="00062791" w:rsidRPr="00062791">
        <w:rPr>
          <w:b/>
        </w:rPr>
        <w:fldChar w:fldCharType="separate"/>
      </w:r>
      <w:r w:rsidR="00D07291" w:rsidRPr="00D07291">
        <w:rPr>
          <w:rStyle w:val="shorttext"/>
          <w:b/>
          <w:iCs/>
        </w:rPr>
        <w:t xml:space="preserve">Figure </w:t>
      </w:r>
      <w:r w:rsidR="00D07291" w:rsidRPr="00D07291">
        <w:rPr>
          <w:rStyle w:val="shorttext"/>
          <w:b/>
          <w:iCs/>
          <w:noProof/>
        </w:rPr>
        <w:t>1.4</w:t>
      </w:r>
      <w:r w:rsidR="00D07291" w:rsidRPr="00D07291">
        <w:rPr>
          <w:rStyle w:val="shorttext"/>
          <w:b/>
          <w:iCs/>
          <w:noProof/>
        </w:rPr>
        <w:noBreakHyphen/>
        <w:t>1</w:t>
      </w:r>
      <w:r w:rsidR="00062791" w:rsidRPr="00062791">
        <w:rPr>
          <w:b/>
        </w:rPr>
        <w:fldChar w:fldCharType="end"/>
      </w:r>
      <w:r>
        <w:t xml:space="preserve">) : </w:t>
      </w:r>
    </w:p>
    <w:p w14:paraId="6B8E8B68" w14:textId="02DFC5B8" w:rsidR="007F0B3C" w:rsidRDefault="007F0B3C" w:rsidP="00706BB2">
      <w:pPr>
        <w:pStyle w:val="Paragraphedeliste"/>
        <w:numPr>
          <w:ilvl w:val="0"/>
          <w:numId w:val="30"/>
        </w:numPr>
        <w:spacing w:line="360" w:lineRule="auto"/>
        <w:jc w:val="both"/>
      </w:pPr>
      <w:r>
        <w:t>Le balourd total (mécanique et thermique</w:t>
      </w:r>
      <w:r w:rsidR="00E42AF3">
        <w:t>) entraine</w:t>
      </w:r>
      <w:r>
        <w:t xml:space="preserve"> une précession synchrone du rotor </w:t>
      </w:r>
    </w:p>
    <w:p w14:paraId="5686F8E2" w14:textId="77777777" w:rsidR="007F0B3C" w:rsidRDefault="007F0B3C" w:rsidP="00706BB2">
      <w:pPr>
        <w:pStyle w:val="Paragraphedeliste"/>
        <w:numPr>
          <w:ilvl w:val="0"/>
          <w:numId w:val="30"/>
        </w:numPr>
        <w:spacing w:line="360" w:lineRule="auto"/>
      </w:pPr>
      <w:r>
        <w:t>Le cisaillement du lubrifiant dans le palier induit une température et un flux de chaleur non-uniforme à la surface du rotor</w:t>
      </w:r>
    </w:p>
    <w:p w14:paraId="1306E9B8" w14:textId="77777777" w:rsidR="007F0B3C" w:rsidRDefault="007F0B3C" w:rsidP="00706BB2">
      <w:pPr>
        <w:pStyle w:val="Paragraphedeliste"/>
        <w:numPr>
          <w:ilvl w:val="0"/>
          <w:numId w:val="30"/>
        </w:numPr>
        <w:spacing w:line="360" w:lineRule="auto"/>
      </w:pPr>
      <w:r>
        <w:t xml:space="preserve">La déformation thermique du rotor engendre un balourd thermique qui s’ajoute au balourd mécanique du rotor. </w:t>
      </w:r>
    </w:p>
    <w:p w14:paraId="21A1E67C" w14:textId="77777777" w:rsidR="00404933" w:rsidRDefault="00404933" w:rsidP="00404933">
      <w:pPr>
        <w:spacing w:line="360" w:lineRule="auto"/>
      </w:pPr>
    </w:p>
    <w:p w14:paraId="0B40F5BD" w14:textId="36302914" w:rsidR="007F0B3C" w:rsidRDefault="007F0B3C" w:rsidP="007F0B3C">
      <w:pPr>
        <w:keepNext/>
        <w:spacing w:line="360" w:lineRule="auto"/>
        <w:jc w:val="center"/>
      </w:pPr>
      <w:r>
        <w:rPr>
          <w:rStyle w:val="Marquedecommentaire"/>
        </w:rPr>
        <w:commentReference w:id="63"/>
      </w:r>
      <w:r w:rsidR="002877E5">
        <w:rPr>
          <w:noProof/>
          <w:lang w:eastAsia="zh-CN"/>
        </w:rPr>
        <w:drawing>
          <wp:inline distT="0" distB="0" distL="0" distR="0" wp14:anchorId="5F65A256" wp14:editId="7A9109D0">
            <wp:extent cx="3607200" cy="1782000"/>
            <wp:effectExtent l="0" t="0" r="0" b="0"/>
            <wp:docPr id="306" name="Imag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607200" cy="1782000"/>
                    </a:xfrm>
                    <a:prstGeom prst="rect">
                      <a:avLst/>
                    </a:prstGeom>
                    <a:noFill/>
                  </pic:spPr>
                </pic:pic>
              </a:graphicData>
            </a:graphic>
          </wp:inline>
        </w:drawing>
      </w:r>
    </w:p>
    <w:p w14:paraId="5620087C" w14:textId="05B0F57A" w:rsidR="007F0B3C" w:rsidRPr="00186652" w:rsidRDefault="007F0B3C" w:rsidP="00D5495A">
      <w:pPr>
        <w:pStyle w:val="Lgende"/>
        <w:spacing w:after="120" w:line="360" w:lineRule="auto"/>
        <w:jc w:val="center"/>
        <w:rPr>
          <w:rStyle w:val="shorttext"/>
          <w:rFonts w:ascii="Calibri" w:eastAsia="Times New Roman" w:hAnsi="Calibri" w:cs="Times New Roman"/>
          <w:i w:val="0"/>
          <w:iCs w:val="0"/>
          <w:sz w:val="22"/>
          <w:szCs w:val="20"/>
          <w:lang w:eastAsia="fr-FR"/>
        </w:rPr>
      </w:pPr>
      <w:bookmarkStart w:id="64" w:name="_Ref534635418"/>
      <w:r w:rsidRPr="00186652">
        <w:rPr>
          <w:rStyle w:val="shorttext"/>
          <w:rFonts w:ascii="Calibri" w:eastAsia="Times New Roman" w:hAnsi="Calibri" w:cs="Times New Roman"/>
          <w:i w:val="0"/>
          <w:iCs w:val="0"/>
          <w:sz w:val="22"/>
          <w:szCs w:val="20"/>
          <w:lang w:eastAsia="fr-FR"/>
        </w:rPr>
        <w:t xml:space="preserve">Figure </w:t>
      </w:r>
      <w:r w:rsidR="007B73B8">
        <w:rPr>
          <w:rStyle w:val="shorttext"/>
          <w:rFonts w:ascii="Calibri" w:eastAsia="Times New Roman" w:hAnsi="Calibri" w:cs="Times New Roman"/>
          <w:i w:val="0"/>
          <w:iCs w:val="0"/>
          <w:sz w:val="22"/>
          <w:szCs w:val="20"/>
          <w:lang w:eastAsia="fr-FR"/>
        </w:rPr>
        <w:fldChar w:fldCharType="begin"/>
      </w:r>
      <w:r w:rsidR="007B73B8">
        <w:rPr>
          <w:rStyle w:val="shorttext"/>
          <w:rFonts w:ascii="Calibri" w:eastAsia="Times New Roman" w:hAnsi="Calibri" w:cs="Times New Roman"/>
          <w:i w:val="0"/>
          <w:iCs w:val="0"/>
          <w:sz w:val="22"/>
          <w:szCs w:val="20"/>
          <w:lang w:eastAsia="fr-FR"/>
        </w:rPr>
        <w:instrText xml:space="preserve"> STYLEREF 2 \s </w:instrText>
      </w:r>
      <w:r w:rsidR="007B73B8">
        <w:rPr>
          <w:rStyle w:val="shorttext"/>
          <w:rFonts w:ascii="Calibri" w:eastAsia="Times New Roman" w:hAnsi="Calibri" w:cs="Times New Roman"/>
          <w:i w:val="0"/>
          <w:iCs w:val="0"/>
          <w:sz w:val="22"/>
          <w:szCs w:val="20"/>
          <w:lang w:eastAsia="fr-FR"/>
        </w:rPr>
        <w:fldChar w:fldCharType="separate"/>
      </w:r>
      <w:r w:rsidR="00D07291">
        <w:rPr>
          <w:rStyle w:val="shorttext"/>
          <w:rFonts w:ascii="Calibri" w:eastAsia="Times New Roman" w:hAnsi="Calibri" w:cs="Times New Roman"/>
          <w:i w:val="0"/>
          <w:iCs w:val="0"/>
          <w:noProof/>
          <w:sz w:val="22"/>
          <w:szCs w:val="20"/>
          <w:lang w:eastAsia="fr-FR"/>
        </w:rPr>
        <w:t>1.4</w:t>
      </w:r>
      <w:r w:rsidR="007B73B8">
        <w:rPr>
          <w:rStyle w:val="shorttext"/>
          <w:rFonts w:ascii="Calibri" w:eastAsia="Times New Roman" w:hAnsi="Calibri" w:cs="Times New Roman"/>
          <w:i w:val="0"/>
          <w:iCs w:val="0"/>
          <w:sz w:val="22"/>
          <w:szCs w:val="20"/>
          <w:lang w:eastAsia="fr-FR"/>
        </w:rPr>
        <w:fldChar w:fldCharType="end"/>
      </w:r>
      <w:r w:rsidR="007B73B8">
        <w:rPr>
          <w:rStyle w:val="shorttext"/>
          <w:rFonts w:ascii="Calibri" w:eastAsia="Times New Roman" w:hAnsi="Calibri" w:cs="Times New Roman"/>
          <w:i w:val="0"/>
          <w:iCs w:val="0"/>
          <w:sz w:val="22"/>
          <w:szCs w:val="20"/>
          <w:lang w:eastAsia="fr-FR"/>
        </w:rPr>
        <w:noBreakHyphen/>
      </w:r>
      <w:r w:rsidR="007B73B8">
        <w:rPr>
          <w:rStyle w:val="shorttext"/>
          <w:rFonts w:ascii="Calibri" w:eastAsia="Times New Roman" w:hAnsi="Calibri" w:cs="Times New Roman"/>
          <w:i w:val="0"/>
          <w:iCs w:val="0"/>
          <w:sz w:val="22"/>
          <w:szCs w:val="20"/>
          <w:lang w:eastAsia="fr-FR"/>
        </w:rPr>
        <w:fldChar w:fldCharType="begin"/>
      </w:r>
      <w:r w:rsidR="007B73B8">
        <w:rPr>
          <w:rStyle w:val="shorttext"/>
          <w:rFonts w:ascii="Calibri" w:eastAsia="Times New Roman" w:hAnsi="Calibri" w:cs="Times New Roman"/>
          <w:i w:val="0"/>
          <w:iCs w:val="0"/>
          <w:sz w:val="22"/>
          <w:szCs w:val="20"/>
          <w:lang w:eastAsia="fr-FR"/>
        </w:rPr>
        <w:instrText xml:space="preserve"> SEQ Figure \* ARABIC \s 2 </w:instrText>
      </w:r>
      <w:r w:rsidR="007B73B8">
        <w:rPr>
          <w:rStyle w:val="shorttext"/>
          <w:rFonts w:ascii="Calibri" w:eastAsia="Times New Roman" w:hAnsi="Calibri" w:cs="Times New Roman"/>
          <w:i w:val="0"/>
          <w:iCs w:val="0"/>
          <w:sz w:val="22"/>
          <w:szCs w:val="20"/>
          <w:lang w:eastAsia="fr-FR"/>
        </w:rPr>
        <w:fldChar w:fldCharType="separate"/>
      </w:r>
      <w:r w:rsidR="00D07291">
        <w:rPr>
          <w:rStyle w:val="shorttext"/>
          <w:rFonts w:ascii="Calibri" w:eastAsia="Times New Roman" w:hAnsi="Calibri" w:cs="Times New Roman"/>
          <w:i w:val="0"/>
          <w:iCs w:val="0"/>
          <w:noProof/>
          <w:sz w:val="22"/>
          <w:szCs w:val="20"/>
          <w:lang w:eastAsia="fr-FR"/>
        </w:rPr>
        <w:t>1</w:t>
      </w:r>
      <w:r w:rsidR="007B73B8">
        <w:rPr>
          <w:rStyle w:val="shorttext"/>
          <w:rFonts w:ascii="Calibri" w:eastAsia="Times New Roman" w:hAnsi="Calibri" w:cs="Times New Roman"/>
          <w:i w:val="0"/>
          <w:iCs w:val="0"/>
          <w:sz w:val="22"/>
          <w:szCs w:val="20"/>
          <w:lang w:eastAsia="fr-FR"/>
        </w:rPr>
        <w:fldChar w:fldCharType="end"/>
      </w:r>
      <w:bookmarkEnd w:id="64"/>
      <w:r w:rsidR="00D5495A">
        <w:rPr>
          <w:rStyle w:val="shorttext"/>
          <w:rFonts w:ascii="Calibri" w:eastAsia="Times New Roman" w:hAnsi="Calibri" w:cs="Times New Roman"/>
          <w:i w:val="0"/>
          <w:iCs w:val="0"/>
          <w:sz w:val="22"/>
          <w:szCs w:val="20"/>
          <w:lang w:eastAsia="fr-FR"/>
        </w:rPr>
        <w:t> : Stratégie de la modélisation numérique</w:t>
      </w:r>
      <w:r w:rsidRPr="00186652">
        <w:rPr>
          <w:rStyle w:val="shorttext"/>
          <w:rFonts w:ascii="Calibri" w:eastAsia="Times New Roman" w:hAnsi="Calibri" w:cs="Times New Roman"/>
          <w:i w:val="0"/>
          <w:iCs w:val="0"/>
          <w:sz w:val="22"/>
          <w:szCs w:val="20"/>
          <w:lang w:eastAsia="fr-FR"/>
        </w:rPr>
        <w:t xml:space="preserve"> de l’effet Morton </w:t>
      </w:r>
    </w:p>
    <w:p w14:paraId="035B6E67" w14:textId="77777777" w:rsidR="00404933" w:rsidRDefault="00404933" w:rsidP="007F0B3C">
      <w:pPr>
        <w:spacing w:line="360" w:lineRule="auto"/>
        <w:ind w:firstLine="708"/>
      </w:pPr>
    </w:p>
    <w:p w14:paraId="25F25910" w14:textId="483C0FAA" w:rsidR="007F0B3C" w:rsidRDefault="007F0B3C" w:rsidP="007F0B3C">
      <w:pPr>
        <w:spacing w:line="360" w:lineRule="auto"/>
        <w:ind w:firstLine="708"/>
      </w:pPr>
      <w:r>
        <w:t xml:space="preserve">Ces trois modèles physiques pourraient être représentés par </w:t>
      </w:r>
      <w:r w:rsidR="000F715D">
        <w:t>les fonctions</w:t>
      </w:r>
      <w:r>
        <w:t xml:space="preserve"> de transfert ou coefficients d’influence </w:t>
      </w:r>
      <m:oMath>
        <m:r>
          <m:rPr>
            <m:sty m:val="bi"/>
          </m:rPr>
          <w:rPr>
            <w:rFonts w:ascii="Cambria Math" w:hAnsi="Cambria Math"/>
          </w:rPr>
          <m:t>A,B,C</m:t>
        </m:r>
      </m:oMath>
      <w:r>
        <w:t xml:space="preserve"> comme propo</w:t>
      </w:r>
      <w:proofErr w:type="spellStart"/>
      <w:r w:rsidR="00024FA1">
        <w:t>sé</w:t>
      </w:r>
      <w:proofErr w:type="spellEnd"/>
      <w:r w:rsidR="00024FA1">
        <w:t xml:space="preserve"> respectivement par de </w:t>
      </w:r>
      <w:proofErr w:type="spellStart"/>
      <w:r w:rsidR="00024FA1">
        <w:t>Jongh</w:t>
      </w:r>
      <w:proofErr w:type="spellEnd"/>
      <w:r w:rsidR="00024FA1">
        <w:t xml:space="preserve"> </w:t>
      </w:r>
      <w:r w:rsidR="00024FA1" w:rsidRPr="00024FA1">
        <w:rPr>
          <w:b/>
        </w:rPr>
        <w:fldChar w:fldCharType="begin"/>
      </w:r>
      <w:r w:rsidR="00024FA1" w:rsidRPr="00024FA1">
        <w:rPr>
          <w:b/>
        </w:rPr>
        <w:instrText xml:space="preserve"> REF _Ref534635419 \r \h </w:instrText>
      </w:r>
      <w:r w:rsidR="00024FA1">
        <w:rPr>
          <w:b/>
        </w:rPr>
        <w:instrText xml:space="preserve"> \* MERGEFORMAT </w:instrText>
      </w:r>
      <w:r w:rsidR="00024FA1" w:rsidRPr="00024FA1">
        <w:rPr>
          <w:b/>
        </w:rPr>
      </w:r>
      <w:r w:rsidR="00024FA1" w:rsidRPr="00024FA1">
        <w:rPr>
          <w:b/>
        </w:rPr>
        <w:fldChar w:fldCharType="separate"/>
      </w:r>
      <w:r w:rsidR="00D07291">
        <w:rPr>
          <w:b/>
        </w:rPr>
        <w:t>[21]</w:t>
      </w:r>
      <w:r w:rsidR="00024FA1" w:rsidRPr="00024FA1">
        <w:rPr>
          <w:b/>
        </w:rPr>
        <w:fldChar w:fldCharType="end"/>
      </w:r>
      <w:r>
        <w:t xml:space="preserve"> ou par Lorenz et Murphy </w:t>
      </w:r>
      <w:r w:rsidRPr="00D03177">
        <w:rPr>
          <w:b/>
        </w:rPr>
        <w:fldChar w:fldCharType="begin"/>
      </w:r>
      <w:r w:rsidRPr="00D03177">
        <w:rPr>
          <w:b/>
        </w:rPr>
        <w:instrText xml:space="preserve"> REF _Ref533096184 \r \h </w:instrText>
      </w:r>
      <w:r>
        <w:rPr>
          <w:b/>
        </w:rPr>
        <w:instrText xml:space="preserve"> \* MERGEFORMAT </w:instrText>
      </w:r>
      <w:r w:rsidRPr="00D03177">
        <w:rPr>
          <w:b/>
        </w:rPr>
      </w:r>
      <w:r w:rsidRPr="00D03177">
        <w:rPr>
          <w:b/>
        </w:rPr>
        <w:fldChar w:fldCharType="separate"/>
      </w:r>
      <w:r w:rsidR="00D07291">
        <w:rPr>
          <w:b/>
        </w:rPr>
        <w:t>[18]</w:t>
      </w:r>
      <w:r w:rsidRPr="00D03177">
        <w:rPr>
          <w:b/>
        </w:rPr>
        <w:fldChar w:fldCharType="end"/>
      </w:r>
      <w:r>
        <w:t xml:space="preserve"> pour analyser la stabilité de la vibration synchrone. D’autre part, ces trois modèles pourraient être </w:t>
      </w:r>
      <w:r w:rsidR="000F715D">
        <w:t>couplés</w:t>
      </w:r>
      <w:r>
        <w:t xml:space="preserve"> dans une stratégie de simulation numérique transitoire comme proposé par </w:t>
      </w:r>
      <w:proofErr w:type="spellStart"/>
      <w:r>
        <w:t>Suh</w:t>
      </w:r>
      <w:proofErr w:type="spellEnd"/>
      <w:r>
        <w:t xml:space="preserve"> et </w:t>
      </w:r>
      <w:proofErr w:type="spellStart"/>
      <w:r>
        <w:t>Palazzolo</w:t>
      </w:r>
      <w:proofErr w:type="spellEnd"/>
      <w:r>
        <w:t xml:space="preserve"> </w:t>
      </w:r>
      <w:r w:rsidRPr="00D03177">
        <w:rPr>
          <w:b/>
        </w:rPr>
        <w:fldChar w:fldCharType="begin"/>
      </w:r>
      <w:r w:rsidRPr="00D03177">
        <w:rPr>
          <w:b/>
        </w:rPr>
        <w:instrText xml:space="preserve"> REF _Ref533097655 \r \h </w:instrText>
      </w:r>
      <w:r>
        <w:rPr>
          <w:b/>
        </w:rPr>
        <w:instrText xml:space="preserve"> \* MERGEFORMAT </w:instrText>
      </w:r>
      <w:r w:rsidRPr="00D03177">
        <w:rPr>
          <w:b/>
        </w:rPr>
      </w:r>
      <w:r w:rsidRPr="00D03177">
        <w:rPr>
          <w:b/>
        </w:rPr>
        <w:fldChar w:fldCharType="separate"/>
      </w:r>
      <w:r w:rsidR="00D07291">
        <w:rPr>
          <w:b/>
        </w:rPr>
        <w:t>[26]</w:t>
      </w:r>
      <w:r w:rsidRPr="00D03177">
        <w:rPr>
          <w:b/>
        </w:rPr>
        <w:fldChar w:fldCharType="end"/>
      </w:r>
      <w:r>
        <w:t>.</w:t>
      </w:r>
    </w:p>
    <w:p w14:paraId="5D4F7063" w14:textId="77777777" w:rsidR="007F0B3C" w:rsidRDefault="007F0B3C" w:rsidP="007F0B3C">
      <w:pPr>
        <w:spacing w:line="360" w:lineRule="auto"/>
        <w:ind w:firstLine="708"/>
      </w:pPr>
      <w:r>
        <w:t xml:space="preserve">Une synthèse des méthodes numériques utilisées pour ces trois modèles </w:t>
      </w:r>
      <m:oMath>
        <m:r>
          <w:rPr>
            <w:rFonts w:ascii="Cambria Math" w:hAnsi="Cambria Math"/>
          </w:rPr>
          <m:t xml:space="preserve"> </m:t>
        </m:r>
        <m:r>
          <m:rPr>
            <m:sty m:val="bi"/>
          </m:rPr>
          <w:rPr>
            <w:rFonts w:ascii="Cambria Math" w:hAnsi="Cambria Math"/>
          </w:rPr>
          <m:t>A,B,C</m:t>
        </m:r>
      </m:oMath>
      <w:r>
        <w:t xml:space="preserve"> et leur couplage est présentée par la suite.</w:t>
      </w:r>
    </w:p>
    <w:p w14:paraId="4B975AEF" w14:textId="77777777" w:rsidR="007F0B3C" w:rsidRDefault="007F0B3C" w:rsidP="00706BB2">
      <w:pPr>
        <w:pStyle w:val="Paragraphedeliste"/>
        <w:numPr>
          <w:ilvl w:val="0"/>
          <w:numId w:val="5"/>
        </w:numPr>
        <w:spacing w:line="360" w:lineRule="auto"/>
      </w:pPr>
      <w:r>
        <w:t xml:space="preserve">Calcul de </w:t>
      </w:r>
      <m:oMath>
        <m:r>
          <m:rPr>
            <m:sty m:val="bi"/>
          </m:rPr>
          <w:rPr>
            <w:rFonts w:ascii="Cambria Math" w:hAnsi="Cambria Math"/>
          </w:rPr>
          <m:t>A</m:t>
        </m:r>
      </m:oMath>
    </w:p>
    <w:p w14:paraId="08885BEB" w14:textId="66ED5524" w:rsidR="007F0B3C" w:rsidRDefault="007F0B3C" w:rsidP="007F0B3C">
      <w:pPr>
        <w:spacing w:line="360" w:lineRule="auto"/>
        <w:ind w:firstLine="708"/>
      </w:pPr>
      <w:r>
        <w:t xml:space="preserve">Un calcul de réponse au balourd est nécessaire pour </w:t>
      </w:r>
      <w:r w:rsidR="000F715D">
        <w:t>déterminer</w:t>
      </w:r>
      <m:oMath>
        <m:r>
          <w:rPr>
            <w:rFonts w:ascii="Cambria Math" w:hAnsi="Cambria Math"/>
          </w:rPr>
          <m:t xml:space="preserve"> </m:t>
        </m:r>
        <m:r>
          <m:rPr>
            <m:sty m:val="bi"/>
          </m:rPr>
          <w:rPr>
            <w:rFonts w:ascii="Cambria Math" w:hAnsi="Cambria Math"/>
          </w:rPr>
          <m:t>A</m:t>
        </m:r>
      </m:oMath>
      <w:r>
        <w:t>. Ceci suppose la résolution des équations de mouvement de rotor, par exemple (</w:t>
      </w:r>
      <w:r w:rsidR="00BE16E5" w:rsidRPr="00BE16E5">
        <w:rPr>
          <w:b/>
        </w:rPr>
        <w:fldChar w:fldCharType="begin"/>
      </w:r>
      <w:r w:rsidR="00BE16E5" w:rsidRPr="00BE16E5">
        <w:rPr>
          <w:b/>
        </w:rPr>
        <w:instrText xml:space="preserve"> REF _Ref534635639 \r \h  \* MERGEFORMAT </w:instrText>
      </w:r>
      <w:r w:rsidR="00BE16E5" w:rsidRPr="00BE16E5">
        <w:rPr>
          <w:b/>
        </w:rPr>
      </w:r>
      <w:r w:rsidR="00BE16E5" w:rsidRPr="00BE16E5">
        <w:rPr>
          <w:b/>
        </w:rPr>
        <w:fldChar w:fldCharType="separate"/>
      </w:r>
      <w:proofErr w:type="spellStart"/>
      <w:r w:rsidR="00D07291">
        <w:rPr>
          <w:b/>
        </w:rPr>
        <w:t>Eq</w:t>
      </w:r>
      <w:proofErr w:type="spellEnd"/>
      <w:r w:rsidR="00D07291">
        <w:rPr>
          <w:b/>
        </w:rPr>
        <w:t>. 1.4</w:t>
      </w:r>
      <w:r w:rsidR="00BE16E5" w:rsidRPr="00BE16E5">
        <w:rPr>
          <w:b/>
        </w:rPr>
        <w:fldChar w:fldCharType="end"/>
      </w:r>
      <w:r>
        <w:t>). La solution est l’orbite de la vibration synchrone.</w:t>
      </w:r>
      <w:r w:rsidRPr="00D14AE1">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14"/>
        <w:gridCol w:w="1092"/>
      </w:tblGrid>
      <w:tr w:rsidR="007F0B3C" w:rsidRPr="005708CD" w14:paraId="0CEAD1AC" w14:textId="77777777" w:rsidTr="009C68C7">
        <w:trPr>
          <w:trHeight w:val="635"/>
          <w:jc w:val="center"/>
        </w:trPr>
        <w:tc>
          <w:tcPr>
            <w:tcW w:w="7214" w:type="dxa"/>
            <w:vAlign w:val="center"/>
          </w:tcPr>
          <w:p w14:paraId="5B64AD71" w14:textId="77777777" w:rsidR="007F0B3C" w:rsidRPr="007C7D68" w:rsidRDefault="007F0B3C" w:rsidP="009C68C7">
            <w:pPr>
              <w:spacing w:before="120" w:after="120" w:line="360" w:lineRule="auto"/>
              <w:jc w:val="center"/>
              <w:rPr>
                <w:rFonts w:eastAsia="SimSun"/>
                <w:i/>
              </w:rPr>
            </w:pPr>
            <m:oMathPara>
              <m:oMath>
                <m:r>
                  <m:rPr>
                    <m:sty m:val="bi"/>
                  </m:rPr>
                  <w:rPr>
                    <w:rFonts w:ascii="Cambria Math" w:hAnsi="Cambria Math"/>
                  </w:rPr>
                  <m:t>M</m:t>
                </m:r>
                <m:acc>
                  <m:accPr>
                    <m:chr m:val="̈"/>
                    <m:ctrlPr>
                      <w:rPr>
                        <w:rFonts w:ascii="Cambria Math" w:hAnsi="Cambria Math"/>
                        <w:b/>
                        <w:i/>
                      </w:rPr>
                    </m:ctrlPr>
                  </m:accPr>
                  <m:e>
                    <m:r>
                      <m:rPr>
                        <m:sty m:val="bi"/>
                      </m:rPr>
                      <w:rPr>
                        <w:rFonts w:ascii="Cambria Math" w:hAnsi="Cambria Math"/>
                      </w:rPr>
                      <m:t>q</m:t>
                    </m:r>
                  </m:e>
                </m:acc>
                <m:r>
                  <w:rPr>
                    <w:rFonts w:ascii="Cambria Math" w:hAnsi="Cambria Math"/>
                  </w:rPr>
                  <m:t>+</m:t>
                </m:r>
                <m:d>
                  <m:dPr>
                    <m:begChr m:val="["/>
                    <m:endChr m:val="]"/>
                    <m:ctrlPr>
                      <w:rPr>
                        <w:rFonts w:ascii="Cambria Math" w:hAnsi="Cambria Math"/>
                        <w:i/>
                      </w:rPr>
                    </m:ctrlPr>
                  </m:dPr>
                  <m:e>
                    <m:r>
                      <m:rPr>
                        <m:sty m:val="bi"/>
                      </m:rPr>
                      <w:rPr>
                        <w:rFonts w:ascii="Cambria Math" w:hAnsi="Cambria Math"/>
                      </w:rPr>
                      <m:t>C</m:t>
                    </m:r>
                    <m:r>
                      <w:rPr>
                        <w:rFonts w:ascii="Cambria Math" w:hAnsi="Cambria Math"/>
                      </w:rPr>
                      <m:t>+</m:t>
                    </m:r>
                    <m:r>
                      <m:rPr>
                        <m:sty m:val="bi"/>
                      </m:rPr>
                      <w:rPr>
                        <w:rFonts w:ascii="Cambria Math" w:hAnsi="Cambria Math"/>
                      </w:rPr>
                      <m:t>G</m:t>
                    </m:r>
                    <m:d>
                      <m:dPr>
                        <m:ctrlPr>
                          <w:rPr>
                            <w:rFonts w:ascii="Cambria Math" w:hAnsi="Cambria Math"/>
                            <w:b/>
                            <w:i/>
                          </w:rPr>
                        </m:ctrlPr>
                      </m:dPr>
                      <m:e>
                        <m:r>
                          <m:rPr>
                            <m:sty m:val="p"/>
                          </m:rPr>
                          <w:rPr>
                            <w:rFonts w:ascii="Cambria Math" w:hAnsi="Cambria Math"/>
                          </w:rPr>
                          <m:t>Ω</m:t>
                        </m:r>
                      </m:e>
                    </m:d>
                  </m:e>
                </m:d>
                <m:acc>
                  <m:accPr>
                    <m:chr m:val="̇"/>
                    <m:ctrlPr>
                      <w:rPr>
                        <w:rFonts w:ascii="Cambria Math" w:hAnsi="Cambria Math"/>
                        <w:b/>
                        <w:i/>
                      </w:rPr>
                    </m:ctrlPr>
                  </m:accPr>
                  <m:e>
                    <m:r>
                      <m:rPr>
                        <m:sty m:val="bi"/>
                      </m:rPr>
                      <w:rPr>
                        <w:rFonts w:ascii="Cambria Math" w:hAnsi="Cambria Math"/>
                      </w:rPr>
                      <m:t>q</m:t>
                    </m:r>
                  </m:e>
                </m:acc>
                <m:r>
                  <w:rPr>
                    <w:rFonts w:ascii="Cambria Math" w:hAnsi="Cambria Math"/>
                  </w:rPr>
                  <m:t>+</m:t>
                </m:r>
                <m:r>
                  <m:rPr>
                    <m:sty m:val="bi"/>
                  </m:rPr>
                  <w:rPr>
                    <w:rFonts w:ascii="Cambria Math" w:hAnsi="Cambria Math"/>
                  </w:rPr>
                  <m:t>Kq=</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d>
                  <m:dPr>
                    <m:ctrlPr>
                      <w:rPr>
                        <w:rFonts w:ascii="Cambria Math" w:hAnsi="Cambria Math"/>
                        <w:b/>
                        <w:i/>
                      </w:rPr>
                    </m:ctrlPr>
                  </m:dPr>
                  <m:e>
                    <m:r>
                      <m:rPr>
                        <m:sty m:val="bi"/>
                      </m:rPr>
                      <w:rPr>
                        <w:rFonts w:ascii="Cambria Math" w:hAnsi="Cambria Math"/>
                      </w:rPr>
                      <m:t>q,</m:t>
                    </m:r>
                    <m:acc>
                      <m:accPr>
                        <m:chr m:val="̇"/>
                        <m:ctrlPr>
                          <w:rPr>
                            <w:rFonts w:ascii="Cambria Math" w:hAnsi="Cambria Math"/>
                            <w:b/>
                            <w:i/>
                          </w:rPr>
                        </m:ctrlPr>
                      </m:accPr>
                      <m:e>
                        <m:r>
                          <m:rPr>
                            <m:sty m:val="bi"/>
                          </m:rPr>
                          <w:rPr>
                            <w:rFonts w:ascii="Cambria Math" w:hAnsi="Cambria Math"/>
                          </w:rPr>
                          <m:t>q</m:t>
                        </m:r>
                      </m:e>
                    </m:acc>
                  </m:e>
                </m:d>
              </m:oMath>
            </m:oMathPara>
          </w:p>
        </w:tc>
        <w:tc>
          <w:tcPr>
            <w:tcW w:w="1092" w:type="dxa"/>
            <w:vAlign w:val="center"/>
          </w:tcPr>
          <w:p w14:paraId="405EB8F8" w14:textId="77777777" w:rsidR="007F0B3C" w:rsidRPr="005708CD" w:rsidRDefault="007F0B3C" w:rsidP="00706BB2">
            <w:pPr>
              <w:pStyle w:val="Lgende"/>
              <w:keepNext/>
              <w:numPr>
                <w:ilvl w:val="1"/>
                <w:numId w:val="12"/>
              </w:numPr>
              <w:spacing w:before="120" w:after="120" w:line="360" w:lineRule="auto"/>
              <w:jc w:val="both"/>
              <w:rPr>
                <w:rFonts w:ascii="Times New Roman" w:eastAsia="Times New Roman" w:hAnsi="Times New Roman"/>
                <w:b/>
                <w:iCs w:val="0"/>
                <w:color w:val="auto"/>
                <w:sz w:val="22"/>
                <w:szCs w:val="22"/>
                <w:lang w:eastAsia="fr-FR"/>
              </w:rPr>
            </w:pPr>
            <w:bookmarkStart w:id="65" w:name="_Ref534635639"/>
            <w:r>
              <w:rPr>
                <w:rFonts w:ascii="Times New Roman" w:eastAsia="Times New Roman" w:hAnsi="Times New Roman"/>
                <w:b/>
                <w:iCs w:val="0"/>
                <w:color w:val="auto"/>
                <w:sz w:val="22"/>
                <w:szCs w:val="22"/>
                <w:lang w:eastAsia="fr-FR"/>
              </w:rPr>
              <w:t xml:space="preserve"> </w:t>
            </w:r>
            <w:bookmarkEnd w:id="65"/>
          </w:p>
        </w:tc>
      </w:tr>
    </w:tbl>
    <w:p w14:paraId="277A6337" w14:textId="15F4DE88" w:rsidR="007F0B3C" w:rsidRDefault="007F0B3C" w:rsidP="000D507C">
      <w:pPr>
        <w:spacing w:before="120" w:line="360" w:lineRule="auto"/>
        <w:ind w:firstLine="709"/>
      </w:pPr>
      <w:r>
        <w:t xml:space="preserve">La différence principale pour calculer </w:t>
      </w:r>
      <m:oMath>
        <m:r>
          <m:rPr>
            <m:sty m:val="bi"/>
          </m:rPr>
          <w:rPr>
            <w:rFonts w:ascii="Cambria Math" w:hAnsi="Cambria Math"/>
          </w:rPr>
          <m:t>A</m:t>
        </m:r>
      </m:oMath>
      <w:r>
        <w:t xml:space="preserve"> entre tous les modèles se trouve dans la modélisation des efforts du palier hydrodynamique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oMath>
      <w:r>
        <w:t xml:space="preserve">. La plupart des études telles que </w:t>
      </w:r>
      <w:proofErr w:type="spellStart"/>
      <w:r w:rsidRPr="008C04D6">
        <w:rPr>
          <w:rFonts w:asciiTheme="minorHAnsi" w:hAnsiTheme="minorHAnsi"/>
        </w:rPr>
        <w:t>Gomiciaga</w:t>
      </w:r>
      <w:proofErr w:type="spellEnd"/>
      <w:r>
        <w:t xml:space="preserve"> </w:t>
      </w:r>
      <w:r w:rsidRPr="008C04D6">
        <w:rPr>
          <w:b/>
        </w:rPr>
        <w:fldChar w:fldCharType="begin"/>
      </w:r>
      <w:r w:rsidRPr="008C04D6">
        <w:rPr>
          <w:b/>
        </w:rPr>
        <w:instrText xml:space="preserve"> REF _Ref533097470 \r \h </w:instrText>
      </w:r>
      <w:r>
        <w:rPr>
          <w:b/>
        </w:rPr>
        <w:instrText xml:space="preserve"> \* MERGEFORMAT </w:instrText>
      </w:r>
      <w:r w:rsidRPr="008C04D6">
        <w:rPr>
          <w:b/>
        </w:rPr>
      </w:r>
      <w:r w:rsidRPr="008C04D6">
        <w:rPr>
          <w:b/>
        </w:rPr>
        <w:fldChar w:fldCharType="separate"/>
      </w:r>
      <w:r w:rsidR="00D07291">
        <w:rPr>
          <w:b/>
        </w:rPr>
        <w:t>[25]</w:t>
      </w:r>
      <w:r w:rsidRPr="008C04D6">
        <w:rPr>
          <w:b/>
        </w:rPr>
        <w:fldChar w:fldCharType="end"/>
      </w:r>
      <w:r>
        <w:t xml:space="preserve">, Kirk </w:t>
      </w:r>
      <w:r w:rsidRPr="008C04D6">
        <w:rPr>
          <w:b/>
        </w:rPr>
        <w:fldChar w:fldCharType="begin"/>
      </w:r>
      <w:r w:rsidRPr="008C04D6">
        <w:rPr>
          <w:b/>
        </w:rPr>
        <w:instrText xml:space="preserve"> REF _Ref533096804 \r \h </w:instrText>
      </w:r>
      <w:r>
        <w:rPr>
          <w:b/>
        </w:rPr>
        <w:instrText xml:space="preserve"> \* MERGEFORMAT </w:instrText>
      </w:r>
      <w:r w:rsidRPr="008C04D6">
        <w:rPr>
          <w:b/>
        </w:rPr>
      </w:r>
      <w:r w:rsidRPr="008C04D6">
        <w:rPr>
          <w:b/>
        </w:rPr>
        <w:fldChar w:fldCharType="separate"/>
      </w:r>
      <w:r w:rsidR="00D07291">
        <w:rPr>
          <w:b/>
        </w:rPr>
        <w:t>[22]</w:t>
      </w:r>
      <w:r w:rsidRPr="008C04D6">
        <w:rPr>
          <w:b/>
        </w:rPr>
        <w:fldChar w:fldCharType="end"/>
      </w:r>
      <w:r>
        <w:t xml:space="preserve"> and Murphy </w:t>
      </w:r>
      <w:r w:rsidRPr="008C04D6">
        <w:rPr>
          <w:b/>
        </w:rPr>
        <w:fldChar w:fldCharType="begin"/>
      </w:r>
      <w:r w:rsidRPr="008C04D6">
        <w:rPr>
          <w:b/>
        </w:rPr>
        <w:instrText xml:space="preserve"> REF _Ref533096184 \r \h </w:instrText>
      </w:r>
      <w:r>
        <w:rPr>
          <w:b/>
        </w:rPr>
        <w:instrText xml:space="preserve"> \* MERGEFORMAT </w:instrText>
      </w:r>
      <w:r w:rsidRPr="008C04D6">
        <w:rPr>
          <w:b/>
        </w:rPr>
      </w:r>
      <w:r w:rsidRPr="008C04D6">
        <w:rPr>
          <w:b/>
        </w:rPr>
        <w:fldChar w:fldCharType="separate"/>
      </w:r>
      <w:r w:rsidR="00D07291">
        <w:rPr>
          <w:b/>
        </w:rPr>
        <w:t>[18]</w:t>
      </w:r>
      <w:r w:rsidRPr="008C04D6">
        <w:rPr>
          <w:b/>
        </w:rPr>
        <w:fldChar w:fldCharType="end"/>
      </w:r>
      <w:r>
        <w:t xml:space="preserve"> utilisent </w:t>
      </w:r>
      <w:r w:rsidRPr="00DE326C">
        <w:t>l’approche linéaire</w:t>
      </w:r>
      <w:r>
        <w:rPr>
          <w:b/>
        </w:rPr>
        <w:t xml:space="preserve"> </w:t>
      </w:r>
      <w:r>
        <w:t>basée</w:t>
      </w:r>
      <w:r w:rsidRPr="006B7573">
        <w:t xml:space="preserve"> sur les co</w:t>
      </w:r>
      <w:r>
        <w:t>efficients dynamiques du palier. Ceci permet d’obtenir rapidement une orbite synchrone. Cependant, quand les amplitudes des déplacements du rotor dans les paliers sont importantes, l’hypothèse de linéarisation des efforts fluide</w:t>
      </w:r>
      <w:r w:rsidR="00CE4FD3">
        <w:t>s</w:t>
      </w:r>
      <w:r>
        <w:t xml:space="preserve"> n’est plus valable et donc l’utilisation des coefficients dynamiques introduit des </w:t>
      </w:r>
      <w:r w:rsidR="007205AE">
        <w:t>écarts</w:t>
      </w:r>
      <w:r>
        <w:t xml:space="preserve"> non négligeables. </w:t>
      </w:r>
      <w:r w:rsidRPr="00467307">
        <w:t>L’approche non linéaire</w:t>
      </w:r>
      <w:r>
        <w:t xml:space="preserve"> utilisée par </w:t>
      </w:r>
      <w:proofErr w:type="spellStart"/>
      <w:r>
        <w:t>Palazzolo</w:t>
      </w:r>
      <w:proofErr w:type="spellEnd"/>
      <w:r>
        <w:t xml:space="preserve"> et al. </w:t>
      </w:r>
      <w:r w:rsidRPr="00097D09">
        <w:rPr>
          <w:b/>
        </w:rPr>
        <w:fldChar w:fldCharType="begin"/>
      </w:r>
      <w:r w:rsidRPr="00097D09">
        <w:rPr>
          <w:b/>
        </w:rPr>
        <w:instrText xml:space="preserve"> REF _Ref533097655 \r \h </w:instrText>
      </w:r>
      <w:r>
        <w:rPr>
          <w:b/>
        </w:rPr>
        <w:instrText xml:space="preserve"> \* MERGEFORMAT </w:instrText>
      </w:r>
      <w:r w:rsidRPr="00097D09">
        <w:rPr>
          <w:b/>
        </w:rPr>
      </w:r>
      <w:r w:rsidRPr="00097D09">
        <w:rPr>
          <w:b/>
        </w:rPr>
        <w:fldChar w:fldCharType="separate"/>
      </w:r>
      <w:r w:rsidR="00D07291">
        <w:rPr>
          <w:b/>
        </w:rPr>
        <w:t>[26]</w:t>
      </w:r>
      <w:r w:rsidRPr="00097D09">
        <w:rPr>
          <w:b/>
        </w:rPr>
        <w:fldChar w:fldCharType="end"/>
      </w:r>
      <w:r>
        <w:t xml:space="preserve"> et </w:t>
      </w:r>
      <w:proofErr w:type="spellStart"/>
      <w:r w:rsidRPr="000D799D">
        <w:rPr>
          <w:rFonts w:asciiTheme="minorHAnsi" w:hAnsiTheme="minorHAnsi"/>
        </w:rPr>
        <w:t>Grigor’ev</w:t>
      </w:r>
      <w:proofErr w:type="spellEnd"/>
      <w:r>
        <w:t xml:space="preserve"> et al. </w:t>
      </w:r>
      <w:r w:rsidRPr="000D799D">
        <w:rPr>
          <w:b/>
        </w:rPr>
        <w:fldChar w:fldCharType="begin"/>
      </w:r>
      <w:r w:rsidRPr="000D799D">
        <w:rPr>
          <w:b/>
        </w:rPr>
        <w:instrText xml:space="preserve"> REF _Ref533115138 \r \h </w:instrText>
      </w:r>
      <w:r>
        <w:rPr>
          <w:b/>
        </w:rPr>
        <w:instrText xml:space="preserve"> \* MERGEFORMAT </w:instrText>
      </w:r>
      <w:r w:rsidRPr="000D799D">
        <w:rPr>
          <w:b/>
        </w:rPr>
      </w:r>
      <w:r w:rsidRPr="000D799D">
        <w:rPr>
          <w:b/>
        </w:rPr>
        <w:fldChar w:fldCharType="separate"/>
      </w:r>
      <w:r w:rsidR="00D07291">
        <w:rPr>
          <w:b/>
        </w:rPr>
        <w:t>[34]</w:t>
      </w:r>
      <w:r w:rsidRPr="000D799D">
        <w:rPr>
          <w:b/>
        </w:rPr>
        <w:fldChar w:fldCharType="end"/>
      </w:r>
      <w:r>
        <w:t xml:space="preserve"> est basée sur le couplage du modèle thermo-hydrodynamique du palier avec le modèle dynamique du rotor. Cette approche impose la résolution de l’équation de Reynolds couplée avec l’équation de l’énergie pour obtenir les efforts du palier à chaque pas de temps d’intégration de l’équation de mouvement. Par conséquent, le calcul est précis mais très couteux en terme du temps de calcul. </w:t>
      </w:r>
    </w:p>
    <w:p w14:paraId="48BC537D" w14:textId="77777777" w:rsidR="007F0B3C" w:rsidRDefault="007F0B3C" w:rsidP="00706BB2">
      <w:pPr>
        <w:pStyle w:val="Paragraphedeliste"/>
        <w:numPr>
          <w:ilvl w:val="0"/>
          <w:numId w:val="5"/>
        </w:numPr>
        <w:spacing w:line="360" w:lineRule="auto"/>
      </w:pPr>
      <w:r>
        <w:lastRenderedPageBreak/>
        <w:t xml:space="preserve">Calcul de </w:t>
      </w:r>
      <m:oMath>
        <m:r>
          <m:rPr>
            <m:sty m:val="bi"/>
          </m:rPr>
          <w:rPr>
            <w:rFonts w:ascii="Cambria Math" w:hAnsi="Cambria Math"/>
          </w:rPr>
          <m:t>B</m:t>
        </m:r>
      </m:oMath>
    </w:p>
    <w:p w14:paraId="39054716" w14:textId="4860E9C6" w:rsidR="007F0B3C" w:rsidRDefault="00BB6E74" w:rsidP="00C90D7D">
      <w:pPr>
        <w:spacing w:line="360" w:lineRule="auto"/>
        <w:ind w:firstLine="708"/>
      </w:pPr>
      <w:r>
        <w:t xml:space="preserve">La détermination de </w:t>
      </w:r>
      <m:oMath>
        <m:r>
          <m:rPr>
            <m:sty m:val="bi"/>
          </m:rPr>
          <w:rPr>
            <w:rFonts w:ascii="Cambria Math" w:hAnsi="Cambria Math"/>
          </w:rPr>
          <m:t>B</m:t>
        </m:r>
      </m:oMath>
      <w:r w:rsidR="007F0B3C">
        <w:t xml:space="preserve"> </w:t>
      </w:r>
      <w:r>
        <w:t xml:space="preserve">revient au calcul de la </w:t>
      </w:r>
      <w:r w:rsidR="007F0B3C">
        <w:t>différence de la température à la surface du rotor</w:t>
      </w:r>
      <m:oMath>
        <m:r>
          <w:rPr>
            <w:rFonts w:ascii="Cambria Math" w:hAnsi="Cambria Math"/>
          </w:rPr>
          <m:t xml:space="preserve"> ∆T</m:t>
        </m:r>
      </m:oMath>
      <w:r w:rsidR="007F0B3C">
        <w:t xml:space="preserve"> pour une orbite synchrone donnée</w:t>
      </w:r>
      <w:r>
        <w:t>. Elle est</w:t>
      </w:r>
      <w:r w:rsidR="007F0B3C">
        <w:t xml:space="preserve"> capitale pour la simulation de l’effet Morton. Il s’agit de résoudre un problème de transfert convectif et t</w:t>
      </w:r>
      <w:r w:rsidR="00BF4749">
        <w:t xml:space="preserve">ransitoire de chaleur </w:t>
      </w:r>
      <w:r w:rsidR="007F0B3C">
        <w:t xml:space="preserve">à l’interface rotor-lubrifiant. D’une manière générale, il est nécessaire de faire intervenir deux échelles de temps différentes pour le calcul de la température du rotor. La dissipation due au cisaillement visqueux de lubrifiant est gouvernée par l’échelle de temps dynamique (millisecondes) tandis que le transfert de chaleur dans le rotor suit l’échelle du temps thermique (minutes, voir </w:t>
      </w:r>
      <w:r w:rsidR="00391949">
        <w:t>p</w:t>
      </w:r>
      <w:r w:rsidR="007F0B3C">
        <w:t>lus). Ainsi, le coût de la simulation de l’effet Morton en régime transitoire peut devenir onéreux. En fonction de l’objectif de l’étude</w:t>
      </w:r>
      <w:r w:rsidR="00391949">
        <w:t>,</w:t>
      </w:r>
      <w:r w:rsidR="007F0B3C">
        <w:t xml:space="preserve"> plusieurs méthodes de simplicité, efficacité et fiabilité</w:t>
      </w:r>
      <w:r w:rsidR="007F0B3C" w:rsidDel="00822490">
        <w:t xml:space="preserve"> </w:t>
      </w:r>
      <w:r w:rsidR="007F0B3C">
        <w:t>différentes ont été proposées.</w:t>
      </w:r>
    </w:p>
    <w:p w14:paraId="1A84DD81" w14:textId="15F56408" w:rsidR="007F0B3C" w:rsidRDefault="007F0B3C" w:rsidP="007F0B3C">
      <w:pPr>
        <w:spacing w:line="360" w:lineRule="auto"/>
        <w:ind w:firstLine="708"/>
      </w:pPr>
      <w:proofErr w:type="spellStart"/>
      <w:r w:rsidRPr="00DA2B66">
        <w:t>Koegh</w:t>
      </w:r>
      <w:proofErr w:type="spellEnd"/>
      <w:r w:rsidRPr="00DA2B66">
        <w:t xml:space="preserve"> et Morton</w:t>
      </w:r>
      <w:r w:rsidRPr="00B25777">
        <w:rPr>
          <w:b/>
        </w:rPr>
        <w:t xml:space="preserve"> </w:t>
      </w:r>
      <w:r>
        <w:rPr>
          <w:b/>
        </w:rPr>
        <w:fldChar w:fldCharType="begin"/>
      </w:r>
      <w:r>
        <w:rPr>
          <w:b/>
        </w:rPr>
        <w:instrText xml:space="preserve"> REF _Ref533096262 \r \h </w:instrText>
      </w:r>
      <w:r>
        <w:rPr>
          <w:b/>
        </w:rPr>
      </w:r>
      <w:r>
        <w:rPr>
          <w:b/>
        </w:rPr>
        <w:fldChar w:fldCharType="separate"/>
      </w:r>
      <w:r w:rsidR="00D07291">
        <w:rPr>
          <w:b/>
        </w:rPr>
        <w:t>[19]</w:t>
      </w:r>
      <w:r>
        <w:rPr>
          <w:b/>
        </w:rPr>
        <w:fldChar w:fldCharType="end"/>
      </w:r>
      <w:r w:rsidRPr="00B25777">
        <w:t xml:space="preserve"> </w:t>
      </w:r>
      <w:r>
        <w:t>ont résolu</w:t>
      </w:r>
      <w:r w:rsidRPr="00B25777">
        <w:t xml:space="preserve"> l’équation de </w:t>
      </w:r>
      <w:r>
        <w:t>Reynolds</w:t>
      </w:r>
      <w:r w:rsidRPr="00B25777">
        <w:t xml:space="preserve"> en se basant sur l’hypothèse de palier court. Ils ont utilisé la méthode de perturbati</w:t>
      </w:r>
      <w:r>
        <w:t xml:space="preserve">on pour calculer la </w:t>
      </w:r>
      <w:r w:rsidR="00E60B77">
        <w:t xml:space="preserve">température. </w:t>
      </w:r>
      <w:r w:rsidRPr="00DA2B66">
        <w:t xml:space="preserve">Kirk et </w:t>
      </w:r>
      <w:r>
        <w:t>al.</w:t>
      </w:r>
      <w:r w:rsidRPr="00B25777">
        <w:rPr>
          <w:b/>
        </w:rPr>
        <w:t xml:space="preserve"> </w:t>
      </w:r>
      <w:r>
        <w:rPr>
          <w:b/>
        </w:rPr>
        <w:fldChar w:fldCharType="begin"/>
      </w:r>
      <w:r>
        <w:rPr>
          <w:b/>
        </w:rPr>
        <w:instrText xml:space="preserve"> REF _Ref533096804 \r \h </w:instrText>
      </w:r>
      <w:r>
        <w:rPr>
          <w:b/>
        </w:rPr>
      </w:r>
      <w:r>
        <w:rPr>
          <w:b/>
        </w:rPr>
        <w:fldChar w:fldCharType="separate"/>
      </w:r>
      <w:r w:rsidR="00D07291">
        <w:rPr>
          <w:b/>
        </w:rPr>
        <w:t>[22]</w:t>
      </w:r>
      <w:r>
        <w:rPr>
          <w:b/>
        </w:rPr>
        <w:fldChar w:fldCharType="end"/>
      </w:r>
      <w:r w:rsidRPr="00B25777">
        <w:t xml:space="preserve"> ont résolu l’équation de l’énergie </w:t>
      </w:r>
      <w:r w:rsidR="00E60B77" w:rsidRPr="00B25777">
        <w:t>simplifiée</w:t>
      </w:r>
      <w:r w:rsidRPr="00B25777">
        <w:t xml:space="preserve"> 1D en se basant sur </w:t>
      </w:r>
      <w:r>
        <w:t>une</w:t>
      </w:r>
      <w:r w:rsidRPr="00B25777">
        <w:t xml:space="preserve"> relation géométrique pour approximer </w:t>
      </w:r>
      <w:r>
        <w:t>la</w:t>
      </w:r>
      <w:r w:rsidRPr="00B25777">
        <w:t xml:space="preserve"> différence de la température</w:t>
      </w:r>
      <w:r>
        <w:t>.</w:t>
      </w:r>
      <w:r w:rsidRPr="00B25777">
        <w:t xml:space="preserve"> Murphy et Lorenz</w:t>
      </w:r>
      <w:r>
        <w:t xml:space="preserve"> </w:t>
      </w:r>
      <w:r w:rsidRPr="008C04D6">
        <w:rPr>
          <w:b/>
        </w:rPr>
        <w:fldChar w:fldCharType="begin"/>
      </w:r>
      <w:r w:rsidRPr="008C04D6">
        <w:rPr>
          <w:b/>
        </w:rPr>
        <w:instrText xml:space="preserve"> REF _Ref533096184 \r \h </w:instrText>
      </w:r>
      <w:r>
        <w:rPr>
          <w:b/>
        </w:rPr>
        <w:instrText xml:space="preserve"> \* MERGEFORMAT </w:instrText>
      </w:r>
      <w:r w:rsidRPr="008C04D6">
        <w:rPr>
          <w:b/>
        </w:rPr>
      </w:r>
      <w:r w:rsidRPr="008C04D6">
        <w:rPr>
          <w:b/>
        </w:rPr>
        <w:fldChar w:fldCharType="separate"/>
      </w:r>
      <w:r w:rsidR="00D07291">
        <w:rPr>
          <w:b/>
        </w:rPr>
        <w:t>[18]</w:t>
      </w:r>
      <w:r w:rsidRPr="008C04D6">
        <w:rPr>
          <w:b/>
        </w:rPr>
        <w:fldChar w:fldCharType="end"/>
      </w:r>
      <w:r w:rsidRPr="00B25777">
        <w:t xml:space="preserve"> ont utilisé </w:t>
      </w:r>
      <w:r>
        <w:t>la</w:t>
      </w:r>
      <w:r w:rsidRPr="00B25777">
        <w:t xml:space="preserve"> température moyennée s</w:t>
      </w:r>
      <w:r>
        <w:t>uivant</w:t>
      </w:r>
      <w:r w:rsidRPr="00B25777">
        <w:t xml:space="preserve"> l’épaisseur du film</w:t>
      </w:r>
      <w:r>
        <w:t xml:space="preserve"> fluide. </w:t>
      </w:r>
      <w:proofErr w:type="spellStart"/>
      <w:r>
        <w:t>Gigor’</w:t>
      </w:r>
      <w:r w:rsidRPr="00DA2B66">
        <w:t>ev</w:t>
      </w:r>
      <w:proofErr w:type="spellEnd"/>
      <w:r w:rsidRPr="00DA2B66">
        <w:t xml:space="preserve"> et al.</w:t>
      </w:r>
      <w:r w:rsidRPr="00B25777">
        <w:rPr>
          <w:b/>
        </w:rPr>
        <w:t xml:space="preserve"> </w:t>
      </w:r>
      <w:r>
        <w:rPr>
          <w:b/>
        </w:rPr>
        <w:fldChar w:fldCharType="begin"/>
      </w:r>
      <w:r>
        <w:rPr>
          <w:b/>
        </w:rPr>
        <w:instrText xml:space="preserve"> REF _Ref533117135 \r \h </w:instrText>
      </w:r>
      <w:r>
        <w:rPr>
          <w:b/>
        </w:rPr>
      </w:r>
      <w:r>
        <w:rPr>
          <w:b/>
        </w:rPr>
        <w:fldChar w:fldCharType="separate"/>
      </w:r>
      <w:r w:rsidR="00D07291">
        <w:rPr>
          <w:b/>
        </w:rPr>
        <w:t>[34]</w:t>
      </w:r>
      <w:r>
        <w:rPr>
          <w:b/>
        </w:rPr>
        <w:fldChar w:fldCharType="end"/>
      </w:r>
      <w:r>
        <w:rPr>
          <w:b/>
        </w:rPr>
        <w:t xml:space="preserve"> </w:t>
      </w:r>
      <w:r w:rsidRPr="00B25777">
        <w:t xml:space="preserve">ont utilisé la méthode </w:t>
      </w:r>
      <w:r w:rsidR="00E60B77" w:rsidRPr="00B25777">
        <w:t>de</w:t>
      </w:r>
      <w:r w:rsidR="00E60B77">
        <w:t>s</w:t>
      </w:r>
      <w:r w:rsidR="00E60B77" w:rsidRPr="00B25777">
        <w:t xml:space="preserve"> volumes</w:t>
      </w:r>
      <w:r w:rsidRPr="00B25777">
        <w:t xml:space="preserve"> finis pour résoudre l’équation de l’énergie en 2D et la méthode des éléments finis pour résoudre l’équation de conduction thermique d</w:t>
      </w:r>
      <w:r>
        <w:t>ans</w:t>
      </w:r>
      <w:r w:rsidRPr="00B25777">
        <w:t xml:space="preserve"> </w:t>
      </w:r>
      <w:r w:rsidR="00D269C0">
        <w:t xml:space="preserve">le </w:t>
      </w:r>
      <w:r w:rsidRPr="00B25777">
        <w:t>rotor</w:t>
      </w:r>
      <w:r>
        <w:t xml:space="preserve">. </w:t>
      </w:r>
      <w:proofErr w:type="spellStart"/>
      <w:r w:rsidRPr="00DA2B66">
        <w:t>Palazzolo</w:t>
      </w:r>
      <w:proofErr w:type="spellEnd"/>
      <w:r w:rsidRPr="00DA2B66">
        <w:t xml:space="preserve"> et </w:t>
      </w:r>
      <w:proofErr w:type="spellStart"/>
      <w:r>
        <w:t>Suh</w:t>
      </w:r>
      <w:proofErr w:type="spellEnd"/>
      <w:r w:rsidRPr="00B25777">
        <w:rPr>
          <w:b/>
        </w:rPr>
        <w:t xml:space="preserve"> </w:t>
      </w:r>
      <w:r>
        <w:rPr>
          <w:b/>
        </w:rPr>
        <w:fldChar w:fldCharType="begin"/>
      </w:r>
      <w:r>
        <w:rPr>
          <w:b/>
        </w:rPr>
        <w:instrText xml:space="preserve"> REF _Ref533097655 \r \h </w:instrText>
      </w:r>
      <w:r>
        <w:rPr>
          <w:b/>
        </w:rPr>
      </w:r>
      <w:r>
        <w:rPr>
          <w:b/>
        </w:rPr>
        <w:fldChar w:fldCharType="separate"/>
      </w:r>
      <w:r w:rsidR="00D07291">
        <w:rPr>
          <w:b/>
        </w:rPr>
        <w:t>[26]</w:t>
      </w:r>
      <w:r>
        <w:rPr>
          <w:b/>
        </w:rPr>
        <w:fldChar w:fldCharType="end"/>
      </w:r>
      <w:r>
        <w:rPr>
          <w:b/>
        </w:rPr>
        <w:t xml:space="preserve"> </w:t>
      </w:r>
      <w:r w:rsidRPr="00B25777">
        <w:t xml:space="preserve">ont </w:t>
      </w:r>
      <w:r>
        <w:t xml:space="preserve">mis au point un couplage alternant les deux échelles de temps du problème. Un pas de temps consiste en deux étapes. Dans une première étape l’équation de l’énergie dans le film lubrifiant est </w:t>
      </w:r>
      <w:r w:rsidR="00E60B77">
        <w:t>couplée</w:t>
      </w:r>
      <w:r>
        <w:t xml:space="preserve"> à l’équation de </w:t>
      </w:r>
      <w:r w:rsidR="00373C9F">
        <w:t>la dynamique du rotor</w:t>
      </w:r>
      <w:r w:rsidRPr="00B25777">
        <w:t xml:space="preserve">. </w:t>
      </w:r>
      <w:r>
        <w:t>Dans une deuxième étape l’équation de conduction de la chaleur dans le rotor est intégrée avec un pas de temps beaucoup plus grand</w:t>
      </w:r>
      <w:r w:rsidR="00464C85">
        <w:t xml:space="preserve"> </w:t>
      </w:r>
      <w:r w:rsidR="00464C85">
        <w:t>en adéquation avec le temps caractéristique des transferts thermiques dans le rotor.</w:t>
      </w:r>
      <w:r>
        <w:t xml:space="preserve"> La condition initiale de la deuxième étape e</w:t>
      </w:r>
      <w:r w:rsidR="00204629">
        <w:t>s</w:t>
      </w:r>
      <w:r>
        <w:t>t le flux</w:t>
      </w:r>
      <w:r w:rsidRPr="00B25777">
        <w:t xml:space="preserve"> </w:t>
      </w:r>
      <w:r>
        <w:t xml:space="preserve">thermique </w:t>
      </w:r>
      <w:r w:rsidRPr="00B25777">
        <w:t>moye</w:t>
      </w:r>
      <w:r>
        <w:t>nné sur une période calculé à la fin de la première étape. Les températures sur le rotor sont ainsi obtenues à la fin de la deuxième étape.</w:t>
      </w:r>
      <w:r w:rsidRPr="00486147">
        <w:t xml:space="preserve"> </w:t>
      </w:r>
    </w:p>
    <w:p w14:paraId="02F72D53" w14:textId="77777777" w:rsidR="007F0B3C" w:rsidRDefault="007F0B3C" w:rsidP="00706BB2">
      <w:pPr>
        <w:pStyle w:val="Paragraphedeliste"/>
        <w:numPr>
          <w:ilvl w:val="0"/>
          <w:numId w:val="5"/>
        </w:numPr>
        <w:spacing w:line="360" w:lineRule="auto"/>
      </w:pPr>
      <w:r>
        <w:t xml:space="preserve">Calcul de </w:t>
      </w:r>
      <m:oMath>
        <m:r>
          <m:rPr>
            <m:sty m:val="bi"/>
          </m:rPr>
          <w:rPr>
            <w:rFonts w:ascii="Cambria Math" w:hAnsi="Cambria Math"/>
          </w:rPr>
          <m:t>C</m:t>
        </m:r>
      </m:oMath>
    </w:p>
    <w:p w14:paraId="5F928385" w14:textId="6D171443" w:rsidR="007F0B3C" w:rsidRPr="00800CFD" w:rsidRDefault="007F0B3C" w:rsidP="007F0B3C">
      <w:pPr>
        <w:spacing w:line="360" w:lineRule="auto"/>
        <w:ind w:firstLine="708"/>
      </w:pPr>
      <w:r>
        <w:t xml:space="preserve">Le rotor va se déformer élastiquement suite à la variation non-uniforme de la température à sa surface. Cette déformation va amplifier ou va diminuer les vibrations synchrones du rotor. Deux approches différentes </w:t>
      </w:r>
      <w:r w:rsidR="00D33C52">
        <w:t>sont utilisées pour modéliser</w:t>
      </w:r>
      <w:r>
        <w:t xml:space="preserve"> l’effet mécanique de la déformation mécanique du rotor : une </w:t>
      </w:r>
      <w:r w:rsidRPr="00800CFD">
        <w:t>approche</w:t>
      </w:r>
      <w:r w:rsidR="00614BD4">
        <w:t xml:space="preserve"> simplifiée</w:t>
      </w:r>
      <w:r w:rsidRPr="00800CFD">
        <w:t xml:space="preserve"> </w:t>
      </w:r>
      <w:r>
        <w:t xml:space="preserve">de type </w:t>
      </w:r>
      <w:r w:rsidRPr="00800CFD">
        <w:t xml:space="preserve">de masse concentrée </w:t>
      </w:r>
      <w:r>
        <w:t xml:space="preserve">(balourd thermique) </w:t>
      </w:r>
      <w:r w:rsidRPr="00800CFD">
        <w:t>et l’approche</w:t>
      </w:r>
      <w:r w:rsidR="004C65C4">
        <w:t xml:space="preserve"> rigoureuse</w:t>
      </w:r>
      <w:r w:rsidRPr="00800CFD">
        <w:t xml:space="preserve"> du défaut de la fibre neutre</w:t>
      </w:r>
      <w:r>
        <w:t xml:space="preserve"> du rotor</w:t>
      </w:r>
      <w:r w:rsidRPr="00800CFD">
        <w:t xml:space="preserve">. </w:t>
      </w:r>
    </w:p>
    <w:p w14:paraId="12CC7244" w14:textId="0EE1486B" w:rsidR="007F0B3C" w:rsidRDefault="007F0B3C" w:rsidP="007F0B3C">
      <w:pPr>
        <w:spacing w:line="360" w:lineRule="auto"/>
        <w:ind w:firstLine="708"/>
      </w:pPr>
      <w:r>
        <w:t>L’approche de masse concentrée modélise la contribution dynamique de la déformation thermique du rotor comme une addition au balourd mécanique. En considérant la masse du disque</w:t>
      </w:r>
      <w:r w:rsidRPr="00C10C24">
        <w:t xml:space="preserve"> </w:t>
      </w:r>
      <w:r>
        <w:t>située en porte à faux prépondérante, la déformation thermique du rotor génère un balourd thermique au niveau du centre de masse du disque. Le balourd thermique</w:t>
      </w:r>
      <w:r w:rsidDel="00C10C24">
        <w:t xml:space="preserve"> </w:t>
      </w:r>
      <w:r>
        <w:t xml:space="preserve">est le produit entre la déflection du rotor au niveau du disque et la masse de ce dernier. Cette méthode est initialement </w:t>
      </w:r>
      <w:r>
        <w:lastRenderedPageBreak/>
        <w:t xml:space="preserve">mentionnée par Kirk </w:t>
      </w:r>
      <w:r w:rsidRPr="00C93583">
        <w:rPr>
          <w:b/>
        </w:rPr>
        <w:fldChar w:fldCharType="begin"/>
      </w:r>
      <w:r w:rsidRPr="00C93583">
        <w:rPr>
          <w:b/>
        </w:rPr>
        <w:instrText xml:space="preserve"> REF _Ref533096804 \r \h  \* MERGEFORMAT </w:instrText>
      </w:r>
      <w:r w:rsidRPr="00C93583">
        <w:rPr>
          <w:b/>
        </w:rPr>
      </w:r>
      <w:r w:rsidRPr="00C93583">
        <w:rPr>
          <w:b/>
        </w:rPr>
        <w:fldChar w:fldCharType="separate"/>
      </w:r>
      <w:r w:rsidR="00D07291">
        <w:rPr>
          <w:b/>
        </w:rPr>
        <w:t>[22]</w:t>
      </w:r>
      <w:r w:rsidRPr="00C93583">
        <w:rPr>
          <w:b/>
        </w:rPr>
        <w:fldChar w:fldCharType="end"/>
      </w:r>
      <w:r>
        <w:t xml:space="preserve"> et utilisée ensuite par Murphy</w:t>
      </w:r>
      <w:r>
        <w:rPr>
          <w:b/>
        </w:rPr>
        <w:t xml:space="preserve"> </w:t>
      </w:r>
      <w:r>
        <w:rPr>
          <w:b/>
        </w:rPr>
        <w:fldChar w:fldCharType="begin"/>
      </w:r>
      <w:r>
        <w:rPr>
          <w:b/>
        </w:rPr>
        <w:instrText xml:space="preserve"> REF _Ref533096184 \r \h </w:instrText>
      </w:r>
      <w:r>
        <w:rPr>
          <w:b/>
        </w:rPr>
      </w:r>
      <w:r>
        <w:rPr>
          <w:b/>
        </w:rPr>
        <w:fldChar w:fldCharType="separate"/>
      </w:r>
      <w:r w:rsidR="00D07291">
        <w:rPr>
          <w:b/>
        </w:rPr>
        <w:t>[18]</w:t>
      </w:r>
      <w:r>
        <w:rPr>
          <w:b/>
        </w:rPr>
        <w:fldChar w:fldCharType="end"/>
      </w:r>
      <w:r>
        <w:t xml:space="preserve">, de </w:t>
      </w:r>
      <w:proofErr w:type="spellStart"/>
      <w:r>
        <w:t>Jongh</w:t>
      </w:r>
      <w:proofErr w:type="spellEnd"/>
      <w:r>
        <w:t xml:space="preserve"> </w:t>
      </w:r>
      <w:r w:rsidR="00422CA7" w:rsidRPr="00422CA7">
        <w:rPr>
          <w:b/>
        </w:rPr>
        <w:fldChar w:fldCharType="begin"/>
      </w:r>
      <w:r w:rsidR="00422CA7" w:rsidRPr="00422CA7">
        <w:rPr>
          <w:b/>
        </w:rPr>
        <w:instrText xml:space="preserve"> REF _Ref534794245 \r \h </w:instrText>
      </w:r>
      <w:r w:rsidR="00422CA7" w:rsidRPr="00422CA7">
        <w:rPr>
          <w:b/>
        </w:rPr>
      </w:r>
      <w:r w:rsidR="00422CA7">
        <w:rPr>
          <w:b/>
        </w:rPr>
        <w:instrText xml:space="preserve"> \* MERGEFORMAT </w:instrText>
      </w:r>
      <w:r w:rsidR="00422CA7" w:rsidRPr="00422CA7">
        <w:rPr>
          <w:b/>
        </w:rPr>
        <w:fldChar w:fldCharType="separate"/>
      </w:r>
      <w:r w:rsidR="00D07291">
        <w:rPr>
          <w:b/>
        </w:rPr>
        <w:t>[4]</w:t>
      </w:r>
      <w:r w:rsidR="00422CA7" w:rsidRPr="00422CA7">
        <w:rPr>
          <w:b/>
        </w:rPr>
        <w:fldChar w:fldCharType="end"/>
      </w:r>
      <w:r>
        <w:t xml:space="preserve"> et Lee</w:t>
      </w:r>
      <w:r>
        <w:rPr>
          <w:b/>
        </w:rPr>
        <w:t xml:space="preserve"> </w:t>
      </w:r>
      <w:r>
        <w:rPr>
          <w:b/>
        </w:rPr>
        <w:fldChar w:fldCharType="begin"/>
      </w:r>
      <w:r>
        <w:rPr>
          <w:b/>
        </w:rPr>
        <w:instrText xml:space="preserve"> REF _Ref533097388 \r \h </w:instrText>
      </w:r>
      <w:r>
        <w:rPr>
          <w:b/>
        </w:rPr>
      </w:r>
      <w:r>
        <w:rPr>
          <w:b/>
        </w:rPr>
        <w:fldChar w:fldCharType="separate"/>
      </w:r>
      <w:r w:rsidR="00D07291">
        <w:rPr>
          <w:b/>
        </w:rPr>
        <w:t>[24]</w:t>
      </w:r>
      <w:r>
        <w:rPr>
          <w:b/>
        </w:rPr>
        <w:fldChar w:fldCharType="end"/>
      </w:r>
      <w:r>
        <w:t xml:space="preserve">. </w:t>
      </w:r>
      <w:proofErr w:type="spellStart"/>
      <w:r>
        <w:t>Palazzolo</w:t>
      </w:r>
      <w:proofErr w:type="spellEnd"/>
      <w:r>
        <w:t xml:space="preserve"> et </w:t>
      </w:r>
      <w:proofErr w:type="spellStart"/>
      <w:r w:rsidR="00DE07B0">
        <w:t>Suh</w:t>
      </w:r>
      <w:proofErr w:type="spellEnd"/>
      <w:r w:rsidR="00DE07B0">
        <w:t xml:space="preserve"> </w:t>
      </w:r>
      <w:r w:rsidR="00DE07B0" w:rsidRPr="00DE07B0">
        <w:rPr>
          <w:b/>
        </w:rPr>
        <w:fldChar w:fldCharType="begin"/>
      </w:r>
      <w:r w:rsidR="00DE07B0" w:rsidRPr="00DE07B0">
        <w:rPr>
          <w:b/>
        </w:rPr>
        <w:instrText xml:space="preserve"> REF _Ref533097655 \r \h </w:instrText>
      </w:r>
      <w:r w:rsidR="00DE07B0">
        <w:rPr>
          <w:b/>
        </w:rPr>
        <w:instrText xml:space="preserve"> \* MERGEFORMAT </w:instrText>
      </w:r>
      <w:r w:rsidR="00DE07B0" w:rsidRPr="00DE07B0">
        <w:rPr>
          <w:b/>
        </w:rPr>
      </w:r>
      <w:r w:rsidR="00DE07B0" w:rsidRPr="00DE07B0">
        <w:rPr>
          <w:b/>
        </w:rPr>
        <w:fldChar w:fldCharType="separate"/>
      </w:r>
      <w:r w:rsidR="00D07291">
        <w:rPr>
          <w:b/>
        </w:rPr>
        <w:t>[26]</w:t>
      </w:r>
      <w:r w:rsidR="00DE07B0" w:rsidRPr="00DE07B0">
        <w:rPr>
          <w:b/>
        </w:rPr>
        <w:fldChar w:fldCharType="end"/>
      </w:r>
      <w:r w:rsidR="00307425">
        <w:rPr>
          <w:b/>
        </w:rPr>
        <w:t xml:space="preserve"> </w:t>
      </w:r>
      <w:r>
        <w:t>ont amélioré cette approche en l’appliquant sur tous les nœuds du rotor. Les résultats obtenus sont ajoutés au balourd mécanique initial.</w:t>
      </w:r>
    </w:p>
    <w:p w14:paraId="4848693A" w14:textId="77A518C4" w:rsidR="007F0B3C" w:rsidRDefault="007F0B3C" w:rsidP="007F0B3C">
      <w:pPr>
        <w:spacing w:line="360" w:lineRule="auto"/>
        <w:ind w:firstLine="708"/>
      </w:pPr>
      <w:r>
        <w:t>L’approche basée sur le défaut de la fibre neutre est utilisée par Keogh et Morton (</w:t>
      </w:r>
      <w:r w:rsidRPr="00D92F99">
        <w:rPr>
          <w:b/>
        </w:rPr>
        <w:fldChar w:fldCharType="begin"/>
      </w:r>
      <w:r w:rsidRPr="00D92F99">
        <w:rPr>
          <w:b/>
        </w:rPr>
        <w:instrText xml:space="preserve"> REF _Ref533096262 \r \h </w:instrText>
      </w:r>
      <w:r>
        <w:rPr>
          <w:b/>
        </w:rPr>
        <w:instrText xml:space="preserve"> \* MERGEFORMAT </w:instrText>
      </w:r>
      <w:r w:rsidRPr="00D92F99">
        <w:rPr>
          <w:b/>
        </w:rPr>
      </w:r>
      <w:r w:rsidRPr="00D92F99">
        <w:rPr>
          <w:b/>
        </w:rPr>
        <w:fldChar w:fldCharType="separate"/>
      </w:r>
      <w:r w:rsidR="00D07291">
        <w:rPr>
          <w:b/>
        </w:rPr>
        <w:t>[19]</w:t>
      </w:r>
      <w:r w:rsidRPr="00D92F99">
        <w:rPr>
          <w:b/>
        </w:rPr>
        <w:fldChar w:fldCharType="end"/>
      </w:r>
      <w:proofErr w:type="gramStart"/>
      <w:r>
        <w:rPr>
          <w:b/>
        </w:rPr>
        <w:t>,</w:t>
      </w:r>
      <w:proofErr w:type="gramEnd"/>
      <w:r w:rsidRPr="00D92F99">
        <w:rPr>
          <w:b/>
        </w:rPr>
        <w:fldChar w:fldCharType="begin"/>
      </w:r>
      <w:r w:rsidRPr="00D92F99">
        <w:rPr>
          <w:b/>
        </w:rPr>
        <w:instrText xml:space="preserve"> REF _Ref533096446 \r \h </w:instrText>
      </w:r>
      <w:r>
        <w:rPr>
          <w:b/>
        </w:rPr>
        <w:instrText xml:space="preserve"> \* MERGEFORMAT </w:instrText>
      </w:r>
      <w:r w:rsidRPr="00D92F99">
        <w:rPr>
          <w:b/>
        </w:rPr>
      </w:r>
      <w:r w:rsidRPr="00D92F99">
        <w:rPr>
          <w:b/>
        </w:rPr>
        <w:fldChar w:fldCharType="separate"/>
      </w:r>
      <w:r w:rsidR="00D07291">
        <w:rPr>
          <w:b/>
        </w:rPr>
        <w:t>[20]</w:t>
      </w:r>
      <w:r w:rsidRPr="00D92F99">
        <w:rPr>
          <w:b/>
        </w:rPr>
        <w:fldChar w:fldCharType="end"/>
      </w:r>
      <w:r w:rsidRPr="00D92F99">
        <w:t>)</w:t>
      </w:r>
      <w:r>
        <w:t xml:space="preserve">, </w:t>
      </w:r>
      <w:proofErr w:type="spellStart"/>
      <w:r>
        <w:t>Schmied</w:t>
      </w:r>
      <w:proofErr w:type="spellEnd"/>
      <w:r>
        <w:t xml:space="preserve"> </w:t>
      </w:r>
      <w:r w:rsidRPr="00D92F99">
        <w:rPr>
          <w:b/>
        </w:rPr>
        <w:fldChar w:fldCharType="begin"/>
      </w:r>
      <w:r w:rsidRPr="00D92F99">
        <w:rPr>
          <w:b/>
        </w:rPr>
        <w:instrText xml:space="preserve"> REF _Ref533093642 \r \h  \* MERGEFORMAT </w:instrText>
      </w:r>
      <w:r w:rsidRPr="00D92F99">
        <w:rPr>
          <w:b/>
        </w:rPr>
      </w:r>
      <w:r w:rsidRPr="00D92F99">
        <w:rPr>
          <w:b/>
        </w:rPr>
        <w:fldChar w:fldCharType="separate"/>
      </w:r>
      <w:r w:rsidR="00D07291">
        <w:rPr>
          <w:b/>
        </w:rPr>
        <w:t>[13]</w:t>
      </w:r>
      <w:r w:rsidRPr="00D92F99">
        <w:rPr>
          <w:b/>
        </w:rPr>
        <w:fldChar w:fldCharType="end"/>
      </w:r>
      <w:r>
        <w:t xml:space="preserve">, </w:t>
      </w:r>
      <w:proofErr w:type="spellStart"/>
      <w:r>
        <w:t>Grigor’ev</w:t>
      </w:r>
      <w:proofErr w:type="spellEnd"/>
      <w:r>
        <w:t xml:space="preserve"> et al. </w:t>
      </w:r>
      <w:r w:rsidRPr="00D92F99">
        <w:rPr>
          <w:b/>
        </w:rPr>
        <w:fldChar w:fldCharType="begin"/>
      </w:r>
      <w:r w:rsidRPr="00D92F99">
        <w:rPr>
          <w:b/>
        </w:rPr>
        <w:instrText xml:space="preserve"> REF _Ref533117135 \r \h  \* MERGEFORMAT </w:instrText>
      </w:r>
      <w:r w:rsidRPr="00D92F99">
        <w:rPr>
          <w:b/>
        </w:rPr>
      </w:r>
      <w:r w:rsidRPr="00D92F99">
        <w:rPr>
          <w:b/>
        </w:rPr>
        <w:fldChar w:fldCharType="separate"/>
      </w:r>
      <w:r w:rsidR="00D07291">
        <w:rPr>
          <w:b/>
        </w:rPr>
        <w:t>[34]</w:t>
      </w:r>
      <w:r w:rsidRPr="00D92F99">
        <w:rPr>
          <w:b/>
        </w:rPr>
        <w:fldChar w:fldCharType="end"/>
      </w:r>
      <w:r w:rsidRPr="00D92F99">
        <w:t xml:space="preserve"> et </w:t>
      </w:r>
      <w:proofErr w:type="spellStart"/>
      <w:r>
        <w:t>Palazzolo</w:t>
      </w:r>
      <w:proofErr w:type="spellEnd"/>
      <w:r>
        <w:t xml:space="preserve"> et al.</w:t>
      </w:r>
      <w:r w:rsidR="00065A30">
        <w:t xml:space="preserve"> </w:t>
      </w:r>
      <w:r w:rsidR="00065A30" w:rsidRPr="00307425">
        <w:rPr>
          <w:b/>
        </w:rPr>
        <w:fldChar w:fldCharType="begin"/>
      </w:r>
      <w:r w:rsidR="00065A30" w:rsidRPr="00307425">
        <w:rPr>
          <w:b/>
        </w:rPr>
        <w:instrText xml:space="preserve"> REF _Ref534635218 \r \h  \* MERGEFORMAT </w:instrText>
      </w:r>
      <w:r w:rsidR="00065A30" w:rsidRPr="00307425">
        <w:rPr>
          <w:b/>
        </w:rPr>
      </w:r>
      <w:r w:rsidR="00065A30" w:rsidRPr="00307425">
        <w:rPr>
          <w:b/>
        </w:rPr>
        <w:fldChar w:fldCharType="separate"/>
      </w:r>
      <w:r w:rsidR="00D07291">
        <w:rPr>
          <w:b/>
        </w:rPr>
        <w:t>[27]</w:t>
      </w:r>
      <w:r w:rsidR="00065A30" w:rsidRPr="00307425">
        <w:rPr>
          <w:b/>
        </w:rPr>
        <w:fldChar w:fldCharType="end"/>
      </w:r>
      <w:r w:rsidR="00065A30">
        <w:t xml:space="preserve"> </w:t>
      </w:r>
      <w:r>
        <w:rPr>
          <w:b/>
        </w:rPr>
        <w:t>.</w:t>
      </w:r>
      <w:r>
        <w:t xml:space="preserve"> Contrairement à l’approche précédente qui ne c</w:t>
      </w:r>
      <w:r w:rsidR="00EE6B26">
        <w:t>onsidéré que la force centrifug</w:t>
      </w:r>
      <w:r>
        <w:t xml:space="preserve">e générée par une masse concentrée, cette approche prend en compte le moment engendré par la flexion thermique du rotor. Ces deux approches sont comparées dans l’article de Tong et </w:t>
      </w:r>
      <w:proofErr w:type="spellStart"/>
      <w:r>
        <w:t>Palazzolo</w:t>
      </w:r>
      <w:proofErr w:type="spellEnd"/>
      <w:r>
        <w:t xml:space="preserve"> </w:t>
      </w:r>
      <w:r w:rsidR="00065A30" w:rsidRPr="00307425">
        <w:rPr>
          <w:b/>
        </w:rPr>
        <w:fldChar w:fldCharType="begin"/>
      </w:r>
      <w:r w:rsidR="00065A30" w:rsidRPr="00307425">
        <w:rPr>
          <w:b/>
        </w:rPr>
        <w:instrText xml:space="preserve"> REF _Ref534635218 \r \h  \* MERGEFORMAT </w:instrText>
      </w:r>
      <w:r w:rsidR="00065A30" w:rsidRPr="00307425">
        <w:rPr>
          <w:b/>
        </w:rPr>
      </w:r>
      <w:r w:rsidR="00065A30" w:rsidRPr="00307425">
        <w:rPr>
          <w:b/>
        </w:rPr>
        <w:fldChar w:fldCharType="separate"/>
      </w:r>
      <w:r w:rsidR="00D07291">
        <w:rPr>
          <w:b/>
        </w:rPr>
        <w:t>[27]</w:t>
      </w:r>
      <w:r w:rsidR="00065A30" w:rsidRPr="00307425">
        <w:rPr>
          <w:b/>
        </w:rPr>
        <w:fldChar w:fldCharType="end"/>
      </w:r>
      <w:r w:rsidR="00065A30">
        <w:rPr>
          <w:b/>
        </w:rPr>
        <w:t xml:space="preserve"> </w:t>
      </w:r>
      <w:r>
        <w:t>qui ont conclu que l’approche basée sur le défaut de la fibre neutre est recommandée. Le fait que l’approche masse concentrée ignore les moments engendrés par la déformation thermique du rotor</w:t>
      </w:r>
      <w:r w:rsidR="00B307A7">
        <w:t>, elle</w:t>
      </w:r>
      <w:r>
        <w:t xml:space="preserve"> peu</w:t>
      </w:r>
      <w:r w:rsidR="005F38A6">
        <w:t>t</w:t>
      </w:r>
      <w:r>
        <w:t xml:space="preserve"> surestimer l’amplitude</w:t>
      </w:r>
      <w:r w:rsidR="00D959F5">
        <w:t xml:space="preserve"> des vibrations dans le palier, ainsi que</w:t>
      </w:r>
      <w:r>
        <w:t xml:space="preserve"> la différence de</w:t>
      </w:r>
      <w:r w:rsidR="00D959F5">
        <w:t xml:space="preserve"> la</w:t>
      </w:r>
      <w:r>
        <w:t xml:space="preserve"> température</w:t>
      </w:r>
      <w:r w:rsidR="00D959F5">
        <w:t xml:space="preserve"> </w:t>
      </w:r>
      <m:oMath>
        <m:r>
          <w:rPr>
            <w:rFonts w:ascii="Cambria Math" w:hAnsi="Cambria Math"/>
          </w:rPr>
          <m:t xml:space="preserve"> ∆T</m:t>
        </m:r>
      </m:oMath>
      <w:r>
        <w:t xml:space="preserve"> à la surface du rotor.</w:t>
      </w:r>
    </w:p>
    <w:p w14:paraId="1CF9BDB3" w14:textId="77777777" w:rsidR="007F0B3C" w:rsidRDefault="007F0B3C" w:rsidP="007F0B3C">
      <w:pPr>
        <w:pStyle w:val="Titre2"/>
        <w:ind w:left="709"/>
      </w:pPr>
      <w:bookmarkStart w:id="66" w:name="_Toc534294735"/>
      <w:bookmarkStart w:id="67" w:name="_Toc535252136"/>
      <w:r>
        <w:t>Conclusion</w:t>
      </w:r>
      <w:bookmarkEnd w:id="66"/>
      <w:bookmarkEnd w:id="67"/>
    </w:p>
    <w:p w14:paraId="7B31CBB2" w14:textId="0DE3BCC7" w:rsidR="007F0B3C" w:rsidRDefault="007F0B3C" w:rsidP="00CA66C0">
      <w:pPr>
        <w:spacing w:before="120" w:line="360" w:lineRule="auto"/>
        <w:ind w:firstLine="709"/>
      </w:pPr>
      <w:r>
        <w:t xml:space="preserve">Ce chapitre a introduit les problèmes de l’instabilité de la vibration synchrone due à l’effet thermique dans les paliers. Deux effets thermiques peuvent être à l’origine de cette instabilité : l’effet Newkirk ou l’effet Morton. Ces effets sont </w:t>
      </w:r>
      <w:r w:rsidR="00F95877">
        <w:t>expliqués</w:t>
      </w:r>
      <w:r>
        <w:t xml:space="preserve"> de manière qualitative. </w:t>
      </w:r>
    </w:p>
    <w:p w14:paraId="40605876" w14:textId="2E05FD64" w:rsidR="007F0B3C" w:rsidRDefault="007F0B3C" w:rsidP="007F0B3C">
      <w:pPr>
        <w:spacing w:line="360" w:lineRule="auto"/>
        <w:ind w:firstLine="708"/>
      </w:pPr>
      <w:r>
        <w:t>Les principales études expérimentales et numériques consacrée</w:t>
      </w:r>
      <w:r w:rsidR="00AF0B58">
        <w:t>s</w:t>
      </w:r>
      <w:r>
        <w:t xml:space="preserve"> à la compréhension et à l’analyse de la stabilité de l’effet Morton sont présenté</w:t>
      </w:r>
      <w:r w:rsidR="00D41E57">
        <w:t>e</w:t>
      </w:r>
      <w:r>
        <w:t xml:space="preserve">s. La synthèse de ces études permet de mettre en évidence une stratégie générale de modélisation numérique de l’effet Morton basée sur trois modèles physiques. </w:t>
      </w:r>
    </w:p>
    <w:p w14:paraId="4B2E76D1" w14:textId="39641419" w:rsidR="007F0B3C" w:rsidRDefault="007F0B3C" w:rsidP="007F0B3C">
      <w:pPr>
        <w:spacing w:line="360" w:lineRule="auto"/>
        <w:ind w:firstLine="708"/>
      </w:pPr>
      <w:r>
        <w:t xml:space="preserve">En suivant cette stratégie, trois sous-modèles numériques sont nécessaires pour la simulation et l’analyse de </w:t>
      </w:r>
      <w:r w:rsidR="003727DA">
        <w:t xml:space="preserve">la stabilité de </w:t>
      </w:r>
      <w:r>
        <w:t>l’effet Morton. Ces sous-modèles seron</w:t>
      </w:r>
      <w:r w:rsidR="00DA3269">
        <w:t>t détaillés dans les chapitres 2</w:t>
      </w:r>
      <w:r>
        <w:t xml:space="preserve"> et </w:t>
      </w:r>
      <w:r w:rsidR="00DA3269">
        <w:t>3</w:t>
      </w:r>
      <w:r>
        <w:t xml:space="preserve"> dédiés respectivement aux problèmes de lubrification hydrodynamique et aux comportements dynamique et thermomécanique de rotor. Un</w:t>
      </w:r>
      <w:r w:rsidR="00DA3269">
        <w:t>e fois les outils de calcul mis</w:t>
      </w:r>
      <w:r>
        <w:t xml:space="preserve"> aux points, les simulations et les analyses de</w:t>
      </w:r>
      <w:r w:rsidR="003727DA">
        <w:t xml:space="preserve"> la stabilité</w:t>
      </w:r>
      <w:r w:rsidR="000532A5">
        <w:t xml:space="preserve"> de</w:t>
      </w:r>
      <w:r>
        <w:t xml:space="preserve"> l’effet Morton sont ensuite </w:t>
      </w:r>
      <w:r w:rsidR="00CA66C0">
        <w:t>présentés</w:t>
      </w:r>
      <w:r>
        <w:t xml:space="preserve"> dans les chapitres </w:t>
      </w:r>
      <w:r w:rsidR="00DA3269">
        <w:t>4</w:t>
      </w:r>
      <w:r>
        <w:t xml:space="preserve"> et</w:t>
      </w:r>
      <w:r w:rsidR="00DA3269">
        <w:t xml:space="preserve"> 5.</w:t>
      </w:r>
    </w:p>
    <w:p w14:paraId="5091027F" w14:textId="77777777" w:rsidR="007F0B3C" w:rsidRDefault="007F0B3C" w:rsidP="007F0B3C">
      <w:pPr>
        <w:spacing w:line="360" w:lineRule="auto"/>
      </w:pPr>
    </w:p>
    <w:p w14:paraId="6619A26B" w14:textId="77777777" w:rsidR="007F0B3C" w:rsidRDefault="007F0B3C" w:rsidP="007F0B3C">
      <w:pPr>
        <w:overflowPunct/>
        <w:autoSpaceDE/>
        <w:autoSpaceDN/>
        <w:adjustRightInd/>
        <w:spacing w:after="160" w:line="259" w:lineRule="auto"/>
        <w:jc w:val="left"/>
        <w:textAlignment w:val="auto"/>
      </w:pPr>
    </w:p>
    <w:p w14:paraId="0078CC60" w14:textId="5DA66D8D" w:rsidR="007F0B3C" w:rsidRDefault="007F0B3C" w:rsidP="007F0B3C">
      <w:pPr>
        <w:overflowPunct/>
        <w:autoSpaceDE/>
        <w:autoSpaceDN/>
        <w:adjustRightInd/>
        <w:spacing w:after="160" w:line="259" w:lineRule="auto"/>
        <w:jc w:val="left"/>
        <w:textAlignment w:val="auto"/>
      </w:pPr>
    </w:p>
    <w:p w14:paraId="54C5B567" w14:textId="3FCD21EF" w:rsidR="00271BF0" w:rsidRDefault="00271BF0">
      <w:pPr>
        <w:overflowPunct/>
        <w:autoSpaceDE/>
        <w:autoSpaceDN/>
        <w:adjustRightInd/>
        <w:spacing w:after="160" w:line="259" w:lineRule="auto"/>
        <w:jc w:val="left"/>
        <w:textAlignment w:val="auto"/>
      </w:pPr>
      <w:r>
        <w:br w:type="page"/>
      </w:r>
    </w:p>
    <w:p w14:paraId="2C339E58" w14:textId="5C66BB31" w:rsidR="00720F73" w:rsidRDefault="00720F73" w:rsidP="0069072B">
      <w:pPr>
        <w:pStyle w:val="Titre1"/>
        <w:numPr>
          <w:ilvl w:val="0"/>
          <w:numId w:val="0"/>
        </w:numPr>
        <w:ind w:left="567" w:hanging="567"/>
        <w:jc w:val="left"/>
      </w:pPr>
      <w:bookmarkStart w:id="68" w:name="_Toc535252137"/>
      <w:r>
        <w:lastRenderedPageBreak/>
        <w:t>Chapitre 2</w:t>
      </w:r>
      <w:r w:rsidRPr="00493D1F">
        <w:t> </w:t>
      </w:r>
      <w:r w:rsidR="005912C9">
        <w:t>:</w:t>
      </w:r>
      <w:r w:rsidR="00FE05DA">
        <w:t xml:space="preserve"> </w:t>
      </w:r>
      <w:r w:rsidR="00FE05DA">
        <w:br/>
      </w:r>
      <w:r w:rsidRPr="00720F73">
        <w:t>Modélisation</w:t>
      </w:r>
      <w:r>
        <w:t xml:space="preserve"> de</w:t>
      </w:r>
      <w:r w:rsidR="001E18D0">
        <w:t>s</w:t>
      </w:r>
      <w:r>
        <w:t xml:space="preserve"> paliers </w:t>
      </w:r>
      <w:r w:rsidRPr="00493D1F">
        <w:t>hydrodynamiques</w:t>
      </w:r>
      <w:bookmarkEnd w:id="68"/>
    </w:p>
    <w:p w14:paraId="5E8D1F81" w14:textId="77777777" w:rsidR="00B3472A" w:rsidRDefault="00B3472A" w:rsidP="006506B8">
      <w:pPr>
        <w:spacing w:line="360" w:lineRule="auto"/>
      </w:pPr>
    </w:p>
    <w:p w14:paraId="57FAB4F4" w14:textId="77777777" w:rsidR="00166F02" w:rsidRPr="00166F02" w:rsidRDefault="00166F02" w:rsidP="006506B8">
      <w:pPr>
        <w:spacing w:line="360" w:lineRule="auto"/>
      </w:pPr>
      <w:bookmarkStart w:id="69" w:name="_Toc533165043"/>
      <w:bookmarkStart w:id="70" w:name="_Toc533165498"/>
      <w:bookmarkStart w:id="71" w:name="_Toc533165854"/>
      <w:bookmarkStart w:id="72" w:name="_Toc533165905"/>
      <w:bookmarkStart w:id="73" w:name="_Toc533166093"/>
      <w:bookmarkStart w:id="74" w:name="_Toc533166127"/>
      <w:bookmarkStart w:id="75" w:name="_Toc533167316"/>
      <w:bookmarkStart w:id="76" w:name="_Toc533168739"/>
      <w:bookmarkStart w:id="77" w:name="_Toc533168965"/>
      <w:bookmarkStart w:id="78" w:name="_Toc533169249"/>
      <w:bookmarkStart w:id="79" w:name="_Toc533169500"/>
      <w:bookmarkStart w:id="80" w:name="_Toc533170191"/>
      <w:bookmarkStart w:id="81" w:name="_Toc533170329"/>
      <w:bookmarkStart w:id="82" w:name="_Toc533171274"/>
      <w:bookmarkStart w:id="83" w:name="_Toc533172556"/>
      <w:bookmarkStart w:id="84" w:name="_Toc533172735"/>
      <w:bookmarkStart w:id="85" w:name="_Toc533173191"/>
      <w:bookmarkStart w:id="86" w:name="_Toc533173483"/>
      <w:bookmarkStart w:id="87" w:name="_Toc533173685"/>
      <w:bookmarkStart w:id="88" w:name="_Toc533173936"/>
      <w:bookmarkStart w:id="89" w:name="_Toc533173989"/>
      <w:bookmarkStart w:id="90" w:name="_Toc533174155"/>
      <w:bookmarkStart w:id="91" w:name="_Toc533768820"/>
      <w:bookmarkStart w:id="92" w:name="_Toc533769119"/>
      <w:bookmarkStart w:id="93" w:name="_Toc533769291"/>
      <w:bookmarkStart w:id="94" w:name="_Toc533769343"/>
      <w:bookmarkStart w:id="95" w:name="_Toc533769742"/>
      <w:bookmarkStart w:id="96" w:name="_Toc533771803"/>
      <w:bookmarkStart w:id="97" w:name="_Toc533772291"/>
      <w:bookmarkStart w:id="98" w:name="_Toc533774363"/>
      <w:bookmarkStart w:id="99" w:name="_Toc533775555"/>
      <w:bookmarkStart w:id="100" w:name="_Toc533776199"/>
      <w:bookmarkStart w:id="101" w:name="_Toc533776326"/>
      <w:bookmarkStart w:id="102" w:name="_Toc533777551"/>
      <w:bookmarkStart w:id="103" w:name="_Toc534279459"/>
      <w:bookmarkStart w:id="104" w:name="_Toc534279557"/>
      <w:bookmarkStart w:id="105" w:name="_Toc534279635"/>
      <w:bookmarkStart w:id="106" w:name="_Toc534290931"/>
      <w:bookmarkStart w:id="107" w:name="_Toc534293213"/>
      <w:bookmarkStart w:id="108" w:name="_Toc534293497"/>
      <w:bookmarkStart w:id="109" w:name="_Toc534293575"/>
      <w:bookmarkStart w:id="110" w:name="_Toc534387874"/>
      <w:bookmarkStart w:id="111" w:name="_Toc534410845"/>
      <w:bookmarkStart w:id="112" w:name="_Toc534620759"/>
      <w:bookmarkStart w:id="113" w:name="_Toc534621245"/>
      <w:bookmarkStart w:id="114" w:name="_Toc534621350"/>
      <w:bookmarkStart w:id="115" w:name="_Toc534621457"/>
      <w:bookmarkStart w:id="116" w:name="_Toc534625116"/>
      <w:bookmarkStart w:id="117" w:name="_Toc534631416"/>
      <w:bookmarkStart w:id="118" w:name="_Toc534631516"/>
      <w:bookmarkStart w:id="119" w:name="_Toc534631869"/>
      <w:bookmarkStart w:id="120" w:name="_Toc534632102"/>
      <w:bookmarkStart w:id="121" w:name="_Toc534632314"/>
      <w:bookmarkStart w:id="122" w:name="_Toc534632436"/>
      <w:bookmarkStart w:id="123" w:name="_Toc534632535"/>
      <w:bookmarkStart w:id="124" w:name="_Toc534633828"/>
      <w:bookmarkStart w:id="125" w:name="_Toc534634172"/>
      <w:bookmarkStart w:id="126" w:name="_Toc534634576"/>
      <w:bookmarkStart w:id="127" w:name="_Toc534634951"/>
      <w:bookmarkStart w:id="128" w:name="_Toc534635051"/>
      <w:bookmarkStart w:id="129" w:name="_Toc534635151"/>
      <w:bookmarkStart w:id="130" w:name="_Toc534635251"/>
      <w:bookmarkStart w:id="131" w:name="_Toc534635351"/>
      <w:bookmarkStart w:id="132" w:name="_Toc534635472"/>
      <w:bookmarkStart w:id="133" w:name="_Toc534635571"/>
      <w:bookmarkStart w:id="134" w:name="_Toc534636621"/>
      <w:bookmarkStart w:id="135" w:name="_Toc534638249"/>
      <w:bookmarkStart w:id="136" w:name="_Toc534638335"/>
      <w:bookmarkStart w:id="137" w:name="_Toc534638702"/>
      <w:bookmarkStart w:id="138" w:name="_Toc534640557"/>
      <w:bookmarkStart w:id="139" w:name="_Toc534650367"/>
      <w:bookmarkStart w:id="140" w:name="_Toc534707643"/>
      <w:bookmarkStart w:id="141" w:name="_Toc534719948"/>
      <w:bookmarkStart w:id="142" w:name="_Toc534720631"/>
      <w:bookmarkStart w:id="143" w:name="_Toc534721403"/>
      <w:bookmarkStart w:id="144" w:name="_Toc534723181"/>
      <w:bookmarkStart w:id="145" w:name="_Toc534724093"/>
      <w:bookmarkStart w:id="146" w:name="_Toc534724638"/>
      <w:bookmarkStart w:id="147" w:name="_Toc534724942"/>
      <w:bookmarkStart w:id="148" w:name="_Toc534725613"/>
      <w:bookmarkStart w:id="149" w:name="_Toc534729696"/>
      <w:bookmarkStart w:id="150" w:name="_Toc534792245"/>
      <w:bookmarkStart w:id="151" w:name="_Toc534792894"/>
      <w:bookmarkStart w:id="152" w:name="_Toc534793218"/>
      <w:bookmarkStart w:id="153" w:name="_Toc534793976"/>
      <w:bookmarkStart w:id="154" w:name="_Toc534794071"/>
      <w:bookmarkStart w:id="155" w:name="_Toc534794168"/>
      <w:bookmarkStart w:id="156" w:name="_Toc534796800"/>
      <w:bookmarkStart w:id="157" w:name="_Toc534878056"/>
      <w:bookmarkStart w:id="158" w:name="_Toc534878150"/>
      <w:bookmarkStart w:id="159" w:name="_Toc534880488"/>
      <w:bookmarkStart w:id="160" w:name="_Toc534895220"/>
      <w:bookmarkStart w:id="161" w:name="_Toc534895937"/>
      <w:bookmarkStart w:id="162" w:name="_Toc534896491"/>
      <w:bookmarkStart w:id="163" w:name="_Toc534896884"/>
      <w:bookmarkStart w:id="164" w:name="_Toc534983280"/>
      <w:bookmarkStart w:id="165" w:name="_Toc534984814"/>
      <w:bookmarkStart w:id="166" w:name="_Toc535242906"/>
      <w:bookmarkStart w:id="167" w:name="_Toc535243258"/>
      <w:bookmarkStart w:id="168" w:name="_Toc535245041"/>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p>
    <w:p w14:paraId="18F09B98" w14:textId="77777777" w:rsidR="0008634E" w:rsidRPr="0008634E" w:rsidRDefault="0008634E" w:rsidP="006506B8">
      <w:pPr>
        <w:spacing w:line="360" w:lineRule="auto"/>
      </w:pPr>
      <w:bookmarkStart w:id="169" w:name="_Toc533768821"/>
      <w:bookmarkStart w:id="170" w:name="_Toc533769120"/>
      <w:bookmarkStart w:id="171" w:name="_Toc533769292"/>
      <w:bookmarkStart w:id="172" w:name="_Toc533769344"/>
      <w:bookmarkStart w:id="173" w:name="_Toc533769743"/>
      <w:bookmarkStart w:id="174" w:name="_Toc533771804"/>
      <w:bookmarkStart w:id="175" w:name="_Toc533772292"/>
      <w:bookmarkStart w:id="176" w:name="_Toc533774364"/>
      <w:bookmarkStart w:id="177" w:name="_Toc533775556"/>
      <w:bookmarkStart w:id="178" w:name="_Toc533776200"/>
      <w:bookmarkStart w:id="179" w:name="_Toc533776327"/>
      <w:bookmarkStart w:id="180" w:name="_Toc533777552"/>
      <w:bookmarkStart w:id="181" w:name="_Toc534279460"/>
      <w:bookmarkStart w:id="182" w:name="_Toc534279558"/>
      <w:bookmarkStart w:id="183" w:name="_Toc534279636"/>
      <w:bookmarkStart w:id="184" w:name="_Toc534290932"/>
      <w:bookmarkStart w:id="185" w:name="_Toc534293214"/>
      <w:bookmarkStart w:id="186" w:name="_Toc534293498"/>
      <w:bookmarkStart w:id="187" w:name="_Toc534293576"/>
      <w:bookmarkStart w:id="188" w:name="_Toc534387875"/>
      <w:bookmarkStart w:id="189" w:name="_Toc534410846"/>
      <w:bookmarkStart w:id="190" w:name="_Toc534620760"/>
      <w:bookmarkStart w:id="191" w:name="_Toc534621246"/>
      <w:bookmarkStart w:id="192" w:name="_Toc534621351"/>
      <w:bookmarkStart w:id="193" w:name="_Toc534621458"/>
      <w:bookmarkStart w:id="194" w:name="_Toc534625117"/>
      <w:bookmarkStart w:id="195" w:name="_Toc534631417"/>
      <w:bookmarkStart w:id="196" w:name="_Toc534631517"/>
      <w:bookmarkStart w:id="197" w:name="_Toc534631870"/>
      <w:bookmarkStart w:id="198" w:name="_Toc534632103"/>
      <w:bookmarkStart w:id="199" w:name="_Toc534632315"/>
      <w:bookmarkStart w:id="200" w:name="_Toc534632437"/>
      <w:bookmarkStart w:id="201" w:name="_Toc534632536"/>
      <w:bookmarkStart w:id="202" w:name="_Toc534633829"/>
      <w:bookmarkStart w:id="203" w:name="_Toc534634173"/>
      <w:bookmarkStart w:id="204" w:name="_Toc534634577"/>
      <w:bookmarkStart w:id="205" w:name="_Toc534634952"/>
      <w:bookmarkStart w:id="206" w:name="_Toc534635052"/>
      <w:bookmarkStart w:id="207" w:name="_Toc534635152"/>
      <w:bookmarkStart w:id="208" w:name="_Toc534635252"/>
      <w:bookmarkStart w:id="209" w:name="_Toc534635352"/>
      <w:bookmarkStart w:id="210" w:name="_Toc534635473"/>
      <w:bookmarkStart w:id="211" w:name="_Toc534635572"/>
      <w:bookmarkStart w:id="212" w:name="_Toc534636622"/>
      <w:bookmarkStart w:id="213" w:name="_Toc534638250"/>
      <w:bookmarkStart w:id="214" w:name="_Toc534638336"/>
      <w:bookmarkStart w:id="215" w:name="_Toc534638703"/>
      <w:bookmarkStart w:id="216" w:name="_Toc534640558"/>
      <w:bookmarkStart w:id="217" w:name="_Toc534650368"/>
      <w:bookmarkStart w:id="218" w:name="_Toc534707644"/>
      <w:bookmarkStart w:id="219" w:name="_Toc534719949"/>
      <w:bookmarkStart w:id="220" w:name="_Toc534720632"/>
      <w:bookmarkStart w:id="221" w:name="_Toc534721404"/>
      <w:bookmarkStart w:id="222" w:name="_Toc534723182"/>
      <w:bookmarkStart w:id="223" w:name="_Toc534724094"/>
      <w:bookmarkStart w:id="224" w:name="_Toc534724639"/>
      <w:bookmarkStart w:id="225" w:name="_Toc534724943"/>
      <w:bookmarkStart w:id="226" w:name="_Toc534725614"/>
      <w:bookmarkStart w:id="227" w:name="_Toc534729697"/>
      <w:bookmarkStart w:id="228" w:name="_Toc534792246"/>
      <w:bookmarkStart w:id="229" w:name="_Toc534792895"/>
      <w:bookmarkStart w:id="230" w:name="_Toc534793219"/>
      <w:bookmarkStart w:id="231" w:name="_Toc534793977"/>
      <w:bookmarkStart w:id="232" w:name="_Toc534794072"/>
      <w:bookmarkStart w:id="233" w:name="_Toc534794169"/>
      <w:bookmarkStart w:id="234" w:name="_Toc534796801"/>
      <w:bookmarkStart w:id="235" w:name="_Toc534878057"/>
      <w:bookmarkStart w:id="236" w:name="_Toc534878151"/>
      <w:bookmarkStart w:id="237" w:name="_Toc534880489"/>
      <w:bookmarkStart w:id="238" w:name="_Toc534895221"/>
      <w:bookmarkStart w:id="239" w:name="_Toc534895938"/>
      <w:bookmarkStart w:id="240" w:name="_Toc534896492"/>
      <w:bookmarkStart w:id="241" w:name="_Toc534896885"/>
      <w:bookmarkStart w:id="242" w:name="_Toc534983281"/>
      <w:bookmarkStart w:id="243" w:name="_Toc534984815"/>
      <w:bookmarkStart w:id="244" w:name="_Toc535242907"/>
      <w:bookmarkStart w:id="245" w:name="_Toc535243259"/>
      <w:bookmarkStart w:id="246" w:name="_Toc535245042"/>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p>
    <w:p w14:paraId="7B4EB787" w14:textId="77777777" w:rsidR="00106910" w:rsidRDefault="00106910" w:rsidP="006506B8">
      <w:pPr>
        <w:spacing w:line="360" w:lineRule="auto"/>
      </w:pPr>
      <w:bookmarkStart w:id="247" w:name="_Toc534793220"/>
      <w:bookmarkStart w:id="248" w:name="_Toc534793978"/>
      <w:bookmarkStart w:id="249" w:name="_Toc534794073"/>
      <w:bookmarkStart w:id="250" w:name="_Toc534794170"/>
      <w:bookmarkStart w:id="251" w:name="_Toc534796802"/>
      <w:bookmarkStart w:id="252" w:name="_Toc534878058"/>
      <w:bookmarkStart w:id="253" w:name="_Toc534878152"/>
      <w:bookmarkStart w:id="254" w:name="_Toc534880490"/>
      <w:bookmarkStart w:id="255" w:name="_Toc534895222"/>
      <w:bookmarkStart w:id="256" w:name="_Toc534895939"/>
      <w:bookmarkStart w:id="257" w:name="_Toc534896493"/>
      <w:bookmarkStart w:id="258" w:name="_Toc534896886"/>
      <w:bookmarkStart w:id="259" w:name="_Toc534983282"/>
      <w:bookmarkStart w:id="260" w:name="_Toc534984816"/>
      <w:bookmarkStart w:id="261" w:name="_Toc535242908"/>
      <w:bookmarkStart w:id="262" w:name="_Toc535243260"/>
      <w:bookmarkStart w:id="263" w:name="_Toc535245043"/>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p>
    <w:p w14:paraId="5F358BD4" w14:textId="77777777" w:rsidR="003A178B" w:rsidRPr="003A178B" w:rsidRDefault="003A178B" w:rsidP="003A178B">
      <w:pPr>
        <w:pStyle w:val="Paragraphedeliste"/>
        <w:keepNext/>
        <w:keepLines/>
        <w:numPr>
          <w:ilvl w:val="0"/>
          <w:numId w:val="34"/>
        </w:numPr>
        <w:tabs>
          <w:tab w:val="left" w:pos="567"/>
        </w:tabs>
        <w:spacing w:before="240"/>
        <w:contextualSpacing w:val="0"/>
        <w:jc w:val="both"/>
        <w:outlineLvl w:val="0"/>
        <w:rPr>
          <w:b/>
          <w:caps/>
          <w:vanish/>
          <w:sz w:val="40"/>
          <w:szCs w:val="24"/>
        </w:rPr>
      </w:pPr>
      <w:bookmarkStart w:id="264" w:name="_Toc535248167"/>
      <w:bookmarkStart w:id="265" w:name="_Toc535248584"/>
      <w:bookmarkStart w:id="266" w:name="_Toc535250063"/>
      <w:bookmarkStart w:id="267" w:name="_Toc535251243"/>
      <w:bookmarkStart w:id="268" w:name="_Toc535251784"/>
      <w:bookmarkStart w:id="269" w:name="_Toc535252138"/>
      <w:bookmarkEnd w:id="264"/>
      <w:bookmarkEnd w:id="265"/>
      <w:bookmarkEnd w:id="266"/>
      <w:bookmarkEnd w:id="267"/>
      <w:bookmarkEnd w:id="268"/>
      <w:bookmarkEnd w:id="269"/>
    </w:p>
    <w:p w14:paraId="1988AFD7" w14:textId="30B3078D" w:rsidR="00166F02" w:rsidRDefault="00166F02" w:rsidP="003A178B">
      <w:pPr>
        <w:pStyle w:val="Titre2"/>
        <w:ind w:left="709"/>
      </w:pPr>
      <w:bookmarkStart w:id="270" w:name="_Toc535252139"/>
      <w:r>
        <w:t>Introduction</w:t>
      </w:r>
      <w:bookmarkEnd w:id="270"/>
    </w:p>
    <w:p w14:paraId="227CF0F7" w14:textId="67897131" w:rsidR="00E27515" w:rsidRDefault="0093422C" w:rsidP="004C17D8">
      <w:pPr>
        <w:spacing w:before="240" w:after="240" w:line="360" w:lineRule="auto"/>
        <w:ind w:firstLine="709"/>
      </w:pPr>
      <w:r w:rsidRPr="005D4068">
        <w:t>Le palier hydrodynamique est un organe de supportage utilisé dans les machines tournantes (turbines à</w:t>
      </w:r>
      <w:r w:rsidR="004C7361">
        <w:t xml:space="preserve"> vapeur, turbomachines, etc…). </w:t>
      </w:r>
      <w:r w:rsidRPr="005D4068">
        <w:t xml:space="preserve">Un palier hydrodynamique possède trois composantes majeures : l’arbre (rotor), le coussinet (stator) et le lubrifiant. La </w:t>
      </w:r>
      <w:r w:rsidRPr="00B72C2B">
        <w:rPr>
          <w:b/>
        </w:rPr>
        <w:fldChar w:fldCharType="begin"/>
      </w:r>
      <w:r w:rsidRPr="00B72C2B">
        <w:rPr>
          <w:b/>
        </w:rPr>
        <w:instrText xml:space="preserve"> REF _Ref525808327 \h  \* MERGEFORMAT </w:instrText>
      </w:r>
      <w:r w:rsidRPr="00B72C2B">
        <w:rPr>
          <w:b/>
        </w:rPr>
      </w:r>
      <w:r w:rsidRPr="00B72C2B">
        <w:rPr>
          <w:b/>
        </w:rPr>
        <w:fldChar w:fldCharType="separate"/>
      </w:r>
      <w:r w:rsidR="00D07291" w:rsidRPr="00D07291">
        <w:rPr>
          <w:b/>
        </w:rPr>
        <w:t>Figure 2.1</w:t>
      </w:r>
      <w:r w:rsidR="00D07291" w:rsidRPr="00D07291">
        <w:rPr>
          <w:b/>
        </w:rPr>
        <w:noBreakHyphen/>
        <w:t>1</w:t>
      </w:r>
      <w:r w:rsidRPr="00B72C2B">
        <w:rPr>
          <w:b/>
        </w:rPr>
        <w:fldChar w:fldCharType="end"/>
      </w:r>
      <w:r w:rsidRPr="005D4068">
        <w:t xml:space="preserve"> représente schématiquement un palier en fonctionnement avec l’établissement d’un champ de pression dans la partie inférieure. La pression est due au cisaillement du film d’huile </w:t>
      </w:r>
      <w:r w:rsidR="004C7361">
        <w:t>qui remplit le jeu radial</w:t>
      </w:r>
      <w:r w:rsidRPr="005D4068">
        <w:t xml:space="preserve"> entre le rotor et le stator. </w:t>
      </w:r>
      <w:r w:rsidR="004C7361">
        <w:t xml:space="preserve">Le </w:t>
      </w:r>
      <w:r w:rsidRPr="005D4068">
        <w:t>« fil</w:t>
      </w:r>
      <w:r w:rsidR="009A3834">
        <w:t>m</w:t>
      </w:r>
      <w:r w:rsidRPr="005D4068">
        <w:t xml:space="preserve"> mince » </w:t>
      </w:r>
      <w:r w:rsidR="004C7361">
        <w:t>a une</w:t>
      </w:r>
      <w:r w:rsidRPr="005D4068">
        <w:t xml:space="preserve"> très faible épaisseur (à l’échelle de micro mètre). Lors de la mise en rotation et </w:t>
      </w:r>
      <w:r w:rsidR="004C7361" w:rsidRPr="005D4068">
        <w:t>avec l’augmentation de la vitesse</w:t>
      </w:r>
      <w:r w:rsidR="00083F86">
        <w:t>,</w:t>
      </w:r>
      <w:r w:rsidR="004C7361" w:rsidRPr="004C7361">
        <w:t xml:space="preserve"> </w:t>
      </w:r>
      <w:r w:rsidR="004C7361" w:rsidRPr="005D4068">
        <w:t>l’arbre se soulève</w:t>
      </w:r>
      <w:r w:rsidR="004C7361">
        <w:t xml:space="preserve"> </w:t>
      </w:r>
      <w:r w:rsidRPr="005D4068">
        <w:t xml:space="preserve">sous l’effet de </w:t>
      </w:r>
      <w:r w:rsidR="008542B7">
        <w:t xml:space="preserve">la </w:t>
      </w:r>
      <w:r w:rsidRPr="005D4068">
        <w:t>portance généré</w:t>
      </w:r>
      <w:r w:rsidR="008542B7">
        <w:t>e</w:t>
      </w:r>
      <w:r w:rsidRPr="005D4068">
        <w:t xml:space="preserve"> par le film d’</w:t>
      </w:r>
      <w:r w:rsidR="004C7361">
        <w:t>huile</w:t>
      </w:r>
      <w:r w:rsidRPr="005D4068">
        <w:t xml:space="preserve">. Une fois la vitesse nominale atteinte, le rotor se place à </w:t>
      </w:r>
      <w:r w:rsidR="004C7361">
        <w:t>une</w:t>
      </w:r>
      <w:r w:rsidRPr="005D4068">
        <w:t xml:space="preserve"> position d’équilibre où la force hydrodynamique générée permet de compenser </w:t>
      </w:r>
      <w:r w:rsidR="004C7361">
        <w:t xml:space="preserve">son poids et </w:t>
      </w:r>
      <w:r w:rsidR="00915B36">
        <w:t>les efforts extérieurs</w:t>
      </w:r>
      <w:r w:rsidRPr="005D4068">
        <w:t xml:space="preserve">. </w:t>
      </w:r>
      <w:r w:rsidR="00E27515">
        <w:t>En même temps que la génér</w:t>
      </w:r>
      <w:r w:rsidR="004C7361">
        <w:t>ation de pression, l’énergie dissipée par le</w:t>
      </w:r>
      <w:r w:rsidR="00E27515">
        <w:t xml:space="preserve"> cisaillement du lubrifiant </w:t>
      </w:r>
      <w:r w:rsidR="004C7361">
        <w:t>visqueux conduit à l’augmentation</w:t>
      </w:r>
      <w:r w:rsidR="00E27515">
        <w:t xml:space="preserve"> </w:t>
      </w:r>
      <w:r w:rsidR="004C7361">
        <w:t>de</w:t>
      </w:r>
      <w:r w:rsidR="006B093B">
        <w:t>s</w:t>
      </w:r>
      <w:r w:rsidR="004C7361">
        <w:t xml:space="preserve"> température</w:t>
      </w:r>
      <w:r w:rsidR="006B093B">
        <w:t>s</w:t>
      </w:r>
      <w:r w:rsidR="004C7361">
        <w:t xml:space="preserve"> du</w:t>
      </w:r>
      <w:r w:rsidR="00564BD0">
        <w:t xml:space="preserve"> </w:t>
      </w:r>
      <w:r w:rsidR="004C7361">
        <w:t xml:space="preserve">lubrifiant, du </w:t>
      </w:r>
      <w:r w:rsidR="00352FBE">
        <w:t xml:space="preserve">rotor et </w:t>
      </w:r>
      <w:r w:rsidR="004C7361">
        <w:t xml:space="preserve">du </w:t>
      </w:r>
      <w:r w:rsidR="00352FBE">
        <w:t>coussinet</w:t>
      </w:r>
      <w:r w:rsidR="00E27515">
        <w:t xml:space="preserve">. </w:t>
      </w:r>
      <w:r w:rsidR="00E41A30">
        <w:t xml:space="preserve">Ces </w:t>
      </w:r>
      <w:r w:rsidR="00CA49F6">
        <w:t xml:space="preserve">deux </w:t>
      </w:r>
      <w:r w:rsidR="00E41A30">
        <w:t>derni</w:t>
      </w:r>
      <w:r w:rsidR="004C7361">
        <w:t>ers, sous l’effet de la chaleur</w:t>
      </w:r>
      <w:r w:rsidR="00E41A30">
        <w:t xml:space="preserve"> se déforment</w:t>
      </w:r>
      <w:r w:rsidR="004C7361">
        <w:t>. Les caractéristiques géométriques du rotor et du coussinet sont ainsi modifiées</w:t>
      </w:r>
      <w:r w:rsidR="00E41A30">
        <w:t>.</w:t>
      </w:r>
      <w:r w:rsidR="00E27515">
        <w:t xml:space="preserve"> </w:t>
      </w:r>
    </w:p>
    <w:p w14:paraId="216F147C" w14:textId="77777777" w:rsidR="0093422C" w:rsidRDefault="0093422C" w:rsidP="0093422C">
      <w:pPr>
        <w:keepNext/>
        <w:spacing w:line="360" w:lineRule="auto"/>
        <w:ind w:firstLine="567"/>
        <w:jc w:val="center"/>
      </w:pPr>
      <w:r>
        <w:rPr>
          <w:noProof/>
          <w:lang w:eastAsia="zh-CN"/>
        </w:rPr>
        <w:lastRenderedPageBreak/>
        <w:drawing>
          <wp:inline distT="0" distB="0" distL="0" distR="0" wp14:anchorId="4533531E" wp14:editId="5C6EBB6D">
            <wp:extent cx="5108879" cy="2926080"/>
            <wp:effectExtent l="0" t="0" r="0" b="762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122002" cy="2933596"/>
                    </a:xfrm>
                    <a:prstGeom prst="rect">
                      <a:avLst/>
                    </a:prstGeom>
                  </pic:spPr>
                </pic:pic>
              </a:graphicData>
            </a:graphic>
          </wp:inline>
        </w:drawing>
      </w:r>
    </w:p>
    <w:p w14:paraId="3D7194C4" w14:textId="02608473" w:rsidR="0093422C" w:rsidRPr="00657B2B" w:rsidRDefault="0093422C" w:rsidP="0034774B">
      <w:pPr>
        <w:pStyle w:val="Lgende"/>
        <w:spacing w:line="360" w:lineRule="auto"/>
        <w:jc w:val="center"/>
        <w:rPr>
          <w:i w:val="0"/>
          <w:sz w:val="22"/>
        </w:rPr>
      </w:pPr>
      <w:bookmarkStart w:id="271" w:name="_Ref525808327"/>
      <w:r w:rsidRPr="00657B2B">
        <w:rPr>
          <w:i w:val="0"/>
          <w:sz w:val="22"/>
        </w:rPr>
        <w:t xml:space="preserve">Figure </w:t>
      </w:r>
      <w:r w:rsidR="007B73B8">
        <w:rPr>
          <w:i w:val="0"/>
          <w:sz w:val="22"/>
        </w:rPr>
        <w:fldChar w:fldCharType="begin"/>
      </w:r>
      <w:r w:rsidR="007B73B8">
        <w:rPr>
          <w:i w:val="0"/>
          <w:sz w:val="22"/>
        </w:rPr>
        <w:instrText xml:space="preserve"> STYLEREF 2 \s </w:instrText>
      </w:r>
      <w:r w:rsidR="007B73B8">
        <w:rPr>
          <w:i w:val="0"/>
          <w:sz w:val="22"/>
        </w:rPr>
        <w:fldChar w:fldCharType="separate"/>
      </w:r>
      <w:r w:rsidR="00D07291">
        <w:rPr>
          <w:i w:val="0"/>
          <w:noProof/>
          <w:sz w:val="22"/>
        </w:rPr>
        <w:t>2.1</w:t>
      </w:r>
      <w:r w:rsidR="007B73B8">
        <w:rPr>
          <w:i w:val="0"/>
          <w:sz w:val="22"/>
        </w:rPr>
        <w:fldChar w:fldCharType="end"/>
      </w:r>
      <w:r w:rsidR="007B73B8">
        <w:rPr>
          <w:i w:val="0"/>
          <w:sz w:val="22"/>
        </w:rPr>
        <w:noBreakHyphen/>
      </w:r>
      <w:r w:rsidR="007B73B8">
        <w:rPr>
          <w:i w:val="0"/>
          <w:sz w:val="22"/>
        </w:rPr>
        <w:fldChar w:fldCharType="begin"/>
      </w:r>
      <w:r w:rsidR="007B73B8">
        <w:rPr>
          <w:i w:val="0"/>
          <w:sz w:val="22"/>
        </w:rPr>
        <w:instrText xml:space="preserve"> SEQ Figure \* ARABIC \s 2 </w:instrText>
      </w:r>
      <w:r w:rsidR="007B73B8">
        <w:rPr>
          <w:i w:val="0"/>
          <w:sz w:val="22"/>
        </w:rPr>
        <w:fldChar w:fldCharType="separate"/>
      </w:r>
      <w:r w:rsidR="00D07291">
        <w:rPr>
          <w:i w:val="0"/>
          <w:noProof/>
          <w:sz w:val="22"/>
        </w:rPr>
        <w:t>1</w:t>
      </w:r>
      <w:r w:rsidR="007B73B8">
        <w:rPr>
          <w:i w:val="0"/>
          <w:sz w:val="22"/>
        </w:rPr>
        <w:fldChar w:fldCharType="end"/>
      </w:r>
      <w:bookmarkEnd w:id="271"/>
      <w:r>
        <w:rPr>
          <w:i w:val="0"/>
          <w:sz w:val="22"/>
        </w:rPr>
        <w:t> :</w:t>
      </w:r>
      <w:r w:rsidRPr="00FD3405">
        <w:t xml:space="preserve"> </w:t>
      </w:r>
      <w:r w:rsidR="00313F19">
        <w:rPr>
          <w:i w:val="0"/>
          <w:sz w:val="22"/>
        </w:rPr>
        <w:t>F</w:t>
      </w:r>
      <w:r w:rsidRPr="00FD3405">
        <w:rPr>
          <w:i w:val="0"/>
          <w:sz w:val="22"/>
        </w:rPr>
        <w:t>orces hydrodynamiques et de la distribution de pression dans un palier</w:t>
      </w:r>
    </w:p>
    <w:p w14:paraId="083F77AE" w14:textId="77777777" w:rsidR="004C17D8" w:rsidRDefault="0093422C" w:rsidP="004C17D8">
      <w:pPr>
        <w:spacing w:before="240" w:after="240" w:line="360" w:lineRule="auto"/>
        <w:ind w:firstLine="709"/>
      </w:pPr>
      <w:r>
        <w:t xml:space="preserve">Pour les paliers hydrodynamiques qui fonctionnent à basse vitesse de rotation et avec une charge faible, </w:t>
      </w:r>
      <w:r w:rsidRPr="00A329C6">
        <w:t xml:space="preserve">le champ de pression </w:t>
      </w:r>
      <w:r>
        <w:t xml:space="preserve">créée </w:t>
      </w:r>
      <w:r w:rsidRPr="00A329C6">
        <w:t xml:space="preserve">dans le film </w:t>
      </w:r>
      <w:r>
        <w:t>mince</w:t>
      </w:r>
      <w:r w:rsidRPr="00A329C6">
        <w:t xml:space="preserve"> peut être </w:t>
      </w:r>
      <w:r>
        <w:t>décrit</w:t>
      </w:r>
      <w:r w:rsidRPr="00A329C6">
        <w:t xml:space="preserve"> </w:t>
      </w:r>
      <w:r w:rsidR="00DA4421">
        <w:t>à l’aide de</w:t>
      </w:r>
      <w:r w:rsidR="00DA4421" w:rsidRPr="00A329C6">
        <w:t xml:space="preserve"> </w:t>
      </w:r>
      <w:r w:rsidRPr="00A329C6">
        <w:t xml:space="preserve">l'équation de Reynolds </w:t>
      </w:r>
      <w:r>
        <w:t xml:space="preserve">en conditions isothermes </w:t>
      </w:r>
      <w:r w:rsidRPr="005B2E1D">
        <w:rPr>
          <w:b/>
        </w:rPr>
        <w:fldChar w:fldCharType="begin"/>
      </w:r>
      <w:r w:rsidRPr="005B2E1D">
        <w:rPr>
          <w:b/>
        </w:rPr>
        <w:instrText xml:space="preserve"> REF _Ref528660528 \r \h </w:instrText>
      </w:r>
      <w:r w:rsidR="005B2E1D">
        <w:rPr>
          <w:b/>
        </w:rPr>
        <w:instrText xml:space="preserve"> \* MERGEFORMAT </w:instrText>
      </w:r>
      <w:r w:rsidRPr="005B2E1D">
        <w:rPr>
          <w:b/>
        </w:rPr>
      </w:r>
      <w:r w:rsidRPr="005B2E1D">
        <w:rPr>
          <w:b/>
        </w:rPr>
        <w:fldChar w:fldCharType="separate"/>
      </w:r>
      <w:r w:rsidR="00D07291">
        <w:rPr>
          <w:b/>
        </w:rPr>
        <w:t>[35]</w:t>
      </w:r>
      <w:r w:rsidRPr="005B2E1D">
        <w:rPr>
          <w:b/>
        </w:rPr>
        <w:fldChar w:fldCharType="end"/>
      </w:r>
      <w:r>
        <w:t>, car l’effet thermique provoqué est négligeable</w:t>
      </w:r>
      <w:r w:rsidRPr="00A329C6">
        <w:t>.</w:t>
      </w:r>
      <w:r>
        <w:t xml:space="preserve"> Inversement</w:t>
      </w:r>
      <w:r w:rsidRPr="00186193">
        <w:t xml:space="preserve">, pour des vitesses de rotation </w:t>
      </w:r>
      <w:r w:rsidR="004C7361">
        <w:t xml:space="preserve">et </w:t>
      </w:r>
      <w:r w:rsidR="004C7361" w:rsidRPr="00186193">
        <w:t xml:space="preserve">des charges </w:t>
      </w:r>
      <w:r w:rsidRPr="00186193">
        <w:t xml:space="preserve">plus élevées, l'approche isotherme n'est plus suffisante et la variation de la viscosité </w:t>
      </w:r>
      <w:r>
        <w:t xml:space="preserve">avec </w:t>
      </w:r>
      <w:r w:rsidRPr="00186193">
        <w:t>la température doit être prise en compte.</w:t>
      </w:r>
      <w:r w:rsidRPr="00D37236">
        <w:t xml:space="preserve"> </w:t>
      </w:r>
      <w:r>
        <w:t>Ainsi, l’</w:t>
      </w:r>
      <w:r w:rsidRPr="00D37236">
        <w:t>équation de Reynolds</w:t>
      </w:r>
      <w:r>
        <w:t xml:space="preserve"> doit être couplée avec</w:t>
      </w:r>
      <w:r w:rsidRPr="00D37236">
        <w:t xml:space="preserve"> </w:t>
      </w:r>
      <w:r>
        <w:t xml:space="preserve">l’équation </w:t>
      </w:r>
      <w:r w:rsidRPr="00D37236">
        <w:t>d</w:t>
      </w:r>
      <w:r>
        <w:t>e l’</w:t>
      </w:r>
      <w:r w:rsidRPr="00D37236">
        <w:t xml:space="preserve">énergie </w:t>
      </w:r>
      <w:r>
        <w:t>qui décrit le champ</w:t>
      </w:r>
      <w:r w:rsidR="006F4840">
        <w:t xml:space="preserve"> </w:t>
      </w:r>
      <w:r>
        <w:t>de température dans le film mince</w:t>
      </w:r>
      <w:r w:rsidR="00447F3D">
        <w:t>. La résolution numérique de cette dernière nécessite une discrétisation suffisamment fine pour capter les gradients de températu</w:t>
      </w:r>
      <w:r w:rsidR="004C7361">
        <w:t>re suivant l’épaisseur du film.</w:t>
      </w:r>
      <w:r w:rsidRPr="00F44F45">
        <w:t xml:space="preserve"> </w:t>
      </w:r>
      <w:r w:rsidR="00895849">
        <w:t>L</w:t>
      </w:r>
      <w:r w:rsidRPr="00F44F45">
        <w:t xml:space="preserve">a résolution des équations couplées </w:t>
      </w:r>
      <w:r>
        <w:t>demande</w:t>
      </w:r>
      <w:r w:rsidRPr="00F44F45">
        <w:t xml:space="preserve"> </w:t>
      </w:r>
      <w:r w:rsidRPr="00D07B24">
        <w:t>un temps</w:t>
      </w:r>
      <w:r>
        <w:t xml:space="preserve"> de calcul</w:t>
      </w:r>
      <w:r w:rsidRPr="00D07B24">
        <w:t xml:space="preserve"> considérable</w:t>
      </w:r>
      <w:r w:rsidRPr="00F44F45">
        <w:t xml:space="preserve">, </w:t>
      </w:r>
      <w:r>
        <w:t>particulièrement</w:t>
      </w:r>
      <w:r w:rsidRPr="00F44F45">
        <w:t xml:space="preserve"> dans l</w:t>
      </w:r>
      <w:r w:rsidR="00FF1903">
        <w:t>e cas d’une</w:t>
      </w:r>
      <w:r w:rsidR="00B40167">
        <w:t xml:space="preserve"> </w:t>
      </w:r>
      <w:r w:rsidRPr="00F44F45">
        <w:t xml:space="preserve">analyse transitoire. </w:t>
      </w:r>
      <w:r w:rsidRPr="00E32A13">
        <w:t>Bien que la solution numérique de ces équations couplées soit un problème résolu depuis plusieurs décennies, des méthodes numériques efficaces visant à réduire l'effort de calcul sont encore à développer.</w:t>
      </w:r>
    </w:p>
    <w:p w14:paraId="366E7CB0" w14:textId="05DEF0FB" w:rsidR="0093422C" w:rsidRDefault="00895849" w:rsidP="004C17D8">
      <w:pPr>
        <w:spacing w:before="240" w:after="240" w:line="360" w:lineRule="auto"/>
        <w:ind w:firstLine="709"/>
      </w:pPr>
      <w:r>
        <w:t>U</w:t>
      </w:r>
      <w:r w:rsidR="0093422C" w:rsidRPr="006213C9">
        <w:t xml:space="preserve">ne approche spectrale </w:t>
      </w:r>
      <w:r>
        <w:t>connue sous le nom de "m</w:t>
      </w:r>
      <w:r w:rsidR="0093422C">
        <w:t xml:space="preserve">éthode de collocation </w:t>
      </w:r>
      <w:r>
        <w:t>utilisant les</w:t>
      </w:r>
      <w:r w:rsidR="0093422C" w:rsidRPr="006213C9">
        <w:t xml:space="preserve"> point</w:t>
      </w:r>
      <w:r w:rsidR="0093422C">
        <w:t>s</w:t>
      </w:r>
      <w:r w:rsidR="0093422C" w:rsidRPr="006213C9">
        <w:t xml:space="preserve"> de Lobatto (LPCM)</w:t>
      </w:r>
      <w:r>
        <w:rPr>
          <w:rStyle w:val="Appelnotedebasdep"/>
        </w:rPr>
        <w:footnoteReference w:id="3"/>
      </w:r>
      <w:r w:rsidR="0093422C">
        <w:t xml:space="preserve">" </w:t>
      </w:r>
      <w:r w:rsidR="0093422C" w:rsidRPr="001D2D3F">
        <w:rPr>
          <w:b/>
        </w:rPr>
        <w:fldChar w:fldCharType="begin"/>
      </w:r>
      <w:r w:rsidR="0093422C" w:rsidRPr="001D2D3F">
        <w:rPr>
          <w:b/>
        </w:rPr>
        <w:instrText xml:space="preserve"> REF _Ref526263891 \r \h </w:instrText>
      </w:r>
      <w:r w:rsidR="001D2D3F">
        <w:rPr>
          <w:b/>
        </w:rPr>
        <w:instrText xml:space="preserve"> \* MERGEFORMAT </w:instrText>
      </w:r>
      <w:r w:rsidR="0093422C" w:rsidRPr="001D2D3F">
        <w:rPr>
          <w:b/>
        </w:rPr>
      </w:r>
      <w:r w:rsidR="0093422C" w:rsidRPr="001D2D3F">
        <w:rPr>
          <w:b/>
        </w:rPr>
        <w:fldChar w:fldCharType="separate"/>
      </w:r>
      <w:r w:rsidR="00D07291">
        <w:rPr>
          <w:b/>
        </w:rPr>
        <w:t>[35]</w:t>
      </w:r>
      <w:r w:rsidR="0093422C" w:rsidRPr="001D2D3F">
        <w:rPr>
          <w:b/>
        </w:rPr>
        <w:fldChar w:fldCharType="end"/>
      </w:r>
      <w:r w:rsidR="0093422C">
        <w:t xml:space="preserve"> est utilisée</w:t>
      </w:r>
      <w:r>
        <w:t xml:space="preserve"> pour réduire l’effort de calcul nécessaire à la résolution numérique de l’équation de l’énergie</w:t>
      </w:r>
      <w:r w:rsidR="0093422C">
        <w:t xml:space="preserve">. </w:t>
      </w:r>
      <w:r w:rsidR="006F7180">
        <w:t xml:space="preserve">Cette méthode permet de réduire </w:t>
      </w:r>
      <w:r>
        <w:t xml:space="preserve">considérablement </w:t>
      </w:r>
      <w:r w:rsidR="006F7180">
        <w:t xml:space="preserve">le nombre de points </w:t>
      </w:r>
      <w:r w:rsidR="00724D7C">
        <w:t>nécessaires</w:t>
      </w:r>
      <w:r w:rsidR="006F7180">
        <w:t xml:space="preserve"> pour décrire le champ de température suivant l’épaisseur du film</w:t>
      </w:r>
      <w:r w:rsidR="0093422C">
        <w:t xml:space="preserve">. </w:t>
      </w:r>
      <w:r>
        <w:t>La</w:t>
      </w:r>
      <w:r w:rsidR="0093422C">
        <w:t xml:space="preserve"> méthode est également couplée avec </w:t>
      </w:r>
      <w:r w:rsidR="0093422C" w:rsidRPr="00895849">
        <w:rPr>
          <w:highlight w:val="yellow"/>
        </w:rPr>
        <w:t xml:space="preserve">un algorithme de cavitation </w:t>
      </w:r>
      <w:commentRangeStart w:id="272"/>
      <w:r w:rsidR="0093422C" w:rsidRPr="00895849">
        <w:rPr>
          <w:highlight w:val="yellow"/>
        </w:rPr>
        <w:fldChar w:fldCharType="begin"/>
      </w:r>
      <w:r w:rsidR="0093422C" w:rsidRPr="00895849">
        <w:rPr>
          <w:highlight w:val="yellow"/>
        </w:rPr>
        <w:instrText xml:space="preserve"> REF _Ref526263911 \r \h </w:instrText>
      </w:r>
      <w:r w:rsidR="001D2D3F" w:rsidRPr="00895849">
        <w:rPr>
          <w:highlight w:val="yellow"/>
        </w:rPr>
        <w:instrText xml:space="preserve"> \* MERGEFORMAT </w:instrText>
      </w:r>
      <w:r w:rsidR="0093422C" w:rsidRPr="00895849">
        <w:rPr>
          <w:highlight w:val="yellow"/>
        </w:rPr>
      </w:r>
      <w:r w:rsidR="0093422C" w:rsidRPr="00895849">
        <w:rPr>
          <w:highlight w:val="yellow"/>
        </w:rPr>
        <w:fldChar w:fldCharType="separate"/>
      </w:r>
      <w:r w:rsidR="00D07291" w:rsidRPr="00D07291">
        <w:rPr>
          <w:b/>
          <w:highlight w:val="yellow"/>
        </w:rPr>
        <w:t>[37</w:t>
      </w:r>
      <w:r w:rsidR="00D07291">
        <w:rPr>
          <w:highlight w:val="yellow"/>
        </w:rPr>
        <w:t>]</w:t>
      </w:r>
      <w:r w:rsidR="0093422C" w:rsidRPr="00895849">
        <w:rPr>
          <w:highlight w:val="yellow"/>
        </w:rPr>
        <w:fldChar w:fldCharType="end"/>
      </w:r>
      <w:commentRangeEnd w:id="272"/>
      <w:r w:rsidR="00E36A0E">
        <w:rPr>
          <w:rStyle w:val="Marquedecommentaire"/>
        </w:rPr>
        <w:commentReference w:id="272"/>
      </w:r>
      <w:r w:rsidR="00E36A0E">
        <w:t xml:space="preserve"> </w:t>
      </w:r>
      <w:r w:rsidR="0093422C">
        <w:t xml:space="preserve"> qui permet de traiter la zone de rupture de film lors du fonctionnement de palier hydrodynamique. </w:t>
      </w:r>
    </w:p>
    <w:p w14:paraId="47B234C5" w14:textId="0B89A002" w:rsidR="0093422C" w:rsidRDefault="0093422C" w:rsidP="00895849">
      <w:pPr>
        <w:spacing w:line="360" w:lineRule="auto"/>
        <w:ind w:firstLine="708"/>
      </w:pPr>
      <w:r>
        <w:t>Dans la suite, différents éléments nécessaires à la m</w:t>
      </w:r>
      <w:r w:rsidR="00895849">
        <w:t>ise au point du solveur pour le</w:t>
      </w:r>
      <w:r>
        <w:t xml:space="preserve"> palier hydrodynamique sont présentés. </w:t>
      </w:r>
      <w:r w:rsidR="00895849">
        <w:t>L</w:t>
      </w:r>
      <w:r>
        <w:t xml:space="preserve">’épaisseur du film intégrant le désalignement du rotor dans le palier </w:t>
      </w:r>
      <w:r>
        <w:lastRenderedPageBreak/>
        <w:t xml:space="preserve">est </w:t>
      </w:r>
      <w:r w:rsidR="00895849">
        <w:t>décrite dans un premier temps. Puis l</w:t>
      </w:r>
      <w:r>
        <w:t xml:space="preserve">a résolution classique </w:t>
      </w:r>
      <w:r w:rsidR="00895849">
        <w:t xml:space="preserve">par volumes finis </w:t>
      </w:r>
      <w:r>
        <w:t xml:space="preserve">des équations de la lubrification thermo-hydrodynamique est </w:t>
      </w:r>
      <w:r w:rsidR="00895849">
        <w:t>présentée</w:t>
      </w:r>
      <w:r>
        <w:t>. Ensuite, la méthode de collocation aux</w:t>
      </w:r>
      <w:r w:rsidRPr="006213C9">
        <w:t xml:space="preserve"> points de Lobatto</w:t>
      </w:r>
      <w:r>
        <w:t xml:space="preserve"> est </w:t>
      </w:r>
      <w:r w:rsidR="00895849">
        <w:t>détaillée</w:t>
      </w:r>
      <w:r>
        <w:t xml:space="preserve">. Une comparaison de cette méthode avec la méthode </w:t>
      </w:r>
      <w:r w:rsidR="00895849">
        <w:t xml:space="preserve">de résolution </w:t>
      </w:r>
      <w:r>
        <w:t xml:space="preserve">classique est décrite en Annexe afin d’illustrer sa robustesse. Enfin, une </w:t>
      </w:r>
      <w:r w:rsidR="0072571E">
        <w:t>l’</w:t>
      </w:r>
      <w:r>
        <w:t>étude d’un palier à géométrie fixe à deux lobes est exposée pour valid</w:t>
      </w:r>
      <w:r w:rsidR="0072571E">
        <w:t>er</w:t>
      </w:r>
      <w:r>
        <w:t xml:space="preserve"> </w:t>
      </w:r>
      <w:r w:rsidR="0072571E">
        <w:t>le</w:t>
      </w:r>
      <w:r>
        <w:t xml:space="preserve"> solveur en régime stationnaire. </w:t>
      </w:r>
    </w:p>
    <w:p w14:paraId="1A9F3253" w14:textId="4BD4B835" w:rsidR="0093422C" w:rsidRDefault="0093422C" w:rsidP="00B74996">
      <w:pPr>
        <w:pStyle w:val="Titre2"/>
        <w:ind w:left="709"/>
      </w:pPr>
      <w:bookmarkStart w:id="273" w:name="_Toc535252140"/>
      <w:r>
        <w:t>Epaisseur du film mince en présence d’un désalignement</w:t>
      </w:r>
      <w:bookmarkEnd w:id="273"/>
    </w:p>
    <w:p w14:paraId="46B35E67" w14:textId="18647433" w:rsidR="0093422C" w:rsidRDefault="00174F79" w:rsidP="004C17D8">
      <w:pPr>
        <w:spacing w:before="240" w:after="240" w:line="360" w:lineRule="auto"/>
        <w:ind w:firstLine="709"/>
      </w:pPr>
      <w:r>
        <w:t>L</w:t>
      </w:r>
      <w:r w:rsidR="0093422C">
        <w:t xml:space="preserve">’épaisseur du film mince est déterminée par la géométrie du palier et la position du rotor. </w:t>
      </w:r>
      <w:r w:rsidR="0072571E">
        <w:t>Une première approximation prend en compte l’épaisseur du film dans le</w:t>
      </w:r>
      <w:r w:rsidR="0093422C">
        <w:t xml:space="preserve"> plan médian de palier (</w:t>
      </w:r>
      <w:commentRangeStart w:id="274"/>
      <w:commentRangeStart w:id="275"/>
      <w:r w:rsidR="0093422C" w:rsidRPr="001A0326">
        <w:rPr>
          <w:b/>
        </w:rPr>
        <w:fldChar w:fldCharType="begin"/>
      </w:r>
      <w:r w:rsidR="0093422C" w:rsidRPr="001A0326">
        <w:rPr>
          <w:b/>
        </w:rPr>
        <w:instrText xml:space="preserve"> REF _Ref526328409 \h </w:instrText>
      </w:r>
      <w:r w:rsidR="001A0326" w:rsidRPr="001A0326">
        <w:rPr>
          <w:b/>
        </w:rPr>
        <w:instrText xml:space="preserve"> \* MERGEFORMAT </w:instrText>
      </w:r>
      <w:r w:rsidR="0093422C" w:rsidRPr="001A0326">
        <w:rPr>
          <w:b/>
        </w:rPr>
      </w:r>
      <w:r w:rsidR="0093422C" w:rsidRPr="001A0326">
        <w:rPr>
          <w:b/>
        </w:rPr>
        <w:fldChar w:fldCharType="separate"/>
      </w:r>
      <w:r w:rsidR="00D07291" w:rsidRPr="00D07291">
        <w:rPr>
          <w:b/>
        </w:rPr>
        <w:t xml:space="preserve">Figure </w:t>
      </w:r>
      <w:r w:rsidR="00D07291" w:rsidRPr="00D07291">
        <w:rPr>
          <w:b/>
          <w:noProof/>
        </w:rPr>
        <w:t>2.2</w:t>
      </w:r>
      <w:r w:rsidR="00D07291" w:rsidRPr="00D07291">
        <w:rPr>
          <w:b/>
          <w:noProof/>
        </w:rPr>
        <w:noBreakHyphen/>
        <w:t>1</w:t>
      </w:r>
      <w:r w:rsidR="0093422C" w:rsidRPr="001A0326">
        <w:rPr>
          <w:b/>
        </w:rPr>
        <w:fldChar w:fldCharType="end"/>
      </w:r>
      <w:commentRangeEnd w:id="274"/>
      <w:r w:rsidR="0072571E">
        <w:rPr>
          <w:rStyle w:val="Marquedecommentaire"/>
        </w:rPr>
        <w:commentReference w:id="274"/>
      </w:r>
      <w:commentRangeEnd w:id="275"/>
      <w:r w:rsidR="004C6F2C">
        <w:rPr>
          <w:rStyle w:val="Marquedecommentaire"/>
        </w:rPr>
        <w:commentReference w:id="275"/>
      </w:r>
      <w:r w:rsidR="0072571E">
        <w:t>).</w:t>
      </w:r>
    </w:p>
    <w:p w14:paraId="0A0D22AB" w14:textId="77777777" w:rsidR="0072571E" w:rsidRDefault="0072571E" w:rsidP="006C12D3">
      <w:pPr>
        <w:spacing w:line="360" w:lineRule="auto"/>
      </w:pPr>
    </w:p>
    <w:p w14:paraId="35EA259E" w14:textId="76FADC53" w:rsidR="0093422C" w:rsidRPr="00AC0E7C" w:rsidRDefault="009B4252" w:rsidP="0093422C">
      <w:pPr>
        <w:keepNext/>
        <w:spacing w:line="360" w:lineRule="auto"/>
        <w:jc w:val="center"/>
        <w:rPr>
          <w:highlight w:val="yellow"/>
        </w:rPr>
      </w:pPr>
      <w:r w:rsidRPr="009B4252">
        <w:rPr>
          <w:highlight w:val="yellow"/>
        </w:rPr>
        <w:drawing>
          <wp:inline distT="0" distB="0" distL="0" distR="0" wp14:anchorId="10E34AF9" wp14:editId="5088BC9C">
            <wp:extent cx="2386800" cy="2538000"/>
            <wp:effectExtent l="0" t="0" r="0" b="0"/>
            <wp:docPr id="2"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4"/>
                    <pic:cNvPicPr>
                      <a:picLocks noChangeAspect="1"/>
                    </pic:cNvPicPr>
                  </pic:nvPicPr>
                  <pic:blipFill>
                    <a:blip r:embed="rId38"/>
                    <a:stretch>
                      <a:fillRect/>
                    </a:stretch>
                  </pic:blipFill>
                  <pic:spPr>
                    <a:xfrm>
                      <a:off x="0" y="0"/>
                      <a:ext cx="2386800" cy="2538000"/>
                    </a:xfrm>
                    <a:prstGeom prst="rect">
                      <a:avLst/>
                    </a:prstGeom>
                  </pic:spPr>
                </pic:pic>
              </a:graphicData>
            </a:graphic>
          </wp:inline>
        </w:drawing>
      </w:r>
    </w:p>
    <w:p w14:paraId="72B1FA2F" w14:textId="78822E0D" w:rsidR="0093422C" w:rsidRDefault="0093422C" w:rsidP="0093422C">
      <w:pPr>
        <w:pStyle w:val="Lgende"/>
        <w:jc w:val="center"/>
      </w:pPr>
      <w:bookmarkStart w:id="276" w:name="_Ref526328409"/>
      <w:r w:rsidRPr="00AC0E7C">
        <w:rPr>
          <w:i w:val="0"/>
          <w:sz w:val="22"/>
          <w:highlight w:val="yellow"/>
        </w:rPr>
        <w:t xml:space="preserve">Figure </w:t>
      </w:r>
      <w:r w:rsidR="007B73B8" w:rsidRPr="00AC0E7C">
        <w:rPr>
          <w:i w:val="0"/>
          <w:sz w:val="22"/>
          <w:highlight w:val="yellow"/>
        </w:rPr>
        <w:fldChar w:fldCharType="begin"/>
      </w:r>
      <w:r w:rsidR="007B73B8" w:rsidRPr="00AC0E7C">
        <w:rPr>
          <w:i w:val="0"/>
          <w:sz w:val="22"/>
          <w:highlight w:val="yellow"/>
        </w:rPr>
        <w:instrText xml:space="preserve"> STYLEREF 2 \s </w:instrText>
      </w:r>
      <w:r w:rsidR="007B73B8" w:rsidRPr="00AC0E7C">
        <w:rPr>
          <w:i w:val="0"/>
          <w:sz w:val="22"/>
          <w:highlight w:val="yellow"/>
        </w:rPr>
        <w:fldChar w:fldCharType="separate"/>
      </w:r>
      <w:r w:rsidR="00D07291">
        <w:rPr>
          <w:i w:val="0"/>
          <w:noProof/>
          <w:sz w:val="22"/>
          <w:highlight w:val="yellow"/>
        </w:rPr>
        <w:t>2.2</w:t>
      </w:r>
      <w:r w:rsidR="007B73B8" w:rsidRPr="00AC0E7C">
        <w:rPr>
          <w:i w:val="0"/>
          <w:sz w:val="22"/>
          <w:highlight w:val="yellow"/>
        </w:rPr>
        <w:fldChar w:fldCharType="end"/>
      </w:r>
      <w:r w:rsidR="007B73B8" w:rsidRPr="00AC0E7C">
        <w:rPr>
          <w:i w:val="0"/>
          <w:sz w:val="22"/>
          <w:highlight w:val="yellow"/>
        </w:rPr>
        <w:noBreakHyphen/>
      </w:r>
      <w:r w:rsidR="007B73B8" w:rsidRPr="00AC0E7C">
        <w:rPr>
          <w:i w:val="0"/>
          <w:sz w:val="22"/>
          <w:highlight w:val="yellow"/>
        </w:rPr>
        <w:fldChar w:fldCharType="begin"/>
      </w:r>
      <w:r w:rsidR="007B73B8" w:rsidRPr="00AC0E7C">
        <w:rPr>
          <w:i w:val="0"/>
          <w:sz w:val="22"/>
          <w:highlight w:val="yellow"/>
        </w:rPr>
        <w:instrText xml:space="preserve"> SEQ Figure \* ARABIC \s 2 </w:instrText>
      </w:r>
      <w:r w:rsidR="007B73B8" w:rsidRPr="00AC0E7C">
        <w:rPr>
          <w:i w:val="0"/>
          <w:sz w:val="22"/>
          <w:highlight w:val="yellow"/>
        </w:rPr>
        <w:fldChar w:fldCharType="separate"/>
      </w:r>
      <w:r w:rsidR="00D07291">
        <w:rPr>
          <w:i w:val="0"/>
          <w:noProof/>
          <w:sz w:val="22"/>
          <w:highlight w:val="yellow"/>
        </w:rPr>
        <w:t>1</w:t>
      </w:r>
      <w:r w:rsidR="007B73B8" w:rsidRPr="00AC0E7C">
        <w:rPr>
          <w:i w:val="0"/>
          <w:sz w:val="22"/>
          <w:highlight w:val="yellow"/>
        </w:rPr>
        <w:fldChar w:fldCharType="end"/>
      </w:r>
      <w:bookmarkEnd w:id="276"/>
      <w:r w:rsidR="00B158BF">
        <w:rPr>
          <w:i w:val="0"/>
          <w:sz w:val="22"/>
          <w:highlight w:val="yellow"/>
        </w:rPr>
        <w:t> :</w:t>
      </w:r>
      <w:r w:rsidRPr="00AC0E7C">
        <w:rPr>
          <w:i w:val="0"/>
          <w:sz w:val="22"/>
          <w:highlight w:val="yellow"/>
        </w:rPr>
        <w:t xml:space="preserve"> </w:t>
      </w:r>
      <w:r w:rsidR="000842D3">
        <w:rPr>
          <w:i w:val="0"/>
          <w:sz w:val="22"/>
          <w:highlight w:val="yellow"/>
        </w:rPr>
        <w:t>M</w:t>
      </w:r>
      <w:r w:rsidRPr="00AC0E7C">
        <w:rPr>
          <w:i w:val="0"/>
          <w:sz w:val="22"/>
          <w:highlight w:val="yellow"/>
        </w:rPr>
        <w:t>ouvement du rotor au plan médian du palier</w:t>
      </w:r>
    </w:p>
    <w:p w14:paraId="30D7CA79" w14:textId="6D0FC294" w:rsidR="0093422C" w:rsidRDefault="0093422C" w:rsidP="001B6440">
      <w:pPr>
        <w:spacing w:before="240" w:after="240" w:line="360" w:lineRule="auto"/>
        <w:ind w:firstLine="709"/>
      </w:pPr>
      <w:r>
        <w:t xml:space="preserve">Pour le palier circulaire avec un jeu radial </w:t>
      </w:r>
      <m:oMath>
        <m:r>
          <w:rPr>
            <w:rFonts w:ascii="Cambria Math" w:hAnsi="Cambria Math"/>
          </w:rPr>
          <m:t>C</m:t>
        </m:r>
      </m:oMath>
      <w:r>
        <w:t xml:space="preserve"> et une largeur</w:t>
      </w:r>
      <m:oMath>
        <m:r>
          <w:rPr>
            <w:rFonts w:ascii="Cambria Math" w:hAnsi="Cambria Math"/>
          </w:rPr>
          <m:t xml:space="preserve"> </m:t>
        </m:r>
        <m:sSub>
          <m:sSubPr>
            <m:ctrlPr>
              <w:rPr>
                <w:rFonts w:ascii="Cambria Math" w:hAnsi="Cambria Math"/>
                <w:i/>
              </w:rPr>
            </m:ctrlPr>
          </m:sSubPr>
          <m:e>
            <m:r>
              <w:rPr>
                <w:rFonts w:ascii="Cambria Math" w:hAnsi="Cambria Math"/>
              </w:rPr>
              <m:t>L</m:t>
            </m:r>
          </m:e>
          <m:sub>
            <m:r>
              <w:rPr>
                <w:rFonts w:ascii="Cambria Math" w:hAnsi="Cambria Math"/>
              </w:rPr>
              <m:t>w</m:t>
            </m:r>
          </m:sub>
        </m:sSub>
      </m:oMath>
      <w:r>
        <w:t xml:space="preserve">, sans désalignement, l’épaisseur du film </w:t>
      </w:r>
      <m:oMath>
        <m:r>
          <w:rPr>
            <w:rFonts w:ascii="Cambria Math" w:hAnsi="Cambria Math"/>
          </w:rPr>
          <m:t>h</m:t>
        </m:r>
      </m:oMath>
      <w:r>
        <w:t xml:space="preserve"> est décrite en fonction de la position du centre de rotor </w:t>
      </w:r>
      <m:oMath>
        <m:sSub>
          <m:sSubPr>
            <m:ctrlPr>
              <w:rPr>
                <w:rFonts w:ascii="Cambria Math" w:hAnsi="Cambria Math"/>
                <w:i/>
              </w:rPr>
            </m:ctrlPr>
          </m:sSubPr>
          <m:e>
            <m:r>
              <w:rPr>
                <w:rFonts w:ascii="Cambria Math" w:hAnsi="Cambria Math"/>
              </w:rPr>
              <m:t>O</m:t>
            </m:r>
          </m:e>
          <m:sub>
            <m:r>
              <w:rPr>
                <w:rFonts w:ascii="Cambria Math" w:hAnsi="Cambria Math"/>
              </w:rPr>
              <m:t>r</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r</m:t>
                </m:r>
              </m:sub>
            </m:sSub>
          </m:e>
        </m:d>
      </m:oMath>
      <w:r>
        <w:t xml:space="preserve"> dans le palier et le jeu (</w:t>
      </w:r>
      <w:r w:rsidR="00F7557A" w:rsidRPr="001E6A32">
        <w:rPr>
          <w:b/>
        </w:rPr>
        <w:fldChar w:fldCharType="begin"/>
      </w:r>
      <w:r w:rsidR="00F7557A" w:rsidRPr="001E6A32">
        <w:rPr>
          <w:b/>
        </w:rPr>
        <w:instrText xml:space="preserve"> REF _Ref533168788 \r \h </w:instrText>
      </w:r>
      <w:r w:rsidR="001E6A32">
        <w:rPr>
          <w:b/>
        </w:rPr>
        <w:instrText xml:space="preserve"> \* MERGEFORMAT </w:instrText>
      </w:r>
      <w:r w:rsidR="00F7557A" w:rsidRPr="001E6A32">
        <w:rPr>
          <w:b/>
        </w:rPr>
      </w:r>
      <w:r w:rsidR="00F7557A" w:rsidRPr="001E6A32">
        <w:rPr>
          <w:b/>
        </w:rPr>
        <w:fldChar w:fldCharType="separate"/>
      </w:r>
      <w:r w:rsidR="00D07291">
        <w:rPr>
          <w:b/>
        </w:rPr>
        <w:t>Eq.2-1</w:t>
      </w:r>
      <w:r w:rsidR="00F7557A" w:rsidRPr="001E6A32">
        <w:rPr>
          <w:b/>
        </w:rPr>
        <w:fldChar w:fldCharType="end"/>
      </w:r>
      <w:r w:rsidR="0078569D">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68F66317" w14:textId="77777777" w:rsidTr="00FE1F2E">
        <w:trPr>
          <w:trHeight w:val="635"/>
          <w:tblHeader/>
          <w:jc w:val="center"/>
        </w:trPr>
        <w:tc>
          <w:tcPr>
            <w:tcW w:w="7943" w:type="dxa"/>
            <w:vAlign w:val="center"/>
          </w:tcPr>
          <w:p w14:paraId="617F3EED" w14:textId="1D541590" w:rsidR="0093422C" w:rsidRPr="007F3145" w:rsidRDefault="0093422C" w:rsidP="00937255">
            <w:pPr>
              <w:spacing w:line="360" w:lineRule="auto"/>
            </w:pPr>
            <m:oMathPara>
              <m:oMath>
                <m:r>
                  <w:rPr>
                    <w:rFonts w:ascii="Cambria Math" w:hAnsi="Cambria Math"/>
                  </w:rPr>
                  <m:t>h</m:t>
                </m:r>
                <m:d>
                  <m:dPr>
                    <m:ctrlPr>
                      <w:rPr>
                        <w:rFonts w:ascii="Cambria Math" w:hAnsi="Cambria Math"/>
                        <w:i/>
                        <w:iCs/>
                      </w:rPr>
                    </m:ctrlPr>
                  </m:dPr>
                  <m:e>
                    <m:sSup>
                      <m:sSupPr>
                        <m:ctrlPr>
                          <w:rPr>
                            <w:rFonts w:ascii="Cambria Math" w:hAnsi="Cambria Math"/>
                            <w:i/>
                            <w:iCs/>
                          </w:rPr>
                        </m:ctrlPr>
                      </m:sSupPr>
                      <m:e>
                        <m:r>
                          <w:rPr>
                            <w:rFonts w:ascii="Cambria Math" w:hAnsi="Cambria Math"/>
                          </w:rPr>
                          <m:t>θ</m:t>
                        </m:r>
                        <m:ctrlPr>
                          <w:rPr>
                            <w:rFonts w:ascii="Cambria Math" w:hAnsi="Cambria Math"/>
                            <w:iCs/>
                          </w:rPr>
                        </m:ctrlPr>
                      </m:e>
                      <m:sup>
                        <m:r>
                          <w:rPr>
                            <w:rFonts w:ascii="Cambria Math" w:hAnsi="Cambria Math"/>
                          </w:rPr>
                          <m:t>*</m:t>
                        </m:r>
                      </m:sup>
                    </m:sSup>
                  </m:e>
                </m:d>
                <m:r>
                  <w:rPr>
                    <w:rFonts w:ascii="Cambria Math" w:hAnsi="Cambria Math"/>
                  </w:rPr>
                  <m:t>=C+</m:t>
                </m:r>
                <m:sSub>
                  <m:sSubPr>
                    <m:ctrlPr>
                      <w:rPr>
                        <w:rFonts w:ascii="Cambria Math" w:hAnsi="Cambria Math"/>
                        <w:i/>
                        <w:iCs/>
                      </w:rPr>
                    </m:ctrlPr>
                  </m:sSubPr>
                  <m:e>
                    <m:r>
                      <w:rPr>
                        <w:rFonts w:ascii="Cambria Math" w:hAnsi="Cambria Math"/>
                      </w:rPr>
                      <m:t>x</m:t>
                    </m:r>
                  </m:e>
                  <m:sub>
                    <m:r>
                      <w:rPr>
                        <w:rFonts w:ascii="Cambria Math" w:hAnsi="Cambria Math"/>
                      </w:rPr>
                      <m:t>r</m:t>
                    </m:r>
                  </m:sub>
                </m:sSub>
                <m:func>
                  <m:funcPr>
                    <m:ctrlPr>
                      <w:rPr>
                        <w:rFonts w:ascii="Cambria Math" w:hAnsi="Cambria Math"/>
                        <w:iCs/>
                      </w:rPr>
                    </m:ctrlPr>
                  </m:funcPr>
                  <m:fName>
                    <m:r>
                      <m:rPr>
                        <m:sty m:val="p"/>
                      </m:rPr>
                      <w:rPr>
                        <w:rFonts w:ascii="Cambria Math" w:hAnsi="Cambria Math"/>
                      </w:rPr>
                      <m:t>cos</m:t>
                    </m:r>
                  </m:fName>
                  <m:e>
                    <m:sSup>
                      <m:sSupPr>
                        <m:ctrlPr>
                          <w:rPr>
                            <w:rFonts w:ascii="Cambria Math" w:hAnsi="Cambria Math"/>
                            <w:i/>
                            <w:iCs/>
                          </w:rPr>
                        </m:ctrlPr>
                      </m:sSupPr>
                      <m:e>
                        <m:r>
                          <w:rPr>
                            <w:rFonts w:ascii="Cambria Math" w:hAnsi="Cambria Math"/>
                          </w:rPr>
                          <m:t>θ</m:t>
                        </m:r>
                        <m:ctrlPr>
                          <w:rPr>
                            <w:rFonts w:ascii="Cambria Math" w:hAnsi="Cambria Math"/>
                            <w:iCs/>
                          </w:rPr>
                        </m:ctrlPr>
                      </m:e>
                      <m:sup>
                        <m:r>
                          <w:rPr>
                            <w:rFonts w:ascii="Cambria Math" w:hAnsi="Cambria Math"/>
                          </w:rPr>
                          <m:t>*</m:t>
                        </m:r>
                      </m:sup>
                    </m:sSup>
                  </m:e>
                </m:func>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r</m:t>
                    </m:r>
                  </m:sub>
                </m:sSub>
                <m:func>
                  <m:funcPr>
                    <m:ctrlPr>
                      <w:rPr>
                        <w:rFonts w:ascii="Cambria Math" w:hAnsi="Cambria Math"/>
                        <w:i/>
                        <w:iCs/>
                      </w:rPr>
                    </m:ctrlPr>
                  </m:funcPr>
                  <m:fName>
                    <m:r>
                      <m:rPr>
                        <m:sty m:val="p"/>
                      </m:rPr>
                      <w:rPr>
                        <w:rFonts w:ascii="Cambria Math" w:hAnsi="Cambria Math"/>
                      </w:rPr>
                      <m:t>sin</m:t>
                    </m:r>
                  </m:fName>
                  <m:e>
                    <m:sSup>
                      <m:sSupPr>
                        <m:ctrlPr>
                          <w:rPr>
                            <w:rFonts w:ascii="Cambria Math" w:hAnsi="Cambria Math"/>
                            <w:i/>
                            <w:iCs/>
                          </w:rPr>
                        </m:ctrlPr>
                      </m:sSupPr>
                      <m:e>
                        <m:r>
                          <w:rPr>
                            <w:rFonts w:ascii="Cambria Math" w:hAnsi="Cambria Math"/>
                          </w:rPr>
                          <m:t>θ</m:t>
                        </m:r>
                      </m:e>
                      <m:sup>
                        <m:r>
                          <w:rPr>
                            <w:rFonts w:ascii="Cambria Math" w:hAnsi="Cambria Math"/>
                          </w:rPr>
                          <m:t>*</m:t>
                        </m:r>
                      </m:sup>
                    </m:sSup>
                  </m:e>
                </m:func>
              </m:oMath>
            </m:oMathPara>
          </w:p>
        </w:tc>
        <w:tc>
          <w:tcPr>
            <w:tcW w:w="1096" w:type="dxa"/>
            <w:vAlign w:val="center"/>
          </w:tcPr>
          <w:p w14:paraId="539A895E" w14:textId="77777777" w:rsidR="00F7557A" w:rsidRPr="00F7557A" w:rsidRDefault="00F7557A" w:rsidP="00706BB2">
            <w:pPr>
              <w:pStyle w:val="Paragraphedeliste"/>
              <w:numPr>
                <w:ilvl w:val="0"/>
                <w:numId w:val="6"/>
              </w:numPr>
              <w:overflowPunct/>
              <w:autoSpaceDE/>
              <w:autoSpaceDN/>
              <w:adjustRightInd/>
              <w:spacing w:before="120" w:after="120" w:line="360" w:lineRule="auto"/>
              <w:contextualSpacing w:val="0"/>
              <w:jc w:val="both"/>
              <w:textAlignment w:val="auto"/>
              <w:rPr>
                <w:rFonts w:ascii="Times New Roman" w:hAnsi="Times New Roman" w:cstheme="minorBidi"/>
                <w:b/>
                <w:i/>
                <w:vanish/>
                <w:szCs w:val="22"/>
              </w:rPr>
            </w:pPr>
            <w:bookmarkStart w:id="277" w:name="_Ref525744182"/>
          </w:p>
          <w:p w14:paraId="681DC67E" w14:textId="77777777" w:rsidR="00F7557A" w:rsidRPr="00F7557A" w:rsidRDefault="00F7557A" w:rsidP="00706BB2">
            <w:pPr>
              <w:pStyle w:val="Paragraphedeliste"/>
              <w:numPr>
                <w:ilvl w:val="0"/>
                <w:numId w:val="6"/>
              </w:numPr>
              <w:overflowPunct/>
              <w:autoSpaceDE/>
              <w:autoSpaceDN/>
              <w:adjustRightInd/>
              <w:spacing w:before="120" w:after="120" w:line="360" w:lineRule="auto"/>
              <w:contextualSpacing w:val="0"/>
              <w:jc w:val="both"/>
              <w:textAlignment w:val="auto"/>
              <w:rPr>
                <w:rFonts w:ascii="Times New Roman" w:hAnsi="Times New Roman" w:cstheme="minorBidi"/>
                <w:b/>
                <w:i/>
                <w:vanish/>
                <w:szCs w:val="22"/>
              </w:rPr>
            </w:pPr>
          </w:p>
          <w:p w14:paraId="699DE210" w14:textId="6A94C385"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278" w:name="_Ref533168788"/>
            <w:r w:rsidRPr="005600FC">
              <w:rPr>
                <w:rFonts w:ascii="Times New Roman" w:eastAsia="Times New Roman" w:hAnsi="Times New Roman"/>
                <w:b/>
                <w:iCs w:val="0"/>
                <w:color w:val="auto"/>
                <w:sz w:val="22"/>
                <w:szCs w:val="22"/>
                <w:lang w:eastAsia="fr-FR"/>
              </w:rPr>
              <w:t xml:space="preserve"> </w:t>
            </w:r>
            <w:bookmarkEnd w:id="277"/>
            <w:bookmarkEnd w:id="278"/>
          </w:p>
        </w:tc>
      </w:tr>
    </w:tbl>
    <w:p w14:paraId="0CB25A39" w14:textId="6CF6713F" w:rsidR="0093422C" w:rsidRDefault="0072571E" w:rsidP="00BE05D8">
      <w:pPr>
        <w:spacing w:before="240" w:after="240" w:line="360" w:lineRule="auto"/>
      </w:pPr>
      <w:r>
        <w:t xml:space="preserve">Cependant, à cause </w:t>
      </w:r>
      <w:r w:rsidR="00545D82">
        <w:t>des déformations thermiques ou mécaniques</w:t>
      </w:r>
      <w:r>
        <w:t xml:space="preserve"> et en présence d’un désalignement du rotor, le jeu et donc l’épaisseur du film lubrifiant varie en dehors du plan médian du palier. L</w:t>
      </w:r>
      <w:r w:rsidR="0093422C">
        <w:t>e désali</w:t>
      </w:r>
      <w:r>
        <w:t>gnement du rotor dans le palier et décrit par des rotations de</w:t>
      </w:r>
      <w:r w:rsidR="0093422C">
        <w:t xml:space="preserve"> tangage </w:t>
      </w:r>
      <m:oMath>
        <m:sSub>
          <m:sSubPr>
            <m:ctrlPr>
              <w:rPr>
                <w:rFonts w:ascii="Cambria Math" w:hAnsi="Cambria Math"/>
                <w:i/>
              </w:rPr>
            </m:ctrlPr>
          </m:sSubPr>
          <m:e>
            <m:r>
              <w:rPr>
                <w:rFonts w:ascii="Cambria Math" w:hAnsi="Cambria Math"/>
              </w:rPr>
              <m:t>θ</m:t>
            </m:r>
          </m:e>
          <m:sub>
            <m:r>
              <w:rPr>
                <w:rFonts w:ascii="Cambria Math" w:hAnsi="Cambria Math"/>
              </w:rPr>
              <m:t>y</m:t>
            </m:r>
          </m:sub>
        </m:sSub>
      </m:oMath>
      <w:r>
        <w:t xml:space="preserve"> et de</w:t>
      </w:r>
      <w:r w:rsidR="0093422C">
        <w:t xml:space="preserve"> </w:t>
      </w:r>
      <w:r>
        <w:t>roulis</w:t>
      </w:r>
      <w:r w:rsidR="0093422C">
        <w:t xml:space="preserve"> </w:t>
      </w:r>
      <m:oMath>
        <m:sSub>
          <m:sSubPr>
            <m:ctrlPr>
              <w:rPr>
                <w:rFonts w:ascii="Cambria Math" w:hAnsi="Cambria Math"/>
                <w:i/>
              </w:rPr>
            </m:ctrlPr>
          </m:sSubPr>
          <m:e>
            <m:r>
              <w:rPr>
                <w:rFonts w:ascii="Cambria Math" w:hAnsi="Cambria Math"/>
              </w:rPr>
              <m:t>θ</m:t>
            </m:r>
          </m:e>
          <m:sub>
            <m:r>
              <w:rPr>
                <w:rFonts w:ascii="Cambria Math" w:hAnsi="Cambria Math"/>
              </w:rPr>
              <m:t>x</m:t>
            </m:r>
          </m:sub>
        </m:sSub>
      </m:oMath>
      <w:r w:rsidR="0093422C">
        <w:t xml:space="preserve"> (</w:t>
      </w:r>
      <w:r w:rsidR="0093422C" w:rsidRPr="00FA4F26">
        <w:rPr>
          <w:b/>
        </w:rPr>
        <w:fldChar w:fldCharType="begin"/>
      </w:r>
      <w:r w:rsidR="0093422C" w:rsidRPr="00FA4F26">
        <w:rPr>
          <w:b/>
        </w:rPr>
        <w:instrText xml:space="preserve"> REF _Ref526342507 \h </w:instrText>
      </w:r>
      <w:r w:rsidR="00FA4F26" w:rsidRPr="00FA4F26">
        <w:rPr>
          <w:b/>
        </w:rPr>
        <w:instrText xml:space="preserve"> \* MERGEFORMAT </w:instrText>
      </w:r>
      <w:r w:rsidR="0093422C" w:rsidRPr="00FA4F26">
        <w:rPr>
          <w:b/>
        </w:rPr>
      </w:r>
      <w:r w:rsidR="0093422C" w:rsidRPr="00FA4F26">
        <w:rPr>
          <w:b/>
        </w:rPr>
        <w:fldChar w:fldCharType="separate"/>
      </w:r>
      <w:r w:rsidR="00D07291" w:rsidRPr="00D07291">
        <w:rPr>
          <w:b/>
        </w:rPr>
        <w:t xml:space="preserve">Figure </w:t>
      </w:r>
      <w:r w:rsidR="00D07291" w:rsidRPr="00D07291">
        <w:rPr>
          <w:b/>
          <w:noProof/>
        </w:rPr>
        <w:t>2.2</w:t>
      </w:r>
      <w:r w:rsidR="00D07291" w:rsidRPr="00D07291">
        <w:rPr>
          <w:b/>
          <w:noProof/>
        </w:rPr>
        <w:noBreakHyphen/>
        <w:t>2</w:t>
      </w:r>
      <w:r w:rsidR="0093422C" w:rsidRPr="00FA4F26">
        <w:rPr>
          <w:b/>
        </w:rPr>
        <w:fldChar w:fldCharType="end"/>
      </w:r>
      <w:r w:rsidR="0093422C">
        <w:t>). Ces mouvements de rotation autour de</w:t>
      </w:r>
      <w:r>
        <w:t>s</w:t>
      </w:r>
      <w:r w:rsidR="0093422C">
        <w:t xml:space="preserve"> axe </w:t>
      </w:r>
      <m:oMath>
        <m:r>
          <w:rPr>
            <w:rFonts w:ascii="Cambria Math" w:hAnsi="Cambria Math"/>
          </w:rPr>
          <m:t>X</m:t>
        </m:r>
      </m:oMath>
      <w:r w:rsidR="0093422C">
        <w:t xml:space="preserve"> et  </w:t>
      </w:r>
      <m:oMath>
        <m:r>
          <w:rPr>
            <w:rFonts w:ascii="Cambria Math" w:hAnsi="Cambria Math"/>
          </w:rPr>
          <m:t>Y</m:t>
        </m:r>
      </m:oMath>
      <w:r w:rsidR="0093422C">
        <w:t xml:space="preserve"> </w:t>
      </w:r>
      <w:r>
        <w:t>modifient</w:t>
      </w:r>
      <w:r w:rsidR="00545D82">
        <w:t xml:space="preserve"> l’épaisseur du</w:t>
      </w:r>
      <w:r w:rsidR="0093422C">
        <w:t xml:space="preserve"> film et </w:t>
      </w:r>
      <w:r>
        <w:t>les</w:t>
      </w:r>
      <w:r w:rsidR="0093422C">
        <w:t xml:space="preserve"> </w:t>
      </w:r>
      <w:r>
        <w:t xml:space="preserve">forces </w:t>
      </w:r>
      <w:r w:rsidR="00545D82">
        <w:t xml:space="preserve">et moments </w:t>
      </w:r>
      <w:r>
        <w:t>dans le</w:t>
      </w:r>
      <w:r w:rsidR="0093422C">
        <w:t xml:space="preserve"> palier. </w:t>
      </w:r>
    </w:p>
    <w:p w14:paraId="6F72CD08" w14:textId="77777777" w:rsidR="00F831D7" w:rsidRDefault="00F831D7" w:rsidP="00BE05D8">
      <w:pPr>
        <w:spacing w:before="240" w:after="240" w:line="360" w:lineRule="auto"/>
      </w:pPr>
    </w:p>
    <w:p w14:paraId="313BED69" w14:textId="2F47E7C6" w:rsidR="0093422C" w:rsidRDefault="00D74259" w:rsidP="00F831D7">
      <w:pPr>
        <w:keepNext/>
        <w:spacing w:line="360" w:lineRule="auto"/>
        <w:jc w:val="center"/>
      </w:pPr>
      <w:r w:rsidRPr="00D74259">
        <w:drawing>
          <wp:inline distT="0" distB="0" distL="0" distR="0" wp14:anchorId="74935D36" wp14:editId="38B816BD">
            <wp:extent cx="5760720" cy="2185670"/>
            <wp:effectExtent l="0" t="0" r="0" b="0"/>
            <wp:docPr id="3"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pic:cNvPicPr>
                      <a:picLocks noChangeAspect="1"/>
                    </pic:cNvPicPr>
                  </pic:nvPicPr>
                  <pic:blipFill>
                    <a:blip r:embed="rId39"/>
                    <a:stretch>
                      <a:fillRect/>
                    </a:stretch>
                  </pic:blipFill>
                  <pic:spPr>
                    <a:xfrm>
                      <a:off x="0" y="0"/>
                      <a:ext cx="5760720" cy="2185670"/>
                    </a:xfrm>
                    <a:prstGeom prst="rect">
                      <a:avLst/>
                    </a:prstGeom>
                  </pic:spPr>
                </pic:pic>
              </a:graphicData>
            </a:graphic>
          </wp:inline>
        </w:drawing>
      </w:r>
    </w:p>
    <w:p w14:paraId="630FB188" w14:textId="29FE7564" w:rsidR="0093422C" w:rsidRPr="003D7DC1" w:rsidRDefault="0093422C" w:rsidP="0093422C">
      <w:pPr>
        <w:pStyle w:val="Lgende"/>
        <w:jc w:val="center"/>
        <w:rPr>
          <w:i w:val="0"/>
          <w:sz w:val="22"/>
        </w:rPr>
      </w:pPr>
      <w:bookmarkStart w:id="279" w:name="_Ref526342507"/>
      <w:r w:rsidRPr="003D7DC1">
        <w:rPr>
          <w:i w:val="0"/>
          <w:sz w:val="22"/>
        </w:rPr>
        <w:t xml:space="preserve">Figure </w:t>
      </w:r>
      <w:r w:rsidR="007B73B8">
        <w:rPr>
          <w:i w:val="0"/>
          <w:sz w:val="22"/>
        </w:rPr>
        <w:fldChar w:fldCharType="begin"/>
      </w:r>
      <w:r w:rsidR="007B73B8">
        <w:rPr>
          <w:i w:val="0"/>
          <w:sz w:val="22"/>
        </w:rPr>
        <w:instrText xml:space="preserve"> STYLEREF 2 \s </w:instrText>
      </w:r>
      <w:r w:rsidR="007B73B8">
        <w:rPr>
          <w:i w:val="0"/>
          <w:sz w:val="22"/>
        </w:rPr>
        <w:fldChar w:fldCharType="separate"/>
      </w:r>
      <w:r w:rsidR="00D07291">
        <w:rPr>
          <w:i w:val="0"/>
          <w:noProof/>
          <w:sz w:val="22"/>
        </w:rPr>
        <w:t>2.2</w:t>
      </w:r>
      <w:r w:rsidR="007B73B8">
        <w:rPr>
          <w:i w:val="0"/>
          <w:sz w:val="22"/>
        </w:rPr>
        <w:fldChar w:fldCharType="end"/>
      </w:r>
      <w:r w:rsidR="007B73B8">
        <w:rPr>
          <w:i w:val="0"/>
          <w:sz w:val="22"/>
        </w:rPr>
        <w:noBreakHyphen/>
      </w:r>
      <w:r w:rsidR="007B73B8">
        <w:rPr>
          <w:i w:val="0"/>
          <w:sz w:val="22"/>
        </w:rPr>
        <w:fldChar w:fldCharType="begin"/>
      </w:r>
      <w:r w:rsidR="007B73B8">
        <w:rPr>
          <w:i w:val="0"/>
          <w:sz w:val="22"/>
        </w:rPr>
        <w:instrText xml:space="preserve"> SEQ Figure \* ARABIC \s 2 </w:instrText>
      </w:r>
      <w:r w:rsidR="007B73B8">
        <w:rPr>
          <w:i w:val="0"/>
          <w:sz w:val="22"/>
        </w:rPr>
        <w:fldChar w:fldCharType="separate"/>
      </w:r>
      <w:r w:rsidR="00D07291">
        <w:rPr>
          <w:i w:val="0"/>
          <w:noProof/>
          <w:sz w:val="22"/>
        </w:rPr>
        <w:t>2</w:t>
      </w:r>
      <w:r w:rsidR="007B73B8">
        <w:rPr>
          <w:i w:val="0"/>
          <w:sz w:val="22"/>
        </w:rPr>
        <w:fldChar w:fldCharType="end"/>
      </w:r>
      <w:bookmarkEnd w:id="279"/>
      <w:r>
        <w:rPr>
          <w:i w:val="0"/>
          <w:sz w:val="22"/>
        </w:rPr>
        <w:t xml:space="preserve"> : le mouvement 3D du rotor  (tangage </w:t>
      </w:r>
      <m:oMath>
        <m:sSub>
          <m:sSubPr>
            <m:ctrlPr>
              <w:rPr>
                <w:rFonts w:ascii="Cambria Math" w:hAnsi="Cambria Math"/>
                <w:sz w:val="22"/>
              </w:rPr>
            </m:ctrlPr>
          </m:sSubPr>
          <m:e>
            <m:r>
              <w:rPr>
                <w:rFonts w:ascii="Cambria Math" w:hAnsi="Cambria Math"/>
                <w:sz w:val="22"/>
              </w:rPr>
              <m:t>θ</m:t>
            </m:r>
          </m:e>
          <m:sub>
            <m:r>
              <w:rPr>
                <w:rFonts w:ascii="Cambria Math" w:hAnsi="Cambria Math"/>
                <w:sz w:val="22"/>
              </w:rPr>
              <m:t>y</m:t>
            </m:r>
          </m:sub>
        </m:sSub>
      </m:oMath>
      <w:r>
        <w:rPr>
          <w:i w:val="0"/>
          <w:sz w:val="22"/>
        </w:rPr>
        <w:t xml:space="preserve"> et </w:t>
      </w:r>
      <w:r w:rsidR="00545D82">
        <w:rPr>
          <w:i w:val="0"/>
          <w:sz w:val="22"/>
        </w:rPr>
        <w:t>giration</w:t>
      </w:r>
      <m:oMath>
        <m:r>
          <w:rPr>
            <w:rFonts w:ascii="Cambria Math" w:hAnsi="Cambria Math"/>
            <w:sz w:val="22"/>
          </w:rPr>
          <m:t xml:space="preserve"> </m:t>
        </m:r>
        <m:sSub>
          <m:sSubPr>
            <m:ctrlPr>
              <w:rPr>
                <w:rFonts w:ascii="Cambria Math" w:hAnsi="Cambria Math"/>
                <w:sz w:val="22"/>
              </w:rPr>
            </m:ctrlPr>
          </m:sSubPr>
          <m:e>
            <m:r>
              <w:rPr>
                <w:rFonts w:ascii="Cambria Math" w:hAnsi="Cambria Math"/>
                <w:sz w:val="22"/>
              </w:rPr>
              <m:t>θ</m:t>
            </m:r>
          </m:e>
          <m:sub>
            <m:r>
              <w:rPr>
                <w:rFonts w:ascii="Cambria Math" w:hAnsi="Cambria Math"/>
                <w:sz w:val="22"/>
              </w:rPr>
              <m:t>x</m:t>
            </m:r>
          </m:sub>
        </m:sSub>
      </m:oMath>
      <w:r>
        <w:rPr>
          <w:i w:val="0"/>
          <w:sz w:val="22"/>
        </w:rPr>
        <w:t>)</w:t>
      </w:r>
    </w:p>
    <w:p w14:paraId="6C1A86D2" w14:textId="2A7B6569" w:rsidR="0093422C" w:rsidRPr="00AC0E7C" w:rsidRDefault="0093422C" w:rsidP="00F831D7">
      <w:pPr>
        <w:spacing w:before="240" w:after="240" w:line="360" w:lineRule="auto"/>
      </w:pPr>
      <w:r>
        <w:t xml:space="preserve">En introduisant les rotations </w:t>
      </w:r>
      <m:oMath>
        <m:sSub>
          <m:sSubPr>
            <m:ctrlPr>
              <w:rPr>
                <w:rFonts w:ascii="Cambria Math" w:hAnsi="Cambria Math"/>
                <w:i/>
              </w:rPr>
            </m:ctrlPr>
          </m:sSubPr>
          <m:e>
            <m:r>
              <w:rPr>
                <w:rFonts w:ascii="Cambria Math" w:hAnsi="Cambria Math"/>
              </w:rPr>
              <m:t>θ</m:t>
            </m:r>
          </m:e>
          <m:sub>
            <m:r>
              <w:rPr>
                <w:rFonts w:ascii="Cambria Math" w:hAnsi="Cambria Math"/>
              </w:rPr>
              <m:t>y</m:t>
            </m:r>
          </m:sub>
        </m:sSub>
      </m:oMath>
      <w:r>
        <w:t xml:space="preserve"> et</w:t>
      </w:r>
      <m:oMath>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x</m:t>
            </m:r>
          </m:sub>
        </m:sSub>
      </m:oMath>
      <w:r w:rsidR="0072571E">
        <w:t xml:space="preserve">  et la</w:t>
      </w:r>
      <w:r>
        <w:t xml:space="preserve"> coordonnée</w:t>
      </w:r>
      <m:oMath>
        <m:r>
          <w:rPr>
            <w:rFonts w:ascii="Cambria Math" w:hAnsi="Cambria Math"/>
          </w:rPr>
          <m:t xml:space="preserve"> z</m:t>
        </m:r>
      </m:oMath>
      <w:r>
        <w:t xml:space="preserve"> (</w:t>
      </w:r>
      <m:oMath>
        <m:r>
          <w:rPr>
            <w:rFonts w:ascii="Cambria Math" w:hAnsi="Cambria Math"/>
          </w:rPr>
          <m:t>z∈[-0.5</m:t>
        </m:r>
        <m:sSub>
          <m:sSubPr>
            <m:ctrlPr>
              <w:rPr>
                <w:rFonts w:ascii="Cambria Math" w:hAnsi="Cambria Math"/>
                <w:i/>
              </w:rPr>
            </m:ctrlPr>
          </m:sSubPr>
          <m:e>
            <m:r>
              <w:rPr>
                <w:rFonts w:ascii="Cambria Math" w:hAnsi="Cambria Math"/>
              </w:rPr>
              <m:t>L</m:t>
            </m:r>
          </m:e>
          <m:sub>
            <m:r>
              <w:rPr>
                <w:rFonts w:ascii="Cambria Math" w:hAnsi="Cambria Math"/>
              </w:rPr>
              <m:t>w</m:t>
            </m:r>
          </m:sub>
        </m:sSub>
        <m:r>
          <w:rPr>
            <w:rFonts w:ascii="Cambria Math" w:hAnsi="Cambria Math"/>
          </w:rPr>
          <m:t>,0.5</m:t>
        </m:r>
        <m:sSub>
          <m:sSubPr>
            <m:ctrlPr>
              <w:rPr>
                <w:rFonts w:ascii="Cambria Math" w:hAnsi="Cambria Math"/>
                <w:i/>
              </w:rPr>
            </m:ctrlPr>
          </m:sSubPr>
          <m:e>
            <m:r>
              <w:rPr>
                <w:rFonts w:ascii="Cambria Math" w:hAnsi="Cambria Math"/>
              </w:rPr>
              <m:t>L</m:t>
            </m:r>
          </m:e>
          <m:sub>
            <m:r>
              <w:rPr>
                <w:rFonts w:ascii="Cambria Math" w:hAnsi="Cambria Math"/>
              </w:rPr>
              <m:t>w</m:t>
            </m:r>
          </m:sub>
        </m:sSub>
        <m:r>
          <w:rPr>
            <w:rFonts w:ascii="Cambria Math" w:hAnsi="Cambria Math"/>
          </w:rPr>
          <m:t>]</m:t>
        </m:r>
      </m:oMath>
      <w:r>
        <w:t xml:space="preserve">), </w:t>
      </w:r>
      <w:r w:rsidR="00AC0E7C" w:rsidRPr="00AC0E7C">
        <w:t>l’épaisseur du film est</w:t>
      </w:r>
      <w:r w:rsidRPr="00AC0E7C">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2E6908DA" w14:textId="77777777" w:rsidTr="00FE1F2E">
        <w:trPr>
          <w:trHeight w:val="635"/>
          <w:tblHeader/>
          <w:jc w:val="center"/>
        </w:trPr>
        <w:tc>
          <w:tcPr>
            <w:tcW w:w="7943" w:type="dxa"/>
            <w:vAlign w:val="center"/>
          </w:tcPr>
          <w:p w14:paraId="50B30D04" w14:textId="77777777" w:rsidR="0093422C" w:rsidRPr="00BD7BB7" w:rsidRDefault="0093422C" w:rsidP="00FE1F2E">
            <w:pPr>
              <w:spacing w:line="360" w:lineRule="auto"/>
              <w:rPr>
                <w:iCs/>
              </w:rPr>
            </w:pPr>
            <m:oMathPara>
              <m:oMath>
                <m:r>
                  <w:rPr>
                    <w:rFonts w:ascii="Cambria Math" w:hAnsi="Cambria Math"/>
                  </w:rPr>
                  <m:t>h</m:t>
                </m:r>
                <m:d>
                  <m:dPr>
                    <m:ctrlPr>
                      <w:rPr>
                        <w:rFonts w:ascii="Cambria Math" w:hAnsi="Cambria Math"/>
                        <w:i/>
                        <w:iCs/>
                      </w:rPr>
                    </m:ctrlPr>
                  </m:dPr>
                  <m:e>
                    <m:sSup>
                      <m:sSupPr>
                        <m:ctrlPr>
                          <w:rPr>
                            <w:rFonts w:ascii="Cambria Math" w:hAnsi="Cambria Math"/>
                            <w:i/>
                            <w:iCs/>
                          </w:rPr>
                        </m:ctrlPr>
                      </m:sSupPr>
                      <m:e>
                        <m:r>
                          <w:rPr>
                            <w:rFonts w:ascii="Cambria Math" w:hAnsi="Cambria Math"/>
                          </w:rPr>
                          <m:t>θ</m:t>
                        </m:r>
                        <m:ctrlPr>
                          <w:rPr>
                            <w:rFonts w:ascii="Cambria Math" w:hAnsi="Cambria Math"/>
                            <w:iCs/>
                          </w:rPr>
                        </m:ctrlPr>
                      </m:e>
                      <m:sup>
                        <m:r>
                          <w:rPr>
                            <w:rFonts w:ascii="Cambria Math" w:hAnsi="Cambria Math"/>
                          </w:rPr>
                          <m:t>*</m:t>
                        </m:r>
                      </m:sup>
                    </m:sSup>
                    <m:r>
                      <w:rPr>
                        <w:rFonts w:ascii="Cambria Math" w:hAnsi="Cambria Math"/>
                      </w:rPr>
                      <m:t>,z</m:t>
                    </m:r>
                  </m:e>
                </m:d>
                <m:r>
                  <w:rPr>
                    <w:rFonts w:ascii="Cambria Math" w:hAnsi="Cambria Math"/>
                  </w:rPr>
                  <m:t>=C+</m:t>
                </m:r>
                <m:d>
                  <m:dPr>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r</m:t>
                        </m:r>
                      </m:sub>
                    </m:sSub>
                    <m:r>
                      <w:rPr>
                        <w:rFonts w:ascii="Cambria Math" w:hAnsi="Cambria Math"/>
                      </w:rPr>
                      <m:t>+z</m:t>
                    </m:r>
                    <m:sSub>
                      <m:sSubPr>
                        <m:ctrlPr>
                          <w:rPr>
                            <w:rFonts w:ascii="Cambria Math" w:hAnsi="Cambria Math"/>
                            <w:i/>
                            <w:sz w:val="23"/>
                            <w:szCs w:val="23"/>
                          </w:rPr>
                        </m:ctrlPr>
                      </m:sSubPr>
                      <m:e>
                        <m:r>
                          <w:rPr>
                            <w:rFonts w:ascii="Cambria Math" w:hAnsi="Cambria Math"/>
                            <w:sz w:val="23"/>
                            <w:szCs w:val="23"/>
                          </w:rPr>
                          <m:t>θ</m:t>
                        </m:r>
                      </m:e>
                      <m:sub>
                        <m:r>
                          <w:rPr>
                            <w:rFonts w:ascii="Cambria Math" w:hAnsi="Cambria Math"/>
                            <w:sz w:val="23"/>
                            <w:szCs w:val="23"/>
                          </w:rPr>
                          <m:t>y</m:t>
                        </m:r>
                      </m:sub>
                    </m:sSub>
                    <m:ctrlPr>
                      <w:rPr>
                        <w:rFonts w:ascii="Cambria Math" w:hAnsi="Cambria Math"/>
                        <w:i/>
                        <w:sz w:val="23"/>
                        <w:szCs w:val="23"/>
                      </w:rPr>
                    </m:ctrlPr>
                  </m:e>
                </m:d>
                <m:r>
                  <w:rPr>
                    <w:rFonts w:ascii="Cambria Math" w:hAnsi="Cambria Math"/>
                    <w:sz w:val="23"/>
                    <w:szCs w:val="23"/>
                  </w:rPr>
                  <m:t xml:space="preserve"> </m:t>
                </m:r>
                <m:func>
                  <m:funcPr>
                    <m:ctrlPr>
                      <w:rPr>
                        <w:rFonts w:ascii="Cambria Math" w:hAnsi="Cambria Math"/>
                        <w:iCs/>
                      </w:rPr>
                    </m:ctrlPr>
                  </m:funcPr>
                  <m:fName>
                    <m:r>
                      <m:rPr>
                        <m:sty m:val="p"/>
                      </m:rPr>
                      <w:rPr>
                        <w:rFonts w:ascii="Cambria Math" w:hAnsi="Cambria Math"/>
                      </w:rPr>
                      <m:t>cos</m:t>
                    </m:r>
                  </m:fName>
                  <m:e>
                    <m:sSup>
                      <m:sSupPr>
                        <m:ctrlPr>
                          <w:rPr>
                            <w:rFonts w:ascii="Cambria Math" w:hAnsi="Cambria Math"/>
                            <w:i/>
                            <w:iCs/>
                          </w:rPr>
                        </m:ctrlPr>
                      </m:sSupPr>
                      <m:e>
                        <m:r>
                          <w:rPr>
                            <w:rFonts w:ascii="Cambria Math" w:hAnsi="Cambria Math"/>
                          </w:rPr>
                          <m:t>θ</m:t>
                        </m:r>
                        <m:ctrlPr>
                          <w:rPr>
                            <w:rFonts w:ascii="Cambria Math" w:hAnsi="Cambria Math"/>
                            <w:iCs/>
                          </w:rPr>
                        </m:ctrlPr>
                      </m:e>
                      <m:sup>
                        <m:r>
                          <w:rPr>
                            <w:rFonts w:ascii="Cambria Math" w:hAnsi="Cambria Math"/>
                          </w:rPr>
                          <m:t>*</m:t>
                        </m:r>
                      </m:sup>
                    </m:sSup>
                  </m:e>
                </m:func>
                <m:r>
                  <w:rPr>
                    <w:rFonts w:ascii="Cambria Math" w:hAnsi="Cambria Math"/>
                  </w:rPr>
                  <m:t>+</m:t>
                </m:r>
                <m:d>
                  <m:dPr>
                    <m:ctrlPr>
                      <w:rPr>
                        <w:rFonts w:ascii="Cambria Math" w:hAnsi="Cambria Math"/>
                        <w:i/>
                        <w:iCs/>
                      </w:rPr>
                    </m:ctrlPr>
                  </m:dPr>
                  <m:e>
                    <m:sSub>
                      <m:sSubPr>
                        <m:ctrlPr>
                          <w:rPr>
                            <w:rFonts w:ascii="Cambria Math" w:hAnsi="Cambria Math"/>
                            <w:i/>
                            <w:iCs/>
                          </w:rPr>
                        </m:ctrlPr>
                      </m:sSubPr>
                      <m:e>
                        <m:r>
                          <w:rPr>
                            <w:rFonts w:ascii="Cambria Math" w:hAnsi="Cambria Math"/>
                          </w:rPr>
                          <m:t>y</m:t>
                        </m:r>
                      </m:e>
                      <m:sub>
                        <m:r>
                          <w:rPr>
                            <w:rFonts w:ascii="Cambria Math" w:hAnsi="Cambria Math"/>
                          </w:rPr>
                          <m:t>r</m:t>
                        </m:r>
                      </m:sub>
                    </m:sSub>
                    <m:r>
                      <w:rPr>
                        <w:rFonts w:ascii="Cambria Math" w:hAnsi="Cambria Math"/>
                        <w:sz w:val="23"/>
                        <w:szCs w:val="23"/>
                      </w:rPr>
                      <m:t>-z</m:t>
                    </m:r>
                    <m:sSub>
                      <m:sSubPr>
                        <m:ctrlPr>
                          <w:rPr>
                            <w:rFonts w:ascii="Cambria Math" w:hAnsi="Cambria Math"/>
                            <w:i/>
                            <w:sz w:val="23"/>
                            <w:szCs w:val="23"/>
                          </w:rPr>
                        </m:ctrlPr>
                      </m:sSubPr>
                      <m:e>
                        <m:r>
                          <w:rPr>
                            <w:rFonts w:ascii="Cambria Math" w:hAnsi="Cambria Math"/>
                            <w:sz w:val="23"/>
                            <w:szCs w:val="23"/>
                          </w:rPr>
                          <m:t>θ</m:t>
                        </m:r>
                      </m:e>
                      <m:sub>
                        <m:r>
                          <w:rPr>
                            <w:rFonts w:ascii="Cambria Math" w:hAnsi="Cambria Math"/>
                            <w:sz w:val="23"/>
                            <w:szCs w:val="23"/>
                          </w:rPr>
                          <m:t>x</m:t>
                        </m:r>
                      </m:sub>
                    </m:sSub>
                  </m:e>
                </m:d>
                <m:func>
                  <m:funcPr>
                    <m:ctrlPr>
                      <w:rPr>
                        <w:rFonts w:ascii="Cambria Math" w:hAnsi="Cambria Math"/>
                        <w:i/>
                        <w:iCs/>
                      </w:rPr>
                    </m:ctrlPr>
                  </m:funcPr>
                  <m:fName>
                    <m:r>
                      <m:rPr>
                        <m:sty m:val="p"/>
                      </m:rPr>
                      <w:rPr>
                        <w:rFonts w:ascii="Cambria Math" w:hAnsi="Cambria Math"/>
                      </w:rPr>
                      <m:t>sin</m:t>
                    </m:r>
                  </m:fName>
                  <m:e>
                    <m:sSup>
                      <m:sSupPr>
                        <m:ctrlPr>
                          <w:rPr>
                            <w:rFonts w:ascii="Cambria Math" w:hAnsi="Cambria Math"/>
                            <w:i/>
                            <w:iCs/>
                          </w:rPr>
                        </m:ctrlPr>
                      </m:sSupPr>
                      <m:e>
                        <m:r>
                          <w:rPr>
                            <w:rFonts w:ascii="Cambria Math" w:hAnsi="Cambria Math"/>
                          </w:rPr>
                          <m:t>θ</m:t>
                        </m:r>
                      </m:e>
                      <m:sup>
                        <m:r>
                          <w:rPr>
                            <w:rFonts w:ascii="Cambria Math" w:hAnsi="Cambria Math"/>
                          </w:rPr>
                          <m:t>*</m:t>
                        </m:r>
                      </m:sup>
                    </m:sSup>
                  </m:e>
                </m:func>
              </m:oMath>
            </m:oMathPara>
          </w:p>
        </w:tc>
        <w:tc>
          <w:tcPr>
            <w:tcW w:w="1096" w:type="dxa"/>
            <w:vAlign w:val="center"/>
          </w:tcPr>
          <w:p w14:paraId="00072D7F"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0E855104" w14:textId="25E6B231" w:rsidR="0093422C" w:rsidRDefault="00AC0E7C" w:rsidP="00F776F1">
      <w:pPr>
        <w:spacing w:before="240" w:after="240" w:line="360" w:lineRule="auto"/>
      </w:pPr>
      <w:proofErr w:type="gramStart"/>
      <w:r>
        <w:t>et</w:t>
      </w:r>
      <w:proofErr w:type="gramEnd"/>
      <w:r>
        <w:t xml:space="preserve"> en régime non-stationnaire</w:t>
      </w:r>
      <w:r w:rsidR="00F90FB8">
        <w:t xml:space="preserve">, </w:t>
      </w:r>
      <w:r w:rsidR="00F90FB8" w:rsidRPr="00F90FB8">
        <w:t>la variation de l’épaisseur du film avec le temps s’écrit</w:t>
      </w:r>
      <w:r w:rsidR="0064665E">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3AF4810B" w14:textId="77777777" w:rsidTr="00FE1F2E">
        <w:trPr>
          <w:trHeight w:val="635"/>
          <w:tblHeader/>
          <w:jc w:val="center"/>
        </w:trPr>
        <w:tc>
          <w:tcPr>
            <w:tcW w:w="7943" w:type="dxa"/>
            <w:vAlign w:val="center"/>
          </w:tcPr>
          <w:p w14:paraId="2B81C1F3" w14:textId="77777777" w:rsidR="0093422C" w:rsidRPr="00BD7BB7" w:rsidRDefault="00730F42" w:rsidP="00FE1F2E">
            <w:pPr>
              <w:spacing w:line="360" w:lineRule="auto"/>
              <w:rPr>
                <w:iCs/>
              </w:rPr>
            </w:pPr>
            <m:oMathPara>
              <m:oMath>
                <m:f>
                  <m:fPr>
                    <m:ctrlPr>
                      <w:rPr>
                        <w:rFonts w:ascii="Cambria Math" w:hAnsi="Cambria Math"/>
                        <w:i/>
                        <w:iCs/>
                      </w:rPr>
                    </m:ctrlPr>
                  </m:fPr>
                  <m:num>
                    <m:r>
                      <w:rPr>
                        <w:rFonts w:ascii="Cambria Math" w:hAnsi="Cambria Math"/>
                      </w:rPr>
                      <m:t>dh</m:t>
                    </m:r>
                    <m:d>
                      <m:dPr>
                        <m:ctrlPr>
                          <w:rPr>
                            <w:rFonts w:ascii="Cambria Math" w:hAnsi="Cambria Math"/>
                            <w:i/>
                            <w:iCs/>
                          </w:rPr>
                        </m:ctrlPr>
                      </m:dPr>
                      <m:e>
                        <m:sSup>
                          <m:sSupPr>
                            <m:ctrlPr>
                              <w:rPr>
                                <w:rFonts w:ascii="Cambria Math" w:hAnsi="Cambria Math"/>
                                <w:i/>
                                <w:iCs/>
                              </w:rPr>
                            </m:ctrlPr>
                          </m:sSupPr>
                          <m:e>
                            <m:r>
                              <w:rPr>
                                <w:rFonts w:ascii="Cambria Math" w:hAnsi="Cambria Math"/>
                              </w:rPr>
                              <m:t>θ</m:t>
                            </m:r>
                            <m:ctrlPr>
                              <w:rPr>
                                <w:rFonts w:ascii="Cambria Math" w:hAnsi="Cambria Math"/>
                                <w:iCs/>
                              </w:rPr>
                            </m:ctrlPr>
                          </m:e>
                          <m:sup>
                            <m:r>
                              <w:rPr>
                                <w:rFonts w:ascii="Cambria Math" w:hAnsi="Cambria Math"/>
                              </w:rPr>
                              <m:t>*</m:t>
                            </m:r>
                          </m:sup>
                        </m:sSup>
                        <m:r>
                          <w:rPr>
                            <w:rFonts w:ascii="Cambria Math" w:hAnsi="Cambria Math"/>
                          </w:rPr>
                          <m:t>,z</m:t>
                        </m:r>
                      </m:e>
                    </m:d>
                  </m:num>
                  <m:den>
                    <m:r>
                      <w:rPr>
                        <w:rFonts w:ascii="Cambria Math" w:hAnsi="Cambria Math"/>
                      </w:rPr>
                      <m:t>dt</m:t>
                    </m:r>
                  </m:den>
                </m:f>
                <m:r>
                  <w:rPr>
                    <w:rFonts w:ascii="Cambria Math" w:hAnsi="Cambria Math"/>
                  </w:rPr>
                  <m:t xml:space="preserve"> =</m:t>
                </m:r>
                <m:d>
                  <m:dPr>
                    <m:ctrlPr>
                      <w:rPr>
                        <w:rFonts w:ascii="Cambria Math" w:hAnsi="Cambria Math"/>
                        <w:i/>
                        <w:iCs/>
                      </w:rPr>
                    </m:ctrlPr>
                  </m:dPr>
                  <m:e>
                    <m:acc>
                      <m:accPr>
                        <m:chr m:val="̇"/>
                        <m:ctrlPr>
                          <w:rPr>
                            <w:rFonts w:ascii="Cambria Math" w:hAnsi="Cambria Math"/>
                            <w:i/>
                            <w:iCs/>
                          </w:rPr>
                        </m:ctrlPr>
                      </m:accPr>
                      <m:e>
                        <m:sSub>
                          <m:sSubPr>
                            <m:ctrlPr>
                              <w:rPr>
                                <w:rFonts w:ascii="Cambria Math" w:hAnsi="Cambria Math"/>
                                <w:i/>
                                <w:iCs/>
                              </w:rPr>
                            </m:ctrlPr>
                          </m:sSubPr>
                          <m:e>
                            <m:r>
                              <w:rPr>
                                <w:rFonts w:ascii="Cambria Math" w:hAnsi="Cambria Math"/>
                              </w:rPr>
                              <m:t>x</m:t>
                            </m:r>
                          </m:e>
                          <m:sub>
                            <m:r>
                              <w:rPr>
                                <w:rFonts w:ascii="Cambria Math" w:hAnsi="Cambria Math"/>
                              </w:rPr>
                              <m:t>r</m:t>
                            </m:r>
                          </m:sub>
                        </m:sSub>
                      </m:e>
                    </m:acc>
                    <m:r>
                      <w:rPr>
                        <w:rFonts w:ascii="Cambria Math" w:hAnsi="Cambria Math"/>
                      </w:rPr>
                      <m:t>+z</m:t>
                    </m:r>
                    <m:acc>
                      <m:accPr>
                        <m:chr m:val="̇"/>
                        <m:ctrlPr>
                          <w:rPr>
                            <w:rFonts w:ascii="Cambria Math" w:hAnsi="Cambria Math"/>
                            <w:i/>
                            <w:sz w:val="23"/>
                            <w:szCs w:val="23"/>
                          </w:rPr>
                        </m:ctrlPr>
                      </m:accPr>
                      <m:e>
                        <m:sSub>
                          <m:sSubPr>
                            <m:ctrlPr>
                              <w:rPr>
                                <w:rFonts w:ascii="Cambria Math" w:hAnsi="Cambria Math"/>
                                <w:i/>
                                <w:sz w:val="23"/>
                                <w:szCs w:val="23"/>
                              </w:rPr>
                            </m:ctrlPr>
                          </m:sSubPr>
                          <m:e>
                            <m:r>
                              <w:rPr>
                                <w:rFonts w:ascii="Cambria Math" w:hAnsi="Cambria Math"/>
                                <w:sz w:val="23"/>
                                <w:szCs w:val="23"/>
                              </w:rPr>
                              <m:t>θ</m:t>
                            </m:r>
                          </m:e>
                          <m:sub>
                            <m:r>
                              <w:rPr>
                                <w:rFonts w:ascii="Cambria Math" w:hAnsi="Cambria Math"/>
                                <w:sz w:val="23"/>
                                <w:szCs w:val="23"/>
                              </w:rPr>
                              <m:t>y</m:t>
                            </m:r>
                          </m:sub>
                        </m:sSub>
                      </m:e>
                    </m:acc>
                    <m:ctrlPr>
                      <w:rPr>
                        <w:rFonts w:ascii="Cambria Math" w:hAnsi="Cambria Math"/>
                        <w:i/>
                        <w:sz w:val="23"/>
                        <w:szCs w:val="23"/>
                      </w:rPr>
                    </m:ctrlPr>
                  </m:e>
                </m:d>
                <m:r>
                  <w:rPr>
                    <w:rFonts w:ascii="Cambria Math" w:hAnsi="Cambria Math"/>
                    <w:sz w:val="23"/>
                    <w:szCs w:val="23"/>
                  </w:rPr>
                  <m:t xml:space="preserve"> </m:t>
                </m:r>
                <m:func>
                  <m:funcPr>
                    <m:ctrlPr>
                      <w:rPr>
                        <w:rFonts w:ascii="Cambria Math" w:hAnsi="Cambria Math"/>
                        <w:iCs/>
                      </w:rPr>
                    </m:ctrlPr>
                  </m:funcPr>
                  <m:fName>
                    <m:r>
                      <m:rPr>
                        <m:sty m:val="p"/>
                      </m:rPr>
                      <w:rPr>
                        <w:rFonts w:ascii="Cambria Math" w:hAnsi="Cambria Math"/>
                      </w:rPr>
                      <m:t>cos</m:t>
                    </m:r>
                  </m:fName>
                  <m:e>
                    <m:sSup>
                      <m:sSupPr>
                        <m:ctrlPr>
                          <w:rPr>
                            <w:rFonts w:ascii="Cambria Math" w:hAnsi="Cambria Math"/>
                            <w:i/>
                            <w:iCs/>
                          </w:rPr>
                        </m:ctrlPr>
                      </m:sSupPr>
                      <m:e>
                        <m:r>
                          <w:rPr>
                            <w:rFonts w:ascii="Cambria Math" w:hAnsi="Cambria Math"/>
                          </w:rPr>
                          <m:t>θ</m:t>
                        </m:r>
                        <m:ctrlPr>
                          <w:rPr>
                            <w:rFonts w:ascii="Cambria Math" w:hAnsi="Cambria Math"/>
                            <w:iCs/>
                          </w:rPr>
                        </m:ctrlPr>
                      </m:e>
                      <m:sup>
                        <m:r>
                          <w:rPr>
                            <w:rFonts w:ascii="Cambria Math" w:hAnsi="Cambria Math"/>
                          </w:rPr>
                          <m:t>*</m:t>
                        </m:r>
                      </m:sup>
                    </m:sSup>
                  </m:e>
                </m:func>
                <m:r>
                  <w:rPr>
                    <w:rFonts w:ascii="Cambria Math" w:hAnsi="Cambria Math"/>
                  </w:rPr>
                  <m:t>+</m:t>
                </m:r>
                <m:d>
                  <m:dPr>
                    <m:ctrlPr>
                      <w:rPr>
                        <w:rFonts w:ascii="Cambria Math" w:hAnsi="Cambria Math"/>
                        <w:i/>
                        <w:iCs/>
                      </w:rPr>
                    </m:ctrlPr>
                  </m:dPr>
                  <m:e>
                    <m:acc>
                      <m:accPr>
                        <m:chr m:val="̇"/>
                        <m:ctrlPr>
                          <w:rPr>
                            <w:rFonts w:ascii="Cambria Math" w:hAnsi="Cambria Math"/>
                            <w:i/>
                            <w:iCs/>
                          </w:rPr>
                        </m:ctrlPr>
                      </m:accPr>
                      <m:e>
                        <m:sSub>
                          <m:sSubPr>
                            <m:ctrlPr>
                              <w:rPr>
                                <w:rFonts w:ascii="Cambria Math" w:hAnsi="Cambria Math"/>
                                <w:i/>
                                <w:iCs/>
                              </w:rPr>
                            </m:ctrlPr>
                          </m:sSubPr>
                          <m:e>
                            <m:r>
                              <w:rPr>
                                <w:rFonts w:ascii="Cambria Math" w:hAnsi="Cambria Math"/>
                              </w:rPr>
                              <m:t>y</m:t>
                            </m:r>
                          </m:e>
                          <m:sub>
                            <m:r>
                              <w:rPr>
                                <w:rFonts w:ascii="Cambria Math" w:hAnsi="Cambria Math"/>
                              </w:rPr>
                              <m:t>r</m:t>
                            </m:r>
                          </m:sub>
                        </m:sSub>
                      </m:e>
                    </m:acc>
                    <m:r>
                      <w:rPr>
                        <w:rFonts w:ascii="Cambria Math" w:hAnsi="Cambria Math"/>
                        <w:sz w:val="23"/>
                        <w:szCs w:val="23"/>
                      </w:rPr>
                      <m:t>-z</m:t>
                    </m:r>
                    <m:acc>
                      <m:accPr>
                        <m:chr m:val="̇"/>
                        <m:ctrlPr>
                          <w:rPr>
                            <w:rFonts w:ascii="Cambria Math" w:hAnsi="Cambria Math"/>
                            <w:i/>
                            <w:sz w:val="23"/>
                            <w:szCs w:val="23"/>
                          </w:rPr>
                        </m:ctrlPr>
                      </m:accPr>
                      <m:e>
                        <m:sSub>
                          <m:sSubPr>
                            <m:ctrlPr>
                              <w:rPr>
                                <w:rFonts w:ascii="Cambria Math" w:hAnsi="Cambria Math"/>
                                <w:i/>
                                <w:sz w:val="23"/>
                                <w:szCs w:val="23"/>
                              </w:rPr>
                            </m:ctrlPr>
                          </m:sSubPr>
                          <m:e>
                            <m:r>
                              <w:rPr>
                                <w:rFonts w:ascii="Cambria Math" w:hAnsi="Cambria Math"/>
                                <w:sz w:val="23"/>
                                <w:szCs w:val="23"/>
                              </w:rPr>
                              <m:t>θ</m:t>
                            </m:r>
                          </m:e>
                          <m:sub>
                            <m:r>
                              <w:rPr>
                                <w:rFonts w:ascii="Cambria Math" w:hAnsi="Cambria Math"/>
                                <w:sz w:val="23"/>
                                <w:szCs w:val="23"/>
                              </w:rPr>
                              <m:t>x</m:t>
                            </m:r>
                          </m:sub>
                        </m:sSub>
                      </m:e>
                    </m:acc>
                  </m:e>
                </m:d>
                <m:func>
                  <m:funcPr>
                    <m:ctrlPr>
                      <w:rPr>
                        <w:rFonts w:ascii="Cambria Math" w:hAnsi="Cambria Math"/>
                        <w:i/>
                        <w:iCs/>
                      </w:rPr>
                    </m:ctrlPr>
                  </m:funcPr>
                  <m:fName>
                    <m:r>
                      <m:rPr>
                        <m:sty m:val="p"/>
                      </m:rPr>
                      <w:rPr>
                        <w:rFonts w:ascii="Cambria Math" w:hAnsi="Cambria Math"/>
                      </w:rPr>
                      <m:t>sin</m:t>
                    </m:r>
                  </m:fName>
                  <m:e>
                    <m:sSup>
                      <m:sSupPr>
                        <m:ctrlPr>
                          <w:rPr>
                            <w:rFonts w:ascii="Cambria Math" w:hAnsi="Cambria Math"/>
                            <w:i/>
                            <w:iCs/>
                          </w:rPr>
                        </m:ctrlPr>
                      </m:sSupPr>
                      <m:e>
                        <m:r>
                          <w:rPr>
                            <w:rFonts w:ascii="Cambria Math" w:hAnsi="Cambria Math"/>
                          </w:rPr>
                          <m:t>θ</m:t>
                        </m:r>
                      </m:e>
                      <m:sup>
                        <m:r>
                          <w:rPr>
                            <w:rFonts w:ascii="Cambria Math" w:hAnsi="Cambria Math"/>
                          </w:rPr>
                          <m:t>*</m:t>
                        </m:r>
                      </m:sup>
                    </m:sSup>
                  </m:e>
                </m:func>
              </m:oMath>
            </m:oMathPara>
          </w:p>
        </w:tc>
        <w:tc>
          <w:tcPr>
            <w:tcW w:w="1096" w:type="dxa"/>
            <w:vAlign w:val="center"/>
          </w:tcPr>
          <w:p w14:paraId="2BFA434C"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510752F2" w14:textId="53080A19" w:rsidR="0093422C" w:rsidRDefault="0093422C" w:rsidP="00F776F1">
      <w:pPr>
        <w:spacing w:before="240" w:line="360" w:lineRule="auto"/>
      </w:pPr>
      <w:r>
        <w:t xml:space="preserve">Les paramètres </w:t>
      </w:r>
      <m:oMath>
        <m:sSub>
          <m:sSubPr>
            <m:ctrlPr>
              <w:rPr>
                <w:rFonts w:ascii="Cambria Math" w:hAnsi="Cambria Math"/>
                <w:i/>
                <w:iCs/>
              </w:rPr>
            </m:ctrlPr>
          </m:sSubPr>
          <m:e>
            <m:r>
              <w:rPr>
                <w:rFonts w:ascii="Cambria Math" w:hAnsi="Cambria Math"/>
              </w:rPr>
              <m:t>x</m:t>
            </m:r>
          </m:e>
          <m:sub>
            <m:r>
              <w:rPr>
                <w:rFonts w:ascii="Cambria Math" w:hAnsi="Cambria Math"/>
              </w:rPr>
              <m:t>r</m:t>
            </m:r>
          </m:sub>
        </m:sSub>
        <m:r>
          <w:rPr>
            <w:rFonts w:ascii="Cambria Math" w:hAnsi="Cambria Math"/>
          </w:rPr>
          <m:t xml:space="preserve">, </m:t>
        </m:r>
        <m:sSub>
          <m:sSubPr>
            <m:ctrlPr>
              <w:rPr>
                <w:rFonts w:ascii="Cambria Math" w:hAnsi="Cambria Math"/>
                <w:i/>
                <w:iCs/>
              </w:rPr>
            </m:ctrlPr>
          </m:sSubPr>
          <m:e>
            <m:r>
              <w:rPr>
                <w:rFonts w:ascii="Cambria Math" w:hAnsi="Cambria Math"/>
              </w:rPr>
              <m:t>y</m:t>
            </m:r>
          </m:e>
          <m:sub>
            <m:r>
              <w:rPr>
                <w:rFonts w:ascii="Cambria Math" w:hAnsi="Cambria Math"/>
              </w:rPr>
              <m:t>r</m:t>
            </m:r>
          </m:sub>
        </m:sSub>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y</m:t>
            </m:r>
          </m:sub>
        </m:sSub>
        <m:r>
          <w:rPr>
            <w:rFonts w:ascii="Cambria Math" w:hAnsi="Cambria Math"/>
          </w:rPr>
          <m:t xml:space="preserve"> </m:t>
        </m:r>
      </m:oMath>
      <w:r w:rsidRPr="00F57CBE">
        <w:t xml:space="preserve">et </w:t>
      </w:r>
      <m:oMath>
        <m:acc>
          <m:accPr>
            <m:chr m:val="̇"/>
            <m:ctrlPr>
              <w:rPr>
                <w:rFonts w:ascii="Cambria Math" w:hAnsi="Cambria Math"/>
                <w:i/>
                <w:iCs/>
              </w:rPr>
            </m:ctrlPr>
          </m:accPr>
          <m:e>
            <m:sSub>
              <m:sSubPr>
                <m:ctrlPr>
                  <w:rPr>
                    <w:rFonts w:ascii="Cambria Math" w:hAnsi="Cambria Math"/>
                    <w:i/>
                    <w:iCs/>
                  </w:rPr>
                </m:ctrlPr>
              </m:sSubPr>
              <m:e>
                <m:r>
                  <w:rPr>
                    <w:rFonts w:ascii="Cambria Math" w:hAnsi="Cambria Math"/>
                  </w:rPr>
                  <m:t>x</m:t>
                </m:r>
              </m:e>
              <m:sub>
                <m:r>
                  <w:rPr>
                    <w:rFonts w:ascii="Cambria Math" w:hAnsi="Cambria Math"/>
                  </w:rPr>
                  <m:t>r</m:t>
                </m:r>
              </m:sub>
            </m:sSub>
          </m:e>
        </m:acc>
        <m:r>
          <w:rPr>
            <w:rFonts w:ascii="Cambria Math" w:hAnsi="Cambria Math"/>
          </w:rPr>
          <m:t xml:space="preserve">, </m:t>
        </m:r>
        <m:acc>
          <m:accPr>
            <m:chr m:val="̇"/>
            <m:ctrlPr>
              <w:rPr>
                <w:rFonts w:ascii="Cambria Math" w:hAnsi="Cambria Math"/>
                <w:i/>
                <w:iCs/>
              </w:rPr>
            </m:ctrlPr>
          </m:accPr>
          <m:e>
            <m:sSub>
              <m:sSubPr>
                <m:ctrlPr>
                  <w:rPr>
                    <w:rFonts w:ascii="Cambria Math" w:hAnsi="Cambria Math"/>
                    <w:i/>
                    <w:iCs/>
                  </w:rPr>
                </m:ctrlPr>
              </m:sSubPr>
              <m:e>
                <m:r>
                  <w:rPr>
                    <w:rFonts w:ascii="Cambria Math" w:hAnsi="Cambria Math"/>
                  </w:rPr>
                  <m:t>y</m:t>
                </m:r>
              </m:e>
              <m:sub>
                <m:r>
                  <w:rPr>
                    <w:rFonts w:ascii="Cambria Math" w:hAnsi="Cambria Math"/>
                  </w:rPr>
                  <m:t>r</m:t>
                </m:r>
              </m:sub>
            </m:sSub>
          </m:e>
        </m:acc>
        <m:r>
          <w:rPr>
            <w:rFonts w:ascii="Cambria Math" w:hAns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θ</m:t>
                </m:r>
              </m:e>
              <m:sub>
                <m:r>
                  <w:rPr>
                    <w:rFonts w:ascii="Cambria Math" w:hAnsi="Cambria Math"/>
                  </w:rPr>
                  <m:t>x</m:t>
                </m:r>
              </m:sub>
            </m:sSub>
          </m:e>
        </m:acc>
        <m:r>
          <w:rPr>
            <w:rFonts w:ascii="Cambria Math" w:hAns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θ</m:t>
                </m:r>
              </m:e>
              <m:sub>
                <m:r>
                  <w:rPr>
                    <w:rFonts w:ascii="Cambria Math" w:hAnsi="Cambria Math"/>
                  </w:rPr>
                  <m:t>y</m:t>
                </m:r>
              </m:sub>
            </m:sSub>
          </m:e>
        </m:acc>
      </m:oMath>
      <w:r w:rsidR="00AC0E7C">
        <w:t xml:space="preserve"> font partie des variables d’état </w:t>
      </w:r>
      <w:r>
        <w:t>du modèle dynamique de rotor. Ils peuvent être obtenus au niveau du nœud où le palier est modélisé.</w:t>
      </w:r>
    </w:p>
    <w:p w14:paraId="0387C6A5" w14:textId="77777777" w:rsidR="00BE4765" w:rsidRDefault="00BE4765" w:rsidP="00F776F1">
      <w:pPr>
        <w:spacing w:before="240" w:line="360" w:lineRule="auto"/>
      </w:pPr>
    </w:p>
    <w:p w14:paraId="50134E34" w14:textId="77777777" w:rsidR="00BE4765" w:rsidRDefault="00BE4765" w:rsidP="00F776F1">
      <w:pPr>
        <w:spacing w:before="240" w:line="360" w:lineRule="auto"/>
      </w:pPr>
    </w:p>
    <w:p w14:paraId="2105E07D" w14:textId="18FEA8C7" w:rsidR="0093422C" w:rsidRDefault="0093422C" w:rsidP="00B74996">
      <w:pPr>
        <w:pStyle w:val="Titre2"/>
        <w:ind w:left="709"/>
      </w:pPr>
      <w:bookmarkStart w:id="280" w:name="_Toc535252141"/>
      <w:r>
        <w:t>Equations de la lubrification thermohydrodynamique</w:t>
      </w:r>
      <w:bookmarkEnd w:id="280"/>
    </w:p>
    <w:p w14:paraId="5E41BDCD" w14:textId="1B1B5B3C" w:rsidR="00BE4765" w:rsidRDefault="00AC0E7C" w:rsidP="00BE4765">
      <w:pPr>
        <w:spacing w:before="240" w:after="240" w:line="360" w:lineRule="auto"/>
        <w:ind w:firstLine="567"/>
      </w:pPr>
      <w:r>
        <w:t>Le</w:t>
      </w:r>
      <w:r w:rsidR="0093422C">
        <w:t xml:space="preserve"> </w:t>
      </w:r>
      <w:r>
        <w:t>problème</w:t>
      </w:r>
      <w:r w:rsidR="0093422C">
        <w:t xml:space="preserve"> de la lubrification thermo-hydrodynamique consiste à résoudre simultanément l’équation de Reynolds et l’équation de l’énergie. Dans le cas du palier hydrodynamique, le phénomène de </w:t>
      </w:r>
      <w:r w:rsidR="0093422C" w:rsidRPr="00C569A6">
        <w:t>ruptu</w:t>
      </w:r>
      <w:r w:rsidR="0093422C">
        <w:t>re et de reformation d</w:t>
      </w:r>
      <w:r w:rsidR="0002704F">
        <w:t>u</w:t>
      </w:r>
      <w:r w:rsidR="0093422C">
        <w:t xml:space="preserve"> film lubrifiant (phénomène de cavitation en lubrification) est rencontré. Ainsi, un modèle de cavitation est nécessaire. La résolution permet d’obtenir le champ de pression et ainsi de déduire la force et le moment générés dans le palier. Le champ de température dans le film mince et le flux thermique à l’interface fluide-structure sont aussi obtenus à l’issu de la résolution de</w:t>
      </w:r>
      <w:r w:rsidR="00E84038">
        <w:t xml:space="preserve"> ces</w:t>
      </w:r>
      <w:r w:rsidR="0093422C">
        <w:t xml:space="preserve"> équations. </w:t>
      </w:r>
    </w:p>
    <w:p w14:paraId="688226B3" w14:textId="1F4D141F" w:rsidR="0093422C" w:rsidRDefault="0093422C" w:rsidP="00B74996">
      <w:pPr>
        <w:pStyle w:val="Titre3"/>
        <w:ind w:left="709"/>
      </w:pPr>
      <w:bookmarkStart w:id="281" w:name="_Toc535252142"/>
      <w:r>
        <w:lastRenderedPageBreak/>
        <w:t xml:space="preserve">Equation de Reynolds </w:t>
      </w:r>
      <w:r w:rsidRPr="0078195A">
        <w:t>généralisée</w:t>
      </w:r>
      <w:bookmarkEnd w:id="281"/>
    </w:p>
    <w:p w14:paraId="42D5E3F5" w14:textId="692123C0" w:rsidR="005E4FDE" w:rsidRDefault="0093422C" w:rsidP="00CB3259">
      <w:pPr>
        <w:spacing w:before="240" w:after="240" w:line="360" w:lineRule="auto"/>
        <w:ind w:firstLine="709"/>
        <w:rPr>
          <w:szCs w:val="22"/>
        </w:rPr>
      </w:pPr>
      <w:r>
        <w:t xml:space="preserve">L’équation de Reynolds généralisée est </w:t>
      </w:r>
      <w:r w:rsidR="005E4FDE" w:rsidRPr="002267F6">
        <w:rPr>
          <w:szCs w:val="22"/>
        </w:rPr>
        <w:t>écrite dans l’espace</w:t>
      </w:r>
      <w:r w:rsidR="005E4FDE">
        <w:rPr>
          <w:szCs w:val="22"/>
        </w:rPr>
        <w:t xml:space="preserve"> 3D</w:t>
      </w:r>
      <w:r w:rsidR="005E4FDE" w:rsidRPr="002267F6">
        <w:rPr>
          <w:szCs w:val="22"/>
        </w:rPr>
        <w:t xml:space="preserve"> qui représente le domaine </w:t>
      </w:r>
      <w:r w:rsidR="00735E79">
        <w:rPr>
          <w:szCs w:val="22"/>
        </w:rPr>
        <w:t>développé du palier</w:t>
      </w:r>
      <w:r w:rsidR="0015444F">
        <w:rPr>
          <w:szCs w:val="22"/>
        </w:rPr>
        <w:t xml:space="preserve"> </w:t>
      </w:r>
      <w:r w:rsidR="005E4FDE" w:rsidRPr="002267F6">
        <w:rPr>
          <w:szCs w:val="22"/>
        </w:rPr>
        <w:t>(</w:t>
      </w:r>
      <w:r w:rsidR="005E4FDE" w:rsidRPr="00F36A6E">
        <w:rPr>
          <w:b/>
          <w:szCs w:val="22"/>
        </w:rPr>
        <w:fldChar w:fldCharType="begin"/>
      </w:r>
      <w:r w:rsidR="005E4FDE" w:rsidRPr="00F36A6E">
        <w:rPr>
          <w:b/>
          <w:szCs w:val="22"/>
        </w:rPr>
        <w:instrText xml:space="preserve"> REF _Ref525808346 \h  \* MERGEFORMAT </w:instrText>
      </w:r>
      <w:r w:rsidR="005E4FDE" w:rsidRPr="00F36A6E">
        <w:rPr>
          <w:b/>
          <w:szCs w:val="22"/>
        </w:rPr>
      </w:r>
      <w:r w:rsidR="005E4FDE" w:rsidRPr="00F36A6E">
        <w:rPr>
          <w:b/>
          <w:szCs w:val="22"/>
        </w:rPr>
        <w:fldChar w:fldCharType="separate"/>
      </w:r>
      <w:r w:rsidR="00D07291" w:rsidRPr="00D07291">
        <w:rPr>
          <w:b/>
          <w:szCs w:val="22"/>
        </w:rPr>
        <w:t xml:space="preserve">Figure </w:t>
      </w:r>
      <w:r w:rsidR="00D07291" w:rsidRPr="00D07291">
        <w:rPr>
          <w:b/>
          <w:noProof/>
          <w:szCs w:val="22"/>
        </w:rPr>
        <w:t>2.3</w:t>
      </w:r>
      <w:r w:rsidR="00D07291" w:rsidRPr="00D07291">
        <w:rPr>
          <w:b/>
          <w:noProof/>
          <w:szCs w:val="22"/>
        </w:rPr>
        <w:noBreakHyphen/>
      </w:r>
      <w:r w:rsidR="00D07291" w:rsidRPr="00D07291">
        <w:rPr>
          <w:b/>
          <w:noProof/>
          <w:szCs w:val="22"/>
        </w:rPr>
        <w:t>1</w:t>
      </w:r>
      <w:r w:rsidR="005E4FDE" w:rsidRPr="00F36A6E">
        <w:rPr>
          <w:b/>
          <w:szCs w:val="22"/>
        </w:rPr>
        <w:fldChar w:fldCharType="end"/>
      </w:r>
      <w:r w:rsidR="005E4FDE" w:rsidRPr="002267F6">
        <w:rPr>
          <w:szCs w:val="22"/>
        </w:rPr>
        <w:t xml:space="preserve">). </w:t>
      </w:r>
      <w:r w:rsidR="00735E79">
        <w:rPr>
          <w:szCs w:val="22"/>
        </w:rPr>
        <w:t xml:space="preserve">Ce domaine </w:t>
      </w:r>
      <w:r w:rsidR="005E4FDE" w:rsidRPr="002267F6">
        <w:rPr>
          <w:szCs w:val="22"/>
        </w:rPr>
        <w:t xml:space="preserve">est délimité par deux parois </w:t>
      </w:r>
      <w:r w:rsidR="00735E79">
        <w:rPr>
          <w:szCs w:val="22"/>
        </w:rPr>
        <w:t xml:space="preserve">très rapprochées </w:t>
      </w:r>
      <w:r w:rsidR="005E4FDE" w:rsidRPr="002267F6">
        <w:rPr>
          <w:szCs w:val="22"/>
        </w:rPr>
        <w:t xml:space="preserve">entre lesquelles est intercalé un film </w:t>
      </w:r>
      <w:r w:rsidR="00735E79">
        <w:rPr>
          <w:szCs w:val="22"/>
        </w:rPr>
        <w:t>lubrifiant</w:t>
      </w:r>
      <w:r w:rsidR="005E4FDE" w:rsidRPr="002267F6">
        <w:rPr>
          <w:szCs w:val="22"/>
        </w:rPr>
        <w:t xml:space="preserve">. Les axes sont choisis de manière à avoir la direction </w:t>
      </w:r>
      <m:oMath>
        <m:r>
          <w:rPr>
            <w:rFonts w:ascii="Cambria Math" w:hAnsi="Cambria Math"/>
            <w:szCs w:val="22"/>
          </w:rPr>
          <m:t>y</m:t>
        </m:r>
      </m:oMath>
      <w:r w:rsidR="005E4FDE" w:rsidRPr="002267F6">
        <w:rPr>
          <w:i/>
          <w:iCs/>
          <w:szCs w:val="22"/>
        </w:rPr>
        <w:t xml:space="preserve"> </w:t>
      </w:r>
      <w:r w:rsidR="005E4FDE" w:rsidRPr="002267F6">
        <w:rPr>
          <w:szCs w:val="22"/>
        </w:rPr>
        <w:t xml:space="preserve">selon l’épaisseur du film. Un point </w:t>
      </w:r>
      <m:oMath>
        <m:sSub>
          <m:sSubPr>
            <m:ctrlPr>
              <w:rPr>
                <w:rFonts w:ascii="Cambria Math" w:hAnsi="Cambria Math" w:cs="Cambria Math"/>
                <w:i/>
                <w:szCs w:val="22"/>
              </w:rPr>
            </m:ctrlPr>
          </m:sSubPr>
          <m:e>
            <m:r>
              <w:rPr>
                <w:rFonts w:ascii="Cambria Math" w:hAnsi="Cambria Math" w:cs="Cambria Math"/>
                <w:szCs w:val="22"/>
              </w:rPr>
              <m:t>M</m:t>
            </m:r>
          </m:e>
          <m:sub>
            <m:r>
              <w:rPr>
                <w:rFonts w:ascii="Cambria Math" w:hAnsi="Cambria Math" w:cs="Cambria Math"/>
                <w:szCs w:val="22"/>
              </w:rPr>
              <m:t>1</m:t>
            </m:r>
          </m:sub>
        </m:sSub>
      </m:oMath>
      <w:r w:rsidR="005E4FDE" w:rsidRPr="002267F6">
        <w:rPr>
          <w:rFonts w:ascii="Cambria Math" w:hAnsi="Cambria Math" w:cs="Cambria Math"/>
          <w:szCs w:val="22"/>
        </w:rPr>
        <w:t xml:space="preserve"> </w:t>
      </w:r>
      <w:r w:rsidR="005E4FDE" w:rsidRPr="002267F6">
        <w:rPr>
          <w:szCs w:val="22"/>
        </w:rPr>
        <w:t xml:space="preserve">de la paroi inférieure est animé d’une vitesse de composantes </w:t>
      </w:r>
      <m:oMath>
        <m:sSub>
          <m:sSubPr>
            <m:ctrlPr>
              <w:rPr>
                <w:rFonts w:ascii="Cambria Math" w:hAnsi="Cambria Math" w:cs="Cambria Math"/>
                <w:i/>
                <w:szCs w:val="22"/>
              </w:rPr>
            </m:ctrlPr>
          </m:sSubPr>
          <m:e>
            <m:r>
              <w:rPr>
                <w:rFonts w:ascii="Cambria Math" w:hAnsi="Cambria Math" w:cs="Cambria Math"/>
                <w:szCs w:val="22"/>
              </w:rPr>
              <m:t>U</m:t>
            </m:r>
          </m:e>
          <m:sub>
            <m:r>
              <w:rPr>
                <w:rFonts w:ascii="Cambria Math" w:hAnsi="Cambria Math" w:cs="Cambria Math"/>
                <w:szCs w:val="22"/>
              </w:rPr>
              <m:t>1</m:t>
            </m:r>
          </m:sub>
        </m:sSub>
        <m:r>
          <w:rPr>
            <w:rFonts w:ascii="Cambria Math" w:hAnsi="Cambria Math" w:cs="Cambria Math"/>
            <w:szCs w:val="22"/>
          </w:rPr>
          <m:t>,</m:t>
        </m:r>
        <m:sSub>
          <m:sSubPr>
            <m:ctrlPr>
              <w:rPr>
                <w:rFonts w:ascii="Cambria Math" w:hAnsi="Cambria Math" w:cs="Cambria Math"/>
                <w:i/>
                <w:szCs w:val="22"/>
              </w:rPr>
            </m:ctrlPr>
          </m:sSubPr>
          <m:e>
            <m:r>
              <w:rPr>
                <w:rFonts w:ascii="Cambria Math" w:hAnsi="Cambria Math" w:cs="Cambria Math"/>
                <w:szCs w:val="22"/>
              </w:rPr>
              <m:t>V</m:t>
            </m:r>
          </m:e>
          <m:sub>
            <m:r>
              <w:rPr>
                <w:rFonts w:ascii="Cambria Math" w:hAnsi="Cambria Math" w:cs="Cambria Math"/>
                <w:szCs w:val="22"/>
              </w:rPr>
              <m:t>1</m:t>
            </m:r>
          </m:sub>
        </m:sSub>
      </m:oMath>
      <w:r w:rsidR="005E4FDE" w:rsidRPr="002267F6">
        <w:rPr>
          <w:szCs w:val="22"/>
        </w:rPr>
        <w:t>et</w:t>
      </w:r>
      <m:oMath>
        <m:r>
          <w:rPr>
            <w:rFonts w:ascii="Cambria Math" w:hAnsi="Cambria Math"/>
            <w:szCs w:val="22"/>
          </w:rPr>
          <m:t xml:space="preserve"> </m:t>
        </m:r>
        <m:sSub>
          <m:sSubPr>
            <m:ctrlPr>
              <w:rPr>
                <w:rFonts w:ascii="Cambria Math" w:hAnsi="Cambria Math" w:cs="Cambria Math"/>
                <w:i/>
                <w:szCs w:val="22"/>
              </w:rPr>
            </m:ctrlPr>
          </m:sSubPr>
          <m:e>
            <m:r>
              <w:rPr>
                <w:rFonts w:ascii="Cambria Math" w:hAnsi="Cambria Math" w:cs="Cambria Math"/>
                <w:szCs w:val="22"/>
              </w:rPr>
              <m:t>W</m:t>
            </m:r>
            <m:ctrlPr>
              <w:rPr>
                <w:rFonts w:ascii="Cambria Math" w:hAnsi="Cambria Math"/>
                <w:i/>
                <w:szCs w:val="22"/>
              </w:rPr>
            </m:ctrlPr>
          </m:e>
          <m:sub>
            <m:r>
              <w:rPr>
                <w:rFonts w:ascii="Cambria Math" w:hAnsi="Cambria Math" w:cs="Cambria Math"/>
                <w:szCs w:val="22"/>
              </w:rPr>
              <m:t>1</m:t>
            </m:r>
          </m:sub>
        </m:sSub>
      </m:oMath>
      <w:r w:rsidR="005E4FDE" w:rsidRPr="002267F6">
        <w:rPr>
          <w:rFonts w:ascii="Cambria Math" w:hAnsi="Cambria Math" w:cs="Cambria Math"/>
          <w:szCs w:val="22"/>
        </w:rPr>
        <w:t xml:space="preserve"> </w:t>
      </w:r>
      <w:r w:rsidR="005E4FDE" w:rsidRPr="002267F6">
        <w:rPr>
          <w:szCs w:val="22"/>
        </w:rPr>
        <w:t xml:space="preserve">et possède une coordonnée </w:t>
      </w:r>
      <m:oMath>
        <m:sSub>
          <m:sSubPr>
            <m:ctrlPr>
              <w:rPr>
                <w:rFonts w:ascii="Cambria Math" w:hAnsi="Cambria Math" w:cs="Cambria Math"/>
                <w:i/>
                <w:szCs w:val="22"/>
              </w:rPr>
            </m:ctrlPr>
          </m:sSubPr>
          <m:e>
            <m:r>
              <w:rPr>
                <w:rFonts w:ascii="Cambria Math" w:hAnsi="Cambria Math" w:cs="Cambria Math"/>
                <w:szCs w:val="22"/>
              </w:rPr>
              <m:t>h</m:t>
            </m:r>
          </m:e>
          <m:sub>
            <m:r>
              <w:rPr>
                <w:rFonts w:ascii="Cambria Math" w:hAnsi="Cambria Math" w:cs="Cambria Math"/>
                <w:szCs w:val="22"/>
              </w:rPr>
              <m:t>1</m:t>
            </m:r>
          </m:sub>
        </m:sSub>
      </m:oMath>
      <w:r w:rsidR="005E4FDE" w:rsidRPr="002267F6">
        <w:rPr>
          <w:rFonts w:ascii="Cambria Math" w:hAnsi="Cambria Math" w:cs="Cambria Math"/>
          <w:szCs w:val="22"/>
        </w:rPr>
        <w:t xml:space="preserve"> </w:t>
      </w:r>
      <w:r w:rsidR="005E4FDE" w:rsidRPr="002267F6">
        <w:rPr>
          <w:szCs w:val="22"/>
        </w:rPr>
        <w:t>selon</w:t>
      </w:r>
      <m:oMath>
        <m:r>
          <w:rPr>
            <w:rFonts w:ascii="Cambria Math" w:hAnsi="Cambria Math"/>
            <w:szCs w:val="22"/>
          </w:rPr>
          <m:t xml:space="preserve"> y</m:t>
        </m:r>
      </m:oMath>
      <w:r w:rsidR="005E4FDE" w:rsidRPr="002267F6">
        <w:rPr>
          <w:szCs w:val="22"/>
        </w:rPr>
        <w:t xml:space="preserve">. </w:t>
      </w:r>
      <w:r w:rsidR="00735E79">
        <w:rPr>
          <w:szCs w:val="22"/>
        </w:rPr>
        <w:t>Le</w:t>
      </w:r>
      <w:r w:rsidR="005E4FDE" w:rsidRPr="002267F6">
        <w:rPr>
          <w:szCs w:val="22"/>
        </w:rPr>
        <w:t xml:space="preserve"> point </w:t>
      </w:r>
      <m:oMath>
        <m:sSub>
          <m:sSubPr>
            <m:ctrlPr>
              <w:rPr>
                <w:rFonts w:ascii="Cambria Math" w:hAnsi="Cambria Math" w:cs="Cambria Math"/>
                <w:i/>
                <w:szCs w:val="22"/>
              </w:rPr>
            </m:ctrlPr>
          </m:sSubPr>
          <m:e>
            <m:r>
              <w:rPr>
                <w:rFonts w:ascii="Cambria Math" w:hAnsi="Cambria Math" w:cs="Cambria Math"/>
                <w:szCs w:val="22"/>
              </w:rPr>
              <m:t>M</m:t>
            </m:r>
          </m:e>
          <m:sub>
            <m:r>
              <w:rPr>
                <w:rFonts w:ascii="Cambria Math" w:hAnsi="Cambria Math" w:cs="Cambria Math"/>
                <w:szCs w:val="22"/>
              </w:rPr>
              <m:t>2</m:t>
            </m:r>
          </m:sub>
        </m:sSub>
      </m:oMath>
      <w:r w:rsidR="005E4FDE" w:rsidRPr="002267F6">
        <w:rPr>
          <w:rFonts w:ascii="Cambria Math" w:hAnsi="Cambria Math" w:cs="Cambria Math"/>
          <w:szCs w:val="22"/>
        </w:rPr>
        <w:t xml:space="preserve"> </w:t>
      </w:r>
      <w:r w:rsidR="005E4FDE" w:rsidRPr="002267F6">
        <w:rPr>
          <w:szCs w:val="22"/>
        </w:rPr>
        <w:t>sur la paroi supérieure</w:t>
      </w:r>
      <w:r w:rsidR="00735E79">
        <w:rPr>
          <w:szCs w:val="22"/>
        </w:rPr>
        <w:t xml:space="preserve"> </w:t>
      </w:r>
      <w:r w:rsidR="00BE49EB">
        <w:rPr>
          <w:szCs w:val="22"/>
        </w:rPr>
        <w:t>possède</w:t>
      </w:r>
      <w:r w:rsidR="005E4FDE" w:rsidRPr="002267F6">
        <w:rPr>
          <w:szCs w:val="22"/>
        </w:rPr>
        <w:t xml:space="preserve"> une vitesse de composantes </w:t>
      </w:r>
      <m:oMath>
        <m:sSub>
          <m:sSubPr>
            <m:ctrlPr>
              <w:rPr>
                <w:rFonts w:ascii="Cambria Math" w:hAnsi="Cambria Math" w:cs="Cambria Math"/>
                <w:i/>
                <w:szCs w:val="22"/>
              </w:rPr>
            </m:ctrlPr>
          </m:sSubPr>
          <m:e>
            <m:r>
              <w:rPr>
                <w:rFonts w:ascii="Cambria Math" w:hAnsi="Cambria Math" w:cs="Cambria Math"/>
                <w:szCs w:val="22"/>
              </w:rPr>
              <m:t>U</m:t>
            </m:r>
          </m:e>
          <m:sub>
            <m:r>
              <w:rPr>
                <w:rFonts w:ascii="Cambria Math" w:hAnsi="Cambria Math" w:cs="Cambria Math"/>
                <w:szCs w:val="22"/>
              </w:rPr>
              <m:t>2</m:t>
            </m:r>
          </m:sub>
        </m:sSub>
        <m:r>
          <w:rPr>
            <w:rFonts w:ascii="Cambria Math" w:hAnsi="Cambria Math" w:cs="Cambria Math"/>
            <w:szCs w:val="22"/>
          </w:rPr>
          <m:t>,</m:t>
        </m:r>
        <m:sSub>
          <m:sSubPr>
            <m:ctrlPr>
              <w:rPr>
                <w:rFonts w:ascii="Cambria Math" w:hAnsi="Cambria Math" w:cs="Cambria Math"/>
                <w:i/>
                <w:szCs w:val="22"/>
              </w:rPr>
            </m:ctrlPr>
          </m:sSubPr>
          <m:e>
            <m:r>
              <w:rPr>
                <w:rFonts w:ascii="Cambria Math" w:hAnsi="Cambria Math" w:cs="Cambria Math"/>
                <w:szCs w:val="22"/>
              </w:rPr>
              <m:t>V</m:t>
            </m:r>
          </m:e>
          <m:sub>
            <m:r>
              <w:rPr>
                <w:rFonts w:ascii="Cambria Math" w:hAnsi="Cambria Math" w:cs="Cambria Math"/>
                <w:szCs w:val="22"/>
              </w:rPr>
              <m:t>2</m:t>
            </m:r>
          </m:sub>
        </m:sSub>
        <m:r>
          <w:rPr>
            <w:rFonts w:ascii="Cambria Math" w:hAnsi="Cambria Math" w:cs="Cambria Math"/>
            <w:szCs w:val="22"/>
          </w:rPr>
          <m:t xml:space="preserve"> </m:t>
        </m:r>
      </m:oMath>
      <w:r w:rsidR="005E4FDE" w:rsidRPr="002267F6">
        <w:rPr>
          <w:szCs w:val="22"/>
        </w:rPr>
        <w:t>et</w:t>
      </w:r>
      <m:oMath>
        <m:r>
          <w:rPr>
            <w:rFonts w:ascii="Cambria Math" w:hAnsi="Cambria Math"/>
            <w:szCs w:val="22"/>
          </w:rPr>
          <m:t xml:space="preserve"> </m:t>
        </m:r>
        <m:sSub>
          <m:sSubPr>
            <m:ctrlPr>
              <w:rPr>
                <w:rFonts w:ascii="Cambria Math" w:hAnsi="Cambria Math" w:cs="Cambria Math"/>
                <w:i/>
                <w:szCs w:val="22"/>
              </w:rPr>
            </m:ctrlPr>
          </m:sSubPr>
          <m:e>
            <m:r>
              <w:rPr>
                <w:rFonts w:ascii="Cambria Math" w:hAnsi="Cambria Math" w:cs="Cambria Math"/>
                <w:szCs w:val="22"/>
              </w:rPr>
              <m:t>W</m:t>
            </m:r>
            <m:ctrlPr>
              <w:rPr>
                <w:rFonts w:ascii="Cambria Math" w:hAnsi="Cambria Math"/>
                <w:i/>
                <w:szCs w:val="22"/>
              </w:rPr>
            </m:ctrlPr>
          </m:e>
          <m:sub>
            <m:r>
              <w:rPr>
                <w:rFonts w:ascii="Cambria Math" w:hAnsi="Cambria Math" w:cs="Cambria Math"/>
                <w:szCs w:val="22"/>
              </w:rPr>
              <m:t>2</m:t>
            </m:r>
          </m:sub>
        </m:sSub>
      </m:oMath>
      <w:r w:rsidR="005E4FDE" w:rsidRPr="002267F6">
        <w:rPr>
          <w:rFonts w:ascii="Cambria Math" w:hAnsi="Cambria Math" w:cs="Cambria Math"/>
          <w:szCs w:val="22"/>
        </w:rPr>
        <w:t xml:space="preserve"> </w:t>
      </w:r>
      <w:r w:rsidR="005E4FDE" w:rsidRPr="002267F6">
        <w:rPr>
          <w:szCs w:val="22"/>
        </w:rPr>
        <w:t xml:space="preserve">situé à une coordonnée </w:t>
      </w:r>
      <m:oMath>
        <m:sSub>
          <m:sSubPr>
            <m:ctrlPr>
              <w:rPr>
                <w:rFonts w:ascii="Cambria Math" w:hAnsi="Cambria Math" w:cs="Cambria Math"/>
                <w:i/>
                <w:szCs w:val="22"/>
              </w:rPr>
            </m:ctrlPr>
          </m:sSubPr>
          <m:e>
            <m:r>
              <w:rPr>
                <w:rFonts w:ascii="Cambria Math" w:hAnsi="Cambria Math" w:cs="Cambria Math"/>
                <w:szCs w:val="22"/>
              </w:rPr>
              <m:t>h</m:t>
            </m:r>
          </m:e>
          <m:sub>
            <m:r>
              <w:rPr>
                <w:rFonts w:ascii="Cambria Math" w:hAnsi="Cambria Math" w:cs="Cambria Math"/>
                <w:szCs w:val="22"/>
              </w:rPr>
              <m:t>2</m:t>
            </m:r>
          </m:sub>
        </m:sSub>
      </m:oMath>
      <w:r w:rsidR="005E4FDE" w:rsidRPr="002267F6">
        <w:rPr>
          <w:rFonts w:ascii="Cambria Math" w:hAnsi="Cambria Math" w:cs="Cambria Math"/>
          <w:szCs w:val="22"/>
        </w:rPr>
        <w:t xml:space="preserve"> </w:t>
      </w:r>
      <w:r w:rsidR="005E4FDE" w:rsidRPr="002267F6">
        <w:rPr>
          <w:szCs w:val="22"/>
        </w:rPr>
        <w:t>dans la direction</w:t>
      </w:r>
      <m:oMath>
        <m:r>
          <w:rPr>
            <w:rFonts w:ascii="Cambria Math" w:hAnsi="Cambria Math"/>
            <w:szCs w:val="22"/>
          </w:rPr>
          <m:t xml:space="preserve"> y</m:t>
        </m:r>
      </m:oMath>
      <w:r w:rsidR="005E4FDE" w:rsidRPr="002267F6">
        <w:rPr>
          <w:szCs w:val="22"/>
        </w:rPr>
        <w:t>.</w:t>
      </w:r>
    </w:p>
    <w:p w14:paraId="066B9F14" w14:textId="77777777" w:rsidR="007E79B0" w:rsidRDefault="007E79B0" w:rsidP="007E79B0">
      <w:pPr>
        <w:pStyle w:val="Paragraphedeliste"/>
        <w:keepNext/>
        <w:spacing w:line="360" w:lineRule="auto"/>
        <w:ind w:left="0"/>
        <w:jc w:val="center"/>
      </w:pPr>
      <w:r w:rsidRPr="0065305A">
        <w:rPr>
          <w:noProof/>
          <w:lang w:eastAsia="zh-CN"/>
        </w:rPr>
        <w:drawing>
          <wp:inline distT="0" distB="0" distL="0" distR="0" wp14:anchorId="649906C7" wp14:editId="5DA5FCE6">
            <wp:extent cx="4114800" cy="2754000"/>
            <wp:effectExtent l="0" t="0" r="0" b="8255"/>
            <wp:docPr id="448" name="Image 448" descr="Z:\local\1_tout_travail\99_Manusrite_Thèse\99_Memoire thèse\CH.2 Mise à Points des outils numériques\figures\domaine d'étude du palier hydrodynamiq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Z:\local\1_tout_travail\99_Manusrite_Thèse\99_Memoire thèse\CH.2 Mise à Points des outils numériques\figures\domaine d'étude du palier hydrodynamique.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114800" cy="2754000"/>
                    </a:xfrm>
                    <a:prstGeom prst="rect">
                      <a:avLst/>
                    </a:prstGeom>
                    <a:noFill/>
                    <a:ln>
                      <a:noFill/>
                    </a:ln>
                  </pic:spPr>
                </pic:pic>
              </a:graphicData>
            </a:graphic>
          </wp:inline>
        </w:drawing>
      </w:r>
    </w:p>
    <w:p w14:paraId="69C27896" w14:textId="77777777" w:rsidR="007E79B0" w:rsidRPr="00CA5952" w:rsidRDefault="007E79B0" w:rsidP="007E79B0">
      <w:pPr>
        <w:pStyle w:val="Lgende"/>
        <w:spacing w:line="360" w:lineRule="auto"/>
        <w:jc w:val="center"/>
        <w:rPr>
          <w:i w:val="0"/>
          <w:sz w:val="22"/>
        </w:rPr>
      </w:pPr>
      <w:bookmarkStart w:id="282" w:name="_Ref525808346"/>
      <w:r w:rsidRPr="0065305A">
        <w:rPr>
          <w:i w:val="0"/>
          <w:sz w:val="22"/>
        </w:rPr>
        <w:t xml:space="preserve">Figure </w:t>
      </w:r>
      <w:r>
        <w:rPr>
          <w:i w:val="0"/>
          <w:sz w:val="22"/>
        </w:rPr>
        <w:fldChar w:fldCharType="begin"/>
      </w:r>
      <w:r>
        <w:rPr>
          <w:i w:val="0"/>
          <w:sz w:val="22"/>
        </w:rPr>
        <w:instrText xml:space="preserve"> STYLEREF 2 \s </w:instrText>
      </w:r>
      <w:r>
        <w:rPr>
          <w:i w:val="0"/>
          <w:sz w:val="22"/>
        </w:rPr>
        <w:fldChar w:fldCharType="separate"/>
      </w:r>
      <w:r w:rsidR="00D07291">
        <w:rPr>
          <w:i w:val="0"/>
          <w:noProof/>
          <w:sz w:val="22"/>
        </w:rPr>
        <w:t>2.3</w:t>
      </w:r>
      <w:r>
        <w:rPr>
          <w:i w:val="0"/>
          <w:sz w:val="22"/>
        </w:rPr>
        <w:fldChar w:fldCharType="end"/>
      </w:r>
      <w:r>
        <w:rPr>
          <w:i w:val="0"/>
          <w:sz w:val="22"/>
        </w:rPr>
        <w:noBreakHyphen/>
      </w:r>
      <w:r>
        <w:rPr>
          <w:i w:val="0"/>
          <w:sz w:val="22"/>
        </w:rPr>
        <w:fldChar w:fldCharType="begin"/>
      </w:r>
      <w:r>
        <w:rPr>
          <w:i w:val="0"/>
          <w:sz w:val="22"/>
        </w:rPr>
        <w:instrText xml:space="preserve"> SEQ Figure \* ARABIC \s 2 </w:instrText>
      </w:r>
      <w:r>
        <w:rPr>
          <w:i w:val="0"/>
          <w:sz w:val="22"/>
        </w:rPr>
        <w:fldChar w:fldCharType="separate"/>
      </w:r>
      <w:r w:rsidR="00D07291">
        <w:rPr>
          <w:i w:val="0"/>
          <w:noProof/>
          <w:sz w:val="22"/>
        </w:rPr>
        <w:t>1</w:t>
      </w:r>
      <w:r>
        <w:rPr>
          <w:i w:val="0"/>
          <w:sz w:val="22"/>
        </w:rPr>
        <w:fldChar w:fldCharType="end"/>
      </w:r>
      <w:bookmarkEnd w:id="282"/>
      <w:r w:rsidRPr="0065305A">
        <w:rPr>
          <w:i w:val="0"/>
          <w:sz w:val="22"/>
        </w:rPr>
        <w:t xml:space="preserve"> : domaine d’étude </w:t>
      </w:r>
      <w:r>
        <w:rPr>
          <w:i w:val="0"/>
          <w:sz w:val="22"/>
        </w:rPr>
        <w:t>entre deux parois</w:t>
      </w:r>
    </w:p>
    <w:p w14:paraId="5D73E4C1" w14:textId="4A5DBAFC" w:rsidR="0093422C" w:rsidRDefault="000A273C" w:rsidP="002C5844">
      <w:pPr>
        <w:spacing w:before="240" w:line="360" w:lineRule="auto"/>
      </w:pPr>
      <w:r>
        <w:tab/>
      </w:r>
      <w:r w:rsidR="00F359E7">
        <w:t xml:space="preserve">L’équation de Reynolds généralisée est </w:t>
      </w:r>
      <w:r w:rsidR="0093422C">
        <w:t xml:space="preserve">une forme simplifiée des équations </w:t>
      </w:r>
      <w:r w:rsidR="0093422C" w:rsidRPr="0059608D">
        <w:t>de Navier-Stokes</w:t>
      </w:r>
      <w:r w:rsidR="0093422C">
        <w:t xml:space="preserve">. Elle </w:t>
      </w:r>
      <w:r w:rsidR="00BE49EB">
        <w:t>en</w:t>
      </w:r>
      <w:r w:rsidR="00735E79">
        <w:t xml:space="preserve"> </w:t>
      </w:r>
      <w:r w:rsidR="0093422C">
        <w:t xml:space="preserve">est déduite en considérant les hypothèses </w:t>
      </w:r>
      <w:r w:rsidR="00ED4BE4" w:rsidRPr="00ED4BE4">
        <w:rPr>
          <w:b/>
        </w:rPr>
        <w:fldChar w:fldCharType="begin"/>
      </w:r>
      <w:r w:rsidR="00ED4BE4" w:rsidRPr="00ED4BE4">
        <w:rPr>
          <w:b/>
        </w:rPr>
        <w:instrText xml:space="preserve"> REF _Ref526330394 \r \h  \* MERGEFORMAT </w:instrText>
      </w:r>
      <w:r w:rsidR="00ED4BE4" w:rsidRPr="00ED4BE4">
        <w:rPr>
          <w:b/>
        </w:rPr>
      </w:r>
      <w:r w:rsidR="00ED4BE4" w:rsidRPr="00ED4BE4">
        <w:rPr>
          <w:b/>
        </w:rPr>
        <w:fldChar w:fldCharType="separate"/>
      </w:r>
      <w:r w:rsidR="00D07291">
        <w:rPr>
          <w:b/>
        </w:rPr>
        <w:t>[40]</w:t>
      </w:r>
      <w:r w:rsidR="00ED4BE4" w:rsidRPr="00ED4BE4">
        <w:rPr>
          <w:b/>
        </w:rPr>
        <w:fldChar w:fldCharType="end"/>
      </w:r>
      <w:r w:rsidR="0093422C">
        <w:t xml:space="preserve"> ci-dessous :</w:t>
      </w:r>
    </w:p>
    <w:p w14:paraId="421BAB1C" w14:textId="142F9FBB" w:rsidR="0093422C" w:rsidRDefault="0093422C" w:rsidP="00706BB2">
      <w:pPr>
        <w:pStyle w:val="Paragraphedeliste"/>
        <w:numPr>
          <w:ilvl w:val="0"/>
          <w:numId w:val="7"/>
        </w:numPr>
        <w:spacing w:line="360" w:lineRule="auto"/>
      </w:pPr>
      <w:r>
        <w:t xml:space="preserve">L’épaisseur de film est très </w:t>
      </w:r>
      <w:r w:rsidR="002413AE">
        <w:t xml:space="preserve">faible devant </w:t>
      </w:r>
      <w:r>
        <w:t>la longueur et la largeur du domaine.</w:t>
      </w:r>
    </w:p>
    <w:p w14:paraId="020F80E9" w14:textId="72F3C5AF" w:rsidR="00735E79" w:rsidRDefault="00735E79" w:rsidP="00735E79">
      <w:pPr>
        <w:pStyle w:val="Paragraphedeliste"/>
        <w:numPr>
          <w:ilvl w:val="0"/>
          <w:numId w:val="7"/>
        </w:numPr>
        <w:spacing w:line="360" w:lineRule="auto"/>
      </w:pPr>
      <w:r>
        <w:t>La courbure générale du film est négligée (cas des paliers radiaux),</w:t>
      </w:r>
    </w:p>
    <w:p w14:paraId="3A8039B3" w14:textId="77777777" w:rsidR="0093422C" w:rsidRDefault="0093422C" w:rsidP="00706BB2">
      <w:pPr>
        <w:pStyle w:val="Paragraphedeliste"/>
        <w:numPr>
          <w:ilvl w:val="0"/>
          <w:numId w:val="7"/>
        </w:numPr>
        <w:spacing w:line="360" w:lineRule="auto"/>
      </w:pPr>
      <w:r>
        <w:t>Le milieu fluide est un milieu continu,</w:t>
      </w:r>
    </w:p>
    <w:p w14:paraId="785D9BCC" w14:textId="5CD43541" w:rsidR="0093422C" w:rsidRDefault="00735E79" w:rsidP="00706BB2">
      <w:pPr>
        <w:pStyle w:val="Paragraphedeliste"/>
        <w:numPr>
          <w:ilvl w:val="0"/>
          <w:numId w:val="7"/>
        </w:numPr>
        <w:spacing w:line="360" w:lineRule="auto"/>
      </w:pPr>
      <w:r>
        <w:t>Le fluide est newtonien ; il n’existe pas de glissement entre le fluide et les parois,</w:t>
      </w:r>
    </w:p>
    <w:p w14:paraId="2DC3B1E5" w14:textId="77777777" w:rsidR="00735E79" w:rsidRDefault="00735E79" w:rsidP="00735E79">
      <w:pPr>
        <w:pStyle w:val="Paragraphedeliste"/>
        <w:numPr>
          <w:ilvl w:val="0"/>
          <w:numId w:val="7"/>
        </w:numPr>
        <w:spacing w:line="360" w:lineRule="auto"/>
      </w:pPr>
      <w:r>
        <w:t>L’écoulement est laminaire,</w:t>
      </w:r>
    </w:p>
    <w:p w14:paraId="3A2ED267" w14:textId="77777777" w:rsidR="0093422C" w:rsidRDefault="0093422C" w:rsidP="00706BB2">
      <w:pPr>
        <w:pStyle w:val="Paragraphedeliste"/>
        <w:numPr>
          <w:ilvl w:val="0"/>
          <w:numId w:val="7"/>
        </w:numPr>
        <w:spacing w:line="360" w:lineRule="auto"/>
      </w:pPr>
      <w:r>
        <w:t>Les forces extérieures massiques dans le fluide sont négligeables,</w:t>
      </w:r>
    </w:p>
    <w:p w14:paraId="12EF3473" w14:textId="309E13DA" w:rsidR="0093422C" w:rsidRDefault="0093422C" w:rsidP="00735E79">
      <w:pPr>
        <w:pStyle w:val="Paragraphedeliste"/>
        <w:numPr>
          <w:ilvl w:val="0"/>
          <w:numId w:val="7"/>
        </w:numPr>
        <w:spacing w:line="360" w:lineRule="auto"/>
      </w:pPr>
      <w:r>
        <w:t>Les forces d’inertie sont négligeables devant les forces de viscosité et de pression,</w:t>
      </w:r>
    </w:p>
    <w:p w14:paraId="283A0695" w14:textId="36936B05" w:rsidR="0093422C" w:rsidRPr="002267F6" w:rsidRDefault="0093422C" w:rsidP="0093422C">
      <w:pPr>
        <w:spacing w:line="360" w:lineRule="auto"/>
        <w:rPr>
          <w:szCs w:val="23"/>
        </w:rPr>
      </w:pPr>
      <w:r w:rsidRPr="002267F6">
        <w:rPr>
          <w:szCs w:val="23"/>
        </w:rPr>
        <w:t>Avec ces hypothèses, les équations</w:t>
      </w:r>
      <w:r w:rsidR="00CB23DD">
        <w:rPr>
          <w:szCs w:val="23"/>
        </w:rPr>
        <w:t xml:space="preserve"> de moments de Navier-Stokes se réduisent aux</w:t>
      </w:r>
      <w:r w:rsidRPr="002267F6">
        <w:rPr>
          <w:szCs w:val="23"/>
        </w:rPr>
        <w:t xml:space="preserve"> trois équations:</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3620ED46" w14:textId="77777777" w:rsidTr="00FE1F2E">
        <w:trPr>
          <w:trHeight w:val="635"/>
          <w:tblHeader/>
          <w:jc w:val="center"/>
        </w:trPr>
        <w:tc>
          <w:tcPr>
            <w:tcW w:w="7943" w:type="dxa"/>
            <w:vAlign w:val="center"/>
          </w:tcPr>
          <w:p w14:paraId="551B49AF" w14:textId="6E61EFC6" w:rsidR="0093422C" w:rsidRPr="00BD7BB7" w:rsidRDefault="00730F42" w:rsidP="00FE1F2E">
            <w:pPr>
              <w:spacing w:line="360" w:lineRule="auto"/>
              <w:rPr>
                <w:iCs/>
              </w:rPr>
            </w:pPr>
            <m:oMathPara>
              <m:oMath>
                <m:d>
                  <m:dPr>
                    <m:begChr m:val="{"/>
                    <m:endChr m:val=""/>
                    <m:ctrlPr>
                      <w:rPr>
                        <w:rFonts w:ascii="Cambria Math" w:eastAsiaTheme="minorEastAsia" w:hAnsi="Cambria Math" w:cstheme="minorBidi"/>
                        <w:i/>
                        <w:szCs w:val="22"/>
                        <w:lang w:eastAsia="zh-CN"/>
                      </w:rPr>
                    </m:ctrlPr>
                  </m:dPr>
                  <m:e>
                    <m:eqArr>
                      <m:eqArrPr>
                        <m:ctrlPr>
                          <w:rPr>
                            <w:rFonts w:ascii="Cambria Math" w:eastAsiaTheme="minorEastAsia" w:hAnsi="Cambria Math" w:cstheme="minorBidi"/>
                            <w:i/>
                            <w:szCs w:val="22"/>
                            <w:lang w:eastAsia="zh-CN"/>
                          </w:rPr>
                        </m:ctrlPr>
                      </m:eqArrPr>
                      <m:e>
                        <m:f>
                          <m:fPr>
                            <m:ctrlPr>
                              <w:rPr>
                                <w:rFonts w:ascii="Cambria Math" w:hAnsi="Cambria Math"/>
                                <w:i/>
                              </w:rPr>
                            </m:ctrlPr>
                          </m:fPr>
                          <m:num>
                            <m:r>
                              <w:rPr>
                                <w:rFonts w:ascii="Cambria Math" w:hAnsi="Cambria Math"/>
                              </w:rPr>
                              <m:t>∂p</m:t>
                            </m:r>
                          </m:num>
                          <m:den>
                            <m:r>
                              <w:rPr>
                                <w:rFonts w:ascii="Cambria Math" w:hAnsi="Cambria Math"/>
                              </w:rPr>
                              <m:t>∂x</m:t>
                            </m:r>
                          </m:den>
                        </m:f>
                        <m:r>
                          <w:rPr>
                            <w:rFonts w:ascii="Cambria Math" w:hAnsi="Cambria Math"/>
                          </w:rPr>
                          <m:t>=</m:t>
                        </m:r>
                        <m:f>
                          <m:fPr>
                            <m:ctrlPr>
                              <w:rPr>
                                <w:rFonts w:ascii="Cambria Math" w:eastAsiaTheme="minorEastAsia" w:hAnsi="Cambria Math" w:cstheme="minorBidi"/>
                                <w:i/>
                                <w:szCs w:val="22"/>
                                <w:lang w:eastAsia="zh-CN"/>
                              </w:rPr>
                            </m:ctrlPr>
                          </m:fPr>
                          <m:num>
                            <m:r>
                              <w:rPr>
                                <w:rFonts w:ascii="Cambria Math" w:hAnsi="Cambria Math"/>
                              </w:rPr>
                              <m:t>∂</m:t>
                            </m:r>
                          </m:num>
                          <m:den>
                            <m:r>
                              <w:rPr>
                                <w:rFonts w:ascii="Cambria Math" w:hAnsi="Cambria Math"/>
                              </w:rPr>
                              <m:t>∂y</m:t>
                            </m:r>
                          </m:den>
                        </m:f>
                        <m:d>
                          <m:dPr>
                            <m:ctrlPr>
                              <w:rPr>
                                <w:rFonts w:ascii="Cambria Math" w:hAnsi="Cambria Math"/>
                                <w:i/>
                              </w:rPr>
                            </m:ctrlPr>
                          </m:dPr>
                          <m:e>
                            <m:r>
                              <w:rPr>
                                <w:rFonts w:ascii="Cambria Math" w:hAnsi="Cambria Math"/>
                              </w:rPr>
                              <m:t>μ</m:t>
                            </m:r>
                            <m:f>
                              <m:fPr>
                                <m:ctrlPr>
                                  <w:rPr>
                                    <w:rFonts w:ascii="Cambria Math" w:eastAsiaTheme="minorEastAsia" w:hAnsi="Cambria Math" w:cstheme="minorBidi"/>
                                    <w:i/>
                                    <w:szCs w:val="22"/>
                                    <w:lang w:eastAsia="zh-CN"/>
                                  </w:rPr>
                                </m:ctrlPr>
                              </m:fPr>
                              <m:num>
                                <m:r>
                                  <w:rPr>
                                    <w:rFonts w:ascii="Cambria Math" w:hAnsi="Cambria Math"/>
                                  </w:rPr>
                                  <m:t>∂u</m:t>
                                </m:r>
                              </m:num>
                              <m:den>
                                <m:r>
                                  <w:rPr>
                                    <w:rFonts w:ascii="Cambria Math" w:hAnsi="Cambria Math"/>
                                  </w:rPr>
                                  <m:t>∂y</m:t>
                                </m:r>
                              </m:den>
                            </m:f>
                          </m:e>
                        </m:d>
                      </m:e>
                      <m:e>
                        <m:f>
                          <m:fPr>
                            <m:ctrlPr>
                              <w:rPr>
                                <w:rFonts w:ascii="Cambria Math" w:hAnsi="Cambria Math"/>
                                <w:i/>
                              </w:rPr>
                            </m:ctrlPr>
                          </m:fPr>
                          <m:num>
                            <m:r>
                              <w:rPr>
                                <w:rFonts w:ascii="Cambria Math" w:hAnsi="Cambria Math"/>
                              </w:rPr>
                              <m:t>∂p</m:t>
                            </m:r>
                          </m:num>
                          <m:den>
                            <m:r>
                              <w:rPr>
                                <w:rFonts w:ascii="Cambria Math" w:hAnsi="Cambria Math"/>
                              </w:rPr>
                              <m:t>∂y</m:t>
                            </m:r>
                          </m:den>
                        </m:f>
                        <m:r>
                          <w:rPr>
                            <w:rFonts w:ascii="Cambria Math" w:hAnsi="Cambria Math"/>
                          </w:rPr>
                          <m:t xml:space="preserve">=0                 </m:t>
                        </m:r>
                      </m:e>
                      <m:e>
                        <m:f>
                          <m:fPr>
                            <m:ctrlPr>
                              <w:rPr>
                                <w:rFonts w:ascii="Cambria Math" w:hAnsi="Cambria Math"/>
                                <w:i/>
                              </w:rPr>
                            </m:ctrlPr>
                          </m:fPr>
                          <m:num>
                            <m:r>
                              <w:rPr>
                                <w:rFonts w:ascii="Cambria Math" w:hAnsi="Cambria Math"/>
                              </w:rPr>
                              <m:t>∂p</m:t>
                            </m:r>
                          </m:num>
                          <m:den>
                            <m:r>
                              <w:rPr>
                                <w:rFonts w:ascii="Cambria Math" w:hAnsi="Cambria Math"/>
                              </w:rPr>
                              <m:t>∂z</m:t>
                            </m:r>
                          </m:den>
                        </m:f>
                        <m:r>
                          <w:rPr>
                            <w:rFonts w:ascii="Cambria Math" w:hAnsi="Cambria Math"/>
                          </w:rPr>
                          <m:t>=</m:t>
                        </m:r>
                        <m:f>
                          <m:fPr>
                            <m:ctrlPr>
                              <w:rPr>
                                <w:rFonts w:ascii="Cambria Math" w:eastAsiaTheme="minorEastAsia" w:hAnsi="Cambria Math" w:cstheme="minorBidi"/>
                                <w:i/>
                                <w:szCs w:val="22"/>
                                <w:lang w:eastAsia="zh-CN"/>
                              </w:rPr>
                            </m:ctrlPr>
                          </m:fPr>
                          <m:num>
                            <m:r>
                              <w:rPr>
                                <w:rFonts w:ascii="Cambria Math" w:hAnsi="Cambria Math"/>
                              </w:rPr>
                              <m:t>∂</m:t>
                            </m:r>
                          </m:num>
                          <m:den>
                            <m:r>
                              <w:rPr>
                                <w:rFonts w:ascii="Cambria Math" w:hAnsi="Cambria Math"/>
                              </w:rPr>
                              <m:t>∂y</m:t>
                            </m:r>
                          </m:den>
                        </m:f>
                        <m:d>
                          <m:dPr>
                            <m:ctrlPr>
                              <w:rPr>
                                <w:rFonts w:ascii="Cambria Math" w:hAnsi="Cambria Math"/>
                                <w:i/>
                              </w:rPr>
                            </m:ctrlPr>
                          </m:dPr>
                          <m:e>
                            <m:r>
                              <w:rPr>
                                <w:rFonts w:ascii="Cambria Math" w:hAnsi="Cambria Math"/>
                              </w:rPr>
                              <m:t>μ</m:t>
                            </m:r>
                            <m:f>
                              <m:fPr>
                                <m:ctrlPr>
                                  <w:rPr>
                                    <w:rFonts w:ascii="Cambria Math" w:eastAsiaTheme="minorEastAsia" w:hAnsi="Cambria Math" w:cstheme="minorBidi"/>
                                    <w:i/>
                                    <w:szCs w:val="22"/>
                                    <w:lang w:eastAsia="zh-CN"/>
                                  </w:rPr>
                                </m:ctrlPr>
                              </m:fPr>
                              <m:num>
                                <m:r>
                                  <w:rPr>
                                    <w:rFonts w:ascii="Cambria Math" w:hAnsi="Cambria Math"/>
                                  </w:rPr>
                                  <m:t>∂w</m:t>
                                </m:r>
                              </m:num>
                              <m:den>
                                <m:r>
                                  <w:rPr>
                                    <w:rFonts w:ascii="Cambria Math" w:hAnsi="Cambria Math"/>
                                  </w:rPr>
                                  <m:t>∂y</m:t>
                                </m:r>
                              </m:den>
                            </m:f>
                          </m:e>
                        </m:d>
                      </m:e>
                    </m:eqArr>
                  </m:e>
                </m:d>
              </m:oMath>
            </m:oMathPara>
          </w:p>
        </w:tc>
        <w:tc>
          <w:tcPr>
            <w:tcW w:w="1096" w:type="dxa"/>
            <w:vAlign w:val="center"/>
          </w:tcPr>
          <w:p w14:paraId="12E6AA53"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283" w:name="_Ref525751376"/>
            <w:r w:rsidRPr="005600FC">
              <w:rPr>
                <w:rFonts w:ascii="Times New Roman" w:eastAsia="Times New Roman" w:hAnsi="Times New Roman"/>
                <w:b/>
                <w:iCs w:val="0"/>
                <w:color w:val="auto"/>
                <w:sz w:val="22"/>
                <w:szCs w:val="22"/>
                <w:lang w:eastAsia="fr-FR"/>
              </w:rPr>
              <w:t xml:space="preserve"> </w:t>
            </w:r>
            <w:bookmarkEnd w:id="283"/>
          </w:p>
        </w:tc>
      </w:tr>
    </w:tbl>
    <w:p w14:paraId="4E495DC7" w14:textId="2C625F29" w:rsidR="0093422C" w:rsidRDefault="00735E79" w:rsidP="00803155">
      <w:pPr>
        <w:spacing w:before="120" w:after="120" w:line="360" w:lineRule="auto"/>
        <w:rPr>
          <w:szCs w:val="22"/>
        </w:rPr>
      </w:pPr>
      <w:r>
        <w:rPr>
          <w:szCs w:val="22"/>
        </w:rPr>
        <w:t>La</w:t>
      </w:r>
      <w:r w:rsidR="00836AFE">
        <w:rPr>
          <w:szCs w:val="22"/>
        </w:rPr>
        <w:t xml:space="preserve"> pression </w:t>
      </w:r>
      <w:r>
        <w:rPr>
          <w:szCs w:val="22"/>
        </w:rPr>
        <w:t>est</w:t>
      </w:r>
      <w:r w:rsidR="00836AFE">
        <w:rPr>
          <w:szCs w:val="22"/>
        </w:rPr>
        <w:t xml:space="preserve"> </w:t>
      </w:r>
      <w:r>
        <w:rPr>
          <w:szCs w:val="22"/>
        </w:rPr>
        <w:t xml:space="preserve">donc </w:t>
      </w:r>
      <w:r w:rsidR="00836AFE">
        <w:rPr>
          <w:szCs w:val="22"/>
        </w:rPr>
        <w:t>constant</w:t>
      </w:r>
      <w:r>
        <w:rPr>
          <w:szCs w:val="22"/>
        </w:rPr>
        <w:t>e</w:t>
      </w:r>
      <w:r w:rsidR="00836AFE">
        <w:rPr>
          <w:szCs w:val="22"/>
        </w:rPr>
        <w:t xml:space="preserve"> suivant l’épaisseur du film.</w:t>
      </w:r>
      <w:r>
        <w:rPr>
          <w:szCs w:val="22"/>
        </w:rPr>
        <w:t xml:space="preserve"> </w:t>
      </w:r>
      <w:r w:rsidR="0093422C" w:rsidRPr="001B0A51">
        <w:rPr>
          <w:szCs w:val="22"/>
        </w:rPr>
        <w:t xml:space="preserve">Il est alors possible d’exprimer les composantes de la vitesse </w:t>
      </w:r>
      <m:oMath>
        <m:r>
          <w:rPr>
            <w:rFonts w:ascii="Cambria Math" w:hAnsi="Cambria Math"/>
            <w:szCs w:val="22"/>
          </w:rPr>
          <m:t>u</m:t>
        </m:r>
      </m:oMath>
      <w:r w:rsidR="0093422C" w:rsidRPr="001B0A51">
        <w:rPr>
          <w:i/>
          <w:iCs/>
          <w:szCs w:val="22"/>
        </w:rPr>
        <w:t xml:space="preserve"> </w:t>
      </w:r>
      <w:r w:rsidR="0093422C" w:rsidRPr="001B0A51">
        <w:rPr>
          <w:szCs w:val="22"/>
        </w:rPr>
        <w:t xml:space="preserve">et </w:t>
      </w:r>
      <m:oMath>
        <m:r>
          <w:rPr>
            <w:rFonts w:ascii="Cambria Math" w:hAnsi="Cambria Math"/>
            <w:szCs w:val="22"/>
          </w:rPr>
          <m:t>w</m:t>
        </m:r>
      </m:oMath>
      <w:r w:rsidR="0093422C" w:rsidRPr="001B0A51">
        <w:rPr>
          <w:i/>
          <w:iCs/>
          <w:szCs w:val="22"/>
        </w:rPr>
        <w:t xml:space="preserve"> </w:t>
      </w:r>
      <w:r w:rsidR="0093422C" w:rsidRPr="001B0A51">
        <w:rPr>
          <w:szCs w:val="22"/>
        </w:rPr>
        <w:t>à partir de cette forme simplifiée de</w:t>
      </w:r>
      <w:r>
        <w:rPr>
          <w:szCs w:val="22"/>
        </w:rPr>
        <w:t>s</w:t>
      </w:r>
      <w:r w:rsidR="0093422C" w:rsidRPr="001B0A51">
        <w:rPr>
          <w:szCs w:val="22"/>
        </w:rPr>
        <w:t xml:space="preserve"> équation</w:t>
      </w:r>
      <w:r>
        <w:rPr>
          <w:szCs w:val="22"/>
        </w:rPr>
        <w:t>s</w:t>
      </w:r>
      <w:r w:rsidR="0093422C" w:rsidRPr="001B0A51">
        <w:rPr>
          <w:szCs w:val="22"/>
        </w:rPr>
        <w:t xml:space="preserve"> de Navier Stokes (</w:t>
      </w:r>
      <w:r w:rsidR="0093422C" w:rsidRPr="000873FC">
        <w:rPr>
          <w:b/>
          <w:szCs w:val="22"/>
        </w:rPr>
        <w:fldChar w:fldCharType="begin"/>
      </w:r>
      <w:r w:rsidR="0093422C" w:rsidRPr="000873FC">
        <w:rPr>
          <w:b/>
          <w:szCs w:val="22"/>
        </w:rPr>
        <w:instrText xml:space="preserve"> REF _Ref525751376 \r \h  \* MERGEFORMAT </w:instrText>
      </w:r>
      <w:r w:rsidR="0093422C" w:rsidRPr="000873FC">
        <w:rPr>
          <w:b/>
          <w:szCs w:val="22"/>
        </w:rPr>
      </w:r>
      <w:r w:rsidR="0093422C" w:rsidRPr="000873FC">
        <w:rPr>
          <w:b/>
          <w:szCs w:val="22"/>
        </w:rPr>
        <w:fldChar w:fldCharType="separate"/>
      </w:r>
      <w:r w:rsidR="00D07291">
        <w:rPr>
          <w:b/>
          <w:szCs w:val="22"/>
        </w:rPr>
        <w:t>Eq.2-4</w:t>
      </w:r>
      <w:r w:rsidR="0093422C" w:rsidRPr="000873FC">
        <w:rPr>
          <w:b/>
          <w:szCs w:val="22"/>
        </w:rPr>
        <w:fldChar w:fldCharType="end"/>
      </w:r>
      <w:r w:rsidR="0093422C" w:rsidRPr="001B0A51">
        <w:rPr>
          <w:szCs w:val="22"/>
        </w:rPr>
        <w:t xml:space="preserve">). En </w:t>
      </w:r>
      <w:r w:rsidR="0097615B">
        <w:rPr>
          <w:szCs w:val="22"/>
        </w:rPr>
        <w:t xml:space="preserve">les </w:t>
      </w:r>
      <w:r w:rsidR="0093422C" w:rsidRPr="001B0A51">
        <w:rPr>
          <w:szCs w:val="22"/>
        </w:rPr>
        <w:t>intégrant deux fois selon l’épaisseur du film</w:t>
      </w:r>
      <m:oMath>
        <m:r>
          <w:rPr>
            <w:rFonts w:ascii="Cambria Math" w:hAnsi="Cambria Math"/>
            <w:szCs w:val="22"/>
          </w:rPr>
          <m:t xml:space="preserve"> y</m:t>
        </m:r>
      </m:oMath>
      <w:r w:rsidR="0093422C" w:rsidRPr="001B0A51">
        <w:rPr>
          <w:szCs w:val="22"/>
        </w:rPr>
        <w:t xml:space="preserve">, les vitesses </w:t>
      </w:r>
      <m:oMath>
        <m:r>
          <w:rPr>
            <w:rFonts w:ascii="Cambria Math" w:hAnsi="Cambria Math"/>
            <w:szCs w:val="22"/>
          </w:rPr>
          <m:t>u</m:t>
        </m:r>
      </m:oMath>
      <w:r w:rsidR="0093422C" w:rsidRPr="001B0A51">
        <w:rPr>
          <w:szCs w:val="22"/>
        </w:rPr>
        <w:t xml:space="preserve"> et </w:t>
      </w:r>
      <m:oMath>
        <m:r>
          <w:rPr>
            <w:rFonts w:ascii="Cambria Math" w:hAnsi="Cambria Math"/>
            <w:szCs w:val="22"/>
          </w:rPr>
          <m:t>w</m:t>
        </m:r>
      </m:oMath>
      <w:r w:rsidR="0093422C" w:rsidRPr="001B0A51">
        <w:rPr>
          <w:szCs w:val="22"/>
        </w:rPr>
        <w:t xml:space="preserve"> </w:t>
      </w:r>
      <w:r w:rsidR="009C5D3B">
        <w:rPr>
          <w:szCs w:val="22"/>
        </w:rPr>
        <w:t xml:space="preserve">s’écrivent </w:t>
      </w:r>
      <w:r w:rsidR="0093422C" w:rsidRPr="001B0A51">
        <w:rPr>
          <w:szCs w:val="22"/>
        </w:rP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733E98D7" w14:textId="77777777" w:rsidTr="00FE1F2E">
        <w:trPr>
          <w:trHeight w:val="635"/>
          <w:tblHeader/>
          <w:jc w:val="center"/>
        </w:trPr>
        <w:tc>
          <w:tcPr>
            <w:tcW w:w="7943" w:type="dxa"/>
            <w:vAlign w:val="center"/>
          </w:tcPr>
          <w:p w14:paraId="6F9F6F83" w14:textId="77777777" w:rsidR="0093422C" w:rsidRPr="00BD7BB7" w:rsidRDefault="00730F42" w:rsidP="00FE1F2E">
            <w:pPr>
              <w:spacing w:line="360" w:lineRule="auto"/>
              <w:rPr>
                <w:iCs/>
              </w:rPr>
            </w:pPr>
            <m:oMathPara>
              <m:oMath>
                <m:eqArr>
                  <m:eqArrPr>
                    <m:ctrlPr>
                      <w:rPr>
                        <w:rFonts w:ascii="Cambria Math" w:hAnsi="Cambria Math"/>
                        <w:i/>
                        <w:iCs/>
                      </w:rPr>
                    </m:ctrlPr>
                  </m:eqArrPr>
                  <m:e>
                    <m:r>
                      <w:rPr>
                        <w:rFonts w:ascii="Cambria Math" w:hAnsi="Cambria Math"/>
                      </w:rPr>
                      <m:t>u</m:t>
                    </m:r>
                    <m:d>
                      <m:dPr>
                        <m:ctrlPr>
                          <w:rPr>
                            <w:rFonts w:ascii="Cambria Math" w:hAnsi="Cambria Math"/>
                            <w:i/>
                          </w:rPr>
                        </m:ctrlPr>
                      </m:dPr>
                      <m:e>
                        <m:r>
                          <w:rPr>
                            <w:rFonts w:ascii="Cambria Math" w:hAnsi="Cambria Math"/>
                          </w:rPr>
                          <m:t>x,y,z</m:t>
                        </m:r>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1</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sSub>
                          <m:sSubPr>
                            <m:ctrlPr>
                              <w:rPr>
                                <w:rFonts w:ascii="Cambria Math" w:hAnsi="Cambria Math"/>
                                <w:i/>
                              </w:rPr>
                            </m:ctrlPr>
                          </m:sSubPr>
                          <m:e>
                            <m:r>
                              <w:rPr>
                                <w:rFonts w:ascii="Cambria Math" w:hAnsi="Cambria Math"/>
                              </w:rPr>
                              <m:t>I</m:t>
                            </m:r>
                          </m:e>
                          <m:sub>
                            <m:r>
                              <w:rPr>
                                <w:rFonts w:ascii="Cambria Math" w:hAnsi="Cambria Math"/>
                              </w:rPr>
                              <m:t>0</m:t>
                            </m:r>
                          </m:sub>
                        </m:sSub>
                      </m:e>
                    </m:d>
                    <m:f>
                      <m:fPr>
                        <m:ctrlPr>
                          <w:rPr>
                            <w:rFonts w:ascii="Cambria Math" w:hAnsi="Cambria Math"/>
                            <w:i/>
                          </w:rPr>
                        </m:ctrlPr>
                      </m:fPr>
                      <m:num>
                        <m:r>
                          <w:rPr>
                            <w:rFonts w:ascii="Cambria Math" w:hAnsi="Cambria Math"/>
                          </w:rPr>
                          <m:t>∂p</m:t>
                        </m:r>
                      </m:num>
                      <m:den>
                        <m:r>
                          <w:rPr>
                            <w:rFonts w:ascii="Cambria Math" w:hAnsi="Cambria Math"/>
                          </w:rPr>
                          <m:t>∂x</m:t>
                        </m:r>
                      </m:den>
                    </m:f>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1</m:t>
                            </m:r>
                          </m:sub>
                        </m:sSub>
                      </m:e>
                    </m:d>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0</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1</m:t>
                        </m:r>
                      </m:sub>
                    </m:sSub>
                  </m:e>
                  <m:e>
                    <m:r>
                      <w:rPr>
                        <w:rFonts w:ascii="Cambria Math" w:hAnsi="Cambria Math"/>
                      </w:rPr>
                      <m:t>w</m:t>
                    </m:r>
                    <m:d>
                      <m:dPr>
                        <m:ctrlPr>
                          <w:rPr>
                            <w:rFonts w:ascii="Cambria Math" w:hAnsi="Cambria Math"/>
                            <w:i/>
                          </w:rPr>
                        </m:ctrlPr>
                      </m:dPr>
                      <m:e>
                        <m:r>
                          <w:rPr>
                            <w:rFonts w:ascii="Cambria Math" w:hAnsi="Cambria Math"/>
                          </w:rPr>
                          <m:t>x,y,z</m:t>
                        </m:r>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1</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sSub>
                          <m:sSubPr>
                            <m:ctrlPr>
                              <w:rPr>
                                <w:rFonts w:ascii="Cambria Math" w:hAnsi="Cambria Math"/>
                                <w:i/>
                              </w:rPr>
                            </m:ctrlPr>
                          </m:sSubPr>
                          <m:e>
                            <m:r>
                              <w:rPr>
                                <w:rFonts w:ascii="Cambria Math" w:hAnsi="Cambria Math"/>
                              </w:rPr>
                              <m:t>I</m:t>
                            </m:r>
                          </m:e>
                          <m:sub>
                            <m:r>
                              <w:rPr>
                                <w:rFonts w:ascii="Cambria Math" w:hAnsi="Cambria Math"/>
                              </w:rPr>
                              <m:t>0</m:t>
                            </m:r>
                          </m:sub>
                        </m:sSub>
                      </m:e>
                    </m:d>
                    <m:f>
                      <m:fPr>
                        <m:ctrlPr>
                          <w:rPr>
                            <w:rFonts w:ascii="Cambria Math" w:hAnsi="Cambria Math"/>
                            <w:i/>
                          </w:rPr>
                        </m:ctrlPr>
                      </m:fPr>
                      <m:num>
                        <m:r>
                          <w:rPr>
                            <w:rFonts w:ascii="Cambria Math" w:hAnsi="Cambria Math"/>
                          </w:rPr>
                          <m:t>∂p</m:t>
                        </m:r>
                      </m:num>
                      <m:den>
                        <m:r>
                          <w:rPr>
                            <w:rFonts w:ascii="Cambria Math" w:hAnsi="Cambria Math"/>
                          </w:rPr>
                          <m:t>∂z</m:t>
                        </m:r>
                      </m:den>
                    </m:f>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e>
                    </m:d>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0</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e>
                </m:eqArr>
              </m:oMath>
            </m:oMathPara>
          </w:p>
        </w:tc>
        <w:tc>
          <w:tcPr>
            <w:tcW w:w="1096" w:type="dxa"/>
            <w:vAlign w:val="center"/>
          </w:tcPr>
          <w:p w14:paraId="5285D4B9"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284" w:name="_Ref525824932"/>
            <w:r w:rsidRPr="005600FC">
              <w:rPr>
                <w:rFonts w:ascii="Times New Roman" w:eastAsia="Times New Roman" w:hAnsi="Times New Roman"/>
                <w:b/>
                <w:iCs w:val="0"/>
                <w:color w:val="auto"/>
                <w:sz w:val="22"/>
                <w:szCs w:val="22"/>
                <w:lang w:eastAsia="fr-FR"/>
              </w:rPr>
              <w:t xml:space="preserve"> </w:t>
            </w:r>
            <w:bookmarkEnd w:id="284"/>
          </w:p>
        </w:tc>
      </w:tr>
    </w:tbl>
    <w:p w14:paraId="437A75ED" w14:textId="5AC21CEB" w:rsidR="0093422C" w:rsidRDefault="00735E79" w:rsidP="00803155">
      <w:pPr>
        <w:spacing w:before="240" w:line="360" w:lineRule="auto"/>
        <w:rPr>
          <w:szCs w:val="22"/>
        </w:rPr>
      </w:pPr>
      <w:proofErr w:type="gramStart"/>
      <w:r>
        <w:rPr>
          <w:szCs w:val="22"/>
        </w:rPr>
        <w:t>o</w:t>
      </w:r>
      <w:r w:rsidR="0093422C">
        <w:rPr>
          <w:szCs w:val="22"/>
        </w:rPr>
        <w:t>ù</w:t>
      </w:r>
      <w:proofErr w:type="gramEnd"/>
      <w:r w:rsidR="0093422C">
        <w:rPr>
          <w:szCs w:val="22"/>
        </w:rPr>
        <w:t xml:space="preserve"> </w:t>
      </w:r>
      <m:oMath>
        <m:sSub>
          <m:sSubPr>
            <m:ctrlPr>
              <w:rPr>
                <w:rFonts w:ascii="Cambria Math" w:hAnsi="Cambria Math"/>
                <w:i/>
                <w:szCs w:val="22"/>
              </w:rPr>
            </m:ctrlPr>
          </m:sSubPr>
          <m:e>
            <m:r>
              <w:rPr>
                <w:rFonts w:ascii="Cambria Math" w:hAnsi="Cambria Math"/>
                <w:szCs w:val="22"/>
              </w:rPr>
              <m:t>I</m:t>
            </m:r>
          </m:e>
          <m:sub>
            <m:r>
              <w:rPr>
                <w:rFonts w:ascii="Cambria Math" w:hAnsi="Cambria Math"/>
                <w:szCs w:val="22"/>
              </w:rPr>
              <m:t>1</m:t>
            </m:r>
          </m:sub>
        </m:sSub>
        <m:r>
          <w:rPr>
            <w:rFonts w:ascii="Cambria Math" w:hAnsi="Cambria Math"/>
            <w:szCs w:val="22"/>
          </w:rPr>
          <m:t xml:space="preserve">, </m:t>
        </m:r>
        <m:sSub>
          <m:sSubPr>
            <m:ctrlPr>
              <w:rPr>
                <w:rFonts w:ascii="Cambria Math" w:hAnsi="Cambria Math"/>
                <w:i/>
                <w:szCs w:val="22"/>
              </w:rPr>
            </m:ctrlPr>
          </m:sSubPr>
          <m:e>
            <m:r>
              <w:rPr>
                <w:rFonts w:ascii="Cambria Math" w:hAnsi="Cambria Math"/>
                <w:szCs w:val="22"/>
              </w:rPr>
              <m:t>I</m:t>
            </m:r>
          </m:e>
          <m:sub>
            <m:r>
              <w:rPr>
                <w:rFonts w:ascii="Cambria Math" w:hAnsi="Cambria Math"/>
                <w:szCs w:val="22"/>
              </w:rPr>
              <m:t>0</m:t>
            </m:r>
          </m:sub>
        </m:sSub>
        <m:r>
          <w:rPr>
            <w:rFonts w:ascii="Cambria Math" w:hAnsi="Cambria Math"/>
            <w:szCs w:val="22"/>
          </w:rPr>
          <m:t xml:space="preserve">, </m:t>
        </m:r>
        <m:sSub>
          <m:sSubPr>
            <m:ctrlPr>
              <w:rPr>
                <w:rFonts w:ascii="Cambria Math" w:hAnsi="Cambria Math"/>
                <w:i/>
                <w:szCs w:val="22"/>
              </w:rPr>
            </m:ctrlPr>
          </m:sSubPr>
          <m:e>
            <m:r>
              <w:rPr>
                <w:rFonts w:ascii="Cambria Math" w:hAnsi="Cambria Math"/>
                <w:szCs w:val="22"/>
              </w:rPr>
              <m:t>J</m:t>
            </m:r>
          </m:e>
          <m:sub>
            <m:r>
              <w:rPr>
                <w:rFonts w:ascii="Cambria Math" w:hAnsi="Cambria Math"/>
                <w:szCs w:val="22"/>
              </w:rPr>
              <m:t>1</m:t>
            </m:r>
          </m:sub>
        </m:sSub>
      </m:oMath>
      <w:r w:rsidR="0093422C" w:rsidRPr="001B0A51">
        <w:rPr>
          <w:szCs w:val="22"/>
        </w:rPr>
        <w:t xml:space="preserve"> et </w:t>
      </w:r>
      <m:oMath>
        <m:sSub>
          <m:sSubPr>
            <m:ctrlPr>
              <w:rPr>
                <w:rFonts w:ascii="Cambria Math" w:hAnsi="Cambria Math"/>
                <w:i/>
                <w:szCs w:val="22"/>
              </w:rPr>
            </m:ctrlPr>
          </m:sSubPr>
          <m:e>
            <m:r>
              <w:rPr>
                <w:rFonts w:ascii="Cambria Math" w:hAnsi="Cambria Math"/>
                <w:szCs w:val="22"/>
              </w:rPr>
              <m:t>J</m:t>
            </m:r>
          </m:e>
          <m:sub>
            <m:r>
              <w:rPr>
                <w:rFonts w:ascii="Cambria Math" w:hAnsi="Cambria Math"/>
                <w:szCs w:val="22"/>
              </w:rPr>
              <m:t>0</m:t>
            </m:r>
          </m:sub>
        </m:sSub>
      </m:oMath>
      <w:r w:rsidR="0093422C" w:rsidRPr="001B0A51">
        <w:rPr>
          <w:szCs w:val="22"/>
        </w:rPr>
        <w:t xml:space="preserve"> sont des intégrales</w:t>
      </w:r>
      <w:r w:rsidR="00D11E17">
        <w:rPr>
          <w:szCs w:val="22"/>
        </w:rPr>
        <w:t xml:space="preserve"> dite de </w:t>
      </w:r>
      <w:proofErr w:type="spellStart"/>
      <w:r w:rsidR="00D11E17">
        <w:rPr>
          <w:szCs w:val="22"/>
        </w:rPr>
        <w:t>Dowson</w:t>
      </w:r>
      <w:proofErr w:type="spellEnd"/>
      <w:r w:rsidR="00803155">
        <w:rPr>
          <w:szCs w:val="22"/>
        </w:rPr>
        <w:t> :</w:t>
      </w:r>
      <w:r w:rsidR="0093422C" w:rsidRPr="001B0A51">
        <w:rPr>
          <w:szCs w:val="22"/>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68547821" w14:textId="77777777" w:rsidTr="00FE1F2E">
        <w:trPr>
          <w:trHeight w:val="635"/>
          <w:tblHeader/>
          <w:jc w:val="center"/>
        </w:trPr>
        <w:tc>
          <w:tcPr>
            <w:tcW w:w="7943" w:type="dxa"/>
            <w:vAlign w:val="center"/>
          </w:tcPr>
          <w:p w14:paraId="4C0AEED2" w14:textId="5E083012" w:rsidR="0093422C" w:rsidRPr="00D51381" w:rsidRDefault="00730F42" w:rsidP="00601087">
            <w:pPr>
              <w:spacing w:line="360" w:lineRule="auto"/>
              <w:jc w:val="center"/>
            </w:pPr>
            <m:oMathPara>
              <m:oMath>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I</m:t>
                          </m:r>
                        </m:e>
                        <m:sub>
                          <m:r>
                            <w:rPr>
                              <w:rFonts w:ascii="Cambria Math" w:hAnsi="Cambria Math"/>
                            </w:rPr>
                            <m:t>1</m:t>
                          </m:r>
                        </m:sub>
                      </m:sSub>
                      <m:d>
                        <m:dPr>
                          <m:ctrlPr>
                            <w:rPr>
                              <w:rFonts w:ascii="Cambria Math" w:hAnsi="Cambria Math"/>
                              <w:i/>
                            </w:rPr>
                          </m:ctrlPr>
                        </m:dPr>
                        <m:e>
                          <m:r>
                            <w:rPr>
                              <w:rFonts w:ascii="Cambria Math" w:hAnsi="Cambria Math"/>
                            </w:rPr>
                            <m:t>x,y,z,t</m:t>
                          </m:r>
                        </m:e>
                      </m:d>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r>
                            <w:rPr>
                              <w:rFonts w:ascii="Cambria Math" w:hAnsi="Cambria Math"/>
                            </w:rPr>
                            <m:t>y</m:t>
                          </m:r>
                        </m:sup>
                        <m:e>
                          <m:f>
                            <m:fPr>
                              <m:ctrlPr>
                                <w:rPr>
                                  <w:rFonts w:ascii="Cambria Math" w:hAnsi="Cambria Math"/>
                                  <w:i/>
                                </w:rPr>
                              </m:ctrlPr>
                            </m:fPr>
                            <m:num>
                              <m:r>
                                <w:rPr>
                                  <w:rFonts w:ascii="Cambria Math" w:hAnsi="Cambria Math"/>
                                </w:rPr>
                                <m:t>y</m:t>
                              </m:r>
                            </m:num>
                            <m:den>
                              <m:r>
                                <w:rPr>
                                  <w:rFonts w:ascii="Cambria Math" w:hAnsi="Cambria Math"/>
                                </w:rPr>
                                <m:t>μ</m:t>
                              </m:r>
                              <m:d>
                                <m:dPr>
                                  <m:ctrlPr>
                                    <w:rPr>
                                      <w:rFonts w:ascii="Cambria Math" w:hAnsi="Cambria Math"/>
                                      <w:i/>
                                    </w:rPr>
                                  </m:ctrlPr>
                                </m:dPr>
                                <m:e>
                                  <m:r>
                                    <w:rPr>
                                      <w:rFonts w:ascii="Cambria Math" w:hAnsi="Cambria Math"/>
                                    </w:rPr>
                                    <m:t>x,y,z,t</m:t>
                                  </m:r>
                                </m:e>
                              </m:d>
                            </m:den>
                          </m:f>
                          <m:r>
                            <w:rPr>
                              <w:rFonts w:ascii="Cambria Math" w:hAnsi="Cambria Math"/>
                            </w:rPr>
                            <m:t>dy</m:t>
                          </m:r>
                        </m:e>
                      </m:nary>
                    </m:e>
                  </m:mr>
                  <m:mr>
                    <m:e>
                      <m:sSub>
                        <m:sSubPr>
                          <m:ctrlPr>
                            <w:rPr>
                              <w:rFonts w:ascii="Cambria Math" w:hAnsi="Cambria Math"/>
                              <w:i/>
                            </w:rPr>
                          </m:ctrlPr>
                        </m:sSubPr>
                        <m:e>
                          <m:r>
                            <w:rPr>
                              <w:rFonts w:ascii="Cambria Math" w:hAnsi="Cambria Math"/>
                            </w:rPr>
                            <m:t>I</m:t>
                          </m:r>
                        </m:e>
                        <m:sub>
                          <m:r>
                            <w:rPr>
                              <w:rFonts w:ascii="Cambria Math" w:hAnsi="Cambria Math"/>
                            </w:rPr>
                            <m:t>0</m:t>
                          </m:r>
                        </m:sub>
                      </m:sSub>
                      <m:d>
                        <m:dPr>
                          <m:ctrlPr>
                            <w:rPr>
                              <w:rFonts w:ascii="Cambria Math" w:hAnsi="Cambria Math"/>
                              <w:i/>
                            </w:rPr>
                          </m:ctrlPr>
                        </m:dPr>
                        <m:e>
                          <m:r>
                            <w:rPr>
                              <w:rFonts w:ascii="Cambria Math" w:hAnsi="Cambria Math"/>
                            </w:rPr>
                            <m:t>x,y,z,t</m:t>
                          </m:r>
                        </m:e>
                      </m:d>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r>
                            <w:rPr>
                              <w:rFonts w:ascii="Cambria Math" w:hAnsi="Cambria Math"/>
                            </w:rPr>
                            <m:t>y</m:t>
                          </m:r>
                        </m:sup>
                        <m:e>
                          <m:f>
                            <m:fPr>
                              <m:ctrlPr>
                                <w:rPr>
                                  <w:rFonts w:ascii="Cambria Math" w:hAnsi="Cambria Math"/>
                                  <w:i/>
                                </w:rPr>
                              </m:ctrlPr>
                            </m:fPr>
                            <m:num>
                              <m:r>
                                <w:rPr>
                                  <w:rFonts w:ascii="Cambria Math" w:hAnsi="Cambria Math"/>
                                </w:rPr>
                                <m:t>1</m:t>
                              </m:r>
                            </m:num>
                            <m:den>
                              <m:r>
                                <w:rPr>
                                  <w:rFonts w:ascii="Cambria Math" w:hAnsi="Cambria Math"/>
                                </w:rPr>
                                <m:t>μ</m:t>
                              </m:r>
                              <m:d>
                                <m:dPr>
                                  <m:ctrlPr>
                                    <w:rPr>
                                      <w:rFonts w:ascii="Cambria Math" w:hAnsi="Cambria Math"/>
                                      <w:i/>
                                    </w:rPr>
                                  </m:ctrlPr>
                                </m:dPr>
                                <m:e>
                                  <m:r>
                                    <w:rPr>
                                      <w:rFonts w:ascii="Cambria Math" w:hAnsi="Cambria Math"/>
                                    </w:rPr>
                                    <m:t>x,y,z,t</m:t>
                                  </m:r>
                                </m:e>
                              </m:d>
                            </m:den>
                          </m:f>
                          <m:r>
                            <w:rPr>
                              <w:rFonts w:ascii="Cambria Math" w:hAnsi="Cambria Math"/>
                            </w:rPr>
                            <m:t>dy</m:t>
                          </m:r>
                        </m:e>
                      </m:nary>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J</m:t>
                          </m:r>
                        </m:e>
                        <m:sub>
                          <m:r>
                            <w:rPr>
                              <w:rFonts w:ascii="Cambria Math" w:hAnsi="Cambria Math"/>
                            </w:rPr>
                            <m:t>1</m:t>
                          </m:r>
                        </m:sub>
                      </m:sSub>
                      <m:d>
                        <m:dPr>
                          <m:ctrlPr>
                            <w:rPr>
                              <w:rFonts w:ascii="Cambria Math" w:hAnsi="Cambria Math"/>
                              <w:i/>
                            </w:rPr>
                          </m:ctrlPr>
                        </m:dPr>
                        <m:e>
                          <m:r>
                            <w:rPr>
                              <w:rFonts w:ascii="Cambria Math" w:hAnsi="Cambria Math"/>
                            </w:rPr>
                            <m:t>x,z,t</m:t>
                          </m:r>
                        </m:e>
                      </m:d>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sSub>
                            <m:sSubPr>
                              <m:ctrlPr>
                                <w:rPr>
                                  <w:rFonts w:ascii="Cambria Math" w:hAnsi="Cambria Math"/>
                                  <w:i/>
                                </w:rPr>
                              </m:ctrlPr>
                            </m:sSubPr>
                            <m:e>
                              <m:r>
                                <w:rPr>
                                  <w:rFonts w:ascii="Cambria Math" w:hAnsi="Cambria Math"/>
                                </w:rPr>
                                <m:t>h</m:t>
                              </m:r>
                            </m:e>
                            <m:sub>
                              <m:r>
                                <w:rPr>
                                  <w:rFonts w:ascii="Cambria Math" w:hAnsi="Cambria Math"/>
                                </w:rPr>
                                <m:t>2</m:t>
                              </m:r>
                            </m:sub>
                          </m:sSub>
                        </m:sup>
                        <m:e>
                          <m:f>
                            <m:fPr>
                              <m:ctrlPr>
                                <w:rPr>
                                  <w:rFonts w:ascii="Cambria Math" w:hAnsi="Cambria Math"/>
                                  <w:i/>
                                </w:rPr>
                              </m:ctrlPr>
                            </m:fPr>
                            <m:num>
                              <m:r>
                                <w:rPr>
                                  <w:rFonts w:ascii="Cambria Math" w:hAnsi="Cambria Math"/>
                                </w:rPr>
                                <m:t>y</m:t>
                              </m:r>
                            </m:num>
                            <m:den>
                              <m:r>
                                <w:rPr>
                                  <w:rFonts w:ascii="Cambria Math" w:hAnsi="Cambria Math"/>
                                </w:rPr>
                                <m:t>μ</m:t>
                              </m:r>
                              <m:d>
                                <m:dPr>
                                  <m:ctrlPr>
                                    <w:rPr>
                                      <w:rFonts w:ascii="Cambria Math" w:hAnsi="Cambria Math"/>
                                      <w:i/>
                                    </w:rPr>
                                  </m:ctrlPr>
                                </m:dPr>
                                <m:e>
                                  <m:r>
                                    <w:rPr>
                                      <w:rFonts w:ascii="Cambria Math" w:hAnsi="Cambria Math"/>
                                    </w:rPr>
                                    <m:t>x,y,z,t</m:t>
                                  </m:r>
                                </m:e>
                              </m:d>
                            </m:den>
                          </m:f>
                          <m:r>
                            <w:rPr>
                              <w:rFonts w:ascii="Cambria Math" w:hAnsi="Cambria Math"/>
                            </w:rPr>
                            <m:t>dy</m:t>
                          </m:r>
                        </m:e>
                      </m:nary>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J</m:t>
                          </m:r>
                        </m:e>
                        <m:sub>
                          <m:r>
                            <w:rPr>
                              <w:rFonts w:ascii="Cambria Math" w:hAnsi="Cambria Math"/>
                            </w:rPr>
                            <m:t>0</m:t>
                          </m:r>
                        </m:sub>
                      </m:sSub>
                      <m:d>
                        <m:dPr>
                          <m:ctrlPr>
                            <w:rPr>
                              <w:rFonts w:ascii="Cambria Math" w:hAnsi="Cambria Math"/>
                              <w:i/>
                            </w:rPr>
                          </m:ctrlPr>
                        </m:dPr>
                        <m:e>
                          <m:r>
                            <w:rPr>
                              <w:rFonts w:ascii="Cambria Math" w:hAnsi="Cambria Math"/>
                            </w:rPr>
                            <m:t>x,z,t</m:t>
                          </m:r>
                        </m:e>
                      </m:d>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sSub>
                            <m:sSubPr>
                              <m:ctrlPr>
                                <w:rPr>
                                  <w:rFonts w:ascii="Cambria Math" w:hAnsi="Cambria Math"/>
                                  <w:i/>
                                </w:rPr>
                              </m:ctrlPr>
                            </m:sSubPr>
                            <m:e>
                              <m:r>
                                <w:rPr>
                                  <w:rFonts w:ascii="Cambria Math" w:hAnsi="Cambria Math"/>
                                </w:rPr>
                                <m:t>h</m:t>
                              </m:r>
                            </m:e>
                            <m:sub>
                              <m:r>
                                <w:rPr>
                                  <w:rFonts w:ascii="Cambria Math" w:hAnsi="Cambria Math"/>
                                </w:rPr>
                                <m:t>2</m:t>
                              </m:r>
                            </m:sub>
                          </m:sSub>
                        </m:sup>
                        <m:e>
                          <m:f>
                            <m:fPr>
                              <m:ctrlPr>
                                <w:rPr>
                                  <w:rFonts w:ascii="Cambria Math" w:hAnsi="Cambria Math"/>
                                  <w:i/>
                                </w:rPr>
                              </m:ctrlPr>
                            </m:fPr>
                            <m:num>
                              <m:r>
                                <w:rPr>
                                  <w:rFonts w:ascii="Cambria Math" w:hAnsi="Cambria Math"/>
                                </w:rPr>
                                <m:t>1</m:t>
                              </m:r>
                            </m:num>
                            <m:den>
                              <m:r>
                                <w:rPr>
                                  <w:rFonts w:ascii="Cambria Math" w:hAnsi="Cambria Math"/>
                                </w:rPr>
                                <m:t>μ</m:t>
                              </m:r>
                              <m:d>
                                <m:dPr>
                                  <m:ctrlPr>
                                    <w:rPr>
                                      <w:rFonts w:ascii="Cambria Math" w:hAnsi="Cambria Math"/>
                                      <w:i/>
                                    </w:rPr>
                                  </m:ctrlPr>
                                </m:dPr>
                                <m:e>
                                  <m:r>
                                    <w:rPr>
                                      <w:rFonts w:ascii="Cambria Math" w:hAnsi="Cambria Math"/>
                                    </w:rPr>
                                    <m:t>x,y,z,t</m:t>
                                  </m:r>
                                </m:e>
                              </m:d>
                            </m:den>
                          </m:f>
                          <m:r>
                            <w:rPr>
                              <w:rFonts w:ascii="Cambria Math" w:hAnsi="Cambria Math"/>
                            </w:rPr>
                            <m:t>dy</m:t>
                          </m:r>
                        </m:e>
                      </m:nary>
                    </m:e>
                  </m:mr>
                </m:m>
              </m:oMath>
            </m:oMathPara>
          </w:p>
        </w:tc>
        <w:tc>
          <w:tcPr>
            <w:tcW w:w="1096" w:type="dxa"/>
            <w:vAlign w:val="center"/>
          </w:tcPr>
          <w:p w14:paraId="5A78D371"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285" w:name="_Ref525772474"/>
            <w:r w:rsidRPr="005600FC">
              <w:rPr>
                <w:rFonts w:ascii="Times New Roman" w:eastAsia="Times New Roman" w:hAnsi="Times New Roman"/>
                <w:b/>
                <w:iCs w:val="0"/>
                <w:color w:val="auto"/>
                <w:sz w:val="22"/>
                <w:szCs w:val="22"/>
                <w:lang w:eastAsia="fr-FR"/>
              </w:rPr>
              <w:t xml:space="preserve"> </w:t>
            </w:r>
            <w:bookmarkEnd w:id="285"/>
          </w:p>
        </w:tc>
      </w:tr>
    </w:tbl>
    <w:p w14:paraId="1CEC29EF" w14:textId="60B4CC38" w:rsidR="00735E79" w:rsidRPr="001B0A51" w:rsidRDefault="0093422C" w:rsidP="000C5DBC">
      <w:pPr>
        <w:spacing w:before="240" w:after="240" w:line="360" w:lineRule="auto"/>
        <w:ind w:firstLine="709"/>
        <w:rPr>
          <w:szCs w:val="22"/>
        </w:rPr>
      </w:pPr>
      <w:r w:rsidRPr="001B0A51">
        <w:rPr>
          <w:szCs w:val="22"/>
        </w:rPr>
        <w:t xml:space="preserve">Une fois les expressions de vitesses déduites, elles </w:t>
      </w:r>
      <w:r>
        <w:rPr>
          <w:szCs w:val="22"/>
        </w:rPr>
        <w:t>sont</w:t>
      </w:r>
      <w:r w:rsidRPr="001B0A51">
        <w:rPr>
          <w:szCs w:val="22"/>
        </w:rPr>
        <w:t xml:space="preserve"> introduites dans l’équation de continuité.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6DE4EE6D" w14:textId="77777777" w:rsidTr="00FE1F2E">
        <w:trPr>
          <w:trHeight w:val="635"/>
          <w:tblHeader/>
          <w:jc w:val="center"/>
        </w:trPr>
        <w:tc>
          <w:tcPr>
            <w:tcW w:w="7943" w:type="dxa"/>
            <w:vAlign w:val="center"/>
          </w:tcPr>
          <w:p w14:paraId="68193ADC" w14:textId="77777777" w:rsidR="0093422C" w:rsidRPr="00BD7BB7" w:rsidRDefault="00730F42" w:rsidP="00FE1F2E">
            <w:pPr>
              <w:spacing w:line="360" w:lineRule="auto"/>
              <w:rPr>
                <w:iCs/>
              </w:rPr>
            </w:pPr>
            <m:oMathPara>
              <m:oMath>
                <m:f>
                  <m:fPr>
                    <m:ctrlPr>
                      <w:rPr>
                        <w:rFonts w:ascii="Cambria Math" w:hAnsi="Cambria Math"/>
                        <w:i/>
                        <w:iCs/>
                      </w:rPr>
                    </m:ctrlPr>
                  </m:fPr>
                  <m:num>
                    <m:r>
                      <w:rPr>
                        <w:rFonts w:ascii="Cambria Math" w:hAnsi="Cambria Math"/>
                      </w:rPr>
                      <m:t>∂(ρ)</m:t>
                    </m:r>
                  </m:num>
                  <m:den>
                    <m:r>
                      <w:rPr>
                        <w:rFonts w:ascii="Cambria Math" w:hAnsi="Cambria Math"/>
                      </w:rPr>
                      <m:t>∂t</m:t>
                    </m:r>
                  </m:den>
                </m:f>
                <m:r>
                  <w:rPr>
                    <w:rFonts w:ascii="Cambria Math" w:hAnsi="Cambria Math"/>
                  </w:rPr>
                  <m:t>+</m:t>
                </m:r>
                <m:f>
                  <m:fPr>
                    <m:ctrlPr>
                      <w:rPr>
                        <w:rFonts w:ascii="Cambria Math" w:hAnsi="Cambria Math"/>
                        <w:i/>
                        <w:iCs/>
                      </w:rPr>
                    </m:ctrlPr>
                  </m:fPr>
                  <m:num>
                    <m:r>
                      <w:rPr>
                        <w:rFonts w:ascii="Cambria Math" w:hAnsi="Cambria Math"/>
                      </w:rPr>
                      <m:t>∂(ρu)</m:t>
                    </m:r>
                  </m:num>
                  <m:den>
                    <m:r>
                      <w:rPr>
                        <w:rFonts w:ascii="Cambria Math" w:hAnsi="Cambria Math"/>
                      </w:rPr>
                      <m:t>∂x</m:t>
                    </m:r>
                  </m:den>
                </m:f>
                <m:r>
                  <w:rPr>
                    <w:rFonts w:ascii="Cambria Math" w:hAnsi="Cambria Math"/>
                  </w:rPr>
                  <m:t>+</m:t>
                </m:r>
                <m:f>
                  <m:fPr>
                    <m:ctrlPr>
                      <w:rPr>
                        <w:rFonts w:ascii="Cambria Math" w:hAnsi="Cambria Math"/>
                        <w:i/>
                        <w:iCs/>
                      </w:rPr>
                    </m:ctrlPr>
                  </m:fPr>
                  <m:num>
                    <m:r>
                      <w:rPr>
                        <w:rFonts w:ascii="Cambria Math" w:hAnsi="Cambria Math"/>
                      </w:rPr>
                      <m:t>∂(ρv)</m:t>
                    </m:r>
                  </m:num>
                  <m:den>
                    <m:r>
                      <w:rPr>
                        <w:rFonts w:ascii="Cambria Math" w:hAnsi="Cambria Math"/>
                      </w:rPr>
                      <m:t>∂y</m:t>
                    </m:r>
                  </m:den>
                </m:f>
                <m:r>
                  <w:rPr>
                    <w:rFonts w:ascii="Cambria Math" w:hAnsi="Cambria Math"/>
                  </w:rPr>
                  <m:t>+</m:t>
                </m:r>
                <m:f>
                  <m:fPr>
                    <m:ctrlPr>
                      <w:rPr>
                        <w:rFonts w:ascii="Cambria Math" w:hAnsi="Cambria Math"/>
                        <w:i/>
                        <w:iCs/>
                      </w:rPr>
                    </m:ctrlPr>
                  </m:fPr>
                  <m:num>
                    <m:r>
                      <w:rPr>
                        <w:rFonts w:ascii="Cambria Math" w:hAnsi="Cambria Math"/>
                      </w:rPr>
                      <m:t>∂(ρw)</m:t>
                    </m:r>
                  </m:num>
                  <m:den>
                    <m:r>
                      <w:rPr>
                        <w:rFonts w:ascii="Cambria Math" w:hAnsi="Cambria Math"/>
                      </w:rPr>
                      <m:t>∂z</m:t>
                    </m:r>
                  </m:den>
                </m:f>
                <m:r>
                  <w:rPr>
                    <w:rFonts w:ascii="Cambria Math" w:hAnsi="Cambria Math"/>
                  </w:rPr>
                  <m:t>=0</m:t>
                </m:r>
              </m:oMath>
            </m:oMathPara>
          </w:p>
        </w:tc>
        <w:tc>
          <w:tcPr>
            <w:tcW w:w="1096" w:type="dxa"/>
            <w:vAlign w:val="center"/>
          </w:tcPr>
          <w:p w14:paraId="2AF4015C"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286" w:name="_Ref525808447"/>
            <w:r w:rsidRPr="005600FC">
              <w:rPr>
                <w:rFonts w:ascii="Times New Roman" w:eastAsia="Times New Roman" w:hAnsi="Times New Roman"/>
                <w:b/>
                <w:iCs w:val="0"/>
                <w:color w:val="auto"/>
                <w:sz w:val="22"/>
                <w:szCs w:val="22"/>
                <w:lang w:eastAsia="fr-FR"/>
              </w:rPr>
              <w:t xml:space="preserve"> </w:t>
            </w:r>
            <w:bookmarkEnd w:id="286"/>
          </w:p>
        </w:tc>
      </w:tr>
    </w:tbl>
    <w:p w14:paraId="029BBACC" w14:textId="5E298C14" w:rsidR="0093422C" w:rsidRPr="00FE5119" w:rsidRDefault="00735E79" w:rsidP="00814540">
      <w:pPr>
        <w:spacing w:before="240" w:after="240" w:line="360" w:lineRule="auto"/>
        <w:rPr>
          <w:szCs w:val="22"/>
        </w:rPr>
      </w:pPr>
      <w:r>
        <w:rPr>
          <w:szCs w:val="22"/>
        </w:rPr>
        <w:t>L</w:t>
      </w:r>
      <w:r w:rsidRPr="001B0A51">
        <w:rPr>
          <w:szCs w:val="22"/>
        </w:rPr>
        <w:t>’équation de continuité (</w:t>
      </w:r>
      <w:r w:rsidRPr="005257E7">
        <w:rPr>
          <w:b/>
          <w:szCs w:val="22"/>
        </w:rPr>
        <w:fldChar w:fldCharType="begin"/>
      </w:r>
      <w:r w:rsidRPr="005257E7">
        <w:rPr>
          <w:b/>
          <w:szCs w:val="22"/>
        </w:rPr>
        <w:instrText xml:space="preserve"> REF _Ref525808447 \r \h  \* MERGEFORMAT </w:instrText>
      </w:r>
      <w:r w:rsidRPr="005257E7">
        <w:rPr>
          <w:b/>
          <w:szCs w:val="22"/>
        </w:rPr>
      </w:r>
      <w:r w:rsidRPr="005257E7">
        <w:rPr>
          <w:b/>
          <w:szCs w:val="22"/>
        </w:rPr>
        <w:fldChar w:fldCharType="separate"/>
      </w:r>
      <w:r w:rsidR="00D07291">
        <w:rPr>
          <w:b/>
          <w:szCs w:val="22"/>
        </w:rPr>
        <w:t>Eq.2-7</w:t>
      </w:r>
      <w:r w:rsidRPr="005257E7">
        <w:rPr>
          <w:b/>
          <w:szCs w:val="22"/>
        </w:rPr>
        <w:fldChar w:fldCharType="end"/>
      </w:r>
      <w:r w:rsidRPr="001B0A51">
        <w:rPr>
          <w:szCs w:val="22"/>
        </w:rPr>
        <w:t>) est intégrée selon l’épaisseur de film</w:t>
      </w:r>
      <w:r>
        <w:rPr>
          <w:szCs w:val="22"/>
        </w:rPr>
        <w:t xml:space="preserve"> pour</w:t>
      </w:r>
      <w:r w:rsidR="00020FD8">
        <w:rPr>
          <w:szCs w:val="22"/>
        </w:rPr>
        <w:t xml:space="preserve"> obten</w:t>
      </w:r>
      <w:r>
        <w:rPr>
          <w:szCs w:val="22"/>
        </w:rPr>
        <w:t>ir</w:t>
      </w:r>
      <w:r w:rsidR="0093422C" w:rsidRPr="00FE5119">
        <w:rPr>
          <w:szCs w:val="22"/>
        </w:rPr>
        <w:t xml:space="preserve"> l’équation de Reynolds généralisée</w:t>
      </w:r>
      <w:r w:rsidR="0063315D">
        <w:rPr>
          <w:szCs w:val="22"/>
        </w:rPr>
        <w:t xml:space="preserve"> </w:t>
      </w:r>
      <w:r w:rsidR="0063315D" w:rsidRPr="0063315D">
        <w:rPr>
          <w:b/>
          <w:szCs w:val="22"/>
        </w:rPr>
        <w:fldChar w:fldCharType="begin"/>
      </w:r>
      <w:r w:rsidR="0063315D" w:rsidRPr="0063315D">
        <w:rPr>
          <w:b/>
          <w:szCs w:val="22"/>
        </w:rPr>
        <w:instrText xml:space="preserve"> REF _Ref525750678 \r \h </w:instrText>
      </w:r>
      <w:r w:rsidR="0063315D">
        <w:rPr>
          <w:b/>
          <w:szCs w:val="22"/>
        </w:rPr>
        <w:instrText xml:space="preserve"> \* MERGEFORMAT </w:instrText>
      </w:r>
      <w:r w:rsidR="0063315D" w:rsidRPr="0063315D">
        <w:rPr>
          <w:b/>
          <w:szCs w:val="22"/>
        </w:rPr>
      </w:r>
      <w:r w:rsidR="0063315D" w:rsidRPr="0063315D">
        <w:rPr>
          <w:b/>
          <w:szCs w:val="22"/>
        </w:rPr>
        <w:fldChar w:fldCharType="separate"/>
      </w:r>
      <w:r w:rsidR="00D07291">
        <w:rPr>
          <w:b/>
          <w:szCs w:val="22"/>
        </w:rPr>
        <w:t>[38]</w:t>
      </w:r>
      <w:r w:rsidR="0063315D" w:rsidRPr="0063315D">
        <w:rPr>
          <w:b/>
          <w:szCs w:val="22"/>
        </w:rPr>
        <w:fldChar w:fldCharType="end"/>
      </w:r>
      <w:r w:rsidR="0093422C" w:rsidRPr="00FE5119">
        <w:rPr>
          <w:szCs w:val="22"/>
        </w:rP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43BC5794" w14:textId="77777777" w:rsidTr="00FE1F2E">
        <w:trPr>
          <w:trHeight w:val="635"/>
          <w:tblHeader/>
          <w:jc w:val="center"/>
        </w:trPr>
        <w:tc>
          <w:tcPr>
            <w:tcW w:w="7943" w:type="dxa"/>
            <w:vAlign w:val="center"/>
          </w:tcPr>
          <w:p w14:paraId="2B59C681" w14:textId="77777777" w:rsidR="0093422C" w:rsidRPr="000C14F1" w:rsidRDefault="00730F42" w:rsidP="00FE1F2E">
            <w:pPr>
              <w:spacing w:line="360" w:lineRule="auto"/>
            </w:pPr>
            <m:oMathPara>
              <m:oMath>
                <m:m>
                  <m:mPr>
                    <m:mcs>
                      <m:mc>
                        <m:mcPr>
                          <m:count m:val="1"/>
                          <m:mcJc m:val="center"/>
                        </m:mcPr>
                      </m:mc>
                    </m:mcs>
                    <m:ctrlPr>
                      <w:rPr>
                        <w:rFonts w:ascii="Cambria Math" w:hAnsi="Cambria Math"/>
                        <w:i/>
                      </w:rPr>
                    </m:ctrlPr>
                  </m:mPr>
                  <m:mr>
                    <m:e>
                      <m:f>
                        <m:fPr>
                          <m:ctrlPr>
                            <w:rPr>
                              <w:rFonts w:ascii="Cambria Math" w:hAnsi="Cambria Math"/>
                              <w:i/>
                            </w:rPr>
                          </m:ctrlPr>
                        </m:fPr>
                        <m:num>
                          <m:r>
                            <w:rPr>
                              <w:rFonts w:ascii="Cambria Math" w:hAnsi="Cambria Math"/>
                            </w:rPr>
                            <m:t>∂</m:t>
                          </m:r>
                        </m:num>
                        <m:den>
                          <m:r>
                            <w:rPr>
                              <w:rFonts w:ascii="Cambria Math" w:hAnsi="Cambria Math"/>
                            </w:rPr>
                            <m:t>∂x</m:t>
                          </m:r>
                        </m:den>
                      </m:f>
                      <m:d>
                        <m:dPr>
                          <m:begChr m:val="["/>
                          <m:endChr m:val="]"/>
                          <m:ctrlPr>
                            <w:rPr>
                              <w:rFonts w:ascii="Cambria Math" w:hAnsi="Cambria Math"/>
                              <w:i/>
                            </w:rPr>
                          </m:ctrlPr>
                        </m:dPr>
                        <m:e>
                          <m:r>
                            <w:rPr>
                              <w:rFonts w:ascii="Cambria Math" w:hAnsi="Cambria Math"/>
                            </w:rPr>
                            <m:t>G</m:t>
                          </m:r>
                          <m:f>
                            <m:fPr>
                              <m:ctrlPr>
                                <w:rPr>
                                  <w:rFonts w:ascii="Cambria Math" w:hAnsi="Cambria Math"/>
                                  <w:i/>
                                </w:rPr>
                              </m:ctrlPr>
                            </m:fPr>
                            <m:num>
                              <m:r>
                                <w:rPr>
                                  <w:rFonts w:ascii="Cambria Math" w:hAnsi="Cambria Math"/>
                                </w:rPr>
                                <m:t>∂p</m:t>
                              </m:r>
                            </m:num>
                            <m:den>
                              <m:r>
                                <w:rPr>
                                  <w:rFonts w:ascii="Cambria Math" w:hAnsi="Cambria Math"/>
                                </w:rPr>
                                <m:t>∂x</m:t>
                              </m:r>
                            </m:den>
                          </m:f>
                        </m:e>
                      </m:d>
                      <m:r>
                        <w:rPr>
                          <w:rFonts w:ascii="Cambria Math" w:hAnsi="Cambria Math"/>
                        </w:rPr>
                        <m:t xml:space="preserve">+ </m:t>
                      </m:r>
                      <m:f>
                        <m:fPr>
                          <m:ctrlPr>
                            <w:rPr>
                              <w:rFonts w:ascii="Cambria Math" w:hAnsi="Cambria Math"/>
                              <w:i/>
                            </w:rPr>
                          </m:ctrlPr>
                        </m:fPr>
                        <m:num>
                          <m:r>
                            <w:rPr>
                              <w:rFonts w:ascii="Cambria Math" w:hAnsi="Cambria Math"/>
                            </w:rPr>
                            <m:t>∂</m:t>
                          </m:r>
                        </m:num>
                        <m:den>
                          <m:r>
                            <w:rPr>
                              <w:rFonts w:ascii="Cambria Math" w:hAnsi="Cambria Math"/>
                            </w:rPr>
                            <m:t>∂z</m:t>
                          </m:r>
                        </m:den>
                      </m:f>
                      <m:d>
                        <m:dPr>
                          <m:begChr m:val="["/>
                          <m:endChr m:val="]"/>
                          <m:ctrlPr>
                            <w:rPr>
                              <w:rFonts w:ascii="Cambria Math" w:hAnsi="Cambria Math"/>
                              <w:i/>
                            </w:rPr>
                          </m:ctrlPr>
                        </m:dPr>
                        <m:e>
                          <m:r>
                            <w:rPr>
                              <w:rFonts w:ascii="Cambria Math" w:hAnsi="Cambria Math"/>
                            </w:rPr>
                            <m:t>G</m:t>
                          </m:r>
                          <m:f>
                            <m:fPr>
                              <m:ctrlPr>
                                <w:rPr>
                                  <w:rFonts w:ascii="Cambria Math" w:hAnsi="Cambria Math"/>
                                  <w:i/>
                                </w:rPr>
                              </m:ctrlPr>
                            </m:fPr>
                            <m:num>
                              <m:r>
                                <w:rPr>
                                  <w:rFonts w:ascii="Cambria Math" w:hAnsi="Cambria Math"/>
                                </w:rPr>
                                <m:t>∂p</m:t>
                              </m:r>
                            </m:num>
                            <m:den>
                              <m:r>
                                <w:rPr>
                                  <w:rFonts w:ascii="Cambria Math" w:hAnsi="Cambria Math"/>
                                </w:rPr>
                                <m:t>∂z</m:t>
                              </m:r>
                            </m:den>
                          </m:f>
                        </m:e>
                      </m:d>
                      <m:r>
                        <w:rPr>
                          <w:rFonts w:ascii="Cambria Math" w:hAnsi="Cambria Math"/>
                        </w:rPr>
                        <m:t xml:space="preserve">= </m:t>
                      </m:r>
                      <m:f>
                        <m:fPr>
                          <m:ctrlPr>
                            <w:rPr>
                              <w:rFonts w:ascii="Cambria Math" w:hAnsi="Cambria Math"/>
                              <w:i/>
                            </w:rPr>
                          </m:ctrlPr>
                        </m:fPr>
                        <m:num>
                          <m:r>
                            <w:rPr>
                              <w:rFonts w:ascii="Cambria Math" w:hAnsi="Cambria Math"/>
                            </w:rPr>
                            <m:t>∂</m:t>
                          </m:r>
                        </m:num>
                        <m:den>
                          <m:r>
                            <w:rPr>
                              <w:rFonts w:ascii="Cambria Math" w:hAnsi="Cambria Math"/>
                            </w:rPr>
                            <m:t>∂x</m:t>
                          </m:r>
                        </m:den>
                      </m:f>
                      <m:d>
                        <m:dPr>
                          <m:begChr m:val="["/>
                          <m:endChr m:val="]"/>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1</m:t>
                              </m:r>
                            </m:sub>
                          </m:sSub>
                          <m:d>
                            <m:dPr>
                              <m:ctrlPr>
                                <w:rPr>
                                  <w:rFonts w:ascii="Cambria Math" w:hAnsi="Cambria Math"/>
                                  <w:i/>
                                </w:rPr>
                              </m:ctrlPr>
                            </m:dPr>
                            <m:e>
                              <m:r>
                                <w:rPr>
                                  <w:rFonts w:ascii="Cambria Math" w:hAnsi="Cambria Math"/>
                                </w:rPr>
                                <m:t>R-F</m:t>
                              </m:r>
                            </m:e>
                          </m:d>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2</m:t>
                              </m:r>
                            </m:sub>
                          </m:sSub>
                          <m:r>
                            <w:rPr>
                              <w:rFonts w:ascii="Cambria Math" w:hAnsi="Cambria Math"/>
                            </w:rPr>
                            <m:t>F</m:t>
                          </m:r>
                        </m:e>
                      </m:d>
                      <m:r>
                        <w:rPr>
                          <w:rFonts w:ascii="Cambria Math" w:hAnsi="Cambria Math"/>
                        </w:rPr>
                        <m:t>+</m:t>
                      </m:r>
                      <m:sSub>
                        <m:sSubPr>
                          <m:ctrlPr>
                            <w:rPr>
                              <w:rFonts w:ascii="Cambria Math" w:hAnsi="Cambria Math"/>
                              <w:i/>
                              <w:iCs/>
                            </w:rPr>
                          </m:ctrlPr>
                        </m:sSubPr>
                        <m:e>
                          <m:r>
                            <w:rPr>
                              <w:rFonts w:ascii="Cambria Math" w:hAnsi="Cambria Math"/>
                            </w:rPr>
                            <m:t>ρ</m:t>
                          </m:r>
                        </m:e>
                        <m:sub>
                          <m:r>
                            <w:rPr>
                              <w:rFonts w:ascii="Cambria Math" w:hAnsi="Cambria Math"/>
                            </w:rPr>
                            <m:t>1</m:t>
                          </m:r>
                        </m:sub>
                      </m:sSub>
                      <m:sSub>
                        <m:sSubPr>
                          <m:ctrlPr>
                            <w:rPr>
                              <w:rFonts w:ascii="Cambria Math" w:hAnsi="Cambria Math"/>
                              <w:i/>
                              <w:iCs/>
                            </w:rPr>
                          </m:ctrlPr>
                        </m:sSubPr>
                        <m:e>
                          <m:r>
                            <w:rPr>
                              <w:rFonts w:ascii="Cambria Math" w:hAnsi="Cambria Math"/>
                            </w:rPr>
                            <m:t>U</m:t>
                          </m:r>
                        </m:e>
                        <m:sub>
                          <m:r>
                            <w:rPr>
                              <w:rFonts w:ascii="Cambria Math" w:hAnsi="Cambria Math"/>
                            </w:rPr>
                            <m:t>1</m:t>
                          </m:r>
                        </m:sub>
                      </m:sSub>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h</m:t>
                              </m:r>
                            </m:e>
                            <m:sub>
                              <m:r>
                                <w:rPr>
                                  <w:rFonts w:ascii="Cambria Math" w:hAnsi="Cambria Math"/>
                                </w:rPr>
                                <m:t>1</m:t>
                              </m:r>
                            </m:sub>
                          </m:sSub>
                        </m:num>
                        <m:den>
                          <m:r>
                            <w:rPr>
                              <w:rFonts w:ascii="Cambria Math" w:hAnsi="Cambria Math"/>
                            </w:rPr>
                            <m:t>∂x</m:t>
                          </m:r>
                        </m:den>
                      </m:f>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2</m:t>
                          </m:r>
                        </m:sub>
                      </m:sSub>
                      <m:sSub>
                        <m:sSubPr>
                          <m:ctrlPr>
                            <w:rPr>
                              <w:rFonts w:ascii="Cambria Math" w:hAnsi="Cambria Math"/>
                              <w:i/>
                            </w:rPr>
                          </m:ctrlPr>
                        </m:sSubPr>
                        <m:e>
                          <m:r>
                            <w:rPr>
                              <w:rFonts w:ascii="Cambria Math" w:hAnsi="Cambria Math"/>
                            </w:rPr>
                            <m:t>ρ</m:t>
                          </m:r>
                        </m:e>
                        <m:sub>
                          <m:r>
                            <w:rPr>
                              <w:rFonts w:ascii="Cambria Math" w:hAnsi="Cambria Math"/>
                            </w:rPr>
                            <m:t>2</m:t>
                          </m:r>
                        </m:sub>
                      </m:sSub>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h</m:t>
                              </m:r>
                            </m:e>
                            <m:sub>
                              <m:r>
                                <w:rPr>
                                  <w:rFonts w:ascii="Cambria Math" w:hAnsi="Cambria Math"/>
                                </w:rPr>
                                <m:t>2</m:t>
                              </m:r>
                            </m:sub>
                          </m:sSub>
                        </m:num>
                        <m:den>
                          <m:r>
                            <w:rPr>
                              <w:rFonts w:ascii="Cambria Math" w:hAnsi="Cambria Math"/>
                            </w:rPr>
                            <m:t>∂x</m:t>
                          </m:r>
                        </m:den>
                      </m:f>
                    </m:e>
                  </m:mr>
                  <m:mr>
                    <m:e>
                      <m:r>
                        <w:rPr>
                          <w:rFonts w:ascii="Cambria Math" w:hAnsi="Cambria Math"/>
                        </w:rPr>
                        <m:t xml:space="preserve">                                                 +</m:t>
                      </m:r>
                      <m:f>
                        <m:fPr>
                          <m:ctrlPr>
                            <w:rPr>
                              <w:rFonts w:ascii="Cambria Math" w:hAnsi="Cambria Math"/>
                              <w:i/>
                            </w:rPr>
                          </m:ctrlPr>
                        </m:fPr>
                        <m:num>
                          <m:r>
                            <w:rPr>
                              <w:rFonts w:ascii="Cambria Math" w:hAnsi="Cambria Math"/>
                            </w:rPr>
                            <m:t>∂</m:t>
                          </m:r>
                        </m:num>
                        <m:den>
                          <m:r>
                            <w:rPr>
                              <w:rFonts w:ascii="Cambria Math" w:hAnsi="Cambria Math"/>
                            </w:rPr>
                            <m:t>∂z</m:t>
                          </m:r>
                        </m:den>
                      </m:f>
                      <m:d>
                        <m:dPr>
                          <m:begChr m:val="["/>
                          <m:endChr m:val="]"/>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1</m:t>
                              </m:r>
                            </m:sub>
                          </m:sSub>
                          <m:d>
                            <m:dPr>
                              <m:ctrlPr>
                                <w:rPr>
                                  <w:rFonts w:ascii="Cambria Math" w:hAnsi="Cambria Math"/>
                                  <w:i/>
                                </w:rPr>
                              </m:ctrlPr>
                            </m:dPr>
                            <m:e>
                              <m:r>
                                <w:rPr>
                                  <w:rFonts w:ascii="Cambria Math" w:hAnsi="Cambria Math"/>
                                </w:rPr>
                                <m:t>R-F</m:t>
                              </m:r>
                            </m:e>
                          </m:d>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F</m:t>
                          </m:r>
                        </m:e>
                      </m:d>
                      <m:r>
                        <w:rPr>
                          <w:rFonts w:ascii="Cambria Math" w:hAnsi="Cambria Math"/>
                        </w:rPr>
                        <m:t>+</m:t>
                      </m:r>
                      <m:sSub>
                        <m:sSubPr>
                          <m:ctrlPr>
                            <w:rPr>
                              <w:rFonts w:ascii="Cambria Math" w:hAnsi="Cambria Math"/>
                              <w:i/>
                              <w:iCs/>
                            </w:rPr>
                          </m:ctrlPr>
                        </m:sSubPr>
                        <m:e>
                          <m:r>
                            <w:rPr>
                              <w:rFonts w:ascii="Cambria Math" w:hAnsi="Cambria Math"/>
                            </w:rPr>
                            <m:t>ρ</m:t>
                          </m:r>
                        </m:e>
                        <m:sub>
                          <m:r>
                            <w:rPr>
                              <w:rFonts w:ascii="Cambria Math" w:hAnsi="Cambria Math"/>
                            </w:rPr>
                            <m:t>1</m:t>
                          </m:r>
                        </m:sub>
                      </m:sSub>
                      <m:sSub>
                        <m:sSubPr>
                          <m:ctrlPr>
                            <w:rPr>
                              <w:rFonts w:ascii="Cambria Math" w:hAnsi="Cambria Math"/>
                              <w:i/>
                              <w:iCs/>
                            </w:rPr>
                          </m:ctrlPr>
                        </m:sSubPr>
                        <m:e>
                          <m:r>
                            <w:rPr>
                              <w:rFonts w:ascii="Cambria Math" w:hAnsi="Cambria Math"/>
                            </w:rPr>
                            <m:t>W</m:t>
                          </m:r>
                        </m:e>
                        <m:sub>
                          <m:r>
                            <w:rPr>
                              <w:rFonts w:ascii="Cambria Math" w:hAnsi="Cambria Math"/>
                            </w:rPr>
                            <m:t>1</m:t>
                          </m:r>
                        </m:sub>
                      </m:sSub>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h</m:t>
                              </m:r>
                            </m:e>
                            <m:sub>
                              <m:r>
                                <w:rPr>
                                  <w:rFonts w:ascii="Cambria Math" w:hAnsi="Cambria Math"/>
                                </w:rPr>
                                <m:t>1</m:t>
                              </m:r>
                            </m:sub>
                          </m:sSub>
                        </m:num>
                        <m:den>
                          <m:r>
                            <w:rPr>
                              <w:rFonts w:ascii="Cambria Math" w:hAnsi="Cambria Math"/>
                            </w:rPr>
                            <m:t>∂z</m:t>
                          </m:r>
                        </m:den>
                      </m:f>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sSub>
                        <m:sSubPr>
                          <m:ctrlPr>
                            <w:rPr>
                              <w:rFonts w:ascii="Cambria Math" w:hAnsi="Cambria Math"/>
                              <w:i/>
                            </w:rPr>
                          </m:ctrlPr>
                        </m:sSubPr>
                        <m:e>
                          <m:r>
                            <w:rPr>
                              <w:rFonts w:ascii="Cambria Math" w:hAnsi="Cambria Math"/>
                            </w:rPr>
                            <m:t>ρ</m:t>
                          </m:r>
                        </m:e>
                        <m:sub>
                          <m:r>
                            <w:rPr>
                              <w:rFonts w:ascii="Cambria Math" w:hAnsi="Cambria Math"/>
                            </w:rPr>
                            <m:t>2</m:t>
                          </m:r>
                        </m:sub>
                      </m:sSub>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h</m:t>
                              </m:r>
                            </m:e>
                            <m:sub>
                              <m:r>
                                <w:rPr>
                                  <w:rFonts w:ascii="Cambria Math" w:hAnsi="Cambria Math"/>
                                </w:rPr>
                                <m:t>2</m:t>
                              </m:r>
                            </m:sub>
                          </m:sSub>
                        </m:num>
                        <m:den>
                          <m:r>
                            <w:rPr>
                              <w:rFonts w:ascii="Cambria Math" w:hAnsi="Cambria Math"/>
                            </w:rPr>
                            <m:t>∂z</m:t>
                          </m:r>
                        </m:den>
                      </m:f>
                      <m:ctrlPr>
                        <w:rPr>
                          <w:rFonts w:ascii="Cambria Math" w:eastAsia="Cambria Math" w:hAnsi="Cambria Math" w:cs="Cambria Math"/>
                          <w:i/>
                          <w:iCs/>
                        </w:rPr>
                      </m:ctrlPr>
                    </m:e>
                  </m:mr>
                  <m:mr>
                    <m:e>
                      <m:r>
                        <w:rPr>
                          <w:rFonts w:ascii="Cambria Math" w:hAnsi="Cambria Math"/>
                        </w:rPr>
                        <m:t xml:space="preserve">                             +</m:t>
                      </m:r>
                      <m:f>
                        <m:fPr>
                          <m:ctrlPr>
                            <w:rPr>
                              <w:rFonts w:ascii="Cambria Math" w:hAnsi="Cambria Math"/>
                              <w:i/>
                              <w:iCs/>
                            </w:rPr>
                          </m:ctrlPr>
                        </m:fPr>
                        <m:num>
                          <m:r>
                            <w:rPr>
                              <w:rFonts w:ascii="Cambria Math" w:hAnsi="Cambria Math"/>
                            </w:rPr>
                            <m:t>∂R</m:t>
                          </m:r>
                        </m:num>
                        <m:den>
                          <m:r>
                            <w:rPr>
                              <w:rFonts w:ascii="Cambria Math" w:hAnsi="Cambria Math"/>
                            </w:rPr>
                            <m:t>∂t</m:t>
                          </m:r>
                        </m:den>
                      </m:f>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2</m:t>
                          </m:r>
                        </m:sub>
                      </m:sSub>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h</m:t>
                              </m:r>
                            </m:e>
                            <m:sub>
                              <m:r>
                                <w:rPr>
                                  <w:rFonts w:ascii="Cambria Math" w:hAnsi="Cambria Math"/>
                                </w:rPr>
                                <m:t>2</m:t>
                              </m:r>
                            </m:sub>
                          </m:sSub>
                        </m:num>
                        <m:den>
                          <m:r>
                            <w:rPr>
                              <w:rFonts w:ascii="Cambria Math" w:hAnsi="Cambria Math"/>
                            </w:rPr>
                            <m:t>∂t</m:t>
                          </m:r>
                        </m:den>
                      </m:f>
                      <m:r>
                        <w:rPr>
                          <w:rFonts w:ascii="Cambria Math" w:hAnsi="Cambria Math"/>
                        </w:rPr>
                        <m:t>+</m:t>
                      </m:r>
                      <m:sSub>
                        <m:sSubPr>
                          <m:ctrlPr>
                            <w:rPr>
                              <w:rFonts w:ascii="Cambria Math" w:hAnsi="Cambria Math"/>
                              <w:i/>
                              <w:iCs/>
                            </w:rPr>
                          </m:ctrlPr>
                        </m:sSubPr>
                        <m:e>
                          <m:r>
                            <w:rPr>
                              <w:rFonts w:ascii="Cambria Math" w:hAnsi="Cambria Math"/>
                            </w:rPr>
                            <m:t>ρ</m:t>
                          </m:r>
                        </m:e>
                        <m:sub>
                          <m:r>
                            <w:rPr>
                              <w:rFonts w:ascii="Cambria Math" w:hAnsi="Cambria Math"/>
                            </w:rPr>
                            <m:t>1</m:t>
                          </m:r>
                        </m:sub>
                      </m:sSub>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h</m:t>
                              </m:r>
                            </m:e>
                            <m:sub>
                              <m:r>
                                <w:rPr>
                                  <w:rFonts w:ascii="Cambria Math" w:hAnsi="Cambria Math"/>
                                </w:rPr>
                                <m:t>1</m:t>
                              </m:r>
                            </m:sub>
                          </m:sSub>
                        </m:num>
                        <m:den>
                          <m:r>
                            <w:rPr>
                              <w:rFonts w:ascii="Cambria Math" w:hAnsi="Cambria Math"/>
                            </w:rPr>
                            <m:t>∂t</m:t>
                          </m:r>
                        </m:den>
                      </m:f>
                      <m:r>
                        <w:rPr>
                          <w:rFonts w:ascii="Cambria Math" w:hAnsi="Cambria Math"/>
                        </w:rPr>
                        <m:t>+</m:t>
                      </m:r>
                      <m:sSub>
                        <m:sSubPr>
                          <m:ctrlPr>
                            <w:rPr>
                              <w:rFonts w:ascii="Cambria Math" w:hAnsi="Cambria Math"/>
                              <w:i/>
                              <w:iCs/>
                            </w:rPr>
                          </m:ctrlPr>
                        </m:sSubPr>
                        <m:e>
                          <m:r>
                            <w:rPr>
                              <w:rFonts w:ascii="Cambria Math" w:hAnsi="Cambria Math"/>
                            </w:rPr>
                            <m:t>ρ</m:t>
                          </m:r>
                        </m:e>
                        <m:sub>
                          <m:r>
                            <w:rPr>
                              <w:rFonts w:ascii="Cambria Math" w:hAnsi="Cambria Math"/>
                            </w:rPr>
                            <m:t>2</m:t>
                          </m:r>
                        </m:sub>
                      </m:sSub>
                      <m:sSub>
                        <m:sSubPr>
                          <m:ctrlPr>
                            <w:rPr>
                              <w:rFonts w:ascii="Cambria Math" w:hAnsi="Cambria Math"/>
                              <w:i/>
                              <w:iCs/>
                            </w:rPr>
                          </m:ctrlPr>
                        </m:sSubPr>
                        <m:e>
                          <m:r>
                            <w:rPr>
                              <w:rFonts w:ascii="Cambria Math" w:hAnsi="Cambria Math"/>
                            </w:rPr>
                            <m:t>V</m:t>
                          </m:r>
                        </m:e>
                        <m:sub>
                          <m:r>
                            <w:rPr>
                              <w:rFonts w:ascii="Cambria Math" w:hAnsi="Cambria Math"/>
                            </w:rPr>
                            <m:t>2</m:t>
                          </m:r>
                        </m:sub>
                      </m:sSub>
                      <m:r>
                        <w:rPr>
                          <w:rFonts w:ascii="Cambria Math" w:hAnsi="Cambria Math"/>
                        </w:rPr>
                        <m:t>-</m:t>
                      </m:r>
                      <m:sSub>
                        <m:sSubPr>
                          <m:ctrlPr>
                            <w:rPr>
                              <w:rFonts w:ascii="Cambria Math" w:hAnsi="Cambria Math"/>
                              <w:i/>
                              <w:iCs/>
                            </w:rPr>
                          </m:ctrlPr>
                        </m:sSubPr>
                        <m:e>
                          <m:r>
                            <w:rPr>
                              <w:rFonts w:ascii="Cambria Math" w:hAnsi="Cambria Math"/>
                            </w:rPr>
                            <m:t>ρ</m:t>
                          </m:r>
                        </m:e>
                        <m:sub>
                          <m:r>
                            <w:rPr>
                              <w:rFonts w:ascii="Cambria Math" w:hAnsi="Cambria Math"/>
                            </w:rPr>
                            <m:t>1</m:t>
                          </m:r>
                        </m:sub>
                      </m:sSub>
                      <m:sSub>
                        <m:sSubPr>
                          <m:ctrlPr>
                            <w:rPr>
                              <w:rFonts w:ascii="Cambria Math" w:hAnsi="Cambria Math"/>
                              <w:i/>
                              <w:iCs/>
                            </w:rPr>
                          </m:ctrlPr>
                        </m:sSubPr>
                        <m:e>
                          <m:r>
                            <w:rPr>
                              <w:rFonts w:ascii="Cambria Math" w:hAnsi="Cambria Math"/>
                            </w:rPr>
                            <m:t>V</m:t>
                          </m:r>
                        </m:e>
                        <m:sub>
                          <m:r>
                            <w:rPr>
                              <w:rFonts w:ascii="Cambria Math" w:hAnsi="Cambria Math"/>
                            </w:rPr>
                            <m:t>1</m:t>
                          </m:r>
                        </m:sub>
                      </m:sSub>
                      <m:r>
                        <w:rPr>
                          <w:rFonts w:ascii="Cambria Math" w:hAnsi="Cambria Math"/>
                        </w:rPr>
                        <m:t xml:space="preserve"> </m:t>
                      </m:r>
                    </m:e>
                  </m:mr>
                </m:m>
              </m:oMath>
            </m:oMathPara>
          </w:p>
        </w:tc>
        <w:tc>
          <w:tcPr>
            <w:tcW w:w="1096" w:type="dxa"/>
            <w:vAlign w:val="center"/>
          </w:tcPr>
          <w:p w14:paraId="2E2104A7"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2B78AB99" w14:textId="3B98A489" w:rsidR="0093422C" w:rsidRPr="001F3A1F" w:rsidRDefault="00020FD8" w:rsidP="007878F2">
      <w:pPr>
        <w:spacing w:before="120" w:line="360" w:lineRule="auto"/>
        <w:jc w:val="left"/>
        <w:rPr>
          <w:szCs w:val="22"/>
        </w:rPr>
      </w:pPr>
      <w:proofErr w:type="gramStart"/>
      <w:r>
        <w:rPr>
          <w:szCs w:val="22"/>
        </w:rPr>
        <w:t>où</w:t>
      </w:r>
      <w:proofErr w:type="gramEnd"/>
      <w:r>
        <w:rPr>
          <w:szCs w:val="22"/>
        </w:rPr>
        <w:t xml:space="preserve"> </w:t>
      </w:r>
      <m:oMath>
        <m:r>
          <w:rPr>
            <w:rFonts w:ascii="Cambria Math" w:hAnsi="Cambria Math"/>
            <w:szCs w:val="22"/>
          </w:rPr>
          <m:t xml:space="preserve">R, F et G </m:t>
        </m:r>
      </m:oMath>
      <w:r w:rsidR="0093422C" w:rsidRPr="001F3A1F">
        <w:rPr>
          <w:iCs/>
          <w:szCs w:val="22"/>
        </w:rPr>
        <w:t xml:space="preserve">sont </w:t>
      </w:r>
      <w:r w:rsidR="0093422C" w:rsidRPr="001F3A1F">
        <w:rPr>
          <w:szCs w:val="22"/>
        </w:rPr>
        <w:t xml:space="preserve">fonctions de </w:t>
      </w:r>
      <m:oMath>
        <m:r>
          <w:rPr>
            <w:rFonts w:ascii="Cambria Math" w:hAnsi="Cambria Math"/>
            <w:szCs w:val="22"/>
          </w:rPr>
          <m:t xml:space="preserve">x ,z </m:t>
        </m:r>
      </m:oMath>
      <w:r w:rsidR="0093422C" w:rsidRPr="001F3A1F">
        <w:rPr>
          <w:szCs w:val="22"/>
        </w:rPr>
        <w:t>et</w:t>
      </w:r>
      <m:oMath>
        <m:r>
          <w:rPr>
            <w:rFonts w:ascii="Cambria Math" w:hAnsi="Cambria Math"/>
            <w:szCs w:val="22"/>
          </w:rPr>
          <m:t xml:space="preserve"> t</m:t>
        </m:r>
      </m:oMath>
      <w:r w:rsidR="0093422C" w:rsidRPr="001F3A1F">
        <w:rPr>
          <w:iCs/>
          <w:szCs w:val="22"/>
        </w:rPr>
        <w:t xml:space="preserve"> </w:t>
      </w:r>
      <w:r w:rsidR="0093422C" w:rsidRPr="001F3A1F">
        <w:rPr>
          <w:szCs w:val="22"/>
        </w:rPr>
        <w:t>tel que</w:t>
      </w:r>
      <m:oMath>
        <m:r>
          <w:rPr>
            <w:rFonts w:ascii="Cambria Math" w:hAnsi="Cambria Math"/>
            <w:szCs w:val="22"/>
          </w:rPr>
          <m:t xml:space="preserve"> :</m:t>
        </m:r>
      </m:oMath>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441818F6" w14:textId="77777777" w:rsidTr="00FE1F2E">
        <w:trPr>
          <w:trHeight w:val="635"/>
          <w:tblHeader/>
          <w:jc w:val="center"/>
        </w:trPr>
        <w:tc>
          <w:tcPr>
            <w:tcW w:w="7943" w:type="dxa"/>
            <w:vAlign w:val="center"/>
          </w:tcPr>
          <w:p w14:paraId="4F5BD676" w14:textId="01A680AA" w:rsidR="0093422C" w:rsidRPr="00213FE4" w:rsidRDefault="00730F42" w:rsidP="0022130A">
            <w:pPr>
              <w:spacing w:line="360" w:lineRule="auto"/>
              <w:jc w:val="center"/>
            </w:pPr>
            <m:oMathPara>
              <m:oMath>
                <m:m>
                  <m:mPr>
                    <m:mcs>
                      <m:mc>
                        <m:mcPr>
                          <m:count m:val="1"/>
                          <m:mcJc m:val="center"/>
                        </m:mcPr>
                      </m:mc>
                    </m:mcs>
                    <m:ctrlPr>
                      <w:rPr>
                        <w:rFonts w:ascii="Cambria Math" w:hAnsi="Cambria Math"/>
                        <w:i/>
                      </w:rPr>
                    </m:ctrlPr>
                  </m:mPr>
                  <m:mr>
                    <m:e>
                      <m:r>
                        <w:rPr>
                          <w:rFonts w:ascii="Cambria Math" w:hAnsi="Cambria Math"/>
                        </w:rPr>
                        <m:t>R</m:t>
                      </m:r>
                      <m:d>
                        <m:dPr>
                          <m:ctrlPr>
                            <w:rPr>
                              <w:rFonts w:ascii="Cambria Math" w:hAnsi="Cambria Math"/>
                              <w:i/>
                            </w:rPr>
                          </m:ctrlPr>
                        </m:dPr>
                        <m:e>
                          <m:r>
                            <w:rPr>
                              <w:rFonts w:ascii="Cambria Math" w:hAnsi="Cambria Math"/>
                            </w:rPr>
                            <m:t>x,z,t</m:t>
                          </m:r>
                        </m:e>
                      </m:d>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sSub>
                            <m:sSubPr>
                              <m:ctrlPr>
                                <w:rPr>
                                  <w:rFonts w:ascii="Cambria Math" w:hAnsi="Cambria Math"/>
                                  <w:i/>
                                </w:rPr>
                              </m:ctrlPr>
                            </m:sSubPr>
                            <m:e>
                              <m:r>
                                <w:rPr>
                                  <w:rFonts w:ascii="Cambria Math" w:hAnsi="Cambria Math"/>
                                </w:rPr>
                                <m:t>h</m:t>
                              </m:r>
                            </m:e>
                            <m:sub>
                              <m:r>
                                <w:rPr>
                                  <w:rFonts w:ascii="Cambria Math" w:hAnsi="Cambria Math"/>
                                </w:rPr>
                                <m:t>2</m:t>
                              </m:r>
                            </m:sub>
                          </m:sSub>
                        </m:sup>
                        <m:e>
                          <m:r>
                            <w:rPr>
                              <w:rFonts w:ascii="Cambria Math" w:hAnsi="Cambria Math"/>
                            </w:rPr>
                            <m:t>ρ(x,y,z,t)dy</m:t>
                          </m:r>
                        </m:e>
                      </m:nary>
                      <m:ctrlPr>
                        <w:rPr>
                          <w:rFonts w:ascii="Cambria Math" w:eastAsia="Cambria Math" w:hAnsi="Cambria Math" w:cs="Cambria Math"/>
                          <w:i/>
                        </w:rPr>
                      </m:ctrlPr>
                    </m:e>
                  </m:mr>
                  <m:mr>
                    <m:e>
                      <m:r>
                        <w:rPr>
                          <w:rFonts w:ascii="Cambria Math" w:hAnsi="Cambria Math"/>
                        </w:rPr>
                        <m:t>G(x,z,t)=-</m:t>
                      </m:r>
                      <m:d>
                        <m:dPr>
                          <m:ctrlPr>
                            <w:rPr>
                              <w:rFonts w:ascii="Cambria Math" w:hAnsi="Cambria Math"/>
                              <w:i/>
                            </w:rPr>
                          </m:ctrlPr>
                        </m:dPr>
                        <m:e>
                          <m:r>
                            <w:rPr>
                              <w:rFonts w:ascii="Cambria Math" w:hAnsi="Cambria Math"/>
                            </w:rPr>
                            <m:t xml:space="preserve"> </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sSub>
                                <m:sSubPr>
                                  <m:ctrlPr>
                                    <w:rPr>
                                      <w:rFonts w:ascii="Cambria Math" w:hAnsi="Cambria Math"/>
                                      <w:i/>
                                    </w:rPr>
                                  </m:ctrlPr>
                                </m:sSubPr>
                                <m:e>
                                  <m:r>
                                    <w:rPr>
                                      <w:rFonts w:ascii="Cambria Math" w:hAnsi="Cambria Math"/>
                                    </w:rPr>
                                    <m:t>h</m:t>
                                  </m:r>
                                </m:e>
                                <m:sub>
                                  <m:r>
                                    <w:rPr>
                                      <w:rFonts w:ascii="Cambria Math" w:hAnsi="Cambria Math"/>
                                    </w:rPr>
                                    <m:t>2</m:t>
                                  </m:r>
                                </m:sub>
                              </m:sSub>
                            </m:sup>
                            <m:e>
                              <m:r>
                                <w:rPr>
                                  <w:rFonts w:ascii="Cambria Math" w:hAnsi="Cambria Math"/>
                                </w:rPr>
                                <m:t>ρ</m:t>
                              </m:r>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dy</m:t>
                              </m:r>
                            </m:e>
                          </m:nary>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1</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sSub>
                                <m:sSubPr>
                                  <m:ctrlPr>
                                    <w:rPr>
                                      <w:rFonts w:ascii="Cambria Math" w:hAnsi="Cambria Math"/>
                                      <w:i/>
                                    </w:rPr>
                                  </m:ctrlPr>
                                </m:sSubPr>
                                <m:e>
                                  <m:r>
                                    <w:rPr>
                                      <w:rFonts w:ascii="Cambria Math" w:hAnsi="Cambria Math"/>
                                    </w:rPr>
                                    <m:t>h</m:t>
                                  </m:r>
                                </m:e>
                                <m:sub>
                                  <m:r>
                                    <w:rPr>
                                      <w:rFonts w:ascii="Cambria Math" w:hAnsi="Cambria Math"/>
                                    </w:rPr>
                                    <m:t>2</m:t>
                                  </m:r>
                                </m:sub>
                              </m:sSub>
                            </m:sup>
                            <m:e>
                              <m:r>
                                <w:rPr>
                                  <w:rFonts w:ascii="Cambria Math" w:hAnsi="Cambria Math"/>
                                </w:rPr>
                                <m:t>ρ</m:t>
                              </m:r>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dy</m:t>
                              </m:r>
                            </m:e>
                          </m:nary>
                        </m:e>
                      </m:d>
                      <m:r>
                        <w:rPr>
                          <w:rFonts w:ascii="Cambria Math" w:hAnsi="Cambria Math"/>
                        </w:rPr>
                        <m:t xml:space="preserve"> </m:t>
                      </m:r>
                      <m:ctrlPr>
                        <w:rPr>
                          <w:rFonts w:ascii="Cambria Math" w:eastAsia="Cambria Math" w:hAnsi="Cambria Math" w:cs="Cambria Math"/>
                          <w:i/>
                        </w:rPr>
                      </m:ctrlPr>
                    </m:e>
                  </m:mr>
                  <m:mr>
                    <m:e>
                      <m:r>
                        <w:rPr>
                          <w:rFonts w:ascii="Cambria Math" w:hAnsi="Cambria Math"/>
                        </w:rPr>
                        <m:t>F</m:t>
                      </m:r>
                      <m:d>
                        <m:dPr>
                          <m:ctrlPr>
                            <w:rPr>
                              <w:rFonts w:ascii="Cambria Math" w:hAnsi="Cambria Math"/>
                              <w:i/>
                            </w:rPr>
                          </m:ctrlPr>
                        </m:dPr>
                        <m:e>
                          <m:r>
                            <w:rPr>
                              <w:rFonts w:ascii="Cambria Math" w:hAnsi="Cambria Math"/>
                            </w:rPr>
                            <m:t>x,z,t</m:t>
                          </m:r>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J</m:t>
                              </m:r>
                            </m:e>
                            <m:sub>
                              <m:r>
                                <w:rPr>
                                  <w:rFonts w:ascii="Cambria Math" w:hAnsi="Cambria Math"/>
                                </w:rPr>
                                <m:t>0</m:t>
                              </m:r>
                            </m:sub>
                          </m:sSub>
                        </m:den>
                      </m:f>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sSub>
                            <m:sSubPr>
                              <m:ctrlPr>
                                <w:rPr>
                                  <w:rFonts w:ascii="Cambria Math" w:hAnsi="Cambria Math"/>
                                  <w:i/>
                                </w:rPr>
                              </m:ctrlPr>
                            </m:sSubPr>
                            <m:e>
                              <m:r>
                                <w:rPr>
                                  <w:rFonts w:ascii="Cambria Math" w:hAnsi="Cambria Math"/>
                                </w:rPr>
                                <m:t>h</m:t>
                              </m:r>
                            </m:e>
                            <m:sub>
                              <m:r>
                                <w:rPr>
                                  <w:rFonts w:ascii="Cambria Math" w:hAnsi="Cambria Math"/>
                                </w:rPr>
                                <m:t>2</m:t>
                              </m:r>
                            </m:sub>
                          </m:sSub>
                        </m:sup>
                        <m:e>
                          <m:r>
                            <w:rPr>
                              <w:rFonts w:ascii="Cambria Math" w:hAnsi="Cambria Math"/>
                            </w:rPr>
                            <m:t>ρ</m:t>
                          </m:r>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dy</m:t>
                          </m:r>
                        </m:e>
                      </m:nary>
                    </m:e>
                  </m:mr>
                </m:m>
              </m:oMath>
            </m:oMathPara>
          </w:p>
        </w:tc>
        <w:tc>
          <w:tcPr>
            <w:tcW w:w="1096" w:type="dxa"/>
            <w:vAlign w:val="center"/>
          </w:tcPr>
          <w:p w14:paraId="113F4A75"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3B8039A6" w14:textId="2A5D9DAE" w:rsidR="00ED4BE4" w:rsidRPr="0020509C" w:rsidRDefault="00020FD8" w:rsidP="00C456A7">
      <w:pPr>
        <w:spacing w:before="240" w:after="240" w:line="360" w:lineRule="auto"/>
        <w:ind w:firstLine="709"/>
        <w:rPr>
          <w:szCs w:val="23"/>
        </w:rPr>
      </w:pPr>
      <w:r w:rsidRPr="001C4698">
        <w:rPr>
          <w:szCs w:val="23"/>
        </w:rPr>
        <w:t>L</w:t>
      </w:r>
      <w:r w:rsidR="00ED4BE4" w:rsidRPr="001C4698">
        <w:rPr>
          <w:szCs w:val="23"/>
        </w:rPr>
        <w:t xml:space="preserve">a surface inférieure </w:t>
      </w:r>
      <w:r w:rsidRPr="001C4698">
        <w:rPr>
          <w:szCs w:val="23"/>
        </w:rPr>
        <w:t>est</w:t>
      </w:r>
      <w:r w:rsidR="00ED4BE4" w:rsidRPr="001C4698">
        <w:rPr>
          <w:szCs w:val="23"/>
        </w:rPr>
        <w:t xml:space="preserve"> choisie comme référence pour l’épaisseur de film (</w:t>
      </w:r>
      <m:oMath>
        <m:sSub>
          <m:sSubPr>
            <m:ctrlPr>
              <w:rPr>
                <w:rFonts w:ascii="Cambria Math" w:hAnsi="Cambria Math"/>
                <w:i/>
                <w:szCs w:val="23"/>
              </w:rPr>
            </m:ctrlPr>
          </m:sSubPr>
          <m:e>
            <m:r>
              <w:rPr>
                <w:rFonts w:ascii="Cambria Math" w:hAnsi="Cambria Math"/>
                <w:szCs w:val="23"/>
              </w:rPr>
              <m:t>h</m:t>
            </m:r>
          </m:e>
          <m:sub>
            <m:r>
              <w:rPr>
                <w:rFonts w:ascii="Cambria Math" w:hAnsi="Cambria Math"/>
                <w:szCs w:val="23"/>
              </w:rPr>
              <m:t>1</m:t>
            </m:r>
          </m:sub>
        </m:sSub>
        <m:r>
          <w:rPr>
            <w:rFonts w:ascii="Cambria Math" w:hAnsi="Cambria Math"/>
            <w:szCs w:val="23"/>
          </w:rPr>
          <m:t>=0</m:t>
        </m:r>
      </m:oMath>
      <w:r w:rsidR="00ED4BE4" w:rsidRPr="001C4698">
        <w:rPr>
          <w:szCs w:val="23"/>
        </w:rPr>
        <w:t xml:space="preserve">). Elle est alors développée en une surface plane. La composante </w:t>
      </w:r>
      <m:oMath>
        <m:sSub>
          <m:sSubPr>
            <m:ctrlPr>
              <w:rPr>
                <w:rFonts w:ascii="Cambria Math" w:hAnsi="Cambria Math"/>
                <w:i/>
                <w:szCs w:val="23"/>
              </w:rPr>
            </m:ctrlPr>
          </m:sSubPr>
          <m:e>
            <m:r>
              <w:rPr>
                <w:rFonts w:ascii="Cambria Math" w:hAnsi="Cambria Math"/>
                <w:szCs w:val="23"/>
              </w:rPr>
              <m:t>V</m:t>
            </m:r>
          </m:e>
          <m:sub>
            <m:r>
              <w:rPr>
                <w:rFonts w:ascii="Cambria Math" w:hAnsi="Cambria Math"/>
                <w:szCs w:val="23"/>
              </w:rPr>
              <m:t>1</m:t>
            </m:r>
          </m:sub>
        </m:sSub>
      </m:oMath>
      <w:r w:rsidR="00ED4BE4" w:rsidRPr="001C4698">
        <w:rPr>
          <w:szCs w:val="23"/>
        </w:rPr>
        <w:t xml:space="preserve"> de la vitesse d’un point de cette surface sera nulle</w:t>
      </w:r>
      <m:oMath>
        <m:r>
          <w:rPr>
            <w:rFonts w:ascii="Cambria Math" w:hAnsi="Cambria Math"/>
            <w:szCs w:val="23"/>
          </w:rPr>
          <m:t xml:space="preserve"> </m:t>
        </m:r>
        <m:sSub>
          <m:sSubPr>
            <m:ctrlPr>
              <w:rPr>
                <w:rFonts w:ascii="Cambria Math" w:hAnsi="Cambria Math"/>
                <w:i/>
                <w:szCs w:val="23"/>
              </w:rPr>
            </m:ctrlPr>
          </m:sSubPr>
          <m:e>
            <m:r>
              <w:rPr>
                <w:rFonts w:ascii="Cambria Math" w:hAnsi="Cambria Math"/>
                <w:szCs w:val="23"/>
              </w:rPr>
              <m:t>V</m:t>
            </m:r>
          </m:e>
          <m:sub>
            <m:r>
              <w:rPr>
                <w:rFonts w:ascii="Cambria Math" w:hAnsi="Cambria Math"/>
                <w:szCs w:val="23"/>
              </w:rPr>
              <m:t>1</m:t>
            </m:r>
          </m:sub>
        </m:sSub>
        <m:r>
          <w:rPr>
            <w:rFonts w:ascii="Cambria Math" w:hAnsi="Cambria Math"/>
            <w:szCs w:val="23"/>
          </w:rPr>
          <m:t>=0</m:t>
        </m:r>
      </m:oMath>
      <w:r w:rsidR="00ED4BE4" w:rsidRPr="001C4698">
        <w:rPr>
          <w:szCs w:val="23"/>
        </w:rPr>
        <w:t xml:space="preserve"> .  Comme les parois sont constituées des solides indéformables, il n’y a pas de variation de vitesse le long des parois. </w:t>
      </w:r>
      <w:commentRangeStart w:id="287"/>
      <w:commentRangeStart w:id="288"/>
      <w:r w:rsidR="00ED4BE4" w:rsidRPr="001C4698">
        <w:rPr>
          <w:szCs w:val="23"/>
        </w:rPr>
        <w:t>Ceci permet de considérer la paroi 2 (</w:t>
      </w:r>
      <m:oMath>
        <m:sSub>
          <m:sSubPr>
            <m:ctrlPr>
              <w:rPr>
                <w:rFonts w:ascii="Cambria Math" w:hAnsi="Cambria Math"/>
                <w:i/>
                <w:szCs w:val="23"/>
              </w:rPr>
            </m:ctrlPr>
          </m:sSubPr>
          <m:e>
            <m:r>
              <w:rPr>
                <w:rFonts w:ascii="Cambria Math" w:hAnsi="Cambria Math"/>
                <w:szCs w:val="23"/>
              </w:rPr>
              <m:t>h</m:t>
            </m:r>
          </m:e>
          <m:sub>
            <m:r>
              <w:rPr>
                <w:rFonts w:ascii="Cambria Math" w:hAnsi="Cambria Math"/>
                <w:szCs w:val="23"/>
              </w:rPr>
              <m:t>2</m:t>
            </m:r>
          </m:sub>
        </m:sSub>
        <m:r>
          <w:rPr>
            <w:rFonts w:ascii="Cambria Math" w:hAnsi="Cambria Math"/>
            <w:szCs w:val="23"/>
          </w:rPr>
          <m:t>=h</m:t>
        </m:r>
      </m:oMath>
      <w:r w:rsidR="00ED4BE4" w:rsidRPr="001C4698">
        <w:rPr>
          <w:szCs w:val="23"/>
        </w:rPr>
        <w:t xml:space="preserve">) comme référence pour les vitesses dans les directions </w:t>
      </w:r>
      <m:oMath>
        <m:r>
          <w:rPr>
            <w:rFonts w:ascii="Cambria Math" w:hAnsi="Cambria Math"/>
            <w:szCs w:val="23"/>
          </w:rPr>
          <m:t>x</m:t>
        </m:r>
      </m:oMath>
      <w:r w:rsidR="00ED4BE4" w:rsidRPr="001C4698">
        <w:rPr>
          <w:szCs w:val="23"/>
        </w:rPr>
        <w:t xml:space="preserve"> et</w:t>
      </w:r>
      <m:oMath>
        <m:r>
          <w:rPr>
            <w:rFonts w:ascii="Cambria Math" w:hAnsi="Cambria Math"/>
            <w:szCs w:val="23"/>
          </w:rPr>
          <m:t xml:space="preserve"> z</m:t>
        </m:r>
      </m:oMath>
      <w:r w:rsidR="00ED4BE4" w:rsidRPr="001C4698">
        <w:rPr>
          <w:szCs w:val="23"/>
        </w:rPr>
        <w:t xml:space="preserve">. Les composantes </w:t>
      </w:r>
      <m:oMath>
        <m:sSub>
          <m:sSubPr>
            <m:ctrlPr>
              <w:rPr>
                <w:rFonts w:ascii="Cambria Math" w:hAnsi="Cambria Math"/>
                <w:i/>
                <w:szCs w:val="23"/>
              </w:rPr>
            </m:ctrlPr>
          </m:sSubPr>
          <m:e>
            <m:r>
              <w:rPr>
                <w:rFonts w:ascii="Cambria Math" w:hAnsi="Cambria Math"/>
                <w:szCs w:val="23"/>
              </w:rPr>
              <m:t>U</m:t>
            </m:r>
          </m:e>
          <m:sub>
            <m:r>
              <w:rPr>
                <w:rFonts w:ascii="Cambria Math" w:hAnsi="Cambria Math"/>
                <w:szCs w:val="23"/>
              </w:rPr>
              <m:t>2</m:t>
            </m:r>
          </m:sub>
        </m:sSub>
      </m:oMath>
      <w:r w:rsidR="00ED4BE4" w:rsidRPr="001C4698">
        <w:rPr>
          <w:szCs w:val="23"/>
        </w:rPr>
        <w:t xml:space="preserve"> et </w:t>
      </w:r>
      <m:oMath>
        <m:sSub>
          <m:sSubPr>
            <m:ctrlPr>
              <w:rPr>
                <w:rFonts w:ascii="Cambria Math" w:hAnsi="Cambria Math"/>
                <w:i/>
                <w:szCs w:val="23"/>
              </w:rPr>
            </m:ctrlPr>
          </m:sSubPr>
          <m:e>
            <m:r>
              <w:rPr>
                <w:rFonts w:ascii="Cambria Math" w:hAnsi="Cambria Math"/>
                <w:szCs w:val="23"/>
              </w:rPr>
              <m:t>W</m:t>
            </m:r>
          </m:e>
          <m:sub>
            <m:r>
              <w:rPr>
                <w:rFonts w:ascii="Cambria Math" w:hAnsi="Cambria Math"/>
                <w:szCs w:val="23"/>
              </w:rPr>
              <m:t>2</m:t>
            </m:r>
          </m:sub>
        </m:sSub>
      </m:oMath>
      <w:r w:rsidR="00ED4BE4" w:rsidRPr="001C4698">
        <w:rPr>
          <w:szCs w:val="23"/>
        </w:rPr>
        <w:t xml:space="preserve"> de la vitesse d’un point de cette surface seront nulles </w:t>
      </w:r>
      <m:oMath>
        <m:sSub>
          <m:sSubPr>
            <m:ctrlPr>
              <w:rPr>
                <w:rFonts w:ascii="Cambria Math" w:hAnsi="Cambria Math"/>
                <w:i/>
                <w:szCs w:val="23"/>
              </w:rPr>
            </m:ctrlPr>
          </m:sSubPr>
          <m:e>
            <m:r>
              <w:rPr>
                <w:rFonts w:ascii="Cambria Math" w:hAnsi="Cambria Math"/>
                <w:szCs w:val="23"/>
              </w:rPr>
              <m:t>U</m:t>
            </m:r>
          </m:e>
          <m:sub>
            <m:r>
              <w:rPr>
                <w:rFonts w:ascii="Cambria Math" w:hAnsi="Cambria Math"/>
                <w:szCs w:val="23"/>
              </w:rPr>
              <m:t>2</m:t>
            </m:r>
          </m:sub>
        </m:sSub>
        <m:r>
          <w:rPr>
            <w:rFonts w:ascii="Cambria Math" w:hAnsi="Cambria Math"/>
            <w:szCs w:val="23"/>
          </w:rPr>
          <m:t>=0</m:t>
        </m:r>
      </m:oMath>
      <w:r w:rsidR="00ED4BE4" w:rsidRPr="001C4698">
        <w:rPr>
          <w:szCs w:val="23"/>
        </w:rPr>
        <w:t xml:space="preserve"> </w:t>
      </w:r>
      <w:r w:rsidR="00705786" w:rsidRPr="001C4698">
        <w:rPr>
          <w:szCs w:val="23"/>
        </w:rPr>
        <w:t>et</w:t>
      </w:r>
      <m:oMath>
        <m:r>
          <w:rPr>
            <w:rFonts w:ascii="Cambria Math" w:hAnsi="Cambria Math"/>
            <w:szCs w:val="23"/>
          </w:rPr>
          <m:t xml:space="preserve"> </m:t>
        </m:r>
        <m:sSub>
          <m:sSubPr>
            <m:ctrlPr>
              <w:rPr>
                <w:rFonts w:ascii="Cambria Math" w:hAnsi="Cambria Math"/>
                <w:i/>
                <w:szCs w:val="23"/>
              </w:rPr>
            </m:ctrlPr>
          </m:sSubPr>
          <m:e>
            <m:r>
              <w:rPr>
                <w:rFonts w:ascii="Cambria Math" w:hAnsi="Cambria Math"/>
                <w:szCs w:val="23"/>
              </w:rPr>
              <m:t>W</m:t>
            </m:r>
          </m:e>
          <m:sub>
            <m:r>
              <w:rPr>
                <w:rFonts w:ascii="Cambria Math" w:hAnsi="Cambria Math"/>
                <w:szCs w:val="23"/>
              </w:rPr>
              <m:t>2</m:t>
            </m:r>
          </m:sub>
        </m:sSub>
        <m:r>
          <w:rPr>
            <w:rFonts w:ascii="Cambria Math" w:hAnsi="Cambria Math"/>
            <w:szCs w:val="23"/>
          </w:rPr>
          <m:t>=0</m:t>
        </m:r>
      </m:oMath>
      <w:r w:rsidR="00ED4BE4" w:rsidRPr="001C4698">
        <w:rPr>
          <w:szCs w:val="23"/>
        </w:rPr>
        <w:t xml:space="preserve">. Les composantes </w:t>
      </w:r>
      <m:oMath>
        <m:sSub>
          <m:sSubPr>
            <m:ctrlPr>
              <w:rPr>
                <w:rFonts w:ascii="Cambria Math" w:hAnsi="Cambria Math"/>
                <w:i/>
                <w:szCs w:val="23"/>
              </w:rPr>
            </m:ctrlPr>
          </m:sSubPr>
          <m:e>
            <m:r>
              <w:rPr>
                <w:rFonts w:ascii="Cambria Math" w:hAnsi="Cambria Math"/>
                <w:szCs w:val="23"/>
              </w:rPr>
              <m:t>U</m:t>
            </m:r>
          </m:e>
          <m:sub>
            <m:r>
              <w:rPr>
                <w:rFonts w:ascii="Cambria Math" w:hAnsi="Cambria Math"/>
                <w:szCs w:val="23"/>
              </w:rPr>
              <m:t>1</m:t>
            </m:r>
          </m:sub>
        </m:sSub>
      </m:oMath>
      <w:r w:rsidR="00ED4BE4" w:rsidRPr="001C4698">
        <w:rPr>
          <w:szCs w:val="23"/>
        </w:rPr>
        <w:t xml:space="preserve">et </w:t>
      </w:r>
      <m:oMath>
        <m:sSub>
          <m:sSubPr>
            <m:ctrlPr>
              <w:rPr>
                <w:rFonts w:ascii="Cambria Math" w:hAnsi="Cambria Math"/>
                <w:i/>
                <w:szCs w:val="23"/>
              </w:rPr>
            </m:ctrlPr>
          </m:sSubPr>
          <m:e>
            <m:r>
              <w:rPr>
                <w:rFonts w:ascii="Cambria Math" w:hAnsi="Cambria Math"/>
                <w:szCs w:val="23"/>
              </w:rPr>
              <m:t>W</m:t>
            </m:r>
          </m:e>
          <m:sub>
            <m:r>
              <w:rPr>
                <w:rFonts w:ascii="Cambria Math" w:hAnsi="Cambria Math"/>
                <w:szCs w:val="23"/>
              </w:rPr>
              <m:t>1</m:t>
            </m:r>
          </m:sub>
        </m:sSub>
      </m:oMath>
      <w:r w:rsidR="00ED4BE4" w:rsidRPr="001C4698">
        <w:rPr>
          <w:szCs w:val="23"/>
        </w:rPr>
        <w:t xml:space="preserve"> suivant </w:t>
      </w:r>
      <m:oMath>
        <m:r>
          <w:rPr>
            <w:rFonts w:ascii="Cambria Math" w:hAnsi="Cambria Math"/>
            <w:szCs w:val="23"/>
          </w:rPr>
          <m:t>x</m:t>
        </m:r>
      </m:oMath>
      <w:r w:rsidR="00ED4BE4" w:rsidRPr="001C4698">
        <w:rPr>
          <w:szCs w:val="23"/>
        </w:rPr>
        <w:t xml:space="preserve"> et </w:t>
      </w:r>
      <m:oMath>
        <m:r>
          <w:rPr>
            <w:rFonts w:ascii="Cambria Math" w:hAnsi="Cambria Math"/>
            <w:szCs w:val="23"/>
          </w:rPr>
          <m:t>z</m:t>
        </m:r>
      </m:oMath>
      <w:r w:rsidR="00ED4BE4" w:rsidRPr="001C4698">
        <w:rPr>
          <w:szCs w:val="23"/>
        </w:rPr>
        <w:t xml:space="preserve"> de la vitesse d’un point de la paroi 1 peuvent être notées simplement </w:t>
      </w:r>
      <m:oMath>
        <m:sSub>
          <m:sSubPr>
            <m:ctrlPr>
              <w:rPr>
                <w:rFonts w:ascii="Cambria Math" w:hAnsi="Cambria Math"/>
                <w:i/>
                <w:szCs w:val="23"/>
              </w:rPr>
            </m:ctrlPr>
          </m:sSubPr>
          <m:e>
            <m:r>
              <w:rPr>
                <w:rFonts w:ascii="Cambria Math" w:hAnsi="Cambria Math"/>
                <w:szCs w:val="23"/>
              </w:rPr>
              <m:t>U</m:t>
            </m:r>
          </m:e>
          <m:sub>
            <m:r>
              <w:rPr>
                <w:rFonts w:ascii="Cambria Math" w:hAnsi="Cambria Math"/>
                <w:szCs w:val="23"/>
              </w:rPr>
              <m:t>1</m:t>
            </m:r>
          </m:sub>
        </m:sSub>
        <m:r>
          <w:rPr>
            <w:rFonts w:ascii="Cambria Math" w:hAnsi="Cambria Math"/>
            <w:szCs w:val="23"/>
          </w:rPr>
          <m:t>=U</m:t>
        </m:r>
      </m:oMath>
      <w:r w:rsidR="00ED4BE4" w:rsidRPr="001C4698">
        <w:rPr>
          <w:szCs w:val="23"/>
        </w:rPr>
        <w:t xml:space="preserve"> et</w:t>
      </w:r>
      <m:oMath>
        <m:r>
          <w:rPr>
            <w:rFonts w:ascii="Cambria Math" w:hAnsi="Cambria Math"/>
            <w:szCs w:val="23"/>
          </w:rPr>
          <m:t xml:space="preserve"> </m:t>
        </m:r>
        <m:sSub>
          <m:sSubPr>
            <m:ctrlPr>
              <w:rPr>
                <w:rFonts w:ascii="Cambria Math" w:hAnsi="Cambria Math"/>
                <w:i/>
                <w:szCs w:val="23"/>
              </w:rPr>
            </m:ctrlPr>
          </m:sSubPr>
          <m:e>
            <m:r>
              <w:rPr>
                <w:rFonts w:ascii="Cambria Math" w:hAnsi="Cambria Math"/>
                <w:szCs w:val="23"/>
              </w:rPr>
              <m:t>W</m:t>
            </m:r>
          </m:e>
          <m:sub>
            <m:r>
              <w:rPr>
                <w:rFonts w:ascii="Cambria Math" w:hAnsi="Cambria Math"/>
                <w:szCs w:val="23"/>
              </w:rPr>
              <m:t>1</m:t>
            </m:r>
          </m:sub>
        </m:sSub>
        <m:r>
          <w:rPr>
            <w:rFonts w:ascii="Cambria Math" w:hAnsi="Cambria Math"/>
            <w:szCs w:val="23"/>
          </w:rPr>
          <m:t>=W</m:t>
        </m:r>
      </m:oMath>
      <w:r w:rsidR="00ED4BE4" w:rsidRPr="001C4698">
        <w:rPr>
          <w:szCs w:val="23"/>
        </w:rPr>
        <w:t xml:space="preserve">. </w:t>
      </w:r>
      <w:commentRangeEnd w:id="287"/>
      <w:r w:rsidR="00ED4BE4" w:rsidRPr="001C4698">
        <w:rPr>
          <w:rStyle w:val="Marquedecommentaire"/>
        </w:rPr>
        <w:commentReference w:id="287"/>
      </w:r>
      <w:commentRangeEnd w:id="288"/>
      <w:r w:rsidR="00ED4BE4" w:rsidRPr="001C4698">
        <w:rPr>
          <w:rStyle w:val="Marquedecommentaire"/>
        </w:rPr>
        <w:commentReference w:id="288"/>
      </w:r>
      <w:r w:rsidR="00ED4BE4" w:rsidRPr="001C4698">
        <w:rPr>
          <w:szCs w:val="23"/>
        </w:rPr>
        <w:t>Compte tenu de ces nouvelles</w:t>
      </w:r>
      <w:r w:rsidR="00ED4BE4" w:rsidRPr="0020509C">
        <w:rPr>
          <w:szCs w:val="23"/>
        </w:rPr>
        <w:t xml:space="preserve"> références, l’écriture de l’équation se simplifie et prend la forme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74E227A2" w14:textId="77777777" w:rsidTr="000B734D">
        <w:trPr>
          <w:trHeight w:val="635"/>
          <w:tblHeader/>
          <w:jc w:val="center"/>
        </w:trPr>
        <w:tc>
          <w:tcPr>
            <w:tcW w:w="7938" w:type="dxa"/>
            <w:vAlign w:val="center"/>
          </w:tcPr>
          <w:p w14:paraId="03BDAF47" w14:textId="77777777" w:rsidR="0093422C" w:rsidRPr="00DD3440" w:rsidRDefault="00730F42" w:rsidP="00FE1F2E">
            <w:pPr>
              <w:spacing w:line="360" w:lineRule="auto"/>
              <w:rPr>
                <w:iCs/>
              </w:rPr>
            </w:pPr>
            <m:oMathPara>
              <m:oMathParaPr>
                <m:jc m:val="center"/>
              </m:oMathParaPr>
              <m:oMath>
                <m:f>
                  <m:fPr>
                    <m:ctrlPr>
                      <w:rPr>
                        <w:rFonts w:ascii="Cambria Math" w:hAnsi="Cambria Math"/>
                        <w:i/>
                      </w:rPr>
                    </m:ctrlPr>
                  </m:fPr>
                  <m:num>
                    <m:r>
                      <w:rPr>
                        <w:rFonts w:ascii="Cambria Math" w:hAnsi="Cambria Math"/>
                      </w:rPr>
                      <m:t>∂</m:t>
                    </m:r>
                  </m:num>
                  <m:den>
                    <m:r>
                      <w:rPr>
                        <w:rFonts w:ascii="Cambria Math" w:hAnsi="Cambria Math"/>
                      </w:rPr>
                      <m:t>∂x</m:t>
                    </m:r>
                  </m:den>
                </m:f>
                <m:d>
                  <m:dPr>
                    <m:begChr m:val="["/>
                    <m:endChr m:val="]"/>
                    <m:ctrlPr>
                      <w:rPr>
                        <w:rFonts w:ascii="Cambria Math" w:hAnsi="Cambria Math"/>
                        <w:i/>
                      </w:rPr>
                    </m:ctrlPr>
                  </m:dPr>
                  <m:e>
                    <m:r>
                      <w:rPr>
                        <w:rFonts w:ascii="Cambria Math" w:hAnsi="Cambria Math"/>
                      </w:rPr>
                      <m:t>G</m:t>
                    </m:r>
                    <m:f>
                      <m:fPr>
                        <m:ctrlPr>
                          <w:rPr>
                            <w:rFonts w:ascii="Cambria Math" w:hAnsi="Cambria Math"/>
                            <w:i/>
                          </w:rPr>
                        </m:ctrlPr>
                      </m:fPr>
                      <m:num>
                        <m:r>
                          <w:rPr>
                            <w:rFonts w:ascii="Cambria Math" w:hAnsi="Cambria Math"/>
                          </w:rPr>
                          <m:t>∂p</m:t>
                        </m:r>
                      </m:num>
                      <m:den>
                        <m:r>
                          <w:rPr>
                            <w:rFonts w:ascii="Cambria Math" w:hAnsi="Cambria Math"/>
                          </w:rPr>
                          <m:t>∂x</m:t>
                        </m:r>
                      </m:den>
                    </m:f>
                  </m:e>
                </m:d>
                <m:r>
                  <w:rPr>
                    <w:rFonts w:ascii="Cambria Math" w:hAnsi="Cambria Math"/>
                  </w:rPr>
                  <m:t xml:space="preserve">+ </m:t>
                </m:r>
                <m:f>
                  <m:fPr>
                    <m:ctrlPr>
                      <w:rPr>
                        <w:rFonts w:ascii="Cambria Math" w:hAnsi="Cambria Math"/>
                        <w:i/>
                      </w:rPr>
                    </m:ctrlPr>
                  </m:fPr>
                  <m:num>
                    <m:r>
                      <w:rPr>
                        <w:rFonts w:ascii="Cambria Math" w:hAnsi="Cambria Math"/>
                      </w:rPr>
                      <m:t>∂</m:t>
                    </m:r>
                  </m:num>
                  <m:den>
                    <m:r>
                      <w:rPr>
                        <w:rFonts w:ascii="Cambria Math" w:hAnsi="Cambria Math"/>
                      </w:rPr>
                      <m:t>∂z</m:t>
                    </m:r>
                  </m:den>
                </m:f>
                <m:d>
                  <m:dPr>
                    <m:begChr m:val="["/>
                    <m:endChr m:val="]"/>
                    <m:ctrlPr>
                      <w:rPr>
                        <w:rFonts w:ascii="Cambria Math" w:hAnsi="Cambria Math"/>
                        <w:i/>
                      </w:rPr>
                    </m:ctrlPr>
                  </m:dPr>
                  <m:e>
                    <m:r>
                      <w:rPr>
                        <w:rFonts w:ascii="Cambria Math" w:hAnsi="Cambria Math"/>
                      </w:rPr>
                      <m:t>G</m:t>
                    </m:r>
                    <m:f>
                      <m:fPr>
                        <m:ctrlPr>
                          <w:rPr>
                            <w:rFonts w:ascii="Cambria Math" w:hAnsi="Cambria Math"/>
                            <w:i/>
                          </w:rPr>
                        </m:ctrlPr>
                      </m:fPr>
                      <m:num>
                        <m:r>
                          <w:rPr>
                            <w:rFonts w:ascii="Cambria Math" w:hAnsi="Cambria Math"/>
                          </w:rPr>
                          <m:t>∂p</m:t>
                        </m:r>
                      </m:num>
                      <m:den>
                        <m:r>
                          <w:rPr>
                            <w:rFonts w:ascii="Cambria Math" w:hAnsi="Cambria Math"/>
                          </w:rPr>
                          <m:t>∂z</m:t>
                        </m:r>
                      </m:den>
                    </m:f>
                  </m:e>
                </m:d>
                <m:r>
                  <w:rPr>
                    <w:rFonts w:ascii="Cambria Math" w:hAnsi="Cambria Math"/>
                  </w:rPr>
                  <m:t>= U</m:t>
                </m:r>
                <m:f>
                  <m:fPr>
                    <m:ctrlPr>
                      <w:rPr>
                        <w:rFonts w:ascii="Cambria Math" w:hAnsi="Cambria Math"/>
                        <w:i/>
                      </w:rPr>
                    </m:ctrlPr>
                  </m:fPr>
                  <m:num>
                    <m:r>
                      <w:rPr>
                        <w:rFonts w:ascii="Cambria Math" w:hAnsi="Cambria Math"/>
                      </w:rPr>
                      <m:t>∂</m:t>
                    </m:r>
                  </m:num>
                  <m:den>
                    <m:r>
                      <w:rPr>
                        <w:rFonts w:ascii="Cambria Math" w:hAnsi="Cambria Math"/>
                      </w:rPr>
                      <m:t>∂x</m:t>
                    </m:r>
                  </m:den>
                </m:f>
                <m:d>
                  <m:dPr>
                    <m:begChr m:val="["/>
                    <m:endChr m:val="]"/>
                    <m:ctrlPr>
                      <w:rPr>
                        <w:rFonts w:ascii="Cambria Math" w:hAnsi="Cambria Math"/>
                        <w:i/>
                      </w:rPr>
                    </m:ctrlPr>
                  </m:dPr>
                  <m:e>
                    <m:r>
                      <w:rPr>
                        <w:rFonts w:ascii="Cambria Math" w:hAnsi="Cambria Math"/>
                      </w:rPr>
                      <m:t>R-F</m:t>
                    </m:r>
                  </m:e>
                </m:d>
                <m:r>
                  <w:rPr>
                    <w:rFonts w:ascii="Cambria Math" w:hAnsi="Cambria Math"/>
                  </w:rPr>
                  <m:t>+W</m:t>
                </m:r>
                <m:f>
                  <m:fPr>
                    <m:ctrlPr>
                      <w:rPr>
                        <w:rFonts w:ascii="Cambria Math" w:hAnsi="Cambria Math"/>
                        <w:i/>
                      </w:rPr>
                    </m:ctrlPr>
                  </m:fPr>
                  <m:num>
                    <m:r>
                      <w:rPr>
                        <w:rFonts w:ascii="Cambria Math" w:hAnsi="Cambria Math"/>
                      </w:rPr>
                      <m:t>∂</m:t>
                    </m:r>
                  </m:num>
                  <m:den>
                    <m:r>
                      <w:rPr>
                        <w:rFonts w:ascii="Cambria Math" w:hAnsi="Cambria Math"/>
                      </w:rPr>
                      <m:t>∂z</m:t>
                    </m:r>
                  </m:den>
                </m:f>
                <m:d>
                  <m:dPr>
                    <m:begChr m:val="["/>
                    <m:endChr m:val="]"/>
                    <m:ctrlPr>
                      <w:rPr>
                        <w:rFonts w:ascii="Cambria Math" w:hAnsi="Cambria Math"/>
                        <w:i/>
                      </w:rPr>
                    </m:ctrlPr>
                  </m:dPr>
                  <m:e>
                    <m:r>
                      <w:rPr>
                        <w:rFonts w:ascii="Cambria Math" w:hAnsi="Cambria Math"/>
                      </w:rPr>
                      <m:t>R-F</m:t>
                    </m:r>
                  </m:e>
                </m:d>
                <m:r>
                  <w:rPr>
                    <w:rFonts w:ascii="Cambria Math" w:hAnsi="Cambria Math"/>
                  </w:rPr>
                  <m:t>+</m:t>
                </m:r>
                <m:f>
                  <m:fPr>
                    <m:ctrlPr>
                      <w:rPr>
                        <w:rFonts w:ascii="Cambria Math" w:hAnsi="Cambria Math"/>
                        <w:i/>
                        <w:iCs/>
                      </w:rPr>
                    </m:ctrlPr>
                  </m:fPr>
                  <m:num>
                    <m:r>
                      <w:rPr>
                        <w:rFonts w:ascii="Cambria Math" w:hAnsi="Cambria Math"/>
                      </w:rPr>
                      <m:t>∂R</m:t>
                    </m:r>
                  </m:num>
                  <m:den>
                    <m:r>
                      <w:rPr>
                        <w:rFonts w:ascii="Cambria Math" w:hAnsi="Cambria Math"/>
                      </w:rPr>
                      <m:t>∂t</m:t>
                    </m:r>
                  </m:den>
                </m:f>
                <m:r>
                  <w:rPr>
                    <w:rFonts w:ascii="Cambria Math" w:hAnsi="Cambria Math"/>
                  </w:rPr>
                  <m:t xml:space="preserve"> </m:t>
                </m:r>
              </m:oMath>
            </m:oMathPara>
          </w:p>
        </w:tc>
        <w:tc>
          <w:tcPr>
            <w:tcW w:w="1134" w:type="dxa"/>
            <w:vAlign w:val="center"/>
          </w:tcPr>
          <w:p w14:paraId="1EF9EC12"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57E6DB13" w14:textId="12EE9535" w:rsidR="00020FD8" w:rsidRPr="008317A9" w:rsidRDefault="00020FD8" w:rsidP="001C4698">
      <w:pPr>
        <w:spacing w:before="240" w:after="240" w:line="360" w:lineRule="auto"/>
        <w:ind w:firstLine="709"/>
        <w:rPr>
          <w:szCs w:val="22"/>
        </w:rPr>
      </w:pPr>
      <w:r>
        <w:rPr>
          <w:szCs w:val="22"/>
        </w:rPr>
        <w:t>Pour un</w:t>
      </w:r>
      <w:r w:rsidR="0093422C" w:rsidRPr="008317A9">
        <w:rPr>
          <w:szCs w:val="22"/>
        </w:rPr>
        <w:t xml:space="preserve"> palier hydrodynamique </w:t>
      </w:r>
      <w:r w:rsidR="0093422C">
        <w:rPr>
          <w:szCs w:val="22"/>
        </w:rPr>
        <w:t>où</w:t>
      </w:r>
      <w:r w:rsidR="0093422C" w:rsidRPr="008317A9">
        <w:rPr>
          <w:szCs w:val="22"/>
        </w:rPr>
        <w:t xml:space="preserve"> </w:t>
      </w:r>
      <w:r w:rsidR="0093422C">
        <w:rPr>
          <w:szCs w:val="22"/>
        </w:rPr>
        <w:t>la vitesse</w:t>
      </w:r>
      <w:r w:rsidR="0093422C" w:rsidRPr="008317A9">
        <w:rPr>
          <w:szCs w:val="22"/>
        </w:rPr>
        <w:t xml:space="preserve"> axial du rotor</w:t>
      </w:r>
      <w:r w:rsidR="0093422C">
        <w:rPr>
          <w:szCs w:val="22"/>
        </w:rPr>
        <w:t xml:space="preserve"> est</w:t>
      </w:r>
      <w:r w:rsidR="0093422C" w:rsidRPr="008317A9">
        <w:rPr>
          <w:szCs w:val="22"/>
        </w:rPr>
        <w:t xml:space="preserve"> </w:t>
      </w:r>
      <m:oMath>
        <m:r>
          <w:rPr>
            <w:rFonts w:ascii="Cambria Math" w:hAnsi="Cambria Math"/>
            <w:szCs w:val="22"/>
          </w:rPr>
          <m:t>W=0</m:t>
        </m:r>
      </m:oMath>
      <w:r w:rsidR="0093422C" w:rsidRPr="008317A9">
        <w:rPr>
          <w:szCs w:val="22"/>
        </w:rPr>
        <w:t xml:space="preserve"> et </w:t>
      </w:r>
      <w:r>
        <w:rPr>
          <w:szCs w:val="22"/>
        </w:rPr>
        <w:t>considérant que</w:t>
      </w:r>
      <w:r w:rsidR="0093422C" w:rsidRPr="008317A9">
        <w:rPr>
          <w:szCs w:val="22"/>
        </w:rPr>
        <w:t xml:space="preserve"> la densité </w:t>
      </w:r>
      <m:oMath>
        <m:r>
          <w:rPr>
            <w:rFonts w:ascii="Cambria Math" w:hAnsi="Cambria Math"/>
            <w:szCs w:val="22"/>
          </w:rPr>
          <m:t>ρ</m:t>
        </m:r>
      </m:oMath>
      <w:r w:rsidR="0093422C" w:rsidRPr="008317A9">
        <w:rPr>
          <w:szCs w:val="22"/>
        </w:rPr>
        <w:t xml:space="preserve"> est constante</w:t>
      </w:r>
      <w:r w:rsidR="002D6824">
        <w:rPr>
          <w:szCs w:val="22"/>
        </w:rPr>
        <w:t xml:space="preserve"> </w:t>
      </w:r>
      <w:r w:rsidR="002D6824" w:rsidRPr="00020FD8">
        <w:rPr>
          <w:szCs w:val="22"/>
        </w:rPr>
        <w:t>suivant l’épaisseur du film</w:t>
      </w:r>
      <w:r w:rsidR="0093422C" w:rsidRPr="008317A9">
        <w:rPr>
          <w:szCs w:val="22"/>
        </w:rPr>
        <w:t xml:space="preserve"> on obtient finalement l’équation de Reynolds utilisée dans cette thèse:</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134089EB" w14:textId="77777777" w:rsidTr="00683F3B">
        <w:trPr>
          <w:trHeight w:val="635"/>
          <w:tblHeader/>
          <w:jc w:val="center"/>
        </w:trPr>
        <w:tc>
          <w:tcPr>
            <w:tcW w:w="7938" w:type="dxa"/>
            <w:vAlign w:val="center"/>
          </w:tcPr>
          <w:p w14:paraId="7FAA4CF7" w14:textId="164BEC71" w:rsidR="0093422C" w:rsidRPr="00DD3440" w:rsidRDefault="00730F42" w:rsidP="00DA7C83">
            <w:pPr>
              <w:spacing w:line="360" w:lineRule="auto"/>
              <w:rPr>
                <w:iCs/>
              </w:rPr>
            </w:pPr>
            <m:oMathPara>
              <m:oMathParaPr>
                <m:jc m:val="center"/>
              </m:oMathParaPr>
              <m:oMath>
                <m:f>
                  <m:fPr>
                    <m:ctrlPr>
                      <w:rPr>
                        <w:rFonts w:ascii="Cambria Math" w:hAnsi="Cambria Math"/>
                        <w:i/>
                      </w:rPr>
                    </m:ctrlPr>
                  </m:fPr>
                  <m:num>
                    <m:r>
                      <w:rPr>
                        <w:rFonts w:ascii="Cambria Math" w:hAnsi="Cambria Math"/>
                      </w:rPr>
                      <m:t>∂</m:t>
                    </m:r>
                  </m:num>
                  <m:den>
                    <m:r>
                      <w:rPr>
                        <w:rFonts w:ascii="Cambria Math" w:hAnsi="Cambria Math"/>
                      </w:rPr>
                      <m:t>∂x</m:t>
                    </m:r>
                  </m:den>
                </m:f>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f>
                      <m:fPr>
                        <m:ctrlPr>
                          <w:rPr>
                            <w:rFonts w:ascii="Cambria Math" w:hAnsi="Cambria Math"/>
                            <w:i/>
                          </w:rPr>
                        </m:ctrlPr>
                      </m:fPr>
                      <m:num>
                        <m:r>
                          <w:rPr>
                            <w:rFonts w:ascii="Cambria Math" w:hAnsi="Cambria Math"/>
                          </w:rPr>
                          <m:t>∂p</m:t>
                        </m:r>
                      </m:num>
                      <m:den>
                        <m:r>
                          <w:rPr>
                            <w:rFonts w:ascii="Cambria Math" w:hAnsi="Cambria Math"/>
                          </w:rPr>
                          <m:t>∂x</m:t>
                        </m:r>
                      </m:den>
                    </m:f>
                  </m:e>
                </m:d>
                <m:r>
                  <w:rPr>
                    <w:rFonts w:ascii="Cambria Math" w:hAnsi="Cambria Math"/>
                  </w:rPr>
                  <m:t xml:space="preserve">+ </m:t>
                </m:r>
                <m:f>
                  <m:fPr>
                    <m:ctrlPr>
                      <w:rPr>
                        <w:rFonts w:ascii="Cambria Math" w:hAnsi="Cambria Math"/>
                        <w:i/>
                      </w:rPr>
                    </m:ctrlPr>
                  </m:fPr>
                  <m:num>
                    <m:r>
                      <w:rPr>
                        <w:rFonts w:ascii="Cambria Math" w:hAnsi="Cambria Math"/>
                      </w:rPr>
                      <m:t>∂</m:t>
                    </m:r>
                  </m:num>
                  <m:den>
                    <m:r>
                      <w:rPr>
                        <w:rFonts w:ascii="Cambria Math" w:hAnsi="Cambria Math"/>
                      </w:rPr>
                      <m:t>∂z</m:t>
                    </m:r>
                  </m:den>
                </m:f>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f>
                      <m:fPr>
                        <m:ctrlPr>
                          <w:rPr>
                            <w:rFonts w:ascii="Cambria Math" w:hAnsi="Cambria Math"/>
                            <w:i/>
                          </w:rPr>
                        </m:ctrlPr>
                      </m:fPr>
                      <m:num>
                        <m:r>
                          <w:rPr>
                            <w:rFonts w:ascii="Cambria Math" w:hAnsi="Cambria Math"/>
                          </w:rPr>
                          <m:t>∂p</m:t>
                        </m:r>
                      </m:num>
                      <m:den>
                        <m:r>
                          <w:rPr>
                            <w:rFonts w:ascii="Cambria Math" w:hAnsi="Cambria Math"/>
                          </w:rPr>
                          <m:t>∂z</m:t>
                        </m:r>
                      </m:den>
                    </m:f>
                  </m:e>
                </m:d>
                <m:r>
                  <w:rPr>
                    <w:rFonts w:ascii="Cambria Math" w:hAnsi="Cambria Math"/>
                  </w:rPr>
                  <m:t>= U</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2</m:t>
                        </m:r>
                      </m:sub>
                    </m:sSub>
                  </m:num>
                  <m:den>
                    <m:r>
                      <w:rPr>
                        <w:rFonts w:ascii="Cambria Math" w:hAnsi="Cambria Math"/>
                      </w:rPr>
                      <m:t>∂x</m:t>
                    </m:r>
                  </m:den>
                </m:f>
                <m:r>
                  <w:rPr>
                    <w:rFonts w:ascii="Cambria Math" w:hAnsi="Cambria Math"/>
                  </w:rPr>
                  <m:t>+</m:t>
                </m:r>
                <m:f>
                  <m:fPr>
                    <m:ctrlPr>
                      <w:rPr>
                        <w:rFonts w:ascii="Cambria Math" w:hAnsi="Cambria Math"/>
                        <w:i/>
                        <w:iCs/>
                      </w:rPr>
                    </m:ctrlPr>
                  </m:fPr>
                  <m:num>
                    <m:r>
                      <w:rPr>
                        <w:rFonts w:ascii="Cambria Math" w:hAnsi="Cambria Math"/>
                      </w:rPr>
                      <m:t>∂R</m:t>
                    </m:r>
                  </m:num>
                  <m:den>
                    <m:r>
                      <w:rPr>
                        <w:rFonts w:ascii="Cambria Math" w:hAnsi="Cambria Math"/>
                      </w:rPr>
                      <m:t>∂t</m:t>
                    </m:r>
                  </m:den>
                </m:f>
                <m:r>
                  <w:rPr>
                    <w:rFonts w:ascii="Cambria Math" w:hAnsi="Cambria Math"/>
                  </w:rPr>
                  <m:t xml:space="preserve"> </m:t>
                </m:r>
              </m:oMath>
            </m:oMathPara>
          </w:p>
        </w:tc>
        <w:tc>
          <w:tcPr>
            <w:tcW w:w="1134" w:type="dxa"/>
            <w:vAlign w:val="center"/>
          </w:tcPr>
          <w:p w14:paraId="43579D76"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289" w:name="_Ref528678284"/>
            <w:r w:rsidRPr="005600FC">
              <w:rPr>
                <w:rFonts w:ascii="Times New Roman" w:eastAsia="Times New Roman" w:hAnsi="Times New Roman"/>
                <w:b/>
                <w:iCs w:val="0"/>
                <w:color w:val="auto"/>
                <w:sz w:val="22"/>
                <w:szCs w:val="22"/>
                <w:lang w:eastAsia="fr-FR"/>
              </w:rPr>
              <w:t xml:space="preserve"> </w:t>
            </w:r>
            <w:bookmarkEnd w:id="289"/>
          </w:p>
        </w:tc>
      </w:tr>
    </w:tbl>
    <w:p w14:paraId="2DF7ABE1" w14:textId="483D4556" w:rsidR="0093422C" w:rsidRPr="008317A9" w:rsidRDefault="00E53AB1" w:rsidP="00B645C8">
      <w:pPr>
        <w:contextualSpacing/>
        <w:rPr>
          <w:szCs w:val="23"/>
        </w:rPr>
      </w:pPr>
      <w:proofErr w:type="gramStart"/>
      <w:r>
        <w:rPr>
          <w:szCs w:val="23"/>
        </w:rPr>
        <w:t>a</w:t>
      </w:r>
      <w:r w:rsidR="0093422C" w:rsidRPr="008317A9">
        <w:rPr>
          <w:szCs w:val="23"/>
        </w:rPr>
        <w:t>vec</w:t>
      </w:r>
      <w:proofErr w:type="gramEnd"/>
      <w:r w:rsidR="0093422C" w:rsidRPr="008317A9">
        <w:rPr>
          <w:szCs w:val="23"/>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2A739818" w14:textId="77777777" w:rsidTr="00683F3B">
        <w:trPr>
          <w:trHeight w:val="635"/>
          <w:tblHeader/>
          <w:jc w:val="center"/>
        </w:trPr>
        <w:tc>
          <w:tcPr>
            <w:tcW w:w="7938" w:type="dxa"/>
            <w:vAlign w:val="center"/>
          </w:tcPr>
          <w:p w14:paraId="1189905C" w14:textId="6213D8E0" w:rsidR="0093422C" w:rsidRPr="00842FCA" w:rsidRDefault="00730F42" w:rsidP="00ED12F4">
            <w:pPr>
              <w:spacing w:line="360" w:lineRule="auto"/>
              <w:rPr>
                <w:iCs/>
              </w:rPr>
            </w:pPr>
            <m:oMathPara>
              <m:oMath>
                <m:m>
                  <m:mPr>
                    <m:mcs>
                      <m:mc>
                        <m:mcPr>
                          <m:count m:val="1"/>
                          <m:mcJc m:val="center"/>
                        </m:mcPr>
                      </m:mc>
                    </m:mcs>
                    <m:ctrlPr>
                      <w:rPr>
                        <w:rFonts w:ascii="Cambria Math" w:hAnsi="Cambria Math"/>
                        <w:i/>
                        <w:iCs/>
                      </w:rPr>
                    </m:ctrlPr>
                  </m:mPr>
                  <m:mr>
                    <m:e>
                      <m:r>
                        <w:rPr>
                          <w:rFonts w:ascii="Cambria Math" w:hAnsi="Cambria Math"/>
                        </w:rPr>
                        <m:t>R=ρh</m:t>
                      </m:r>
                      <m:ctrlPr>
                        <w:rPr>
                          <w:rFonts w:ascii="Cambria Math" w:eastAsia="Cambria Math" w:hAnsi="Cambria Math" w:cs="Cambria Math"/>
                          <w:i/>
                          <w:iCs/>
                        </w:rPr>
                      </m:ctrlPr>
                    </m:e>
                  </m:mr>
                  <m:mr>
                    <m:e>
                      <m:sSub>
                        <m:sSubPr>
                          <m:ctrlPr>
                            <w:rPr>
                              <w:rFonts w:ascii="Cambria Math" w:hAnsi="Cambria Math"/>
                              <w:i/>
                              <w:iCs/>
                            </w:rPr>
                          </m:ctrlPr>
                        </m:sSubPr>
                        <m:e>
                          <m:r>
                            <w:rPr>
                              <w:rFonts w:ascii="Cambria Math" w:hAnsi="Cambria Math"/>
                            </w:rPr>
                            <m:t>G</m:t>
                          </m:r>
                        </m:e>
                        <m:sub>
                          <m:r>
                            <w:rPr>
                              <w:rFonts w:ascii="Cambria Math" w:hAnsi="Cambria Math"/>
                            </w:rPr>
                            <m:t>1</m:t>
                          </m:r>
                        </m:sub>
                      </m:sSub>
                      <m:r>
                        <w:rPr>
                          <w:rFonts w:ascii="Cambria Math" w:hAnsi="Cambria Math"/>
                        </w:rPr>
                        <m:t>= -ρ</m:t>
                      </m:r>
                      <m:d>
                        <m:dPr>
                          <m:ctrlPr>
                            <w:rPr>
                              <w:rFonts w:ascii="Cambria Math" w:hAnsi="Cambria Math"/>
                              <w:i/>
                            </w:rPr>
                          </m:ctrlPr>
                        </m:dPr>
                        <m:e>
                          <m:r>
                            <w:rPr>
                              <w:rFonts w:ascii="Cambria Math" w:hAnsi="Cambria Math"/>
                            </w:rPr>
                            <m:t xml:space="preserve"> </m:t>
                          </m:r>
                          <m:nary>
                            <m:naryPr>
                              <m:limLoc m:val="subSup"/>
                              <m:ctrlPr>
                                <w:rPr>
                                  <w:rFonts w:ascii="Cambria Math" w:hAnsi="Cambria Math"/>
                                  <w:i/>
                                </w:rPr>
                              </m:ctrlPr>
                            </m:naryPr>
                            <m:sub>
                              <m:r>
                                <w:rPr>
                                  <w:rFonts w:ascii="Cambria Math" w:hAnsi="Cambria Math"/>
                                </w:rPr>
                                <m:t>0</m:t>
                              </m:r>
                            </m:sub>
                            <m:sup>
                              <m:r>
                                <w:rPr>
                                  <w:rFonts w:ascii="Cambria Math" w:hAnsi="Cambria Math"/>
                                </w:rPr>
                                <m:t>h</m:t>
                              </m:r>
                            </m:sup>
                            <m:e>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dy</m:t>
                              </m:r>
                            </m:e>
                          </m:nary>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1</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nary>
                            <m:naryPr>
                              <m:limLoc m:val="subSup"/>
                              <m:ctrlPr>
                                <w:rPr>
                                  <w:rFonts w:ascii="Cambria Math" w:hAnsi="Cambria Math"/>
                                  <w:i/>
                                </w:rPr>
                              </m:ctrlPr>
                            </m:naryPr>
                            <m:sub>
                              <m:r>
                                <w:rPr>
                                  <w:rFonts w:ascii="Cambria Math" w:hAnsi="Cambria Math"/>
                                </w:rPr>
                                <m:t>0</m:t>
                              </m:r>
                            </m:sub>
                            <m:sup>
                              <m:r>
                                <w:rPr>
                                  <w:rFonts w:ascii="Cambria Math" w:hAnsi="Cambria Math"/>
                                </w:rPr>
                                <m:t>h</m:t>
                              </m:r>
                            </m:sup>
                            <m:e>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dy</m:t>
                              </m:r>
                            </m:e>
                          </m:nary>
                        </m:e>
                      </m:d>
                    </m:e>
                  </m:mr>
                  <m:mr>
                    <m:e>
                      <m:sSub>
                        <m:sSubPr>
                          <m:ctrlPr>
                            <w:rPr>
                              <w:rFonts w:ascii="Cambria Math" w:hAnsi="Cambria Math"/>
                              <w:i/>
                              <w:iCs/>
                            </w:rPr>
                          </m:ctrlPr>
                        </m:sSubPr>
                        <m:e>
                          <m:r>
                            <w:rPr>
                              <w:rFonts w:ascii="Cambria Math" w:hAnsi="Cambria Math"/>
                            </w:rPr>
                            <m:t>G</m:t>
                          </m:r>
                        </m:e>
                        <m:sub>
                          <m:r>
                            <w:rPr>
                              <w:rFonts w:ascii="Cambria Math" w:hAnsi="Cambria Math"/>
                            </w:rPr>
                            <m:t>2</m:t>
                          </m:r>
                        </m:sub>
                      </m:sSub>
                      <m:r>
                        <w:rPr>
                          <w:rFonts w:ascii="Cambria Math" w:hAnsi="Cambria Math"/>
                        </w:rPr>
                        <m:t>=R-F =ρ</m:t>
                      </m:r>
                      <m:d>
                        <m:dPr>
                          <m:ctrlPr>
                            <w:rPr>
                              <w:rFonts w:ascii="Cambria Math" w:hAnsi="Cambria Math"/>
                              <w:i/>
                            </w:rPr>
                          </m:ctrlPr>
                        </m:dPr>
                        <m:e>
                          <m:r>
                            <w:rPr>
                              <w:rFonts w:ascii="Cambria Math" w:hAnsi="Cambria Math"/>
                            </w:rPr>
                            <m:t>h-</m:t>
                          </m:r>
                          <m:f>
                            <m:fPr>
                              <m:ctrlPr>
                                <w:rPr>
                                  <w:rFonts w:ascii="Cambria Math" w:hAnsi="Cambria Math"/>
                                  <w:i/>
                                </w:rPr>
                              </m:ctrlPr>
                            </m:fPr>
                            <m:num>
                              <m:nary>
                                <m:naryPr>
                                  <m:limLoc m:val="subSup"/>
                                  <m:ctrlPr>
                                    <w:rPr>
                                      <w:rFonts w:ascii="Cambria Math" w:hAnsi="Cambria Math"/>
                                      <w:i/>
                                    </w:rPr>
                                  </m:ctrlPr>
                                </m:naryPr>
                                <m:sub>
                                  <m:r>
                                    <w:rPr>
                                      <w:rFonts w:ascii="Cambria Math" w:hAnsi="Cambria Math"/>
                                    </w:rPr>
                                    <m:t>0</m:t>
                                  </m:r>
                                </m:sub>
                                <m:sup>
                                  <m:r>
                                    <w:rPr>
                                      <w:rFonts w:ascii="Cambria Math" w:hAnsi="Cambria Math"/>
                                    </w:rPr>
                                    <m:t>h</m:t>
                                  </m:r>
                                </m:sup>
                                <m:e>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dy</m:t>
                                  </m:r>
                                </m:e>
                              </m:nary>
                            </m:num>
                            <m:den>
                              <m:sSub>
                                <m:sSubPr>
                                  <m:ctrlPr>
                                    <w:rPr>
                                      <w:rFonts w:ascii="Cambria Math" w:hAnsi="Cambria Math"/>
                                      <w:i/>
                                    </w:rPr>
                                  </m:ctrlPr>
                                </m:sSubPr>
                                <m:e>
                                  <m:r>
                                    <w:rPr>
                                      <w:rFonts w:ascii="Cambria Math" w:hAnsi="Cambria Math"/>
                                    </w:rPr>
                                    <m:t>J</m:t>
                                  </m:r>
                                </m:e>
                                <m:sub>
                                  <m:r>
                                    <w:rPr>
                                      <w:rFonts w:ascii="Cambria Math" w:hAnsi="Cambria Math"/>
                                    </w:rPr>
                                    <m:t>0</m:t>
                                  </m:r>
                                </m:sub>
                              </m:sSub>
                            </m:den>
                          </m:f>
                        </m:e>
                      </m:d>
                    </m:e>
                  </m:mr>
                </m:m>
              </m:oMath>
            </m:oMathPara>
          </w:p>
        </w:tc>
        <w:tc>
          <w:tcPr>
            <w:tcW w:w="1134" w:type="dxa"/>
            <w:vAlign w:val="center"/>
          </w:tcPr>
          <w:p w14:paraId="6573E70C" w14:textId="77777777" w:rsidR="0093422C" w:rsidRPr="005600FC" w:rsidRDefault="0093422C" w:rsidP="00706BB2">
            <w:pPr>
              <w:pStyle w:val="Lgende"/>
              <w:numPr>
                <w:ilvl w:val="1"/>
                <w:numId w:val="6"/>
              </w:numPr>
              <w:spacing w:before="120" w:after="120" w:line="360" w:lineRule="auto"/>
              <w:ind w:left="34"/>
              <w:jc w:val="both"/>
              <w:rPr>
                <w:rFonts w:ascii="Times New Roman" w:eastAsia="Times New Roman" w:hAnsi="Times New Roman"/>
                <w:b/>
                <w:iCs w:val="0"/>
                <w:color w:val="auto"/>
                <w:sz w:val="22"/>
                <w:szCs w:val="22"/>
                <w:lang w:eastAsia="fr-FR"/>
              </w:rPr>
            </w:pPr>
            <w:bookmarkStart w:id="290" w:name="_Ref534719748"/>
            <w:r w:rsidRPr="005600FC">
              <w:rPr>
                <w:rFonts w:ascii="Times New Roman" w:eastAsia="Times New Roman" w:hAnsi="Times New Roman"/>
                <w:b/>
                <w:iCs w:val="0"/>
                <w:color w:val="auto"/>
                <w:sz w:val="22"/>
                <w:szCs w:val="22"/>
                <w:lang w:eastAsia="fr-FR"/>
              </w:rPr>
              <w:t xml:space="preserve"> </w:t>
            </w:r>
            <w:bookmarkEnd w:id="290"/>
          </w:p>
        </w:tc>
      </w:tr>
    </w:tbl>
    <w:p w14:paraId="6992E778" w14:textId="77777777" w:rsidR="0030124D" w:rsidRDefault="0030124D" w:rsidP="005360D9"/>
    <w:p w14:paraId="2F9E974D" w14:textId="51C842D0" w:rsidR="0093422C" w:rsidRDefault="0093422C" w:rsidP="00B74996">
      <w:pPr>
        <w:pStyle w:val="Titre3"/>
        <w:ind w:left="709"/>
      </w:pPr>
      <w:bookmarkStart w:id="291" w:name="_Toc535252143"/>
      <w:r>
        <w:t>Modèles de rupture et reformation du film (cavitation)</w:t>
      </w:r>
      <w:bookmarkEnd w:id="291"/>
    </w:p>
    <w:p w14:paraId="721F42DB" w14:textId="77777777" w:rsidR="0093422C" w:rsidRDefault="0093422C" w:rsidP="0093422C">
      <w:pPr>
        <w:rPr>
          <w:sz w:val="23"/>
          <w:szCs w:val="23"/>
        </w:rPr>
      </w:pPr>
    </w:p>
    <w:p w14:paraId="0C64BAFA" w14:textId="2E2EA1AB" w:rsidR="00020FD8" w:rsidRPr="00020FD8" w:rsidRDefault="00DA1175" w:rsidP="00020FD8">
      <w:pPr>
        <w:spacing w:line="360" w:lineRule="auto"/>
        <w:ind w:firstLine="708"/>
        <w:rPr>
          <w:szCs w:val="23"/>
        </w:rPr>
      </w:pPr>
      <w:r w:rsidRPr="008317A9">
        <w:rPr>
          <w:szCs w:val="23"/>
        </w:rPr>
        <w:lastRenderedPageBreak/>
        <w:t xml:space="preserve">Lors du fonctionnement </w:t>
      </w:r>
      <w:r w:rsidR="00020FD8">
        <w:rPr>
          <w:szCs w:val="23"/>
        </w:rPr>
        <w:t xml:space="preserve">sous charge </w:t>
      </w:r>
      <w:r w:rsidRPr="008317A9">
        <w:rPr>
          <w:szCs w:val="23"/>
        </w:rPr>
        <w:t>d</w:t>
      </w:r>
      <w:r>
        <w:rPr>
          <w:szCs w:val="23"/>
        </w:rPr>
        <w:t>’un</w:t>
      </w:r>
      <w:r w:rsidRPr="008317A9">
        <w:rPr>
          <w:szCs w:val="23"/>
        </w:rPr>
        <w:t xml:space="preserve"> palier</w:t>
      </w:r>
      <w:r>
        <w:rPr>
          <w:szCs w:val="23"/>
        </w:rPr>
        <w:t xml:space="preserve"> hydrodynamique</w:t>
      </w:r>
      <w:r w:rsidRPr="008317A9">
        <w:rPr>
          <w:szCs w:val="23"/>
        </w:rPr>
        <w:t xml:space="preserve">, l’épaisseur de film </w:t>
      </w:r>
      <w:r>
        <w:rPr>
          <w:szCs w:val="23"/>
        </w:rPr>
        <w:t xml:space="preserve">mince </w:t>
      </w:r>
      <w:r w:rsidRPr="008317A9">
        <w:rPr>
          <w:szCs w:val="23"/>
        </w:rPr>
        <w:t>est composée</w:t>
      </w:r>
      <w:r>
        <w:rPr>
          <w:szCs w:val="23"/>
        </w:rPr>
        <w:t xml:space="preserve"> d’une zone</w:t>
      </w:r>
      <w:r w:rsidRPr="008317A9">
        <w:rPr>
          <w:szCs w:val="23"/>
        </w:rPr>
        <w:t xml:space="preserve"> convergente et</w:t>
      </w:r>
      <w:r>
        <w:rPr>
          <w:szCs w:val="23"/>
        </w:rPr>
        <w:t xml:space="preserve"> </w:t>
      </w:r>
      <w:r w:rsidR="00020FD8">
        <w:rPr>
          <w:szCs w:val="23"/>
        </w:rPr>
        <w:t>d’</w:t>
      </w:r>
      <w:r>
        <w:rPr>
          <w:szCs w:val="23"/>
        </w:rPr>
        <w:t xml:space="preserve">une autre </w:t>
      </w:r>
      <w:r w:rsidRPr="008317A9">
        <w:rPr>
          <w:szCs w:val="23"/>
        </w:rPr>
        <w:t>divergente</w:t>
      </w:r>
      <w:r w:rsidR="00062FB9">
        <w:rPr>
          <w:szCs w:val="23"/>
        </w:rPr>
        <w:t xml:space="preserve"> (</w:t>
      </w:r>
      <w:r w:rsidR="00062FB9" w:rsidRPr="00062FB9">
        <w:rPr>
          <w:b/>
          <w:szCs w:val="23"/>
        </w:rPr>
        <w:fldChar w:fldCharType="begin"/>
      </w:r>
      <w:r w:rsidR="00062FB9" w:rsidRPr="00062FB9">
        <w:rPr>
          <w:b/>
          <w:szCs w:val="23"/>
        </w:rPr>
        <w:instrText xml:space="preserve"> REF _Ref534652550 \h  \* MERGEFORMAT </w:instrText>
      </w:r>
      <w:r w:rsidR="00062FB9" w:rsidRPr="00062FB9">
        <w:rPr>
          <w:b/>
          <w:szCs w:val="23"/>
        </w:rPr>
      </w:r>
      <w:r w:rsidR="00062FB9" w:rsidRPr="00062FB9">
        <w:rPr>
          <w:b/>
          <w:szCs w:val="23"/>
        </w:rPr>
        <w:fldChar w:fldCharType="separate"/>
      </w:r>
      <w:r w:rsidR="00D07291" w:rsidRPr="00D07291">
        <w:rPr>
          <w:b/>
          <w:noProof/>
          <w:szCs w:val="22"/>
        </w:rPr>
        <w:t>Figure 2.3</w:t>
      </w:r>
      <w:r w:rsidR="00D07291" w:rsidRPr="00D07291">
        <w:rPr>
          <w:b/>
          <w:noProof/>
          <w:szCs w:val="22"/>
        </w:rPr>
        <w:noBreakHyphen/>
        <w:t>2</w:t>
      </w:r>
      <w:r w:rsidR="00062FB9" w:rsidRPr="00062FB9">
        <w:rPr>
          <w:b/>
          <w:szCs w:val="23"/>
        </w:rPr>
        <w:fldChar w:fldCharType="end"/>
      </w:r>
      <w:r w:rsidR="00062FB9">
        <w:rPr>
          <w:szCs w:val="23"/>
        </w:rPr>
        <w:t>)</w:t>
      </w:r>
      <w:r w:rsidRPr="008317A9">
        <w:rPr>
          <w:szCs w:val="23"/>
        </w:rPr>
        <w:t>. L</w:t>
      </w:r>
      <w:r>
        <w:rPr>
          <w:szCs w:val="23"/>
        </w:rPr>
        <w:t>a</w:t>
      </w:r>
      <w:r w:rsidRPr="008317A9">
        <w:rPr>
          <w:szCs w:val="23"/>
        </w:rPr>
        <w:t xml:space="preserve"> zone convergente correspond</w:t>
      </w:r>
      <w:r>
        <w:rPr>
          <w:szCs w:val="23"/>
        </w:rPr>
        <w:t xml:space="preserve"> </w:t>
      </w:r>
      <w:r w:rsidR="00020FD8">
        <w:rPr>
          <w:szCs w:val="23"/>
        </w:rPr>
        <w:t>au</w:t>
      </w:r>
      <w:r>
        <w:rPr>
          <w:szCs w:val="23"/>
        </w:rPr>
        <w:t xml:space="preserve"> coin d’huile</w:t>
      </w:r>
      <w:r w:rsidRPr="008317A9">
        <w:rPr>
          <w:szCs w:val="23"/>
        </w:rPr>
        <w:t xml:space="preserve"> où l’épaisseur de film</w:t>
      </w:r>
      <w:r>
        <w:rPr>
          <w:szCs w:val="23"/>
        </w:rPr>
        <w:t xml:space="preserve"> diminue suivant la direction circonférentielle.</w:t>
      </w:r>
      <w:r w:rsidR="00020FD8">
        <w:rPr>
          <w:szCs w:val="23"/>
        </w:rPr>
        <w:t xml:space="preserve"> La rotation de l’arbre génère une surpression dans cette partie du palier. A la sortie du coin de d’huile,</w:t>
      </w:r>
      <w:r w:rsidRPr="008317A9">
        <w:rPr>
          <w:szCs w:val="23"/>
        </w:rPr>
        <w:t xml:space="preserve"> l’épaisseur d</w:t>
      </w:r>
      <w:r>
        <w:rPr>
          <w:szCs w:val="23"/>
        </w:rPr>
        <w:t>u</w:t>
      </w:r>
      <w:r w:rsidRPr="008317A9">
        <w:rPr>
          <w:szCs w:val="23"/>
        </w:rPr>
        <w:t xml:space="preserve"> film augmente </w:t>
      </w:r>
      <w:r>
        <w:rPr>
          <w:szCs w:val="23"/>
        </w:rPr>
        <w:t>entrainant une dépression. Lorsque la pression de l’huile est inférieure à la pression de vapeur saturante, une</w:t>
      </w:r>
      <w:r w:rsidRPr="008317A9">
        <w:rPr>
          <w:szCs w:val="23"/>
        </w:rPr>
        <w:t xml:space="preserve"> rupture d</w:t>
      </w:r>
      <w:r>
        <w:rPr>
          <w:szCs w:val="23"/>
        </w:rPr>
        <w:t>u</w:t>
      </w:r>
      <w:r w:rsidRPr="008317A9">
        <w:rPr>
          <w:szCs w:val="23"/>
        </w:rPr>
        <w:t xml:space="preserve"> film est observée. </w:t>
      </w:r>
      <w:r w:rsidR="00020FD8" w:rsidRPr="00020FD8">
        <w:rPr>
          <w:szCs w:val="23"/>
        </w:rPr>
        <w:t>En lubrification hydrodynamique, le phénomène de rupture et de reformation du film dans paliers est souvent appelé cavitation.</w:t>
      </w:r>
    </w:p>
    <w:p w14:paraId="4E5966A4" w14:textId="77777777" w:rsidR="00020FD8" w:rsidRDefault="00020FD8" w:rsidP="00DA1175">
      <w:pPr>
        <w:spacing w:line="360" w:lineRule="auto"/>
        <w:ind w:firstLine="708"/>
        <w:rPr>
          <w:szCs w:val="23"/>
        </w:rPr>
      </w:pPr>
    </w:p>
    <w:p w14:paraId="17D38708" w14:textId="77777777" w:rsidR="000325F0" w:rsidRDefault="000325F0" w:rsidP="000325F0">
      <w:pPr>
        <w:keepNext/>
        <w:spacing w:line="360" w:lineRule="auto"/>
        <w:ind w:firstLine="708"/>
        <w:jc w:val="center"/>
      </w:pPr>
      <w:r>
        <w:rPr>
          <w:noProof/>
          <w:szCs w:val="23"/>
          <w:lang w:eastAsia="zh-CN"/>
        </w:rPr>
        <w:drawing>
          <wp:inline distT="0" distB="0" distL="0" distR="0" wp14:anchorId="402C0E7A" wp14:editId="1E930A18">
            <wp:extent cx="3027600" cy="2113200"/>
            <wp:effectExtent l="0" t="0" r="0" b="0"/>
            <wp:docPr id="161" name="Imag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027600" cy="2113200"/>
                    </a:xfrm>
                    <a:prstGeom prst="rect">
                      <a:avLst/>
                    </a:prstGeom>
                    <a:noFill/>
                  </pic:spPr>
                </pic:pic>
              </a:graphicData>
            </a:graphic>
          </wp:inline>
        </w:drawing>
      </w:r>
    </w:p>
    <w:p w14:paraId="639579CF" w14:textId="2E68925C" w:rsidR="003336E1" w:rsidRPr="000325F0" w:rsidRDefault="000325F0" w:rsidP="000325F0">
      <w:pPr>
        <w:pStyle w:val="Lgende"/>
        <w:jc w:val="center"/>
        <w:rPr>
          <w:i w:val="0"/>
          <w:noProof/>
          <w:sz w:val="22"/>
          <w:szCs w:val="22"/>
        </w:rPr>
      </w:pPr>
      <w:bookmarkStart w:id="292" w:name="_Ref534652550"/>
      <w:r w:rsidRPr="000325F0">
        <w:rPr>
          <w:i w:val="0"/>
          <w:noProof/>
          <w:sz w:val="22"/>
          <w:szCs w:val="22"/>
        </w:rPr>
        <w:t xml:space="preserve">Figure </w:t>
      </w:r>
      <w:r w:rsidR="007B73B8">
        <w:rPr>
          <w:i w:val="0"/>
          <w:noProof/>
          <w:sz w:val="22"/>
          <w:szCs w:val="22"/>
        </w:rPr>
        <w:fldChar w:fldCharType="begin"/>
      </w:r>
      <w:r w:rsidR="007B73B8">
        <w:rPr>
          <w:i w:val="0"/>
          <w:noProof/>
          <w:sz w:val="22"/>
          <w:szCs w:val="22"/>
        </w:rPr>
        <w:instrText xml:space="preserve"> STYLEREF 2 \s </w:instrText>
      </w:r>
      <w:r w:rsidR="007B73B8">
        <w:rPr>
          <w:i w:val="0"/>
          <w:noProof/>
          <w:sz w:val="22"/>
          <w:szCs w:val="22"/>
        </w:rPr>
        <w:fldChar w:fldCharType="separate"/>
      </w:r>
      <w:r w:rsidR="00D07291">
        <w:rPr>
          <w:i w:val="0"/>
          <w:noProof/>
          <w:sz w:val="22"/>
          <w:szCs w:val="22"/>
        </w:rPr>
        <w:t>2.3</w:t>
      </w:r>
      <w:r w:rsidR="007B73B8">
        <w:rPr>
          <w:i w:val="0"/>
          <w:noProof/>
          <w:sz w:val="22"/>
          <w:szCs w:val="22"/>
        </w:rPr>
        <w:fldChar w:fldCharType="end"/>
      </w:r>
      <w:r w:rsidR="007B73B8">
        <w:rPr>
          <w:i w:val="0"/>
          <w:noProof/>
          <w:sz w:val="22"/>
          <w:szCs w:val="22"/>
        </w:rPr>
        <w:noBreakHyphen/>
      </w:r>
      <w:r w:rsidR="007B73B8">
        <w:rPr>
          <w:i w:val="0"/>
          <w:noProof/>
          <w:sz w:val="22"/>
          <w:szCs w:val="22"/>
        </w:rPr>
        <w:fldChar w:fldCharType="begin"/>
      </w:r>
      <w:r w:rsidR="007B73B8">
        <w:rPr>
          <w:i w:val="0"/>
          <w:noProof/>
          <w:sz w:val="22"/>
          <w:szCs w:val="22"/>
        </w:rPr>
        <w:instrText xml:space="preserve"> SEQ Figure \* ARABIC \s 2 </w:instrText>
      </w:r>
      <w:r w:rsidR="007B73B8">
        <w:rPr>
          <w:i w:val="0"/>
          <w:noProof/>
          <w:sz w:val="22"/>
          <w:szCs w:val="22"/>
        </w:rPr>
        <w:fldChar w:fldCharType="separate"/>
      </w:r>
      <w:r w:rsidR="00D07291">
        <w:rPr>
          <w:i w:val="0"/>
          <w:noProof/>
          <w:sz w:val="22"/>
          <w:szCs w:val="22"/>
        </w:rPr>
        <w:t>2</w:t>
      </w:r>
      <w:r w:rsidR="007B73B8">
        <w:rPr>
          <w:i w:val="0"/>
          <w:noProof/>
          <w:sz w:val="22"/>
          <w:szCs w:val="22"/>
        </w:rPr>
        <w:fldChar w:fldCharType="end"/>
      </w:r>
      <w:bookmarkEnd w:id="292"/>
      <w:r>
        <w:rPr>
          <w:i w:val="0"/>
          <w:noProof/>
          <w:sz w:val="22"/>
          <w:szCs w:val="22"/>
        </w:rPr>
        <w:t xml:space="preserve"> : </w:t>
      </w:r>
      <w:r w:rsidR="00DF010E">
        <w:rPr>
          <w:i w:val="0"/>
          <w:noProof/>
          <w:sz w:val="22"/>
          <w:szCs w:val="22"/>
        </w:rPr>
        <w:t>S</w:t>
      </w:r>
      <w:r>
        <w:rPr>
          <w:i w:val="0"/>
          <w:noProof/>
          <w:sz w:val="22"/>
          <w:szCs w:val="22"/>
        </w:rPr>
        <w:t>chéma de la zone convergente et divergente dans un palier hydrodynamique</w:t>
      </w:r>
    </w:p>
    <w:p w14:paraId="31C6C449" w14:textId="08F33EC1" w:rsidR="0093422C" w:rsidRDefault="00020FD8" w:rsidP="00BE4765">
      <w:pPr>
        <w:spacing w:before="240" w:after="120" w:line="360" w:lineRule="auto"/>
        <w:ind w:firstLine="709"/>
        <w:rPr>
          <w:szCs w:val="23"/>
        </w:rPr>
      </w:pPr>
      <w:r w:rsidRPr="008317A9">
        <w:rPr>
          <w:szCs w:val="23"/>
        </w:rPr>
        <w:t>Deux modèles de cavitation ont été impl</w:t>
      </w:r>
      <w:r>
        <w:rPr>
          <w:szCs w:val="23"/>
        </w:rPr>
        <w:t>émentés et testés pour traiter c</w:t>
      </w:r>
      <w:r w:rsidRPr="008317A9">
        <w:rPr>
          <w:szCs w:val="23"/>
        </w:rPr>
        <w:t xml:space="preserve">e phénomène dans cette thèse. </w:t>
      </w:r>
      <w:r>
        <w:rPr>
          <w:rStyle w:val="Marquedecommentaire"/>
        </w:rPr>
        <w:commentReference w:id="293"/>
      </w:r>
      <w:r w:rsidR="0093422C" w:rsidRPr="008317A9">
        <w:rPr>
          <w:szCs w:val="23"/>
        </w:rPr>
        <w:t xml:space="preserve">La première approche est basée sur le modèle de cavitation de </w:t>
      </w:r>
      <w:proofErr w:type="spellStart"/>
      <w:r w:rsidR="0093422C" w:rsidRPr="008317A9">
        <w:rPr>
          <w:szCs w:val="23"/>
        </w:rPr>
        <w:t>Jakobsson</w:t>
      </w:r>
      <w:proofErr w:type="spellEnd"/>
      <w:r w:rsidR="0093422C" w:rsidRPr="008317A9">
        <w:rPr>
          <w:szCs w:val="23"/>
        </w:rPr>
        <w:t xml:space="preserve">, </w:t>
      </w:r>
      <w:proofErr w:type="spellStart"/>
      <w:r w:rsidR="0093422C" w:rsidRPr="008317A9">
        <w:rPr>
          <w:szCs w:val="23"/>
        </w:rPr>
        <w:t>Floberg</w:t>
      </w:r>
      <w:proofErr w:type="spellEnd"/>
      <w:r w:rsidR="0093422C" w:rsidRPr="008317A9">
        <w:rPr>
          <w:szCs w:val="23"/>
        </w:rPr>
        <w:t xml:space="preserve"> et </w:t>
      </w:r>
      <w:proofErr w:type="spellStart"/>
      <w:r w:rsidR="0093422C" w:rsidRPr="008317A9">
        <w:rPr>
          <w:szCs w:val="23"/>
        </w:rPr>
        <w:t>Olsson</w:t>
      </w:r>
      <w:proofErr w:type="spellEnd"/>
      <w:r w:rsidR="0093422C" w:rsidRPr="008317A9">
        <w:rPr>
          <w:szCs w:val="23"/>
        </w:rPr>
        <w:t xml:space="preserve"> (JFO), mis en œuvre par Elrod et Adams </w:t>
      </w:r>
      <w:r w:rsidR="0093422C" w:rsidRPr="009E69BE">
        <w:rPr>
          <w:b/>
          <w:szCs w:val="23"/>
        </w:rPr>
        <w:fldChar w:fldCharType="begin"/>
      </w:r>
      <w:r w:rsidR="0093422C" w:rsidRPr="009E69BE">
        <w:rPr>
          <w:b/>
          <w:szCs w:val="23"/>
        </w:rPr>
        <w:instrText xml:space="preserve"> REF _Ref526266405 \r \h  \* MERGEFORMAT </w:instrText>
      </w:r>
      <w:r w:rsidR="0093422C" w:rsidRPr="009E69BE">
        <w:rPr>
          <w:b/>
          <w:szCs w:val="23"/>
        </w:rPr>
      </w:r>
      <w:r w:rsidR="0093422C" w:rsidRPr="009E69BE">
        <w:rPr>
          <w:b/>
          <w:szCs w:val="23"/>
        </w:rPr>
        <w:fldChar w:fldCharType="separate"/>
      </w:r>
      <w:r w:rsidR="00D07291">
        <w:rPr>
          <w:b/>
          <w:szCs w:val="23"/>
        </w:rPr>
        <w:t>[39]</w:t>
      </w:r>
      <w:r w:rsidR="0093422C" w:rsidRPr="009E69BE">
        <w:rPr>
          <w:b/>
          <w:szCs w:val="23"/>
        </w:rPr>
        <w:fldChar w:fldCharType="end"/>
      </w:r>
      <w:r w:rsidR="0093422C" w:rsidRPr="008317A9">
        <w:rPr>
          <w:szCs w:val="23"/>
        </w:rPr>
        <w:t>. Il suppose que dans la zone cavitante</w:t>
      </w:r>
      <w:r w:rsidR="00913607">
        <w:rPr>
          <w:szCs w:val="23"/>
        </w:rPr>
        <w:t>,</w:t>
      </w:r>
      <w:r w:rsidR="0093422C" w:rsidRPr="008317A9">
        <w:rPr>
          <w:szCs w:val="23"/>
        </w:rPr>
        <w:t xml:space="preserve"> il existe une superposition de filets d’huile et de filets d’air. Ils proposent de considérer que, dans cette zone, le mélange de lubrifiant et de gaz est homogène, tout en gardant la zone de rupture inchangée. Ils définissent l</w:t>
      </w:r>
      <w:r w:rsidR="0093422C">
        <w:rPr>
          <w:szCs w:val="23"/>
        </w:rPr>
        <w:t>e</w:t>
      </w:r>
      <w:r w:rsidR="0093422C" w:rsidRPr="008317A9">
        <w:rPr>
          <w:szCs w:val="23"/>
        </w:rPr>
        <w:t xml:space="preserve"> facteur de remplissage</w:t>
      </w:r>
      <m:oMath>
        <m:r>
          <w:rPr>
            <w:rFonts w:ascii="Cambria Math" w:hAnsi="Cambria Math"/>
            <w:szCs w:val="23"/>
          </w:rPr>
          <m:t xml:space="preserve"> </m:t>
        </m:r>
        <m:r>
          <w:rPr>
            <w:rFonts w:ascii="Cambria Math" w:hAnsi="Cambria Math" w:cs="Cambria Math"/>
            <w:szCs w:val="23"/>
          </w:rPr>
          <m:t>θ∈</m:t>
        </m:r>
        <m:r>
          <w:rPr>
            <w:rFonts w:ascii="Cambria Math" w:hAnsi="Cambria Math"/>
            <w:szCs w:val="23"/>
          </w:rPr>
          <m:t>[0,1]</m:t>
        </m:r>
      </m:oMath>
      <w:r w:rsidR="0093422C" w:rsidRPr="008317A9">
        <w:rPr>
          <w:rFonts w:ascii="Cambria Math" w:hAnsi="Cambria Math" w:cs="Cambria Math"/>
          <w:szCs w:val="23"/>
        </w:rPr>
        <w:t xml:space="preserve"> </w:t>
      </w:r>
      <w:r w:rsidR="0093422C" w:rsidRPr="008317A9">
        <w:rPr>
          <w:szCs w:val="23"/>
        </w:rPr>
        <w:t xml:space="preserve">qui représente le taux d’occupation du </w:t>
      </w:r>
      <w:r w:rsidR="0093422C">
        <w:rPr>
          <w:szCs w:val="23"/>
        </w:rPr>
        <w:t xml:space="preserve">gaz </w:t>
      </w:r>
      <w:r w:rsidR="0093422C" w:rsidRPr="008317A9">
        <w:rPr>
          <w:szCs w:val="23"/>
        </w:rPr>
        <w:t>dans cette zone. La formulation du mod</w:t>
      </w:r>
      <w:r w:rsidR="0093422C" w:rsidRPr="008317A9">
        <w:rPr>
          <w:rFonts w:cs="Calibri"/>
          <w:szCs w:val="23"/>
        </w:rPr>
        <w:t>è</w:t>
      </w:r>
      <w:r w:rsidR="0093422C" w:rsidRPr="008317A9">
        <w:rPr>
          <w:szCs w:val="23"/>
        </w:rPr>
        <w:t>le JFO est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3D5BF884" w14:textId="77777777" w:rsidTr="007D296C">
        <w:trPr>
          <w:trHeight w:val="635"/>
          <w:tblHeader/>
          <w:jc w:val="center"/>
        </w:trPr>
        <w:tc>
          <w:tcPr>
            <w:tcW w:w="7938" w:type="dxa"/>
            <w:vAlign w:val="center"/>
          </w:tcPr>
          <w:p w14:paraId="3164E09D" w14:textId="77777777" w:rsidR="0093422C" w:rsidRPr="00DD3440" w:rsidRDefault="00730F42" w:rsidP="00FE1F2E">
            <w:pPr>
              <w:spacing w:line="360" w:lineRule="auto"/>
              <w:rPr>
                <w:iCs/>
              </w:rPr>
            </w:pPr>
            <m:oMathPara>
              <m:oMathParaPr>
                <m:jc m:val="center"/>
              </m:oMathParaPr>
              <m:oMath>
                <m:f>
                  <m:fPr>
                    <m:ctrlPr>
                      <w:rPr>
                        <w:rFonts w:ascii="Cambria Math" w:hAnsi="Cambria Math"/>
                        <w:i/>
                      </w:rPr>
                    </m:ctrlPr>
                  </m:fPr>
                  <m:num>
                    <m:r>
                      <w:rPr>
                        <w:rFonts w:ascii="Cambria Math" w:hAnsi="Cambria Math"/>
                      </w:rPr>
                      <m:t>∂</m:t>
                    </m:r>
                  </m:num>
                  <m:den>
                    <m:r>
                      <w:rPr>
                        <w:rFonts w:ascii="Cambria Math" w:hAnsi="Cambria Math"/>
                      </w:rPr>
                      <m:t>∂x</m:t>
                    </m:r>
                  </m:den>
                </m:f>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f>
                      <m:fPr>
                        <m:ctrlPr>
                          <w:rPr>
                            <w:rFonts w:ascii="Cambria Math" w:hAnsi="Cambria Math"/>
                            <w:i/>
                          </w:rPr>
                        </m:ctrlPr>
                      </m:fPr>
                      <m:num>
                        <m:r>
                          <w:rPr>
                            <w:rFonts w:ascii="Cambria Math" w:hAnsi="Cambria Math"/>
                          </w:rPr>
                          <m:t>∂p</m:t>
                        </m:r>
                      </m:num>
                      <m:den>
                        <m:r>
                          <w:rPr>
                            <w:rFonts w:ascii="Cambria Math" w:hAnsi="Cambria Math"/>
                          </w:rPr>
                          <m:t>∂x</m:t>
                        </m:r>
                      </m:den>
                    </m:f>
                  </m:e>
                </m:d>
                <m:r>
                  <w:rPr>
                    <w:rFonts w:ascii="Cambria Math" w:hAnsi="Cambria Math"/>
                  </w:rPr>
                  <m:t xml:space="preserve">+ </m:t>
                </m:r>
                <m:f>
                  <m:fPr>
                    <m:ctrlPr>
                      <w:rPr>
                        <w:rFonts w:ascii="Cambria Math" w:hAnsi="Cambria Math"/>
                        <w:i/>
                      </w:rPr>
                    </m:ctrlPr>
                  </m:fPr>
                  <m:num>
                    <m:r>
                      <w:rPr>
                        <w:rFonts w:ascii="Cambria Math" w:hAnsi="Cambria Math"/>
                      </w:rPr>
                      <m:t>∂</m:t>
                    </m:r>
                  </m:num>
                  <m:den>
                    <m:r>
                      <w:rPr>
                        <w:rFonts w:ascii="Cambria Math" w:hAnsi="Cambria Math"/>
                      </w:rPr>
                      <m:t>∂z</m:t>
                    </m:r>
                  </m:den>
                </m:f>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f>
                      <m:fPr>
                        <m:ctrlPr>
                          <w:rPr>
                            <w:rFonts w:ascii="Cambria Math" w:hAnsi="Cambria Math"/>
                            <w:i/>
                          </w:rPr>
                        </m:ctrlPr>
                      </m:fPr>
                      <m:num>
                        <m:r>
                          <w:rPr>
                            <w:rFonts w:ascii="Cambria Math" w:hAnsi="Cambria Math"/>
                          </w:rPr>
                          <m:t>∂p</m:t>
                        </m:r>
                      </m:num>
                      <m:den>
                        <m:r>
                          <w:rPr>
                            <w:rFonts w:ascii="Cambria Math" w:hAnsi="Cambria Math"/>
                          </w:rPr>
                          <m:t>∂z</m:t>
                        </m:r>
                      </m:den>
                    </m:f>
                  </m:e>
                </m:d>
                <m:r>
                  <w:rPr>
                    <w:rFonts w:ascii="Cambria Math" w:hAnsi="Cambria Math"/>
                  </w:rPr>
                  <m:t>= U</m:t>
                </m:r>
                <m:f>
                  <m:fPr>
                    <m:ctrlPr>
                      <w:rPr>
                        <w:rFonts w:ascii="Cambria Math" w:hAnsi="Cambria Math"/>
                        <w:i/>
                      </w:rPr>
                    </m:ctrlPr>
                  </m:fPr>
                  <m:num>
                    <m:r>
                      <w:rPr>
                        <w:rFonts w:ascii="Cambria Math" w:hAnsi="Cambria Math"/>
                      </w:rPr>
                      <m:t>∂</m:t>
                    </m:r>
                  </m:num>
                  <m:den>
                    <m:r>
                      <w:rPr>
                        <w:rFonts w:ascii="Cambria Math" w:hAnsi="Cambria Math"/>
                      </w:rPr>
                      <m:t>∂x</m:t>
                    </m:r>
                  </m:den>
                </m:f>
                <m:d>
                  <m:dPr>
                    <m:begChr m:val="["/>
                    <m:endChr m:val="]"/>
                    <m:ctrlPr>
                      <w:rPr>
                        <w:rFonts w:ascii="Cambria Math" w:hAnsi="Cambria Math"/>
                        <w:i/>
                      </w:rPr>
                    </m:ctrlPr>
                  </m:dPr>
                  <m:e>
                    <m:d>
                      <m:dPr>
                        <m:ctrlPr>
                          <w:rPr>
                            <w:rFonts w:ascii="Cambria Math" w:hAnsi="Cambria Math"/>
                            <w:i/>
                          </w:rPr>
                        </m:ctrlPr>
                      </m:dPr>
                      <m:e>
                        <m:r>
                          <w:rPr>
                            <w:rFonts w:ascii="Cambria Math" w:hAnsi="Cambria Math"/>
                          </w:rPr>
                          <m:t>1-θ</m:t>
                        </m:r>
                      </m:e>
                    </m:d>
                    <m:sSub>
                      <m:sSubPr>
                        <m:ctrlPr>
                          <w:rPr>
                            <w:rFonts w:ascii="Cambria Math" w:hAnsi="Cambria Math"/>
                            <w:i/>
                          </w:rPr>
                        </m:ctrlPr>
                      </m:sSubPr>
                      <m:e>
                        <m:r>
                          <w:rPr>
                            <w:rFonts w:ascii="Cambria Math" w:hAnsi="Cambria Math"/>
                          </w:rPr>
                          <m:t>G</m:t>
                        </m:r>
                      </m:e>
                      <m:sub>
                        <m:r>
                          <w:rPr>
                            <w:rFonts w:ascii="Cambria Math" w:hAnsi="Cambria Math"/>
                          </w:rPr>
                          <m:t>2</m:t>
                        </m:r>
                      </m:sub>
                    </m:sSub>
                  </m:e>
                </m:d>
                <m:r>
                  <w:rPr>
                    <w:rFonts w:ascii="Cambria Math" w:hAnsi="Cambria Math"/>
                  </w:rPr>
                  <m:t>+</m:t>
                </m:r>
                <m:f>
                  <m:fPr>
                    <m:ctrlPr>
                      <w:rPr>
                        <w:rFonts w:ascii="Cambria Math" w:hAnsi="Cambria Math"/>
                        <w:i/>
                        <w:iCs/>
                      </w:rPr>
                    </m:ctrlPr>
                  </m:fPr>
                  <m:num>
                    <m:r>
                      <w:rPr>
                        <w:rFonts w:ascii="Cambria Math" w:hAnsi="Cambria Math"/>
                      </w:rPr>
                      <m:t>∂</m:t>
                    </m:r>
                    <m:d>
                      <m:dPr>
                        <m:begChr m:val="["/>
                        <m:endChr m:val="]"/>
                        <m:ctrlPr>
                          <w:rPr>
                            <w:rFonts w:ascii="Cambria Math" w:hAnsi="Cambria Math"/>
                            <w:i/>
                          </w:rPr>
                        </m:ctrlPr>
                      </m:dPr>
                      <m:e>
                        <m:d>
                          <m:dPr>
                            <m:ctrlPr>
                              <w:rPr>
                                <w:rFonts w:ascii="Cambria Math" w:hAnsi="Cambria Math"/>
                                <w:i/>
                              </w:rPr>
                            </m:ctrlPr>
                          </m:dPr>
                          <m:e>
                            <m:r>
                              <w:rPr>
                                <w:rFonts w:ascii="Cambria Math" w:hAnsi="Cambria Math"/>
                              </w:rPr>
                              <m:t>1-θ</m:t>
                            </m:r>
                          </m:e>
                        </m:d>
                        <m:r>
                          <w:rPr>
                            <w:rFonts w:ascii="Cambria Math" w:hAnsi="Cambria Math"/>
                          </w:rPr>
                          <m:t>ρh</m:t>
                        </m:r>
                      </m:e>
                    </m:d>
                  </m:num>
                  <m:den>
                    <m:r>
                      <w:rPr>
                        <w:rFonts w:ascii="Cambria Math" w:hAnsi="Cambria Math"/>
                      </w:rPr>
                      <m:t>∂t</m:t>
                    </m:r>
                  </m:den>
                </m:f>
              </m:oMath>
            </m:oMathPara>
          </w:p>
        </w:tc>
        <w:tc>
          <w:tcPr>
            <w:tcW w:w="1134" w:type="dxa"/>
            <w:vAlign w:val="center"/>
          </w:tcPr>
          <w:p w14:paraId="0609B471"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294" w:name="_Ref525835347"/>
            <w:r w:rsidRPr="005600FC">
              <w:rPr>
                <w:rFonts w:ascii="Times New Roman" w:eastAsia="Times New Roman" w:hAnsi="Times New Roman"/>
                <w:b/>
                <w:iCs w:val="0"/>
                <w:color w:val="auto"/>
                <w:sz w:val="22"/>
                <w:szCs w:val="22"/>
                <w:lang w:eastAsia="fr-FR"/>
              </w:rPr>
              <w:t xml:space="preserve"> </w:t>
            </w:r>
            <w:bookmarkEnd w:id="294"/>
          </w:p>
        </w:tc>
      </w:tr>
    </w:tbl>
    <w:p w14:paraId="0C59B2E7" w14:textId="4AC211A2" w:rsidR="0093422C" w:rsidRPr="008317A9" w:rsidRDefault="0093422C" w:rsidP="00BE4765">
      <w:pPr>
        <w:spacing w:before="120" w:after="120" w:line="360" w:lineRule="auto"/>
        <w:ind w:firstLine="709"/>
        <w:rPr>
          <w:szCs w:val="23"/>
        </w:rPr>
      </w:pPr>
      <w:r w:rsidRPr="008317A9">
        <w:rPr>
          <w:szCs w:val="23"/>
        </w:rPr>
        <w:t xml:space="preserve">En 2015, </w:t>
      </w:r>
      <w:proofErr w:type="spellStart"/>
      <w:r w:rsidRPr="008317A9">
        <w:rPr>
          <w:szCs w:val="23"/>
        </w:rPr>
        <w:t>Woloszynski</w:t>
      </w:r>
      <w:proofErr w:type="spellEnd"/>
      <w:r w:rsidRPr="008317A9">
        <w:rPr>
          <w:szCs w:val="23"/>
        </w:rPr>
        <w:t xml:space="preserve"> et al. </w:t>
      </w:r>
      <w:r w:rsidRPr="00B323A6">
        <w:rPr>
          <w:b/>
          <w:szCs w:val="23"/>
        </w:rPr>
        <w:fldChar w:fldCharType="begin"/>
      </w:r>
      <w:r w:rsidRPr="00B323A6">
        <w:rPr>
          <w:b/>
          <w:szCs w:val="23"/>
        </w:rPr>
        <w:instrText xml:space="preserve"> REF _Ref526263911 \r \h  \* MERGEFORMAT </w:instrText>
      </w:r>
      <w:r w:rsidRPr="00B323A6">
        <w:rPr>
          <w:b/>
          <w:szCs w:val="23"/>
        </w:rPr>
      </w:r>
      <w:r w:rsidRPr="00B323A6">
        <w:rPr>
          <w:b/>
          <w:szCs w:val="23"/>
        </w:rPr>
        <w:fldChar w:fldCharType="separate"/>
      </w:r>
      <w:r w:rsidR="00D07291">
        <w:rPr>
          <w:b/>
          <w:szCs w:val="23"/>
        </w:rPr>
        <w:t>[37]</w:t>
      </w:r>
      <w:r w:rsidRPr="00B323A6">
        <w:rPr>
          <w:b/>
          <w:szCs w:val="23"/>
        </w:rPr>
        <w:fldChar w:fldCharType="end"/>
      </w:r>
      <w:r w:rsidRPr="008317A9">
        <w:rPr>
          <w:szCs w:val="23"/>
        </w:rPr>
        <w:t xml:space="preserve"> ont utilisé un algorithme efficace, appelé Fischer-</w:t>
      </w:r>
      <w:proofErr w:type="spellStart"/>
      <w:r w:rsidRPr="008317A9">
        <w:rPr>
          <w:szCs w:val="23"/>
        </w:rPr>
        <w:t>Burmeister</w:t>
      </w:r>
      <w:proofErr w:type="spellEnd"/>
      <w:r w:rsidRPr="008317A9">
        <w:rPr>
          <w:szCs w:val="23"/>
        </w:rPr>
        <w:t>-Newton-</w:t>
      </w:r>
      <w:proofErr w:type="spellStart"/>
      <w:r w:rsidRPr="008317A9">
        <w:rPr>
          <w:szCs w:val="23"/>
        </w:rPr>
        <w:t>Schur</w:t>
      </w:r>
      <w:proofErr w:type="spellEnd"/>
      <w:r w:rsidRPr="008317A9">
        <w:rPr>
          <w:szCs w:val="23"/>
        </w:rPr>
        <w:t xml:space="preserve"> </w:t>
      </w:r>
      <w:r w:rsidRPr="008317A9">
        <w:rPr>
          <w:b/>
          <w:szCs w:val="23"/>
        </w:rPr>
        <w:t>(FBNS)</w:t>
      </w:r>
      <w:r w:rsidRPr="008317A9">
        <w:rPr>
          <w:szCs w:val="23"/>
        </w:rPr>
        <w:t xml:space="preserve">, pour résoudre le modèle JFO sous la contrainte complémentaire </w:t>
      </w:r>
      <w:r w:rsidRPr="00EB63B2">
        <w:rPr>
          <w:b/>
          <w:szCs w:val="23"/>
        </w:rPr>
        <w:fldChar w:fldCharType="begin"/>
      </w:r>
      <w:r w:rsidRPr="00EB63B2">
        <w:rPr>
          <w:b/>
          <w:szCs w:val="23"/>
        </w:rPr>
        <w:instrText xml:space="preserve"> REF _Ref525840140 \r \h  \* MERGEFORMAT </w:instrText>
      </w:r>
      <w:r w:rsidRPr="00EB63B2">
        <w:rPr>
          <w:b/>
          <w:szCs w:val="23"/>
        </w:rPr>
      </w:r>
      <w:r w:rsidRPr="00EB63B2">
        <w:rPr>
          <w:b/>
          <w:szCs w:val="23"/>
        </w:rPr>
        <w:fldChar w:fldCharType="separate"/>
      </w:r>
      <w:r w:rsidR="00D07291">
        <w:rPr>
          <w:b/>
          <w:szCs w:val="23"/>
        </w:rPr>
        <w:t>Eq.2-14</w:t>
      </w:r>
      <w:r w:rsidRPr="00EB63B2">
        <w:rPr>
          <w:b/>
          <w:szCs w:val="23"/>
        </w:rPr>
        <w:fldChar w:fldCharType="end"/>
      </w:r>
      <w:r w:rsidRPr="00EB63B2">
        <w:rPr>
          <w:b/>
          <w:szCs w:val="23"/>
        </w:rPr>
        <w:t xml:space="preserve"> </w:t>
      </w:r>
      <w:r w:rsidRPr="008317A9">
        <w:rPr>
          <w:szCs w:val="23"/>
        </w:rPr>
        <w:t>en deux étape</w:t>
      </w:r>
      <w:r w:rsidR="00486ECE">
        <w:rPr>
          <w:szCs w:val="23"/>
        </w:rPr>
        <w:t>s</w:t>
      </w:r>
      <w:r w:rsidRPr="008317A9">
        <w:rPr>
          <w:szCs w:val="23"/>
        </w:rPr>
        <w:t xml:space="preserve">. </w:t>
      </w:r>
      <w:r>
        <w:rPr>
          <w:szCs w:val="23"/>
        </w:rPr>
        <w:t xml:space="preserve">Ils traitent </w:t>
      </w:r>
      <w:r w:rsidRPr="008317A9">
        <w:rPr>
          <w:szCs w:val="23"/>
        </w:rPr>
        <w:t xml:space="preserve">la pression et le facteur de </w:t>
      </w:r>
      <w:r>
        <w:rPr>
          <w:szCs w:val="23"/>
        </w:rPr>
        <w:t>remplissage</w:t>
      </w:r>
      <w:r w:rsidRPr="008317A9">
        <w:rPr>
          <w:szCs w:val="23"/>
        </w:rPr>
        <w:t xml:space="preserve"> comme deux inconnus qui devraient être réso</w:t>
      </w:r>
      <w:r>
        <w:rPr>
          <w:szCs w:val="23"/>
        </w:rPr>
        <w:t>lues en même temps</w:t>
      </w:r>
      <w:r w:rsidRPr="008317A9">
        <w:rPr>
          <w:szCs w:val="23"/>
        </w:rPr>
        <w:t>.</w:t>
      </w:r>
      <w:r w:rsidR="004F2651" w:rsidRPr="004F2651">
        <w:rPr>
          <w:szCs w:val="23"/>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23F8A1EA" w14:textId="77777777" w:rsidTr="007D296C">
        <w:trPr>
          <w:trHeight w:val="635"/>
          <w:tblHeader/>
          <w:jc w:val="center"/>
        </w:trPr>
        <w:tc>
          <w:tcPr>
            <w:tcW w:w="7938" w:type="dxa"/>
            <w:vAlign w:val="center"/>
          </w:tcPr>
          <w:p w14:paraId="6830FE50" w14:textId="68CE5D8A" w:rsidR="0093422C" w:rsidRPr="00DD3440" w:rsidRDefault="00730F42" w:rsidP="004F2651">
            <w:pPr>
              <w:spacing w:line="360" w:lineRule="auto"/>
              <w:rPr>
                <w:iCs/>
              </w:rPr>
            </w:pPr>
            <m:oMathPara>
              <m:oMath>
                <m:d>
                  <m:dPr>
                    <m:ctrlPr>
                      <w:rPr>
                        <w:rFonts w:ascii="Cambria Math" w:hAnsi="Cambria Math"/>
                        <w:i/>
                        <w:sz w:val="23"/>
                        <w:szCs w:val="23"/>
                      </w:rPr>
                    </m:ctrlPr>
                  </m:dPr>
                  <m:e>
                    <m:r>
                      <w:rPr>
                        <w:rFonts w:ascii="Cambria Math" w:hAnsi="Cambria Math" w:cs="Cambria Math"/>
                        <w:sz w:val="23"/>
                        <w:szCs w:val="23"/>
                      </w:rPr>
                      <m:t>p</m:t>
                    </m:r>
                    <m:r>
                      <w:rPr>
                        <w:rFonts w:ascii="Cambria Math" w:hAnsi="Cambria Math"/>
                        <w:sz w:val="23"/>
                        <w:szCs w:val="23"/>
                      </w:rPr>
                      <m:t>-</m:t>
                    </m:r>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e>
                </m:d>
                <m:r>
                  <w:rPr>
                    <w:rFonts w:ascii="Cambria Math" w:hAnsi="Cambria Math" w:cs="Cambria Math"/>
                    <w:sz w:val="23"/>
                    <w:szCs w:val="23"/>
                  </w:rPr>
                  <m:t>θ</m:t>
                </m:r>
                <m:r>
                  <w:rPr>
                    <w:rFonts w:ascii="Cambria Math" w:hAnsi="Cambria Math"/>
                    <w:sz w:val="23"/>
                    <w:szCs w:val="23"/>
                  </w:rPr>
                  <m:t>=0</m:t>
                </m:r>
                <m:r>
                  <m:rPr>
                    <m:sty m:val="p"/>
                  </m:rPr>
                  <w:rPr>
                    <w:rFonts w:ascii="Cambria Math" w:hAnsi="Cambria Math"/>
                    <w:sz w:val="23"/>
                    <w:szCs w:val="23"/>
                  </w:rPr>
                  <w:br/>
                </m:r>
              </m:oMath>
            </m:oMathPara>
            <w:r w:rsidR="0093422C" w:rsidRPr="00FA6516">
              <w:rPr>
                <w:sz w:val="23"/>
                <w:szCs w:val="23"/>
              </w:rPr>
              <w:t>avec</w:t>
            </w:r>
            <m:oMath>
              <m:r>
                <w:rPr>
                  <w:rFonts w:ascii="Cambria Math" w:hAnsi="Cambria Math"/>
                  <w:sz w:val="23"/>
                  <w:szCs w:val="23"/>
                </w:rPr>
                <m:t xml:space="preserve"> </m:t>
              </m:r>
              <m:d>
                <m:dPr>
                  <m:ctrlPr>
                    <w:rPr>
                      <w:rFonts w:ascii="Cambria Math" w:hAnsi="Cambria Math"/>
                      <w:i/>
                      <w:sz w:val="23"/>
                      <w:szCs w:val="23"/>
                    </w:rPr>
                  </m:ctrlPr>
                </m:dPr>
                <m:e>
                  <m:r>
                    <w:rPr>
                      <w:rFonts w:ascii="Cambria Math" w:hAnsi="Cambria Math" w:cs="Cambria Math"/>
                      <w:sz w:val="23"/>
                      <w:szCs w:val="23"/>
                    </w:rPr>
                    <m:t>p</m:t>
                  </m:r>
                  <m:r>
                    <w:rPr>
                      <w:rFonts w:ascii="Cambria Math" w:hAnsi="Cambria Math"/>
                      <w:sz w:val="23"/>
                      <w:szCs w:val="23"/>
                    </w:rPr>
                    <m:t>-</m:t>
                  </m:r>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e>
              </m:d>
              <m:r>
                <w:rPr>
                  <w:rFonts w:ascii="Cambria Math" w:hAnsi="Cambria Math" w:cs="Cambria Math"/>
                  <w:sz w:val="23"/>
                  <w:szCs w:val="23"/>
                </w:rPr>
                <m:t>≥0</m:t>
              </m:r>
            </m:oMath>
            <w:r w:rsidR="004F2651">
              <w:rPr>
                <w:sz w:val="23"/>
                <w:szCs w:val="23"/>
              </w:rPr>
              <w:t xml:space="preserve"> et</w:t>
            </w:r>
            <w:r w:rsidR="0093422C">
              <w:rPr>
                <w:sz w:val="23"/>
                <w:szCs w:val="23"/>
              </w:rPr>
              <w:t xml:space="preserve"> </w:t>
            </w:r>
            <m:oMath>
              <m:r>
                <w:rPr>
                  <w:rFonts w:ascii="Cambria Math" w:hAnsi="Cambria Math"/>
                  <w:sz w:val="23"/>
                  <w:szCs w:val="23"/>
                </w:rPr>
                <m:t xml:space="preserve"> </m:t>
              </m:r>
              <m:r>
                <w:rPr>
                  <w:rFonts w:ascii="Cambria Math" w:hAnsi="Cambria Math" w:cs="Cambria Math"/>
                  <w:sz w:val="23"/>
                  <w:szCs w:val="23"/>
                </w:rPr>
                <m:t>θ ≥0</m:t>
              </m:r>
            </m:oMath>
            <w:r w:rsidR="004F2651">
              <w:rPr>
                <w:sz w:val="23"/>
                <w:szCs w:val="23"/>
              </w:rPr>
              <w:t xml:space="preserve"> avec</w:t>
            </w:r>
            <m:oMath>
              <m:r>
                <w:rPr>
                  <w:rFonts w:ascii="Cambria Math" w:hAnsi="Cambria Math"/>
                  <w:sz w:val="23"/>
                  <w:szCs w:val="23"/>
                </w:rPr>
                <m:t xml:space="preserve"> </m:t>
              </m:r>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oMath>
            <w:r w:rsidR="004F2651">
              <w:rPr>
                <w:sz w:val="23"/>
                <w:szCs w:val="23"/>
              </w:rPr>
              <w:t xml:space="preserve">, </w:t>
            </w:r>
            <w:r w:rsidR="004F2651" w:rsidRPr="00E55A16">
              <w:rPr>
                <w:sz w:val="23"/>
                <w:szCs w:val="23"/>
              </w:rPr>
              <w:t>la pression de cavitation</w:t>
            </w:r>
            <w:r w:rsidR="004F2651">
              <w:rPr>
                <w:sz w:val="23"/>
                <w:szCs w:val="23"/>
              </w:rPr>
              <w:t>.</w:t>
            </w:r>
          </w:p>
        </w:tc>
        <w:tc>
          <w:tcPr>
            <w:tcW w:w="1134" w:type="dxa"/>
            <w:vAlign w:val="center"/>
          </w:tcPr>
          <w:p w14:paraId="3A993E52"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295" w:name="_Ref525840140"/>
            <w:r w:rsidRPr="005600FC">
              <w:rPr>
                <w:rFonts w:ascii="Times New Roman" w:eastAsia="Times New Roman" w:hAnsi="Times New Roman"/>
                <w:b/>
                <w:iCs w:val="0"/>
                <w:color w:val="auto"/>
                <w:sz w:val="22"/>
                <w:szCs w:val="22"/>
                <w:lang w:eastAsia="fr-FR"/>
              </w:rPr>
              <w:t xml:space="preserve"> </w:t>
            </w:r>
            <w:bookmarkEnd w:id="295"/>
          </w:p>
        </w:tc>
      </w:tr>
    </w:tbl>
    <w:p w14:paraId="126D8EC0" w14:textId="122B5663" w:rsidR="004F2651" w:rsidRPr="008317A9" w:rsidRDefault="0093422C" w:rsidP="00BE4765">
      <w:pPr>
        <w:spacing w:before="120" w:after="120" w:line="360" w:lineRule="auto"/>
        <w:rPr>
          <w:szCs w:val="23"/>
        </w:rPr>
      </w:pPr>
      <w:r w:rsidRPr="008317A9">
        <w:rPr>
          <w:szCs w:val="23"/>
        </w:rPr>
        <w:t>La solution non triviale de cette contrainte implique</w:t>
      </w:r>
      <w:r w:rsidR="004F2651">
        <w:rPr>
          <w:szCs w:val="23"/>
        </w:rPr>
        <w:t xml:space="preserve"> une condition de complémentarité</w:t>
      </w:r>
      <w:r w:rsidRPr="008317A9">
        <w:rPr>
          <w:szCs w:val="23"/>
        </w:rP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7C7FEB34" w14:textId="77777777" w:rsidTr="00B323A6">
        <w:trPr>
          <w:trHeight w:val="635"/>
          <w:tblHeader/>
          <w:jc w:val="center"/>
        </w:trPr>
        <w:tc>
          <w:tcPr>
            <w:tcW w:w="7938" w:type="dxa"/>
            <w:vAlign w:val="center"/>
          </w:tcPr>
          <w:p w14:paraId="7F17FE8B" w14:textId="77777777" w:rsidR="0093422C" w:rsidRPr="008A0F07" w:rsidRDefault="00730F42" w:rsidP="00FE1F2E">
            <w:pPr>
              <w:spacing w:line="360" w:lineRule="auto"/>
              <w:rPr>
                <w:iCs/>
              </w:rPr>
            </w:pPr>
            <m:oMathPara>
              <m:oMath>
                <m:d>
                  <m:dPr>
                    <m:begChr m:val="{"/>
                    <m:endChr m:val=""/>
                    <m:ctrlPr>
                      <w:rPr>
                        <w:rFonts w:ascii="Cambria Math" w:hAnsi="Cambria Math"/>
                        <w:i/>
                        <w:iCs/>
                      </w:rPr>
                    </m:ctrlPr>
                  </m:dPr>
                  <m:e>
                    <m:eqArr>
                      <m:eqArrPr>
                        <m:ctrlPr>
                          <w:rPr>
                            <w:rFonts w:ascii="Cambria Math" w:hAnsi="Cambria Math"/>
                            <w:i/>
                            <w:iCs/>
                          </w:rPr>
                        </m:ctrlPr>
                      </m:eqArrPr>
                      <m:e>
                        <m:r>
                          <w:rPr>
                            <w:rFonts w:ascii="Cambria Math" w:hAnsi="Cambria Math" w:cs="Cambria Math"/>
                            <w:sz w:val="23"/>
                            <w:szCs w:val="23"/>
                          </w:rPr>
                          <m:t>p</m:t>
                        </m:r>
                        <m:r>
                          <w:rPr>
                            <w:rFonts w:ascii="Cambria Math" w:hAnsi="Cambria Math"/>
                            <w:sz w:val="23"/>
                            <w:szCs w:val="23"/>
                          </w:rPr>
                          <m:t>-</m:t>
                        </m:r>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r>
                          <w:rPr>
                            <w:rFonts w:ascii="Cambria Math" w:hAnsi="Cambria Math" w:cs="Cambria Math"/>
                            <w:sz w:val="23"/>
                            <w:szCs w:val="23"/>
                          </w:rPr>
                          <m:t>&gt;0,    θ=0</m:t>
                        </m:r>
                      </m:e>
                      <m:e>
                        <m:r>
                          <w:rPr>
                            <w:rFonts w:ascii="Cambria Math" w:hAnsi="Cambria Math" w:cs="Cambria Math"/>
                            <w:sz w:val="23"/>
                            <w:szCs w:val="23"/>
                          </w:rPr>
                          <m:t>p=</m:t>
                        </m:r>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r>
                          <w:rPr>
                            <w:rFonts w:ascii="Cambria Math" w:hAnsi="Cambria Math" w:cs="Cambria Math"/>
                            <w:sz w:val="23"/>
                            <w:szCs w:val="23"/>
                          </w:rPr>
                          <m:t>,    1&lt;θ&lt;0</m:t>
                        </m:r>
                      </m:e>
                    </m:eqArr>
                  </m:e>
                </m:d>
              </m:oMath>
            </m:oMathPara>
          </w:p>
        </w:tc>
        <w:tc>
          <w:tcPr>
            <w:tcW w:w="1134" w:type="dxa"/>
            <w:vAlign w:val="center"/>
          </w:tcPr>
          <w:p w14:paraId="568D0EDC"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0E8082F4" w14:textId="229A7325" w:rsidR="0093422C" w:rsidRDefault="0093422C" w:rsidP="00BE4765">
      <w:pPr>
        <w:snapToGrid w:val="0"/>
        <w:spacing w:before="120" w:after="120"/>
        <w:rPr>
          <w:szCs w:val="23"/>
        </w:rPr>
      </w:pPr>
      <w:r w:rsidRPr="008317A9">
        <w:rPr>
          <w:szCs w:val="23"/>
        </w:rPr>
        <w:t>Dans la première étape, la contrainte est remplacée par une équation équivalente</w:t>
      </w:r>
      <w:r>
        <w:rPr>
          <w:szCs w:val="23"/>
        </w:rPr>
        <w:t xml:space="preserve"> </w:t>
      </w:r>
      <w:r w:rsidR="008B5008">
        <w:rPr>
          <w:szCs w:val="23"/>
        </w:rPr>
        <w:t>donnée par Fischer-</w:t>
      </w:r>
      <w:proofErr w:type="spellStart"/>
      <w:r w:rsidR="008B5008">
        <w:rPr>
          <w:szCs w:val="23"/>
        </w:rPr>
        <w:t>Burmeister</w:t>
      </w:r>
      <w:proofErr w:type="spellEnd"/>
      <w:r w:rsidR="008B5008">
        <w:rPr>
          <w:szCs w:val="23"/>
        </w:rPr>
        <w:t> :</w:t>
      </w:r>
    </w:p>
    <w:tbl>
      <w:tblPr>
        <w:tblStyle w:val="Grilledutableau"/>
        <w:tblpPr w:leftFromText="141" w:rightFromText="141" w:vertAnchor="text" w:horzAnchor="margin" w:tblpY="15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19E2BE4E" w14:textId="77777777" w:rsidTr="00EB63B2">
        <w:trPr>
          <w:trHeight w:val="635"/>
          <w:tblHeader/>
        </w:trPr>
        <w:tc>
          <w:tcPr>
            <w:tcW w:w="7938" w:type="dxa"/>
            <w:vAlign w:val="center"/>
          </w:tcPr>
          <w:p w14:paraId="732C83BC" w14:textId="77777777" w:rsidR="0093422C" w:rsidRPr="00C30A8D" w:rsidRDefault="0093422C" w:rsidP="00FE1F2E">
            <w:pPr>
              <w:spacing w:line="360" w:lineRule="auto"/>
              <w:rPr>
                <w:sz w:val="23"/>
                <w:szCs w:val="23"/>
              </w:rPr>
            </w:pPr>
            <m:oMathPara>
              <m:oMath>
                <m:r>
                  <w:rPr>
                    <w:rFonts w:ascii="Cambria Math" w:hAnsi="Cambria Math" w:cs="Cambria Math"/>
                    <w:sz w:val="23"/>
                    <w:szCs w:val="23"/>
                  </w:rPr>
                  <m:t>p</m:t>
                </m:r>
                <m:r>
                  <w:rPr>
                    <w:rFonts w:ascii="Cambria Math" w:hAnsi="Cambria Math"/>
                    <w:sz w:val="23"/>
                    <w:szCs w:val="23"/>
                  </w:rPr>
                  <m:t>-</m:t>
                </m:r>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r>
                  <w:rPr>
                    <w:rFonts w:ascii="Cambria Math" w:hAnsi="Cambria Math"/>
                    <w:sz w:val="23"/>
                    <w:szCs w:val="23"/>
                  </w:rPr>
                  <m:t>+θ-</m:t>
                </m:r>
                <m:rad>
                  <m:radPr>
                    <m:degHide m:val="1"/>
                    <m:ctrlPr>
                      <w:rPr>
                        <w:rFonts w:ascii="Cambria Math" w:hAnsi="Cambria Math"/>
                        <w:i/>
                        <w:sz w:val="23"/>
                        <w:szCs w:val="23"/>
                      </w:rPr>
                    </m:ctrlPr>
                  </m:radPr>
                  <m:deg/>
                  <m:e>
                    <m:sSup>
                      <m:sSupPr>
                        <m:ctrlPr>
                          <w:rPr>
                            <w:rFonts w:ascii="Cambria Math" w:hAnsi="Cambria Math"/>
                            <w:i/>
                            <w:sz w:val="23"/>
                            <w:szCs w:val="23"/>
                          </w:rPr>
                        </m:ctrlPr>
                      </m:sSupPr>
                      <m:e>
                        <m:r>
                          <w:rPr>
                            <w:rFonts w:ascii="Cambria Math" w:hAnsi="Cambria Math"/>
                            <w:sz w:val="23"/>
                            <w:szCs w:val="23"/>
                          </w:rPr>
                          <m:t>(</m:t>
                        </m:r>
                        <m:r>
                          <w:rPr>
                            <w:rFonts w:ascii="Cambria Math" w:hAnsi="Cambria Math" w:cs="Cambria Math"/>
                            <w:sz w:val="23"/>
                            <w:szCs w:val="23"/>
                          </w:rPr>
                          <m:t>p</m:t>
                        </m:r>
                        <m:r>
                          <w:rPr>
                            <w:rFonts w:ascii="Cambria Math" w:hAnsi="Cambria Math"/>
                            <w:sz w:val="23"/>
                            <w:szCs w:val="23"/>
                          </w:rPr>
                          <m:t>-</m:t>
                        </m:r>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r>
                          <w:rPr>
                            <w:rFonts w:ascii="Cambria Math" w:hAnsi="Cambria Math"/>
                            <w:sz w:val="23"/>
                            <w:szCs w:val="23"/>
                          </w:rPr>
                          <m:t>)</m:t>
                        </m:r>
                      </m:e>
                      <m:sup>
                        <m:r>
                          <w:rPr>
                            <w:rFonts w:ascii="Cambria Math" w:hAnsi="Cambria Math"/>
                            <w:sz w:val="23"/>
                            <w:szCs w:val="23"/>
                          </w:rPr>
                          <m:t>2</m:t>
                        </m:r>
                      </m:sup>
                    </m:sSup>
                    <m:r>
                      <w:rPr>
                        <w:rFonts w:ascii="Cambria Math" w:hAnsi="Cambria Math"/>
                        <w:sz w:val="23"/>
                        <w:szCs w:val="23"/>
                      </w:rPr>
                      <m:t>+</m:t>
                    </m:r>
                    <m:sSup>
                      <m:sSupPr>
                        <m:ctrlPr>
                          <w:rPr>
                            <w:rFonts w:ascii="Cambria Math" w:hAnsi="Cambria Math"/>
                            <w:i/>
                            <w:sz w:val="23"/>
                            <w:szCs w:val="23"/>
                          </w:rPr>
                        </m:ctrlPr>
                      </m:sSupPr>
                      <m:e>
                        <m:r>
                          <w:rPr>
                            <w:rFonts w:ascii="Cambria Math" w:hAnsi="Cambria Math"/>
                            <w:sz w:val="23"/>
                            <w:szCs w:val="23"/>
                          </w:rPr>
                          <m:t>θ</m:t>
                        </m:r>
                      </m:e>
                      <m:sup>
                        <m:r>
                          <w:rPr>
                            <w:rFonts w:ascii="Cambria Math" w:hAnsi="Cambria Math"/>
                            <w:sz w:val="23"/>
                            <w:szCs w:val="23"/>
                          </w:rPr>
                          <m:t>2</m:t>
                        </m:r>
                      </m:sup>
                    </m:sSup>
                  </m:e>
                </m:rad>
                <m:r>
                  <w:rPr>
                    <w:rFonts w:ascii="Cambria Math" w:hAnsi="Cambria Math"/>
                    <w:sz w:val="23"/>
                    <w:szCs w:val="23"/>
                  </w:rPr>
                  <m:t>=0</m:t>
                </m:r>
              </m:oMath>
            </m:oMathPara>
          </w:p>
        </w:tc>
        <w:tc>
          <w:tcPr>
            <w:tcW w:w="1134" w:type="dxa"/>
            <w:vAlign w:val="center"/>
          </w:tcPr>
          <w:p w14:paraId="0DC6ACE0"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296" w:name="_Ref525842533"/>
            <w:r w:rsidRPr="005600FC">
              <w:rPr>
                <w:rFonts w:ascii="Times New Roman" w:eastAsia="Times New Roman" w:hAnsi="Times New Roman"/>
                <w:b/>
                <w:iCs w:val="0"/>
                <w:color w:val="auto"/>
                <w:sz w:val="22"/>
                <w:szCs w:val="22"/>
                <w:lang w:eastAsia="fr-FR"/>
              </w:rPr>
              <w:t xml:space="preserve"> </w:t>
            </w:r>
            <w:bookmarkEnd w:id="296"/>
          </w:p>
        </w:tc>
      </w:tr>
    </w:tbl>
    <w:p w14:paraId="2AAB8144" w14:textId="3461E79C" w:rsidR="0093422C" w:rsidRPr="008317A9" w:rsidRDefault="0093422C" w:rsidP="00BE4765">
      <w:pPr>
        <w:spacing w:before="120" w:after="120" w:line="360" w:lineRule="auto"/>
        <w:rPr>
          <w:szCs w:val="23"/>
        </w:rPr>
      </w:pPr>
      <w:r w:rsidRPr="008317A9">
        <w:rPr>
          <w:szCs w:val="23"/>
        </w:rPr>
        <w:t xml:space="preserve">L’équation de Reynolds qui contient </w:t>
      </w:r>
      <w:r w:rsidR="008B5008">
        <w:rPr>
          <w:szCs w:val="23"/>
        </w:rPr>
        <w:t>maintenant</w:t>
      </w:r>
      <w:r w:rsidRPr="008317A9">
        <w:rPr>
          <w:szCs w:val="23"/>
        </w:rPr>
        <w:t xml:space="preserve"> deux inconnu</w:t>
      </w:r>
      <w:r>
        <w:rPr>
          <w:szCs w:val="23"/>
        </w:rPr>
        <w:t>e</w:t>
      </w:r>
      <w:r w:rsidRPr="008317A9">
        <w:rPr>
          <w:szCs w:val="23"/>
        </w:rPr>
        <w:t>s est résolue simultanément avec l’équation de Fischer-</w:t>
      </w:r>
      <w:proofErr w:type="spellStart"/>
      <w:r w:rsidRPr="008317A9">
        <w:rPr>
          <w:szCs w:val="23"/>
        </w:rPr>
        <w:t>Burmeister</w:t>
      </w:r>
      <w:proofErr w:type="spellEnd"/>
      <w:r w:rsidR="004F2651">
        <w:rPr>
          <w:szCs w:val="23"/>
        </w:rPr>
        <w:t>. Ceci</w:t>
      </w:r>
      <w:r>
        <w:rPr>
          <w:szCs w:val="23"/>
        </w:rPr>
        <w:t xml:space="preserve"> </w:t>
      </w:r>
      <w:r w:rsidR="00485F94">
        <w:rPr>
          <w:szCs w:val="23"/>
        </w:rPr>
        <w:t xml:space="preserve">permet </w:t>
      </w:r>
      <w:r w:rsidR="004F2651">
        <w:rPr>
          <w:szCs w:val="23"/>
        </w:rPr>
        <w:t>d’obtenir la</w:t>
      </w:r>
      <w:r w:rsidRPr="008317A9">
        <w:rPr>
          <w:szCs w:val="23"/>
        </w:rPr>
        <w:t xml:space="preserve"> pression et le facteur de remplissage qui définit la zone de cavitation. Cet algorithme a été</w:t>
      </w:r>
      <w:r>
        <w:rPr>
          <w:szCs w:val="23"/>
        </w:rPr>
        <w:t xml:space="preserve"> intégré dans le solveur actuel et son implémentation est détaillée dans la </w:t>
      </w:r>
      <w:r w:rsidRPr="006F22D5">
        <w:rPr>
          <w:b/>
          <w:szCs w:val="23"/>
        </w:rPr>
        <w:t xml:space="preserve">section </w:t>
      </w:r>
      <w:r w:rsidRPr="006F22D5">
        <w:rPr>
          <w:b/>
          <w:szCs w:val="23"/>
        </w:rPr>
        <w:fldChar w:fldCharType="begin"/>
      </w:r>
      <w:r w:rsidRPr="006F22D5">
        <w:rPr>
          <w:b/>
          <w:szCs w:val="23"/>
        </w:rPr>
        <w:instrText xml:space="preserve"> REF _Ref528671596 \r \h </w:instrText>
      </w:r>
      <w:r w:rsidR="006F22D5" w:rsidRPr="006F22D5">
        <w:rPr>
          <w:b/>
          <w:szCs w:val="23"/>
        </w:rPr>
        <w:instrText xml:space="preserve"> \* MERGEFORMAT </w:instrText>
      </w:r>
      <w:r w:rsidRPr="006F22D5">
        <w:rPr>
          <w:b/>
          <w:szCs w:val="23"/>
        </w:rPr>
      </w:r>
      <w:r w:rsidRPr="006F22D5">
        <w:rPr>
          <w:b/>
          <w:szCs w:val="23"/>
        </w:rPr>
        <w:fldChar w:fldCharType="separate"/>
      </w:r>
      <w:r w:rsidR="00D07291">
        <w:rPr>
          <w:b/>
          <w:szCs w:val="23"/>
        </w:rPr>
        <w:t>2.3.5.1</w:t>
      </w:r>
      <w:r w:rsidRPr="006F22D5">
        <w:rPr>
          <w:b/>
          <w:szCs w:val="23"/>
        </w:rPr>
        <w:fldChar w:fldCharType="end"/>
      </w:r>
      <w:r>
        <w:rPr>
          <w:szCs w:val="23"/>
        </w:rPr>
        <w:t>.</w:t>
      </w:r>
    </w:p>
    <w:p w14:paraId="108AD9C2" w14:textId="3FCFCE17" w:rsidR="0093422C" w:rsidRPr="00613AE5" w:rsidRDefault="0093422C" w:rsidP="00BE4765">
      <w:pPr>
        <w:spacing w:before="120" w:after="120" w:line="360" w:lineRule="auto"/>
        <w:ind w:firstLine="709"/>
        <w:rPr>
          <w:szCs w:val="23"/>
        </w:rPr>
      </w:pPr>
      <w:r w:rsidRPr="00613AE5">
        <w:rPr>
          <w:szCs w:val="23"/>
        </w:rPr>
        <w:t xml:space="preserve">La deuxième méthode est basée sur un </w:t>
      </w:r>
      <w:r w:rsidRPr="00A7014E">
        <w:rPr>
          <w:b/>
          <w:szCs w:val="23"/>
        </w:rPr>
        <w:t>m</w:t>
      </w:r>
      <w:r w:rsidRPr="00613AE5">
        <w:rPr>
          <w:szCs w:val="23"/>
        </w:rPr>
        <w:t xml:space="preserve">odèle de </w:t>
      </w:r>
      <w:r w:rsidRPr="00A7014E">
        <w:rPr>
          <w:b/>
          <w:szCs w:val="23"/>
        </w:rPr>
        <w:t>c</w:t>
      </w:r>
      <w:r w:rsidRPr="00613AE5">
        <w:rPr>
          <w:szCs w:val="23"/>
        </w:rPr>
        <w:t xml:space="preserve">ompressibilité </w:t>
      </w:r>
      <w:r w:rsidRPr="00A7014E">
        <w:rPr>
          <w:b/>
          <w:szCs w:val="23"/>
        </w:rPr>
        <w:t>a</w:t>
      </w:r>
      <w:r w:rsidRPr="00613AE5">
        <w:rPr>
          <w:szCs w:val="23"/>
        </w:rPr>
        <w:t xml:space="preserve">rtificielle </w:t>
      </w:r>
      <w:r w:rsidRPr="00613AE5">
        <w:rPr>
          <w:b/>
          <w:szCs w:val="23"/>
        </w:rPr>
        <w:t>(MCA)</w:t>
      </w:r>
      <w:r w:rsidRPr="00613AE5">
        <w:rPr>
          <w:szCs w:val="23"/>
        </w:rPr>
        <w:t xml:space="preserve"> qui modifie la densité du lubrifiant dans la zone de cavitation. Au lieu d'utiliser la contrainte mathématique</w:t>
      </w:r>
      <w:r w:rsidR="002C06AD">
        <w:rPr>
          <w:szCs w:val="23"/>
        </w:rPr>
        <w:t xml:space="preserve"> </w:t>
      </w:r>
      <w:r w:rsidR="002C06AD" w:rsidRPr="00EB63B2">
        <w:rPr>
          <w:b/>
          <w:szCs w:val="23"/>
        </w:rPr>
        <w:fldChar w:fldCharType="begin"/>
      </w:r>
      <w:r w:rsidR="002C06AD" w:rsidRPr="00EB63B2">
        <w:rPr>
          <w:b/>
          <w:szCs w:val="23"/>
        </w:rPr>
        <w:instrText xml:space="preserve"> REF _Ref525840140 \r \h  \* MERGEFORMAT </w:instrText>
      </w:r>
      <w:r w:rsidR="002C06AD" w:rsidRPr="00EB63B2">
        <w:rPr>
          <w:b/>
          <w:szCs w:val="23"/>
        </w:rPr>
      </w:r>
      <w:r w:rsidR="002C06AD" w:rsidRPr="00EB63B2">
        <w:rPr>
          <w:b/>
          <w:szCs w:val="23"/>
        </w:rPr>
        <w:fldChar w:fldCharType="separate"/>
      </w:r>
      <w:r w:rsidR="00D07291">
        <w:rPr>
          <w:b/>
          <w:szCs w:val="23"/>
        </w:rPr>
        <w:t>Eq.2-14</w:t>
      </w:r>
      <w:r w:rsidR="002C06AD" w:rsidRPr="00EB63B2">
        <w:rPr>
          <w:b/>
          <w:szCs w:val="23"/>
        </w:rPr>
        <w:fldChar w:fldCharType="end"/>
      </w:r>
      <w:r w:rsidRPr="00613AE5">
        <w:rPr>
          <w:szCs w:val="23"/>
        </w:rPr>
        <w:t xml:space="preserve">, cette approche suppose </w:t>
      </w:r>
      <w:r>
        <w:rPr>
          <w:szCs w:val="23"/>
        </w:rPr>
        <w:t>un mélange homogène fluide-gaz dans la zone de cavitation.</w:t>
      </w:r>
      <w:r w:rsidRPr="00613AE5">
        <w:rPr>
          <w:szCs w:val="23"/>
        </w:rPr>
        <w:t xml:space="preserve"> La densité dans la région de cavitation est une combinaison de la densité de gaz </w:t>
      </w:r>
      <m:oMath>
        <m:sSub>
          <m:sSubPr>
            <m:ctrlPr>
              <w:rPr>
                <w:rFonts w:ascii="Cambria Math" w:hAnsi="Cambria Math" w:cs="Cambria Math"/>
                <w:szCs w:val="23"/>
              </w:rPr>
            </m:ctrlPr>
          </m:sSubPr>
          <m:e>
            <m:r>
              <w:rPr>
                <w:rFonts w:ascii="Cambria Math" w:hAnsi="Cambria Math" w:cs="Cambria Math"/>
                <w:szCs w:val="23"/>
              </w:rPr>
              <m:t>ρ</m:t>
            </m:r>
          </m:e>
          <m:sub>
            <m:r>
              <w:rPr>
                <w:rFonts w:ascii="Cambria Math" w:hAnsi="Cambria Math" w:cs="Cambria Math"/>
                <w:szCs w:val="23"/>
              </w:rPr>
              <m:t>gaz</m:t>
            </m:r>
          </m:sub>
        </m:sSub>
      </m:oMath>
      <w:r w:rsidRPr="00613AE5">
        <w:rPr>
          <w:szCs w:val="23"/>
        </w:rPr>
        <w:t xml:space="preserve"> et de la densité de </w:t>
      </w:r>
      <w:r w:rsidR="004F2651">
        <w:rPr>
          <w:szCs w:val="23"/>
        </w:rPr>
        <w:t>liquide</w:t>
      </w:r>
      <w:r w:rsidRPr="00613AE5">
        <w:rPr>
          <w:szCs w:val="23"/>
        </w:rPr>
        <w:t xml:space="preserve"> </w:t>
      </w:r>
      <m:oMath>
        <m:sSub>
          <m:sSubPr>
            <m:ctrlPr>
              <w:rPr>
                <w:rFonts w:ascii="Cambria Math" w:hAnsi="Cambria Math" w:cs="Cambria Math"/>
                <w:szCs w:val="23"/>
              </w:rPr>
            </m:ctrlPr>
          </m:sSubPr>
          <m:e>
            <m:r>
              <w:rPr>
                <w:rFonts w:ascii="Cambria Math" w:hAnsi="Cambria Math" w:cs="Cambria Math"/>
                <w:szCs w:val="23"/>
              </w:rPr>
              <m:t>ρ</m:t>
            </m:r>
          </m:e>
          <m:sub>
            <m:r>
              <w:rPr>
                <w:rFonts w:ascii="Cambria Math" w:hAnsi="Cambria Math" w:cs="Cambria Math"/>
                <w:szCs w:val="23"/>
              </w:rPr>
              <m:t>liq</m:t>
            </m:r>
          </m:sub>
        </m:sSub>
      </m:oMath>
      <w:r w:rsidRPr="00613AE5">
        <w:rPr>
          <w:szCs w:val="23"/>
        </w:rP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2A7FB402" w14:textId="77777777" w:rsidTr="007C768C">
        <w:trPr>
          <w:trHeight w:val="635"/>
          <w:tblHeader/>
          <w:jc w:val="center"/>
        </w:trPr>
        <w:tc>
          <w:tcPr>
            <w:tcW w:w="7938" w:type="dxa"/>
            <w:vAlign w:val="center"/>
          </w:tcPr>
          <w:p w14:paraId="39D0A8F7" w14:textId="0036865F" w:rsidR="0093422C" w:rsidRPr="00FE3B93" w:rsidRDefault="0093422C" w:rsidP="00FE1F2E">
            <w:pPr>
              <w:pStyle w:val="Default"/>
              <w:spacing w:line="360" w:lineRule="auto"/>
              <w:jc w:val="both"/>
              <w:rPr>
                <w:szCs w:val="22"/>
              </w:rPr>
            </w:pPr>
            <m:oMathPara>
              <m:oMath>
                <m:r>
                  <w:rPr>
                    <w:rFonts w:ascii="Cambria Math" w:hAnsi="Cambria Math" w:cs="Cambria Math"/>
                    <w:sz w:val="22"/>
                    <w:szCs w:val="22"/>
                  </w:rPr>
                  <m:t>ρ</m:t>
                </m:r>
                <m:r>
                  <w:rPr>
                    <w:rFonts w:ascii="Cambria Math" w:hAnsi="Cambria Math"/>
                    <w:sz w:val="22"/>
                    <w:szCs w:val="22"/>
                  </w:rPr>
                  <m:t>=</m:t>
                </m:r>
                <m:d>
                  <m:dPr>
                    <m:ctrlPr>
                      <w:rPr>
                        <w:rFonts w:ascii="Cambria Math" w:hAnsi="Cambria Math"/>
                        <w:i/>
                        <w:sz w:val="22"/>
                        <w:szCs w:val="22"/>
                      </w:rPr>
                    </m:ctrlPr>
                  </m:dPr>
                  <m:e>
                    <m:r>
                      <w:rPr>
                        <w:rFonts w:ascii="Cambria Math" w:hAnsi="Cambria Math"/>
                        <w:sz w:val="22"/>
                        <w:szCs w:val="22"/>
                      </w:rPr>
                      <m:t>1-</m:t>
                    </m:r>
                    <m:r>
                      <w:rPr>
                        <w:rFonts w:ascii="Cambria Math" w:hAnsi="Cambria Math" w:cs="Cambria Math"/>
                        <w:sz w:val="22"/>
                        <w:szCs w:val="22"/>
                      </w:rPr>
                      <m:t>θ</m:t>
                    </m:r>
                  </m:e>
                </m:d>
                <m:sSub>
                  <m:sSubPr>
                    <m:ctrlPr>
                      <w:rPr>
                        <w:rFonts w:ascii="Cambria Math" w:hAnsi="Cambria Math" w:cs="Cambria Math"/>
                        <w:i/>
                        <w:sz w:val="22"/>
                        <w:szCs w:val="22"/>
                      </w:rPr>
                    </m:ctrlPr>
                  </m:sSubPr>
                  <m:e>
                    <m:r>
                      <w:rPr>
                        <w:rFonts w:ascii="Cambria Math" w:hAnsi="Cambria Math" w:cs="Cambria Math"/>
                        <w:sz w:val="22"/>
                        <w:szCs w:val="22"/>
                      </w:rPr>
                      <m:t>ρ</m:t>
                    </m:r>
                  </m:e>
                  <m:sub>
                    <m:r>
                      <w:rPr>
                        <w:rFonts w:ascii="Cambria Math" w:hAnsi="Cambria Math" w:cs="Cambria Math"/>
                        <w:sz w:val="22"/>
                        <w:szCs w:val="22"/>
                      </w:rPr>
                      <m:t>liq</m:t>
                    </m:r>
                  </m:sub>
                </m:sSub>
                <m:r>
                  <w:rPr>
                    <w:rFonts w:ascii="Cambria Math" w:hAnsi="Cambria Math"/>
                    <w:sz w:val="22"/>
                    <w:szCs w:val="22"/>
                  </w:rPr>
                  <m:t>+</m:t>
                </m:r>
                <m:r>
                  <w:rPr>
                    <w:rFonts w:ascii="Cambria Math" w:hAnsi="Cambria Math" w:cs="Cambria Math"/>
                    <w:sz w:val="22"/>
                    <w:szCs w:val="22"/>
                  </w:rPr>
                  <m:t>θ</m:t>
                </m:r>
                <m:sSub>
                  <m:sSubPr>
                    <m:ctrlPr>
                      <w:rPr>
                        <w:rFonts w:ascii="Cambria Math" w:hAnsi="Cambria Math" w:cs="Cambria Math"/>
                        <w:i/>
                        <w:sz w:val="22"/>
                        <w:szCs w:val="22"/>
                      </w:rPr>
                    </m:ctrlPr>
                  </m:sSubPr>
                  <m:e>
                    <m:r>
                      <w:rPr>
                        <w:rFonts w:ascii="Cambria Math" w:hAnsi="Cambria Math" w:cs="Cambria Math"/>
                        <w:sz w:val="22"/>
                        <w:szCs w:val="22"/>
                      </w:rPr>
                      <m:t>ρ</m:t>
                    </m:r>
                  </m:e>
                  <m:sub>
                    <m:r>
                      <w:rPr>
                        <w:rFonts w:ascii="Cambria Math" w:hAnsi="Cambria Math" w:cs="Cambria Math"/>
                        <w:sz w:val="22"/>
                        <w:szCs w:val="22"/>
                      </w:rPr>
                      <m:t>gaz</m:t>
                    </m:r>
                  </m:sub>
                </m:sSub>
                <m:r>
                  <w:rPr>
                    <w:rFonts w:ascii="Cambria Math" w:hAnsi="Cambria Math"/>
                    <w:sz w:val="22"/>
                    <w:szCs w:val="22"/>
                  </w:rPr>
                  <m:t xml:space="preserve"> </m:t>
                </m:r>
              </m:oMath>
            </m:oMathPara>
          </w:p>
        </w:tc>
        <w:tc>
          <w:tcPr>
            <w:tcW w:w="1134" w:type="dxa"/>
            <w:vAlign w:val="center"/>
          </w:tcPr>
          <w:p w14:paraId="14EEDC22"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297" w:name="_Ref526267109"/>
            <w:r w:rsidRPr="005600FC">
              <w:rPr>
                <w:rFonts w:ascii="Times New Roman" w:eastAsia="Times New Roman" w:hAnsi="Times New Roman"/>
                <w:b/>
                <w:iCs w:val="0"/>
                <w:color w:val="auto"/>
                <w:sz w:val="22"/>
                <w:szCs w:val="22"/>
                <w:lang w:eastAsia="fr-FR"/>
              </w:rPr>
              <w:t xml:space="preserve"> </w:t>
            </w:r>
            <w:bookmarkEnd w:id="297"/>
          </w:p>
        </w:tc>
      </w:tr>
    </w:tbl>
    <w:p w14:paraId="0029784A" w14:textId="641CE4D0" w:rsidR="0093422C" w:rsidRPr="008E021D" w:rsidRDefault="0093422C" w:rsidP="00BE4765">
      <w:pPr>
        <w:spacing w:before="120" w:after="120" w:line="360" w:lineRule="auto"/>
        <w:rPr>
          <w:szCs w:val="23"/>
        </w:rPr>
      </w:pPr>
      <w:r w:rsidRPr="008E021D">
        <w:rPr>
          <w:szCs w:val="23"/>
        </w:rPr>
        <w:t>La f</w:t>
      </w:r>
      <w:r>
        <w:rPr>
          <w:szCs w:val="23"/>
        </w:rPr>
        <w:t>r</w:t>
      </w:r>
      <w:r w:rsidRPr="008E021D">
        <w:rPr>
          <w:szCs w:val="23"/>
        </w:rPr>
        <w:t xml:space="preserve">action </w:t>
      </w:r>
      <m:oMath>
        <m:r>
          <w:rPr>
            <w:rFonts w:ascii="Cambria Math" w:hAnsi="Cambria Math" w:cs="Cambria Math"/>
            <w:szCs w:val="23"/>
          </w:rPr>
          <m:t>θ</m:t>
        </m:r>
      </m:oMath>
      <w:r w:rsidRPr="008E021D">
        <w:rPr>
          <w:szCs w:val="23"/>
        </w:rPr>
        <w:t xml:space="preserve"> dans </w:t>
      </w:r>
      <w:r w:rsidRPr="000460F2">
        <w:rPr>
          <w:b/>
          <w:szCs w:val="23"/>
        </w:rPr>
        <w:fldChar w:fldCharType="begin"/>
      </w:r>
      <w:r w:rsidRPr="000460F2">
        <w:rPr>
          <w:b/>
          <w:szCs w:val="23"/>
        </w:rPr>
        <w:instrText xml:space="preserve"> REF _Ref526267109 \r \h  \* MERGEFORMAT </w:instrText>
      </w:r>
      <w:r w:rsidRPr="000460F2">
        <w:rPr>
          <w:b/>
          <w:szCs w:val="23"/>
        </w:rPr>
      </w:r>
      <w:r w:rsidRPr="000460F2">
        <w:rPr>
          <w:b/>
          <w:szCs w:val="23"/>
        </w:rPr>
        <w:fldChar w:fldCharType="separate"/>
      </w:r>
      <w:r w:rsidR="00D07291">
        <w:rPr>
          <w:b/>
          <w:szCs w:val="23"/>
        </w:rPr>
        <w:t>Eq.2-17</w:t>
      </w:r>
      <w:r w:rsidRPr="000460F2">
        <w:rPr>
          <w:b/>
          <w:szCs w:val="23"/>
        </w:rPr>
        <w:fldChar w:fldCharType="end"/>
      </w:r>
      <w:r w:rsidRPr="008E021D">
        <w:rPr>
          <w:szCs w:val="23"/>
        </w:rPr>
        <w:t xml:space="preserve"> a le même rôle que </w:t>
      </w:r>
      <w:r w:rsidRPr="008E021D">
        <w:rPr>
          <w:rFonts w:ascii="Cambria Math" w:hAnsi="Cambria Math" w:cs="Cambria Math"/>
          <w:szCs w:val="23"/>
        </w:rPr>
        <w:t>𝜃</w:t>
      </w:r>
      <w:r w:rsidRPr="008E021D">
        <w:rPr>
          <w:szCs w:val="23"/>
        </w:rPr>
        <w:t xml:space="preserve"> dans le modèle JFO. Si la f</w:t>
      </w:r>
      <w:r>
        <w:rPr>
          <w:szCs w:val="23"/>
        </w:rPr>
        <w:t>r</w:t>
      </w:r>
      <w:r w:rsidRPr="008E021D">
        <w:rPr>
          <w:szCs w:val="23"/>
        </w:rPr>
        <w:t xml:space="preserve">action est nulle ( </w:t>
      </w:r>
      <m:oMath>
        <m:r>
          <w:rPr>
            <w:rFonts w:ascii="Cambria Math" w:hAnsi="Cambria Math" w:cs="Cambria Math"/>
            <w:szCs w:val="23"/>
          </w:rPr>
          <m:t>θ</m:t>
        </m:r>
        <m:r>
          <w:rPr>
            <w:rFonts w:ascii="Cambria Math" w:hAnsi="Cambria Math"/>
            <w:szCs w:val="23"/>
          </w:rPr>
          <m:t>=0</m:t>
        </m:r>
      </m:oMath>
      <w:r w:rsidRPr="008E021D">
        <w:rPr>
          <w:szCs w:val="23"/>
        </w:rPr>
        <w:t xml:space="preserve"> )</w:t>
      </w:r>
      <w:r w:rsidR="00E369BD">
        <w:rPr>
          <w:szCs w:val="23"/>
        </w:rPr>
        <w:t>,</w:t>
      </w:r>
      <w:r w:rsidRPr="008E021D">
        <w:rPr>
          <w:szCs w:val="23"/>
        </w:rPr>
        <w:t xml:space="preserve"> il n'y a pas de cavitation et le film fluide est complet. Si</w:t>
      </w:r>
      <m:oMath>
        <m:r>
          <w:rPr>
            <w:rFonts w:ascii="Cambria Math" w:hAnsi="Cambria Math"/>
            <w:szCs w:val="23"/>
          </w:rPr>
          <m:t xml:space="preserve"> 0&lt;</m:t>
        </m:r>
        <m:r>
          <w:rPr>
            <w:rFonts w:ascii="Cambria Math" w:hAnsi="Cambria Math" w:cs="Cambria Math"/>
            <w:szCs w:val="23"/>
          </w:rPr>
          <m:t>θ</m:t>
        </m:r>
        <m:r>
          <w:rPr>
            <w:rFonts w:ascii="Cambria Math" w:hAnsi="Cambria Math"/>
            <w:szCs w:val="23"/>
          </w:rPr>
          <m:t>≤1</m:t>
        </m:r>
      </m:oMath>
      <w:r w:rsidRPr="008E021D">
        <w:rPr>
          <w:szCs w:val="23"/>
        </w:rPr>
        <w:t xml:space="preserve">, il y a rupture du film et le film fluide est un mélange homogène de lubrifiant et de gaz. Afin d'éviter les transitions brusques entre les zones de rupture et les zones de film complet, </w:t>
      </w:r>
      <m:oMath>
        <m:r>
          <w:rPr>
            <w:rFonts w:ascii="Cambria Math" w:hAnsi="Cambria Math" w:cs="Cambria Math"/>
            <w:szCs w:val="23"/>
          </w:rPr>
          <m:t>θ</m:t>
        </m:r>
      </m:oMath>
      <w:r w:rsidRPr="008E021D">
        <w:rPr>
          <w:szCs w:val="23"/>
        </w:rPr>
        <w:t xml:space="preserve"> est </w:t>
      </w:r>
      <w:r w:rsidR="00016F1B">
        <w:rPr>
          <w:szCs w:val="23"/>
        </w:rPr>
        <w:t>approché</w:t>
      </w:r>
      <w:r w:rsidRPr="008E021D">
        <w:rPr>
          <w:szCs w:val="23"/>
        </w:rPr>
        <w:t xml:space="preserve"> par une loi régularisée</w:t>
      </w:r>
      <w:r w:rsidR="004F2651">
        <w:rPr>
          <w:szCs w:val="23"/>
        </w:rPr>
        <w:t>,</w:t>
      </w:r>
      <w:r w:rsidRPr="008E021D">
        <w:rPr>
          <w:szCs w:val="23"/>
        </w:rPr>
        <w:t xml:space="preserve"> </w:t>
      </w:r>
      <w:r w:rsidR="00016F1B">
        <w:rPr>
          <w:szCs w:val="23"/>
        </w:rPr>
        <w:t>continue et dérivable</w:t>
      </w:r>
      <w:r w:rsidRPr="008E021D">
        <w:rPr>
          <w:szCs w:val="23"/>
        </w:rP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2804D558" w14:textId="77777777" w:rsidTr="00027818">
        <w:trPr>
          <w:trHeight w:val="635"/>
          <w:tblHeader/>
          <w:jc w:val="center"/>
        </w:trPr>
        <w:tc>
          <w:tcPr>
            <w:tcW w:w="7938" w:type="dxa"/>
            <w:vAlign w:val="center"/>
          </w:tcPr>
          <w:p w14:paraId="51F84DE7" w14:textId="62702711" w:rsidR="00D9485E" w:rsidRPr="008E4D9C" w:rsidRDefault="0093422C" w:rsidP="008E4D9C">
            <w:pPr>
              <w:overflowPunct/>
              <w:spacing w:line="360" w:lineRule="auto"/>
              <w:textAlignment w:val="auto"/>
              <w:rPr>
                <w:rFonts w:ascii="Cambria Math" w:eastAsiaTheme="minorEastAsia" w:hAnsi="Cambria Math" w:cs="Cambria Math"/>
                <w:color w:val="000000"/>
                <w:szCs w:val="22"/>
                <w:lang w:eastAsia="zh-CN"/>
              </w:rPr>
            </w:pPr>
            <m:oMathPara>
              <m:oMath>
                <m:r>
                  <w:rPr>
                    <w:rFonts w:ascii="Cambria Math" w:eastAsiaTheme="minorEastAsia" w:hAnsi="Cambria Math" w:cs="Cambria Math"/>
                    <w:color w:val="000000"/>
                    <w:szCs w:val="22"/>
                    <w:lang w:eastAsia="zh-CN"/>
                  </w:rPr>
                  <m:t>θ(p)=1-</m:t>
                </m:r>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1</m:t>
                    </m:r>
                  </m:num>
                  <m:den>
                    <m:r>
                      <w:rPr>
                        <w:rFonts w:ascii="Cambria Math" w:eastAsiaTheme="minorEastAsia" w:hAnsi="Cambria Math" w:cs="Cambria Math"/>
                        <w:color w:val="000000"/>
                        <w:szCs w:val="22"/>
                        <w:lang w:eastAsia="zh-CN"/>
                      </w:rPr>
                      <m:t>1+exp[-β(p-</m:t>
                    </m:r>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p</m:t>
                        </m:r>
                      </m:e>
                      <m:sub>
                        <m:r>
                          <w:rPr>
                            <w:rFonts w:ascii="Cambria Math" w:eastAsiaTheme="minorEastAsia" w:hAnsi="Cambria Math" w:cs="Cambria Math"/>
                            <w:color w:val="000000"/>
                            <w:sz w:val="16"/>
                            <w:szCs w:val="16"/>
                            <w:lang w:eastAsia="zh-CN"/>
                          </w:rPr>
                          <m:t>cavi</m:t>
                        </m:r>
                      </m:sub>
                    </m:sSub>
                    <m:r>
                      <w:rPr>
                        <w:rFonts w:ascii="Cambria Math" w:eastAsiaTheme="minorEastAsia" w:hAnsi="Cambria Math" w:cs="Cambria Math"/>
                        <w:color w:val="000000"/>
                        <w:szCs w:val="22"/>
                        <w:lang w:eastAsia="zh-CN"/>
                      </w:rPr>
                      <m:t>)]</m:t>
                    </m:r>
                  </m:den>
                </m:f>
              </m:oMath>
            </m:oMathPara>
          </w:p>
        </w:tc>
        <w:tc>
          <w:tcPr>
            <w:tcW w:w="1134" w:type="dxa"/>
            <w:vAlign w:val="center"/>
          </w:tcPr>
          <w:p w14:paraId="3DD17867"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298" w:name="_Ref526267143"/>
            <w:r w:rsidRPr="005600FC">
              <w:rPr>
                <w:rFonts w:ascii="Times New Roman" w:eastAsia="Times New Roman" w:hAnsi="Times New Roman"/>
                <w:b/>
                <w:iCs w:val="0"/>
                <w:color w:val="auto"/>
                <w:sz w:val="22"/>
                <w:szCs w:val="22"/>
                <w:lang w:eastAsia="fr-FR"/>
              </w:rPr>
              <w:t xml:space="preserve"> </w:t>
            </w:r>
            <w:bookmarkEnd w:id="298"/>
          </w:p>
        </w:tc>
      </w:tr>
    </w:tbl>
    <w:p w14:paraId="70C925C0" w14:textId="14EEB43D" w:rsidR="008E4D9C" w:rsidRDefault="008E4D9C" w:rsidP="008E4D9C">
      <w:pPr>
        <w:spacing w:before="120" w:after="240"/>
      </w:pPr>
      <w:proofErr w:type="gramStart"/>
      <w:r>
        <w:rPr>
          <w:szCs w:val="23"/>
        </w:rPr>
        <w:t>avec</w:t>
      </w:r>
      <w:proofErr w:type="gramEnd"/>
      <w:r>
        <w:rPr>
          <w:szCs w:val="23"/>
        </w:rPr>
        <w:t xml:space="preserve"> </w:t>
      </w:r>
      <m:oMath>
        <m:r>
          <w:rPr>
            <w:rFonts w:ascii="Cambria Math" w:hAnsi="Cambria Math"/>
            <w:szCs w:val="23"/>
          </w:rPr>
          <m:t xml:space="preserve">β </m:t>
        </m:r>
      </m:oMath>
      <w:r w:rsidRPr="00CE2507">
        <w:rPr>
          <w:szCs w:val="23"/>
        </w:rPr>
        <w:t>est un paramètre de régularisation</w:t>
      </w:r>
      <w:r w:rsidR="007C3C78">
        <w:rPr>
          <w:szCs w:val="23"/>
        </w:rPr>
        <w:t>.</w:t>
      </w:r>
    </w:p>
    <w:p w14:paraId="38795F14" w14:textId="32394269" w:rsidR="0093422C" w:rsidRDefault="0093422C" w:rsidP="009D60BF">
      <w:pPr>
        <w:pStyle w:val="Titre3"/>
        <w:spacing w:before="240" w:after="240"/>
        <w:ind w:left="709"/>
      </w:pPr>
      <w:bookmarkStart w:id="299" w:name="_Toc535252144"/>
      <w:r>
        <w:t>Equation de l’énergie</w:t>
      </w:r>
      <w:bookmarkEnd w:id="299"/>
    </w:p>
    <w:p w14:paraId="37CFB6B4" w14:textId="5B27C1AC" w:rsidR="008A5A36" w:rsidRDefault="0093422C" w:rsidP="00FC0FCE">
      <w:pPr>
        <w:spacing w:before="120" w:after="120" w:line="360" w:lineRule="auto"/>
        <w:ind w:firstLine="709"/>
      </w:pPr>
      <w:r>
        <w:t>L</w:t>
      </w:r>
      <w:r w:rsidR="008A5A36">
        <w:t>’équation de l’énergie permet de</w:t>
      </w:r>
      <w:r>
        <w:t xml:space="preserve"> détermin</w:t>
      </w:r>
      <w:r w:rsidR="008A5A36">
        <w:t>er</w:t>
      </w:r>
      <w:r>
        <w:t xml:space="preserve"> </w:t>
      </w:r>
      <w:r w:rsidR="008A5A36">
        <w:t>le</w:t>
      </w:r>
      <w:r>
        <w:t xml:space="preserve"> champ de température dans le film lubrifiant. Dans la mécanique des films minces visqueux, l’équation de l’énergie peut se simplifier, </w:t>
      </w:r>
      <w:r w:rsidR="009D60BF">
        <w:t xml:space="preserve">étant donné </w:t>
      </w:r>
      <w:r>
        <w:t xml:space="preserve">que l’épaisseur du film est très faible devant </w:t>
      </w:r>
      <w:r w:rsidR="008A08A3">
        <w:t>les autres dimensions caractéristiques du palier</w:t>
      </w:r>
      <w:r>
        <w:t>. Tenant compte de cette hypothèse et en supposant le coefficient de conductivité</w:t>
      </w:r>
      <w:r w:rsidR="005C1F1B">
        <w:t xml:space="preserve"> thermique</w:t>
      </w:r>
      <w:r>
        <w:t xml:space="preserve"> </w:t>
      </w:r>
      <m:oMath>
        <m:r>
          <w:rPr>
            <w:rFonts w:ascii="Cambria Math" w:hAnsi="Cambria Math"/>
          </w:rPr>
          <m:t>λ</m:t>
        </m:r>
      </m:oMath>
      <w:r>
        <w:t xml:space="preserve"> constant </w:t>
      </w:r>
      <w:r w:rsidRPr="005C1F1B">
        <w:rPr>
          <w:b/>
        </w:rPr>
        <w:fldChar w:fldCharType="begin"/>
      </w:r>
      <w:r w:rsidRPr="005C1F1B">
        <w:rPr>
          <w:b/>
        </w:rPr>
        <w:instrText xml:space="preserve"> REF _Ref526330394 \r \h </w:instrText>
      </w:r>
      <w:r w:rsidR="005C1F1B">
        <w:rPr>
          <w:b/>
        </w:rPr>
        <w:instrText xml:space="preserve"> \* MERGEFORMAT </w:instrText>
      </w:r>
      <w:r w:rsidRPr="005C1F1B">
        <w:rPr>
          <w:b/>
        </w:rPr>
      </w:r>
      <w:r w:rsidRPr="005C1F1B">
        <w:rPr>
          <w:b/>
        </w:rPr>
        <w:fldChar w:fldCharType="separate"/>
      </w:r>
      <w:r w:rsidR="00D07291">
        <w:rPr>
          <w:b/>
        </w:rPr>
        <w:t>[40]</w:t>
      </w:r>
      <w:r w:rsidRPr="005C1F1B">
        <w:rPr>
          <w:b/>
        </w:rPr>
        <w:fldChar w:fldCharType="end"/>
      </w:r>
      <w:r>
        <w:t>, on obtient l’équation de l’énergie tridimensionnelle d’un fluide incompressible sous forme conservative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381D9F0C" w14:textId="77777777" w:rsidTr="00027818">
        <w:trPr>
          <w:trHeight w:val="635"/>
          <w:tblHeader/>
          <w:jc w:val="center"/>
        </w:trPr>
        <w:tc>
          <w:tcPr>
            <w:tcW w:w="7938" w:type="dxa"/>
            <w:vAlign w:val="center"/>
          </w:tcPr>
          <w:p w14:paraId="64A568FB" w14:textId="3F3D0EB3" w:rsidR="0093422C" w:rsidRPr="003E7B59" w:rsidRDefault="0093422C" w:rsidP="00675B0B">
            <w:pPr>
              <w:overflowPunct/>
              <w:spacing w:line="360" w:lineRule="auto"/>
              <w:textAlignment w:val="auto"/>
              <w:rPr>
                <w:rFonts w:ascii="Cambria Math" w:eastAsiaTheme="minorEastAsia" w:hAnsi="Cambria Math" w:cs="Cambria Math" w:hint="eastAsia"/>
                <w:color w:val="000000"/>
                <w:szCs w:val="22"/>
                <w:lang w:eastAsia="zh-CN"/>
              </w:rPr>
            </w:pPr>
            <m:oMathPara>
              <m:oMath>
                <m:r>
                  <w:rPr>
                    <w:rFonts w:ascii="Cambria Math" w:eastAsiaTheme="minorEastAsia" w:hAnsi="Cambria Math" w:cs="Cambria Math"/>
                    <w:color w:val="000000"/>
                    <w:szCs w:val="22"/>
                    <w:lang w:eastAsia="zh-CN"/>
                  </w:rPr>
                  <m:t>ρ</m:t>
                </m:r>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C</m:t>
                    </m:r>
                  </m:e>
                  <m:sub>
                    <m:r>
                      <w:rPr>
                        <w:rFonts w:ascii="Cambria Math" w:eastAsiaTheme="minorEastAsia" w:hAnsi="Cambria Math" w:cs="Cambria Math"/>
                        <w:color w:val="000000"/>
                        <w:szCs w:val="22"/>
                        <w:lang w:eastAsia="zh-CN"/>
                      </w:rPr>
                      <m:t>p</m:t>
                    </m:r>
                  </m:sub>
                </m:sSub>
                <m:d>
                  <m:dPr>
                    <m:begChr m:val="["/>
                    <m:endChr m:val="]"/>
                    <m:ctrlPr>
                      <w:rPr>
                        <w:rFonts w:ascii="Cambria Math" w:eastAsiaTheme="minorEastAsia" w:hAnsi="Cambria Math" w:cs="Cambria Math"/>
                        <w:i/>
                        <w:color w:val="000000"/>
                        <w:szCs w:val="22"/>
                        <w:lang w:eastAsia="zh-CN"/>
                      </w:rPr>
                    </m:ctrlPr>
                  </m:dPr>
                  <m:e>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∂T</m:t>
                        </m:r>
                      </m:num>
                      <m:den>
                        <m:r>
                          <w:rPr>
                            <w:rFonts w:ascii="Cambria Math" w:eastAsiaTheme="minorEastAsia" w:hAnsi="Cambria Math" w:cs="Cambria Math"/>
                            <w:color w:val="000000"/>
                            <w:szCs w:val="22"/>
                            <w:lang w:eastAsia="zh-CN"/>
                          </w:rPr>
                          <m:t>∂t</m:t>
                        </m:r>
                      </m:den>
                    </m:f>
                    <m:r>
                      <w:rPr>
                        <w:rFonts w:ascii="Cambria Math" w:eastAsiaTheme="minorEastAsia" w:hAnsi="Cambria Math" w:cs="Cambria Math"/>
                        <w:color w:val="000000"/>
                        <w:szCs w:val="22"/>
                        <w:lang w:eastAsia="zh-CN"/>
                      </w:rPr>
                      <m:t>+</m:t>
                    </m:r>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m:t>
                        </m:r>
                        <m:d>
                          <m:dPr>
                            <m:ctrlPr>
                              <w:rPr>
                                <w:rFonts w:ascii="Cambria Math" w:eastAsiaTheme="minorEastAsia" w:hAnsi="Cambria Math" w:cs="Cambria Math"/>
                                <w:i/>
                                <w:color w:val="000000"/>
                                <w:szCs w:val="22"/>
                                <w:lang w:eastAsia="zh-CN"/>
                              </w:rPr>
                            </m:ctrlPr>
                          </m:dPr>
                          <m:e>
                            <m:r>
                              <w:rPr>
                                <w:rFonts w:ascii="Cambria Math" w:eastAsiaTheme="minorEastAsia" w:hAnsi="Cambria Math" w:cs="Cambria Math"/>
                                <w:color w:val="000000"/>
                                <w:szCs w:val="22"/>
                                <w:lang w:eastAsia="zh-CN"/>
                              </w:rPr>
                              <m:t>uT</m:t>
                            </m:r>
                          </m:e>
                        </m:d>
                      </m:num>
                      <m:den>
                        <m:r>
                          <w:rPr>
                            <w:rFonts w:ascii="Cambria Math" w:eastAsiaTheme="minorEastAsia" w:hAnsi="Cambria Math" w:cs="Cambria Math"/>
                            <w:color w:val="000000"/>
                            <w:szCs w:val="22"/>
                            <w:lang w:eastAsia="zh-CN"/>
                          </w:rPr>
                          <m:t>∂x</m:t>
                        </m:r>
                      </m:den>
                    </m:f>
                    <m:r>
                      <w:rPr>
                        <w:rFonts w:ascii="Cambria Math" w:eastAsiaTheme="minorEastAsia" w:hAnsi="Cambria Math" w:cs="Cambria Math"/>
                        <w:color w:val="000000"/>
                        <w:szCs w:val="22"/>
                        <w:lang w:eastAsia="zh-CN"/>
                      </w:rPr>
                      <m:t>+</m:t>
                    </m:r>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m:t>
                        </m:r>
                        <m:d>
                          <m:dPr>
                            <m:ctrlPr>
                              <w:rPr>
                                <w:rFonts w:ascii="Cambria Math" w:eastAsiaTheme="minorEastAsia" w:hAnsi="Cambria Math" w:cs="Cambria Math"/>
                                <w:i/>
                                <w:color w:val="000000"/>
                                <w:szCs w:val="22"/>
                                <w:lang w:eastAsia="zh-CN"/>
                              </w:rPr>
                            </m:ctrlPr>
                          </m:dPr>
                          <m:e>
                            <m:r>
                              <w:rPr>
                                <w:rFonts w:ascii="Cambria Math" w:eastAsiaTheme="minorEastAsia" w:hAnsi="Cambria Math" w:cs="Cambria Math"/>
                                <w:color w:val="000000"/>
                                <w:szCs w:val="22"/>
                                <w:lang w:eastAsia="zh-CN"/>
                              </w:rPr>
                              <m:t>vT</m:t>
                            </m:r>
                          </m:e>
                        </m:d>
                      </m:num>
                      <m:den>
                        <m:r>
                          <w:rPr>
                            <w:rFonts w:ascii="Cambria Math" w:eastAsiaTheme="minorEastAsia" w:hAnsi="Cambria Math" w:cs="Cambria Math"/>
                            <w:color w:val="000000"/>
                            <w:szCs w:val="22"/>
                            <w:lang w:eastAsia="zh-CN"/>
                          </w:rPr>
                          <m:t>∂y</m:t>
                        </m:r>
                      </m:den>
                    </m:f>
                    <m:r>
                      <w:rPr>
                        <w:rFonts w:ascii="Cambria Math" w:eastAsiaTheme="minorEastAsia" w:hAnsi="Cambria Math" w:cs="Cambria Math"/>
                        <w:color w:val="000000"/>
                        <w:szCs w:val="22"/>
                        <w:lang w:eastAsia="zh-CN"/>
                      </w:rPr>
                      <m:t>+</m:t>
                    </m:r>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m:t>
                        </m:r>
                        <m:d>
                          <m:dPr>
                            <m:ctrlPr>
                              <w:rPr>
                                <w:rFonts w:ascii="Cambria Math" w:eastAsiaTheme="minorEastAsia" w:hAnsi="Cambria Math" w:cs="Cambria Math"/>
                                <w:i/>
                                <w:color w:val="000000"/>
                                <w:szCs w:val="22"/>
                                <w:lang w:eastAsia="zh-CN"/>
                              </w:rPr>
                            </m:ctrlPr>
                          </m:dPr>
                          <m:e>
                            <m:r>
                              <w:rPr>
                                <w:rFonts w:ascii="Cambria Math" w:eastAsiaTheme="minorEastAsia" w:hAnsi="Cambria Math" w:cs="Cambria Math"/>
                                <w:color w:val="000000"/>
                                <w:szCs w:val="22"/>
                                <w:lang w:eastAsia="zh-CN"/>
                              </w:rPr>
                              <m:t>wT</m:t>
                            </m:r>
                          </m:e>
                        </m:d>
                      </m:num>
                      <m:den>
                        <m:r>
                          <w:rPr>
                            <w:rFonts w:ascii="Cambria Math" w:eastAsiaTheme="minorEastAsia" w:hAnsi="Cambria Math" w:cs="Cambria Math"/>
                            <w:color w:val="000000"/>
                            <w:szCs w:val="22"/>
                            <w:lang w:eastAsia="zh-CN"/>
                          </w:rPr>
                          <m:t>∂z</m:t>
                        </m:r>
                      </m:den>
                    </m:f>
                  </m:e>
                </m:d>
                <m:r>
                  <w:rPr>
                    <w:rFonts w:ascii="Cambria Math" w:eastAsiaTheme="minorEastAsia" w:hAnsi="Cambria Math" w:cs="Cambria Math"/>
                    <w:color w:val="000000"/>
                    <w:szCs w:val="22"/>
                    <w:lang w:eastAsia="zh-CN"/>
                  </w:rPr>
                  <m:t>=λ</m:t>
                </m:r>
                <m:f>
                  <m:fPr>
                    <m:ctrlPr>
                      <w:rPr>
                        <w:rFonts w:ascii="Cambria Math" w:eastAsiaTheme="minorEastAsia" w:hAnsi="Cambria Math" w:cs="Cambria Math"/>
                        <w:i/>
                        <w:color w:val="000000"/>
                        <w:szCs w:val="22"/>
                        <w:lang w:eastAsia="zh-CN"/>
                      </w:rPr>
                    </m:ctrlPr>
                  </m:fPr>
                  <m:num>
                    <m:sSup>
                      <m:sSupPr>
                        <m:ctrlPr>
                          <w:rPr>
                            <w:rFonts w:ascii="Cambria Math" w:eastAsiaTheme="minorEastAsia" w:hAnsi="Cambria Math" w:cs="Cambria Math"/>
                            <w:i/>
                            <w:color w:val="000000"/>
                            <w:szCs w:val="22"/>
                            <w:lang w:eastAsia="zh-CN"/>
                          </w:rPr>
                        </m:ctrlPr>
                      </m:sSupPr>
                      <m:e>
                        <m:r>
                          <w:rPr>
                            <w:rFonts w:ascii="Cambria Math" w:eastAsiaTheme="minorEastAsia" w:hAnsi="Cambria Math" w:cs="Cambria Math"/>
                            <w:color w:val="000000"/>
                            <w:szCs w:val="22"/>
                            <w:lang w:eastAsia="zh-CN"/>
                          </w:rPr>
                          <m:t>∂</m:t>
                        </m:r>
                      </m:e>
                      <m:sup>
                        <m:r>
                          <w:rPr>
                            <w:rFonts w:ascii="Cambria Math" w:eastAsiaTheme="minorEastAsia" w:hAnsi="Cambria Math" w:cs="Cambria Math"/>
                            <w:color w:val="000000"/>
                            <w:szCs w:val="22"/>
                            <w:lang w:eastAsia="zh-CN"/>
                          </w:rPr>
                          <m:t>2</m:t>
                        </m:r>
                      </m:sup>
                    </m:sSup>
                    <m:r>
                      <w:rPr>
                        <w:rFonts w:ascii="Cambria Math" w:eastAsiaTheme="minorEastAsia" w:hAnsi="Cambria Math" w:cs="Cambria Math"/>
                        <w:color w:val="000000"/>
                        <w:szCs w:val="22"/>
                        <w:lang w:eastAsia="zh-CN"/>
                      </w:rPr>
                      <m:t>T</m:t>
                    </m:r>
                  </m:num>
                  <m:den>
                    <m:r>
                      <w:rPr>
                        <w:rFonts w:ascii="Cambria Math" w:eastAsiaTheme="minorEastAsia" w:hAnsi="Cambria Math" w:cs="Cambria Math"/>
                        <w:color w:val="000000"/>
                        <w:szCs w:val="22"/>
                        <w:lang w:eastAsia="zh-CN"/>
                      </w:rPr>
                      <m:t>∂</m:t>
                    </m:r>
                    <m:sSup>
                      <m:sSupPr>
                        <m:ctrlPr>
                          <w:rPr>
                            <w:rFonts w:ascii="Cambria Math" w:eastAsiaTheme="minorEastAsia" w:hAnsi="Cambria Math" w:cs="Cambria Math"/>
                            <w:i/>
                            <w:color w:val="000000"/>
                            <w:szCs w:val="22"/>
                            <w:lang w:eastAsia="zh-CN"/>
                          </w:rPr>
                        </m:ctrlPr>
                      </m:sSupPr>
                      <m:e>
                        <m:r>
                          <w:rPr>
                            <w:rFonts w:ascii="Cambria Math" w:eastAsiaTheme="minorEastAsia" w:hAnsi="Cambria Math" w:cs="Cambria Math"/>
                            <w:color w:val="000000"/>
                            <w:szCs w:val="22"/>
                            <w:lang w:eastAsia="zh-CN"/>
                          </w:rPr>
                          <m:t>y</m:t>
                        </m:r>
                      </m:e>
                      <m:sup>
                        <m:r>
                          <w:rPr>
                            <w:rFonts w:ascii="Cambria Math" w:eastAsiaTheme="minorEastAsia" w:hAnsi="Cambria Math" w:cs="Cambria Math"/>
                            <w:color w:val="000000"/>
                            <w:szCs w:val="22"/>
                            <w:lang w:eastAsia="zh-CN"/>
                          </w:rPr>
                          <m:t>2</m:t>
                        </m:r>
                      </m:sup>
                    </m:sSup>
                  </m:den>
                </m:f>
                <m:r>
                  <w:rPr>
                    <w:rFonts w:ascii="Cambria Math" w:eastAsiaTheme="minorEastAsia" w:hAnsi="Cambria Math" w:cs="Cambria Math"/>
                    <w:color w:val="000000"/>
                    <w:szCs w:val="22"/>
                    <w:lang w:eastAsia="zh-CN"/>
                  </w:rPr>
                  <m:t>+μ</m:t>
                </m:r>
                <m:d>
                  <m:dPr>
                    <m:begChr m:val="["/>
                    <m:endChr m:val="]"/>
                    <m:ctrlPr>
                      <w:rPr>
                        <w:rFonts w:ascii="Cambria Math" w:eastAsiaTheme="minorEastAsia" w:hAnsi="Cambria Math" w:cs="Cambria Math"/>
                        <w:i/>
                        <w:color w:val="000000"/>
                        <w:szCs w:val="22"/>
                        <w:lang w:eastAsia="zh-CN"/>
                      </w:rPr>
                    </m:ctrlPr>
                  </m:dPr>
                  <m:e>
                    <m:sSup>
                      <m:sSupPr>
                        <m:ctrlPr>
                          <w:rPr>
                            <w:rFonts w:ascii="Cambria Math" w:eastAsiaTheme="minorEastAsia" w:hAnsi="Cambria Math" w:cs="Cambria Math"/>
                            <w:i/>
                            <w:color w:val="000000"/>
                            <w:szCs w:val="22"/>
                            <w:lang w:eastAsia="zh-CN"/>
                          </w:rPr>
                        </m:ctrlPr>
                      </m:sSupPr>
                      <m:e>
                        <m:d>
                          <m:dPr>
                            <m:ctrlPr>
                              <w:rPr>
                                <w:rFonts w:ascii="Cambria Math" w:eastAsiaTheme="minorEastAsia" w:hAnsi="Cambria Math" w:cs="Cambria Math"/>
                                <w:i/>
                                <w:color w:val="000000"/>
                                <w:szCs w:val="22"/>
                                <w:lang w:eastAsia="zh-CN"/>
                              </w:rPr>
                            </m:ctrlPr>
                          </m:dPr>
                          <m:e>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∂u</m:t>
                                </m:r>
                              </m:num>
                              <m:den>
                                <m:r>
                                  <w:rPr>
                                    <w:rFonts w:ascii="Cambria Math" w:eastAsiaTheme="minorEastAsia" w:hAnsi="Cambria Math" w:cs="Cambria Math"/>
                                    <w:color w:val="000000"/>
                                    <w:szCs w:val="22"/>
                                    <w:lang w:eastAsia="zh-CN"/>
                                  </w:rPr>
                                  <m:t>∂y</m:t>
                                </m:r>
                              </m:den>
                            </m:f>
                          </m:e>
                        </m:d>
                      </m:e>
                      <m:sup>
                        <m:r>
                          <w:rPr>
                            <w:rFonts w:ascii="Cambria Math" w:eastAsiaTheme="minorEastAsia" w:hAnsi="Cambria Math" w:cs="Cambria Math"/>
                            <w:color w:val="000000"/>
                            <w:szCs w:val="22"/>
                            <w:lang w:eastAsia="zh-CN"/>
                          </w:rPr>
                          <m:t>2</m:t>
                        </m:r>
                      </m:sup>
                    </m:sSup>
                    <m:r>
                      <w:rPr>
                        <w:rFonts w:ascii="Cambria Math" w:eastAsiaTheme="minorEastAsia" w:hAnsi="Cambria Math" w:cs="Cambria Math"/>
                        <w:color w:val="000000"/>
                        <w:szCs w:val="22"/>
                        <w:lang w:eastAsia="zh-CN"/>
                      </w:rPr>
                      <m:t>+</m:t>
                    </m:r>
                    <m:sSup>
                      <m:sSupPr>
                        <m:ctrlPr>
                          <w:rPr>
                            <w:rFonts w:ascii="Cambria Math" w:eastAsiaTheme="minorEastAsia" w:hAnsi="Cambria Math" w:cs="Cambria Math"/>
                            <w:i/>
                            <w:color w:val="000000"/>
                            <w:szCs w:val="22"/>
                            <w:lang w:eastAsia="zh-CN"/>
                          </w:rPr>
                        </m:ctrlPr>
                      </m:sSupPr>
                      <m:e>
                        <m:d>
                          <m:dPr>
                            <m:ctrlPr>
                              <w:rPr>
                                <w:rFonts w:ascii="Cambria Math" w:eastAsiaTheme="minorEastAsia" w:hAnsi="Cambria Math" w:cs="Cambria Math"/>
                                <w:i/>
                                <w:color w:val="000000"/>
                                <w:szCs w:val="22"/>
                                <w:lang w:eastAsia="zh-CN"/>
                              </w:rPr>
                            </m:ctrlPr>
                          </m:dPr>
                          <m:e>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∂w</m:t>
                                </m:r>
                              </m:num>
                              <m:den>
                                <m:r>
                                  <w:rPr>
                                    <w:rFonts w:ascii="Cambria Math" w:eastAsiaTheme="minorEastAsia" w:hAnsi="Cambria Math" w:cs="Cambria Math"/>
                                    <w:color w:val="000000"/>
                                    <w:szCs w:val="22"/>
                                    <w:lang w:eastAsia="zh-CN"/>
                                  </w:rPr>
                                  <m:t>∂y</m:t>
                                </m:r>
                              </m:den>
                            </m:f>
                          </m:e>
                        </m:d>
                      </m:e>
                      <m:sup>
                        <m:r>
                          <w:rPr>
                            <w:rFonts w:ascii="Cambria Math" w:eastAsiaTheme="minorEastAsia" w:hAnsi="Cambria Math" w:cs="Cambria Math"/>
                            <w:color w:val="000000"/>
                            <w:szCs w:val="22"/>
                            <w:lang w:eastAsia="zh-CN"/>
                          </w:rPr>
                          <m:t>2</m:t>
                        </m:r>
                      </m:sup>
                    </m:sSup>
                  </m:e>
                </m:d>
              </m:oMath>
            </m:oMathPara>
          </w:p>
        </w:tc>
        <w:tc>
          <w:tcPr>
            <w:tcW w:w="1134" w:type="dxa"/>
            <w:vAlign w:val="center"/>
          </w:tcPr>
          <w:p w14:paraId="38B94F22"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300" w:name="_Ref525825321"/>
            <w:r w:rsidRPr="005600FC">
              <w:rPr>
                <w:rFonts w:ascii="Times New Roman" w:eastAsia="Times New Roman" w:hAnsi="Times New Roman"/>
                <w:b/>
                <w:iCs w:val="0"/>
                <w:color w:val="auto"/>
                <w:sz w:val="22"/>
                <w:szCs w:val="22"/>
                <w:lang w:eastAsia="fr-FR"/>
              </w:rPr>
              <w:t xml:space="preserve"> </w:t>
            </w:r>
            <w:bookmarkEnd w:id="300"/>
          </w:p>
        </w:tc>
      </w:tr>
    </w:tbl>
    <w:p w14:paraId="7CC10CED" w14:textId="567F2C4F" w:rsidR="0093422C" w:rsidRDefault="0093422C" w:rsidP="007C3C78">
      <w:pPr>
        <w:spacing w:before="120" w:after="120" w:line="360" w:lineRule="auto"/>
      </w:pPr>
      <w:r>
        <w:t xml:space="preserve">Le premier membre de cette équation correspond au flux de chaleur évacué par convection, le </w:t>
      </w:r>
      <w:r w:rsidR="008A5A36">
        <w:t>deuxième</w:t>
      </w:r>
      <w:r>
        <w:t xml:space="preserve"> représente le flux de chaleur évacué par conduction et le </w:t>
      </w:r>
      <w:r w:rsidR="008A5A36">
        <w:t>troisième</w:t>
      </w:r>
      <w:r>
        <w:t xml:space="preserve"> </w:t>
      </w:r>
      <w:r w:rsidR="008A5A36">
        <w:t>est</w:t>
      </w:r>
      <w:r>
        <w:t xml:space="preserve"> la dissipation visqueuse. </w:t>
      </w:r>
    </w:p>
    <w:p w14:paraId="1519E672" w14:textId="1DAB89BB" w:rsidR="0093422C" w:rsidRDefault="0093422C" w:rsidP="007C3C78">
      <w:pPr>
        <w:spacing w:before="120" w:after="120" w:line="360" w:lineRule="auto"/>
        <w:ind w:firstLine="709"/>
      </w:pPr>
      <w:r>
        <w:t xml:space="preserve">Les relations donnant les composantes </w:t>
      </w:r>
      <m:oMath>
        <m:r>
          <w:rPr>
            <w:rFonts w:ascii="Cambria Math" w:hAnsi="Cambria Math"/>
          </w:rPr>
          <m:t>u</m:t>
        </m:r>
      </m:oMath>
      <w:r>
        <w:t xml:space="preserve"> et </w:t>
      </w:r>
      <m:oMath>
        <m:r>
          <w:rPr>
            <w:rFonts w:ascii="Cambria Math" w:hAnsi="Cambria Math"/>
          </w:rPr>
          <m:t>w</m:t>
        </m:r>
      </m:oMath>
      <w:r>
        <w:t xml:space="preserve"> de la vitesse ont été établies précédemment </w:t>
      </w:r>
      <w:r w:rsidRPr="002D2F3F">
        <w:rPr>
          <w:b/>
        </w:rPr>
        <w:fldChar w:fldCharType="begin"/>
      </w:r>
      <w:r w:rsidRPr="002D2F3F">
        <w:rPr>
          <w:b/>
        </w:rPr>
        <w:instrText xml:space="preserve"> REF _Ref525824932 \r \h </w:instrText>
      </w:r>
      <w:r w:rsidR="002D2F3F">
        <w:rPr>
          <w:b/>
        </w:rPr>
        <w:instrText xml:space="preserve"> \* MERGEFORMAT </w:instrText>
      </w:r>
      <w:r w:rsidRPr="002D2F3F">
        <w:rPr>
          <w:b/>
        </w:rPr>
      </w:r>
      <w:r w:rsidRPr="002D2F3F">
        <w:rPr>
          <w:b/>
        </w:rPr>
        <w:fldChar w:fldCharType="separate"/>
      </w:r>
      <w:r w:rsidR="00D07291">
        <w:rPr>
          <w:b/>
        </w:rPr>
        <w:t>Eq.2-5</w:t>
      </w:r>
      <w:r w:rsidRPr="002D2F3F">
        <w:rPr>
          <w:b/>
        </w:rPr>
        <w:fldChar w:fldCharType="end"/>
      </w:r>
      <w:r>
        <w:t>. Pour un palier</w:t>
      </w:r>
      <w:r w:rsidR="00CE35E8">
        <w:t xml:space="preserve"> hydrodynamique</w:t>
      </w:r>
      <w:r>
        <w:t>, on obtient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6F19DF9E" w14:textId="77777777" w:rsidTr="00F40B15">
        <w:trPr>
          <w:trHeight w:val="635"/>
          <w:tblHeader/>
          <w:jc w:val="center"/>
        </w:trPr>
        <w:tc>
          <w:tcPr>
            <w:tcW w:w="7938" w:type="dxa"/>
            <w:vAlign w:val="center"/>
          </w:tcPr>
          <w:p w14:paraId="1DAA711E" w14:textId="77777777" w:rsidR="0093422C" w:rsidRPr="003E7B59" w:rsidRDefault="00730F42" w:rsidP="00FE1F2E">
            <w:pPr>
              <w:overflowPunct/>
              <w:spacing w:line="360" w:lineRule="auto"/>
              <w:textAlignment w:val="auto"/>
              <w:rPr>
                <w:rFonts w:ascii="Cambria Math" w:eastAsiaTheme="minorEastAsia" w:hAnsi="Cambria Math" w:cs="Cambria Math" w:hint="eastAsia"/>
                <w:color w:val="000000"/>
                <w:szCs w:val="22"/>
                <w:lang w:eastAsia="zh-CN"/>
              </w:rPr>
            </w:pPr>
            <m:oMathPara>
              <m:oMath>
                <m:eqArr>
                  <m:eqArrPr>
                    <m:ctrlPr>
                      <w:rPr>
                        <w:rFonts w:ascii="Cambria Math" w:hAnsi="Cambria Math"/>
                        <w:i/>
                        <w:iCs/>
                      </w:rPr>
                    </m:ctrlPr>
                  </m:eqArrPr>
                  <m:e>
                    <m:r>
                      <w:rPr>
                        <w:rFonts w:ascii="Cambria Math" w:hAnsi="Cambria Math"/>
                      </w:rPr>
                      <m:t>u</m:t>
                    </m:r>
                    <m:d>
                      <m:dPr>
                        <m:ctrlPr>
                          <w:rPr>
                            <w:rFonts w:ascii="Cambria Math" w:hAnsi="Cambria Math"/>
                            <w:i/>
                          </w:rPr>
                        </m:ctrlPr>
                      </m:dPr>
                      <m:e>
                        <m:r>
                          <w:rPr>
                            <w:rFonts w:ascii="Cambria Math" w:hAnsi="Cambria Math"/>
                          </w:rPr>
                          <m:t>x,y,z</m:t>
                        </m:r>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1</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sSub>
                          <m:sSubPr>
                            <m:ctrlPr>
                              <w:rPr>
                                <w:rFonts w:ascii="Cambria Math" w:hAnsi="Cambria Math"/>
                                <w:i/>
                              </w:rPr>
                            </m:ctrlPr>
                          </m:sSubPr>
                          <m:e>
                            <m:r>
                              <w:rPr>
                                <w:rFonts w:ascii="Cambria Math" w:hAnsi="Cambria Math"/>
                              </w:rPr>
                              <m:t>I</m:t>
                            </m:r>
                          </m:e>
                          <m:sub>
                            <m:r>
                              <w:rPr>
                                <w:rFonts w:ascii="Cambria Math" w:hAnsi="Cambria Math"/>
                              </w:rPr>
                              <m:t>0</m:t>
                            </m:r>
                          </m:sub>
                        </m:sSub>
                      </m:e>
                    </m:d>
                    <m:f>
                      <m:fPr>
                        <m:ctrlPr>
                          <w:rPr>
                            <w:rFonts w:ascii="Cambria Math" w:hAnsi="Cambria Math"/>
                            <w:i/>
                          </w:rPr>
                        </m:ctrlPr>
                      </m:fPr>
                      <m:num>
                        <m:r>
                          <w:rPr>
                            <w:rFonts w:ascii="Cambria Math" w:hAnsi="Cambria Math"/>
                          </w:rPr>
                          <m:t>∂p</m:t>
                        </m:r>
                      </m:num>
                      <m:den>
                        <m:r>
                          <w:rPr>
                            <w:rFonts w:ascii="Cambria Math" w:hAnsi="Cambria Math"/>
                          </w:rPr>
                          <m:t>∂x</m:t>
                        </m:r>
                      </m:den>
                    </m:f>
                    <m:r>
                      <w:rPr>
                        <w:rFonts w:ascii="Cambria Math" w:hAnsi="Cambria Math"/>
                      </w:rPr>
                      <m:t>+U</m:t>
                    </m:r>
                    <m:d>
                      <m:dPr>
                        <m:ctrlPr>
                          <w:rPr>
                            <w:rFonts w:ascii="Cambria Math" w:hAnsi="Cambria Math"/>
                            <w:i/>
                          </w:rPr>
                        </m:ctrlPr>
                      </m:dPr>
                      <m:e>
                        <m:r>
                          <w:rPr>
                            <w:rFonts w:ascii="Cambria Math" w:hAnsi="Cambria Math"/>
                          </w:rPr>
                          <m:t>1-</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0</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e>
                    </m:d>
                  </m:e>
                  <m:e>
                    <m:r>
                      <w:rPr>
                        <w:rFonts w:ascii="Cambria Math" w:hAnsi="Cambria Math"/>
                      </w:rPr>
                      <m:t>w</m:t>
                    </m:r>
                    <m:d>
                      <m:dPr>
                        <m:ctrlPr>
                          <w:rPr>
                            <w:rFonts w:ascii="Cambria Math" w:hAnsi="Cambria Math"/>
                            <w:i/>
                          </w:rPr>
                        </m:ctrlPr>
                      </m:dPr>
                      <m:e>
                        <m:r>
                          <w:rPr>
                            <w:rFonts w:ascii="Cambria Math" w:hAnsi="Cambria Math"/>
                          </w:rPr>
                          <m:t>x,y,z</m:t>
                        </m:r>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1</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sSub>
                          <m:sSubPr>
                            <m:ctrlPr>
                              <w:rPr>
                                <w:rFonts w:ascii="Cambria Math" w:hAnsi="Cambria Math"/>
                                <w:i/>
                              </w:rPr>
                            </m:ctrlPr>
                          </m:sSubPr>
                          <m:e>
                            <m:r>
                              <w:rPr>
                                <w:rFonts w:ascii="Cambria Math" w:hAnsi="Cambria Math"/>
                              </w:rPr>
                              <m:t>I</m:t>
                            </m:r>
                          </m:e>
                          <m:sub>
                            <m:r>
                              <w:rPr>
                                <w:rFonts w:ascii="Cambria Math" w:hAnsi="Cambria Math"/>
                              </w:rPr>
                              <m:t>0</m:t>
                            </m:r>
                          </m:sub>
                        </m:sSub>
                      </m:e>
                    </m:d>
                    <m:f>
                      <m:fPr>
                        <m:ctrlPr>
                          <w:rPr>
                            <w:rFonts w:ascii="Cambria Math" w:hAnsi="Cambria Math"/>
                            <w:i/>
                          </w:rPr>
                        </m:ctrlPr>
                      </m:fPr>
                      <m:num>
                        <m:r>
                          <w:rPr>
                            <w:rFonts w:ascii="Cambria Math" w:hAnsi="Cambria Math"/>
                          </w:rPr>
                          <m:t>∂p</m:t>
                        </m:r>
                      </m:num>
                      <m:den>
                        <m:r>
                          <w:rPr>
                            <w:rFonts w:ascii="Cambria Math" w:hAnsi="Cambria Math"/>
                          </w:rPr>
                          <m:t>∂z</m:t>
                        </m:r>
                      </m:den>
                    </m:f>
                  </m:e>
                </m:eqArr>
              </m:oMath>
            </m:oMathPara>
          </w:p>
        </w:tc>
        <w:tc>
          <w:tcPr>
            <w:tcW w:w="1134" w:type="dxa"/>
            <w:vAlign w:val="center"/>
          </w:tcPr>
          <w:p w14:paraId="2EC24D3D"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4EA4B505" w14:textId="2AB2D982" w:rsidR="0093422C" w:rsidRDefault="0093422C" w:rsidP="00FC0FCE">
      <w:pPr>
        <w:spacing w:before="120" w:after="120" w:line="360" w:lineRule="auto"/>
      </w:pPr>
      <w:r>
        <w:t xml:space="preserve">La composante </w:t>
      </w:r>
      <m:oMath>
        <m:r>
          <w:rPr>
            <w:rFonts w:ascii="Cambria Math" w:hAnsi="Cambria Math"/>
          </w:rPr>
          <m:t>v</m:t>
        </m:r>
      </m:oMath>
      <w:r>
        <w:t xml:space="preserve"> suivant l’épaisseur de film est obtenu à partir de l’équation de continuité </w:t>
      </w:r>
      <w:r w:rsidRPr="002D2F3F">
        <w:rPr>
          <w:b/>
        </w:rPr>
        <w:fldChar w:fldCharType="begin"/>
      </w:r>
      <w:r w:rsidRPr="002D2F3F">
        <w:rPr>
          <w:b/>
        </w:rPr>
        <w:instrText xml:space="preserve"> REF _Ref525808447 \r \h </w:instrText>
      </w:r>
      <w:r w:rsidR="002D2F3F">
        <w:rPr>
          <w:b/>
        </w:rPr>
        <w:instrText xml:space="preserve"> \* MERGEFORMAT </w:instrText>
      </w:r>
      <w:r w:rsidRPr="002D2F3F">
        <w:rPr>
          <w:b/>
        </w:rPr>
      </w:r>
      <w:r w:rsidRPr="002D2F3F">
        <w:rPr>
          <w:b/>
        </w:rPr>
        <w:fldChar w:fldCharType="separate"/>
      </w:r>
      <w:r w:rsidR="00D07291">
        <w:rPr>
          <w:b/>
        </w:rPr>
        <w:t>Eq.2-7</w:t>
      </w:r>
      <w:r w:rsidRPr="002D2F3F">
        <w:rPr>
          <w:b/>
        </w:rPr>
        <w:fldChar w:fldCharType="end"/>
      </w:r>
      <w:r>
        <w:t>, qui permet d’écrire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6F6E4E5A" w14:textId="77777777" w:rsidTr="00882B4B">
        <w:trPr>
          <w:trHeight w:val="635"/>
          <w:tblHeader/>
          <w:jc w:val="center"/>
        </w:trPr>
        <w:tc>
          <w:tcPr>
            <w:tcW w:w="7938" w:type="dxa"/>
            <w:vAlign w:val="center"/>
          </w:tcPr>
          <w:p w14:paraId="1FC16E24" w14:textId="77777777" w:rsidR="0093422C" w:rsidRPr="003E7B59" w:rsidRDefault="0093422C" w:rsidP="00FE1F2E">
            <w:pPr>
              <w:overflowPunct/>
              <w:spacing w:line="360" w:lineRule="auto"/>
              <w:textAlignment w:val="auto"/>
              <w:rPr>
                <w:rFonts w:ascii="Cambria Math" w:eastAsiaTheme="minorEastAsia" w:hAnsi="Cambria Math" w:cs="Cambria Math" w:hint="eastAsia"/>
                <w:color w:val="000000"/>
                <w:szCs w:val="22"/>
                <w:lang w:eastAsia="zh-CN"/>
              </w:rPr>
            </w:pPr>
            <m:oMathPara>
              <m:oMath>
                <m:r>
                  <w:rPr>
                    <w:rFonts w:ascii="Cambria Math" w:hAnsi="Cambria Math"/>
                  </w:rPr>
                  <m:t>v</m:t>
                </m:r>
                <m:d>
                  <m:dPr>
                    <m:ctrlPr>
                      <w:rPr>
                        <w:rFonts w:ascii="Cambria Math" w:hAnsi="Cambria Math"/>
                        <w:i/>
                        <w:iCs/>
                      </w:rPr>
                    </m:ctrlPr>
                  </m:dPr>
                  <m:e>
                    <m:r>
                      <w:rPr>
                        <w:rFonts w:ascii="Cambria Math" w:hAnsi="Cambria Math"/>
                      </w:rPr>
                      <m:t>x,y,z,t</m:t>
                    </m:r>
                  </m:e>
                </m:d>
                <m: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rPr>
                      <m:t>y</m:t>
                    </m:r>
                  </m:sup>
                  <m:e>
                    <m:d>
                      <m:dPr>
                        <m:begChr m:val="["/>
                        <m:endChr m:val="]"/>
                        <m:ctrlPr>
                          <w:rPr>
                            <w:rFonts w:ascii="Cambria Math" w:hAnsi="Cambria Math"/>
                            <w:i/>
                            <w:iCs/>
                          </w:rPr>
                        </m:ctrlPr>
                      </m:dPr>
                      <m:e>
                        <m:f>
                          <m:fPr>
                            <m:ctrlPr>
                              <w:rPr>
                                <w:rFonts w:ascii="Cambria Math" w:hAnsi="Cambria Math"/>
                                <w:i/>
                                <w:iCs/>
                              </w:rPr>
                            </m:ctrlPr>
                          </m:fPr>
                          <m:num>
                            <m:r>
                              <w:rPr>
                                <w:rFonts w:ascii="Cambria Math" w:hAnsi="Cambria Math"/>
                              </w:rPr>
                              <m:t>∂</m:t>
                            </m:r>
                            <m:d>
                              <m:dPr>
                                <m:ctrlPr>
                                  <w:rPr>
                                    <w:rFonts w:ascii="Cambria Math" w:hAnsi="Cambria Math"/>
                                    <w:i/>
                                    <w:iCs/>
                                  </w:rPr>
                                </m:ctrlPr>
                              </m:dPr>
                              <m:e>
                                <m:r>
                                  <w:rPr>
                                    <w:rFonts w:ascii="Cambria Math" w:hAnsi="Cambria Math"/>
                                  </w:rPr>
                                  <m:t>ρu</m:t>
                                </m:r>
                              </m:e>
                            </m:d>
                          </m:num>
                          <m:den>
                            <m:r>
                              <w:rPr>
                                <w:rFonts w:ascii="Cambria Math" w:hAnsi="Cambria Math"/>
                              </w:rPr>
                              <m:t>∂x</m:t>
                            </m:r>
                          </m:den>
                        </m:f>
                        <m:r>
                          <w:rPr>
                            <w:rFonts w:ascii="Cambria Math" w:hAnsi="Cambria Math"/>
                          </w:rPr>
                          <m:t>+</m:t>
                        </m:r>
                        <m:f>
                          <m:fPr>
                            <m:ctrlPr>
                              <w:rPr>
                                <w:rFonts w:ascii="Cambria Math" w:hAnsi="Cambria Math"/>
                                <w:i/>
                                <w:iCs/>
                              </w:rPr>
                            </m:ctrlPr>
                          </m:fPr>
                          <m:num>
                            <m:r>
                              <w:rPr>
                                <w:rFonts w:ascii="Cambria Math" w:hAnsi="Cambria Math"/>
                              </w:rPr>
                              <m:t>∂</m:t>
                            </m:r>
                            <m:d>
                              <m:dPr>
                                <m:ctrlPr>
                                  <w:rPr>
                                    <w:rFonts w:ascii="Cambria Math" w:hAnsi="Cambria Math"/>
                                    <w:i/>
                                    <w:iCs/>
                                  </w:rPr>
                                </m:ctrlPr>
                              </m:dPr>
                              <m:e>
                                <m:r>
                                  <w:rPr>
                                    <w:rFonts w:ascii="Cambria Math" w:hAnsi="Cambria Math"/>
                                  </w:rPr>
                                  <m:t>ρw</m:t>
                                </m:r>
                              </m:e>
                            </m:d>
                          </m:num>
                          <m:den>
                            <m:r>
                              <w:rPr>
                                <w:rFonts w:ascii="Cambria Math" w:hAnsi="Cambria Math"/>
                              </w:rPr>
                              <m:t>∂z</m:t>
                            </m:r>
                          </m:den>
                        </m:f>
                        <m:r>
                          <w:rPr>
                            <w:rFonts w:ascii="Cambria Math" w:hAnsi="Cambria Math"/>
                          </w:rPr>
                          <m:t>+</m:t>
                        </m:r>
                        <m:f>
                          <m:fPr>
                            <m:ctrlPr>
                              <w:rPr>
                                <w:rFonts w:ascii="Cambria Math" w:hAnsi="Cambria Math"/>
                                <w:i/>
                                <w:iCs/>
                              </w:rPr>
                            </m:ctrlPr>
                          </m:fPr>
                          <m:num>
                            <m:r>
                              <w:rPr>
                                <w:rFonts w:ascii="Cambria Math" w:hAnsi="Cambria Math"/>
                              </w:rPr>
                              <m:t>∂ρ</m:t>
                            </m:r>
                          </m:num>
                          <m:den>
                            <m:r>
                              <w:rPr>
                                <w:rFonts w:ascii="Cambria Math" w:hAnsi="Cambria Math"/>
                              </w:rPr>
                              <m:t>∂t</m:t>
                            </m:r>
                          </m:den>
                        </m:f>
                      </m:e>
                    </m:d>
                    <m:r>
                      <w:rPr>
                        <w:rFonts w:ascii="Cambria Math" w:hAnsi="Cambria Math"/>
                      </w:rPr>
                      <m:t>dξ</m:t>
                    </m:r>
                  </m:e>
                </m:nary>
              </m:oMath>
            </m:oMathPara>
          </w:p>
        </w:tc>
        <w:tc>
          <w:tcPr>
            <w:tcW w:w="1134" w:type="dxa"/>
            <w:vAlign w:val="center"/>
          </w:tcPr>
          <w:p w14:paraId="5AAB0F14"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26ED5AA7" w14:textId="214FC4F3" w:rsidR="008A5A36" w:rsidRDefault="0093422C" w:rsidP="00FC0FCE">
      <w:pPr>
        <w:spacing w:before="120" w:after="120" w:line="360" w:lineRule="auto"/>
        <w:ind w:firstLine="709"/>
      </w:pPr>
      <w:r>
        <w:t xml:space="preserve">Dans la zone cavitante, </w:t>
      </w:r>
      <w:r w:rsidR="008A5A36">
        <w:t>l’</w:t>
      </w:r>
      <w:r w:rsidRPr="000706F0">
        <w:rPr>
          <w:b/>
        </w:rPr>
        <w:fldChar w:fldCharType="begin"/>
      </w:r>
      <w:r w:rsidRPr="000706F0">
        <w:rPr>
          <w:b/>
        </w:rPr>
        <w:instrText xml:space="preserve"> REF _Ref525825321 \r \h  \* MERGEFORMAT </w:instrText>
      </w:r>
      <w:r w:rsidRPr="000706F0">
        <w:rPr>
          <w:b/>
        </w:rPr>
      </w:r>
      <w:r w:rsidRPr="000706F0">
        <w:rPr>
          <w:b/>
        </w:rPr>
        <w:fldChar w:fldCharType="separate"/>
      </w:r>
      <w:r w:rsidR="00D07291">
        <w:rPr>
          <w:b/>
        </w:rPr>
        <w:t>Eq.2-19</w:t>
      </w:r>
      <w:r w:rsidRPr="000706F0">
        <w:rPr>
          <w:b/>
        </w:rPr>
        <w:fldChar w:fldCharType="end"/>
      </w:r>
      <w:r>
        <w:t xml:space="preserve"> reste valable à condition de remplacer les constantes physiques </w:t>
      </w:r>
      <m:oMath>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r>
          <w:rPr>
            <w:rFonts w:ascii="Cambria Math" w:hAnsi="Cambria Math"/>
          </w:rPr>
          <m:t>, λ et μ</m:t>
        </m:r>
      </m:oMath>
      <w:r>
        <w:t xml:space="preserve"> du lubrifiant par celles du mélange fluide-gaz supposé homogène dans la partie </w:t>
      </w:r>
      <w:r w:rsidR="008A5A36">
        <w:t>cavitante du</w:t>
      </w:r>
      <w:r>
        <w:t xml:space="preserve"> film </w:t>
      </w:r>
      <w:r w:rsidRPr="00C053DB">
        <w:rPr>
          <w:b/>
        </w:rPr>
        <w:fldChar w:fldCharType="begin"/>
      </w:r>
      <w:r w:rsidRPr="00C053DB">
        <w:rPr>
          <w:b/>
        </w:rPr>
        <w:instrText xml:space="preserve"> REF _Ref526330394 \r \h </w:instrText>
      </w:r>
      <w:r w:rsidRPr="00C053DB">
        <w:rPr>
          <w:b/>
        </w:rPr>
      </w:r>
      <w:r w:rsidR="00C053DB">
        <w:rPr>
          <w:b/>
        </w:rPr>
        <w:instrText xml:space="preserve"> \* MERGEFORMAT </w:instrText>
      </w:r>
      <w:r w:rsidRPr="00C053DB">
        <w:rPr>
          <w:b/>
        </w:rPr>
        <w:fldChar w:fldCharType="separate"/>
      </w:r>
      <w:r w:rsidR="00D07291">
        <w:rPr>
          <w:b/>
        </w:rPr>
        <w:t>[40]</w:t>
      </w:r>
      <w:r w:rsidRPr="00C053DB">
        <w:rPr>
          <w:b/>
        </w:rPr>
        <w:fldChar w:fldCharType="end"/>
      </w:r>
      <w: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1776A59D" w14:textId="77777777" w:rsidTr="008E2057">
        <w:trPr>
          <w:trHeight w:val="635"/>
          <w:tblHeader/>
          <w:jc w:val="center"/>
        </w:trPr>
        <w:tc>
          <w:tcPr>
            <w:tcW w:w="7938" w:type="dxa"/>
            <w:vAlign w:val="center"/>
          </w:tcPr>
          <w:p w14:paraId="7D03A5CA" w14:textId="6315CA8E" w:rsidR="0093422C" w:rsidRDefault="0093422C" w:rsidP="00FE1F2E">
            <w:pPr>
              <w:overflowPunct/>
              <w:spacing w:line="360" w:lineRule="auto"/>
              <w:textAlignment w:val="auto"/>
              <w:rPr>
                <w:rFonts w:ascii="Cambria Math" w:eastAsiaTheme="minorEastAsia" w:hAnsi="Cambria Math" w:cs="Cambria Math" w:hint="eastAsia"/>
                <w:color w:val="000000"/>
                <w:szCs w:val="22"/>
                <w:lang w:eastAsia="zh-CN"/>
              </w:rPr>
            </w:pPr>
            <m:oMathPara>
              <m:oMath>
                <m:r>
                  <w:rPr>
                    <w:rFonts w:ascii="Cambria Math" w:eastAsiaTheme="minorEastAsia" w:hAnsi="Cambria Math" w:cs="Cambria Math"/>
                    <w:color w:val="000000"/>
                    <w:szCs w:val="22"/>
                    <w:lang w:eastAsia="zh-CN"/>
                  </w:rPr>
                  <m:t>ρ</m:t>
                </m:r>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C</m:t>
                    </m:r>
                  </m:e>
                  <m:sub>
                    <m:r>
                      <w:rPr>
                        <w:rFonts w:ascii="Cambria Math" w:eastAsiaTheme="minorEastAsia" w:hAnsi="Cambria Math" w:cs="Cambria Math"/>
                        <w:color w:val="000000"/>
                        <w:szCs w:val="22"/>
                        <w:lang w:eastAsia="zh-CN"/>
                      </w:rPr>
                      <m:t>p</m:t>
                    </m:r>
                  </m:sub>
                </m:sSub>
                <m:r>
                  <w:rPr>
                    <w:rFonts w:ascii="Cambria Math" w:eastAsiaTheme="minorEastAsia" w:hAnsi="Cambria Math" w:cs="Cambria Math"/>
                    <w:color w:val="000000"/>
                    <w:szCs w:val="22"/>
                    <w:lang w:eastAsia="zh-CN"/>
                  </w:rPr>
                  <m:t>=</m:t>
                </m:r>
                <m:d>
                  <m:dPr>
                    <m:ctrlPr>
                      <w:rPr>
                        <w:rFonts w:ascii="Cambria Math" w:eastAsiaTheme="minorEastAsia" w:hAnsi="Cambria Math" w:cs="Cambria Math"/>
                        <w:i/>
                        <w:color w:val="000000"/>
                        <w:szCs w:val="22"/>
                        <w:lang w:eastAsia="zh-CN"/>
                      </w:rPr>
                    </m:ctrlPr>
                  </m:dPr>
                  <m:e>
                    <m:r>
                      <w:rPr>
                        <w:rFonts w:ascii="Cambria Math" w:eastAsiaTheme="minorEastAsia" w:hAnsi="Cambria Math" w:cs="Cambria Math"/>
                        <w:color w:val="000000"/>
                        <w:szCs w:val="22"/>
                        <w:lang w:eastAsia="zh-CN"/>
                      </w:rPr>
                      <m:t>1-θ</m:t>
                    </m:r>
                  </m:e>
                </m:d>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ρ</m:t>
                    </m:r>
                  </m:e>
                  <m:sub>
                    <m:r>
                      <w:rPr>
                        <w:rFonts w:ascii="Cambria Math" w:eastAsiaTheme="minorEastAsia" w:hAnsi="Cambria Math" w:cs="Cambria Math"/>
                        <w:color w:val="000000"/>
                        <w:szCs w:val="22"/>
                        <w:lang w:eastAsia="zh-CN"/>
                      </w:rPr>
                      <m:t>liq</m:t>
                    </m:r>
                  </m:sub>
                </m:sSub>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C</m:t>
                    </m:r>
                  </m:e>
                  <m:sub>
                    <m:r>
                      <w:rPr>
                        <w:rFonts w:ascii="Cambria Math" w:eastAsiaTheme="minorEastAsia" w:hAnsi="Cambria Math" w:cs="Cambria Math"/>
                        <w:color w:val="000000"/>
                        <w:szCs w:val="22"/>
                        <w:lang w:eastAsia="zh-CN"/>
                      </w:rPr>
                      <m:t>liq</m:t>
                    </m:r>
                  </m:sub>
                </m:sSub>
                <m:r>
                  <w:rPr>
                    <w:rFonts w:ascii="Cambria Math" w:eastAsiaTheme="minorEastAsia" w:hAnsi="Cambria Math" w:cs="Cambria Math"/>
                    <w:color w:val="000000"/>
                    <w:szCs w:val="22"/>
                    <w:lang w:eastAsia="zh-CN"/>
                  </w:rPr>
                  <m:t>+θ</m:t>
                </m:r>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ρ</m:t>
                    </m:r>
                  </m:e>
                  <m:sub>
                    <m:r>
                      <w:rPr>
                        <w:rFonts w:ascii="Cambria Math" w:eastAsiaTheme="minorEastAsia" w:hAnsi="Cambria Math" w:cs="Cambria Math"/>
                        <w:color w:val="000000"/>
                        <w:szCs w:val="22"/>
                        <w:lang w:eastAsia="zh-CN"/>
                      </w:rPr>
                      <m:t>gaz</m:t>
                    </m:r>
                  </m:sub>
                </m:sSub>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C</m:t>
                    </m:r>
                  </m:e>
                  <m:sub>
                    <m:r>
                      <w:rPr>
                        <w:rFonts w:ascii="Cambria Math" w:eastAsiaTheme="minorEastAsia" w:hAnsi="Cambria Math" w:cs="Cambria Math"/>
                        <w:color w:val="000000"/>
                        <w:szCs w:val="22"/>
                        <w:lang w:eastAsia="zh-CN"/>
                      </w:rPr>
                      <m:t>gaz</m:t>
                    </m:r>
                  </m:sub>
                </m:sSub>
                <m:r>
                  <w:rPr>
                    <w:rFonts w:ascii="Cambria Math" w:eastAsiaTheme="minorEastAsia" w:hAnsi="Cambria Math" w:cs="Cambria Math"/>
                    <w:color w:val="000000"/>
                    <w:szCs w:val="22"/>
                    <w:lang w:eastAsia="zh-CN"/>
                  </w:rPr>
                  <m:t> </m:t>
                </m:r>
              </m:oMath>
            </m:oMathPara>
          </w:p>
          <w:p w14:paraId="0FFC364A" w14:textId="4674CD85" w:rsidR="0093422C" w:rsidRPr="00D4770D" w:rsidRDefault="0093422C" w:rsidP="00FE1F2E">
            <w:pPr>
              <w:overflowPunct/>
              <w:spacing w:line="360" w:lineRule="auto"/>
              <w:textAlignment w:val="auto"/>
              <w:rPr>
                <w:rFonts w:ascii="Cambria Math" w:eastAsiaTheme="minorEastAsia" w:hAnsi="Cambria Math" w:cs="Cambria Math" w:hint="eastAsia"/>
                <w:color w:val="000000"/>
                <w:szCs w:val="22"/>
                <w:lang w:eastAsia="zh-CN"/>
              </w:rPr>
            </w:pPr>
            <m:oMathPara>
              <m:oMath>
                <m:r>
                  <w:rPr>
                    <w:rFonts w:ascii="Cambria Math" w:eastAsiaTheme="minorEastAsia" w:hAnsi="Cambria Math" w:cs="Cambria Math"/>
                    <w:color w:val="000000"/>
                    <w:szCs w:val="22"/>
                    <w:lang w:eastAsia="zh-CN"/>
                  </w:rPr>
                  <m:t>μ=</m:t>
                </m:r>
                <m:d>
                  <m:dPr>
                    <m:ctrlPr>
                      <w:rPr>
                        <w:rFonts w:ascii="Cambria Math" w:eastAsiaTheme="minorEastAsia" w:hAnsi="Cambria Math" w:cs="Cambria Math"/>
                        <w:i/>
                        <w:color w:val="000000"/>
                        <w:szCs w:val="22"/>
                        <w:lang w:eastAsia="zh-CN"/>
                      </w:rPr>
                    </m:ctrlPr>
                  </m:dPr>
                  <m:e>
                    <m:r>
                      <w:rPr>
                        <w:rFonts w:ascii="Cambria Math" w:eastAsiaTheme="minorEastAsia" w:hAnsi="Cambria Math" w:cs="Cambria Math"/>
                        <w:color w:val="000000"/>
                        <w:szCs w:val="22"/>
                        <w:lang w:eastAsia="zh-CN"/>
                      </w:rPr>
                      <m:t>1-θ</m:t>
                    </m:r>
                  </m:e>
                </m:d>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μ</m:t>
                    </m:r>
                  </m:e>
                  <m:sub>
                    <m:r>
                      <w:rPr>
                        <w:rFonts w:ascii="Cambria Math" w:eastAsiaTheme="minorEastAsia" w:hAnsi="Cambria Math" w:cs="Cambria Math"/>
                        <w:color w:val="000000"/>
                        <w:szCs w:val="22"/>
                        <w:lang w:eastAsia="zh-CN"/>
                      </w:rPr>
                      <m:t>liq</m:t>
                    </m:r>
                  </m:sub>
                </m:sSub>
                <m:r>
                  <w:rPr>
                    <w:rFonts w:ascii="Cambria Math" w:eastAsiaTheme="minorEastAsia" w:hAnsi="Cambria Math" w:cs="Cambria Math"/>
                    <w:color w:val="000000"/>
                    <w:szCs w:val="22"/>
                    <w:lang w:eastAsia="zh-CN"/>
                  </w:rPr>
                  <m:t>+θ</m:t>
                </m:r>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μ</m:t>
                    </m:r>
                  </m:e>
                  <m:sub>
                    <m:r>
                      <w:rPr>
                        <w:rFonts w:ascii="Cambria Math" w:eastAsiaTheme="minorEastAsia" w:hAnsi="Cambria Math" w:cs="Cambria Math"/>
                        <w:color w:val="000000"/>
                        <w:szCs w:val="22"/>
                        <w:lang w:eastAsia="zh-CN"/>
                      </w:rPr>
                      <m:t>gaz</m:t>
                    </m:r>
                  </m:sub>
                </m:sSub>
              </m:oMath>
            </m:oMathPara>
          </w:p>
          <w:p w14:paraId="59BB6AC1" w14:textId="678D7C9A" w:rsidR="0093422C" w:rsidRPr="00D4770D" w:rsidRDefault="0093422C" w:rsidP="00FE1F2E">
            <w:pPr>
              <w:overflowPunct/>
              <w:spacing w:line="360" w:lineRule="auto"/>
              <w:textAlignment w:val="auto"/>
              <w:rPr>
                <w:rFonts w:ascii="Cambria Math" w:eastAsiaTheme="minorEastAsia" w:hAnsi="Cambria Math" w:cs="Cambria Math" w:hint="eastAsia"/>
                <w:color w:val="000000"/>
                <w:szCs w:val="22"/>
                <w:lang w:eastAsia="zh-CN"/>
              </w:rPr>
            </w:pPr>
            <m:oMathPara>
              <m:oMath>
                <m:r>
                  <w:rPr>
                    <w:rFonts w:ascii="Cambria Math" w:eastAsiaTheme="minorEastAsia" w:hAnsi="Cambria Math" w:cs="Cambria Math"/>
                    <w:color w:val="000000"/>
                    <w:szCs w:val="22"/>
                    <w:lang w:eastAsia="zh-CN"/>
                  </w:rPr>
                  <m:t>λ=</m:t>
                </m:r>
                <m:d>
                  <m:dPr>
                    <m:ctrlPr>
                      <w:rPr>
                        <w:rFonts w:ascii="Cambria Math" w:eastAsiaTheme="minorEastAsia" w:hAnsi="Cambria Math" w:cs="Cambria Math"/>
                        <w:i/>
                        <w:color w:val="000000"/>
                        <w:szCs w:val="22"/>
                        <w:lang w:eastAsia="zh-CN"/>
                      </w:rPr>
                    </m:ctrlPr>
                  </m:dPr>
                  <m:e>
                    <m:r>
                      <w:rPr>
                        <w:rFonts w:ascii="Cambria Math" w:eastAsiaTheme="minorEastAsia" w:hAnsi="Cambria Math" w:cs="Cambria Math"/>
                        <w:color w:val="000000"/>
                        <w:szCs w:val="22"/>
                        <w:lang w:eastAsia="zh-CN"/>
                      </w:rPr>
                      <m:t>1-θ</m:t>
                    </m:r>
                  </m:e>
                </m:d>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λ</m:t>
                    </m:r>
                  </m:e>
                  <m:sub>
                    <m:r>
                      <w:rPr>
                        <w:rFonts w:ascii="Cambria Math" w:eastAsiaTheme="minorEastAsia" w:hAnsi="Cambria Math" w:cs="Cambria Math"/>
                        <w:color w:val="000000"/>
                        <w:szCs w:val="22"/>
                        <w:lang w:eastAsia="zh-CN"/>
                      </w:rPr>
                      <m:t>liq</m:t>
                    </m:r>
                  </m:sub>
                </m:sSub>
                <m:r>
                  <w:rPr>
                    <w:rFonts w:ascii="Cambria Math" w:eastAsiaTheme="minorEastAsia" w:hAnsi="Cambria Math" w:cs="Cambria Math"/>
                    <w:color w:val="000000"/>
                    <w:szCs w:val="22"/>
                    <w:lang w:eastAsia="zh-CN"/>
                  </w:rPr>
                  <m:t>+ θ</m:t>
                </m:r>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λ</m:t>
                    </m:r>
                  </m:e>
                  <m:sub>
                    <m:r>
                      <w:rPr>
                        <w:rFonts w:ascii="Cambria Math" w:eastAsiaTheme="minorEastAsia" w:hAnsi="Cambria Math" w:cs="Cambria Math"/>
                        <w:color w:val="000000"/>
                        <w:szCs w:val="22"/>
                        <w:lang w:eastAsia="zh-CN"/>
                      </w:rPr>
                      <m:t>gaz</m:t>
                    </m:r>
                  </m:sub>
                </m:sSub>
              </m:oMath>
            </m:oMathPara>
          </w:p>
        </w:tc>
        <w:tc>
          <w:tcPr>
            <w:tcW w:w="1134" w:type="dxa"/>
            <w:vAlign w:val="center"/>
          </w:tcPr>
          <w:p w14:paraId="05FB5EF6"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425F15BA" w14:textId="13D3A8BC" w:rsidR="00AE5F7D" w:rsidRDefault="006707F0" w:rsidP="00CF49B6">
      <w:pPr>
        <w:pStyle w:val="Titre3"/>
        <w:spacing w:before="240" w:after="240"/>
        <w:ind w:left="709"/>
      </w:pPr>
      <w:bookmarkStart w:id="301" w:name="_Ref528670063"/>
      <w:bookmarkStart w:id="302" w:name="_Toc535252145"/>
      <w:r>
        <w:t>A</w:t>
      </w:r>
      <w:r w:rsidR="001275DD">
        <w:t>pproximation de la temperature par des polynomes de legendre</w:t>
      </w:r>
      <w:bookmarkEnd w:id="302"/>
    </w:p>
    <w:p w14:paraId="7EDF5BCE" w14:textId="6282A18D" w:rsidR="00AE5F7D" w:rsidRDefault="001275DD" w:rsidP="009D7579">
      <w:pPr>
        <w:spacing w:before="240" w:after="120" w:line="360" w:lineRule="auto"/>
        <w:ind w:firstLine="709"/>
      </w:pPr>
      <w:r>
        <w:t xml:space="preserve">L’approximation de la température par des polynômes de Legendre </w:t>
      </w:r>
      <w:r w:rsidR="00AE5F7D">
        <w:t xml:space="preserve">a été </w:t>
      </w:r>
      <w:r w:rsidR="00CF49B6">
        <w:t>initialement</w:t>
      </w:r>
      <w:r w:rsidR="00AE5F7D">
        <w:t xml:space="preserve"> proposée par </w:t>
      </w:r>
      <w:r w:rsidR="00AE5F7D" w:rsidRPr="00275C6D">
        <w:t xml:space="preserve">Elrod et </w:t>
      </w:r>
      <w:proofErr w:type="spellStart"/>
      <w:r w:rsidR="00AE5F7D" w:rsidRPr="00275C6D">
        <w:t>Brewe</w:t>
      </w:r>
      <w:proofErr w:type="spellEnd"/>
      <w:r w:rsidR="00AE5F7D">
        <w:t xml:space="preserve"> </w:t>
      </w:r>
      <w:r w:rsidR="00AE5F7D" w:rsidRPr="00C5391E">
        <w:rPr>
          <w:b/>
        </w:rPr>
        <w:fldChar w:fldCharType="begin"/>
      </w:r>
      <w:r w:rsidR="00AE5F7D" w:rsidRPr="00C5391E">
        <w:rPr>
          <w:b/>
        </w:rPr>
        <w:instrText xml:space="preserve"> REF _Ref526269669 \r \h </w:instrText>
      </w:r>
      <w:r w:rsidR="00AE5F7D">
        <w:rPr>
          <w:b/>
        </w:rPr>
        <w:instrText xml:space="preserve"> \* MERGEFORMAT </w:instrText>
      </w:r>
      <w:r w:rsidR="00AE5F7D" w:rsidRPr="00C5391E">
        <w:rPr>
          <w:b/>
        </w:rPr>
      </w:r>
      <w:r w:rsidR="00AE5F7D" w:rsidRPr="00C5391E">
        <w:rPr>
          <w:b/>
        </w:rPr>
        <w:fldChar w:fldCharType="separate"/>
      </w:r>
      <w:r w:rsidR="00D07291">
        <w:rPr>
          <w:b/>
        </w:rPr>
        <w:t>[42]</w:t>
      </w:r>
      <w:r w:rsidR="00AE5F7D" w:rsidRPr="00C5391E">
        <w:rPr>
          <w:b/>
        </w:rPr>
        <w:fldChar w:fldCharType="end"/>
      </w:r>
      <w:r w:rsidR="00AE5F7D">
        <w:t xml:space="preserve"> en 1986 dans le contexte de la résolution de l’équation de Reynolds couplée à l’équation d’énergie 2D. Dans </w:t>
      </w:r>
      <w:r>
        <w:t>cette</w:t>
      </w:r>
      <w:r w:rsidR="00AE5F7D">
        <w:t xml:space="preserve"> approche, l</w:t>
      </w:r>
      <w:r>
        <w:t>es variations de la</w:t>
      </w:r>
      <w:r w:rsidR="00AE5F7D" w:rsidRPr="00643917">
        <w:t xml:space="preserve"> température et la fluidité (inverse de la viscosité</w:t>
      </w:r>
      <m:oMath>
        <m:r>
          <w:rPr>
            <w:rFonts w:ascii="Cambria Math" w:hAnsi="Cambria Math"/>
          </w:rPr>
          <m:t xml:space="preserve"> </m:t>
        </m:r>
        <m:sSub>
          <m:sSubPr>
            <m:ctrlPr>
              <w:rPr>
                <w:rFonts w:ascii="Cambria Math" w:hAnsi="Cambria Math"/>
                <w:i/>
              </w:rPr>
            </m:ctrlPr>
          </m:sSubPr>
          <m:e>
            <m:r>
              <w:rPr>
                <w:rFonts w:ascii="Cambria Math" w:hAnsi="Cambria Math"/>
                <w:lang w:val="en-US"/>
              </w:rPr>
              <m:t>ξ</m:t>
            </m:r>
            <m:ctrlPr>
              <w:rPr>
                <w:rFonts w:ascii="Cambria Math" w:hAnsi="Cambria Math"/>
                <w:i/>
                <w:lang w:val="en-US"/>
              </w:rPr>
            </m:ctrlPr>
          </m:e>
          <m:sub>
            <m:r>
              <w:rPr>
                <w:rFonts w:ascii="Cambria Math" w:hAnsi="Cambria Math"/>
              </w:rPr>
              <m:t>F</m:t>
            </m:r>
          </m:sub>
        </m:sSub>
        <m:r>
          <w:rPr>
            <w:rFonts w:ascii="Cambria Math" w:hAnsi="Cambria Math"/>
          </w:rPr>
          <m:t>=1/μ</m:t>
        </m:r>
      </m:oMath>
      <w:r w:rsidR="00AE5F7D" w:rsidRPr="00643917">
        <w:t xml:space="preserve">) </w:t>
      </w:r>
      <w:r>
        <w:t xml:space="preserve">suivant </w:t>
      </w:r>
      <w:r w:rsidRPr="00643917">
        <w:t>l'épaisseur d</w:t>
      </w:r>
      <w:r>
        <w:t>e</w:t>
      </w:r>
      <w:r w:rsidRPr="00643917">
        <w:t xml:space="preserve"> film </w:t>
      </w:r>
      <w:r>
        <w:t>et l</w:t>
      </w:r>
      <w:r w:rsidRPr="00643917">
        <w:t xml:space="preserve">es </w:t>
      </w:r>
      <w:r>
        <w:t>termes</w:t>
      </w:r>
      <w:r w:rsidRPr="00643917">
        <w:t xml:space="preserve"> </w:t>
      </w:r>
      <w:r w:rsidR="001C5BE6">
        <w:t xml:space="preserve">des </w:t>
      </w:r>
      <w:r w:rsidRPr="00643917">
        <w:t>intégrales</w:t>
      </w:r>
      <w:r w:rsidR="00CF49B6">
        <w:t xml:space="preserve"> </w:t>
      </w:r>
      <w:r>
        <w:t>(</w:t>
      </w:r>
      <w:r w:rsidRPr="00B16C1B">
        <w:rPr>
          <w:b/>
        </w:rPr>
        <w:fldChar w:fldCharType="begin"/>
      </w:r>
      <w:r w:rsidRPr="00B16C1B">
        <w:rPr>
          <w:b/>
        </w:rPr>
        <w:instrText xml:space="preserve"> REF _Ref525772474 \r \h </w:instrText>
      </w:r>
      <w:r>
        <w:rPr>
          <w:b/>
        </w:rPr>
        <w:instrText xml:space="preserve"> \* MERGEFORMAT </w:instrText>
      </w:r>
      <w:r w:rsidRPr="00B16C1B">
        <w:rPr>
          <w:b/>
        </w:rPr>
      </w:r>
      <w:r w:rsidRPr="00B16C1B">
        <w:rPr>
          <w:b/>
        </w:rPr>
        <w:fldChar w:fldCharType="separate"/>
      </w:r>
      <w:r w:rsidR="00D07291">
        <w:rPr>
          <w:b/>
        </w:rPr>
        <w:t>Eq.2-6</w:t>
      </w:r>
      <w:r w:rsidRPr="00B16C1B">
        <w:rPr>
          <w:b/>
        </w:rPr>
        <w:fldChar w:fldCharType="end"/>
      </w:r>
      <w:r>
        <w:t xml:space="preserve">) </w:t>
      </w:r>
      <w:r w:rsidR="00AE5F7D" w:rsidRPr="00643917">
        <w:t>sont approximées par des polynômes de Legendre de troisième ordre.</w:t>
      </w:r>
      <w:r w:rsidR="00AE5F7D" w:rsidRPr="00F26D4F">
        <w:t xml:space="preserve"> </w:t>
      </w:r>
      <w:r>
        <w:t>Les variations de la</w:t>
      </w:r>
      <w:r w:rsidR="00AE5F7D" w:rsidRPr="0008089E">
        <w:t xml:space="preserve"> pression et la température </w:t>
      </w:r>
      <w:r w:rsidRPr="0008089E">
        <w:t xml:space="preserve">dans les </w:t>
      </w:r>
      <w:r>
        <w:t xml:space="preserve">deux </w:t>
      </w:r>
      <w:r w:rsidRPr="0008089E">
        <w:t xml:space="preserve">autres directions </w:t>
      </w:r>
      <w:r w:rsidR="00AE5F7D" w:rsidRPr="0008089E">
        <w:t>sont discrétisées en utili</w:t>
      </w:r>
      <w:r>
        <w:t xml:space="preserve">sant les méthodes classiques </w:t>
      </w:r>
      <w:r>
        <w:lastRenderedPageBreak/>
        <w:t>(différences, volumes ou éléments finis)</w:t>
      </w:r>
      <w:r w:rsidR="00AE5F7D" w:rsidRPr="0008089E">
        <w:t>. La méthode a montré une bonne concordance avec les approches classiques.</w:t>
      </w:r>
      <w:r w:rsidR="00AE5F7D">
        <w:t xml:space="preserve"> Dans un autre</w:t>
      </w:r>
      <w:r w:rsidR="00AE5F7D" w:rsidRPr="0037449E">
        <w:t xml:space="preserve"> travail </w:t>
      </w:r>
      <w:r w:rsidR="00AE5F7D" w:rsidRPr="00917E4F">
        <w:rPr>
          <w:b/>
        </w:rPr>
        <w:fldChar w:fldCharType="begin"/>
      </w:r>
      <w:r w:rsidR="00AE5F7D" w:rsidRPr="00917E4F">
        <w:rPr>
          <w:b/>
        </w:rPr>
        <w:instrText xml:space="preserve"> REF _Ref526269748 \r \h </w:instrText>
      </w:r>
      <w:r w:rsidR="00AE5F7D">
        <w:rPr>
          <w:b/>
        </w:rPr>
        <w:instrText xml:space="preserve"> \* MERGEFORMAT </w:instrText>
      </w:r>
      <w:r w:rsidR="00AE5F7D" w:rsidRPr="00917E4F">
        <w:rPr>
          <w:b/>
        </w:rPr>
      </w:r>
      <w:r w:rsidR="00AE5F7D" w:rsidRPr="00917E4F">
        <w:rPr>
          <w:b/>
        </w:rPr>
        <w:fldChar w:fldCharType="separate"/>
      </w:r>
      <w:r w:rsidR="00D07291">
        <w:rPr>
          <w:b/>
        </w:rPr>
        <w:t>[43]</w:t>
      </w:r>
      <w:r w:rsidR="00AE5F7D" w:rsidRPr="00917E4F">
        <w:rPr>
          <w:b/>
        </w:rPr>
        <w:fldChar w:fldCharType="end"/>
      </w:r>
      <w:r w:rsidR="00AE5F7D" w:rsidRPr="0037449E">
        <w:t xml:space="preserve">, Elrod </w:t>
      </w:r>
      <w:r w:rsidR="00AE5F7D">
        <w:t xml:space="preserve">a </w:t>
      </w:r>
      <w:r w:rsidR="00AE5F7D" w:rsidRPr="0037449E">
        <w:t xml:space="preserve">amélioré la précision de la méthode en approximant la température et la fluidité </w:t>
      </w:r>
      <w:r w:rsidR="00AE5F7D">
        <w:t xml:space="preserve">avec des </w:t>
      </w:r>
      <w:r w:rsidR="00AE5F7D" w:rsidRPr="0037449E">
        <w:t>polynômes de Legendre</w:t>
      </w:r>
      <w:r w:rsidR="00AE5F7D">
        <w:t xml:space="preserve"> d’ordre arbitraire</w:t>
      </w:r>
      <w:r w:rsidR="00AE5F7D" w:rsidRPr="0037449E">
        <w:t>.</w:t>
      </w:r>
    </w:p>
    <w:p w14:paraId="59D1E0ED" w14:textId="79A3F518" w:rsidR="00AE5F7D" w:rsidRDefault="00AE5F7D" w:rsidP="00AE5F7D">
      <w:pPr>
        <w:spacing w:line="360" w:lineRule="auto"/>
        <w:ind w:firstLine="708"/>
      </w:pPr>
      <w:r>
        <w:t xml:space="preserve">En 2005, Moraru </w:t>
      </w:r>
      <w:r w:rsidRPr="00B16C1B">
        <w:rPr>
          <w:b/>
        </w:rPr>
        <w:fldChar w:fldCharType="begin"/>
      </w:r>
      <w:r w:rsidRPr="00B16C1B">
        <w:rPr>
          <w:b/>
        </w:rPr>
        <w:instrText xml:space="preserve"> REF _Ref526269762 \r \h </w:instrText>
      </w:r>
      <w:r>
        <w:rPr>
          <w:b/>
        </w:rPr>
        <w:instrText xml:space="preserve"> \* MERGEFORMAT </w:instrText>
      </w:r>
      <w:r w:rsidRPr="00B16C1B">
        <w:rPr>
          <w:b/>
        </w:rPr>
      </w:r>
      <w:r w:rsidRPr="00B16C1B">
        <w:rPr>
          <w:b/>
        </w:rPr>
        <w:fldChar w:fldCharType="separate"/>
      </w:r>
      <w:r w:rsidR="00D07291">
        <w:rPr>
          <w:b/>
        </w:rPr>
        <w:t>[44]</w:t>
      </w:r>
      <w:r w:rsidRPr="00B16C1B">
        <w:rPr>
          <w:b/>
        </w:rPr>
        <w:fldChar w:fldCharType="end"/>
      </w:r>
      <w:r w:rsidRPr="0082282C">
        <w:t xml:space="preserve"> étend l'approche présentée par Elrod aux fluides compressibles et prend en compte </w:t>
      </w:r>
      <w:r w:rsidR="002910BA">
        <w:t>la variation de</w:t>
      </w:r>
      <w:r w:rsidRPr="0082282C">
        <w:t xml:space="preserve"> densité </w:t>
      </w:r>
      <w:r w:rsidR="002910BA">
        <w:t>avec</w:t>
      </w:r>
      <w:r w:rsidRPr="0082282C">
        <w:t xml:space="preserve"> la température. </w:t>
      </w:r>
      <w:r w:rsidR="00D13390">
        <w:t>L</w:t>
      </w:r>
      <w:r w:rsidR="00D13390" w:rsidRPr="0082282C">
        <w:t xml:space="preserve">a densité est également </w:t>
      </w:r>
      <w:r w:rsidR="00D13390">
        <w:t>approximée</w:t>
      </w:r>
      <w:r w:rsidR="00D13390" w:rsidRPr="0082282C">
        <w:t xml:space="preserve"> par des polynômes de Legendre </w:t>
      </w:r>
      <w:r w:rsidR="00CF49B6">
        <w:t>suivant</w:t>
      </w:r>
      <w:r w:rsidR="00D13390" w:rsidRPr="0082282C">
        <w:t xml:space="preserve"> l'épaisseur du film fluide.</w:t>
      </w:r>
      <w:r w:rsidR="00D13390">
        <w:t xml:space="preserve"> L’équation de Reynolds est seulement 1D et l’équation de l’énergie est 2D car les variations axiales sont négligées</w:t>
      </w:r>
      <w:r w:rsidRPr="0082282C">
        <w:t>. Les équations aux dérivées partielles sont résolues par des méthodes de différence</w:t>
      </w:r>
      <w:r w:rsidR="001213AD">
        <w:t>s</w:t>
      </w:r>
      <w:r w:rsidRPr="0082282C">
        <w:t xml:space="preserve"> finie</w:t>
      </w:r>
      <w:r w:rsidR="001213AD">
        <w:t>s</w:t>
      </w:r>
      <w:r w:rsidRPr="0082282C">
        <w:t xml:space="preserve"> avec un schéma </w:t>
      </w:r>
      <w:proofErr w:type="spellStart"/>
      <w:r>
        <w:t>Upwind</w:t>
      </w:r>
      <w:proofErr w:type="spellEnd"/>
      <w:r>
        <w:t xml:space="preserve"> pour assurer la stabilité numérique</w:t>
      </w:r>
      <w:r w:rsidRPr="0082282C">
        <w:t>.</w:t>
      </w:r>
    </w:p>
    <w:p w14:paraId="63AEBDEF" w14:textId="072EF1AC" w:rsidR="00AE5F7D" w:rsidRDefault="00AE5F7D" w:rsidP="00AE5F7D">
      <w:pPr>
        <w:spacing w:line="360" w:lineRule="auto"/>
        <w:ind w:firstLine="708"/>
      </w:pPr>
      <w:r w:rsidRPr="00C25B3C">
        <w:t xml:space="preserve">En 2009, Feng et </w:t>
      </w:r>
      <w:proofErr w:type="spellStart"/>
      <w:r w:rsidRPr="00C25B3C">
        <w:t>Kaneko</w:t>
      </w:r>
      <w:proofErr w:type="spellEnd"/>
      <w:r>
        <w:t xml:space="preserve"> </w:t>
      </w:r>
      <w:r w:rsidRPr="00AA4FF8">
        <w:rPr>
          <w:b/>
        </w:rPr>
        <w:fldChar w:fldCharType="begin"/>
      </w:r>
      <w:r w:rsidRPr="00AA4FF8">
        <w:rPr>
          <w:b/>
        </w:rPr>
        <w:instrText xml:space="preserve"> REF _Ref526263891 \r \h </w:instrText>
      </w:r>
      <w:r>
        <w:rPr>
          <w:b/>
        </w:rPr>
        <w:instrText xml:space="preserve"> \* MERGEFORMAT </w:instrText>
      </w:r>
      <w:r w:rsidRPr="00AA4FF8">
        <w:rPr>
          <w:b/>
        </w:rPr>
      </w:r>
      <w:r w:rsidRPr="00AA4FF8">
        <w:rPr>
          <w:b/>
        </w:rPr>
        <w:fldChar w:fldCharType="separate"/>
      </w:r>
      <w:r w:rsidR="00D07291">
        <w:rPr>
          <w:b/>
        </w:rPr>
        <w:t>[35]</w:t>
      </w:r>
      <w:r w:rsidRPr="00AA4FF8">
        <w:rPr>
          <w:b/>
        </w:rPr>
        <w:fldChar w:fldCharType="end"/>
      </w:r>
      <w:r w:rsidRPr="00C25B3C">
        <w:t xml:space="preserve"> ont utilisé la même approche que Moraru pour calculer les distributions de température et de pression dans un palier </w:t>
      </w:r>
      <w:r>
        <w:t xml:space="preserve">à </w:t>
      </w:r>
      <w:r w:rsidRPr="00C25B3C">
        <w:t>feuille</w:t>
      </w:r>
      <w:r>
        <w:t>s</w:t>
      </w:r>
      <w:r w:rsidRPr="00C25B3C">
        <w:t xml:space="preserve">. Contrairement à Moraru, Feng et </w:t>
      </w:r>
      <w:proofErr w:type="spellStart"/>
      <w:r w:rsidRPr="00C25B3C">
        <w:t>Kaneko</w:t>
      </w:r>
      <w:proofErr w:type="spellEnd"/>
      <w:r w:rsidRPr="00C25B3C">
        <w:t xml:space="preserve"> ont résolu l'équation d</w:t>
      </w:r>
      <w:r>
        <w:t>e l’</w:t>
      </w:r>
      <w:r w:rsidRPr="00C25B3C">
        <w:t>én</w:t>
      </w:r>
      <w:r>
        <w:t>ergie sur un domaine de calcul tridimensionnel</w:t>
      </w:r>
      <w:r w:rsidRPr="00C25B3C">
        <w:t xml:space="preserve"> </w:t>
      </w:r>
      <w:r>
        <w:t>en utilisant la</w:t>
      </w:r>
      <w:r w:rsidRPr="00C25B3C">
        <w:t xml:space="preserve"> méthode de</w:t>
      </w:r>
      <w:r>
        <w:t>s</w:t>
      </w:r>
      <w:r w:rsidRPr="00C25B3C">
        <w:t xml:space="preserve"> différence</w:t>
      </w:r>
      <w:r>
        <w:t>s</w:t>
      </w:r>
      <w:r w:rsidRPr="00C25B3C">
        <w:t xml:space="preserve"> finie</w:t>
      </w:r>
      <w:r>
        <w:t>s</w:t>
      </w:r>
      <w:r w:rsidRPr="00C25B3C">
        <w:t>.</w:t>
      </w:r>
    </w:p>
    <w:p w14:paraId="4D6DED0B" w14:textId="42429340" w:rsidR="008F4E08" w:rsidRDefault="00AE5F7D" w:rsidP="006707F0">
      <w:pPr>
        <w:spacing w:after="240" w:line="360" w:lineRule="auto"/>
        <w:ind w:firstLine="709"/>
      </w:pPr>
      <w:r w:rsidRPr="00875C60">
        <w:t xml:space="preserve">En 2015, </w:t>
      </w:r>
      <w:proofErr w:type="spellStart"/>
      <w:r w:rsidRPr="00875C60">
        <w:t>Mahner</w:t>
      </w:r>
      <w:proofErr w:type="spellEnd"/>
      <w:r w:rsidRPr="00875C60">
        <w:t xml:space="preserve"> et al</w:t>
      </w:r>
      <w:r>
        <w:t xml:space="preserve">. </w:t>
      </w:r>
      <w:r w:rsidRPr="00373637">
        <w:rPr>
          <w:b/>
        </w:rPr>
        <w:fldChar w:fldCharType="begin"/>
      </w:r>
      <w:r w:rsidRPr="00373637">
        <w:rPr>
          <w:b/>
        </w:rPr>
        <w:instrText xml:space="preserve"> REF _Ref526269984 \r \h </w:instrText>
      </w:r>
      <w:r>
        <w:rPr>
          <w:b/>
        </w:rPr>
        <w:instrText xml:space="preserve"> \* MERGEFORMAT </w:instrText>
      </w:r>
      <w:r w:rsidRPr="00373637">
        <w:rPr>
          <w:b/>
        </w:rPr>
      </w:r>
      <w:r w:rsidRPr="00373637">
        <w:rPr>
          <w:b/>
        </w:rPr>
        <w:fldChar w:fldCharType="separate"/>
      </w:r>
      <w:r w:rsidR="00D07291">
        <w:rPr>
          <w:b/>
        </w:rPr>
        <w:t>[45]</w:t>
      </w:r>
      <w:r w:rsidRPr="00373637">
        <w:rPr>
          <w:b/>
        </w:rPr>
        <w:fldChar w:fldCharType="end"/>
      </w:r>
      <w:r>
        <w:t xml:space="preserve"> </w:t>
      </w:r>
      <w:r w:rsidRPr="00875C60">
        <w:t>ont</w:t>
      </w:r>
      <w:r>
        <w:t xml:space="preserve"> utilisé l’approche polynômiale </w:t>
      </w:r>
      <w:r w:rsidRPr="00875C60">
        <w:t>pour analyser les performances de butée</w:t>
      </w:r>
      <w:r>
        <w:t>s</w:t>
      </w:r>
      <w:r w:rsidRPr="00875C60">
        <w:t xml:space="preserve"> et </w:t>
      </w:r>
      <w:r>
        <w:t xml:space="preserve">de patins </w:t>
      </w:r>
      <w:r w:rsidRPr="00875C60">
        <w:t xml:space="preserve">fonctionnant avec un fluide compressible. </w:t>
      </w:r>
      <w:r w:rsidR="008F4E08">
        <w:t>I</w:t>
      </w:r>
      <w:r>
        <w:t>ls ont utilisé les polynômes de Legendre pour calculer les termes</w:t>
      </w:r>
      <w:r w:rsidR="00D416D3">
        <w:t xml:space="preserve"> </w:t>
      </w:r>
      <w:r w:rsidR="00D416D3">
        <w:t>des</w:t>
      </w:r>
      <w:r>
        <w:t xml:space="preserve"> intégrales (</w:t>
      </w:r>
      <w:r w:rsidRPr="00373637">
        <w:rPr>
          <w:b/>
        </w:rPr>
        <w:fldChar w:fldCharType="begin"/>
      </w:r>
      <w:r w:rsidRPr="00373637">
        <w:rPr>
          <w:b/>
        </w:rPr>
        <w:instrText xml:space="preserve"> REF _Ref525772474 \r \h </w:instrText>
      </w:r>
      <w:r>
        <w:rPr>
          <w:b/>
        </w:rPr>
        <w:instrText xml:space="preserve"> \* MERGEFORMAT </w:instrText>
      </w:r>
      <w:r w:rsidRPr="00373637">
        <w:rPr>
          <w:b/>
        </w:rPr>
      </w:r>
      <w:r w:rsidRPr="00373637">
        <w:rPr>
          <w:b/>
        </w:rPr>
        <w:fldChar w:fldCharType="separate"/>
      </w:r>
      <w:r w:rsidR="00D07291">
        <w:rPr>
          <w:b/>
        </w:rPr>
        <w:t>Eq.2-6</w:t>
      </w:r>
      <w:r w:rsidRPr="00373637">
        <w:rPr>
          <w:b/>
        </w:rPr>
        <w:fldChar w:fldCharType="end"/>
      </w:r>
      <w:r>
        <w:t xml:space="preserve">) et </w:t>
      </w:r>
      <w:r w:rsidR="00D13390">
        <w:t xml:space="preserve">pour </w:t>
      </w:r>
      <w:r>
        <w:t>évaluer la densité et la fluidité</w:t>
      </w:r>
      <w:r w:rsidR="008F4E08">
        <w:t xml:space="preserve"> et on</w:t>
      </w:r>
      <w:r w:rsidR="00D416D3">
        <w:t>t</w:t>
      </w:r>
      <w:r w:rsidR="008F4E08">
        <w:t xml:space="preserve"> comparé plusieurs méthodes de résolution</w:t>
      </w:r>
      <w:r>
        <w:t>.</w:t>
      </w:r>
    </w:p>
    <w:p w14:paraId="0251DE51" w14:textId="589B1D1D" w:rsidR="00AE5F7D" w:rsidRDefault="00AE5F7D" w:rsidP="007C3C78">
      <w:pPr>
        <w:spacing w:line="360" w:lineRule="auto"/>
        <w:ind w:firstLine="708"/>
      </w:pPr>
      <w:r>
        <w:t xml:space="preserve">Les </w:t>
      </w:r>
      <w:r w:rsidR="003A3131">
        <w:t xml:space="preserve">six premiers </w:t>
      </w:r>
      <w:r>
        <w:t xml:space="preserve">polynômes </w:t>
      </w:r>
      <w:r w:rsidR="003A3131">
        <w:t>de Legendre sont</w:t>
      </w:r>
      <w: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AE5F7D" w:rsidRPr="00AA3E05" w14:paraId="02BE2333" w14:textId="77777777" w:rsidTr="00D879B2">
        <w:trPr>
          <w:trHeight w:val="635"/>
          <w:tblHeader/>
          <w:jc w:val="center"/>
        </w:trPr>
        <w:tc>
          <w:tcPr>
            <w:tcW w:w="7440" w:type="dxa"/>
            <w:vAlign w:val="center"/>
          </w:tcPr>
          <w:p w14:paraId="19CA714A" w14:textId="77777777" w:rsidR="00AE5F7D" w:rsidRPr="003E2624" w:rsidRDefault="00730F42" w:rsidP="00CA48D7">
            <w:pPr>
              <w:spacing w:line="360" w:lineRule="auto"/>
              <w:jc w:val="center"/>
            </w:pPr>
            <m:oMathPara>
              <m:oMath>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P</m:t>
                          </m:r>
                        </m:e>
                        <m:sub>
                          <m:r>
                            <w:rPr>
                              <w:rFonts w:ascii="Cambria Math" w:hAnsi="Cambria Math"/>
                            </w:rPr>
                            <m:t>0</m:t>
                          </m:r>
                        </m:sub>
                      </m:sSub>
                      <m:d>
                        <m:dPr>
                          <m:ctrlPr>
                            <w:rPr>
                              <w:rFonts w:ascii="Cambria Math" w:hAnsi="Cambria Math"/>
                              <w:i/>
                            </w:rPr>
                          </m:ctrlPr>
                        </m:dPr>
                        <m:e>
                          <m:r>
                            <w:rPr>
                              <w:rFonts w:ascii="Cambria Math" w:hAnsi="Cambria Math"/>
                            </w:rPr>
                            <m:t>ζ</m:t>
                          </m:r>
                        </m:e>
                      </m:d>
                      <m:r>
                        <w:rPr>
                          <w:rFonts w:ascii="Cambria Math" w:hAnsi="Cambria Math"/>
                        </w:rPr>
                        <m:t>=1</m:t>
                      </m:r>
                    </m:e>
                    <m:e>
                      <m:sSub>
                        <m:sSubPr>
                          <m:ctrlPr>
                            <w:rPr>
                              <w:rFonts w:ascii="Cambria Math" w:hAnsi="Cambria Math"/>
                              <w:i/>
                            </w:rPr>
                          </m:ctrlPr>
                        </m:sSubPr>
                        <m:e>
                          <m:r>
                            <w:rPr>
                              <w:rFonts w:ascii="Cambria Math" w:hAnsi="Cambria Math"/>
                            </w:rPr>
                            <m:t>P</m:t>
                          </m:r>
                        </m:e>
                        <m:sub>
                          <m:r>
                            <w:rPr>
                              <w:rFonts w:ascii="Cambria Math" w:hAnsi="Cambria Math"/>
                            </w:rPr>
                            <m:t>3</m:t>
                          </m:r>
                        </m:sub>
                      </m:sSub>
                      <m:d>
                        <m:dPr>
                          <m:ctrlPr>
                            <w:rPr>
                              <w:rFonts w:ascii="Cambria Math" w:hAnsi="Cambria Math"/>
                              <w:i/>
                            </w:rPr>
                          </m:ctrlPr>
                        </m:dPr>
                        <m:e>
                          <m:r>
                            <w:rPr>
                              <w:rFonts w:ascii="Cambria Math" w:hAnsi="Cambria Math"/>
                            </w:rPr>
                            <m:t>ζ</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d>
                        <m:dPr>
                          <m:ctrlPr>
                            <w:rPr>
                              <w:rFonts w:ascii="Cambria Math" w:hAnsi="Cambria Math"/>
                              <w:i/>
                            </w:rPr>
                          </m:ctrlPr>
                        </m:dPr>
                        <m:e>
                          <m:r>
                            <w:rPr>
                              <w:rFonts w:ascii="Cambria Math" w:hAnsi="Cambria Math"/>
                            </w:rPr>
                            <m:t>5</m:t>
                          </m:r>
                          <m:sSup>
                            <m:sSupPr>
                              <m:ctrlPr>
                                <w:rPr>
                                  <w:rFonts w:ascii="Cambria Math" w:hAnsi="Cambria Math"/>
                                  <w:i/>
                                </w:rPr>
                              </m:ctrlPr>
                            </m:sSupPr>
                            <m:e>
                              <m:r>
                                <w:rPr>
                                  <w:rFonts w:ascii="Cambria Math" w:hAnsi="Cambria Math"/>
                                </w:rPr>
                                <m:t>ζ</m:t>
                              </m:r>
                            </m:e>
                            <m:sup>
                              <m:r>
                                <w:rPr>
                                  <w:rFonts w:ascii="Cambria Math" w:hAnsi="Cambria Math"/>
                                </w:rPr>
                                <m:t>3</m:t>
                              </m:r>
                            </m:sup>
                          </m:sSup>
                          <m:r>
                            <w:rPr>
                              <w:rFonts w:ascii="Cambria Math" w:hAnsi="Cambria Math"/>
                            </w:rPr>
                            <m:t>-3ζ</m:t>
                          </m:r>
                        </m:e>
                      </m:d>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P</m:t>
                          </m:r>
                        </m:e>
                        <m:sub>
                          <m:r>
                            <w:rPr>
                              <w:rFonts w:ascii="Cambria Math" w:hAnsi="Cambria Math"/>
                            </w:rPr>
                            <m:t>1</m:t>
                          </m:r>
                        </m:sub>
                      </m:sSub>
                      <m:d>
                        <m:dPr>
                          <m:ctrlPr>
                            <w:rPr>
                              <w:rFonts w:ascii="Cambria Math" w:hAnsi="Cambria Math"/>
                              <w:i/>
                            </w:rPr>
                          </m:ctrlPr>
                        </m:dPr>
                        <m:e>
                          <m:r>
                            <w:rPr>
                              <w:rFonts w:ascii="Cambria Math" w:hAnsi="Cambria Math"/>
                            </w:rPr>
                            <m:t>ζ</m:t>
                          </m:r>
                        </m:e>
                      </m:d>
                      <m:r>
                        <w:rPr>
                          <w:rFonts w:ascii="Cambria Math" w:hAnsi="Cambria Math"/>
                        </w:rPr>
                        <m:t>=ζ</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P</m:t>
                          </m:r>
                        </m:e>
                        <m:sub>
                          <m:r>
                            <w:rPr>
                              <w:rFonts w:ascii="Cambria Math" w:eastAsia="Cambria Math" w:hAnsi="Cambria Math" w:cs="Cambria Math"/>
                            </w:rPr>
                            <m:t>4</m:t>
                          </m:r>
                        </m:sub>
                      </m:sSub>
                      <m:d>
                        <m:dPr>
                          <m:ctrlPr>
                            <w:rPr>
                              <w:rFonts w:ascii="Cambria Math" w:eastAsia="Cambria Math" w:hAnsi="Cambria Math" w:cs="Cambria Math"/>
                              <w:i/>
                            </w:rPr>
                          </m:ctrlPr>
                        </m:dPr>
                        <m:e>
                          <m:r>
                            <w:rPr>
                              <w:rFonts w:ascii="Cambria Math" w:eastAsia="Cambria Math" w:hAnsi="Cambria Math" w:cs="Cambria Math"/>
                            </w:rPr>
                            <m:t>ζ</m:t>
                          </m:r>
                        </m:e>
                      </m:d>
                      <m:r>
                        <w:rPr>
                          <w:rFonts w:ascii="Cambria Math" w:eastAsia="Cambria Math" w:hAnsi="Cambria Math" w:cs="Cambria Math"/>
                        </w:rPr>
                        <m:t>=</m:t>
                      </m:r>
                      <m:f>
                        <m:fPr>
                          <m:ctrlPr>
                            <w:rPr>
                              <w:rFonts w:ascii="Cambria Math" w:eastAsia="Cambria Math" w:hAnsi="Cambria Math" w:cs="Cambria Math"/>
                              <w:i/>
                            </w:rPr>
                          </m:ctrlPr>
                        </m:fPr>
                        <m:num>
                          <m:r>
                            <w:rPr>
                              <w:rFonts w:ascii="Cambria Math" w:eastAsia="Cambria Math" w:hAnsi="Cambria Math" w:cs="Cambria Math"/>
                            </w:rPr>
                            <m:t>1</m:t>
                          </m:r>
                        </m:num>
                        <m:den>
                          <m:r>
                            <w:rPr>
                              <w:rFonts w:ascii="Cambria Math" w:eastAsia="Cambria Math" w:hAnsi="Cambria Math" w:cs="Cambria Math"/>
                            </w:rPr>
                            <m:t>8</m:t>
                          </m:r>
                        </m:den>
                      </m:f>
                      <m:d>
                        <m:dPr>
                          <m:ctrlPr>
                            <w:rPr>
                              <w:rFonts w:ascii="Cambria Math" w:eastAsia="Cambria Math" w:hAnsi="Cambria Math" w:cs="Cambria Math"/>
                              <w:i/>
                            </w:rPr>
                          </m:ctrlPr>
                        </m:dPr>
                        <m:e>
                          <m:r>
                            <w:rPr>
                              <w:rFonts w:ascii="Cambria Math" w:eastAsia="Cambria Math" w:hAnsi="Cambria Math" w:cs="Cambria Math"/>
                            </w:rPr>
                            <m:t>35</m:t>
                          </m:r>
                          <m:sSup>
                            <m:sSupPr>
                              <m:ctrlPr>
                                <w:rPr>
                                  <w:rFonts w:ascii="Cambria Math" w:eastAsia="Cambria Math" w:hAnsi="Cambria Math" w:cs="Cambria Math"/>
                                  <w:i/>
                                </w:rPr>
                              </m:ctrlPr>
                            </m:sSupPr>
                            <m:e>
                              <m:r>
                                <w:rPr>
                                  <w:rFonts w:ascii="Cambria Math" w:eastAsia="Cambria Math" w:hAnsi="Cambria Math" w:cs="Cambria Math"/>
                                </w:rPr>
                                <m:t>ζ</m:t>
                              </m:r>
                            </m:e>
                            <m:sup>
                              <m:r>
                                <w:rPr>
                                  <w:rFonts w:ascii="Cambria Math" w:eastAsia="Cambria Math" w:hAnsi="Cambria Math" w:cs="Cambria Math"/>
                                </w:rPr>
                                <m:t>4</m:t>
                              </m:r>
                            </m:sup>
                          </m:sSup>
                          <m:r>
                            <w:rPr>
                              <w:rFonts w:ascii="Cambria Math" w:eastAsia="Cambria Math" w:hAnsi="Cambria Math" w:cs="Cambria Math"/>
                            </w:rPr>
                            <m:t>-30</m:t>
                          </m:r>
                          <m:sSup>
                            <m:sSupPr>
                              <m:ctrlPr>
                                <w:rPr>
                                  <w:rFonts w:ascii="Cambria Math" w:eastAsia="Cambria Math" w:hAnsi="Cambria Math" w:cs="Cambria Math"/>
                                  <w:i/>
                                </w:rPr>
                              </m:ctrlPr>
                            </m:sSupPr>
                            <m:e>
                              <m:r>
                                <w:rPr>
                                  <w:rFonts w:ascii="Cambria Math" w:eastAsia="Cambria Math" w:hAnsi="Cambria Math" w:cs="Cambria Math"/>
                                </w:rPr>
                                <m:t>ζ</m:t>
                              </m:r>
                            </m:e>
                            <m:sup>
                              <m:r>
                                <w:rPr>
                                  <w:rFonts w:ascii="Cambria Math" w:eastAsia="Cambria Math" w:hAnsi="Cambria Math" w:cs="Cambria Math"/>
                                </w:rPr>
                                <m:t>2</m:t>
                              </m:r>
                            </m:sup>
                          </m:sSup>
                          <m:r>
                            <w:rPr>
                              <w:rFonts w:ascii="Cambria Math" w:eastAsia="Cambria Math" w:hAnsi="Cambria Math" w:cs="Cambria Math"/>
                            </w:rPr>
                            <m:t>+3</m:t>
                          </m:r>
                        </m:e>
                      </m:d>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P</m:t>
                          </m:r>
                        </m:e>
                        <m:sub>
                          <m:r>
                            <w:rPr>
                              <w:rFonts w:ascii="Cambria Math" w:hAnsi="Cambria Math"/>
                            </w:rPr>
                            <m:t>2</m:t>
                          </m:r>
                        </m:sub>
                      </m:sSub>
                      <m:d>
                        <m:dPr>
                          <m:ctrlPr>
                            <w:rPr>
                              <w:rFonts w:ascii="Cambria Math" w:hAnsi="Cambria Math"/>
                              <w:i/>
                            </w:rPr>
                          </m:ctrlPr>
                        </m:dPr>
                        <m:e>
                          <m:r>
                            <w:rPr>
                              <w:rFonts w:ascii="Cambria Math" w:hAnsi="Cambria Math"/>
                            </w:rPr>
                            <m:t>ζ</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(3</m:t>
                      </m:r>
                      <m:sSup>
                        <m:sSupPr>
                          <m:ctrlPr>
                            <w:rPr>
                              <w:rFonts w:ascii="Cambria Math" w:hAnsi="Cambria Math"/>
                              <w:i/>
                            </w:rPr>
                          </m:ctrlPr>
                        </m:sSupPr>
                        <m:e>
                          <m:r>
                            <w:rPr>
                              <w:rFonts w:ascii="Cambria Math" w:hAnsi="Cambria Math"/>
                            </w:rPr>
                            <m:t>ζ</m:t>
                          </m:r>
                        </m:e>
                        <m:sup>
                          <m:r>
                            <w:rPr>
                              <w:rFonts w:ascii="Cambria Math" w:hAnsi="Cambria Math"/>
                            </w:rPr>
                            <m:t>2</m:t>
                          </m:r>
                        </m:sup>
                      </m:sSup>
                      <m:r>
                        <w:rPr>
                          <w:rFonts w:ascii="Cambria Math" w:hAnsi="Cambria Math"/>
                        </w:rPr>
                        <m:t>-1)</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P</m:t>
                          </m:r>
                        </m:e>
                        <m:sub>
                          <m:r>
                            <w:rPr>
                              <w:rFonts w:ascii="Cambria Math" w:eastAsia="Cambria Math" w:hAnsi="Cambria Math" w:cs="Cambria Math"/>
                            </w:rPr>
                            <m:t>5</m:t>
                          </m:r>
                        </m:sub>
                      </m:sSub>
                      <m:d>
                        <m:dPr>
                          <m:ctrlPr>
                            <w:rPr>
                              <w:rFonts w:ascii="Cambria Math" w:eastAsia="Cambria Math" w:hAnsi="Cambria Math" w:cs="Cambria Math"/>
                              <w:i/>
                            </w:rPr>
                          </m:ctrlPr>
                        </m:dPr>
                        <m:e>
                          <m:r>
                            <w:rPr>
                              <w:rFonts w:ascii="Cambria Math" w:eastAsia="Cambria Math" w:hAnsi="Cambria Math" w:cs="Cambria Math"/>
                            </w:rPr>
                            <m:t>ζ</m:t>
                          </m:r>
                        </m:e>
                      </m:d>
                      <m:r>
                        <w:rPr>
                          <w:rFonts w:ascii="Cambria Math" w:eastAsia="Cambria Math" w:hAnsi="Cambria Math" w:cs="Cambria Math"/>
                        </w:rPr>
                        <m:t>=</m:t>
                      </m:r>
                      <m:f>
                        <m:fPr>
                          <m:ctrlPr>
                            <w:rPr>
                              <w:rFonts w:ascii="Cambria Math" w:eastAsia="Cambria Math" w:hAnsi="Cambria Math" w:cs="Cambria Math"/>
                              <w:i/>
                            </w:rPr>
                          </m:ctrlPr>
                        </m:fPr>
                        <m:num>
                          <m:r>
                            <w:rPr>
                              <w:rFonts w:ascii="Cambria Math" w:eastAsia="Cambria Math" w:hAnsi="Cambria Math" w:cs="Cambria Math"/>
                            </w:rPr>
                            <m:t>1</m:t>
                          </m:r>
                        </m:num>
                        <m:den>
                          <m:r>
                            <w:rPr>
                              <w:rFonts w:ascii="Cambria Math" w:eastAsia="Cambria Math" w:hAnsi="Cambria Math" w:cs="Cambria Math"/>
                            </w:rPr>
                            <m:t>8</m:t>
                          </m:r>
                        </m:den>
                      </m:f>
                      <m:d>
                        <m:dPr>
                          <m:ctrlPr>
                            <w:rPr>
                              <w:rFonts w:ascii="Cambria Math" w:eastAsia="Cambria Math" w:hAnsi="Cambria Math" w:cs="Cambria Math"/>
                              <w:i/>
                            </w:rPr>
                          </m:ctrlPr>
                        </m:dPr>
                        <m:e>
                          <m:r>
                            <w:rPr>
                              <w:rFonts w:ascii="Cambria Math" w:eastAsia="Cambria Math" w:hAnsi="Cambria Math" w:cs="Cambria Math"/>
                            </w:rPr>
                            <m:t>63</m:t>
                          </m:r>
                          <m:sSup>
                            <m:sSupPr>
                              <m:ctrlPr>
                                <w:rPr>
                                  <w:rFonts w:ascii="Cambria Math" w:eastAsia="Cambria Math" w:hAnsi="Cambria Math" w:cs="Cambria Math"/>
                                  <w:i/>
                                </w:rPr>
                              </m:ctrlPr>
                            </m:sSupPr>
                            <m:e>
                              <m:r>
                                <w:rPr>
                                  <w:rFonts w:ascii="Cambria Math" w:eastAsia="Cambria Math" w:hAnsi="Cambria Math" w:cs="Cambria Math"/>
                                </w:rPr>
                                <m:t>ζ</m:t>
                              </m:r>
                            </m:e>
                            <m:sup>
                              <m:r>
                                <w:rPr>
                                  <w:rFonts w:ascii="Cambria Math" w:eastAsia="Cambria Math" w:hAnsi="Cambria Math" w:cs="Cambria Math"/>
                                </w:rPr>
                                <m:t>5</m:t>
                              </m:r>
                            </m:sup>
                          </m:sSup>
                          <m:r>
                            <w:rPr>
                              <w:rFonts w:ascii="Cambria Math" w:eastAsia="Cambria Math" w:hAnsi="Cambria Math" w:cs="Cambria Math"/>
                            </w:rPr>
                            <m:t>-70</m:t>
                          </m:r>
                          <m:sSup>
                            <m:sSupPr>
                              <m:ctrlPr>
                                <w:rPr>
                                  <w:rFonts w:ascii="Cambria Math" w:eastAsia="Cambria Math" w:hAnsi="Cambria Math" w:cs="Cambria Math"/>
                                  <w:i/>
                                </w:rPr>
                              </m:ctrlPr>
                            </m:sSupPr>
                            <m:e>
                              <m:r>
                                <w:rPr>
                                  <w:rFonts w:ascii="Cambria Math" w:eastAsia="Cambria Math" w:hAnsi="Cambria Math" w:cs="Cambria Math"/>
                                </w:rPr>
                                <m:t>ζ</m:t>
                              </m:r>
                            </m:e>
                            <m:sup>
                              <m:r>
                                <w:rPr>
                                  <w:rFonts w:ascii="Cambria Math" w:eastAsia="Cambria Math" w:hAnsi="Cambria Math" w:cs="Cambria Math"/>
                                </w:rPr>
                                <m:t>3</m:t>
                              </m:r>
                            </m:sup>
                          </m:sSup>
                          <m:r>
                            <w:rPr>
                              <w:rFonts w:ascii="Cambria Math" w:eastAsia="Cambria Math" w:hAnsi="Cambria Math" w:cs="Cambria Math"/>
                            </w:rPr>
                            <m:t>+15</m:t>
                          </m:r>
                        </m:e>
                      </m:d>
                      <m:r>
                        <w:rPr>
                          <w:rFonts w:ascii="Cambria Math" w:eastAsia="Cambria Math" w:hAnsi="Cambria Math" w:cs="Cambria Math"/>
                        </w:rPr>
                        <m:t xml:space="preserve"> </m:t>
                      </m:r>
                    </m:e>
                  </m:mr>
                </m:m>
                <m:r>
                  <w:rPr>
                    <w:rFonts w:ascii="Cambria Math" w:hAnsi="Cambria Math"/>
                  </w:rPr>
                  <m:t xml:space="preserve"> </m:t>
                </m:r>
              </m:oMath>
            </m:oMathPara>
          </w:p>
        </w:tc>
        <w:tc>
          <w:tcPr>
            <w:tcW w:w="1632" w:type="dxa"/>
            <w:vAlign w:val="center"/>
          </w:tcPr>
          <w:p w14:paraId="0668EFA4" w14:textId="77777777" w:rsidR="00AE5F7D" w:rsidRPr="001C390D" w:rsidRDefault="00AE5F7D"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7421CB4B" w14:textId="7E364AB0" w:rsidR="003A3131" w:rsidRDefault="00D879B2" w:rsidP="00D879B2">
      <w:pPr>
        <w:spacing w:before="120" w:line="360" w:lineRule="auto"/>
      </w:pPr>
      <w:commentRangeStart w:id="303"/>
      <w:proofErr w:type="gramStart"/>
      <w:r>
        <w:t>où</w:t>
      </w:r>
      <w:proofErr w:type="gramEnd"/>
      <w:r>
        <w:t xml:space="preserve"> </w:t>
      </w:r>
      <m:oMath>
        <m:sSub>
          <m:sSubPr>
            <m:ctrlPr>
              <w:rPr>
                <w:rFonts w:ascii="Cambria Math" w:hAnsi="Cambria Math"/>
                <w:i/>
              </w:rPr>
            </m:ctrlPr>
          </m:sSubPr>
          <m:e>
            <m:r>
              <w:rPr>
                <w:rFonts w:ascii="Cambria Math" w:hAnsi="Cambria Math"/>
              </w:rPr>
              <m:t>P</m:t>
            </m:r>
          </m:e>
          <m:sub>
            <m:r>
              <w:rPr>
                <w:rFonts w:ascii="Cambria Math" w:hAnsi="Cambria Math"/>
              </w:rPr>
              <m:t>j</m:t>
            </m:r>
          </m:sub>
        </m:sSub>
      </m:oMath>
      <w:r>
        <w:t xml:space="preserve"> est le polynôme de Legendre de l’ordre j</w:t>
      </w:r>
      <w:r w:rsidRPr="006C578D">
        <w:t xml:space="preserve">, </w:t>
      </w:r>
      <m:oMath>
        <m:r>
          <w:rPr>
            <w:rFonts w:ascii="Cambria Math" w:hAnsi="Cambria Math"/>
          </w:rPr>
          <m:t>N</m:t>
        </m:r>
      </m:oMath>
      <w:r w:rsidRPr="006C578D">
        <w:t xml:space="preserve"> est son ordre </w:t>
      </w:r>
      <w:r w:rsidR="005922D9" w:rsidRPr="005922D9">
        <w:t>le plus élevé</w:t>
      </w:r>
      <w:r w:rsidRPr="006C578D">
        <w:t>.</w:t>
      </w:r>
      <w:r>
        <w:t xml:space="preserve"> </w:t>
      </w:r>
      <w:r w:rsidR="003A3131">
        <w:t xml:space="preserve">Ces polynômes sont </w:t>
      </w:r>
      <w:r w:rsidR="003A3131" w:rsidRPr="00982E9F">
        <w:t>définis sur l'intervalle</w:t>
      </w:r>
      <w:r w:rsidR="003A3131">
        <w:t xml:space="preserve"> </w:t>
      </w:r>
      <m:oMath>
        <m:r>
          <w:rPr>
            <w:rFonts w:ascii="Cambria Math" w:hAnsi="Cambria Math"/>
          </w:rPr>
          <m:t>[-1,1]</m:t>
        </m:r>
      </m:oMath>
      <w:r w:rsidR="003A3131">
        <w:t xml:space="preserve"> </w:t>
      </w:r>
      <w:r w:rsidR="005922D9">
        <w:t>et</w:t>
      </w:r>
      <w:r w:rsidR="003A3131">
        <w:t xml:space="preserve"> obtenus grâce à une relation de </w:t>
      </w:r>
      <w:r w:rsidR="000029CD">
        <w:t>récurrence</w:t>
      </w:r>
      <w:r w:rsidR="002B5B4E">
        <w:t xml:space="preserve"> </w:t>
      </w:r>
      <w:r w:rsidR="002B5B4E" w:rsidRPr="007174DA">
        <w:rPr>
          <w:b/>
        </w:rPr>
        <w:fldChar w:fldCharType="begin"/>
      </w:r>
      <w:r w:rsidR="002B5B4E" w:rsidRPr="007174DA">
        <w:rPr>
          <w:b/>
        </w:rPr>
        <w:instrText xml:space="preserve"> REF _Ref526269762 \r \h </w:instrText>
      </w:r>
      <w:r w:rsidR="002B5B4E">
        <w:rPr>
          <w:b/>
        </w:rPr>
        <w:instrText xml:space="preserve"> \* MERGEFORMAT </w:instrText>
      </w:r>
      <w:r w:rsidR="002B5B4E" w:rsidRPr="007174DA">
        <w:rPr>
          <w:b/>
        </w:rPr>
      </w:r>
      <w:r w:rsidR="002B5B4E" w:rsidRPr="007174DA">
        <w:rPr>
          <w:b/>
        </w:rPr>
        <w:fldChar w:fldCharType="separate"/>
      </w:r>
      <w:r w:rsidR="00D07291">
        <w:rPr>
          <w:b/>
        </w:rPr>
        <w:t>[44]</w:t>
      </w:r>
      <w:r w:rsidR="002B5B4E" w:rsidRPr="007174DA">
        <w:rPr>
          <w:b/>
        </w:rPr>
        <w:fldChar w:fldCharType="end"/>
      </w:r>
      <w:r w:rsidR="000029CD">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250656" w:rsidRPr="00AA3E05" w14:paraId="219B0A71" w14:textId="77777777" w:rsidTr="0026747B">
        <w:trPr>
          <w:trHeight w:val="635"/>
          <w:tblHeader/>
          <w:jc w:val="center"/>
        </w:trPr>
        <w:tc>
          <w:tcPr>
            <w:tcW w:w="7440" w:type="dxa"/>
            <w:vAlign w:val="center"/>
          </w:tcPr>
          <w:p w14:paraId="7469B5A9" w14:textId="142999A3" w:rsidR="00250656" w:rsidRPr="003E2624" w:rsidRDefault="008D57EC" w:rsidP="008D57EC">
            <w:pPr>
              <w:spacing w:line="360" w:lineRule="auto"/>
              <w:jc w:val="center"/>
            </w:pPr>
            <m:oMathPara>
              <m:oMath>
                <m:sSub>
                  <m:sSubPr>
                    <m:ctrlPr>
                      <w:rPr>
                        <w:rFonts w:ascii="Cambria Math" w:hAnsi="Cambria Math"/>
                        <w:i/>
                      </w:rPr>
                    </m:ctrlPr>
                  </m:sSubPr>
                  <m:e>
                    <m:r>
                      <w:rPr>
                        <w:rFonts w:ascii="Cambria Math" w:hAnsi="Cambria Math"/>
                      </w:rPr>
                      <m:t>P</m:t>
                    </m:r>
                  </m:e>
                  <m:sub>
                    <m:r>
                      <w:rPr>
                        <w:rFonts w:ascii="Cambria Math" w:hAnsi="Cambria Math"/>
                      </w:rPr>
                      <m:t>j+1</m:t>
                    </m:r>
                  </m:sub>
                </m:sSub>
                <m:d>
                  <m:dPr>
                    <m:ctrlPr>
                      <w:rPr>
                        <w:rFonts w:ascii="Cambria Math" w:hAnsi="Cambria Math"/>
                        <w:i/>
                      </w:rPr>
                    </m:ctrlPr>
                  </m:dPr>
                  <m:e>
                    <m:r>
                      <w:rPr>
                        <w:rFonts w:ascii="Cambria Math" w:hAnsi="Cambria Math"/>
                      </w:rPr>
                      <m:t>ζ</m:t>
                    </m:r>
                  </m:e>
                </m:d>
                <m:r>
                  <w:rPr>
                    <w:rFonts w:ascii="Cambria Math" w:hAnsi="Cambria Math"/>
                  </w:rPr>
                  <m:t>=</m:t>
                </m:r>
                <m:f>
                  <m:fPr>
                    <m:ctrlPr>
                      <w:rPr>
                        <w:rFonts w:ascii="Cambria Math" w:hAnsi="Cambria Math"/>
                        <w:i/>
                      </w:rPr>
                    </m:ctrlPr>
                  </m:fPr>
                  <m:num>
                    <m:r>
                      <w:rPr>
                        <w:rFonts w:ascii="Cambria Math" w:hAnsi="Cambria Math"/>
                      </w:rPr>
                      <m:t>2j+1</m:t>
                    </m:r>
                  </m:num>
                  <m:den>
                    <m:r>
                      <w:rPr>
                        <w:rFonts w:ascii="Cambria Math" w:hAnsi="Cambria Math"/>
                      </w:rPr>
                      <m:t>j+1</m:t>
                    </m:r>
                  </m:den>
                </m:f>
                <m:r>
                  <w:rPr>
                    <w:rFonts w:ascii="Cambria Math" w:hAnsi="Cambria Math"/>
                  </w:rPr>
                  <m:t>ζ</m:t>
                </m:r>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r>
                      <w:rPr>
                        <w:rFonts w:ascii="Cambria Math" w:hAnsi="Cambria Math"/>
                      </w:rPr>
                      <m:t>ζ</m:t>
                    </m:r>
                  </m:e>
                </m:d>
                <m:r>
                  <w:rPr>
                    <w:rFonts w:ascii="Cambria Math" w:hAnsi="Cambria Math"/>
                  </w:rPr>
                  <m:t>-</m:t>
                </m:r>
                <m:f>
                  <m:fPr>
                    <m:ctrlPr>
                      <w:rPr>
                        <w:rFonts w:ascii="Cambria Math" w:hAnsi="Cambria Math"/>
                        <w:i/>
                      </w:rPr>
                    </m:ctrlPr>
                  </m:fPr>
                  <m:num>
                    <m:r>
                      <w:rPr>
                        <w:rFonts w:ascii="Cambria Math" w:hAnsi="Cambria Math"/>
                      </w:rPr>
                      <m:t>j</m:t>
                    </m:r>
                  </m:num>
                  <m:den>
                    <m:r>
                      <w:rPr>
                        <w:rFonts w:ascii="Cambria Math" w:hAnsi="Cambria Math"/>
                      </w:rPr>
                      <m:t>j+1</m:t>
                    </m:r>
                  </m:den>
                </m:f>
                <m:sSub>
                  <m:sSubPr>
                    <m:ctrlPr>
                      <w:rPr>
                        <w:rFonts w:ascii="Cambria Math" w:hAnsi="Cambria Math"/>
                        <w:i/>
                      </w:rPr>
                    </m:ctrlPr>
                  </m:sSubPr>
                  <m:e>
                    <m:r>
                      <w:rPr>
                        <w:rFonts w:ascii="Cambria Math" w:hAnsi="Cambria Math"/>
                      </w:rPr>
                      <m:t>P</m:t>
                    </m:r>
                  </m:e>
                  <m:sub>
                    <m:r>
                      <w:rPr>
                        <w:rFonts w:ascii="Cambria Math" w:hAnsi="Cambria Math"/>
                      </w:rPr>
                      <m:t>j-1</m:t>
                    </m:r>
                  </m:sub>
                </m:sSub>
                <m:r>
                  <w:rPr>
                    <w:rFonts w:ascii="Cambria Math" w:hAnsi="Cambria Math"/>
                  </w:rPr>
                  <m:t>(ζ)</m:t>
                </m:r>
              </m:oMath>
            </m:oMathPara>
          </w:p>
        </w:tc>
        <w:tc>
          <w:tcPr>
            <w:tcW w:w="1632" w:type="dxa"/>
            <w:vAlign w:val="center"/>
          </w:tcPr>
          <w:p w14:paraId="166AFDE5" w14:textId="77777777" w:rsidR="00250656" w:rsidRPr="001C390D" w:rsidRDefault="00250656" w:rsidP="0026747B">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commentRangeEnd w:id="303"/>
    <w:p w14:paraId="2868F156" w14:textId="43B5BC0A" w:rsidR="003A3131" w:rsidRDefault="00A5248E" w:rsidP="003A3131">
      <w:pPr>
        <w:spacing w:before="120" w:line="360" w:lineRule="auto"/>
      </w:pPr>
      <w:r>
        <w:rPr>
          <w:rStyle w:val="Marquedecommentaire"/>
        </w:rPr>
        <w:commentReference w:id="303"/>
      </w:r>
      <w:r w:rsidR="00647B49">
        <w:t>Ces polynômes</w:t>
      </w:r>
      <w:r w:rsidR="003A3131">
        <w:t xml:space="preserve"> vérifient des conditions d’orthogonalités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3A3131" w:rsidRPr="001C390D" w14:paraId="4286A308" w14:textId="77777777" w:rsidTr="003A3131">
        <w:trPr>
          <w:cantSplit/>
          <w:trHeight w:val="635"/>
          <w:jc w:val="center"/>
        </w:trPr>
        <w:tc>
          <w:tcPr>
            <w:tcW w:w="7440" w:type="dxa"/>
            <w:vAlign w:val="center"/>
          </w:tcPr>
          <w:p w14:paraId="10E1A76F" w14:textId="77777777" w:rsidR="003A3131" w:rsidRPr="007C3A40" w:rsidRDefault="00730F42" w:rsidP="003A3131">
            <w:pPr>
              <w:spacing w:line="360" w:lineRule="auto"/>
              <w:jc w:val="center"/>
            </w:pPr>
            <m:oMathPara>
              <m:oMathParaPr>
                <m:jc m:val="center"/>
              </m:oMathParaPr>
              <m:oMath>
                <m:nary>
                  <m:naryPr>
                    <m:limLoc m:val="subSup"/>
                    <m:ctrlPr>
                      <w:rPr>
                        <w:rFonts w:ascii="Cambria Math" w:hAnsi="Cambria Math"/>
                        <w:i/>
                      </w:rPr>
                    </m:ctrlPr>
                  </m:naryPr>
                  <m:sub>
                    <m:r>
                      <w:rPr>
                        <w:rFonts w:ascii="Cambria Math" w:hAnsi="Cambria Math"/>
                      </w:rPr>
                      <m:t>-1</m:t>
                    </m:r>
                  </m:sub>
                  <m:sup>
                    <m:r>
                      <w:rPr>
                        <w:rFonts w:ascii="Cambria Math" w:hAnsi="Cambria Math"/>
                      </w:rPr>
                      <m:t>1</m:t>
                    </m:r>
                  </m:sup>
                  <m:e>
                    <m:sSub>
                      <m:sSubPr>
                        <m:ctrlPr>
                          <w:rPr>
                            <w:rFonts w:ascii="Cambria Math" w:hAnsi="Cambria Math"/>
                            <w:i/>
                          </w:rPr>
                        </m:ctrlPr>
                      </m:sSubPr>
                      <m:e>
                        <m:r>
                          <w:rPr>
                            <w:rFonts w:ascii="Cambria Math" w:hAnsi="Cambria Math"/>
                          </w:rPr>
                          <m:t>P</m:t>
                        </m:r>
                      </m:e>
                      <m:sub>
                        <m:r>
                          <w:rPr>
                            <w:rFonts w:ascii="Cambria Math" w:hAnsi="Cambria Math"/>
                          </w:rPr>
                          <m:t>i</m:t>
                        </m:r>
                      </m:sub>
                    </m:sSub>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dζ =0</m:t>
                    </m:r>
                  </m:e>
                </m:nary>
                <m:r>
                  <w:rPr>
                    <w:rFonts w:ascii="Cambria Math" w:hAnsi="Cambria Math"/>
                  </w:rPr>
                  <m:t xml:space="preserve"> quand </m:t>
                </m:r>
                <m:d>
                  <m:dPr>
                    <m:ctrlPr>
                      <w:rPr>
                        <w:rFonts w:ascii="Cambria Math" w:hAnsi="Cambria Math"/>
                        <w:i/>
                      </w:rPr>
                    </m:ctrlPr>
                  </m:dPr>
                  <m:e>
                    <m:r>
                      <w:rPr>
                        <w:rFonts w:ascii="Cambria Math" w:hAnsi="Cambria Math"/>
                      </w:rPr>
                      <m:t>i≠j</m:t>
                    </m:r>
                  </m:e>
                </m:d>
              </m:oMath>
            </m:oMathPara>
          </w:p>
        </w:tc>
        <w:tc>
          <w:tcPr>
            <w:tcW w:w="1632" w:type="dxa"/>
            <w:vAlign w:val="center"/>
          </w:tcPr>
          <w:p w14:paraId="3BE104EC" w14:textId="77777777" w:rsidR="003A3131" w:rsidRPr="001C390D" w:rsidRDefault="003A3131" w:rsidP="003A3131">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53590CFB" w14:textId="0F41D02D" w:rsidR="00AE5F7D" w:rsidRDefault="00AE5F7D" w:rsidP="00BF44C4">
      <w:pPr>
        <w:spacing w:before="120" w:after="120" w:line="360" w:lineRule="auto"/>
        <w:ind w:firstLine="709"/>
      </w:pPr>
      <w:r w:rsidRPr="00982E9F">
        <w:t>Puisque les polynômes de Legendre sont définis sur l'intervalle</w:t>
      </w:r>
      <w:r>
        <w:t xml:space="preserve"> </w:t>
      </w:r>
      <m:oMath>
        <m:r>
          <w:rPr>
            <w:rFonts w:ascii="Cambria Math" w:hAnsi="Cambria Math"/>
          </w:rPr>
          <m:t>[-1,1],</m:t>
        </m:r>
      </m:oMath>
      <w:r>
        <w:t xml:space="preserve"> </w:t>
      </w:r>
      <w:r w:rsidR="003A3131">
        <w:t>un</w:t>
      </w:r>
      <w:r>
        <w:t xml:space="preserve"> changement </w:t>
      </w:r>
      <w:r w:rsidRPr="00982E9F">
        <w:t xml:space="preserve">de </w:t>
      </w:r>
      <w:r>
        <w:t xml:space="preserve">variable </w:t>
      </w:r>
      <w:r w:rsidR="003A3131">
        <w:t>est nécessaire</w:t>
      </w:r>
      <w:r w:rsidRPr="00982E9F">
        <w:t xml:space="preserve"> </w:t>
      </w:r>
      <w:r w:rsidR="00D879B2">
        <w:t>pour leur utilisation dans l’équation de Reynolds et de l’énergie</w:t>
      </w:r>
      <w:r w:rsidRPr="00982E9F">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AE5F7D" w:rsidRPr="00134F70" w14:paraId="1EDC5172" w14:textId="77777777" w:rsidTr="00CA48D7">
        <w:trPr>
          <w:trHeight w:val="635"/>
          <w:tblHeader/>
          <w:jc w:val="center"/>
        </w:trPr>
        <w:tc>
          <w:tcPr>
            <w:tcW w:w="7938" w:type="dxa"/>
            <w:vAlign w:val="center"/>
          </w:tcPr>
          <w:p w14:paraId="1A53CE88" w14:textId="77777777" w:rsidR="00AE5F7D" w:rsidRPr="008E09D9" w:rsidRDefault="00AE5F7D" w:rsidP="00CA48D7">
            <w:pPr>
              <w:jc w:val="center"/>
            </w:pPr>
            <m:oMathPara>
              <m:oMath>
                <m:r>
                  <w:rPr>
                    <w:rFonts w:ascii="Cambria Math" w:hAnsi="Cambria Math"/>
                  </w:rPr>
                  <m:t>y=</m:t>
                </m:r>
                <m:f>
                  <m:fPr>
                    <m:ctrlPr>
                      <w:rPr>
                        <w:rFonts w:ascii="Cambria Math" w:hAnsi="Cambria Math"/>
                        <w:i/>
                      </w:rPr>
                    </m:ctrlPr>
                  </m:fPr>
                  <m:num>
                    <m:d>
                      <m:dPr>
                        <m:ctrlPr>
                          <w:rPr>
                            <w:rFonts w:ascii="Cambria Math" w:hAnsi="Cambria Math"/>
                            <w:i/>
                          </w:rPr>
                        </m:ctrlPr>
                      </m:dPr>
                      <m:e>
                        <m:r>
                          <w:rPr>
                            <w:rFonts w:ascii="Cambria Math" w:hAnsi="Cambria Math"/>
                          </w:rPr>
                          <m:t>ζ+1</m:t>
                        </m:r>
                      </m:e>
                    </m:d>
                    <m:r>
                      <w:rPr>
                        <w:rFonts w:ascii="Cambria Math" w:hAnsi="Cambria Math"/>
                      </w:rPr>
                      <m:t>h</m:t>
                    </m:r>
                  </m:num>
                  <m:den>
                    <m:r>
                      <w:rPr>
                        <w:rFonts w:ascii="Cambria Math" w:hAnsi="Cambria Math"/>
                      </w:rPr>
                      <m:t>2</m:t>
                    </m:r>
                  </m:den>
                </m:f>
                <m:r>
                  <w:rPr>
                    <w:rFonts w:ascii="Cambria Math" w:hAnsi="Cambria Math"/>
                  </w:rPr>
                  <m:t xml:space="preserve"> </m:t>
                </m:r>
                <m:r>
                  <w:rPr>
                    <w:rFonts w:ascii="Cambria Math" w:hAnsi="Cambria Math"/>
                    <w:sz w:val="20"/>
                  </w:rPr>
                  <m:t xml:space="preserve">    </m:t>
                </m:r>
              </m:oMath>
            </m:oMathPara>
          </w:p>
        </w:tc>
        <w:tc>
          <w:tcPr>
            <w:tcW w:w="1134" w:type="dxa"/>
            <w:vAlign w:val="center"/>
          </w:tcPr>
          <w:p w14:paraId="1C26FD9E" w14:textId="77777777" w:rsidR="00AE5F7D" w:rsidRPr="00134F70" w:rsidRDefault="00AE5F7D" w:rsidP="00706BB2">
            <w:pPr>
              <w:pStyle w:val="Lgende"/>
              <w:numPr>
                <w:ilvl w:val="1"/>
                <w:numId w:val="6"/>
              </w:numPr>
              <w:spacing w:before="120" w:after="120"/>
              <w:jc w:val="both"/>
              <w:rPr>
                <w:rFonts w:ascii="Times New Roman" w:eastAsia="Times New Roman" w:hAnsi="Times New Roman"/>
                <w:b/>
                <w:iCs w:val="0"/>
                <w:color w:val="auto"/>
                <w:sz w:val="22"/>
                <w:szCs w:val="22"/>
                <w:lang w:eastAsia="fr-FR"/>
              </w:rPr>
            </w:pPr>
            <w:bookmarkStart w:id="304" w:name="_Ref534709750"/>
            <w:r w:rsidRPr="00134F70">
              <w:rPr>
                <w:rFonts w:ascii="Times New Roman" w:eastAsia="Times New Roman" w:hAnsi="Times New Roman"/>
                <w:b/>
                <w:iCs w:val="0"/>
                <w:color w:val="auto"/>
                <w:sz w:val="22"/>
                <w:szCs w:val="22"/>
                <w:lang w:eastAsia="fr-FR"/>
              </w:rPr>
              <w:t xml:space="preserve"> </w:t>
            </w:r>
            <w:bookmarkEnd w:id="304"/>
          </w:p>
        </w:tc>
      </w:tr>
    </w:tbl>
    <w:p w14:paraId="052D3AFD" w14:textId="15A5AE28" w:rsidR="00AE5F7D" w:rsidRPr="007678E2" w:rsidRDefault="003A3131" w:rsidP="0083429D">
      <w:pPr>
        <w:spacing w:line="360" w:lineRule="auto"/>
        <w:ind w:firstLine="708"/>
      </w:pPr>
      <w:r>
        <w:t>L</w:t>
      </w:r>
      <w:r w:rsidR="00AE5F7D" w:rsidRPr="007678E2">
        <w:t xml:space="preserve">a température </w:t>
      </w:r>
      <m:oMath>
        <m:r>
          <w:rPr>
            <w:rFonts w:ascii="Cambria Math" w:hAnsi="Cambria Math"/>
          </w:rPr>
          <m:t>T</m:t>
        </m:r>
      </m:oMath>
      <w:r w:rsidR="00AE5F7D" w:rsidRPr="007678E2">
        <w:t xml:space="preserve"> et la fluidité</w:t>
      </w:r>
      <m:oMath>
        <m:r>
          <w:rPr>
            <w:rFonts w:ascii="Cambria Math" w:hAnsi="Cambria Math"/>
          </w:rPr>
          <m:t xml:space="preserve"> </m:t>
        </m:r>
        <m:sSub>
          <m:sSubPr>
            <m:ctrlPr>
              <w:rPr>
                <w:rFonts w:ascii="Cambria Math" w:hAnsi="Cambria Math"/>
                <w:i/>
              </w:rPr>
            </m:ctrlPr>
          </m:sSubPr>
          <m:e>
            <m:r>
              <w:rPr>
                <w:rFonts w:ascii="Cambria Math" w:hAnsi="Cambria Math"/>
                <w:lang w:val="en-US"/>
              </w:rPr>
              <m:t>ξ</m:t>
            </m:r>
            <m:ctrlPr>
              <w:rPr>
                <w:rFonts w:ascii="Cambria Math" w:hAnsi="Cambria Math"/>
                <w:i/>
                <w:lang w:val="en-US"/>
              </w:rPr>
            </m:ctrlPr>
          </m:e>
          <m:sub>
            <m:r>
              <w:rPr>
                <w:rFonts w:ascii="Cambria Math" w:hAnsi="Cambria Math"/>
              </w:rPr>
              <m:t>F</m:t>
            </m:r>
          </m:sub>
        </m:sSub>
      </m:oMath>
      <w:r w:rsidR="00AE5F7D" w:rsidRPr="007678E2">
        <w:t xml:space="preserve"> approximées</w:t>
      </w:r>
      <w:r w:rsidR="00AE5F7D">
        <w:t xml:space="preserve"> </w:t>
      </w:r>
      <w:r>
        <w:t>par d</w:t>
      </w:r>
      <w:r w:rsidR="00AE5F7D">
        <w:t>es polynômes de Legendre</w:t>
      </w:r>
      <w:r>
        <w:t xml:space="preserve"> sont :</w:t>
      </w:r>
      <w:r w:rsidR="00AE5F7D">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AE5F7D" w:rsidRPr="00134F70" w14:paraId="3D5AB6D8" w14:textId="77777777" w:rsidTr="00CA48D7">
        <w:trPr>
          <w:trHeight w:val="635"/>
          <w:tblHeader/>
          <w:jc w:val="center"/>
        </w:trPr>
        <w:tc>
          <w:tcPr>
            <w:tcW w:w="7938" w:type="dxa"/>
            <w:vAlign w:val="center"/>
          </w:tcPr>
          <w:p w14:paraId="333CB4B5" w14:textId="77777777" w:rsidR="00AE5F7D" w:rsidRPr="008E09D9" w:rsidRDefault="00730F42" w:rsidP="00CA48D7">
            <m:oMathPara>
              <m:oMath>
                <m:m>
                  <m:mPr>
                    <m:mcs>
                      <m:mc>
                        <m:mcPr>
                          <m:count m:val="1"/>
                          <m:mcJc m:val="center"/>
                        </m:mcPr>
                      </m:mc>
                    </m:mcs>
                    <m:ctrlPr>
                      <w:rPr>
                        <w:rFonts w:ascii="Cambria Math" w:hAnsi="Cambria Math"/>
                        <w:i/>
                      </w:rPr>
                    </m:ctrlPr>
                  </m:mPr>
                  <m:mr>
                    <m:e>
                      <m:r>
                        <w:rPr>
                          <w:rFonts w:ascii="Cambria Math" w:hAnsi="Cambria Math"/>
                        </w:rPr>
                        <m:t>T</m:t>
                      </m:r>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ζ</m:t>
                              </m:r>
                            </m:e>
                            <m:sub>
                              <m:r>
                                <w:rPr>
                                  <w:rFonts w:ascii="Cambria Math" w:hAnsi="Cambria Math"/>
                                </w:rPr>
                                <m:t>i</m:t>
                              </m:r>
                            </m:sub>
                          </m:sSub>
                          <m:r>
                            <w:rPr>
                              <w:rFonts w:ascii="Cambria Math" w:hAnsi="Cambria Math"/>
                            </w:rPr>
                            <m:t>,z</m:t>
                          </m:r>
                        </m:e>
                      </m:d>
                      <m:r>
                        <w:rPr>
                          <w:rFonts w:ascii="Cambria Math" w:hAnsi="Cambria Math"/>
                        </w:rPr>
                        <m:t>=</m:t>
                      </m:r>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d>
                            <m:dPr>
                              <m:ctrlPr>
                                <w:rPr>
                                  <w:rFonts w:ascii="Cambria Math" w:hAnsi="Cambria Math"/>
                                  <w:i/>
                                </w:rPr>
                              </m:ctrlPr>
                            </m:dPr>
                            <m:e>
                              <m:r>
                                <w:rPr>
                                  <w:rFonts w:ascii="Cambria Math" w:hAnsi="Cambria Math"/>
                                </w:rPr>
                                <m:t>x,z</m:t>
                              </m:r>
                            </m:e>
                          </m:d>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sSub>
                                <m:sSubPr>
                                  <m:ctrlPr>
                                    <w:rPr>
                                      <w:rFonts w:ascii="Cambria Math" w:hAnsi="Cambria Math"/>
                                      <w:i/>
                                    </w:rPr>
                                  </m:ctrlPr>
                                </m:sSubPr>
                                <m:e>
                                  <m:r>
                                    <w:rPr>
                                      <w:rFonts w:ascii="Cambria Math" w:hAnsi="Cambria Math"/>
                                    </w:rPr>
                                    <m:t>ζ</m:t>
                                  </m:r>
                                </m:e>
                                <m:sub>
                                  <m:r>
                                    <w:rPr>
                                      <w:rFonts w:ascii="Cambria Math" w:hAnsi="Cambria Math"/>
                                    </w:rPr>
                                    <m:t>i</m:t>
                                  </m:r>
                                </m:sub>
                              </m:sSub>
                            </m:e>
                          </m:d>
                        </m:e>
                      </m:nary>
                    </m:e>
                  </m:mr>
                  <m:mr>
                    <m:e>
                      <m:sSub>
                        <m:sSubPr>
                          <m:ctrlPr>
                            <w:rPr>
                              <w:rFonts w:ascii="Cambria Math" w:hAnsi="Cambria Math"/>
                              <w:i/>
                            </w:rPr>
                          </m:ctrlPr>
                        </m:sSubPr>
                        <m:e>
                          <m:r>
                            <w:rPr>
                              <w:rFonts w:ascii="Cambria Math" w:hAnsi="Cambria Math"/>
                            </w:rPr>
                            <m:t>ξ</m:t>
                          </m:r>
                        </m:e>
                        <m:sub>
                          <m:r>
                            <w:rPr>
                              <w:rFonts w:ascii="Cambria Math" w:hAnsi="Cambria Math"/>
                            </w:rPr>
                            <m:t>F</m:t>
                          </m:r>
                        </m:sub>
                      </m:sSub>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ζ</m:t>
                              </m:r>
                            </m:e>
                            <m:sub>
                              <m:r>
                                <w:rPr>
                                  <w:rFonts w:ascii="Cambria Math" w:hAnsi="Cambria Math"/>
                                </w:rPr>
                                <m:t>i</m:t>
                              </m:r>
                            </m:sub>
                          </m:sSub>
                          <m:r>
                            <w:rPr>
                              <w:rFonts w:ascii="Cambria Math" w:hAnsi="Cambria Math"/>
                            </w:rPr>
                            <m:t>,z</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μ</m:t>
                          </m:r>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ζ</m:t>
                                  </m:r>
                                </m:e>
                                <m:sub>
                                  <m:r>
                                    <w:rPr>
                                      <w:rFonts w:ascii="Cambria Math" w:hAnsi="Cambria Math"/>
                                    </w:rPr>
                                    <m:t>i</m:t>
                                  </m:r>
                                </m:sub>
                              </m:sSub>
                              <m:r>
                                <w:rPr>
                                  <w:rFonts w:ascii="Cambria Math" w:hAnsi="Cambria Math"/>
                                </w:rPr>
                                <m:t>,z</m:t>
                              </m:r>
                            </m:e>
                          </m:d>
                        </m:den>
                      </m:f>
                      <m:r>
                        <w:rPr>
                          <w:rFonts w:ascii="Cambria Math" w:hAnsi="Cambria Math"/>
                        </w:rPr>
                        <m:t>=</m:t>
                      </m:r>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j</m:t>
                              </m:r>
                            </m:sub>
                          </m:sSub>
                          <m:d>
                            <m:dPr>
                              <m:ctrlPr>
                                <w:rPr>
                                  <w:rFonts w:ascii="Cambria Math" w:hAnsi="Cambria Math"/>
                                  <w:i/>
                                </w:rPr>
                              </m:ctrlPr>
                            </m:dPr>
                            <m:e>
                              <m:r>
                                <w:rPr>
                                  <w:rFonts w:ascii="Cambria Math" w:hAnsi="Cambria Math"/>
                                </w:rPr>
                                <m:t>x,z</m:t>
                              </m:r>
                            </m:e>
                          </m:d>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sSub>
                                <m:sSubPr>
                                  <m:ctrlPr>
                                    <w:rPr>
                                      <w:rFonts w:ascii="Cambria Math" w:hAnsi="Cambria Math"/>
                                      <w:i/>
                                    </w:rPr>
                                  </m:ctrlPr>
                                </m:sSubPr>
                                <m:e>
                                  <m:r>
                                    <w:rPr>
                                      <w:rFonts w:ascii="Cambria Math" w:hAnsi="Cambria Math"/>
                                    </w:rPr>
                                    <m:t>ζ</m:t>
                                  </m:r>
                                </m:e>
                                <m:sub>
                                  <m:r>
                                    <w:rPr>
                                      <w:rFonts w:ascii="Cambria Math" w:hAnsi="Cambria Math"/>
                                    </w:rPr>
                                    <m:t>i</m:t>
                                  </m:r>
                                </m:sub>
                              </m:sSub>
                            </m:e>
                          </m:d>
                        </m:e>
                      </m:nary>
                    </m:e>
                  </m:mr>
                </m:m>
              </m:oMath>
            </m:oMathPara>
          </w:p>
        </w:tc>
        <w:tc>
          <w:tcPr>
            <w:tcW w:w="1134" w:type="dxa"/>
            <w:vAlign w:val="center"/>
          </w:tcPr>
          <w:p w14:paraId="3AED5175" w14:textId="77777777" w:rsidR="00AE5F7D" w:rsidRPr="00134F70" w:rsidRDefault="00AE5F7D" w:rsidP="00706BB2">
            <w:pPr>
              <w:pStyle w:val="Lgende"/>
              <w:numPr>
                <w:ilvl w:val="1"/>
                <w:numId w:val="6"/>
              </w:numPr>
              <w:spacing w:before="120" w:after="120"/>
              <w:jc w:val="both"/>
              <w:rPr>
                <w:rFonts w:ascii="Times New Roman" w:eastAsia="Times New Roman" w:hAnsi="Times New Roman"/>
                <w:b/>
                <w:iCs w:val="0"/>
                <w:color w:val="auto"/>
                <w:sz w:val="22"/>
                <w:szCs w:val="22"/>
                <w:lang w:eastAsia="fr-FR"/>
              </w:rPr>
            </w:pPr>
            <w:bookmarkStart w:id="305" w:name="_Ref526242254"/>
            <w:r w:rsidRPr="00134F70">
              <w:rPr>
                <w:rFonts w:ascii="Times New Roman" w:eastAsia="Times New Roman" w:hAnsi="Times New Roman"/>
                <w:b/>
                <w:iCs w:val="0"/>
                <w:color w:val="auto"/>
                <w:sz w:val="22"/>
                <w:szCs w:val="22"/>
                <w:lang w:eastAsia="fr-FR"/>
              </w:rPr>
              <w:t xml:space="preserve"> </w:t>
            </w:r>
            <w:bookmarkEnd w:id="305"/>
          </w:p>
        </w:tc>
      </w:tr>
    </w:tbl>
    <w:p w14:paraId="50EB8D8E" w14:textId="48379A6E" w:rsidR="00AE5F7D" w:rsidRDefault="003A3131" w:rsidP="00CA6A11">
      <w:pPr>
        <w:spacing w:before="120" w:after="240" w:line="360" w:lineRule="auto"/>
      </w:pPr>
      <w:proofErr w:type="gramStart"/>
      <w:r>
        <w:t>o</w:t>
      </w:r>
      <w:r w:rsidR="00AE5F7D">
        <w:t xml:space="preserve">ù </w:t>
      </w:r>
      <m:oMath>
        <m:sSub>
          <m:sSubPr>
            <m:ctrlPr>
              <w:rPr>
                <w:rFonts w:ascii="Cambria Math" w:hAnsi="Cambria Math"/>
                <w:i/>
              </w:rPr>
            </m:ctrlPr>
          </m:sSubPr>
          <m:e>
            <w:proofErr w:type="gramEnd"/>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j</m:t>
            </m:r>
          </m:sub>
        </m:sSub>
        <m:d>
          <m:dPr>
            <m:ctrlPr>
              <w:rPr>
                <w:rFonts w:ascii="Cambria Math" w:hAnsi="Cambria Math"/>
                <w:i/>
              </w:rPr>
            </m:ctrlPr>
          </m:dPr>
          <m:e>
            <m:r>
              <w:rPr>
                <w:rFonts w:ascii="Cambria Math" w:hAnsi="Cambria Math"/>
              </w:rPr>
              <m:t>x,z</m:t>
            </m:r>
          </m:e>
        </m:d>
      </m:oMath>
      <w:r w:rsidR="00AE5F7D">
        <w:t xml:space="preserve"> , </w:t>
      </w:r>
      <m:oMath>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d>
          <m:dPr>
            <m:ctrlPr>
              <w:rPr>
                <w:rFonts w:ascii="Cambria Math" w:hAnsi="Cambria Math"/>
                <w:i/>
              </w:rPr>
            </m:ctrlPr>
          </m:dPr>
          <m:e>
            <m:r>
              <w:rPr>
                <w:rFonts w:ascii="Cambria Math" w:hAnsi="Cambria Math"/>
              </w:rPr>
              <m:t>x,z</m:t>
            </m:r>
          </m:e>
        </m:d>
      </m:oMath>
      <w:r w:rsidR="00AE5F7D">
        <w:t xml:space="preserve"> sont les coefficients de Legendre pour la fluidité et la température.</w:t>
      </w:r>
      <w:r w:rsidR="00AE5F7D" w:rsidRPr="00456035">
        <w:t xml:space="preserve"> </w:t>
      </w:r>
    </w:p>
    <w:p w14:paraId="5E9FFDDB" w14:textId="43D54B53" w:rsidR="004F1AFA" w:rsidRDefault="00D879B2" w:rsidP="004F1AFA">
      <w:pPr>
        <w:pStyle w:val="Titre4"/>
        <w:ind w:left="709"/>
      </w:pPr>
      <w:proofErr w:type="spellStart"/>
      <w:r>
        <w:t>Re-f</w:t>
      </w:r>
      <w:r w:rsidR="0030124D">
        <w:t>ormulation</w:t>
      </w:r>
      <w:proofErr w:type="spellEnd"/>
      <w:r w:rsidR="0030124D">
        <w:t xml:space="preserve"> de l’</w:t>
      </w:r>
      <w:r w:rsidR="00C53F1D">
        <w:t>équation</w:t>
      </w:r>
      <w:r w:rsidR="0030124D">
        <w:t xml:space="preserve"> </w:t>
      </w:r>
      <w:r w:rsidR="00C53F1D">
        <w:t>de Reynolds</w:t>
      </w:r>
    </w:p>
    <w:p w14:paraId="49FD9604" w14:textId="36AA3310" w:rsidR="00AE5F7D" w:rsidRDefault="00AE5F7D" w:rsidP="00D277B2">
      <w:pPr>
        <w:spacing w:before="240" w:after="240" w:line="360" w:lineRule="auto"/>
        <w:ind w:firstLine="709"/>
      </w:pPr>
      <w:r>
        <w:t xml:space="preserve">L’équation de Reynolds </w:t>
      </w:r>
      <w:r w:rsidRPr="002D547C">
        <w:rPr>
          <w:b/>
        </w:rPr>
        <w:fldChar w:fldCharType="begin"/>
      </w:r>
      <w:r w:rsidRPr="002D547C">
        <w:rPr>
          <w:b/>
        </w:rPr>
        <w:instrText xml:space="preserve"> REF _Ref528678284 \r \h </w:instrText>
      </w:r>
      <w:r>
        <w:rPr>
          <w:b/>
        </w:rPr>
        <w:instrText xml:space="preserve"> \* MERGEFORMAT </w:instrText>
      </w:r>
      <w:r w:rsidRPr="002D547C">
        <w:rPr>
          <w:b/>
        </w:rPr>
      </w:r>
      <w:r w:rsidRPr="002D547C">
        <w:rPr>
          <w:b/>
        </w:rPr>
        <w:fldChar w:fldCharType="separate"/>
      </w:r>
      <w:r w:rsidR="00D07291">
        <w:rPr>
          <w:b/>
        </w:rPr>
        <w:t>Eq.2-11</w:t>
      </w:r>
      <w:r w:rsidRPr="002D547C">
        <w:rPr>
          <w:b/>
        </w:rPr>
        <w:fldChar w:fldCharType="end"/>
      </w:r>
      <w:r>
        <w:t xml:space="preserve"> peut être exprimée à l’aide de la décomposition polynomiale de la viscosité </w:t>
      </w:r>
      <m:oMath>
        <m:r>
          <w:rPr>
            <w:rFonts w:ascii="Cambria Math" w:hAnsi="Cambria Math"/>
          </w:rPr>
          <m:t>μ</m:t>
        </m:r>
      </m:oMath>
      <w:r>
        <w:t xml:space="preserve"> qui intervient dans les intégrales de Dowson </w:t>
      </w:r>
      <w:r w:rsidRPr="000B115F">
        <w:t>dans</w:t>
      </w:r>
      <w:r w:rsidRPr="002C4DAD">
        <w:rPr>
          <w:b/>
        </w:rPr>
        <w:t xml:space="preserve"> </w:t>
      </w:r>
      <w:r w:rsidRPr="002C4DAD">
        <w:rPr>
          <w:b/>
        </w:rPr>
        <w:fldChar w:fldCharType="begin"/>
      </w:r>
      <w:r w:rsidRPr="002C4DAD">
        <w:rPr>
          <w:b/>
        </w:rPr>
        <w:instrText xml:space="preserve"> REF _Ref534719748 \r \h </w:instrText>
      </w:r>
      <w:r>
        <w:rPr>
          <w:b/>
        </w:rPr>
        <w:instrText xml:space="preserve"> \* MERGEFORMAT </w:instrText>
      </w:r>
      <w:r w:rsidRPr="002C4DAD">
        <w:rPr>
          <w:b/>
        </w:rPr>
      </w:r>
      <w:r w:rsidRPr="002C4DAD">
        <w:rPr>
          <w:b/>
        </w:rPr>
        <w:fldChar w:fldCharType="separate"/>
      </w:r>
      <w:r w:rsidR="00D07291">
        <w:rPr>
          <w:b/>
        </w:rPr>
        <w:t>Eq.2-12</w:t>
      </w:r>
      <w:r w:rsidRPr="002C4DAD">
        <w:rPr>
          <w:b/>
        </w:rPr>
        <w:fldChar w:fldCharType="end"/>
      </w:r>
      <w:r>
        <w:t xml:space="preserve">. </w:t>
      </w:r>
      <w:r w:rsidR="003A3131">
        <w:t>Après le changement de variable donné par l’</w:t>
      </w:r>
      <w:r w:rsidRPr="00EA70BA">
        <w:rPr>
          <w:b/>
        </w:rPr>
        <w:fldChar w:fldCharType="begin"/>
      </w:r>
      <w:r w:rsidRPr="00EA70BA">
        <w:rPr>
          <w:b/>
        </w:rPr>
        <w:instrText xml:space="preserve"> REF _Ref534709750 \r \h </w:instrText>
      </w:r>
      <w:r>
        <w:rPr>
          <w:b/>
        </w:rPr>
        <w:instrText xml:space="preserve"> \* MERGEFORMAT </w:instrText>
      </w:r>
      <w:r w:rsidRPr="00EA70BA">
        <w:rPr>
          <w:b/>
        </w:rPr>
      </w:r>
      <w:r w:rsidRPr="00EA70BA">
        <w:rPr>
          <w:b/>
        </w:rPr>
        <w:fldChar w:fldCharType="separate"/>
      </w:r>
      <w:r w:rsidR="00D07291">
        <w:rPr>
          <w:b/>
        </w:rPr>
        <w:t>Eq.2-26</w:t>
      </w:r>
      <w:r w:rsidRPr="00EA70BA">
        <w:rPr>
          <w:b/>
        </w:rPr>
        <w:fldChar w:fldCharType="end"/>
      </w:r>
      <w:r w:rsidR="004E4C1D" w:rsidRPr="004E4C1D">
        <w:t>,</w:t>
      </w:r>
      <w:r w:rsidRPr="005C489E">
        <w:t> </w:t>
      </w:r>
      <w:r w:rsidR="003A3131">
        <w:t>l</w:t>
      </w:r>
      <w:r>
        <w:t xml:space="preserve">es intégrales </w:t>
      </w:r>
      <w:r w:rsidR="003A3131">
        <w:t xml:space="preserve">de </w:t>
      </w:r>
      <w:proofErr w:type="spellStart"/>
      <w:r w:rsidR="003A3131">
        <w:t>Dowson</w:t>
      </w:r>
      <w:proofErr w:type="spellEnd"/>
      <w:r w:rsidR="003A3131">
        <w:t xml:space="preserve"> s’écrivent</w:t>
      </w:r>
      <w: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AE5F7D" w:rsidRPr="00AA3E05" w14:paraId="4397A32F" w14:textId="77777777" w:rsidTr="00CA48D7">
        <w:trPr>
          <w:trHeight w:val="635"/>
          <w:tblHeader/>
          <w:jc w:val="center"/>
        </w:trPr>
        <w:tc>
          <w:tcPr>
            <w:tcW w:w="7440" w:type="dxa"/>
            <w:vAlign w:val="center"/>
          </w:tcPr>
          <w:p w14:paraId="2070E3E2" w14:textId="77777777" w:rsidR="00AE5F7D" w:rsidRPr="00FA5827" w:rsidRDefault="00730F42" w:rsidP="00CA48D7">
            <w:pPr>
              <w:spacing w:line="360" w:lineRule="auto"/>
              <w:jc w:val="center"/>
            </w:pPr>
            <m:oMathPara>
              <m:oMathParaPr>
                <m:jc m:val="center"/>
              </m:oMathParaPr>
              <m:oMath>
                <m:sSub>
                  <m:sSubPr>
                    <m:ctrlPr>
                      <w:rPr>
                        <w:rFonts w:ascii="Cambria Math" w:hAnsi="Cambria Math"/>
                        <w:i/>
                      </w:rPr>
                    </m:ctrlPr>
                  </m:sSubPr>
                  <m:e>
                    <m:r>
                      <w:rPr>
                        <w:rFonts w:ascii="Cambria Math" w:hAnsi="Cambria Math"/>
                      </w:rPr>
                      <m:t>J</m:t>
                    </m:r>
                  </m:e>
                  <m:sub>
                    <m:r>
                      <w:rPr>
                        <w:rFonts w:ascii="Cambria Math" w:hAnsi="Cambria Math"/>
                      </w:rPr>
                      <m:t>0</m:t>
                    </m:r>
                  </m:sub>
                </m:sSub>
                <m: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rPr>
                      <m:t>h</m:t>
                    </m:r>
                  </m:sup>
                  <m:e>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dy=</m:t>
                    </m:r>
                    <m:f>
                      <m:fPr>
                        <m:ctrlPr>
                          <w:rPr>
                            <w:rFonts w:ascii="Cambria Math" w:hAnsi="Cambria Math"/>
                            <w:i/>
                          </w:rPr>
                        </m:ctrlPr>
                      </m:fPr>
                      <m:num>
                        <m:r>
                          <w:rPr>
                            <w:rFonts w:ascii="Cambria Math" w:hAnsi="Cambria Math"/>
                          </w:rPr>
                          <m:t>h</m:t>
                        </m:r>
                      </m:num>
                      <m:den>
                        <m:r>
                          <w:rPr>
                            <w:rFonts w:ascii="Cambria Math" w:hAnsi="Cambria Math"/>
                          </w:rPr>
                          <m:t>2</m:t>
                        </m:r>
                      </m:den>
                    </m:f>
                    <m:nary>
                      <m:naryPr>
                        <m:limLoc m:val="subSup"/>
                        <m:ctrlPr>
                          <w:rPr>
                            <w:rFonts w:ascii="Cambria Math" w:hAnsi="Cambria Math"/>
                            <w:i/>
                          </w:rPr>
                        </m:ctrlPr>
                      </m:naryPr>
                      <m:sub>
                        <m:r>
                          <w:rPr>
                            <w:rFonts w:ascii="Cambria Math" w:hAnsi="Cambria Math"/>
                          </w:rPr>
                          <m:t>-1</m:t>
                        </m:r>
                      </m:sub>
                      <m:sup>
                        <m:r>
                          <w:rPr>
                            <w:rFonts w:ascii="Cambria Math" w:hAnsi="Cambria Math"/>
                          </w:rPr>
                          <m:t>1</m:t>
                        </m:r>
                      </m:sup>
                      <m:e>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dζ</m:t>
                        </m:r>
                      </m:e>
                    </m:nary>
                  </m:e>
                </m:nary>
              </m:oMath>
            </m:oMathPara>
          </w:p>
          <w:p w14:paraId="25E31312" w14:textId="77777777" w:rsidR="00AE5F7D" w:rsidRPr="00FA5827" w:rsidRDefault="00730F42" w:rsidP="00CA48D7">
            <w:pPr>
              <w:spacing w:line="360" w:lineRule="auto"/>
              <w:jc w:val="center"/>
            </w:pPr>
            <m:oMathPara>
              <m:oMathParaPr>
                <m:jc m:val="center"/>
              </m:oMathParaPr>
              <m:oMath>
                <m:sSub>
                  <m:sSubPr>
                    <m:ctrlPr>
                      <w:rPr>
                        <w:rFonts w:ascii="Cambria Math" w:hAnsi="Cambria Math"/>
                        <w:i/>
                      </w:rPr>
                    </m:ctrlPr>
                  </m:sSubPr>
                  <m:e>
                    <m:r>
                      <w:rPr>
                        <w:rFonts w:ascii="Cambria Math" w:hAnsi="Cambria Math"/>
                      </w:rPr>
                      <m:t>J</m:t>
                    </m:r>
                  </m:e>
                  <m:sub>
                    <m:r>
                      <w:rPr>
                        <w:rFonts w:ascii="Cambria Math" w:hAnsi="Cambria Math"/>
                      </w:rPr>
                      <m:t>1</m:t>
                    </m:r>
                  </m:sub>
                </m:sSub>
                <m: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rPr>
                      <m:t>h</m:t>
                    </m:r>
                  </m:sup>
                  <m:e>
                    <m:f>
                      <m:fPr>
                        <m:ctrlPr>
                          <w:rPr>
                            <w:rFonts w:ascii="Cambria Math" w:hAnsi="Cambria Math"/>
                            <w:i/>
                          </w:rPr>
                        </m:ctrlPr>
                      </m:fPr>
                      <m:num>
                        <m:r>
                          <w:rPr>
                            <w:rFonts w:ascii="Cambria Math" w:hAnsi="Cambria Math"/>
                          </w:rPr>
                          <m:t>y</m:t>
                        </m:r>
                      </m:num>
                      <m:den>
                        <m:r>
                          <w:rPr>
                            <w:rFonts w:ascii="Cambria Math" w:hAnsi="Cambria Math"/>
                          </w:rPr>
                          <m:t>μ</m:t>
                        </m:r>
                      </m:den>
                    </m:f>
                    <m:r>
                      <w:rPr>
                        <w:rFonts w:ascii="Cambria Math" w:hAnsi="Cambria Math"/>
                      </w:rPr>
                      <m:t>dy</m:t>
                    </m:r>
                  </m:e>
                </m:nary>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h</m:t>
                        </m:r>
                      </m:e>
                      <m:sup>
                        <m:r>
                          <w:rPr>
                            <w:rFonts w:ascii="Cambria Math" w:hAnsi="Cambria Math"/>
                          </w:rPr>
                          <m:t>2</m:t>
                        </m:r>
                      </m:sup>
                    </m:sSup>
                  </m:num>
                  <m:den>
                    <m:r>
                      <w:rPr>
                        <w:rFonts w:ascii="Cambria Math" w:hAnsi="Cambria Math"/>
                      </w:rPr>
                      <m:t>4</m:t>
                    </m:r>
                  </m:den>
                </m:f>
                <m:d>
                  <m:dPr>
                    <m:ctrlPr>
                      <w:rPr>
                        <w:rFonts w:ascii="Cambria Math" w:hAnsi="Cambria Math"/>
                        <w:i/>
                      </w:rPr>
                    </m:ctrlPr>
                  </m:dPr>
                  <m:e>
                    <m:nary>
                      <m:naryPr>
                        <m:limLoc m:val="subSup"/>
                        <m:ctrlPr>
                          <w:rPr>
                            <w:rFonts w:ascii="Cambria Math" w:hAnsi="Cambria Math"/>
                            <w:i/>
                          </w:rPr>
                        </m:ctrlPr>
                      </m:naryPr>
                      <m:sub>
                        <m:r>
                          <w:rPr>
                            <w:rFonts w:ascii="Cambria Math" w:hAnsi="Cambria Math"/>
                          </w:rPr>
                          <m:t>-1</m:t>
                        </m:r>
                      </m:sub>
                      <m:sup>
                        <m:r>
                          <w:rPr>
                            <w:rFonts w:ascii="Cambria Math" w:hAnsi="Cambria Math"/>
                          </w:rPr>
                          <m:t>1</m:t>
                        </m:r>
                      </m:sup>
                      <m:e>
                        <m:f>
                          <m:fPr>
                            <m:ctrlPr>
                              <w:rPr>
                                <w:rFonts w:ascii="Cambria Math" w:hAnsi="Cambria Math"/>
                                <w:i/>
                              </w:rPr>
                            </m:ctrlPr>
                          </m:fPr>
                          <m:num>
                            <m:r>
                              <w:rPr>
                                <w:rFonts w:ascii="Cambria Math" w:hAnsi="Cambria Math"/>
                              </w:rPr>
                              <m:t>ζ</m:t>
                            </m:r>
                          </m:num>
                          <m:den>
                            <m:r>
                              <w:rPr>
                                <w:rFonts w:ascii="Cambria Math" w:hAnsi="Cambria Math"/>
                              </w:rPr>
                              <m:t>μ</m:t>
                            </m:r>
                          </m:den>
                        </m:f>
                        <m:r>
                          <w:rPr>
                            <w:rFonts w:ascii="Cambria Math" w:hAnsi="Cambria Math"/>
                          </w:rPr>
                          <m:t>dζ</m:t>
                        </m:r>
                      </m:e>
                    </m:nary>
                    <m:r>
                      <w:rPr>
                        <w:rFonts w:ascii="Cambria Math" w:hAnsi="Cambria Math"/>
                      </w:rPr>
                      <m:t>+</m:t>
                    </m:r>
                    <m:nary>
                      <m:naryPr>
                        <m:limLoc m:val="subSup"/>
                        <m:ctrlPr>
                          <w:rPr>
                            <w:rFonts w:ascii="Cambria Math" w:hAnsi="Cambria Math"/>
                            <w:i/>
                          </w:rPr>
                        </m:ctrlPr>
                      </m:naryPr>
                      <m:sub>
                        <m:r>
                          <w:rPr>
                            <w:rFonts w:ascii="Cambria Math" w:hAnsi="Cambria Math"/>
                          </w:rPr>
                          <m:t>-1</m:t>
                        </m:r>
                      </m:sub>
                      <m:sup>
                        <m:r>
                          <w:rPr>
                            <w:rFonts w:ascii="Cambria Math" w:hAnsi="Cambria Math"/>
                          </w:rPr>
                          <m:t>1</m:t>
                        </m:r>
                      </m:sup>
                      <m:e>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dζ</m:t>
                        </m:r>
                      </m:e>
                    </m:nary>
                  </m:e>
                </m:d>
              </m:oMath>
            </m:oMathPara>
          </w:p>
          <w:p w14:paraId="135F5556" w14:textId="77777777" w:rsidR="00AE5F7D" w:rsidRPr="00FA5827" w:rsidRDefault="00730F42" w:rsidP="00CA48D7">
            <w:pPr>
              <w:spacing w:line="360" w:lineRule="auto"/>
              <w:jc w:val="center"/>
            </w:pPr>
            <m:oMathPara>
              <m:oMathParaPr>
                <m:jc m:val="center"/>
              </m:oMathParaPr>
              <m:oMath>
                <m:nary>
                  <m:naryPr>
                    <m:limLoc m:val="subSup"/>
                    <m:ctrlPr>
                      <w:rPr>
                        <w:rFonts w:ascii="Cambria Math" w:hAnsi="Cambria Math"/>
                        <w:i/>
                      </w:rPr>
                    </m:ctrlPr>
                  </m:naryPr>
                  <m:sub>
                    <m:r>
                      <w:rPr>
                        <w:rFonts w:ascii="Cambria Math" w:hAnsi="Cambria Math"/>
                      </w:rPr>
                      <m:t>0</m:t>
                    </m:r>
                  </m:sub>
                  <m:sup>
                    <m:r>
                      <w:rPr>
                        <w:rFonts w:ascii="Cambria Math" w:hAnsi="Cambria Math"/>
                      </w:rPr>
                      <m:t>h</m:t>
                    </m:r>
                  </m:sup>
                  <m:e>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dy</m:t>
                    </m:r>
                  </m:e>
                </m:nary>
                <m:r>
                  <w:rPr>
                    <w:rFonts w:ascii="Cambria Math" w:hAnsi="Cambria Math"/>
                  </w:rPr>
                  <m:t xml:space="preserve">= </m:t>
                </m:r>
                <m:nary>
                  <m:naryPr>
                    <m:limLoc m:val="subSup"/>
                    <m:ctrlPr>
                      <w:rPr>
                        <w:rFonts w:ascii="Cambria Math" w:hAnsi="Cambria Math"/>
                        <w:i/>
                      </w:rPr>
                    </m:ctrlPr>
                  </m:naryPr>
                  <m:sub>
                    <m:r>
                      <w:rPr>
                        <w:rFonts w:ascii="Cambria Math" w:hAnsi="Cambria Math"/>
                      </w:rPr>
                      <m:t>0</m:t>
                    </m:r>
                  </m:sub>
                  <m:sup>
                    <m:r>
                      <w:rPr>
                        <w:rFonts w:ascii="Cambria Math" w:hAnsi="Cambria Math"/>
                      </w:rPr>
                      <m:t>h</m:t>
                    </m:r>
                  </m:sup>
                  <m:e>
                    <m:nary>
                      <m:naryPr>
                        <m:limLoc m:val="subSup"/>
                        <m:ctrlPr>
                          <w:rPr>
                            <w:rFonts w:ascii="Cambria Math" w:hAnsi="Cambria Math"/>
                            <w:i/>
                          </w:rPr>
                        </m:ctrlPr>
                      </m:naryPr>
                      <m:sub>
                        <m:r>
                          <w:rPr>
                            <w:rFonts w:ascii="Cambria Math" w:hAnsi="Cambria Math"/>
                          </w:rPr>
                          <m:t>0</m:t>
                        </m:r>
                      </m:sub>
                      <m:sup>
                        <m:r>
                          <w:rPr>
                            <w:rFonts w:ascii="Cambria Math" w:hAnsi="Cambria Math"/>
                          </w:rPr>
                          <m:t>y</m:t>
                        </m:r>
                      </m:sup>
                      <m:e>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dy</m:t>
                        </m:r>
                      </m:e>
                    </m:nary>
                    <m:r>
                      <w:rPr>
                        <w:rFonts w:ascii="Cambria Math" w:hAnsi="Cambria Math"/>
                      </w:rPr>
                      <m:t>dy</m:t>
                    </m:r>
                  </m:e>
                </m:nary>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h</m:t>
                        </m:r>
                      </m:e>
                      <m:sup>
                        <m:r>
                          <w:rPr>
                            <w:rFonts w:ascii="Cambria Math" w:hAnsi="Cambria Math"/>
                          </w:rPr>
                          <m:t>2</m:t>
                        </m:r>
                      </m:sup>
                    </m:sSup>
                  </m:num>
                  <m:den>
                    <m:r>
                      <w:rPr>
                        <w:rFonts w:ascii="Cambria Math" w:hAnsi="Cambria Math"/>
                      </w:rPr>
                      <m:t>4</m:t>
                    </m:r>
                  </m:den>
                </m:f>
                <m:nary>
                  <m:naryPr>
                    <m:limLoc m:val="subSup"/>
                    <m:ctrlPr>
                      <w:rPr>
                        <w:rFonts w:ascii="Cambria Math" w:hAnsi="Cambria Math"/>
                        <w:i/>
                      </w:rPr>
                    </m:ctrlPr>
                  </m:naryPr>
                  <m:sub>
                    <m:r>
                      <w:rPr>
                        <w:rFonts w:ascii="Cambria Math" w:hAnsi="Cambria Math"/>
                      </w:rPr>
                      <m:t>-1</m:t>
                    </m:r>
                  </m:sub>
                  <m:sup>
                    <m:r>
                      <w:rPr>
                        <w:rFonts w:ascii="Cambria Math" w:hAnsi="Cambria Math"/>
                      </w:rPr>
                      <m:t>1</m:t>
                    </m:r>
                  </m:sup>
                  <m:e>
                    <m:nary>
                      <m:naryPr>
                        <m:limLoc m:val="subSup"/>
                        <m:ctrlPr>
                          <w:rPr>
                            <w:rFonts w:ascii="Cambria Math" w:hAnsi="Cambria Math"/>
                            <w:i/>
                          </w:rPr>
                        </m:ctrlPr>
                      </m:naryPr>
                      <m:sub>
                        <m:r>
                          <w:rPr>
                            <w:rFonts w:ascii="Cambria Math" w:hAnsi="Cambria Math"/>
                          </w:rPr>
                          <m:t>-1</m:t>
                        </m:r>
                      </m:sub>
                      <m:sup>
                        <m:r>
                          <w:rPr>
                            <w:rFonts w:ascii="Cambria Math" w:hAnsi="Cambria Math"/>
                          </w:rPr>
                          <m:t>ζ</m:t>
                        </m:r>
                      </m:sup>
                      <m:e>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dζ</m:t>
                        </m:r>
                      </m:e>
                    </m:nary>
                    <m:r>
                      <w:rPr>
                        <w:rFonts w:ascii="Cambria Math" w:hAnsi="Cambria Math"/>
                      </w:rPr>
                      <m:t>dζ</m:t>
                    </m:r>
                  </m:e>
                </m:nary>
              </m:oMath>
            </m:oMathPara>
          </w:p>
          <w:p w14:paraId="4B5975C5" w14:textId="77777777" w:rsidR="00AE5F7D" w:rsidRPr="00FA5827" w:rsidRDefault="00730F42" w:rsidP="00CA48D7">
            <w:pPr>
              <w:spacing w:line="360" w:lineRule="auto"/>
              <w:jc w:val="center"/>
            </w:pPr>
            <m:oMathPara>
              <m:oMathParaPr>
                <m:jc m:val="center"/>
              </m:oMathParaPr>
              <m:oMath>
                <m:nary>
                  <m:naryPr>
                    <m:limLoc m:val="subSup"/>
                    <m:ctrlPr>
                      <w:rPr>
                        <w:rFonts w:ascii="Cambria Math" w:hAnsi="Cambria Math"/>
                        <w:i/>
                      </w:rPr>
                    </m:ctrlPr>
                  </m:naryPr>
                  <m:sub>
                    <m:r>
                      <w:rPr>
                        <w:rFonts w:ascii="Cambria Math" w:hAnsi="Cambria Math"/>
                      </w:rPr>
                      <m:t>0</m:t>
                    </m:r>
                  </m:sub>
                  <m:sup>
                    <m:r>
                      <w:rPr>
                        <w:rFonts w:ascii="Cambria Math" w:hAnsi="Cambria Math"/>
                      </w:rPr>
                      <m:t>h</m:t>
                    </m:r>
                  </m:sup>
                  <m:e>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dy</m:t>
                    </m:r>
                  </m:e>
                </m:nary>
                <m: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rPr>
                      <m:t>h</m:t>
                    </m:r>
                  </m:sup>
                  <m:e>
                    <m:nary>
                      <m:naryPr>
                        <m:limLoc m:val="subSup"/>
                        <m:ctrlPr>
                          <w:rPr>
                            <w:rFonts w:ascii="Cambria Math" w:hAnsi="Cambria Math"/>
                            <w:i/>
                          </w:rPr>
                        </m:ctrlPr>
                      </m:naryPr>
                      <m:sub>
                        <m:r>
                          <w:rPr>
                            <w:rFonts w:ascii="Cambria Math" w:hAnsi="Cambria Math"/>
                          </w:rPr>
                          <m:t>0</m:t>
                        </m:r>
                      </m:sub>
                      <m:sup>
                        <m:r>
                          <w:rPr>
                            <w:rFonts w:ascii="Cambria Math" w:hAnsi="Cambria Math"/>
                          </w:rPr>
                          <m:t>y</m:t>
                        </m:r>
                      </m:sup>
                      <m:e>
                        <m:f>
                          <m:fPr>
                            <m:ctrlPr>
                              <w:rPr>
                                <w:rFonts w:ascii="Cambria Math" w:hAnsi="Cambria Math"/>
                                <w:i/>
                              </w:rPr>
                            </m:ctrlPr>
                          </m:fPr>
                          <m:num>
                            <m:r>
                              <w:rPr>
                                <w:rFonts w:ascii="Cambria Math" w:hAnsi="Cambria Math"/>
                              </w:rPr>
                              <m:t>y</m:t>
                            </m:r>
                          </m:num>
                          <m:den>
                            <m:r>
                              <w:rPr>
                                <w:rFonts w:ascii="Cambria Math" w:hAnsi="Cambria Math"/>
                              </w:rPr>
                              <m:t>μ</m:t>
                            </m:r>
                          </m:den>
                        </m:f>
                        <m:r>
                          <w:rPr>
                            <w:rFonts w:ascii="Cambria Math" w:hAnsi="Cambria Math"/>
                          </w:rPr>
                          <m:t>dy</m:t>
                        </m:r>
                      </m:e>
                    </m:nary>
                    <m:r>
                      <w:rPr>
                        <w:rFonts w:ascii="Cambria Math" w:hAnsi="Cambria Math"/>
                      </w:rPr>
                      <m:t>dy</m:t>
                    </m:r>
                  </m:e>
                </m:nary>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h</m:t>
                        </m:r>
                      </m:e>
                      <m:sup>
                        <m:r>
                          <w:rPr>
                            <w:rFonts w:ascii="Cambria Math" w:hAnsi="Cambria Math"/>
                          </w:rPr>
                          <m:t>3</m:t>
                        </m:r>
                      </m:sup>
                    </m:sSup>
                  </m:num>
                  <m:den>
                    <m:r>
                      <w:rPr>
                        <w:rFonts w:ascii="Cambria Math" w:hAnsi="Cambria Math"/>
                      </w:rPr>
                      <m:t>8</m:t>
                    </m:r>
                  </m:den>
                </m:f>
                <m:d>
                  <m:dPr>
                    <m:ctrlPr>
                      <w:rPr>
                        <w:rFonts w:ascii="Cambria Math" w:hAnsi="Cambria Math"/>
                        <w:i/>
                      </w:rPr>
                    </m:ctrlPr>
                  </m:dPr>
                  <m:e>
                    <m:nary>
                      <m:naryPr>
                        <m:limLoc m:val="subSup"/>
                        <m:ctrlPr>
                          <w:rPr>
                            <w:rFonts w:ascii="Cambria Math" w:hAnsi="Cambria Math"/>
                            <w:i/>
                          </w:rPr>
                        </m:ctrlPr>
                      </m:naryPr>
                      <m:sub>
                        <m:r>
                          <w:rPr>
                            <w:rFonts w:ascii="Cambria Math" w:hAnsi="Cambria Math"/>
                          </w:rPr>
                          <m:t>-1</m:t>
                        </m:r>
                      </m:sub>
                      <m:sup>
                        <m:r>
                          <w:rPr>
                            <w:rFonts w:ascii="Cambria Math" w:hAnsi="Cambria Math"/>
                          </w:rPr>
                          <m:t>1</m:t>
                        </m:r>
                      </m:sup>
                      <m:e>
                        <m:nary>
                          <m:naryPr>
                            <m:limLoc m:val="subSup"/>
                            <m:ctrlPr>
                              <w:rPr>
                                <w:rFonts w:ascii="Cambria Math" w:hAnsi="Cambria Math"/>
                                <w:i/>
                              </w:rPr>
                            </m:ctrlPr>
                          </m:naryPr>
                          <m:sub>
                            <m:r>
                              <w:rPr>
                                <w:rFonts w:ascii="Cambria Math" w:hAnsi="Cambria Math"/>
                              </w:rPr>
                              <m:t>-1</m:t>
                            </m:r>
                          </m:sub>
                          <m:sup>
                            <m:r>
                              <w:rPr>
                                <w:rFonts w:ascii="Cambria Math" w:hAnsi="Cambria Math"/>
                              </w:rPr>
                              <m:t>ζ</m:t>
                            </m:r>
                          </m:sup>
                          <m:e>
                            <m:f>
                              <m:fPr>
                                <m:ctrlPr>
                                  <w:rPr>
                                    <w:rFonts w:ascii="Cambria Math" w:hAnsi="Cambria Math"/>
                                    <w:i/>
                                  </w:rPr>
                                </m:ctrlPr>
                              </m:fPr>
                              <m:num>
                                <m:r>
                                  <w:rPr>
                                    <w:rFonts w:ascii="Cambria Math" w:hAnsi="Cambria Math"/>
                                  </w:rPr>
                                  <m:t>ζ</m:t>
                                </m:r>
                              </m:num>
                              <m:den>
                                <m:r>
                                  <w:rPr>
                                    <w:rFonts w:ascii="Cambria Math" w:hAnsi="Cambria Math"/>
                                  </w:rPr>
                                  <m:t>μ</m:t>
                                </m:r>
                              </m:den>
                            </m:f>
                            <m:r>
                              <w:rPr>
                                <w:rFonts w:ascii="Cambria Math" w:hAnsi="Cambria Math"/>
                              </w:rPr>
                              <m:t>dζ</m:t>
                            </m:r>
                          </m:e>
                        </m:nary>
                        <m:r>
                          <w:rPr>
                            <w:rFonts w:ascii="Cambria Math" w:hAnsi="Cambria Math"/>
                          </w:rPr>
                          <m:t>dζ</m:t>
                        </m:r>
                      </m:e>
                    </m:nary>
                    <m:r>
                      <w:rPr>
                        <w:rFonts w:ascii="Cambria Math" w:hAnsi="Cambria Math"/>
                      </w:rPr>
                      <m:t xml:space="preserve">+ </m:t>
                    </m:r>
                    <m:nary>
                      <m:naryPr>
                        <m:limLoc m:val="subSup"/>
                        <m:ctrlPr>
                          <w:rPr>
                            <w:rFonts w:ascii="Cambria Math" w:hAnsi="Cambria Math"/>
                            <w:i/>
                          </w:rPr>
                        </m:ctrlPr>
                      </m:naryPr>
                      <m:sub>
                        <m:r>
                          <w:rPr>
                            <w:rFonts w:ascii="Cambria Math" w:hAnsi="Cambria Math"/>
                          </w:rPr>
                          <m:t>-1</m:t>
                        </m:r>
                      </m:sub>
                      <m:sup>
                        <m:r>
                          <w:rPr>
                            <w:rFonts w:ascii="Cambria Math" w:hAnsi="Cambria Math"/>
                          </w:rPr>
                          <m:t>1</m:t>
                        </m:r>
                      </m:sup>
                      <m:e>
                        <m:nary>
                          <m:naryPr>
                            <m:limLoc m:val="subSup"/>
                            <m:ctrlPr>
                              <w:rPr>
                                <w:rFonts w:ascii="Cambria Math" w:hAnsi="Cambria Math"/>
                                <w:i/>
                              </w:rPr>
                            </m:ctrlPr>
                          </m:naryPr>
                          <m:sub>
                            <m:r>
                              <w:rPr>
                                <w:rFonts w:ascii="Cambria Math" w:hAnsi="Cambria Math"/>
                              </w:rPr>
                              <m:t>-1</m:t>
                            </m:r>
                          </m:sub>
                          <m:sup>
                            <m:r>
                              <w:rPr>
                                <w:rFonts w:ascii="Cambria Math" w:hAnsi="Cambria Math"/>
                              </w:rPr>
                              <m:t>ζ</m:t>
                            </m:r>
                          </m:sup>
                          <m:e>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dζ</m:t>
                            </m:r>
                          </m:e>
                        </m:nary>
                        <m:r>
                          <w:rPr>
                            <w:rFonts w:ascii="Cambria Math" w:hAnsi="Cambria Math"/>
                          </w:rPr>
                          <m:t>dζ</m:t>
                        </m:r>
                      </m:e>
                    </m:nary>
                  </m:e>
                </m:d>
              </m:oMath>
            </m:oMathPara>
          </w:p>
        </w:tc>
        <w:tc>
          <w:tcPr>
            <w:tcW w:w="1632" w:type="dxa"/>
            <w:vAlign w:val="center"/>
          </w:tcPr>
          <w:p w14:paraId="4207E2E1" w14:textId="77777777" w:rsidR="00AE5F7D" w:rsidRPr="001C390D" w:rsidRDefault="00AE5F7D"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306" w:name="_Ref534712804"/>
            <w:r w:rsidRPr="001C390D">
              <w:rPr>
                <w:rFonts w:ascii="Calibri" w:eastAsia="Times New Roman" w:hAnsi="Calibri" w:cs="Times New Roman"/>
                <w:i w:val="0"/>
                <w:iCs w:val="0"/>
                <w:color w:val="auto"/>
                <w:sz w:val="22"/>
                <w:szCs w:val="20"/>
                <w:lang w:eastAsia="fr-FR"/>
              </w:rPr>
              <w:t xml:space="preserve"> </w:t>
            </w:r>
            <w:bookmarkEnd w:id="306"/>
          </w:p>
        </w:tc>
      </w:tr>
    </w:tbl>
    <w:p w14:paraId="7691FF9A" w14:textId="6BFB7C85" w:rsidR="00F06EF6" w:rsidRDefault="00AE5F7D" w:rsidP="00B24B85">
      <w:pPr>
        <w:spacing w:before="120" w:after="120" w:line="360" w:lineRule="auto"/>
        <w:ind w:firstLine="709"/>
      </w:pPr>
      <w:r>
        <w:t xml:space="preserve">Après </w:t>
      </w:r>
      <w:r w:rsidR="003A3131">
        <w:t>le remplacement de</w:t>
      </w:r>
      <w:r>
        <w:t xml:space="preserve"> la viscosité </w:t>
      </w:r>
      <m:oMath>
        <m:r>
          <w:rPr>
            <w:rFonts w:ascii="Cambria Math" w:hAnsi="Cambria Math"/>
          </w:rPr>
          <m:t>μ</m:t>
        </m:r>
      </m:oMath>
      <w:r>
        <w:t xml:space="preserve"> dans </w:t>
      </w:r>
      <w:r w:rsidRPr="009564F0">
        <w:rPr>
          <w:b/>
        </w:rPr>
        <w:fldChar w:fldCharType="begin"/>
      </w:r>
      <w:r w:rsidRPr="009564F0">
        <w:rPr>
          <w:b/>
        </w:rPr>
        <w:instrText xml:space="preserve"> REF _Ref534712804 \r \h </w:instrText>
      </w:r>
      <w:r>
        <w:rPr>
          <w:b/>
        </w:rPr>
        <w:instrText xml:space="preserve"> \* MERGEFORMAT </w:instrText>
      </w:r>
      <w:r w:rsidRPr="009564F0">
        <w:rPr>
          <w:b/>
        </w:rPr>
      </w:r>
      <w:r w:rsidRPr="009564F0">
        <w:rPr>
          <w:b/>
        </w:rPr>
        <w:fldChar w:fldCharType="separate"/>
      </w:r>
      <w:r w:rsidR="00D07291">
        <w:rPr>
          <w:b/>
        </w:rPr>
        <w:t>Eq.2-28</w:t>
      </w:r>
      <w:r w:rsidRPr="009564F0">
        <w:rPr>
          <w:b/>
        </w:rPr>
        <w:fldChar w:fldCharType="end"/>
      </w:r>
      <w:r w:rsidRPr="009564F0">
        <w:t xml:space="preserve"> par </w:t>
      </w:r>
      <w:r>
        <w:t xml:space="preserve">la fluidité </w:t>
      </w:r>
      <w:r w:rsidR="003A3131">
        <w:t>définie par l’</w:t>
      </w:r>
      <w:r w:rsidRPr="00BC0440">
        <w:rPr>
          <w:b/>
        </w:rPr>
        <w:fldChar w:fldCharType="begin"/>
      </w:r>
      <w:r w:rsidRPr="00BC0440">
        <w:rPr>
          <w:b/>
        </w:rPr>
        <w:instrText xml:space="preserve"> REF _Ref526242254 \r \h </w:instrText>
      </w:r>
      <w:r>
        <w:rPr>
          <w:b/>
        </w:rPr>
        <w:instrText xml:space="preserve"> \* MERGEFORMAT </w:instrText>
      </w:r>
      <w:r w:rsidRPr="00BC0440">
        <w:rPr>
          <w:b/>
        </w:rPr>
      </w:r>
      <w:r w:rsidRPr="00BC0440">
        <w:rPr>
          <w:b/>
        </w:rPr>
        <w:fldChar w:fldCharType="separate"/>
      </w:r>
      <w:r w:rsidR="00D07291">
        <w:rPr>
          <w:b/>
        </w:rPr>
        <w:t>Eq.2-27</w:t>
      </w:r>
      <w:r w:rsidRPr="00BC0440">
        <w:rPr>
          <w:b/>
        </w:rPr>
        <w:fldChar w:fldCharType="end"/>
      </w:r>
      <w:r>
        <w:rPr>
          <w:b/>
        </w:rPr>
        <w:t xml:space="preserve">, </w:t>
      </w:r>
      <w:r>
        <w:t>les intégrales peuvent être évaluées grâce à l’orthogonalité des polynômes de Legendre</w:t>
      </w:r>
      <w:r w:rsidR="00F06EF6">
        <w:t xml:space="preserve"> et </w:t>
      </w:r>
      <w:r w:rsidR="00830969">
        <w:t>au</w:t>
      </w:r>
      <w:r w:rsidR="003E66AE">
        <w:t>x</w:t>
      </w:r>
      <w:r w:rsidR="00F06EF6">
        <w:t xml:space="preserve"> </w:t>
      </w:r>
      <w:r w:rsidR="00F06EF6" w:rsidRPr="008D7969">
        <w:t>formule</w:t>
      </w:r>
      <w:r w:rsidR="00F06EF6">
        <w:t>s</w:t>
      </w:r>
      <w:r w:rsidR="00F06EF6" w:rsidRPr="008D7969">
        <w:t xml:space="preserve"> de </w:t>
      </w:r>
      <w:r w:rsidR="00F06EF6" w:rsidRPr="00C87B7D">
        <w:t>récurrence</w:t>
      </w:r>
      <w:r w:rsidR="00F06EF6">
        <w:t xml:space="preserve"> </w:t>
      </w:r>
      <w:r w:rsidR="00F06EF6" w:rsidRPr="00CB74D3">
        <w:rPr>
          <w:b/>
        </w:rPr>
        <w:fldChar w:fldCharType="begin"/>
      </w:r>
      <w:r w:rsidR="00F06EF6" w:rsidRPr="00CB74D3">
        <w:rPr>
          <w:b/>
        </w:rPr>
        <w:instrText xml:space="preserve"> REF _Ref534722716 \r \h </w:instrText>
      </w:r>
      <w:r w:rsidR="00F06EF6">
        <w:rPr>
          <w:b/>
        </w:rPr>
        <w:instrText xml:space="preserve"> \* MERGEFORMAT </w:instrText>
      </w:r>
      <w:r w:rsidR="00F06EF6" w:rsidRPr="00CB74D3">
        <w:rPr>
          <w:b/>
        </w:rPr>
      </w:r>
      <w:r w:rsidR="00F06EF6" w:rsidRPr="00CB74D3">
        <w:rPr>
          <w:b/>
        </w:rPr>
        <w:fldChar w:fldCharType="separate"/>
      </w:r>
      <w:r w:rsidR="00D07291">
        <w:rPr>
          <w:b/>
        </w:rPr>
        <w:t>Eq.2-29</w:t>
      </w:r>
      <w:r w:rsidR="00F06EF6" w:rsidRPr="00CB74D3">
        <w:rPr>
          <w:b/>
        </w:rPr>
        <w:fldChar w:fldCharType="end"/>
      </w:r>
      <w:r w:rsidR="00F06EF6">
        <w:t xml:space="preserve"> dont la démonstration est détaillée dans </w:t>
      </w:r>
      <w:commentRangeStart w:id="307"/>
      <w:commentRangeStart w:id="308"/>
      <w:r w:rsidR="00F06EF6" w:rsidRPr="007174DA">
        <w:rPr>
          <w:b/>
        </w:rPr>
        <w:fldChar w:fldCharType="begin"/>
      </w:r>
      <w:r w:rsidR="00F06EF6" w:rsidRPr="007174DA">
        <w:rPr>
          <w:b/>
        </w:rPr>
        <w:instrText xml:space="preserve"> REF _Ref526269762 \r \h </w:instrText>
      </w:r>
      <w:r w:rsidR="00F06EF6">
        <w:rPr>
          <w:b/>
        </w:rPr>
        <w:instrText xml:space="preserve"> \* MERGEFORMAT </w:instrText>
      </w:r>
      <w:r w:rsidR="00F06EF6" w:rsidRPr="007174DA">
        <w:rPr>
          <w:b/>
        </w:rPr>
      </w:r>
      <w:r w:rsidR="00F06EF6" w:rsidRPr="007174DA">
        <w:rPr>
          <w:b/>
        </w:rPr>
        <w:fldChar w:fldCharType="separate"/>
      </w:r>
      <w:r w:rsidR="00D07291">
        <w:rPr>
          <w:b/>
        </w:rPr>
        <w:t>[44]</w:t>
      </w:r>
      <w:r w:rsidR="00F06EF6" w:rsidRPr="007174DA">
        <w:rPr>
          <w:b/>
        </w:rPr>
        <w:fldChar w:fldCharType="end"/>
      </w:r>
      <w:commentRangeEnd w:id="307"/>
      <w:r w:rsidR="00F06EF6">
        <w:rPr>
          <w:rStyle w:val="Marquedecommentaire"/>
        </w:rPr>
        <w:commentReference w:id="307"/>
      </w:r>
      <w:commentRangeEnd w:id="308"/>
      <w:r w:rsidR="00E34D04">
        <w:rPr>
          <w:rStyle w:val="Marquedecommentaire"/>
        </w:rPr>
        <w:commentReference w:id="308"/>
      </w:r>
      <w:r w:rsidR="00F06EF6">
        <w:t>:</w:t>
      </w:r>
      <w:r w:rsidR="00D879B2">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F06EF6" w:rsidRPr="00AA3E05" w14:paraId="46DBAD8B" w14:textId="77777777" w:rsidTr="0026747B">
        <w:trPr>
          <w:cantSplit/>
          <w:trHeight w:val="635"/>
          <w:jc w:val="center"/>
        </w:trPr>
        <w:tc>
          <w:tcPr>
            <w:tcW w:w="7440" w:type="dxa"/>
            <w:vAlign w:val="center"/>
          </w:tcPr>
          <w:p w14:paraId="63D92C27" w14:textId="77777777" w:rsidR="00F06EF6" w:rsidRPr="007C3A40" w:rsidRDefault="00F06EF6" w:rsidP="0026747B">
            <w:pPr>
              <w:spacing w:line="360" w:lineRule="auto"/>
              <w:jc w:val="center"/>
            </w:pPr>
            <m:oMathPara>
              <m:oMathParaPr>
                <m:jc m:val="center"/>
              </m:oMathParaPr>
              <m:oMath>
                <m:m>
                  <m:mPr>
                    <m:mcs>
                      <m:mc>
                        <m:mcPr>
                          <m:count m:val="1"/>
                          <m:mcJc m:val="center"/>
                        </m:mcPr>
                      </m:mc>
                    </m:mcs>
                    <m:ctrlPr>
                      <w:rPr>
                        <w:rFonts w:ascii="Cambria Math" w:hAnsi="Cambria Math"/>
                        <w:i/>
                      </w:rPr>
                    </m:ctrlPr>
                  </m:mPr>
                  <m:mr>
                    <m:e>
                      <m:nary>
                        <m:naryPr>
                          <m:limLoc m:val="subSup"/>
                          <m:ctrlPr>
                            <w:rPr>
                              <w:rFonts w:ascii="Cambria Math" w:hAnsi="Cambria Math"/>
                              <w:i/>
                            </w:rPr>
                          </m:ctrlPr>
                        </m:naryPr>
                        <m:sub>
                          <m:r>
                            <w:rPr>
                              <w:rFonts w:ascii="Cambria Math" w:hAnsi="Cambria Math"/>
                            </w:rPr>
                            <m:t>-1</m:t>
                          </m:r>
                        </m:sub>
                        <m:sup>
                          <m:r>
                            <w:rPr>
                              <w:rFonts w:ascii="Cambria Math" w:hAnsi="Cambria Math"/>
                            </w:rPr>
                            <m:t>ζ</m:t>
                          </m:r>
                        </m:sup>
                        <m:e>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(ζ)dζ</m:t>
                          </m:r>
                        </m:e>
                      </m:nary>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j+1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j-1</m:t>
                              </m:r>
                            </m:sub>
                          </m:sSub>
                        </m:num>
                        <m:den>
                          <m:r>
                            <w:rPr>
                              <w:rFonts w:ascii="Cambria Math" w:hAnsi="Cambria Math"/>
                            </w:rPr>
                            <m:t>2j+1</m:t>
                          </m:r>
                        </m:den>
                      </m:f>
                    </m:e>
                  </m:mr>
                  <m:mr>
                    <m:e>
                      <m:nary>
                        <m:naryPr>
                          <m:limLoc m:val="subSup"/>
                          <m:ctrlPr>
                            <w:rPr>
                              <w:rFonts w:ascii="Cambria Math" w:hAnsi="Cambria Math"/>
                              <w:i/>
                            </w:rPr>
                          </m:ctrlPr>
                        </m:naryPr>
                        <m:sub>
                          <m:r>
                            <w:rPr>
                              <w:rFonts w:ascii="Cambria Math" w:hAnsi="Cambria Math"/>
                            </w:rPr>
                            <m:t>-1</m:t>
                          </m:r>
                        </m:sub>
                        <m:sup>
                          <m:r>
                            <w:rPr>
                              <w:rFonts w:ascii="Cambria Math" w:hAnsi="Cambria Math"/>
                            </w:rPr>
                            <m:t>ζ</m:t>
                          </m:r>
                        </m:sup>
                        <m:e>
                          <m:r>
                            <w:rPr>
                              <w:rFonts w:ascii="Cambria Math" w:hAnsi="Cambria Math"/>
                            </w:rPr>
                            <m:t>ζ</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(ζ)dζ</m:t>
                          </m:r>
                        </m:e>
                      </m:nary>
                      <m:r>
                        <w:rPr>
                          <w:rFonts w:ascii="Cambria Math" w:hAnsi="Cambria Math"/>
                        </w:rPr>
                        <m:t>=</m:t>
                      </m:r>
                      <m:f>
                        <m:fPr>
                          <m:ctrlPr>
                            <w:rPr>
                              <w:rFonts w:ascii="Cambria Math" w:hAnsi="Cambria Math"/>
                              <w:i/>
                            </w:rPr>
                          </m:ctrlPr>
                        </m:fPr>
                        <m:num>
                          <m:d>
                            <m:dPr>
                              <m:ctrlPr>
                                <w:rPr>
                                  <w:rFonts w:ascii="Cambria Math" w:hAnsi="Cambria Math"/>
                                  <w:i/>
                                </w:rPr>
                              </m:ctrlPr>
                            </m:dPr>
                            <m:e>
                              <m:r>
                                <w:rPr>
                                  <w:rFonts w:ascii="Cambria Math" w:hAnsi="Cambria Math"/>
                                </w:rPr>
                                <m:t>j+1</m:t>
                              </m:r>
                            </m:e>
                          </m:d>
                          <m:sSub>
                            <m:sSubPr>
                              <m:ctrlPr>
                                <w:rPr>
                                  <w:rFonts w:ascii="Cambria Math" w:hAnsi="Cambria Math"/>
                                  <w:i/>
                                </w:rPr>
                              </m:ctrlPr>
                            </m:sSubPr>
                            <m:e>
                              <m:r>
                                <w:rPr>
                                  <w:rFonts w:ascii="Cambria Math" w:hAnsi="Cambria Math"/>
                                </w:rPr>
                                <m:t>P</m:t>
                              </m:r>
                            </m:e>
                            <m:sub>
                              <m:r>
                                <w:rPr>
                                  <w:rFonts w:ascii="Cambria Math" w:hAnsi="Cambria Math"/>
                                </w:rPr>
                                <m:t>j+2</m:t>
                              </m:r>
                            </m:sub>
                          </m:sSub>
                        </m:num>
                        <m:den>
                          <m:r>
                            <w:rPr>
                              <w:rFonts w:ascii="Cambria Math" w:hAnsi="Cambria Math"/>
                            </w:rPr>
                            <m:t>(2j+1)(2j+3)</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j</m:t>
                              </m:r>
                            </m:sub>
                          </m:sSub>
                        </m:num>
                        <m:den>
                          <m:r>
                            <w:rPr>
                              <w:rFonts w:ascii="Cambria Math" w:hAnsi="Cambria Math"/>
                            </w:rPr>
                            <m:t>(2j+1)(2j+3)</m:t>
                          </m:r>
                        </m:den>
                      </m:f>
                      <m:r>
                        <w:rPr>
                          <w:rFonts w:ascii="Cambria Math" w:hAnsi="Cambria Math"/>
                        </w:rPr>
                        <m:t>+</m:t>
                      </m:r>
                      <m:f>
                        <m:fPr>
                          <m:ctrlPr>
                            <w:rPr>
                              <w:rFonts w:ascii="Cambria Math" w:hAnsi="Cambria Math"/>
                              <w:i/>
                            </w:rPr>
                          </m:ctrlPr>
                        </m:fPr>
                        <m:num>
                          <m:r>
                            <w:rPr>
                              <w:rFonts w:ascii="Cambria Math" w:hAnsi="Cambria Math"/>
                            </w:rPr>
                            <m:t>j</m:t>
                          </m:r>
                          <m:sSub>
                            <m:sSubPr>
                              <m:ctrlPr>
                                <w:rPr>
                                  <w:rFonts w:ascii="Cambria Math" w:hAnsi="Cambria Math"/>
                                  <w:i/>
                                </w:rPr>
                              </m:ctrlPr>
                            </m:sSubPr>
                            <m:e>
                              <m:r>
                                <w:rPr>
                                  <w:rFonts w:ascii="Cambria Math" w:hAnsi="Cambria Math"/>
                                </w:rPr>
                                <m:t>P</m:t>
                              </m:r>
                            </m:e>
                            <m:sub>
                              <m:r>
                                <w:rPr>
                                  <w:rFonts w:ascii="Cambria Math" w:hAnsi="Cambria Math"/>
                                </w:rPr>
                                <m:t>j-2</m:t>
                              </m:r>
                            </m:sub>
                          </m:sSub>
                        </m:num>
                        <m:den>
                          <m:r>
                            <w:rPr>
                              <w:rFonts w:ascii="Cambria Math" w:hAnsi="Cambria Math"/>
                            </w:rPr>
                            <m:t>(4</m:t>
                          </m:r>
                          <m:sSup>
                            <m:sSupPr>
                              <m:ctrlPr>
                                <w:rPr>
                                  <w:rFonts w:ascii="Cambria Math" w:hAnsi="Cambria Math"/>
                                  <w:i/>
                                </w:rPr>
                              </m:ctrlPr>
                            </m:sSupPr>
                            <m:e>
                              <m:r>
                                <w:rPr>
                                  <w:rFonts w:ascii="Cambria Math" w:hAnsi="Cambria Math"/>
                                </w:rPr>
                                <m:t>j</m:t>
                              </m:r>
                            </m:e>
                            <m:sup>
                              <m:r>
                                <w:rPr>
                                  <w:rFonts w:ascii="Cambria Math" w:hAnsi="Cambria Math"/>
                                </w:rPr>
                                <m:t>2</m:t>
                              </m:r>
                            </m:sup>
                          </m:sSup>
                          <m:r>
                            <w:rPr>
                              <w:rFonts w:ascii="Cambria Math" w:hAnsi="Cambria Math"/>
                            </w:rPr>
                            <m:t>-1)</m:t>
                          </m:r>
                        </m:den>
                      </m:f>
                    </m:e>
                  </m:mr>
                </m:m>
              </m:oMath>
            </m:oMathPara>
          </w:p>
        </w:tc>
        <w:tc>
          <w:tcPr>
            <w:tcW w:w="1632" w:type="dxa"/>
            <w:vAlign w:val="center"/>
          </w:tcPr>
          <w:p w14:paraId="1D7FB1FB" w14:textId="77777777" w:rsidR="00F06EF6" w:rsidRPr="001C390D" w:rsidRDefault="00F06EF6" w:rsidP="0026747B">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309" w:name="_Ref534722716"/>
            <w:r w:rsidRPr="001C390D">
              <w:rPr>
                <w:rFonts w:ascii="Calibri" w:eastAsia="Times New Roman" w:hAnsi="Calibri" w:cs="Times New Roman"/>
                <w:i w:val="0"/>
                <w:iCs w:val="0"/>
                <w:color w:val="auto"/>
                <w:sz w:val="22"/>
                <w:szCs w:val="20"/>
                <w:lang w:eastAsia="fr-FR"/>
              </w:rPr>
              <w:t xml:space="preserve"> </w:t>
            </w:r>
            <w:bookmarkEnd w:id="309"/>
          </w:p>
        </w:tc>
      </w:tr>
    </w:tbl>
    <w:p w14:paraId="3A383D79" w14:textId="5EFA8E48" w:rsidR="00D879B2" w:rsidRDefault="00AE5F7D" w:rsidP="0016087B">
      <w:pPr>
        <w:spacing w:before="120" w:after="120" w:line="360" w:lineRule="auto"/>
      </w:pPr>
      <w:r>
        <w:t>Ce</w:t>
      </w:r>
      <w:r w:rsidR="00427BC2">
        <w:t>ux-</w:t>
      </w:r>
      <w:r w:rsidR="003A3131">
        <w:t>ci</w:t>
      </w:r>
      <w:r>
        <w:t xml:space="preserve"> permet</w:t>
      </w:r>
      <w:r w:rsidR="00427BC2">
        <w:t>tent</w:t>
      </w:r>
      <w:r>
        <w:t xml:space="preserve"> de simplifier le calcul de</w:t>
      </w:r>
      <w:r w:rsidR="003A3131">
        <w:t xml:space="preserve">s </w:t>
      </w:r>
      <w:r>
        <w:t>intégra</w:t>
      </w:r>
      <w:r w:rsidR="003A3131">
        <w:t>les</w:t>
      </w:r>
      <w:r>
        <w:t xml:space="preserve"> en utilisant les deux premiers polynômes</w:t>
      </w:r>
      <m:oMath>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0</m:t>
            </m:r>
          </m:sub>
        </m:sSub>
        <m:d>
          <m:dPr>
            <m:ctrlPr>
              <w:rPr>
                <w:rFonts w:ascii="Cambria Math" w:hAnsi="Cambria Math"/>
                <w:i/>
              </w:rPr>
            </m:ctrlPr>
          </m:dPr>
          <m:e>
            <m:r>
              <w:rPr>
                <w:rFonts w:ascii="Cambria Math" w:hAnsi="Cambria Math"/>
              </w:rPr>
              <m:t>ζ</m:t>
            </m:r>
          </m:e>
        </m:d>
        <m:r>
          <w:rPr>
            <w:rFonts w:ascii="Cambria Math" w:hAnsi="Cambria Math"/>
          </w:rPr>
          <m:t xml:space="preserve">=1 </m:t>
        </m:r>
      </m:oMath>
      <w:r w:rsidRPr="0079461D">
        <w:t>et</w:t>
      </w:r>
      <m:oMath>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1</m:t>
            </m:r>
          </m:sub>
        </m:sSub>
        <m:d>
          <m:dPr>
            <m:ctrlPr>
              <w:rPr>
                <w:rFonts w:ascii="Cambria Math" w:hAnsi="Cambria Math"/>
                <w:i/>
              </w:rPr>
            </m:ctrlPr>
          </m:dPr>
          <m:e>
            <m:r>
              <w:rPr>
                <w:rFonts w:ascii="Cambria Math" w:hAnsi="Cambria Math"/>
              </w:rPr>
              <m:t>ζ</m:t>
            </m:r>
          </m:e>
        </m:d>
        <m:r>
          <w:rPr>
            <w:rFonts w:ascii="Cambria Math" w:hAnsi="Cambria Math"/>
          </w:rPr>
          <m:t>=ζ</m:t>
        </m:r>
      </m:oMath>
      <w:r>
        <w:t xml:space="preserve">. </w:t>
      </w:r>
      <w:r w:rsidR="001F34E3">
        <w:t xml:space="preserve"> </w:t>
      </w:r>
      <w:r>
        <w:t>Ainsi les intégrales dans un interva</w:t>
      </w:r>
      <w:r w:rsidR="00CA66C0">
        <w:t>lle borné [-1,1] sont:</w:t>
      </w:r>
      <w: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AE5F7D" w:rsidRPr="00AA3E05" w14:paraId="53020325" w14:textId="77777777" w:rsidTr="00CA48D7">
        <w:trPr>
          <w:cantSplit/>
          <w:trHeight w:val="635"/>
          <w:jc w:val="center"/>
        </w:trPr>
        <w:tc>
          <w:tcPr>
            <w:tcW w:w="7440" w:type="dxa"/>
            <w:vAlign w:val="center"/>
          </w:tcPr>
          <w:p w14:paraId="3BDAF866" w14:textId="28E88B6C" w:rsidR="00FA5827" w:rsidRPr="00FA5827" w:rsidRDefault="00FA5827" w:rsidP="00F06EF6">
            <w:pPr>
              <w:spacing w:line="360" w:lineRule="auto"/>
              <w:jc w:val="center"/>
            </w:pPr>
            <m:oMathPara>
              <m:oMath>
                <m:m>
                  <m:mPr>
                    <m:mcs>
                      <m:mc>
                        <m:mcPr>
                          <m:count m:val="1"/>
                          <m:mcJc m:val="center"/>
                        </m:mcPr>
                      </m:mc>
                    </m:mcs>
                    <m:ctrlPr>
                      <w:rPr>
                        <w:rFonts w:ascii="Cambria Math" w:hAnsi="Cambria Math"/>
                        <w:i/>
                      </w:rPr>
                    </m:ctrlPr>
                  </m:mPr>
                  <m:mr>
                    <m:e>
                      <m:nary>
                        <m:naryPr>
                          <m:limLoc m:val="subSup"/>
                          <m:ctrlPr>
                            <w:rPr>
                              <w:rFonts w:ascii="Cambria Math" w:hAnsi="Cambria Math"/>
                              <w:i/>
                            </w:rPr>
                          </m:ctrlPr>
                        </m:naryPr>
                        <m:sub>
                          <m:r>
                            <w:rPr>
                              <w:rFonts w:ascii="Cambria Math" w:hAnsi="Cambria Math"/>
                            </w:rPr>
                            <m:t>-1</m:t>
                          </m:r>
                        </m:sub>
                        <m:sup>
                          <m:r>
                            <w:rPr>
                              <w:rFonts w:ascii="Cambria Math" w:hAnsi="Cambria Math"/>
                            </w:rPr>
                            <m:t>1</m:t>
                          </m:r>
                        </m:sup>
                        <m:e>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dζ</m:t>
                          </m:r>
                        </m:e>
                      </m:nary>
                      <m:r>
                        <w:rPr>
                          <w:rFonts w:ascii="Cambria Math" w:hAnsi="Cambria Math"/>
                        </w:rPr>
                        <m:t>=</m:t>
                      </m:r>
                      <m:nary>
                        <m:naryPr>
                          <m:limLoc m:val="subSup"/>
                          <m:ctrlPr>
                            <w:rPr>
                              <w:rFonts w:ascii="Cambria Math" w:hAnsi="Cambria Math"/>
                              <w:i/>
                            </w:rPr>
                          </m:ctrlPr>
                        </m:naryPr>
                        <m:sub>
                          <m:r>
                            <w:rPr>
                              <w:rFonts w:ascii="Cambria Math" w:hAnsi="Cambria Math"/>
                            </w:rPr>
                            <m:t>-1</m:t>
                          </m:r>
                        </m:sub>
                        <m:sup>
                          <m:r>
                            <w:rPr>
                              <w:rFonts w:ascii="Cambria Math" w:hAnsi="Cambria Math"/>
                            </w:rPr>
                            <m:t>1</m:t>
                          </m:r>
                        </m:sup>
                        <m:e>
                          <m:sSub>
                            <m:sSubPr>
                              <m:ctrlPr>
                                <w:rPr>
                                  <w:rFonts w:ascii="Cambria Math" w:hAnsi="Cambria Math"/>
                                  <w:i/>
                                </w:rPr>
                              </m:ctrlPr>
                            </m:sSubPr>
                            <m:e>
                              <m:r>
                                <w:rPr>
                                  <w:rFonts w:ascii="Cambria Math" w:hAnsi="Cambria Math"/>
                                </w:rPr>
                                <m:t>P</m:t>
                              </m:r>
                            </m:e>
                            <m:sub>
                              <m:r>
                                <w:rPr>
                                  <w:rFonts w:ascii="Cambria Math" w:hAnsi="Cambria Math"/>
                                </w:rPr>
                                <m:t>0</m:t>
                              </m:r>
                            </m:sub>
                          </m:sSub>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dζ</m:t>
                          </m:r>
                        </m:e>
                      </m:nary>
                      <m:r>
                        <w:rPr>
                          <w:rFonts w:ascii="Cambria Math" w:hAnsi="Cambria Math"/>
                        </w:rPr>
                        <m:t xml:space="preserve"> =</m:t>
                      </m:r>
                      <m:nary>
                        <m:naryPr>
                          <m:limLoc m:val="subSup"/>
                          <m:ctrlPr>
                            <w:rPr>
                              <w:rFonts w:ascii="Cambria Math" w:hAnsi="Cambria Math"/>
                              <w:i/>
                            </w:rPr>
                          </m:ctrlPr>
                        </m:naryPr>
                        <m:sub>
                          <m:r>
                            <w:rPr>
                              <w:rFonts w:ascii="Cambria Math" w:hAnsi="Cambria Math"/>
                            </w:rPr>
                            <m:t>-1</m:t>
                          </m:r>
                        </m:sub>
                        <m:sup>
                          <m:r>
                            <w:rPr>
                              <w:rFonts w:ascii="Cambria Math" w:hAnsi="Cambria Math"/>
                            </w:rPr>
                            <m:t>1</m:t>
                          </m:r>
                        </m:sup>
                        <m:e>
                          <m:sSub>
                            <m:sSubPr>
                              <m:ctrlPr>
                                <w:rPr>
                                  <w:rFonts w:ascii="Cambria Math" w:hAnsi="Cambria Math"/>
                                  <w:i/>
                                </w:rPr>
                              </m:ctrlPr>
                            </m:sSubPr>
                            <m:e>
                              <m:r>
                                <w:rPr>
                                  <w:rFonts w:ascii="Cambria Math" w:hAnsi="Cambria Math"/>
                                </w:rPr>
                                <m:t>P</m:t>
                              </m:r>
                            </m:e>
                            <m:sub>
                              <m:r>
                                <w:rPr>
                                  <w:rFonts w:ascii="Cambria Math" w:hAnsi="Cambria Math"/>
                                </w:rPr>
                                <m:t>0</m:t>
                              </m:r>
                            </m:sub>
                          </m:sSub>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j</m:t>
                                  </m:r>
                                </m:sub>
                              </m:sSub>
                              <m:d>
                                <m:dPr>
                                  <m:ctrlPr>
                                    <w:rPr>
                                      <w:rFonts w:ascii="Cambria Math" w:hAnsi="Cambria Math"/>
                                      <w:i/>
                                    </w:rPr>
                                  </m:ctrlPr>
                                </m:dPr>
                                <m:e>
                                  <m:r>
                                    <w:rPr>
                                      <w:rFonts w:ascii="Cambria Math" w:hAnsi="Cambria Math"/>
                                    </w:rPr>
                                    <m:t>x,z</m:t>
                                  </m:r>
                                </m:e>
                              </m:d>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r>
                                    <w:rPr>
                                      <w:rFonts w:ascii="Cambria Math" w:hAnsi="Cambria Math"/>
                                    </w:rPr>
                                    <m:t>ζ</m:t>
                                  </m:r>
                                </m:e>
                              </m:d>
                            </m:e>
                          </m:nary>
                          <m:r>
                            <w:rPr>
                              <w:rFonts w:ascii="Cambria Math" w:hAnsi="Cambria Math"/>
                            </w:rPr>
                            <m:t>dζ =2</m:t>
                          </m:r>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0</m:t>
                              </m:r>
                            </m:sub>
                          </m:sSub>
                        </m:e>
                      </m:nary>
                    </m:e>
                  </m:mr>
                  <m:mr>
                    <m:e>
                      <m:nary>
                        <m:naryPr>
                          <m:limLoc m:val="subSup"/>
                          <m:ctrlPr>
                            <w:rPr>
                              <w:rFonts w:ascii="Cambria Math" w:hAnsi="Cambria Math"/>
                              <w:i/>
                            </w:rPr>
                          </m:ctrlPr>
                        </m:naryPr>
                        <m:sub>
                          <m:r>
                            <w:rPr>
                              <w:rFonts w:ascii="Cambria Math" w:hAnsi="Cambria Math"/>
                            </w:rPr>
                            <m:t>-1</m:t>
                          </m:r>
                        </m:sub>
                        <m:sup>
                          <m:r>
                            <w:rPr>
                              <w:rFonts w:ascii="Cambria Math" w:hAnsi="Cambria Math"/>
                            </w:rPr>
                            <m:t>1</m:t>
                          </m:r>
                        </m:sup>
                        <m:e>
                          <m:f>
                            <m:fPr>
                              <m:ctrlPr>
                                <w:rPr>
                                  <w:rFonts w:ascii="Cambria Math" w:hAnsi="Cambria Math"/>
                                  <w:i/>
                                </w:rPr>
                              </m:ctrlPr>
                            </m:fPr>
                            <m:num>
                              <m:r>
                                <w:rPr>
                                  <w:rFonts w:ascii="Cambria Math" w:hAnsi="Cambria Math"/>
                                </w:rPr>
                                <m:t>ζ</m:t>
                              </m:r>
                            </m:num>
                            <m:den>
                              <m:r>
                                <w:rPr>
                                  <w:rFonts w:ascii="Cambria Math" w:hAnsi="Cambria Math"/>
                                </w:rPr>
                                <m:t>μ</m:t>
                              </m:r>
                            </m:den>
                          </m:f>
                          <m:r>
                            <w:rPr>
                              <w:rFonts w:ascii="Cambria Math" w:hAnsi="Cambria Math"/>
                            </w:rPr>
                            <m:t>dζ</m:t>
                          </m:r>
                        </m:e>
                      </m:nary>
                      <m:r>
                        <w:rPr>
                          <w:rFonts w:ascii="Cambria Math" w:hAnsi="Cambria Math"/>
                        </w:rPr>
                        <m:t xml:space="preserve">= </m:t>
                      </m:r>
                      <m:nary>
                        <m:naryPr>
                          <m:limLoc m:val="subSup"/>
                          <m:ctrlPr>
                            <w:rPr>
                              <w:rFonts w:ascii="Cambria Math" w:hAnsi="Cambria Math"/>
                              <w:i/>
                            </w:rPr>
                          </m:ctrlPr>
                        </m:naryPr>
                        <m:sub>
                          <m:r>
                            <w:rPr>
                              <w:rFonts w:ascii="Cambria Math" w:hAnsi="Cambria Math"/>
                            </w:rPr>
                            <m:t>-1</m:t>
                          </m:r>
                        </m:sub>
                        <m:sup>
                          <m:r>
                            <w:rPr>
                              <w:rFonts w:ascii="Cambria Math" w:hAnsi="Cambria Math"/>
                            </w:rPr>
                            <m:t>1</m:t>
                          </m:r>
                        </m:sup>
                        <m:e>
                          <m:sSub>
                            <m:sSubPr>
                              <m:ctrlPr>
                                <w:rPr>
                                  <w:rFonts w:ascii="Cambria Math" w:hAnsi="Cambria Math"/>
                                  <w:i/>
                                </w:rPr>
                              </m:ctrlPr>
                            </m:sSubPr>
                            <m:e>
                              <m:r>
                                <w:rPr>
                                  <w:rFonts w:ascii="Cambria Math" w:hAnsi="Cambria Math"/>
                                </w:rPr>
                                <m:t>P</m:t>
                              </m:r>
                            </m:e>
                            <m:sub>
                              <m:r>
                                <w:rPr>
                                  <w:rFonts w:ascii="Cambria Math" w:hAnsi="Cambria Math"/>
                                </w:rPr>
                                <m:t>1</m:t>
                              </m:r>
                            </m:sub>
                          </m:sSub>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dζ</m:t>
                          </m:r>
                        </m:e>
                      </m:nary>
                      <m:r>
                        <w:rPr>
                          <w:rFonts w:ascii="Cambria Math" w:hAnsi="Cambria Math"/>
                        </w:rPr>
                        <m:t>=</m:t>
                      </m:r>
                      <m:nary>
                        <m:naryPr>
                          <m:limLoc m:val="subSup"/>
                          <m:ctrlPr>
                            <w:rPr>
                              <w:rFonts w:ascii="Cambria Math" w:hAnsi="Cambria Math"/>
                              <w:i/>
                            </w:rPr>
                          </m:ctrlPr>
                        </m:naryPr>
                        <m:sub>
                          <m:r>
                            <w:rPr>
                              <w:rFonts w:ascii="Cambria Math" w:hAnsi="Cambria Math"/>
                            </w:rPr>
                            <m:t>-1</m:t>
                          </m:r>
                        </m:sub>
                        <m:sup>
                          <m:r>
                            <w:rPr>
                              <w:rFonts w:ascii="Cambria Math" w:hAnsi="Cambria Math"/>
                            </w:rPr>
                            <m:t>1</m:t>
                          </m:r>
                        </m:sup>
                        <m:e>
                          <m:sSub>
                            <m:sSubPr>
                              <m:ctrlPr>
                                <w:rPr>
                                  <w:rFonts w:ascii="Cambria Math" w:hAnsi="Cambria Math"/>
                                  <w:i/>
                                </w:rPr>
                              </m:ctrlPr>
                            </m:sSubPr>
                            <m:e>
                              <m:r>
                                <w:rPr>
                                  <w:rFonts w:ascii="Cambria Math" w:hAnsi="Cambria Math"/>
                                </w:rPr>
                                <m:t>P</m:t>
                              </m:r>
                            </m:e>
                            <m:sub>
                              <m:r>
                                <w:rPr>
                                  <w:rFonts w:ascii="Cambria Math" w:hAnsi="Cambria Math"/>
                                </w:rPr>
                                <m:t>1</m:t>
                              </m:r>
                            </m:sub>
                          </m:sSub>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j</m:t>
                                  </m:r>
                                </m:sub>
                              </m:sSub>
                              <m:d>
                                <m:dPr>
                                  <m:ctrlPr>
                                    <w:rPr>
                                      <w:rFonts w:ascii="Cambria Math" w:hAnsi="Cambria Math"/>
                                      <w:i/>
                                    </w:rPr>
                                  </m:ctrlPr>
                                </m:dPr>
                                <m:e>
                                  <m:r>
                                    <w:rPr>
                                      <w:rFonts w:ascii="Cambria Math" w:hAnsi="Cambria Math"/>
                                    </w:rPr>
                                    <m:t>x,z</m:t>
                                  </m:r>
                                </m:e>
                              </m:d>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r>
                                    <w:rPr>
                                      <w:rFonts w:ascii="Cambria Math" w:hAnsi="Cambria Math"/>
                                    </w:rPr>
                                    <m:t>ζ</m:t>
                                  </m:r>
                                </m:e>
                              </m:d>
                            </m:e>
                          </m:nary>
                          <m:r>
                            <w:rPr>
                              <w:rFonts w:ascii="Cambria Math" w:hAnsi="Cambria Math"/>
                            </w:rPr>
                            <m:t>dζ=</m:t>
                          </m:r>
                          <m:f>
                            <m:fPr>
                              <m:ctrlPr>
                                <w:rPr>
                                  <w:rFonts w:ascii="Cambria Math" w:hAnsi="Cambria Math"/>
                                  <w:i/>
                                </w:rPr>
                              </m:ctrlPr>
                            </m:fPr>
                            <m:num>
                              <m:r>
                                <w:rPr>
                                  <w:rFonts w:ascii="Cambria Math" w:hAnsi="Cambria Math"/>
                                </w:rPr>
                                <m:t>2</m:t>
                              </m:r>
                            </m:num>
                            <m:den>
                              <m:r>
                                <w:rPr>
                                  <w:rFonts w:ascii="Cambria Math" w:hAnsi="Cambria Math"/>
                                </w:rPr>
                                <m:t>3</m:t>
                              </m:r>
                            </m:den>
                          </m:f>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1</m:t>
                              </m:r>
                            </m:sub>
                          </m:sSub>
                        </m:e>
                      </m:nary>
                      <m:ctrlPr>
                        <w:rPr>
                          <w:rFonts w:ascii="Cambria Math" w:eastAsia="Cambria Math" w:hAnsi="Cambria Math" w:cs="Cambria Math"/>
                          <w:i/>
                        </w:rPr>
                      </m:ctrlPr>
                    </m:e>
                  </m:mr>
                  <m:mr>
                    <m:e>
                      <m:nary>
                        <m:naryPr>
                          <m:limLoc m:val="subSup"/>
                          <m:ctrlPr>
                            <w:rPr>
                              <w:rFonts w:ascii="Cambria Math" w:hAnsi="Cambria Math"/>
                              <w:i/>
                            </w:rPr>
                          </m:ctrlPr>
                        </m:naryPr>
                        <m:sub>
                          <m:r>
                            <w:rPr>
                              <w:rFonts w:ascii="Cambria Math" w:hAnsi="Cambria Math"/>
                            </w:rPr>
                            <m:t>-1</m:t>
                          </m:r>
                        </m:sub>
                        <m:sup>
                          <m:r>
                            <w:rPr>
                              <w:rFonts w:ascii="Cambria Math" w:hAnsi="Cambria Math"/>
                            </w:rPr>
                            <m:t>1</m:t>
                          </m:r>
                        </m:sup>
                        <m:e>
                          <m:nary>
                            <m:naryPr>
                              <m:limLoc m:val="subSup"/>
                              <m:ctrlPr>
                                <w:rPr>
                                  <w:rFonts w:ascii="Cambria Math" w:hAnsi="Cambria Math"/>
                                  <w:i/>
                                </w:rPr>
                              </m:ctrlPr>
                            </m:naryPr>
                            <m:sub>
                              <m:r>
                                <w:rPr>
                                  <w:rFonts w:ascii="Cambria Math" w:hAnsi="Cambria Math"/>
                                </w:rPr>
                                <m:t>-1</m:t>
                              </m:r>
                            </m:sub>
                            <m:sup>
                              <m:r>
                                <w:rPr>
                                  <w:rFonts w:ascii="Cambria Math" w:hAnsi="Cambria Math"/>
                                </w:rPr>
                                <m:t>ζ</m:t>
                              </m:r>
                            </m:sup>
                            <m:e>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dζ</m:t>
                              </m:r>
                            </m:e>
                          </m:nary>
                        </m:e>
                      </m:nary>
                      <m:r>
                        <w:rPr>
                          <w:rFonts w:ascii="Cambria Math" w:hAnsi="Cambria Math"/>
                        </w:rPr>
                        <m:t>=2</m:t>
                      </m:r>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0</m:t>
                          </m:r>
                        </m:sub>
                      </m:sSub>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3</m:t>
                          </m:r>
                        </m:den>
                      </m:f>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1</m:t>
                          </m:r>
                        </m:sub>
                      </m:sSub>
                      <m:ctrlPr>
                        <w:rPr>
                          <w:rFonts w:ascii="Cambria Math" w:eastAsia="Cambria Math" w:hAnsi="Cambria Math" w:cs="Cambria Math"/>
                          <w:i/>
                        </w:rPr>
                      </m:ctrlPr>
                    </m:e>
                  </m:mr>
                  <m:mr>
                    <m:e>
                      <m:nary>
                        <m:naryPr>
                          <m:limLoc m:val="subSup"/>
                          <m:ctrlPr>
                            <w:rPr>
                              <w:rFonts w:ascii="Cambria Math" w:hAnsi="Cambria Math"/>
                              <w:i/>
                            </w:rPr>
                          </m:ctrlPr>
                        </m:naryPr>
                        <m:sub>
                          <m:r>
                            <w:rPr>
                              <w:rFonts w:ascii="Cambria Math" w:hAnsi="Cambria Math"/>
                            </w:rPr>
                            <m:t>-1</m:t>
                          </m:r>
                        </m:sub>
                        <m:sup>
                          <m:r>
                            <w:rPr>
                              <w:rFonts w:ascii="Cambria Math" w:hAnsi="Cambria Math"/>
                            </w:rPr>
                            <m:t>1</m:t>
                          </m:r>
                        </m:sup>
                        <m:e>
                          <m:nary>
                            <m:naryPr>
                              <m:limLoc m:val="subSup"/>
                              <m:ctrlPr>
                                <w:rPr>
                                  <w:rFonts w:ascii="Cambria Math" w:hAnsi="Cambria Math"/>
                                  <w:i/>
                                </w:rPr>
                              </m:ctrlPr>
                            </m:naryPr>
                            <m:sub>
                              <m:r>
                                <w:rPr>
                                  <w:rFonts w:ascii="Cambria Math" w:hAnsi="Cambria Math"/>
                                </w:rPr>
                                <m:t>-1</m:t>
                              </m:r>
                            </m:sub>
                            <m:sup>
                              <m:r>
                                <w:rPr>
                                  <w:rFonts w:ascii="Cambria Math" w:hAnsi="Cambria Math"/>
                                </w:rPr>
                                <m:t>ζ</m:t>
                              </m:r>
                            </m:sup>
                            <m:e>
                              <m:f>
                                <m:fPr>
                                  <m:ctrlPr>
                                    <w:rPr>
                                      <w:rFonts w:ascii="Cambria Math" w:hAnsi="Cambria Math"/>
                                      <w:i/>
                                    </w:rPr>
                                  </m:ctrlPr>
                                </m:fPr>
                                <m:num>
                                  <m:r>
                                    <w:rPr>
                                      <w:rFonts w:ascii="Cambria Math" w:hAnsi="Cambria Math"/>
                                    </w:rPr>
                                    <m:t>ζ</m:t>
                                  </m:r>
                                </m:num>
                                <m:den>
                                  <m:r>
                                    <w:rPr>
                                      <w:rFonts w:ascii="Cambria Math" w:hAnsi="Cambria Math"/>
                                    </w:rPr>
                                    <m:t>μ</m:t>
                                  </m:r>
                                </m:den>
                              </m:f>
                              <m:r>
                                <w:rPr>
                                  <w:rFonts w:ascii="Cambria Math" w:hAnsi="Cambria Math"/>
                                </w:rPr>
                                <m:t>dζ</m:t>
                              </m:r>
                            </m:e>
                          </m:nary>
                          <m:r>
                            <w:rPr>
                              <w:rFonts w:ascii="Cambria Math" w:hAnsi="Cambria Math"/>
                            </w:rPr>
                            <m:t>=</m:t>
                          </m:r>
                        </m:e>
                      </m:nary>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3</m:t>
                          </m:r>
                        </m:den>
                      </m:f>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0</m:t>
                          </m:r>
                        </m:sub>
                      </m:sSub>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3</m:t>
                          </m:r>
                        </m:den>
                      </m:f>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4</m:t>
                          </m:r>
                        </m:num>
                        <m:den>
                          <m:r>
                            <w:rPr>
                              <w:rFonts w:ascii="Cambria Math" w:hAnsi="Cambria Math"/>
                            </w:rPr>
                            <m:t>15</m:t>
                          </m:r>
                        </m:den>
                      </m:f>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2</m:t>
                          </m:r>
                        </m:sub>
                      </m:sSub>
                    </m:e>
                  </m:mr>
                </m:m>
              </m:oMath>
            </m:oMathPara>
          </w:p>
        </w:tc>
        <w:tc>
          <w:tcPr>
            <w:tcW w:w="1632" w:type="dxa"/>
            <w:vAlign w:val="center"/>
          </w:tcPr>
          <w:p w14:paraId="5A784528" w14:textId="77777777" w:rsidR="00AE5F7D" w:rsidRPr="001C390D" w:rsidRDefault="00AE5F7D"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310" w:name="_Ref534721791"/>
            <w:r w:rsidRPr="001C390D">
              <w:rPr>
                <w:rFonts w:ascii="Calibri" w:eastAsia="Times New Roman" w:hAnsi="Calibri" w:cs="Times New Roman"/>
                <w:i w:val="0"/>
                <w:iCs w:val="0"/>
                <w:color w:val="auto"/>
                <w:sz w:val="22"/>
                <w:szCs w:val="20"/>
                <w:lang w:eastAsia="fr-FR"/>
              </w:rPr>
              <w:t xml:space="preserve"> </w:t>
            </w:r>
            <w:bookmarkEnd w:id="310"/>
          </w:p>
        </w:tc>
      </w:tr>
    </w:tbl>
    <w:p w14:paraId="3DC30926" w14:textId="3C605478" w:rsidR="00D879B2" w:rsidRDefault="00AE5F7D" w:rsidP="0016087B">
      <w:pPr>
        <w:spacing w:before="120" w:line="360" w:lineRule="auto"/>
      </w:pPr>
      <w:r>
        <w:t xml:space="preserve">D’après la première intégrale dans </w:t>
      </w:r>
      <w:r w:rsidRPr="00853932">
        <w:rPr>
          <w:b/>
        </w:rPr>
        <w:fldChar w:fldCharType="begin"/>
      </w:r>
      <w:r w:rsidRPr="00853932">
        <w:rPr>
          <w:b/>
        </w:rPr>
        <w:instrText xml:space="preserve"> REF _Ref534721791 \r \h </w:instrText>
      </w:r>
      <w:r>
        <w:rPr>
          <w:b/>
        </w:rPr>
        <w:instrText xml:space="preserve"> \* MERGEFORMAT </w:instrText>
      </w:r>
      <w:r w:rsidRPr="00853932">
        <w:rPr>
          <w:b/>
        </w:rPr>
      </w:r>
      <w:r w:rsidRPr="00853932">
        <w:rPr>
          <w:b/>
        </w:rPr>
        <w:fldChar w:fldCharType="separate"/>
      </w:r>
      <w:r w:rsidR="00D07291">
        <w:rPr>
          <w:b/>
        </w:rPr>
        <w:t>Eq.2-30</w:t>
      </w:r>
      <w:r w:rsidRPr="00853932">
        <w:rPr>
          <w:b/>
        </w:rPr>
        <w:fldChar w:fldCharType="end"/>
      </w:r>
      <w:r w:rsidRPr="00853932">
        <w:t xml:space="preserve">, </w:t>
      </w:r>
      <w:r>
        <w:t xml:space="preserve">les termes qui ne contient pas </w:t>
      </w:r>
      <m:oMath>
        <m:sSub>
          <m:sSubPr>
            <m:ctrlPr>
              <w:rPr>
                <w:rFonts w:ascii="Cambria Math" w:hAnsi="Cambria Math"/>
                <w:i/>
              </w:rPr>
            </m:ctrlPr>
          </m:sSubPr>
          <m:e>
            <m:r>
              <w:rPr>
                <w:rFonts w:ascii="Cambria Math" w:hAnsi="Cambria Math"/>
              </w:rPr>
              <m:t>P</m:t>
            </m:r>
          </m:e>
          <m:sub>
            <m:r>
              <w:rPr>
                <w:rFonts w:ascii="Cambria Math" w:hAnsi="Cambria Math"/>
              </w:rPr>
              <m:t>0</m:t>
            </m:r>
          </m:sub>
        </m:sSub>
      </m:oMath>
      <w:r>
        <w:t xml:space="preserve"> seront nuls après l’intégration puisque les polynômes sont orthogonaux et la constante 1 est remplacé par</w:t>
      </w:r>
      <m:oMath>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0</m:t>
            </m:r>
          </m:sub>
        </m:sSub>
      </m:oMath>
      <w:r>
        <w:t>. En même temps, la formule de récurrence</w:t>
      </w:r>
      <w:r w:rsidR="00685F7B">
        <w:t xml:space="preserve"> </w:t>
      </w:r>
      <w:r w:rsidR="00685F7B" w:rsidRPr="00CB74D3">
        <w:rPr>
          <w:b/>
        </w:rPr>
        <w:fldChar w:fldCharType="begin"/>
      </w:r>
      <w:r w:rsidR="00685F7B" w:rsidRPr="00CB74D3">
        <w:rPr>
          <w:b/>
        </w:rPr>
        <w:instrText xml:space="preserve"> REF _Ref534722716 \r \h </w:instrText>
      </w:r>
      <w:r w:rsidR="00685F7B">
        <w:rPr>
          <w:b/>
        </w:rPr>
        <w:instrText xml:space="preserve"> \* MERGEFORMAT </w:instrText>
      </w:r>
      <w:r w:rsidR="00685F7B" w:rsidRPr="00CB74D3">
        <w:rPr>
          <w:b/>
        </w:rPr>
      </w:r>
      <w:r w:rsidR="00685F7B" w:rsidRPr="00CB74D3">
        <w:rPr>
          <w:b/>
        </w:rPr>
        <w:fldChar w:fldCharType="separate"/>
      </w:r>
      <w:r w:rsidR="00D07291">
        <w:rPr>
          <w:b/>
        </w:rPr>
        <w:t>Eq.2-29</w:t>
      </w:r>
      <w:r w:rsidR="00685F7B" w:rsidRPr="00CB74D3">
        <w:rPr>
          <w:b/>
        </w:rPr>
        <w:fldChar w:fldCharType="end"/>
      </w:r>
      <w:r>
        <w:t xml:space="preserve"> ne contient plus de </w:t>
      </w:r>
      <m:oMath>
        <m:sSub>
          <m:sSubPr>
            <m:ctrlPr>
              <w:rPr>
                <w:rFonts w:ascii="Cambria Math" w:hAnsi="Cambria Math"/>
                <w:i/>
              </w:rPr>
            </m:ctrlPr>
          </m:sSubPr>
          <m:e>
            <m:r>
              <w:rPr>
                <w:rFonts w:ascii="Cambria Math" w:hAnsi="Cambria Math"/>
              </w:rPr>
              <m:t>P</m:t>
            </m:r>
          </m:e>
          <m:sub>
            <m:r>
              <w:rPr>
                <w:rFonts w:ascii="Cambria Math" w:hAnsi="Cambria Math"/>
              </w:rPr>
              <m:t>0</m:t>
            </m:r>
          </m:sub>
        </m:sSub>
      </m:oMath>
      <w:r>
        <w:t xml:space="preserve"> si</w:t>
      </w:r>
      <m:oMath>
        <m:r>
          <w:rPr>
            <w:rFonts w:ascii="Cambria Math" w:hAnsi="Cambria Math"/>
          </w:rPr>
          <m:t xml:space="preserve"> j&gt;2</m:t>
        </m:r>
      </m:oMath>
      <w:r>
        <w:t>.  Par conséquent, les termes av</w:t>
      </w:r>
      <w:r w:rsidR="00D879B2">
        <w:t xml:space="preserve">ec un ordre supérieur </w:t>
      </w:r>
      <w:r w:rsidR="0015314D">
        <w:t>à</w:t>
      </w:r>
      <w:r w:rsidR="00D879B2">
        <w:t xml:space="preserve"> 2 dans</w:t>
      </w:r>
      <w:r>
        <w:t xml:space="preserve"> </w:t>
      </w:r>
      <m:oMath>
        <m:sSub>
          <m:sSubPr>
            <m:ctrlPr>
              <w:rPr>
                <w:rFonts w:ascii="Cambria Math" w:hAnsi="Cambria Math"/>
                <w:i/>
              </w:rPr>
            </m:ctrlPr>
          </m:sSubPr>
          <m:e>
            <m:r>
              <w:rPr>
                <w:rFonts w:ascii="Cambria Math" w:hAnsi="Cambria Math"/>
              </w:rPr>
              <m:t>ξ</m:t>
            </m:r>
          </m:e>
          <m:sub>
            <m:r>
              <w:rPr>
                <w:rFonts w:ascii="Cambria Math" w:hAnsi="Cambria Math"/>
              </w:rPr>
              <m:t>F</m:t>
            </m:r>
          </m:sub>
        </m:sSub>
        <m:r>
          <w:rPr>
            <w:rFonts w:ascii="Cambria Math" w:hAnsi="Cambria Math"/>
          </w:rPr>
          <m:t>=</m:t>
        </m:r>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j</m:t>
                </m:r>
              </m:sub>
            </m:sSub>
            <m:sSub>
              <m:sSubPr>
                <m:ctrlPr>
                  <w:rPr>
                    <w:rFonts w:ascii="Cambria Math" w:hAnsi="Cambria Math"/>
                    <w:i/>
                  </w:rPr>
                </m:ctrlPr>
              </m:sSubPr>
              <m:e>
                <m:r>
                  <w:rPr>
                    <w:rFonts w:ascii="Cambria Math" w:hAnsi="Cambria Math"/>
                  </w:rPr>
                  <m:t>P</m:t>
                </m:r>
              </m:e>
              <m:sub>
                <m:r>
                  <w:rPr>
                    <w:rFonts w:ascii="Cambria Math" w:hAnsi="Cambria Math"/>
                  </w:rPr>
                  <m:t>j</m:t>
                </m:r>
              </m:sub>
            </m:sSub>
          </m:e>
        </m:nary>
      </m:oMath>
      <w:r w:rsidR="00D879B2">
        <w:t xml:space="preserve"> </w:t>
      </w:r>
      <w:r w:rsidR="0015314D">
        <w:t>s’</w:t>
      </w:r>
      <w:r w:rsidR="00D07291">
        <w:t>annulent</w:t>
      </w:r>
      <w:r>
        <w:t xml:space="preserve"> </w:t>
      </w:r>
      <w:r w:rsidR="00D879B2">
        <w:t>suite à</w:t>
      </w:r>
      <w:r>
        <w:t xml:space="preserve"> l’intégration. </w:t>
      </w:r>
    </w:p>
    <w:p w14:paraId="6BC510B0" w14:textId="40B537D9" w:rsidR="00D879B2" w:rsidRDefault="00AE5F7D" w:rsidP="00730F42">
      <w:pPr>
        <w:spacing w:before="120" w:after="240" w:line="360" w:lineRule="auto"/>
        <w:ind w:firstLine="709"/>
      </w:pPr>
      <w:r>
        <w:t xml:space="preserve">En remplaçant les expressions </w:t>
      </w:r>
      <w:r w:rsidRPr="00653707">
        <w:rPr>
          <w:b/>
        </w:rPr>
        <w:fldChar w:fldCharType="begin"/>
      </w:r>
      <w:r w:rsidRPr="00653707">
        <w:rPr>
          <w:b/>
        </w:rPr>
        <w:instrText xml:space="preserve"> REF _Ref534721791 \r \h </w:instrText>
      </w:r>
      <w:r w:rsidR="00653707">
        <w:rPr>
          <w:b/>
        </w:rPr>
        <w:instrText xml:space="preserve"> \* MERGEFORMAT </w:instrText>
      </w:r>
      <w:r w:rsidRPr="00653707">
        <w:rPr>
          <w:b/>
        </w:rPr>
      </w:r>
      <w:r w:rsidRPr="00653707">
        <w:rPr>
          <w:b/>
        </w:rPr>
        <w:fldChar w:fldCharType="separate"/>
      </w:r>
      <w:r w:rsidR="00D07291">
        <w:rPr>
          <w:b/>
        </w:rPr>
        <w:t>Eq.2-30</w:t>
      </w:r>
      <w:r w:rsidRPr="00653707">
        <w:rPr>
          <w:b/>
        </w:rPr>
        <w:fldChar w:fldCharType="end"/>
      </w:r>
      <w:r>
        <w:t xml:space="preserve"> dans </w:t>
      </w:r>
      <w:r w:rsidRPr="00653707">
        <w:rPr>
          <w:b/>
        </w:rPr>
        <w:fldChar w:fldCharType="begin"/>
      </w:r>
      <w:r w:rsidRPr="00653707">
        <w:rPr>
          <w:b/>
        </w:rPr>
        <w:instrText xml:space="preserve"> REF _Ref534712804 \r \h </w:instrText>
      </w:r>
      <w:r w:rsidR="00653707">
        <w:rPr>
          <w:b/>
        </w:rPr>
        <w:instrText xml:space="preserve"> \* MERGEFORMAT </w:instrText>
      </w:r>
      <w:r w:rsidRPr="00653707">
        <w:rPr>
          <w:b/>
        </w:rPr>
      </w:r>
      <w:r w:rsidRPr="00653707">
        <w:rPr>
          <w:b/>
        </w:rPr>
        <w:fldChar w:fldCharType="separate"/>
      </w:r>
      <w:r w:rsidR="00D07291">
        <w:rPr>
          <w:b/>
        </w:rPr>
        <w:t>Eq.2-28</w:t>
      </w:r>
      <w:r w:rsidRPr="00653707">
        <w:rPr>
          <w:b/>
        </w:rPr>
        <w:fldChar w:fldCharType="end"/>
      </w:r>
      <w:r>
        <w:t xml:space="preserve">, les </w:t>
      </w:r>
      <w:r w:rsidR="00D879B2">
        <w:t xml:space="preserve">termes </w:t>
      </w:r>
      <w:r w:rsidR="00730F42">
        <w:t xml:space="preserve">des </w:t>
      </w:r>
      <w:r>
        <w:t xml:space="preserve">intégrales dans l’équation de Reynolds sont: </w:t>
      </w:r>
      <w:bookmarkStart w:id="311" w:name="_GoBack"/>
      <w:bookmarkEnd w:id="311"/>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AE5F7D" w:rsidRPr="00AA3E05" w14:paraId="0FE124C9" w14:textId="77777777" w:rsidTr="00427BC2">
        <w:trPr>
          <w:trHeight w:val="635"/>
          <w:tblHeader/>
          <w:jc w:val="center"/>
        </w:trPr>
        <w:tc>
          <w:tcPr>
            <w:tcW w:w="7440" w:type="dxa"/>
            <w:vAlign w:val="center"/>
          </w:tcPr>
          <w:p w14:paraId="6C46F038" w14:textId="0D4761F8" w:rsidR="00AE5F7D" w:rsidRPr="00D51381" w:rsidRDefault="00730F42" w:rsidP="00313AC1">
            <w:pPr>
              <w:spacing w:line="360" w:lineRule="auto"/>
              <w:jc w:val="center"/>
            </w:pPr>
            <m:oMathPara>
              <m:oMath>
                <m:m>
                  <m:mPr>
                    <m:mcs>
                      <m:mc>
                        <m:mcPr>
                          <m:count m:val="1"/>
                          <m:mcJc m:val="center"/>
                        </m:mcPr>
                      </m:mc>
                    </m:mcs>
                    <m:ctrlPr>
                      <w:rPr>
                        <w:rFonts w:ascii="Cambria Math" w:hAnsi="Cambria Math"/>
                        <w:i/>
                      </w:rPr>
                    </m:ctrlPr>
                  </m:mPr>
                  <m:mr>
                    <m:e>
                      <m:sSub>
                        <m:sSubPr>
                          <m:ctrlPr>
                            <w:rPr>
                              <w:rFonts w:ascii="Cambria Math" w:hAnsi="Cambria Math"/>
                            </w:rPr>
                          </m:ctrlPr>
                        </m:sSubPr>
                        <m:e>
                          <m:r>
                            <w:rPr>
                              <w:rFonts w:ascii="Cambria Math" w:hAnsi="Cambria Math"/>
                            </w:rPr>
                            <m:t>G</m:t>
                          </m:r>
                        </m:e>
                        <m:sub>
                          <m:r>
                            <m:rPr>
                              <m:sty m:val="p"/>
                            </m:rPr>
                            <w:rPr>
                              <w:rFonts w:ascii="Cambria Math" w:hAnsi="Cambria Math"/>
                            </w:rPr>
                            <m:t>1</m:t>
                          </m:r>
                        </m:sub>
                      </m:sSub>
                      <m:r>
                        <m:rPr>
                          <m:sty m:val="p"/>
                        </m:rPr>
                        <w:rPr>
                          <w:rFonts w:ascii="Cambria Math" w:hAnsi="Cambria Math"/>
                        </w:rPr>
                        <m:t>=</m:t>
                      </m:r>
                      <m:r>
                        <w:rPr>
                          <w:rFonts w:ascii="Cambria Math" w:hAnsi="Cambria Math"/>
                        </w:rPr>
                        <m:t>-ρ</m:t>
                      </m:r>
                      <m:d>
                        <m:dPr>
                          <m:ctrlPr>
                            <w:rPr>
                              <w:rFonts w:ascii="Cambria Math" w:hAnsi="Cambria Math"/>
                              <w:i/>
                            </w:rPr>
                          </m:ctrlPr>
                        </m:dPr>
                        <m:e>
                          <m:r>
                            <w:rPr>
                              <w:rFonts w:ascii="Cambria Math" w:hAnsi="Cambria Math"/>
                            </w:rPr>
                            <m:t xml:space="preserve"> </m:t>
                          </m:r>
                          <m:nary>
                            <m:naryPr>
                              <m:limLoc m:val="subSup"/>
                              <m:ctrlPr>
                                <w:rPr>
                                  <w:rFonts w:ascii="Cambria Math" w:hAnsi="Cambria Math"/>
                                  <w:i/>
                                </w:rPr>
                              </m:ctrlPr>
                            </m:naryPr>
                            <m:sub>
                              <m:r>
                                <w:rPr>
                                  <w:rFonts w:ascii="Cambria Math" w:hAnsi="Cambria Math"/>
                                </w:rPr>
                                <m:t>0</m:t>
                              </m:r>
                            </m:sub>
                            <m:sup>
                              <m:r>
                                <w:rPr>
                                  <w:rFonts w:ascii="Cambria Math" w:hAnsi="Cambria Math"/>
                                </w:rPr>
                                <m:t>h</m:t>
                              </m:r>
                            </m:sup>
                            <m:e>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dy</m:t>
                              </m:r>
                            </m:e>
                          </m:nary>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1</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nary>
                            <m:naryPr>
                              <m:limLoc m:val="subSup"/>
                              <m:ctrlPr>
                                <w:rPr>
                                  <w:rFonts w:ascii="Cambria Math" w:hAnsi="Cambria Math"/>
                                  <w:i/>
                                </w:rPr>
                              </m:ctrlPr>
                            </m:naryPr>
                            <m:sub>
                              <m:r>
                                <w:rPr>
                                  <w:rFonts w:ascii="Cambria Math" w:hAnsi="Cambria Math"/>
                                </w:rPr>
                                <m:t>0</m:t>
                              </m:r>
                            </m:sub>
                            <m:sup>
                              <m:r>
                                <w:rPr>
                                  <w:rFonts w:ascii="Cambria Math" w:hAnsi="Cambria Math"/>
                                </w:rPr>
                                <m:t>h</m:t>
                              </m:r>
                            </m:sup>
                            <m:e>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dy</m:t>
                              </m:r>
                            </m:e>
                          </m:nary>
                        </m:e>
                      </m:d>
                      <m:r>
                        <m:rPr>
                          <m:sty m:val="p"/>
                        </m:rPr>
                        <w:rPr>
                          <w:rFonts w:ascii="Cambria Math" w:hAnsi="Cambria Math"/>
                        </w:rPr>
                        <m:t>=</m:t>
                      </m:r>
                      <m:f>
                        <m:fPr>
                          <m:ctrlPr>
                            <w:rPr>
                              <w:rFonts w:ascii="Cambria Math" w:hAnsi="Cambria Math"/>
                            </w:rPr>
                          </m:ctrlPr>
                        </m:fPr>
                        <m:num>
                          <m:r>
                            <w:rPr>
                              <w:rFonts w:ascii="Cambria Math" w:hAnsi="Cambria Math"/>
                            </w:rPr>
                            <m:t>ρ</m:t>
                          </m:r>
                          <m:sSup>
                            <m:sSupPr>
                              <m:ctrlPr>
                                <w:rPr>
                                  <w:rFonts w:ascii="Cambria Math" w:hAnsi="Cambria Math"/>
                                </w:rPr>
                              </m:ctrlPr>
                            </m:sSupPr>
                            <m:e>
                              <m:r>
                                <w:rPr>
                                  <w:rFonts w:ascii="Cambria Math" w:hAnsi="Cambria Math"/>
                                </w:rPr>
                                <m:t>h</m:t>
                              </m:r>
                            </m:e>
                            <m:sup>
                              <m:r>
                                <m:rPr>
                                  <m:sty m:val="p"/>
                                </m:rPr>
                                <w:rPr>
                                  <w:rFonts w:ascii="Cambria Math" w:hAnsi="Cambria Math"/>
                                </w:rPr>
                                <m:t>3</m:t>
                              </m:r>
                            </m:sup>
                          </m:sSup>
                        </m:num>
                        <m:den>
                          <m:r>
                            <m:rPr>
                              <m:sty m:val="p"/>
                            </m:rPr>
                            <w:rPr>
                              <w:rFonts w:ascii="Cambria Math" w:hAnsi="Cambria Math"/>
                            </w:rPr>
                            <m:t>12</m:t>
                          </m:r>
                        </m:den>
                      </m:f>
                      <m:d>
                        <m:dPr>
                          <m:ctrlPr>
                            <w:rPr>
                              <w:rFonts w:ascii="Cambria Math" w:hAnsi="Cambria Math"/>
                            </w:rPr>
                          </m:ctrlPr>
                        </m:dPr>
                        <m:e>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r>
                            <m:rPr>
                              <m:sty m:val="p"/>
                            </m:rPr>
                            <w:rPr>
                              <w:rFonts w:ascii="Cambria Math" w:hAnsi="Cambria Math"/>
                            </w:rPr>
                            <m:t>+</m:t>
                          </m:r>
                          <m:f>
                            <m:fPr>
                              <m:ctrlPr>
                                <w:rPr>
                                  <w:rFonts w:ascii="Cambria Math" w:hAnsi="Cambria Math"/>
                                </w:rPr>
                              </m:ctrlPr>
                            </m:fPr>
                            <m:num>
                              <m:r>
                                <m:rPr>
                                  <m:sty m:val="p"/>
                                </m:rPr>
                                <w:rPr>
                                  <w:rFonts w:ascii="Cambria Math" w:hAnsi="Cambria Math"/>
                                </w:rPr>
                                <m:t>2</m:t>
                              </m:r>
                            </m:num>
                            <m:den>
                              <m:r>
                                <m:rPr>
                                  <m:sty m:val="p"/>
                                </m:rPr>
                                <w:rPr>
                                  <w:rFonts w:ascii="Cambria Math" w:hAnsi="Cambria Math"/>
                                </w:rPr>
                                <m:t>5</m:t>
                              </m:r>
                            </m:den>
                          </m:f>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2</m:t>
                              </m:r>
                            </m:sub>
                          </m:sSub>
                          <m:r>
                            <m:rPr>
                              <m:sty m:val="p"/>
                            </m:rPr>
                            <w:rPr>
                              <w:rFonts w:ascii="Cambria Math" w:hAnsi="Cambria Math"/>
                            </w:rPr>
                            <m:t>-</m:t>
                          </m:r>
                          <m:f>
                            <m:fPr>
                              <m:ctrlPr>
                                <w:rPr>
                                  <w:rFonts w:ascii="Cambria Math" w:hAnsi="Cambria Math"/>
                                </w:rPr>
                              </m:ctrlPr>
                            </m:fPr>
                            <m:num>
                              <m:r>
                                <m:rPr>
                                  <m:sty m:val="p"/>
                                </m:rPr>
                                <w:rPr>
                                  <w:rFonts w:ascii="Cambria Math" w:hAnsi="Cambria Math"/>
                                </w:rPr>
                                <m:t>4</m:t>
                              </m:r>
                              <m:sSub>
                                <m:sSubPr>
                                  <m:ctrlPr>
                                    <w:rPr>
                                      <w:rFonts w:ascii="Cambria Math" w:hAnsi="Cambria Math"/>
                                    </w:rPr>
                                  </m:ctrlPr>
                                </m:sSubPr>
                                <m:e>
                                  <m:sSup>
                                    <m:sSupPr>
                                      <m:ctrlPr>
                                        <w:rPr>
                                          <w:rFonts w:ascii="Cambria Math" w:hAnsi="Cambria Math"/>
                                        </w:rPr>
                                      </m:ctrlPr>
                                    </m:sSup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p>
                                      <m:r>
                                        <m:rPr>
                                          <m:sty m:val="p"/>
                                        </m:rPr>
                                        <w:rPr>
                                          <w:rFonts w:ascii="Cambria Math" w:hAnsi="Cambria Math"/>
                                        </w:rPr>
                                        <m:t>2</m:t>
                                      </m:r>
                                    </m:sup>
                                  </m:sSup>
                                </m:e>
                                <m:sub>
                                  <m:r>
                                    <m:rPr>
                                      <m:sty m:val="p"/>
                                    </m:rPr>
                                    <w:rPr>
                                      <w:rFonts w:ascii="Cambria Math" w:hAnsi="Cambria Math"/>
                                    </w:rPr>
                                    <m:t>1</m:t>
                                  </m:r>
                                </m:sub>
                              </m:sSub>
                            </m:num>
                            <m:den>
                              <m:r>
                                <m:rPr>
                                  <m:sty m:val="p"/>
                                </m:rPr>
                                <w:rPr>
                                  <w:rFonts w:ascii="Cambria Math" w:hAnsi="Cambria Math"/>
                                </w:rPr>
                                <m:t>3</m:t>
                              </m:r>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den>
                          </m:f>
                        </m:e>
                      </m:d>
                    </m:e>
                  </m:mr>
                  <m:mr>
                    <m:e>
                      <m:sSub>
                        <m:sSubPr>
                          <m:ctrlPr>
                            <w:rPr>
                              <w:rFonts w:ascii="Cambria Math" w:hAnsi="Cambria Math"/>
                            </w:rPr>
                          </m:ctrlPr>
                        </m:sSubPr>
                        <m:e>
                          <m:r>
                            <w:rPr>
                              <w:rFonts w:ascii="Cambria Math" w:hAnsi="Cambria Math"/>
                            </w:rPr>
                            <m:t>G</m:t>
                          </m:r>
                        </m:e>
                        <m:sub>
                          <m:r>
                            <m:rPr>
                              <m:sty m:val="p"/>
                            </m:rPr>
                            <w:rPr>
                              <w:rFonts w:ascii="Cambria Math" w:hAnsi="Cambria Math"/>
                            </w:rPr>
                            <m:t>2</m:t>
                          </m:r>
                        </m:sub>
                      </m:sSub>
                      <m:r>
                        <m:rPr>
                          <m:sty m:val="p"/>
                        </m:rPr>
                        <w:rPr>
                          <w:rFonts w:ascii="Cambria Math" w:hAnsi="Cambria Math"/>
                        </w:rPr>
                        <m:t>=</m:t>
                      </m:r>
                      <m:r>
                        <w:rPr>
                          <w:rFonts w:ascii="Cambria Math" w:hAnsi="Cambria Math"/>
                        </w:rPr>
                        <m:t>ρ</m:t>
                      </m:r>
                      <m:d>
                        <m:dPr>
                          <m:ctrlPr>
                            <w:rPr>
                              <w:rFonts w:ascii="Cambria Math" w:hAnsi="Cambria Math"/>
                            </w:rPr>
                          </m:ctrlPr>
                        </m:dPr>
                        <m:e>
                          <m:r>
                            <w:rPr>
                              <w:rFonts w:ascii="Cambria Math" w:hAnsi="Cambria Math"/>
                            </w:rPr>
                            <m:t>h</m:t>
                          </m:r>
                          <m:r>
                            <m:rPr>
                              <m:sty m:val="p"/>
                            </m:rPr>
                            <w:rPr>
                              <w:rFonts w:ascii="Cambria Math" w:hAnsi="Cambria Math"/>
                            </w:rPr>
                            <m:t>-</m:t>
                          </m:r>
                          <m:f>
                            <m:fPr>
                              <m:ctrlPr>
                                <w:rPr>
                                  <w:rFonts w:ascii="Cambria Math" w:hAnsi="Cambria Math"/>
                                </w:rPr>
                              </m:ctrlPr>
                            </m:fPr>
                            <m:num>
                              <m:nary>
                                <m:naryPr>
                                  <m:limLoc m:val="subSup"/>
                                  <m:ctrlPr>
                                    <w:rPr>
                                      <w:rFonts w:ascii="Cambria Math" w:hAnsi="Cambria Math"/>
                                    </w:rPr>
                                  </m:ctrlPr>
                                </m:naryPr>
                                <m:sub>
                                  <m:r>
                                    <m:rPr>
                                      <m:sty m:val="p"/>
                                    </m:rPr>
                                    <w:rPr>
                                      <w:rFonts w:ascii="Cambria Math" w:hAnsi="Cambria Math"/>
                                    </w:rPr>
                                    <m:t>0</m:t>
                                  </m:r>
                                </m:sub>
                                <m:sup>
                                  <m:r>
                                    <w:rPr>
                                      <w:rFonts w:ascii="Cambria Math" w:hAnsi="Cambria Math"/>
                                    </w:rPr>
                                    <m:t>h</m:t>
                                  </m:r>
                                </m:sup>
                                <m:e>
                                  <m:sSub>
                                    <m:sSubPr>
                                      <m:ctrlPr>
                                        <w:rPr>
                                          <w:rFonts w:ascii="Cambria Math" w:hAnsi="Cambria Math"/>
                                        </w:rPr>
                                      </m:ctrlPr>
                                    </m:sSubPr>
                                    <m:e>
                                      <m:r>
                                        <w:rPr>
                                          <w:rFonts w:ascii="Cambria Math" w:hAnsi="Cambria Math"/>
                                        </w:rPr>
                                        <m:t>I</m:t>
                                      </m:r>
                                    </m:e>
                                    <m:sub>
                                      <m:r>
                                        <m:rPr>
                                          <m:sty m:val="p"/>
                                        </m:rPr>
                                        <w:rPr>
                                          <w:rFonts w:ascii="Cambria Math" w:hAnsi="Cambria Math"/>
                                        </w:rPr>
                                        <m:t>0</m:t>
                                      </m:r>
                                    </m:sub>
                                  </m:sSub>
                                  <m:r>
                                    <w:rPr>
                                      <w:rFonts w:ascii="Cambria Math" w:hAnsi="Cambria Math"/>
                                    </w:rPr>
                                    <m:t>dy</m:t>
                                  </m:r>
                                </m:e>
                              </m:nary>
                            </m:num>
                            <m:den>
                              <m:sSub>
                                <m:sSubPr>
                                  <m:ctrlPr>
                                    <w:rPr>
                                      <w:rFonts w:ascii="Cambria Math" w:hAnsi="Cambria Math"/>
                                    </w:rPr>
                                  </m:ctrlPr>
                                </m:sSubPr>
                                <m:e>
                                  <m:r>
                                    <w:rPr>
                                      <w:rFonts w:ascii="Cambria Math" w:hAnsi="Cambria Math"/>
                                    </w:rPr>
                                    <m:t>J</m:t>
                                  </m:r>
                                </m:e>
                                <m:sub>
                                  <m:r>
                                    <m:rPr>
                                      <m:sty m:val="p"/>
                                    </m:rPr>
                                    <w:rPr>
                                      <w:rFonts w:ascii="Cambria Math" w:hAnsi="Cambria Math"/>
                                    </w:rPr>
                                    <m:t>0</m:t>
                                  </m:r>
                                </m:sub>
                              </m:sSub>
                            </m:den>
                          </m:f>
                        </m:e>
                      </m:d>
                      <m:r>
                        <m:rPr>
                          <m:sty m:val="p"/>
                        </m:rPr>
                        <w:rPr>
                          <w:rFonts w:ascii="Cambria Math" w:hAnsi="Cambria Math"/>
                        </w:rPr>
                        <m:t>=</m:t>
                      </m:r>
                      <m:f>
                        <m:fPr>
                          <m:ctrlPr>
                            <w:rPr>
                              <w:rFonts w:ascii="Cambria Math" w:hAnsi="Cambria Math"/>
                            </w:rPr>
                          </m:ctrlPr>
                        </m:fPr>
                        <m:num>
                          <m:r>
                            <w:rPr>
                              <w:rFonts w:ascii="Cambria Math" w:hAnsi="Cambria Math"/>
                            </w:rPr>
                            <m:t>ρh</m:t>
                          </m:r>
                        </m:num>
                        <m:den>
                          <m:r>
                            <m:rPr>
                              <m:sty m:val="p"/>
                            </m:rPr>
                            <w:rPr>
                              <w:rFonts w:ascii="Cambria Math" w:hAnsi="Cambria Math"/>
                            </w:rPr>
                            <m:t>2</m:t>
                          </m:r>
                        </m:den>
                      </m:f>
                      <m:d>
                        <m:dPr>
                          <m:ctrlPr>
                            <w:rPr>
                              <w:rFonts w:ascii="Cambria Math" w:hAnsi="Cambria Math"/>
                            </w:rPr>
                          </m:ctrlPr>
                        </m:dPr>
                        <m:e>
                          <m:r>
                            <m:rPr>
                              <m:sty m:val="p"/>
                            </m:rPr>
                            <w:rPr>
                              <w:rFonts w:ascii="Cambria Math" w:hAnsi="Cambria Math"/>
                            </w:rPr>
                            <m:t>1-</m:t>
                          </m:r>
                          <m:f>
                            <m:fPr>
                              <m:ctrlPr>
                                <w:rPr>
                                  <w:rFonts w:ascii="Cambria Math" w:hAnsi="Cambria Math"/>
                                </w:rPr>
                              </m:ctrlPr>
                            </m:fPr>
                            <m:num>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1</m:t>
                                  </m:r>
                                </m:sub>
                              </m:sSub>
                            </m:num>
                            <m:den>
                              <m:r>
                                <m:rPr>
                                  <m:sty m:val="p"/>
                                </m:rPr>
                                <w:rPr>
                                  <w:rFonts w:ascii="Cambria Math" w:hAnsi="Cambria Math"/>
                                </w:rPr>
                                <m:t>3</m:t>
                              </m:r>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den>
                          </m:f>
                        </m:e>
                      </m:d>
                    </m:e>
                  </m:mr>
                </m:m>
              </m:oMath>
            </m:oMathPara>
          </w:p>
        </w:tc>
        <w:tc>
          <w:tcPr>
            <w:tcW w:w="1632" w:type="dxa"/>
            <w:vAlign w:val="center"/>
          </w:tcPr>
          <w:p w14:paraId="787A88DB" w14:textId="77777777" w:rsidR="00AE5F7D" w:rsidRPr="001C390D" w:rsidRDefault="00AE5F7D"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1A10BB1A" w14:textId="0897C034" w:rsidR="00D879B2" w:rsidRDefault="00D879B2" w:rsidP="00730F42">
      <w:pPr>
        <w:spacing w:before="240" w:after="240" w:line="360" w:lineRule="auto"/>
      </w:pPr>
      <w:proofErr w:type="gramStart"/>
      <w:r>
        <w:t>et</w:t>
      </w:r>
      <w:proofErr w:type="gramEnd"/>
      <w:r>
        <w:t xml:space="preserve"> l</w:t>
      </w:r>
      <w:r w:rsidR="00AE5F7D">
        <w:t>’équation de Reynolds généralisée</w:t>
      </w:r>
      <w:r w:rsidR="00FC5504">
        <w:t xml:space="preserve"> sans </w:t>
      </w:r>
      <w:r>
        <w:t xml:space="preserve">prise en compte de la </w:t>
      </w:r>
      <w:r w:rsidR="00FC5504">
        <w:t>cavitation</w:t>
      </w:r>
      <w:r w:rsidR="00AE5F7D">
        <w:t xml:space="preserve"> devient ainsi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AE5F7D" w:rsidRPr="00AA3E05" w14:paraId="5AB2ACC8" w14:textId="77777777" w:rsidTr="00CA48D7">
        <w:trPr>
          <w:trHeight w:val="635"/>
          <w:tblHeader/>
          <w:jc w:val="center"/>
        </w:trPr>
        <w:tc>
          <w:tcPr>
            <w:tcW w:w="7943" w:type="dxa"/>
            <w:vAlign w:val="center"/>
          </w:tcPr>
          <w:p w14:paraId="5FCBEC76" w14:textId="419864E5" w:rsidR="00AE5F7D" w:rsidRPr="00D51381" w:rsidRDefault="00730F42" w:rsidP="004A320E">
            <w:pPr>
              <w:spacing w:line="360" w:lineRule="auto"/>
            </w:pPr>
            <m:oMathPara>
              <m:oMath>
                <m:f>
                  <m:fPr>
                    <m:ctrlPr>
                      <w:rPr>
                        <w:rFonts w:ascii="Cambria Math" w:hAnsi="Cambria Math"/>
                      </w:rPr>
                    </m:ctrlPr>
                  </m:fPr>
                  <m:num>
                    <m:r>
                      <w:rPr>
                        <w:rFonts w:ascii="Cambria Math" w:hAnsi="Cambria Math"/>
                      </w:rPr>
                      <m:t>∂</m:t>
                    </m:r>
                  </m:num>
                  <m:den>
                    <m:r>
                      <w:rPr>
                        <w:rFonts w:ascii="Cambria Math" w:hAnsi="Cambria Math"/>
                      </w:rPr>
                      <m:t>∂x</m:t>
                    </m:r>
                  </m:den>
                </m:f>
                <m:d>
                  <m:dPr>
                    <m:begChr m:val="["/>
                    <m:endChr m:val="]"/>
                    <m:ctrlPr>
                      <w:rPr>
                        <w:rFonts w:ascii="Cambria Math" w:hAnsi="Cambria Math"/>
                      </w:rPr>
                    </m:ctrlPr>
                  </m:dPr>
                  <m:e>
                    <m:f>
                      <m:fPr>
                        <m:ctrlPr>
                          <w:rPr>
                            <w:rFonts w:ascii="Cambria Math" w:hAnsi="Cambria Math"/>
                          </w:rPr>
                        </m:ctrlPr>
                      </m:fPr>
                      <m:num>
                        <m:r>
                          <w:rPr>
                            <w:rFonts w:ascii="Cambria Math" w:hAnsi="Cambria Math"/>
                          </w:rPr>
                          <m:t>ρ</m:t>
                        </m:r>
                        <m:sSup>
                          <m:sSupPr>
                            <m:ctrlPr>
                              <w:rPr>
                                <w:rFonts w:ascii="Cambria Math" w:hAnsi="Cambria Math"/>
                              </w:rPr>
                            </m:ctrlPr>
                          </m:sSupPr>
                          <m:e>
                            <m:r>
                              <w:rPr>
                                <w:rFonts w:ascii="Cambria Math" w:hAnsi="Cambria Math"/>
                              </w:rPr>
                              <m:t>h</m:t>
                            </m:r>
                          </m:e>
                          <m:sup>
                            <m:r>
                              <m:rPr>
                                <m:sty m:val="p"/>
                              </m:rPr>
                              <w:rPr>
                                <w:rFonts w:ascii="Cambria Math" w:hAnsi="Cambria Math"/>
                              </w:rPr>
                              <m:t>3</m:t>
                            </m:r>
                          </m:sup>
                        </m:sSup>
                      </m:num>
                      <m:den>
                        <m:r>
                          <m:rPr>
                            <m:sty m:val="p"/>
                          </m:rPr>
                          <w:rPr>
                            <w:rFonts w:ascii="Cambria Math" w:hAnsi="Cambria Math"/>
                          </w:rPr>
                          <m:t>12</m:t>
                        </m:r>
                      </m:den>
                    </m:f>
                    <m:d>
                      <m:dPr>
                        <m:ctrlPr>
                          <w:rPr>
                            <w:rFonts w:ascii="Cambria Math" w:hAnsi="Cambria Math"/>
                          </w:rPr>
                        </m:ctrlPr>
                      </m:dPr>
                      <m:e>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r>
                          <m:rPr>
                            <m:sty m:val="p"/>
                          </m:rPr>
                          <w:rPr>
                            <w:rFonts w:ascii="Cambria Math" w:hAnsi="Cambria Math"/>
                          </w:rPr>
                          <m:t>+</m:t>
                        </m:r>
                        <m:f>
                          <m:fPr>
                            <m:ctrlPr>
                              <w:rPr>
                                <w:rFonts w:ascii="Cambria Math" w:hAnsi="Cambria Math"/>
                              </w:rPr>
                            </m:ctrlPr>
                          </m:fPr>
                          <m:num>
                            <m:r>
                              <m:rPr>
                                <m:sty m:val="p"/>
                              </m:rPr>
                              <w:rPr>
                                <w:rFonts w:ascii="Cambria Math" w:hAnsi="Cambria Math"/>
                              </w:rPr>
                              <m:t>2</m:t>
                            </m:r>
                          </m:num>
                          <m:den>
                            <m:r>
                              <m:rPr>
                                <m:sty m:val="p"/>
                              </m:rPr>
                              <w:rPr>
                                <w:rFonts w:ascii="Cambria Math" w:hAnsi="Cambria Math"/>
                              </w:rPr>
                              <m:t>5</m:t>
                            </m:r>
                          </m:den>
                        </m:f>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2</m:t>
                            </m:r>
                          </m:sub>
                        </m:sSub>
                        <m:r>
                          <m:rPr>
                            <m:sty m:val="p"/>
                          </m:rPr>
                          <w:rPr>
                            <w:rFonts w:ascii="Cambria Math" w:hAnsi="Cambria Math"/>
                          </w:rPr>
                          <m:t>-</m:t>
                        </m:r>
                        <m:f>
                          <m:fPr>
                            <m:ctrlPr>
                              <w:rPr>
                                <w:rFonts w:ascii="Cambria Math" w:hAnsi="Cambria Math"/>
                              </w:rPr>
                            </m:ctrlPr>
                          </m:fPr>
                          <m:num>
                            <m:r>
                              <m:rPr>
                                <m:sty m:val="p"/>
                              </m:rPr>
                              <w:rPr>
                                <w:rFonts w:ascii="Cambria Math" w:hAnsi="Cambria Math"/>
                              </w:rPr>
                              <m:t>4</m:t>
                            </m:r>
                            <m:sSub>
                              <m:sSubPr>
                                <m:ctrlPr>
                                  <w:rPr>
                                    <w:rFonts w:ascii="Cambria Math" w:hAnsi="Cambria Math"/>
                                  </w:rPr>
                                </m:ctrlPr>
                              </m:sSubPr>
                              <m:e>
                                <m:sSup>
                                  <m:sSupPr>
                                    <m:ctrlPr>
                                      <w:rPr>
                                        <w:rFonts w:ascii="Cambria Math" w:hAnsi="Cambria Math"/>
                                      </w:rPr>
                                    </m:ctrlPr>
                                  </m:sSup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p>
                                    <m:r>
                                      <m:rPr>
                                        <m:sty m:val="p"/>
                                      </m:rPr>
                                      <w:rPr>
                                        <w:rFonts w:ascii="Cambria Math" w:hAnsi="Cambria Math"/>
                                      </w:rPr>
                                      <m:t>2</m:t>
                                    </m:r>
                                  </m:sup>
                                </m:sSup>
                              </m:e>
                              <m:sub>
                                <m:r>
                                  <m:rPr>
                                    <m:sty m:val="p"/>
                                  </m:rPr>
                                  <w:rPr>
                                    <w:rFonts w:ascii="Cambria Math" w:hAnsi="Cambria Math"/>
                                  </w:rPr>
                                  <m:t>1</m:t>
                                </m:r>
                              </m:sub>
                            </m:sSub>
                          </m:num>
                          <m:den>
                            <m:r>
                              <m:rPr>
                                <m:sty m:val="p"/>
                              </m:rPr>
                              <w:rPr>
                                <w:rFonts w:ascii="Cambria Math" w:hAnsi="Cambria Math"/>
                              </w:rPr>
                              <m:t>3</m:t>
                            </m:r>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den>
                        </m:f>
                      </m:e>
                    </m:d>
                    <m:f>
                      <m:fPr>
                        <m:ctrlPr>
                          <w:rPr>
                            <w:rFonts w:ascii="Cambria Math" w:hAnsi="Cambria Math"/>
                          </w:rPr>
                        </m:ctrlPr>
                      </m:fPr>
                      <m:num>
                        <m:r>
                          <w:rPr>
                            <w:rFonts w:ascii="Cambria Math" w:hAnsi="Cambria Math"/>
                          </w:rPr>
                          <m:t>∂p</m:t>
                        </m:r>
                      </m:num>
                      <m:den>
                        <m:r>
                          <w:rPr>
                            <w:rFonts w:ascii="Cambria Math" w:hAnsi="Cambria Math"/>
                          </w:rPr>
                          <m:t>∂x</m:t>
                        </m:r>
                      </m:den>
                    </m:f>
                  </m:e>
                </m:d>
                <m:r>
                  <m:rPr>
                    <m:sty m:val="p"/>
                  </m:rPr>
                  <w:rPr>
                    <w:rFonts w:ascii="Cambria Math" w:hAnsi="Cambria Math"/>
                  </w:rPr>
                  <m:t xml:space="preserve">+ </m:t>
                </m:r>
                <m:f>
                  <m:fPr>
                    <m:ctrlPr>
                      <w:rPr>
                        <w:rFonts w:ascii="Cambria Math" w:hAnsi="Cambria Math"/>
                      </w:rPr>
                    </m:ctrlPr>
                  </m:fPr>
                  <m:num>
                    <m:r>
                      <w:rPr>
                        <w:rFonts w:ascii="Cambria Math" w:hAnsi="Cambria Math"/>
                      </w:rPr>
                      <m:t>∂</m:t>
                    </m:r>
                  </m:num>
                  <m:den>
                    <m:r>
                      <w:rPr>
                        <w:rFonts w:ascii="Cambria Math" w:hAnsi="Cambria Math"/>
                      </w:rPr>
                      <m:t>∂z</m:t>
                    </m:r>
                  </m:den>
                </m:f>
                <m:d>
                  <m:dPr>
                    <m:begChr m:val="["/>
                    <m:endChr m:val="]"/>
                    <m:ctrlPr>
                      <w:rPr>
                        <w:rFonts w:ascii="Cambria Math" w:hAnsi="Cambria Math"/>
                      </w:rPr>
                    </m:ctrlPr>
                  </m:dPr>
                  <m:e>
                    <m:f>
                      <m:fPr>
                        <m:ctrlPr>
                          <w:rPr>
                            <w:rFonts w:ascii="Cambria Math" w:hAnsi="Cambria Math"/>
                          </w:rPr>
                        </m:ctrlPr>
                      </m:fPr>
                      <m:num>
                        <m:r>
                          <w:rPr>
                            <w:rFonts w:ascii="Cambria Math" w:hAnsi="Cambria Math"/>
                          </w:rPr>
                          <m:t>ρ</m:t>
                        </m:r>
                        <m:sSup>
                          <m:sSupPr>
                            <m:ctrlPr>
                              <w:rPr>
                                <w:rFonts w:ascii="Cambria Math" w:hAnsi="Cambria Math"/>
                              </w:rPr>
                            </m:ctrlPr>
                          </m:sSupPr>
                          <m:e>
                            <m:r>
                              <w:rPr>
                                <w:rFonts w:ascii="Cambria Math" w:hAnsi="Cambria Math"/>
                              </w:rPr>
                              <m:t>h</m:t>
                            </m:r>
                          </m:e>
                          <m:sup>
                            <m:r>
                              <m:rPr>
                                <m:sty m:val="p"/>
                              </m:rPr>
                              <w:rPr>
                                <w:rFonts w:ascii="Cambria Math" w:hAnsi="Cambria Math"/>
                              </w:rPr>
                              <m:t>3</m:t>
                            </m:r>
                          </m:sup>
                        </m:sSup>
                      </m:num>
                      <m:den>
                        <m:r>
                          <m:rPr>
                            <m:sty m:val="p"/>
                          </m:rPr>
                          <w:rPr>
                            <w:rFonts w:ascii="Cambria Math" w:hAnsi="Cambria Math"/>
                          </w:rPr>
                          <m:t>12</m:t>
                        </m:r>
                      </m:den>
                    </m:f>
                    <m:d>
                      <m:dPr>
                        <m:ctrlPr>
                          <w:rPr>
                            <w:rFonts w:ascii="Cambria Math" w:hAnsi="Cambria Math"/>
                          </w:rPr>
                        </m:ctrlPr>
                      </m:dPr>
                      <m:e>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r>
                          <m:rPr>
                            <m:sty m:val="p"/>
                          </m:rPr>
                          <w:rPr>
                            <w:rFonts w:ascii="Cambria Math" w:hAnsi="Cambria Math"/>
                          </w:rPr>
                          <m:t>+</m:t>
                        </m:r>
                        <m:f>
                          <m:fPr>
                            <m:ctrlPr>
                              <w:rPr>
                                <w:rFonts w:ascii="Cambria Math" w:hAnsi="Cambria Math"/>
                              </w:rPr>
                            </m:ctrlPr>
                          </m:fPr>
                          <m:num>
                            <m:r>
                              <m:rPr>
                                <m:sty m:val="p"/>
                              </m:rPr>
                              <w:rPr>
                                <w:rFonts w:ascii="Cambria Math" w:hAnsi="Cambria Math"/>
                              </w:rPr>
                              <m:t>2</m:t>
                            </m:r>
                          </m:num>
                          <m:den>
                            <m:r>
                              <m:rPr>
                                <m:sty m:val="p"/>
                              </m:rPr>
                              <w:rPr>
                                <w:rFonts w:ascii="Cambria Math" w:hAnsi="Cambria Math"/>
                              </w:rPr>
                              <m:t>5</m:t>
                            </m:r>
                          </m:den>
                        </m:f>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2</m:t>
                            </m:r>
                          </m:sub>
                        </m:sSub>
                        <m:r>
                          <m:rPr>
                            <m:sty m:val="p"/>
                          </m:rPr>
                          <w:rPr>
                            <w:rFonts w:ascii="Cambria Math" w:hAnsi="Cambria Math"/>
                          </w:rPr>
                          <m:t>-</m:t>
                        </m:r>
                        <m:f>
                          <m:fPr>
                            <m:ctrlPr>
                              <w:rPr>
                                <w:rFonts w:ascii="Cambria Math" w:hAnsi="Cambria Math"/>
                              </w:rPr>
                            </m:ctrlPr>
                          </m:fPr>
                          <m:num>
                            <m:r>
                              <m:rPr>
                                <m:sty m:val="p"/>
                              </m:rPr>
                              <w:rPr>
                                <w:rFonts w:ascii="Cambria Math" w:hAnsi="Cambria Math"/>
                              </w:rPr>
                              <m:t>4</m:t>
                            </m:r>
                            <m:sSub>
                              <m:sSubPr>
                                <m:ctrlPr>
                                  <w:rPr>
                                    <w:rFonts w:ascii="Cambria Math" w:hAnsi="Cambria Math"/>
                                  </w:rPr>
                                </m:ctrlPr>
                              </m:sSubPr>
                              <m:e>
                                <m:sSup>
                                  <m:sSupPr>
                                    <m:ctrlPr>
                                      <w:rPr>
                                        <w:rFonts w:ascii="Cambria Math" w:hAnsi="Cambria Math"/>
                                      </w:rPr>
                                    </m:ctrlPr>
                                  </m:sSup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p>
                                    <m:r>
                                      <m:rPr>
                                        <m:sty m:val="p"/>
                                      </m:rPr>
                                      <w:rPr>
                                        <w:rFonts w:ascii="Cambria Math" w:hAnsi="Cambria Math"/>
                                      </w:rPr>
                                      <m:t>2</m:t>
                                    </m:r>
                                  </m:sup>
                                </m:sSup>
                              </m:e>
                              <m:sub>
                                <m:r>
                                  <m:rPr>
                                    <m:sty m:val="p"/>
                                  </m:rPr>
                                  <w:rPr>
                                    <w:rFonts w:ascii="Cambria Math" w:hAnsi="Cambria Math"/>
                                  </w:rPr>
                                  <m:t>1</m:t>
                                </m:r>
                              </m:sub>
                            </m:sSub>
                          </m:num>
                          <m:den>
                            <m:r>
                              <m:rPr>
                                <m:sty m:val="p"/>
                              </m:rPr>
                              <w:rPr>
                                <w:rFonts w:ascii="Cambria Math" w:hAnsi="Cambria Math"/>
                              </w:rPr>
                              <m:t>3</m:t>
                            </m:r>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den>
                        </m:f>
                      </m:e>
                    </m:d>
                    <m:f>
                      <m:fPr>
                        <m:ctrlPr>
                          <w:rPr>
                            <w:rFonts w:ascii="Cambria Math" w:hAnsi="Cambria Math"/>
                          </w:rPr>
                        </m:ctrlPr>
                      </m:fPr>
                      <m:num>
                        <m:r>
                          <w:rPr>
                            <w:rFonts w:ascii="Cambria Math" w:hAnsi="Cambria Math"/>
                          </w:rPr>
                          <m:t>∂p</m:t>
                        </m:r>
                      </m:num>
                      <m:den>
                        <m:r>
                          <w:rPr>
                            <w:rFonts w:ascii="Cambria Math" w:hAnsi="Cambria Math"/>
                          </w:rPr>
                          <m:t>∂z</m:t>
                        </m:r>
                      </m:den>
                    </m:f>
                  </m:e>
                </m:d>
                <m:r>
                  <m:rPr>
                    <m:sty m:val="p"/>
                  </m:rPr>
                  <w:rPr>
                    <w:rFonts w:ascii="Cambria Math" w:hAnsi="Cambria Math"/>
                  </w:rPr>
                  <m:t>=</m:t>
                </m:r>
                <m:f>
                  <m:fPr>
                    <m:ctrlPr>
                      <w:rPr>
                        <w:rFonts w:ascii="Cambria Math" w:hAnsi="Cambria Math"/>
                      </w:rPr>
                    </m:ctrlPr>
                  </m:fPr>
                  <m:num>
                    <m:r>
                      <w:rPr>
                        <w:rFonts w:ascii="Cambria Math" w:hAnsi="Cambria Math"/>
                      </w:rPr>
                      <m:t>U</m:t>
                    </m:r>
                  </m:num>
                  <m:den>
                    <m:r>
                      <m:rPr>
                        <m:sty m:val="p"/>
                      </m:rPr>
                      <w:rPr>
                        <w:rFonts w:ascii="Cambria Math" w:hAnsi="Cambria Math"/>
                      </w:rPr>
                      <m:t>2</m:t>
                    </m:r>
                  </m:den>
                </m:f>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ρh</m:t>
                        </m:r>
                      </m:e>
                    </m:d>
                  </m:num>
                  <m:den>
                    <m:r>
                      <w:rPr>
                        <w:rFonts w:ascii="Cambria Math" w:hAnsi="Cambria Math"/>
                      </w:rPr>
                      <m:t>∂x</m:t>
                    </m:r>
                  </m:den>
                </m:f>
                <m:r>
                  <w:rPr>
                    <w:rFonts w:ascii="Cambria Math" w:hAnsi="Cambria Math"/>
                  </w:rPr>
                  <m:t>-</m:t>
                </m:r>
                <m:f>
                  <m:fPr>
                    <m:ctrlPr>
                      <w:rPr>
                        <w:rFonts w:ascii="Cambria Math" w:hAnsi="Cambria Math"/>
                      </w:rPr>
                    </m:ctrlPr>
                  </m:fPr>
                  <m:num>
                    <m:r>
                      <w:rPr>
                        <w:rFonts w:ascii="Cambria Math" w:hAnsi="Cambria Math"/>
                      </w:rPr>
                      <m:t>U</m:t>
                    </m:r>
                  </m:num>
                  <m:den>
                    <m:r>
                      <m:rPr>
                        <m:sty m:val="p"/>
                      </m:rPr>
                      <w:rPr>
                        <w:rFonts w:ascii="Cambria Math" w:hAnsi="Cambria Math"/>
                      </w:rPr>
                      <m:t>6</m:t>
                    </m:r>
                  </m:den>
                </m:f>
                <m:f>
                  <m:fPr>
                    <m:ctrlPr>
                      <w:rPr>
                        <w:rFonts w:ascii="Cambria Math" w:hAnsi="Cambria Math"/>
                      </w:rPr>
                    </m:ctrlPr>
                  </m:fPr>
                  <m:num>
                    <m:r>
                      <w:rPr>
                        <w:rFonts w:ascii="Cambria Math" w:hAnsi="Cambria Math"/>
                      </w:rPr>
                      <m:t>∂</m:t>
                    </m:r>
                  </m:num>
                  <m:den>
                    <m:r>
                      <w:rPr>
                        <w:rFonts w:ascii="Cambria Math" w:hAnsi="Cambria Math"/>
                      </w:rPr>
                      <m:t>∂x</m:t>
                    </m:r>
                  </m:den>
                </m:f>
                <m:d>
                  <m:dPr>
                    <m:ctrlPr>
                      <w:rPr>
                        <w:rFonts w:ascii="Cambria Math" w:hAnsi="Cambria Math"/>
                      </w:rPr>
                    </m:ctrlPr>
                  </m:dPr>
                  <m:e>
                    <m:r>
                      <w:rPr>
                        <w:rFonts w:ascii="Cambria Math" w:hAnsi="Cambria Math"/>
                      </w:rPr>
                      <m:t>ρh</m:t>
                    </m:r>
                    <m:f>
                      <m:fPr>
                        <m:ctrlPr>
                          <w:rPr>
                            <w:rFonts w:ascii="Cambria Math" w:hAnsi="Cambria Math"/>
                          </w:rPr>
                        </m:ctrlPr>
                      </m:fPr>
                      <m:num>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1</m:t>
                            </m:r>
                          </m:sub>
                        </m:sSub>
                      </m:num>
                      <m:den>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den>
                    </m:f>
                  </m:e>
                </m:d>
                <m:r>
                  <m:rPr>
                    <m:sty m:val="p"/>
                  </m:rPr>
                  <w:rPr>
                    <w:rFonts w:ascii="Cambria Math" w:hAnsi="Cambria Math"/>
                  </w:rPr>
                  <m:t xml:space="preserve"> +</m:t>
                </m:r>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ρh</m:t>
                        </m:r>
                      </m:e>
                    </m:d>
                  </m:num>
                  <m:den>
                    <m:r>
                      <w:rPr>
                        <w:rFonts w:ascii="Cambria Math" w:hAnsi="Cambria Math"/>
                      </w:rPr>
                      <m:t>∂t</m:t>
                    </m:r>
                  </m:den>
                </m:f>
              </m:oMath>
            </m:oMathPara>
          </w:p>
        </w:tc>
        <w:tc>
          <w:tcPr>
            <w:tcW w:w="1096" w:type="dxa"/>
            <w:vAlign w:val="center"/>
          </w:tcPr>
          <w:p w14:paraId="2D3B6587" w14:textId="77777777" w:rsidR="00AE5F7D" w:rsidRPr="001C390D" w:rsidRDefault="00AE5F7D"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5736FBF8" w14:textId="0CC43398" w:rsidR="00D879B2" w:rsidRDefault="00AE5F7D" w:rsidP="00D879B2">
      <w:pPr>
        <w:spacing w:before="120" w:line="360" w:lineRule="auto"/>
        <w:ind w:firstLine="709"/>
      </w:pPr>
      <w:r>
        <w:t>Les composa</w:t>
      </w:r>
      <w:r w:rsidR="00D879B2">
        <w:t xml:space="preserve">ntes de vitesse sont également </w:t>
      </w:r>
      <w:r>
        <w:t>exprimées avec les coefficients de Legendre pour la fluidité.</w:t>
      </w:r>
      <w:r w:rsidR="00D879B2" w:rsidRPr="00D879B2">
        <w:t xml:space="preserve"> </w:t>
      </w:r>
    </w:p>
    <w:p w14:paraId="139B4C1A" w14:textId="77777777" w:rsidR="00AE5F7D" w:rsidRDefault="00AE5F7D" w:rsidP="00AE5F7D">
      <w:pPr>
        <w:spacing w:before="120" w:line="360" w:lineRule="auto"/>
      </w:pP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AE5F7D" w:rsidRPr="00AA3E05" w14:paraId="41F99193" w14:textId="77777777" w:rsidTr="00CA48D7">
        <w:trPr>
          <w:trHeight w:val="635"/>
          <w:tblHeader/>
          <w:jc w:val="center"/>
        </w:trPr>
        <w:tc>
          <w:tcPr>
            <w:tcW w:w="7943" w:type="dxa"/>
            <w:vAlign w:val="center"/>
          </w:tcPr>
          <w:p w14:paraId="26ACB517" w14:textId="6A6BBE9A" w:rsidR="00AE5F7D" w:rsidRPr="00D51381" w:rsidRDefault="00730F42" w:rsidP="00CA48D7">
            <w:pPr>
              <w:spacing w:line="360" w:lineRule="auto"/>
            </w:pPr>
            <m:oMathPara>
              <m:oMath>
                <m:m>
                  <m:mPr>
                    <m:mcs>
                      <m:mc>
                        <m:mcPr>
                          <m:count m:val="1"/>
                          <m:mcJc m:val="center"/>
                        </m:mcPr>
                      </m:mc>
                    </m:mcs>
                    <m:ctrlPr>
                      <w:rPr>
                        <w:rFonts w:ascii="Cambria Math" w:hAnsi="Cambria Math"/>
                        <w:i/>
                      </w:rPr>
                    </m:ctrlPr>
                  </m:mPr>
                  <m:mr>
                    <m:e>
                      <m:r>
                        <w:rPr>
                          <w:rFonts w:ascii="Cambria Math" w:hAnsi="Cambria Math"/>
                        </w:rPr>
                        <m:t>u</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ζ</m:t>
                          </m:r>
                          <m:r>
                            <m:rPr>
                              <m:sty m:val="p"/>
                            </m:rPr>
                            <w:rPr>
                              <w:rFonts w:ascii="Cambria Math" w:hAnsi="Cambria Math"/>
                            </w:rPr>
                            <m:t>,</m:t>
                          </m:r>
                          <m:r>
                            <w:rPr>
                              <w:rFonts w:ascii="Cambria Math" w:hAnsi="Cambria Math"/>
                            </w:rPr>
                            <m:t>z</m:t>
                          </m:r>
                        </m:e>
                      </m:d>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u</m:t>
                          </m:r>
                        </m:sub>
                      </m:sSub>
                      <m:nary>
                        <m:naryPr>
                          <m:limLoc m:val="subSup"/>
                          <m:ctrlPr>
                            <w:rPr>
                              <w:rFonts w:ascii="Cambria Math" w:hAnsi="Cambria Math"/>
                            </w:rPr>
                          </m:ctrlPr>
                        </m:naryPr>
                        <m:sub>
                          <m:r>
                            <m:rPr>
                              <m:sty m:val="p"/>
                            </m:rPr>
                            <w:rPr>
                              <w:rFonts w:ascii="Cambria Math" w:hAnsi="Cambria Math"/>
                            </w:rPr>
                            <m:t>-1</m:t>
                          </m:r>
                        </m:sub>
                        <m:sup>
                          <m:r>
                            <w:rPr>
                              <w:rFonts w:ascii="Cambria Math" w:hAnsi="Cambria Math"/>
                            </w:rPr>
                            <m:t>ζ</m:t>
                          </m:r>
                        </m:sup>
                        <m:e>
                          <m:sSub>
                            <m:sSubPr>
                              <m:ctrlPr>
                                <w:rPr>
                                  <w:rFonts w:ascii="Cambria Math" w:hAnsi="Cambria Math"/>
                                </w:rPr>
                              </m:ctrlPr>
                            </m:sSubPr>
                            <m:e>
                              <m:r>
                                <w:rPr>
                                  <w:rFonts w:ascii="Cambria Math" w:hAnsi="Cambria Math"/>
                                </w:rPr>
                                <m:t>ξ</m:t>
                              </m:r>
                            </m:e>
                            <m:sub>
                              <m:r>
                                <w:rPr>
                                  <w:rFonts w:ascii="Cambria Math" w:hAnsi="Cambria Math"/>
                                </w:rPr>
                                <m:t>F</m:t>
                              </m:r>
                            </m:sub>
                          </m:sSub>
                          <m:r>
                            <w:rPr>
                              <w:rFonts w:ascii="Cambria Math" w:hAnsi="Cambria Math"/>
                            </w:rPr>
                            <m:t>dζ</m:t>
                          </m:r>
                        </m:e>
                      </m:nary>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u</m:t>
                          </m:r>
                        </m:sub>
                      </m:sSub>
                      <m:nary>
                        <m:naryPr>
                          <m:limLoc m:val="subSup"/>
                          <m:ctrlPr>
                            <w:rPr>
                              <w:rFonts w:ascii="Cambria Math" w:hAnsi="Cambria Math"/>
                            </w:rPr>
                          </m:ctrlPr>
                        </m:naryPr>
                        <m:sub>
                          <m:r>
                            <m:rPr>
                              <m:sty m:val="p"/>
                            </m:rPr>
                            <w:rPr>
                              <w:rFonts w:ascii="Cambria Math" w:hAnsi="Cambria Math"/>
                            </w:rPr>
                            <m:t>-1</m:t>
                          </m:r>
                        </m:sub>
                        <m:sup>
                          <m:r>
                            <w:rPr>
                              <w:rFonts w:ascii="Cambria Math" w:hAnsi="Cambria Math"/>
                            </w:rPr>
                            <m:t>ζ</m:t>
                          </m:r>
                        </m:sup>
                        <m:e>
                          <m:r>
                            <w:rPr>
                              <w:rFonts w:ascii="Cambria Math" w:hAnsi="Cambria Math"/>
                            </w:rPr>
                            <m:t>ζ</m:t>
                          </m:r>
                          <m:sSub>
                            <m:sSubPr>
                              <m:ctrlPr>
                                <w:rPr>
                                  <w:rFonts w:ascii="Cambria Math" w:hAnsi="Cambria Math"/>
                                </w:rPr>
                              </m:ctrlPr>
                            </m:sSubPr>
                            <m:e>
                              <m:r>
                                <w:rPr>
                                  <w:rFonts w:ascii="Cambria Math" w:hAnsi="Cambria Math"/>
                                </w:rPr>
                                <m:t>ξ</m:t>
                              </m:r>
                            </m:e>
                            <m:sub>
                              <m:r>
                                <w:rPr>
                                  <w:rFonts w:ascii="Cambria Math" w:hAnsi="Cambria Math"/>
                                </w:rPr>
                                <m:t>F</m:t>
                              </m:r>
                            </m:sub>
                          </m:sSub>
                          <m:r>
                            <w:rPr>
                              <w:rFonts w:ascii="Cambria Math" w:hAnsi="Cambria Math"/>
                            </w:rPr>
                            <m:t>dζ</m:t>
                          </m:r>
                        </m:e>
                      </m:nary>
                      <m:r>
                        <m:rPr>
                          <m:sty m:val="p"/>
                        </m:rPr>
                        <w:rPr>
                          <w:rFonts w:ascii="Cambria Math" w:hAnsi="Cambria Math"/>
                        </w:rPr>
                        <m:t>+</m:t>
                      </m:r>
                      <m:r>
                        <w:rPr>
                          <w:rFonts w:ascii="Cambria Math" w:hAnsi="Cambria Math"/>
                        </w:rPr>
                        <m:t>U</m:t>
                      </m:r>
                    </m:e>
                  </m:mr>
                  <m:mr>
                    <m:e>
                      <m:r>
                        <w:rPr>
                          <w:rFonts w:ascii="Cambria Math" w:hAnsi="Cambria Math"/>
                        </w:rPr>
                        <m:t>w</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ζ</m:t>
                          </m:r>
                          <m:r>
                            <m:rPr>
                              <m:sty m:val="p"/>
                            </m:rPr>
                            <w:rPr>
                              <w:rFonts w:ascii="Cambria Math" w:hAnsi="Cambria Math"/>
                            </w:rPr>
                            <m:t>,</m:t>
                          </m:r>
                          <m:r>
                            <w:rPr>
                              <w:rFonts w:ascii="Cambria Math" w:hAnsi="Cambria Math"/>
                            </w:rPr>
                            <m:t>z</m:t>
                          </m:r>
                        </m:e>
                      </m:d>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w</m:t>
                          </m:r>
                        </m:sub>
                      </m:sSub>
                      <m:nary>
                        <m:naryPr>
                          <m:limLoc m:val="subSup"/>
                          <m:ctrlPr>
                            <w:rPr>
                              <w:rFonts w:ascii="Cambria Math" w:hAnsi="Cambria Math"/>
                            </w:rPr>
                          </m:ctrlPr>
                        </m:naryPr>
                        <m:sub>
                          <m:r>
                            <m:rPr>
                              <m:sty m:val="p"/>
                            </m:rPr>
                            <w:rPr>
                              <w:rFonts w:ascii="Cambria Math" w:hAnsi="Cambria Math"/>
                            </w:rPr>
                            <m:t>-1</m:t>
                          </m:r>
                        </m:sub>
                        <m:sup>
                          <m:r>
                            <w:rPr>
                              <w:rFonts w:ascii="Cambria Math" w:hAnsi="Cambria Math"/>
                            </w:rPr>
                            <m:t>ζ</m:t>
                          </m:r>
                        </m:sup>
                        <m:e>
                          <m:sSub>
                            <m:sSubPr>
                              <m:ctrlPr>
                                <w:rPr>
                                  <w:rFonts w:ascii="Cambria Math" w:hAnsi="Cambria Math"/>
                                </w:rPr>
                              </m:ctrlPr>
                            </m:sSubPr>
                            <m:e>
                              <m:r>
                                <w:rPr>
                                  <w:rFonts w:ascii="Cambria Math" w:hAnsi="Cambria Math"/>
                                </w:rPr>
                                <m:t>ξ</m:t>
                              </m:r>
                            </m:e>
                            <m:sub>
                              <m:r>
                                <w:rPr>
                                  <w:rFonts w:ascii="Cambria Math" w:hAnsi="Cambria Math"/>
                                </w:rPr>
                                <m:t>F</m:t>
                              </m:r>
                            </m:sub>
                          </m:sSub>
                          <m:r>
                            <w:rPr>
                              <w:rFonts w:ascii="Cambria Math" w:hAnsi="Cambria Math"/>
                            </w:rPr>
                            <m:t>dζ</m:t>
                          </m:r>
                        </m:e>
                      </m:nary>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w</m:t>
                          </m:r>
                        </m:sub>
                      </m:sSub>
                      <m:nary>
                        <m:naryPr>
                          <m:limLoc m:val="subSup"/>
                          <m:ctrlPr>
                            <w:rPr>
                              <w:rFonts w:ascii="Cambria Math" w:hAnsi="Cambria Math"/>
                            </w:rPr>
                          </m:ctrlPr>
                        </m:naryPr>
                        <m:sub>
                          <m:r>
                            <m:rPr>
                              <m:sty m:val="p"/>
                            </m:rPr>
                            <w:rPr>
                              <w:rFonts w:ascii="Cambria Math" w:hAnsi="Cambria Math"/>
                            </w:rPr>
                            <m:t>-1</m:t>
                          </m:r>
                        </m:sub>
                        <m:sup>
                          <m:r>
                            <w:rPr>
                              <w:rFonts w:ascii="Cambria Math" w:hAnsi="Cambria Math"/>
                            </w:rPr>
                            <m:t>ζ</m:t>
                          </m:r>
                        </m:sup>
                        <m:e>
                          <m:r>
                            <w:rPr>
                              <w:rFonts w:ascii="Cambria Math" w:hAnsi="Cambria Math"/>
                            </w:rPr>
                            <m:t>ζ</m:t>
                          </m:r>
                          <m:sSub>
                            <m:sSubPr>
                              <m:ctrlPr>
                                <w:rPr>
                                  <w:rFonts w:ascii="Cambria Math" w:hAnsi="Cambria Math"/>
                                </w:rPr>
                              </m:ctrlPr>
                            </m:sSubPr>
                            <m:e>
                              <m:r>
                                <w:rPr>
                                  <w:rFonts w:ascii="Cambria Math" w:hAnsi="Cambria Math"/>
                                </w:rPr>
                                <m:t>ξ</m:t>
                              </m:r>
                            </m:e>
                            <m:sub>
                              <m:r>
                                <w:rPr>
                                  <w:rFonts w:ascii="Cambria Math" w:hAnsi="Cambria Math"/>
                                </w:rPr>
                                <m:t>F</m:t>
                              </m:r>
                            </m:sub>
                          </m:sSub>
                          <m:r>
                            <w:rPr>
                              <w:rFonts w:ascii="Cambria Math" w:hAnsi="Cambria Math"/>
                            </w:rPr>
                            <m:t>dζ</m:t>
                          </m:r>
                        </m:e>
                      </m:nary>
                    </m:e>
                  </m:mr>
                </m:m>
              </m:oMath>
            </m:oMathPara>
          </w:p>
        </w:tc>
        <w:tc>
          <w:tcPr>
            <w:tcW w:w="1096" w:type="dxa"/>
            <w:vAlign w:val="center"/>
          </w:tcPr>
          <w:p w14:paraId="4AABF597" w14:textId="77777777" w:rsidR="00AE5F7D" w:rsidRPr="001C390D" w:rsidRDefault="00AE5F7D"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1E528793" w14:textId="7BE86984" w:rsidR="00AE5F7D" w:rsidRDefault="00D879B2" w:rsidP="00AE5F7D">
      <w:pPr>
        <w:spacing w:line="360" w:lineRule="auto"/>
      </w:pPr>
      <w:proofErr w:type="gramStart"/>
      <w:r>
        <w:t>a</w:t>
      </w:r>
      <w:r w:rsidR="00AE5F7D">
        <w:t>vec</w:t>
      </w:r>
      <w:proofErr w:type="gramEnd"/>
      <w:r w:rsidR="00AE5F7D">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AE5F7D" w:rsidRPr="00AA3E05" w14:paraId="01CA817B" w14:textId="77777777" w:rsidTr="00CA48D7">
        <w:trPr>
          <w:trHeight w:val="635"/>
          <w:tblHeader/>
          <w:jc w:val="center"/>
        </w:trPr>
        <w:tc>
          <w:tcPr>
            <w:tcW w:w="7943" w:type="dxa"/>
            <w:vAlign w:val="center"/>
          </w:tcPr>
          <w:p w14:paraId="1771314A" w14:textId="3AA270F8" w:rsidR="00AE5F7D" w:rsidRPr="00D51381" w:rsidRDefault="00730F42" w:rsidP="00F8338B">
            <w:pPr>
              <w:spacing w:line="360" w:lineRule="auto"/>
            </w:pPr>
            <m:oMathPara>
              <m:oMath>
                <m:m>
                  <m:mPr>
                    <m:mcs>
                      <m:mc>
                        <m:mcPr>
                          <m:count m:val="2"/>
                          <m:mcJc m:val="center"/>
                        </m:mcPr>
                      </m:mc>
                    </m:mcs>
                    <m:ctrlPr>
                      <w:rPr>
                        <w:rFonts w:ascii="Cambria Math" w:hAnsi="Cambria Math"/>
                        <w:i/>
                      </w:rPr>
                    </m:ctrlPr>
                  </m:mPr>
                  <m:mr>
                    <m:e>
                      <m:sSub>
                        <m:sSubPr>
                          <m:ctrlPr>
                            <w:rPr>
                              <w:rFonts w:ascii="Cambria Math" w:hAnsi="Cambria Math"/>
                            </w:rPr>
                          </m:ctrlPr>
                        </m:sSubPr>
                        <m:e>
                          <m:r>
                            <w:rPr>
                              <w:rFonts w:ascii="Cambria Math" w:hAnsi="Cambria Math"/>
                            </w:rPr>
                            <m:t>A</m:t>
                          </m:r>
                        </m:e>
                        <m:sub>
                          <m:r>
                            <w:rPr>
                              <w:rFonts w:ascii="Cambria Math" w:hAnsi="Cambria Math"/>
                            </w:rPr>
                            <m:t>u</m:t>
                          </m:r>
                        </m:sub>
                      </m:sSub>
                      <m:r>
                        <m:rPr>
                          <m:sty m:val="p"/>
                        </m:rPr>
                        <w:rPr>
                          <w:rFonts w:ascii="Cambria Math" w:hAnsi="Cambria Math"/>
                        </w:rPr>
                        <m:t>=-</m:t>
                      </m:r>
                      <m:f>
                        <m:fPr>
                          <m:ctrlPr>
                            <w:rPr>
                              <w:rFonts w:ascii="Cambria Math" w:hAnsi="Cambria Math"/>
                            </w:rPr>
                          </m:ctrlPr>
                        </m:fPr>
                        <m:num>
                          <m:r>
                            <w:rPr>
                              <w:rFonts w:ascii="Cambria Math" w:hAnsi="Cambria Math"/>
                            </w:rPr>
                            <m:t>U</m:t>
                          </m:r>
                          <m:r>
                            <m:rPr>
                              <m:sty m:val="p"/>
                            </m:rPr>
                            <w:rPr>
                              <w:rFonts w:ascii="Cambria Math" w:hAnsi="Cambria Math"/>
                            </w:rPr>
                            <m:t>+</m:t>
                          </m:r>
                          <m:sSub>
                            <m:sSubPr>
                              <m:ctrlPr>
                                <w:rPr>
                                  <w:rFonts w:ascii="Cambria Math" w:hAnsi="Cambria Math"/>
                                </w:rPr>
                              </m:ctrlPr>
                            </m:sSubPr>
                            <m:e>
                              <m:f>
                                <m:fPr>
                                  <m:ctrlPr>
                                    <w:rPr>
                                      <w:rFonts w:ascii="Cambria Math" w:hAnsi="Cambria Math"/>
                                    </w:rPr>
                                  </m:ctrlPr>
                                </m:fPr>
                                <m:num>
                                  <m:r>
                                    <m:rPr>
                                      <m:sty m:val="p"/>
                                    </m:rPr>
                                    <w:rPr>
                                      <w:rFonts w:ascii="Cambria Math" w:hAnsi="Cambria Math"/>
                                    </w:rPr>
                                    <m:t>2</m:t>
                                  </m:r>
                                </m:num>
                                <m:den>
                                  <m:r>
                                    <m:rPr>
                                      <m:sty m:val="p"/>
                                    </m:rPr>
                                    <w:rPr>
                                      <w:rFonts w:ascii="Cambria Math" w:hAnsi="Cambria Math"/>
                                    </w:rPr>
                                    <m:t>3</m:t>
                                  </m:r>
                                </m:den>
                              </m:f>
                              <m:r>
                                <w:rPr>
                                  <w:rFonts w:ascii="Cambria Math" w:hAnsi="Cambria Math"/>
                                </w:rPr>
                                <m:t>B</m:t>
                              </m:r>
                            </m:e>
                            <m:sub>
                              <m:r>
                                <w:rPr>
                                  <w:rFonts w:ascii="Cambria Math" w:hAnsi="Cambria Math"/>
                                </w:rPr>
                                <m:t>u</m:t>
                              </m:r>
                            </m:sub>
                          </m:sSub>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1</m:t>
                              </m:r>
                            </m:sub>
                          </m:sSub>
                        </m:num>
                        <m:den>
                          <m:r>
                            <m:rPr>
                              <m:sty m:val="p"/>
                            </m:rPr>
                            <w:rPr>
                              <w:rFonts w:ascii="Cambria Math" w:hAnsi="Cambria Math"/>
                            </w:rPr>
                            <m:t>2</m:t>
                          </m:r>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den>
                      </m:f>
                    </m:e>
                    <m:e>
                      <m:sSub>
                        <m:sSubPr>
                          <m:ctrlPr>
                            <w:rPr>
                              <w:rFonts w:ascii="Cambria Math" w:hAnsi="Cambria Math"/>
                            </w:rPr>
                          </m:ctrlPr>
                        </m:sSubPr>
                        <m:e>
                          <m:r>
                            <w:rPr>
                              <w:rFonts w:ascii="Cambria Math" w:hAnsi="Cambria Math"/>
                            </w:rPr>
                            <m:t>B</m:t>
                          </m:r>
                        </m:e>
                        <m:sub>
                          <m:r>
                            <w:rPr>
                              <w:rFonts w:ascii="Cambria Math" w:hAnsi="Cambria Math"/>
                            </w:rPr>
                            <m:t>u</m:t>
                          </m:r>
                        </m:sub>
                      </m:sSub>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h</m:t>
                              </m:r>
                            </m:e>
                            <m:sup>
                              <m:r>
                                <m:rPr>
                                  <m:sty m:val="p"/>
                                </m:rPr>
                                <w:rPr>
                                  <w:rFonts w:ascii="Cambria Math" w:hAnsi="Cambria Math"/>
                                </w:rPr>
                                <m:t>2</m:t>
                              </m:r>
                            </m:sup>
                          </m:sSup>
                        </m:num>
                        <m:den>
                          <m:r>
                            <m:rPr>
                              <m:sty m:val="p"/>
                            </m:rPr>
                            <w:rPr>
                              <w:rFonts w:ascii="Cambria Math" w:hAnsi="Cambria Math"/>
                            </w:rPr>
                            <m:t>4</m:t>
                          </m:r>
                        </m:den>
                      </m:f>
                      <m:f>
                        <m:fPr>
                          <m:ctrlPr>
                            <w:rPr>
                              <w:rFonts w:ascii="Cambria Math" w:hAnsi="Cambria Math"/>
                            </w:rPr>
                          </m:ctrlPr>
                        </m:fPr>
                        <m:num>
                          <m:r>
                            <w:rPr>
                              <w:rFonts w:ascii="Cambria Math" w:hAnsi="Cambria Math"/>
                            </w:rPr>
                            <m:t>∂p</m:t>
                          </m:r>
                        </m:num>
                        <m:den>
                          <m:r>
                            <w:rPr>
                              <w:rFonts w:ascii="Cambria Math" w:hAnsi="Cambria Math"/>
                            </w:rPr>
                            <m:t>∂x</m:t>
                          </m:r>
                        </m:den>
                      </m:f>
                    </m:e>
                  </m:mr>
                  <m:mr>
                    <m:e>
                      <m:sSub>
                        <m:sSubPr>
                          <m:ctrlPr>
                            <w:rPr>
                              <w:rFonts w:ascii="Cambria Math" w:hAnsi="Cambria Math"/>
                            </w:rPr>
                          </m:ctrlPr>
                        </m:sSubPr>
                        <m:e>
                          <m:r>
                            <w:rPr>
                              <w:rFonts w:ascii="Cambria Math" w:hAnsi="Cambria Math"/>
                            </w:rPr>
                            <m:t>A</m:t>
                          </m:r>
                        </m:e>
                        <m:sub>
                          <m:r>
                            <w:rPr>
                              <w:rFonts w:ascii="Cambria Math" w:hAnsi="Cambria Math"/>
                            </w:rPr>
                            <m:t>w</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B</m:t>
                              </m:r>
                            </m:e>
                            <m:sub>
                              <m:r>
                                <w:rPr>
                                  <w:rFonts w:ascii="Cambria Math" w:hAnsi="Cambria Math"/>
                                </w:rPr>
                                <m:t>w</m:t>
                              </m:r>
                            </m:sub>
                          </m:sSub>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1</m:t>
                              </m:r>
                            </m:sub>
                          </m:sSub>
                        </m:num>
                        <m:den>
                          <m:r>
                            <m:rPr>
                              <m:sty m:val="p"/>
                            </m:rPr>
                            <w:rPr>
                              <w:rFonts w:ascii="Cambria Math" w:hAnsi="Cambria Math"/>
                            </w:rPr>
                            <m:t>3</m:t>
                          </m:r>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den>
                      </m:f>
                    </m:e>
                    <m:e>
                      <m:sSub>
                        <m:sSubPr>
                          <m:ctrlPr>
                            <w:rPr>
                              <w:rFonts w:ascii="Cambria Math" w:hAnsi="Cambria Math"/>
                            </w:rPr>
                          </m:ctrlPr>
                        </m:sSubPr>
                        <m:e>
                          <m:r>
                            <w:rPr>
                              <w:rFonts w:ascii="Cambria Math" w:hAnsi="Cambria Math"/>
                            </w:rPr>
                            <m:t>B</m:t>
                          </m:r>
                        </m:e>
                        <m:sub>
                          <m:r>
                            <w:rPr>
                              <w:rFonts w:ascii="Cambria Math" w:hAnsi="Cambria Math"/>
                            </w:rPr>
                            <m:t>w</m:t>
                          </m:r>
                        </m:sub>
                      </m:sSub>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h</m:t>
                              </m:r>
                            </m:e>
                            <m:sup>
                              <m:r>
                                <m:rPr>
                                  <m:sty m:val="p"/>
                                </m:rPr>
                                <w:rPr>
                                  <w:rFonts w:ascii="Cambria Math" w:hAnsi="Cambria Math"/>
                                </w:rPr>
                                <m:t>2</m:t>
                              </m:r>
                            </m:sup>
                          </m:sSup>
                        </m:num>
                        <m:den>
                          <m:r>
                            <m:rPr>
                              <m:sty m:val="p"/>
                            </m:rPr>
                            <w:rPr>
                              <w:rFonts w:ascii="Cambria Math" w:hAnsi="Cambria Math"/>
                            </w:rPr>
                            <m:t>4</m:t>
                          </m:r>
                        </m:den>
                      </m:f>
                      <m:f>
                        <m:fPr>
                          <m:ctrlPr>
                            <w:rPr>
                              <w:rFonts w:ascii="Cambria Math" w:hAnsi="Cambria Math"/>
                            </w:rPr>
                          </m:ctrlPr>
                        </m:fPr>
                        <m:num>
                          <m:r>
                            <w:rPr>
                              <w:rFonts w:ascii="Cambria Math" w:hAnsi="Cambria Math"/>
                            </w:rPr>
                            <m:t>∂p</m:t>
                          </m:r>
                        </m:num>
                        <m:den>
                          <m:r>
                            <w:rPr>
                              <w:rFonts w:ascii="Cambria Math" w:hAnsi="Cambria Math"/>
                            </w:rPr>
                            <m:t>∂z</m:t>
                          </m:r>
                        </m:den>
                      </m:f>
                    </m:e>
                  </m:mr>
                </m:m>
                <m:r>
                  <m:rPr>
                    <m:sty m:val="p"/>
                  </m:rPr>
                  <w:rPr>
                    <w:rFonts w:ascii="Cambria Math" w:hAnsi="Cambria Math"/>
                  </w:rPr>
                  <m:t xml:space="preserve"> </m:t>
                </m:r>
              </m:oMath>
            </m:oMathPara>
          </w:p>
        </w:tc>
        <w:tc>
          <w:tcPr>
            <w:tcW w:w="1096" w:type="dxa"/>
            <w:vAlign w:val="center"/>
          </w:tcPr>
          <w:p w14:paraId="6C7C90C3" w14:textId="77777777" w:rsidR="00AE5F7D" w:rsidRPr="001C390D" w:rsidRDefault="00AE5F7D"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50D5E9E1" w14:textId="4877E29B" w:rsidR="00AE5F7D" w:rsidRDefault="00AE5F7D" w:rsidP="00AE5F7D">
      <w:pPr>
        <w:spacing w:line="360" w:lineRule="auto"/>
      </w:pPr>
      <w:r>
        <w:t xml:space="preserve">La composante </w:t>
      </w:r>
      <m:oMath>
        <m:r>
          <w:rPr>
            <w:rFonts w:ascii="Cambria Math" w:hAnsi="Cambria Math"/>
          </w:rPr>
          <m:t>v</m:t>
        </m:r>
      </m:oMath>
      <w:r>
        <w:t xml:space="preserve"> selon l’épaisseur du film peut être déduite de l’équation de continuité </w:t>
      </w:r>
      <w:r w:rsidRPr="00900A47">
        <w:rPr>
          <w:b/>
        </w:rPr>
        <w:fldChar w:fldCharType="begin"/>
      </w:r>
      <w:r w:rsidRPr="00900A47">
        <w:rPr>
          <w:b/>
        </w:rPr>
        <w:instrText xml:space="preserve"> REF _Ref525808447 \r \h </w:instrText>
      </w:r>
      <w:r>
        <w:rPr>
          <w:b/>
        </w:rPr>
        <w:instrText xml:space="preserve"> \* MERGEFORMAT </w:instrText>
      </w:r>
      <w:r w:rsidRPr="00900A47">
        <w:rPr>
          <w:b/>
        </w:rPr>
      </w:r>
      <w:r w:rsidRPr="00900A47">
        <w:rPr>
          <w:b/>
        </w:rPr>
        <w:fldChar w:fldCharType="separate"/>
      </w:r>
      <w:r w:rsidR="00D07291">
        <w:rPr>
          <w:b/>
        </w:rPr>
        <w:t>Eq.2-7</w:t>
      </w:r>
      <w:r w:rsidRPr="00900A47">
        <w:rPr>
          <w:b/>
        </w:rPr>
        <w:fldChar w:fldCharType="end"/>
      </w:r>
      <w: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AE5F7D" w:rsidRPr="00AA3E05" w14:paraId="2F47BE1D" w14:textId="77777777" w:rsidTr="00CA48D7">
        <w:trPr>
          <w:trHeight w:val="635"/>
          <w:tblHeader/>
          <w:jc w:val="center"/>
        </w:trPr>
        <w:tc>
          <w:tcPr>
            <w:tcW w:w="7943" w:type="dxa"/>
            <w:vAlign w:val="center"/>
          </w:tcPr>
          <w:p w14:paraId="397A3E4C" w14:textId="77777777" w:rsidR="00AE5F7D" w:rsidRPr="00D51381" w:rsidRDefault="00AE5F7D" w:rsidP="00CA48D7">
            <w:pPr>
              <w:spacing w:line="360" w:lineRule="auto"/>
            </w:pPr>
            <m:oMathPara>
              <m:oMath>
                <m:r>
                  <w:rPr>
                    <w:rFonts w:ascii="Cambria Math" w:hAnsi="Cambria Math"/>
                  </w:rPr>
                  <m:t>ρv</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f>
                  <m:fPr>
                    <m:ctrlPr>
                      <w:rPr>
                        <w:rFonts w:ascii="Cambria Math" w:hAnsi="Cambria Math"/>
                      </w:rPr>
                    </m:ctrlPr>
                  </m:fPr>
                  <m:num>
                    <m:r>
                      <w:rPr>
                        <w:rFonts w:ascii="Cambria Math" w:hAnsi="Cambria Math"/>
                      </w:rPr>
                      <m:t>∂h</m:t>
                    </m:r>
                  </m:num>
                  <m:den>
                    <m:r>
                      <w:rPr>
                        <w:rFonts w:ascii="Cambria Math" w:hAnsi="Cambria Math"/>
                      </w:rPr>
                      <m:t>∂x</m:t>
                    </m:r>
                  </m:den>
                </m:f>
                <m:r>
                  <w:rPr>
                    <w:rFonts w:ascii="Cambria Math" w:hAnsi="Cambria Math"/>
                  </w:rPr>
                  <m:t>ρu</m:t>
                </m:r>
                <m:d>
                  <m:dPr>
                    <m:ctrlPr>
                      <w:rPr>
                        <w:rFonts w:ascii="Cambria Math" w:hAnsi="Cambria Math"/>
                      </w:rPr>
                    </m:ctrlPr>
                  </m:dPr>
                  <m:e>
                    <m:r>
                      <w:rPr>
                        <w:rFonts w:ascii="Cambria Math" w:hAnsi="Cambria Math"/>
                      </w:rPr>
                      <m:t>ζ</m:t>
                    </m:r>
                    <m:r>
                      <m:rPr>
                        <m:sty m:val="p"/>
                      </m:rPr>
                      <w:rPr>
                        <w:rFonts w:ascii="Cambria Math" w:hAnsi="Cambria Math"/>
                      </w:rPr>
                      <m:t>+1</m:t>
                    </m:r>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f>
                  <m:fPr>
                    <m:ctrlPr>
                      <w:rPr>
                        <w:rFonts w:ascii="Cambria Math" w:hAnsi="Cambria Math"/>
                      </w:rPr>
                    </m:ctrlPr>
                  </m:fPr>
                  <m:num>
                    <m:r>
                      <w:rPr>
                        <w:rFonts w:ascii="Cambria Math" w:hAnsi="Cambria Math"/>
                      </w:rPr>
                      <m:t>∂</m:t>
                    </m:r>
                  </m:num>
                  <m:den>
                    <m:r>
                      <w:rPr>
                        <w:rFonts w:ascii="Cambria Math" w:hAnsi="Cambria Math"/>
                      </w:rPr>
                      <m:t>∂x</m:t>
                    </m:r>
                  </m:den>
                </m:f>
                <m:d>
                  <m:dPr>
                    <m:begChr m:val="["/>
                    <m:endChr m:val="]"/>
                    <m:ctrlPr>
                      <w:rPr>
                        <w:rFonts w:ascii="Cambria Math" w:hAnsi="Cambria Math"/>
                      </w:rPr>
                    </m:ctrlPr>
                  </m:dPr>
                  <m:e>
                    <m:r>
                      <w:rPr>
                        <w:rFonts w:ascii="Cambria Math" w:hAnsi="Cambria Math"/>
                      </w:rPr>
                      <m:t>h</m:t>
                    </m:r>
                    <m:nary>
                      <m:naryPr>
                        <m:limLoc m:val="subSup"/>
                        <m:ctrlPr>
                          <w:rPr>
                            <w:rFonts w:ascii="Cambria Math" w:hAnsi="Cambria Math"/>
                          </w:rPr>
                        </m:ctrlPr>
                      </m:naryPr>
                      <m:sub>
                        <m:r>
                          <m:rPr>
                            <m:sty m:val="p"/>
                          </m:rPr>
                          <w:rPr>
                            <w:rFonts w:ascii="Cambria Math" w:hAnsi="Cambria Math"/>
                          </w:rPr>
                          <m:t>-1</m:t>
                        </m:r>
                      </m:sub>
                      <m:sup>
                        <m:r>
                          <w:rPr>
                            <w:rFonts w:ascii="Cambria Math" w:hAnsi="Cambria Math"/>
                          </w:rPr>
                          <m:t>ζ</m:t>
                        </m:r>
                      </m:sup>
                      <m:e>
                        <m:r>
                          <w:rPr>
                            <w:rFonts w:ascii="Cambria Math" w:hAnsi="Cambria Math"/>
                          </w:rPr>
                          <m:t>ρudζ</m:t>
                        </m:r>
                      </m:e>
                    </m:nary>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f>
                  <m:fPr>
                    <m:ctrlPr>
                      <w:rPr>
                        <w:rFonts w:ascii="Cambria Math" w:hAnsi="Cambria Math"/>
                      </w:rPr>
                    </m:ctrlPr>
                  </m:fPr>
                  <m:num>
                    <m:r>
                      <w:rPr>
                        <w:rFonts w:ascii="Cambria Math" w:hAnsi="Cambria Math"/>
                      </w:rPr>
                      <m:t>∂h</m:t>
                    </m:r>
                  </m:num>
                  <m:den>
                    <m:r>
                      <w:rPr>
                        <w:rFonts w:ascii="Cambria Math" w:hAnsi="Cambria Math"/>
                      </w:rPr>
                      <m:t>∂z</m:t>
                    </m:r>
                  </m:den>
                </m:f>
                <m:r>
                  <w:rPr>
                    <w:rFonts w:ascii="Cambria Math" w:hAnsi="Cambria Math"/>
                  </w:rPr>
                  <m:t>ρw</m:t>
                </m:r>
                <m:d>
                  <m:dPr>
                    <m:ctrlPr>
                      <w:rPr>
                        <w:rFonts w:ascii="Cambria Math" w:hAnsi="Cambria Math"/>
                      </w:rPr>
                    </m:ctrlPr>
                  </m:dPr>
                  <m:e>
                    <m:r>
                      <w:rPr>
                        <w:rFonts w:ascii="Cambria Math" w:hAnsi="Cambria Math"/>
                      </w:rPr>
                      <m:t>ζ</m:t>
                    </m:r>
                    <m:r>
                      <m:rPr>
                        <m:sty m:val="p"/>
                      </m:rPr>
                      <w:rPr>
                        <w:rFonts w:ascii="Cambria Math" w:hAnsi="Cambria Math"/>
                      </w:rPr>
                      <m:t>+1</m:t>
                    </m:r>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f>
                  <m:fPr>
                    <m:ctrlPr>
                      <w:rPr>
                        <w:rFonts w:ascii="Cambria Math" w:hAnsi="Cambria Math"/>
                      </w:rPr>
                    </m:ctrlPr>
                  </m:fPr>
                  <m:num>
                    <m:r>
                      <w:rPr>
                        <w:rFonts w:ascii="Cambria Math" w:hAnsi="Cambria Math"/>
                      </w:rPr>
                      <m:t>∂</m:t>
                    </m:r>
                  </m:num>
                  <m:den>
                    <m:r>
                      <w:rPr>
                        <w:rFonts w:ascii="Cambria Math" w:hAnsi="Cambria Math"/>
                      </w:rPr>
                      <m:t>∂z</m:t>
                    </m:r>
                  </m:den>
                </m:f>
                <m:d>
                  <m:dPr>
                    <m:begChr m:val="["/>
                    <m:endChr m:val="]"/>
                    <m:ctrlPr>
                      <w:rPr>
                        <w:rFonts w:ascii="Cambria Math" w:hAnsi="Cambria Math"/>
                      </w:rPr>
                    </m:ctrlPr>
                  </m:dPr>
                  <m:e>
                    <m:r>
                      <w:rPr>
                        <w:rFonts w:ascii="Cambria Math" w:hAnsi="Cambria Math"/>
                      </w:rPr>
                      <m:t>h</m:t>
                    </m:r>
                    <m:nary>
                      <m:naryPr>
                        <m:limLoc m:val="subSup"/>
                        <m:ctrlPr>
                          <w:rPr>
                            <w:rFonts w:ascii="Cambria Math" w:hAnsi="Cambria Math"/>
                          </w:rPr>
                        </m:ctrlPr>
                      </m:naryPr>
                      <m:sub>
                        <m:r>
                          <m:rPr>
                            <m:sty m:val="p"/>
                          </m:rPr>
                          <w:rPr>
                            <w:rFonts w:ascii="Cambria Math" w:hAnsi="Cambria Math"/>
                          </w:rPr>
                          <m:t>-1</m:t>
                        </m:r>
                      </m:sub>
                      <m:sup>
                        <m:r>
                          <w:rPr>
                            <w:rFonts w:ascii="Cambria Math" w:hAnsi="Cambria Math"/>
                          </w:rPr>
                          <m:t>ζ</m:t>
                        </m:r>
                      </m:sup>
                      <m:e>
                        <m:r>
                          <w:rPr>
                            <w:rFonts w:ascii="Cambria Math" w:hAnsi="Cambria Math"/>
                          </w:rPr>
                          <m:t>ρwdζ</m:t>
                        </m:r>
                      </m:e>
                    </m:nary>
                  </m:e>
                </m:d>
              </m:oMath>
            </m:oMathPara>
          </w:p>
        </w:tc>
        <w:tc>
          <w:tcPr>
            <w:tcW w:w="1096" w:type="dxa"/>
            <w:vAlign w:val="center"/>
          </w:tcPr>
          <w:p w14:paraId="21B4C71F" w14:textId="77777777" w:rsidR="00AE5F7D" w:rsidRPr="001C390D" w:rsidRDefault="00AE5F7D"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74A71187" w14:textId="39AC907C" w:rsidR="00DB2D35" w:rsidRDefault="00DB2D35" w:rsidP="00DB2D35">
      <w:pPr>
        <w:pStyle w:val="Titre4"/>
        <w:ind w:left="709"/>
      </w:pPr>
      <w:r>
        <w:t>Formulation de l’équation de l’énergie</w:t>
      </w:r>
    </w:p>
    <w:p w14:paraId="54CB3EC8" w14:textId="56DB6817" w:rsidR="00AE5F7D" w:rsidRDefault="00D879B2" w:rsidP="00DB2D35">
      <w:pPr>
        <w:spacing w:before="120" w:line="360" w:lineRule="auto"/>
      </w:pPr>
      <w:r>
        <w:t>Après</w:t>
      </w:r>
      <w:r w:rsidR="00DE4DB3">
        <w:t xml:space="preserve"> le </w:t>
      </w:r>
      <w:r w:rsidR="00AE5F7D">
        <w:t>changement de variable</w:t>
      </w:r>
      <w:r>
        <w:t xml:space="preserve"> </w:t>
      </w:r>
      <w:r w:rsidRPr="00A42408">
        <w:rPr>
          <w:highlight w:val="yellow"/>
        </w:rPr>
        <w:t>(</w:t>
      </w:r>
      <w:proofErr w:type="spellStart"/>
      <w:r w:rsidRPr="00A42408">
        <w:rPr>
          <w:highlight w:val="yellow"/>
        </w:rPr>
        <w:t>Eq</w:t>
      </w:r>
      <w:proofErr w:type="spellEnd"/>
      <w:r w:rsidRPr="00A42408">
        <w:rPr>
          <w:highlight w:val="yellow"/>
        </w:rPr>
        <w:t> ????),</w:t>
      </w:r>
      <w:r>
        <w:t xml:space="preserve"> l</w:t>
      </w:r>
      <w:r w:rsidR="00AE5F7D">
        <w:t>’équation de l’énergie</w:t>
      </w:r>
      <w:r>
        <w:t xml:space="preserve"> sous forme conservative</w:t>
      </w:r>
      <w:r w:rsidR="00AE5F7D">
        <w:t xml:space="preserve"> (</w:t>
      </w:r>
      <w:r w:rsidR="00AE5F7D" w:rsidRPr="006D338D">
        <w:rPr>
          <w:b/>
        </w:rPr>
        <w:fldChar w:fldCharType="begin"/>
      </w:r>
      <w:r w:rsidR="00AE5F7D" w:rsidRPr="006D338D">
        <w:rPr>
          <w:b/>
        </w:rPr>
        <w:instrText xml:space="preserve"> REF _Ref525825321 \r \h </w:instrText>
      </w:r>
      <w:r w:rsidR="00AE5F7D">
        <w:rPr>
          <w:b/>
        </w:rPr>
        <w:instrText xml:space="preserve"> \* MERGEFORMAT </w:instrText>
      </w:r>
      <w:r w:rsidR="00AE5F7D" w:rsidRPr="006D338D">
        <w:rPr>
          <w:b/>
        </w:rPr>
      </w:r>
      <w:r w:rsidR="00AE5F7D" w:rsidRPr="006D338D">
        <w:rPr>
          <w:b/>
        </w:rPr>
        <w:fldChar w:fldCharType="separate"/>
      </w:r>
      <w:r w:rsidR="00D07291">
        <w:rPr>
          <w:b/>
        </w:rPr>
        <w:t>Eq.2-19</w:t>
      </w:r>
      <w:r w:rsidR="00AE5F7D" w:rsidRPr="006D338D">
        <w:rPr>
          <w:b/>
        </w:rPr>
        <w:fldChar w:fldCharType="end"/>
      </w:r>
      <w:r>
        <w:t>)</w:t>
      </w:r>
      <w:r w:rsidR="00AE5F7D">
        <w:t xml:space="preserve"> </w:t>
      </w:r>
      <w:r>
        <w:t>s’écrit</w:t>
      </w:r>
      <w:r w:rsidR="00AE5F7D">
        <w:t xml:space="preserve"> de la manière suivante :</w:t>
      </w:r>
    </w:p>
    <w:p w14:paraId="7FB0E03C" w14:textId="77777777" w:rsidR="00D879B2" w:rsidRDefault="00D879B2" w:rsidP="00DB2D35">
      <w:pPr>
        <w:spacing w:before="120" w:line="360" w:lineRule="auto"/>
      </w:pP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AE5F7D" w:rsidRPr="00AA3E05" w14:paraId="0145BFF0" w14:textId="77777777" w:rsidTr="00CA48D7">
        <w:trPr>
          <w:trHeight w:val="635"/>
          <w:tblHeader/>
          <w:jc w:val="center"/>
        </w:trPr>
        <w:tc>
          <w:tcPr>
            <w:tcW w:w="7943" w:type="dxa"/>
            <w:vAlign w:val="center"/>
          </w:tcPr>
          <w:p w14:paraId="14345DBE" w14:textId="3FB12AE5" w:rsidR="00AE5F7D" w:rsidRPr="00D51381" w:rsidRDefault="00AE5F7D" w:rsidP="00675B0B">
            <w:pPr>
              <w:spacing w:line="360" w:lineRule="auto"/>
            </w:pPr>
            <m:oMathPara>
              <m:oMath>
                <m:r>
                  <w:rPr>
                    <w:rFonts w:ascii="Cambria Math" w:hAnsi="Cambria Math"/>
                  </w:rPr>
                  <m:t>ρ</m:t>
                </m:r>
                <m:sSub>
                  <m:sSubPr>
                    <m:ctrlPr>
                      <w:rPr>
                        <w:rFonts w:ascii="Cambria Math" w:hAnsi="Cambria Math"/>
                      </w:rPr>
                    </m:ctrlPr>
                  </m:sSubPr>
                  <m:e>
                    <m:r>
                      <w:rPr>
                        <w:rFonts w:ascii="Cambria Math" w:hAnsi="Cambria Math"/>
                      </w:rPr>
                      <m:t>C</m:t>
                    </m:r>
                  </m:e>
                  <m:sub>
                    <m:r>
                      <w:rPr>
                        <w:rFonts w:ascii="Cambria Math" w:hAnsi="Cambria Math"/>
                      </w:rPr>
                      <m:t>p</m:t>
                    </m:r>
                  </m:sub>
                </m:sSub>
                <m:d>
                  <m:dPr>
                    <m:begChr m:val="["/>
                    <m:endChr m:val="]"/>
                    <m:ctrlPr>
                      <w:rPr>
                        <w:rFonts w:ascii="Cambria Math" w:hAnsi="Cambria Math"/>
                      </w:rPr>
                    </m:ctrlPr>
                  </m:dPr>
                  <m:e>
                    <m:f>
                      <m:fPr>
                        <m:ctrlPr>
                          <w:rPr>
                            <w:rFonts w:ascii="Cambria Math" w:hAnsi="Cambria Math"/>
                          </w:rPr>
                        </m:ctrlPr>
                      </m:fPr>
                      <m:num>
                        <m:r>
                          <w:rPr>
                            <w:rFonts w:ascii="Cambria Math" w:hAnsi="Cambria Math"/>
                          </w:rPr>
                          <m:t>∂</m:t>
                        </m:r>
                        <m:r>
                          <m:rPr>
                            <m:sty m:val="p"/>
                          </m:rPr>
                          <w:rPr>
                            <w:rFonts w:ascii="Cambria Math" w:hAnsi="Cambria Math"/>
                          </w:rPr>
                          <m:t>(</m:t>
                        </m:r>
                        <m:r>
                          <w:rPr>
                            <w:rFonts w:ascii="Cambria Math" w:hAnsi="Cambria Math"/>
                          </w:rPr>
                          <m:t>uT</m:t>
                        </m:r>
                        <m:r>
                          <m:rPr>
                            <m:sty m:val="p"/>
                          </m:rPr>
                          <w:rPr>
                            <w:rFonts w:ascii="Cambria Math" w:hAnsi="Cambria Math"/>
                          </w:rPr>
                          <m:t>)</m:t>
                        </m:r>
                      </m:num>
                      <m:den>
                        <m:r>
                          <w:rPr>
                            <w:rFonts w:ascii="Cambria Math" w:hAnsi="Cambria Math"/>
                          </w:rPr>
                          <m:t>∂x</m:t>
                        </m:r>
                      </m:den>
                    </m:f>
                    <m:r>
                      <m:rPr>
                        <m:sty m:val="p"/>
                      </m:rPr>
                      <w:rPr>
                        <w:rFonts w:ascii="Cambria Math" w:hAnsi="Cambria Math"/>
                      </w:rPr>
                      <m:t>-</m:t>
                    </m:r>
                    <m:f>
                      <m:fPr>
                        <m:ctrlPr>
                          <w:rPr>
                            <w:rFonts w:ascii="Cambria Math" w:hAnsi="Cambria Math"/>
                          </w:rPr>
                        </m:ctrlPr>
                      </m:fPr>
                      <m:num>
                        <m:d>
                          <m:dPr>
                            <m:ctrlPr>
                              <w:rPr>
                                <w:rFonts w:ascii="Cambria Math" w:hAnsi="Cambria Math"/>
                              </w:rPr>
                            </m:ctrlPr>
                          </m:dPr>
                          <m:e>
                            <m:r>
                              <w:rPr>
                                <w:rFonts w:ascii="Cambria Math" w:hAnsi="Cambria Math"/>
                              </w:rPr>
                              <m:t>ζ</m:t>
                            </m:r>
                            <m:r>
                              <m:rPr>
                                <m:sty m:val="p"/>
                              </m:rPr>
                              <w:rPr>
                                <w:rFonts w:ascii="Cambria Math" w:hAnsi="Cambria Math"/>
                              </w:rPr>
                              <m:t>+1</m:t>
                            </m:r>
                          </m:e>
                        </m:d>
                      </m:num>
                      <m:den>
                        <m:r>
                          <w:rPr>
                            <w:rFonts w:ascii="Cambria Math" w:hAnsi="Cambria Math"/>
                          </w:rPr>
                          <m:t>h</m:t>
                        </m:r>
                      </m:den>
                    </m:f>
                    <m:f>
                      <m:fPr>
                        <m:ctrlPr>
                          <w:rPr>
                            <w:rFonts w:ascii="Cambria Math" w:hAnsi="Cambria Math"/>
                          </w:rPr>
                        </m:ctrlPr>
                      </m:fPr>
                      <m:num>
                        <m:r>
                          <w:rPr>
                            <w:rFonts w:ascii="Cambria Math" w:hAnsi="Cambria Math"/>
                          </w:rPr>
                          <m:t>∂h</m:t>
                        </m:r>
                      </m:num>
                      <m:den>
                        <m:r>
                          <w:rPr>
                            <w:rFonts w:ascii="Cambria Math" w:hAnsi="Cambria Math"/>
                          </w:rPr>
                          <m:t>∂x</m:t>
                        </m:r>
                      </m:den>
                    </m:f>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uT</m:t>
                            </m:r>
                          </m:e>
                        </m:d>
                      </m:num>
                      <m:den>
                        <m:r>
                          <w:rPr>
                            <w:rFonts w:ascii="Cambria Math" w:hAnsi="Cambria Math"/>
                          </w:rPr>
                          <m:t>∂ζ</m:t>
                        </m:r>
                      </m:den>
                    </m:f>
                    <m:r>
                      <m:rPr>
                        <m:sty m:val="p"/>
                      </m:rPr>
                      <w:rPr>
                        <w:rFonts w:ascii="Cambria Math" w:hAnsi="Cambria Math"/>
                      </w:rPr>
                      <m:t>+</m:t>
                    </m:r>
                    <m:f>
                      <m:fPr>
                        <m:ctrlPr>
                          <w:rPr>
                            <w:rFonts w:ascii="Cambria Math" w:hAnsi="Cambria Math"/>
                          </w:rPr>
                        </m:ctrlPr>
                      </m:fPr>
                      <m:num>
                        <m:r>
                          <m:rPr>
                            <m:sty m:val="p"/>
                          </m:rPr>
                          <w:rPr>
                            <w:rFonts w:ascii="Cambria Math" w:hAnsi="Cambria Math"/>
                          </w:rPr>
                          <m:t>2</m:t>
                        </m:r>
                      </m:num>
                      <m:den>
                        <m:r>
                          <w:rPr>
                            <w:rFonts w:ascii="Cambria Math" w:hAnsi="Cambria Math"/>
                          </w:rPr>
                          <m:t>h</m:t>
                        </m:r>
                      </m:den>
                    </m:f>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vT</m:t>
                            </m:r>
                          </m:e>
                        </m:d>
                      </m:num>
                      <m:den>
                        <m:r>
                          <w:rPr>
                            <w:rFonts w:ascii="Cambria Math" w:hAnsi="Cambria Math"/>
                          </w:rPr>
                          <m:t>∂ζ</m:t>
                        </m:r>
                      </m:den>
                    </m:f>
                    <m:r>
                      <m:rPr>
                        <m:sty m:val="p"/>
                      </m:rPr>
                      <w:rPr>
                        <w:rFonts w:ascii="Cambria Math" w:hAnsi="Cambria Math"/>
                      </w:rPr>
                      <m:t>+</m:t>
                    </m:r>
                    <m:f>
                      <m:fPr>
                        <m:ctrlPr>
                          <w:rPr>
                            <w:rFonts w:ascii="Cambria Math" w:hAnsi="Cambria Math"/>
                          </w:rPr>
                        </m:ctrlPr>
                      </m:fPr>
                      <m:num>
                        <m:r>
                          <w:rPr>
                            <w:rFonts w:ascii="Cambria Math" w:hAnsi="Cambria Math"/>
                          </w:rPr>
                          <m:t>∂</m:t>
                        </m:r>
                        <m:r>
                          <m:rPr>
                            <m:sty m:val="p"/>
                          </m:rPr>
                          <w:rPr>
                            <w:rFonts w:ascii="Cambria Math" w:hAnsi="Cambria Math"/>
                          </w:rPr>
                          <m:t>(</m:t>
                        </m:r>
                        <m:r>
                          <w:rPr>
                            <w:rFonts w:ascii="Cambria Math" w:hAnsi="Cambria Math"/>
                          </w:rPr>
                          <m:t>wT</m:t>
                        </m:r>
                        <m:r>
                          <m:rPr>
                            <m:sty m:val="p"/>
                          </m:rPr>
                          <w:rPr>
                            <w:rFonts w:ascii="Cambria Math" w:hAnsi="Cambria Math"/>
                          </w:rPr>
                          <m:t>)</m:t>
                        </m:r>
                      </m:num>
                      <m:den>
                        <m:r>
                          <w:rPr>
                            <w:rFonts w:ascii="Cambria Math" w:hAnsi="Cambria Math"/>
                          </w:rPr>
                          <m:t>∂z</m:t>
                        </m:r>
                      </m:den>
                    </m:f>
                    <m:r>
                      <m:rPr>
                        <m:sty m:val="p"/>
                      </m:rPr>
                      <w:rPr>
                        <w:rFonts w:ascii="Cambria Math" w:hAnsi="Cambria Math"/>
                      </w:rPr>
                      <m:t>-</m:t>
                    </m:r>
                    <m:f>
                      <m:fPr>
                        <m:ctrlPr>
                          <w:rPr>
                            <w:rFonts w:ascii="Cambria Math" w:hAnsi="Cambria Math"/>
                          </w:rPr>
                        </m:ctrlPr>
                      </m:fPr>
                      <m:num>
                        <m:d>
                          <m:dPr>
                            <m:ctrlPr>
                              <w:rPr>
                                <w:rFonts w:ascii="Cambria Math" w:hAnsi="Cambria Math"/>
                              </w:rPr>
                            </m:ctrlPr>
                          </m:dPr>
                          <m:e>
                            <m:r>
                              <w:rPr>
                                <w:rFonts w:ascii="Cambria Math" w:hAnsi="Cambria Math"/>
                              </w:rPr>
                              <m:t>ζ</m:t>
                            </m:r>
                            <m:r>
                              <m:rPr>
                                <m:sty m:val="p"/>
                              </m:rPr>
                              <w:rPr>
                                <w:rFonts w:ascii="Cambria Math" w:hAnsi="Cambria Math"/>
                              </w:rPr>
                              <m:t>+1</m:t>
                            </m:r>
                          </m:e>
                        </m:d>
                      </m:num>
                      <m:den>
                        <m:r>
                          <w:rPr>
                            <w:rFonts w:ascii="Cambria Math" w:hAnsi="Cambria Math"/>
                          </w:rPr>
                          <m:t>h</m:t>
                        </m:r>
                      </m:den>
                    </m:f>
                    <m:f>
                      <m:fPr>
                        <m:ctrlPr>
                          <w:rPr>
                            <w:rFonts w:ascii="Cambria Math" w:hAnsi="Cambria Math"/>
                          </w:rPr>
                        </m:ctrlPr>
                      </m:fPr>
                      <m:num>
                        <m:r>
                          <w:rPr>
                            <w:rFonts w:ascii="Cambria Math" w:hAnsi="Cambria Math"/>
                          </w:rPr>
                          <m:t>∂h</m:t>
                        </m:r>
                      </m:num>
                      <m:den>
                        <m:r>
                          <w:rPr>
                            <w:rFonts w:ascii="Cambria Math" w:hAnsi="Cambria Math"/>
                          </w:rPr>
                          <m:t>∂z</m:t>
                        </m:r>
                      </m:den>
                    </m:f>
                    <m:f>
                      <m:fPr>
                        <m:ctrlPr>
                          <w:rPr>
                            <w:rFonts w:ascii="Cambria Math" w:hAnsi="Cambria Math"/>
                          </w:rPr>
                        </m:ctrlPr>
                      </m:fPr>
                      <m:num>
                        <m:r>
                          <w:rPr>
                            <w:rFonts w:ascii="Cambria Math" w:hAnsi="Cambria Math"/>
                          </w:rPr>
                          <m:t>∂</m:t>
                        </m:r>
                        <m:r>
                          <m:rPr>
                            <m:sty m:val="p"/>
                          </m:rPr>
                          <w:rPr>
                            <w:rFonts w:ascii="Cambria Math" w:hAnsi="Cambria Math"/>
                          </w:rPr>
                          <m:t>(</m:t>
                        </m:r>
                        <m:r>
                          <w:rPr>
                            <w:rFonts w:ascii="Cambria Math" w:hAnsi="Cambria Math"/>
                          </w:rPr>
                          <m:t>wT</m:t>
                        </m:r>
                        <m:r>
                          <m:rPr>
                            <m:sty m:val="p"/>
                          </m:rPr>
                          <w:rPr>
                            <w:rFonts w:ascii="Cambria Math" w:hAnsi="Cambria Math"/>
                          </w:rPr>
                          <m:t>)</m:t>
                        </m:r>
                      </m:num>
                      <m:den>
                        <m:r>
                          <w:rPr>
                            <w:rFonts w:ascii="Cambria Math" w:hAnsi="Cambria Math"/>
                          </w:rPr>
                          <m:t>∂ζ</m:t>
                        </m:r>
                      </m:den>
                    </m:f>
                  </m:e>
                </m:d>
                <m:r>
                  <m:rPr>
                    <m:sty m:val="p"/>
                  </m:rPr>
                  <w:rPr>
                    <w:rFonts w:ascii="Cambria Math" w:hAnsi="Cambria Math"/>
                  </w:rPr>
                  <m:t>=</m:t>
                </m:r>
                <m:r>
                  <w:rPr>
                    <w:rFonts w:ascii="Cambria Math" w:hAnsi="Cambria Math"/>
                  </w:rPr>
                  <m:t>λ</m:t>
                </m:r>
                <m:f>
                  <m:fPr>
                    <m:ctrlPr>
                      <w:rPr>
                        <w:rFonts w:ascii="Cambria Math" w:hAnsi="Cambria Math"/>
                      </w:rPr>
                    </m:ctrlPr>
                  </m:fPr>
                  <m:num>
                    <m:r>
                      <m:rPr>
                        <m:sty m:val="p"/>
                      </m:rPr>
                      <w:rPr>
                        <w:rFonts w:ascii="Cambria Math" w:hAnsi="Cambria Math"/>
                      </w:rPr>
                      <m:t>4</m:t>
                    </m:r>
                  </m:num>
                  <m:den>
                    <m:sSup>
                      <m:sSupPr>
                        <m:ctrlPr>
                          <w:rPr>
                            <w:rFonts w:ascii="Cambria Math" w:hAnsi="Cambria Math"/>
                          </w:rPr>
                        </m:ctrlPr>
                      </m:sSupPr>
                      <m:e>
                        <m:r>
                          <w:rPr>
                            <w:rFonts w:ascii="Cambria Math" w:hAnsi="Cambria Math"/>
                          </w:rPr>
                          <m:t>h</m:t>
                        </m:r>
                      </m:e>
                      <m:sup>
                        <m:r>
                          <m:rPr>
                            <m:sty m:val="p"/>
                          </m:rPr>
                          <w:rPr>
                            <w:rFonts w:ascii="Cambria Math" w:hAnsi="Cambria Math"/>
                          </w:rPr>
                          <m:t>2</m:t>
                        </m:r>
                      </m:sup>
                    </m:sSup>
                  </m:den>
                </m:f>
                <m:f>
                  <m:fPr>
                    <m:ctrlPr>
                      <w:rPr>
                        <w:rFonts w:ascii="Cambria Math" w:hAnsi="Cambria Math"/>
                      </w:rPr>
                    </m:ctrlPr>
                  </m:fPr>
                  <m:num>
                    <m:r>
                      <w:rPr>
                        <w:rFonts w:ascii="Cambria Math" w:hAnsi="Cambria Math"/>
                      </w:rPr>
                      <m:t>∂</m:t>
                    </m:r>
                    <m:r>
                      <m:rPr>
                        <m:sty m:val="p"/>
                      </m:rPr>
                      <w:rPr>
                        <w:rFonts w:ascii="Cambria Math" w:hAnsi="Cambria Math"/>
                      </w:rPr>
                      <m:t>²</m:t>
                    </m:r>
                    <m:r>
                      <w:rPr>
                        <w:rFonts w:ascii="Cambria Math" w:hAnsi="Cambria Math"/>
                      </w:rPr>
                      <m:t>T</m:t>
                    </m:r>
                  </m:num>
                  <m:den>
                    <m:r>
                      <w:rPr>
                        <w:rFonts w:ascii="Cambria Math" w:hAnsi="Cambria Math"/>
                      </w:rPr>
                      <m:t>∂ζ</m:t>
                    </m:r>
                    <m:r>
                      <m:rPr>
                        <m:sty m:val="p"/>
                      </m:rPr>
                      <w:rPr>
                        <w:rFonts w:ascii="Cambria Math" w:hAnsi="Cambria Math"/>
                      </w:rPr>
                      <m:t>²</m:t>
                    </m:r>
                  </m:den>
                </m:f>
                <m:r>
                  <m:rPr>
                    <m:sty m:val="p"/>
                  </m:rPr>
                  <w:rPr>
                    <w:rFonts w:ascii="Cambria Math" w:hAnsi="Cambria Math"/>
                  </w:rPr>
                  <m:t xml:space="preserve"> +</m:t>
                </m:r>
                <m:r>
                  <w:rPr>
                    <w:rFonts w:ascii="Cambria Math" w:hAnsi="Cambria Math"/>
                  </w:rPr>
                  <m:t>μ</m:t>
                </m:r>
                <m:f>
                  <m:fPr>
                    <m:ctrlPr>
                      <w:rPr>
                        <w:rFonts w:ascii="Cambria Math" w:hAnsi="Cambria Math"/>
                      </w:rPr>
                    </m:ctrlPr>
                  </m:fPr>
                  <m:num>
                    <m:r>
                      <m:rPr>
                        <m:sty m:val="p"/>
                      </m:rPr>
                      <w:rPr>
                        <w:rFonts w:ascii="Cambria Math" w:hAnsi="Cambria Math"/>
                      </w:rPr>
                      <m:t>4</m:t>
                    </m:r>
                  </m:num>
                  <m:den>
                    <m:sSup>
                      <m:sSupPr>
                        <m:ctrlPr>
                          <w:rPr>
                            <w:rFonts w:ascii="Cambria Math" w:hAnsi="Cambria Math"/>
                          </w:rPr>
                        </m:ctrlPr>
                      </m:sSupPr>
                      <m:e>
                        <m:r>
                          <w:rPr>
                            <w:rFonts w:ascii="Cambria Math" w:hAnsi="Cambria Math"/>
                          </w:rPr>
                          <m:t>h</m:t>
                        </m:r>
                      </m:e>
                      <m:sup>
                        <m:r>
                          <m:rPr>
                            <m:sty m:val="p"/>
                          </m:rPr>
                          <w:rPr>
                            <w:rFonts w:ascii="Cambria Math" w:hAnsi="Cambria Math"/>
                          </w:rPr>
                          <m:t>2</m:t>
                        </m:r>
                      </m:sup>
                    </m:sSup>
                  </m:den>
                </m:f>
                <m:d>
                  <m:dPr>
                    <m:begChr m:val="["/>
                    <m:endChr m:val="]"/>
                    <m:ctrlPr>
                      <w:rPr>
                        <w:rFonts w:ascii="Cambria Math" w:hAnsi="Cambria Math" w:cs="Cambria Math"/>
                      </w:rPr>
                    </m:ctrlPr>
                  </m:dPr>
                  <m:e>
                    <m:sSup>
                      <m:sSupPr>
                        <m:ctrlPr>
                          <w:rPr>
                            <w:rFonts w:ascii="Cambria Math" w:eastAsiaTheme="minorEastAsia" w:hAnsi="Cambria Math" w:cs="Cambria Math"/>
                            <w:i/>
                            <w:color w:val="000000"/>
                            <w:szCs w:val="22"/>
                            <w:lang w:eastAsia="zh-CN"/>
                          </w:rPr>
                        </m:ctrlPr>
                      </m:sSupPr>
                      <m:e>
                        <m:d>
                          <m:dPr>
                            <m:ctrlPr>
                              <w:rPr>
                                <w:rFonts w:ascii="Cambria Math" w:eastAsiaTheme="minorEastAsia" w:hAnsi="Cambria Math" w:cs="Cambria Math"/>
                                <w:i/>
                                <w:color w:val="000000"/>
                                <w:szCs w:val="22"/>
                                <w:lang w:eastAsia="zh-CN"/>
                              </w:rPr>
                            </m:ctrlPr>
                          </m:dPr>
                          <m:e>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∂u</m:t>
                                </m:r>
                              </m:num>
                              <m:den>
                                <m:r>
                                  <w:rPr>
                                    <w:rFonts w:ascii="Cambria Math" w:eastAsiaTheme="minorEastAsia" w:hAnsi="Cambria Math" w:cs="Cambria Math"/>
                                    <w:color w:val="000000"/>
                                    <w:szCs w:val="22"/>
                                    <w:lang w:eastAsia="zh-CN"/>
                                  </w:rPr>
                                  <m:t>∂ζ</m:t>
                                </m:r>
                              </m:den>
                            </m:f>
                          </m:e>
                        </m:d>
                      </m:e>
                      <m:sup>
                        <m:r>
                          <w:rPr>
                            <w:rFonts w:ascii="Cambria Math" w:eastAsiaTheme="minorEastAsia" w:hAnsi="Cambria Math" w:cs="Cambria Math"/>
                            <w:color w:val="000000"/>
                            <w:szCs w:val="22"/>
                            <w:lang w:eastAsia="zh-CN"/>
                          </w:rPr>
                          <m:t>2</m:t>
                        </m:r>
                      </m:sup>
                    </m:sSup>
                    <m:r>
                      <w:rPr>
                        <w:rFonts w:ascii="Cambria Math" w:eastAsiaTheme="minorEastAsia" w:hAnsi="Cambria Math" w:cs="Cambria Math"/>
                        <w:color w:val="000000"/>
                        <w:szCs w:val="22"/>
                        <w:lang w:eastAsia="zh-CN"/>
                      </w:rPr>
                      <m:t>+</m:t>
                    </m:r>
                    <m:sSup>
                      <m:sSupPr>
                        <m:ctrlPr>
                          <w:rPr>
                            <w:rFonts w:ascii="Cambria Math" w:eastAsiaTheme="minorEastAsia" w:hAnsi="Cambria Math" w:cs="Cambria Math"/>
                            <w:i/>
                            <w:color w:val="000000"/>
                            <w:szCs w:val="22"/>
                            <w:lang w:eastAsia="zh-CN"/>
                          </w:rPr>
                        </m:ctrlPr>
                      </m:sSupPr>
                      <m:e>
                        <m:d>
                          <m:dPr>
                            <m:ctrlPr>
                              <w:rPr>
                                <w:rFonts w:ascii="Cambria Math" w:eastAsiaTheme="minorEastAsia" w:hAnsi="Cambria Math" w:cs="Cambria Math"/>
                                <w:i/>
                                <w:color w:val="000000"/>
                                <w:szCs w:val="22"/>
                                <w:lang w:eastAsia="zh-CN"/>
                              </w:rPr>
                            </m:ctrlPr>
                          </m:dPr>
                          <m:e>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∂w</m:t>
                                </m:r>
                              </m:num>
                              <m:den>
                                <m:r>
                                  <w:rPr>
                                    <w:rFonts w:ascii="Cambria Math" w:eastAsiaTheme="minorEastAsia" w:hAnsi="Cambria Math" w:cs="Cambria Math"/>
                                    <w:color w:val="000000"/>
                                    <w:szCs w:val="22"/>
                                    <w:lang w:eastAsia="zh-CN"/>
                                  </w:rPr>
                                  <m:t>∂ζ</m:t>
                                </m:r>
                              </m:den>
                            </m:f>
                          </m:e>
                        </m:d>
                      </m:e>
                      <m:sup>
                        <m:r>
                          <w:rPr>
                            <w:rFonts w:ascii="Cambria Math" w:eastAsiaTheme="minorEastAsia" w:hAnsi="Cambria Math" w:cs="Cambria Math"/>
                            <w:color w:val="000000"/>
                            <w:szCs w:val="22"/>
                            <w:lang w:eastAsia="zh-CN"/>
                          </w:rPr>
                          <m:t>2</m:t>
                        </m:r>
                      </m:sup>
                    </m:sSup>
                  </m:e>
                </m:d>
              </m:oMath>
            </m:oMathPara>
          </w:p>
        </w:tc>
        <w:tc>
          <w:tcPr>
            <w:tcW w:w="1096" w:type="dxa"/>
            <w:vAlign w:val="center"/>
          </w:tcPr>
          <w:p w14:paraId="37FD08C2" w14:textId="77777777" w:rsidR="00AE5F7D" w:rsidRPr="001C390D" w:rsidRDefault="00AE5F7D"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312" w:name="_Ref528678596"/>
            <w:r w:rsidRPr="001C390D">
              <w:rPr>
                <w:rFonts w:ascii="Calibri" w:eastAsia="Times New Roman" w:hAnsi="Calibri" w:cs="Times New Roman"/>
                <w:i w:val="0"/>
                <w:iCs w:val="0"/>
                <w:color w:val="auto"/>
                <w:sz w:val="22"/>
                <w:szCs w:val="20"/>
                <w:lang w:eastAsia="fr-FR"/>
              </w:rPr>
              <w:t xml:space="preserve"> </w:t>
            </w:r>
            <w:bookmarkEnd w:id="312"/>
          </w:p>
        </w:tc>
      </w:tr>
    </w:tbl>
    <w:p w14:paraId="68F65949" w14:textId="77777777" w:rsidR="00D879B2" w:rsidRDefault="00D879B2" w:rsidP="003A76A4">
      <w:pPr>
        <w:spacing w:line="360" w:lineRule="auto"/>
        <w:ind w:firstLine="708"/>
      </w:pPr>
    </w:p>
    <w:p w14:paraId="35DDE93D" w14:textId="1698B8CD" w:rsidR="00666D63" w:rsidRDefault="00AE5F7D" w:rsidP="003A76A4">
      <w:pPr>
        <w:spacing w:line="360" w:lineRule="auto"/>
        <w:ind w:firstLine="708"/>
      </w:pPr>
      <w:r>
        <w:t xml:space="preserve">La température dans </w:t>
      </w:r>
      <w:r w:rsidRPr="00A61859">
        <w:rPr>
          <w:b/>
        </w:rPr>
        <w:fldChar w:fldCharType="begin"/>
      </w:r>
      <w:r w:rsidRPr="00A61859">
        <w:rPr>
          <w:b/>
        </w:rPr>
        <w:instrText xml:space="preserve"> REF _Ref528678596 \r \h </w:instrText>
      </w:r>
      <w:r>
        <w:rPr>
          <w:b/>
        </w:rPr>
        <w:instrText xml:space="preserve"> \* MERGEFORMAT </w:instrText>
      </w:r>
      <w:r w:rsidRPr="00A61859">
        <w:rPr>
          <w:b/>
        </w:rPr>
      </w:r>
      <w:r w:rsidRPr="00A61859">
        <w:rPr>
          <w:b/>
        </w:rPr>
        <w:fldChar w:fldCharType="separate"/>
      </w:r>
      <w:r w:rsidR="00D07291">
        <w:rPr>
          <w:b/>
        </w:rPr>
        <w:t>Eq.2-36</w:t>
      </w:r>
      <w:r w:rsidRPr="00A61859">
        <w:rPr>
          <w:b/>
        </w:rPr>
        <w:fldChar w:fldCharType="end"/>
      </w:r>
      <w:r>
        <w:t xml:space="preserve"> sera </w:t>
      </w:r>
      <w:r w:rsidR="00070685">
        <w:t>approximée par des polynômes de Legendre. L</w:t>
      </w:r>
      <w:r>
        <w:t xml:space="preserve">e calcul de champ de température est </w:t>
      </w:r>
      <w:r w:rsidR="00070685">
        <w:t xml:space="preserve">alors </w:t>
      </w:r>
      <w:r>
        <w:t xml:space="preserve">plus </w:t>
      </w:r>
      <w:r w:rsidR="00070685">
        <w:t>rapide et précis</w:t>
      </w:r>
      <w:r w:rsidR="00070685" w:rsidRPr="00070685">
        <w:t xml:space="preserve"> </w:t>
      </w:r>
      <w:r w:rsidR="00070685" w:rsidRPr="00C440AC">
        <w:t xml:space="preserve">Par rapport à la </w:t>
      </w:r>
      <w:r w:rsidR="00070685">
        <w:t>méthode classique où les variations de température suivant l’épaisseur du film sont décrites par des différences ou éléments finis</w:t>
      </w:r>
      <w:r>
        <w:t xml:space="preserve">, surtout </w:t>
      </w:r>
      <w:r w:rsidR="00070685">
        <w:t>si</w:t>
      </w:r>
      <w:r>
        <w:t xml:space="preserve"> les gradients de température </w:t>
      </w:r>
      <w:r w:rsidR="00070685">
        <w:t>aux</w:t>
      </w:r>
      <w:r>
        <w:t xml:space="preserve"> parois sont </w:t>
      </w:r>
      <w:r w:rsidR="00070685">
        <w:t>nécessaires</w:t>
      </w:r>
      <w:r>
        <w:t xml:space="preserve">. </w:t>
      </w:r>
      <w:r w:rsidR="00070685">
        <w:t>L</w:t>
      </w:r>
      <w:r w:rsidRPr="00A1355E">
        <w:t xml:space="preserve">es coefficients </w:t>
      </w:r>
      <w:r>
        <w:t>de</w:t>
      </w:r>
      <w:r w:rsidR="00070685">
        <w:t>s polynômes de</w:t>
      </w:r>
      <w:r>
        <w:t xml:space="preserve"> Legendre pour</w:t>
      </w:r>
      <w:r w:rsidRPr="00A1355E">
        <w:t xml:space="preserve"> </w:t>
      </w:r>
      <w:r w:rsidR="00070685">
        <w:t xml:space="preserve">la </w:t>
      </w:r>
      <w:r w:rsidRPr="00A1355E">
        <w:t>température</w:t>
      </w:r>
      <w:proofErr w:type="gramStart"/>
      <w:r w:rsidR="00A42408">
        <w:t>,</w:t>
      </w:r>
      <w:r w:rsidRPr="00A1355E">
        <w:t xml:space="preserve"> </w:t>
      </w:r>
      <w:proofErr w:type="gramEnd"/>
      <m:oMath>
        <m:sSub>
          <m:sSubPr>
            <m:ctrlPr>
              <w:rPr>
                <w:rFonts w:ascii="Cambria Math" w:hAnsi="Cambria Math"/>
              </w:rPr>
            </m:ctrlPr>
          </m:sSubPr>
          <m:e>
            <m:acc>
              <m:accPr>
                <m:ctrlPr>
                  <w:rPr>
                    <w:rFonts w:ascii="Cambria Math" w:hAnsi="Cambria Math"/>
                  </w:rPr>
                </m:ctrlPr>
              </m:accPr>
              <m:e>
                <m:r>
                  <w:rPr>
                    <w:rFonts w:ascii="Cambria Math" w:hAnsi="Cambria Math"/>
                  </w:rPr>
                  <m:t>T</m:t>
                </m:r>
              </m:e>
            </m:acc>
          </m:e>
          <m:sub>
            <m:r>
              <w:rPr>
                <w:rFonts w:ascii="Cambria Math" w:hAnsi="Cambria Math"/>
              </w:rPr>
              <m:t>j</m:t>
            </m:r>
          </m:sub>
        </m:sSub>
      </m:oMath>
      <w:r w:rsidR="00A42408">
        <w:t>,</w:t>
      </w:r>
      <w:r>
        <w:t xml:space="preserve"> </w:t>
      </w:r>
      <w:r w:rsidR="00070685">
        <w:t xml:space="preserve">seront calculés </w:t>
      </w:r>
      <w:r w:rsidR="00A42408">
        <w:t>avec une méthode de collocation.</w:t>
      </w:r>
    </w:p>
    <w:p w14:paraId="3DBC2BE3" w14:textId="29403235" w:rsidR="0093422C" w:rsidRPr="00646D8F" w:rsidRDefault="0093422C" w:rsidP="00B74996">
      <w:pPr>
        <w:pStyle w:val="Titre3"/>
        <w:ind w:left="709"/>
      </w:pPr>
      <w:bookmarkStart w:id="313" w:name="_Toc535252146"/>
      <w:r>
        <w:t>Résolution des équations couplées</w:t>
      </w:r>
      <w:bookmarkEnd w:id="301"/>
      <w:bookmarkEnd w:id="313"/>
    </w:p>
    <w:p w14:paraId="76EC719D" w14:textId="77777777" w:rsidR="0093422C" w:rsidRDefault="0093422C" w:rsidP="0093422C"/>
    <w:p w14:paraId="67CF7F2E" w14:textId="44940DC2" w:rsidR="0093422C" w:rsidRDefault="0093422C" w:rsidP="000A072A">
      <w:pPr>
        <w:spacing w:line="360" w:lineRule="auto"/>
        <w:ind w:firstLine="708"/>
      </w:pPr>
      <w:r>
        <w:t xml:space="preserve">D’après la littérature </w:t>
      </w:r>
      <w:r w:rsidRPr="000706F0">
        <w:rPr>
          <w:b/>
        </w:rPr>
        <w:fldChar w:fldCharType="begin"/>
      </w:r>
      <w:r w:rsidRPr="000706F0">
        <w:rPr>
          <w:b/>
        </w:rPr>
        <w:instrText xml:space="preserve"> REF _Ref526267673 \r \h </w:instrText>
      </w:r>
      <w:r w:rsidR="000706F0">
        <w:rPr>
          <w:b/>
        </w:rPr>
        <w:instrText xml:space="preserve"> \* MERGEFORMAT </w:instrText>
      </w:r>
      <w:r w:rsidRPr="000706F0">
        <w:rPr>
          <w:b/>
        </w:rPr>
      </w:r>
      <w:r w:rsidRPr="000706F0">
        <w:rPr>
          <w:b/>
        </w:rPr>
        <w:fldChar w:fldCharType="separate"/>
      </w:r>
      <w:r w:rsidR="00D07291">
        <w:rPr>
          <w:b/>
        </w:rPr>
        <w:t>[41]</w:t>
      </w:r>
      <w:r w:rsidRPr="000706F0">
        <w:rPr>
          <w:b/>
        </w:rPr>
        <w:fldChar w:fldCharType="end"/>
      </w:r>
      <w:r>
        <w:t xml:space="preserve">, la méthode de volumes finis est souvent préférable pour discrétiser le domaine de fluide. En fait, en </w:t>
      </w:r>
      <w:r w:rsidR="004A320E">
        <w:t>assurant la</w:t>
      </w:r>
      <w:r>
        <w:t xml:space="preserve"> conservation de quantités physiques (débit, flux etc…), elle est plus adapté</w:t>
      </w:r>
      <w:r w:rsidR="004A320E">
        <w:t xml:space="preserve">e pour assurer la convergence durant la résolution. En outre, </w:t>
      </w:r>
      <w:r>
        <w:t>tous les termes approximés par la méthode ont une signification physique. Cette simplicité de compréhension facilite l’implémentation numérique. Ainsi, la méthode de volume finis est utilisée pour discrétiser les équatio</w:t>
      </w:r>
      <w:r w:rsidR="004A320E">
        <w:t>ns de Reynolds et de l’énergie dans les deux directions du film mince.</w:t>
      </w:r>
    </w:p>
    <w:p w14:paraId="1E4EFE53" w14:textId="77777777" w:rsidR="0093422C" w:rsidRDefault="0093422C" w:rsidP="00B74996">
      <w:pPr>
        <w:pStyle w:val="Titre4"/>
        <w:ind w:left="709"/>
      </w:pPr>
      <w:bookmarkStart w:id="314" w:name="_Ref528671596"/>
      <w:r>
        <w:t>Discrétisation de l’équation de Reynolds avec cavitation</w:t>
      </w:r>
      <w:bookmarkEnd w:id="314"/>
    </w:p>
    <w:p w14:paraId="511A9398" w14:textId="4FEE9087" w:rsidR="0093422C" w:rsidRDefault="0093422C" w:rsidP="00666D63">
      <w:pPr>
        <w:spacing w:before="120" w:line="360" w:lineRule="auto"/>
        <w:ind w:firstLine="709"/>
      </w:pPr>
      <w:r>
        <w:t xml:space="preserve">La </w:t>
      </w:r>
      <w:r w:rsidRPr="004854D1">
        <w:rPr>
          <w:b/>
        </w:rPr>
        <w:fldChar w:fldCharType="begin"/>
      </w:r>
      <w:r w:rsidRPr="004854D1">
        <w:rPr>
          <w:b/>
        </w:rPr>
        <w:instrText xml:space="preserve"> REF _Ref525899785 \h  \* MERGEFORMAT </w:instrText>
      </w:r>
      <w:r w:rsidRPr="004854D1">
        <w:rPr>
          <w:b/>
        </w:rPr>
      </w:r>
      <w:r w:rsidRPr="004854D1">
        <w:rPr>
          <w:b/>
        </w:rPr>
        <w:fldChar w:fldCharType="separate"/>
      </w:r>
      <w:r w:rsidR="00D07291" w:rsidRPr="00D07291">
        <w:rPr>
          <w:b/>
          <w:noProof/>
        </w:rPr>
        <w:t>Figure 2.3</w:t>
      </w:r>
      <w:r w:rsidR="00D07291" w:rsidRPr="00D07291">
        <w:rPr>
          <w:b/>
          <w:noProof/>
        </w:rPr>
        <w:noBreakHyphen/>
        <w:t>3</w:t>
      </w:r>
      <w:r w:rsidRPr="004854D1">
        <w:rPr>
          <w:b/>
        </w:rPr>
        <w:fldChar w:fldCharType="end"/>
      </w:r>
      <w:r>
        <w:t xml:space="preserve"> décrit </w:t>
      </w:r>
      <w:r w:rsidR="004A320E">
        <w:t>le domaine développé du palier dans le plan</w:t>
      </w:r>
      <m:oMath>
        <m:r>
          <w:rPr>
            <w:rFonts w:ascii="Cambria Math" w:hAnsi="Cambria Math"/>
          </w:rPr>
          <m:t xml:space="preserve"> </m:t>
        </m:r>
      </m:oMath>
      <w:r w:rsidR="004A320E" w:rsidRPr="00882065">
        <w:t>x-z</w:t>
      </w:r>
      <w:r w:rsidR="004A320E">
        <w:t xml:space="preserve"> et </w:t>
      </w:r>
      <w:r>
        <w:t xml:space="preserve">discrétisé par </w:t>
      </w:r>
      <w:r w:rsidR="0032581C">
        <w:t>des cellules rectangulaires. Les cellules du maillage sont les</w:t>
      </w:r>
      <w:r>
        <w:t xml:space="preserve"> volumes finis. Chaque cellule </w:t>
      </w:r>
      <w:r w:rsidRPr="00A7636D">
        <w:t xml:space="preserve">a quatre faces </w:t>
      </w:r>
      <w:r w:rsidRPr="00A7636D">
        <w:lastRenderedPageBreak/>
        <w:t>planes, représentées par des lettres minuscules correspondant à leur direction (e, w, n, s) par rapport au nœud central P</w:t>
      </w:r>
      <w:r>
        <w:t xml:space="preserve">. </w:t>
      </w:r>
    </w:p>
    <w:p w14:paraId="039D1938" w14:textId="77777777" w:rsidR="0093422C" w:rsidRDefault="0093422C" w:rsidP="0093422C">
      <w:pPr>
        <w:keepNext/>
        <w:spacing w:line="360" w:lineRule="auto"/>
        <w:jc w:val="center"/>
      </w:pPr>
      <w:r w:rsidRPr="00DE401B">
        <w:rPr>
          <w:noProof/>
          <w:lang w:eastAsia="zh-CN"/>
        </w:rPr>
        <w:drawing>
          <wp:inline distT="0" distB="0" distL="0" distR="0" wp14:anchorId="72185980" wp14:editId="2B2E7039">
            <wp:extent cx="3430800" cy="2037600"/>
            <wp:effectExtent l="0" t="0" r="0" b="1270"/>
            <wp:docPr id="17"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pic:cNvPicPr>
                      <a:picLocks noChangeAspect="1"/>
                    </pic:cNvPicPr>
                  </pic:nvPicPr>
                  <pic:blipFill>
                    <a:blip r:embed="rId42"/>
                    <a:stretch>
                      <a:fillRect/>
                    </a:stretch>
                  </pic:blipFill>
                  <pic:spPr>
                    <a:xfrm>
                      <a:off x="0" y="0"/>
                      <a:ext cx="3430800" cy="2037600"/>
                    </a:xfrm>
                    <a:prstGeom prst="rect">
                      <a:avLst/>
                    </a:prstGeom>
                  </pic:spPr>
                </pic:pic>
              </a:graphicData>
            </a:graphic>
          </wp:inline>
        </w:drawing>
      </w:r>
    </w:p>
    <w:p w14:paraId="3CDD3B82" w14:textId="61C81C31" w:rsidR="0093422C" w:rsidRPr="00DF06F6" w:rsidRDefault="0093422C" w:rsidP="0093422C">
      <w:pPr>
        <w:pStyle w:val="Lgende"/>
        <w:spacing w:line="360" w:lineRule="auto"/>
        <w:jc w:val="center"/>
        <w:rPr>
          <w:i w:val="0"/>
          <w:noProof/>
          <w:sz w:val="22"/>
        </w:rPr>
      </w:pPr>
      <w:bookmarkStart w:id="315" w:name="_Ref525899785"/>
      <w:r w:rsidRPr="00DF06F6">
        <w:rPr>
          <w:i w:val="0"/>
          <w:noProof/>
          <w:sz w:val="22"/>
        </w:rPr>
        <w:t xml:space="preserve">Figure </w:t>
      </w:r>
      <w:r w:rsidR="007B73B8">
        <w:rPr>
          <w:i w:val="0"/>
          <w:noProof/>
          <w:sz w:val="22"/>
        </w:rPr>
        <w:fldChar w:fldCharType="begin"/>
      </w:r>
      <w:r w:rsidR="007B73B8">
        <w:rPr>
          <w:i w:val="0"/>
          <w:noProof/>
          <w:sz w:val="22"/>
        </w:rPr>
        <w:instrText xml:space="preserve"> STYLEREF 2 \s </w:instrText>
      </w:r>
      <w:r w:rsidR="007B73B8">
        <w:rPr>
          <w:i w:val="0"/>
          <w:noProof/>
          <w:sz w:val="22"/>
        </w:rPr>
        <w:fldChar w:fldCharType="separate"/>
      </w:r>
      <w:r w:rsidR="00D07291">
        <w:rPr>
          <w:i w:val="0"/>
          <w:noProof/>
          <w:sz w:val="22"/>
        </w:rPr>
        <w:t>2.3</w:t>
      </w:r>
      <w:r w:rsidR="007B73B8">
        <w:rPr>
          <w:i w:val="0"/>
          <w:noProof/>
          <w:sz w:val="22"/>
        </w:rPr>
        <w:fldChar w:fldCharType="end"/>
      </w:r>
      <w:r w:rsidR="007B73B8">
        <w:rPr>
          <w:i w:val="0"/>
          <w:noProof/>
          <w:sz w:val="22"/>
        </w:rPr>
        <w:noBreakHyphen/>
      </w:r>
      <w:r w:rsidR="007B73B8">
        <w:rPr>
          <w:i w:val="0"/>
          <w:noProof/>
          <w:sz w:val="22"/>
        </w:rPr>
        <w:fldChar w:fldCharType="begin"/>
      </w:r>
      <w:r w:rsidR="007B73B8">
        <w:rPr>
          <w:i w:val="0"/>
          <w:noProof/>
          <w:sz w:val="22"/>
        </w:rPr>
        <w:instrText xml:space="preserve"> SEQ Figure \* ARABIC \s 2 </w:instrText>
      </w:r>
      <w:r w:rsidR="007B73B8">
        <w:rPr>
          <w:i w:val="0"/>
          <w:noProof/>
          <w:sz w:val="22"/>
        </w:rPr>
        <w:fldChar w:fldCharType="separate"/>
      </w:r>
      <w:r w:rsidR="00D07291">
        <w:rPr>
          <w:i w:val="0"/>
          <w:noProof/>
          <w:sz w:val="22"/>
        </w:rPr>
        <w:t>3</w:t>
      </w:r>
      <w:r w:rsidR="007B73B8">
        <w:rPr>
          <w:i w:val="0"/>
          <w:noProof/>
          <w:sz w:val="22"/>
        </w:rPr>
        <w:fldChar w:fldCharType="end"/>
      </w:r>
      <w:bookmarkEnd w:id="315"/>
      <w:r>
        <w:rPr>
          <w:i w:val="0"/>
          <w:noProof/>
          <w:sz w:val="22"/>
        </w:rPr>
        <w:t> : le maillge 2D utilisé pour l’équation de Reynolds</w:t>
      </w:r>
    </w:p>
    <w:p w14:paraId="14CD2D67" w14:textId="77EE4640" w:rsidR="00DB4537" w:rsidRDefault="00DB4537" w:rsidP="006824D0">
      <w:pPr>
        <w:spacing w:line="360" w:lineRule="auto"/>
        <w:ind w:firstLine="708"/>
      </w:pPr>
    </w:p>
    <w:p w14:paraId="0E40AC9E" w14:textId="340BC9C8" w:rsidR="0093422C" w:rsidRDefault="0032581C" w:rsidP="00753571">
      <w:pPr>
        <w:spacing w:line="360" w:lineRule="auto"/>
        <w:ind w:firstLine="708"/>
      </w:pPr>
      <w:r>
        <w:t xml:space="preserve">L’équation de Reynolds généralisée où la cavitation est prise en compte </w:t>
      </w:r>
      <w:r w:rsidR="00753571" w:rsidRPr="00451C54">
        <w:rPr>
          <w:b/>
        </w:rPr>
        <w:fldChar w:fldCharType="begin"/>
      </w:r>
      <w:r w:rsidR="00753571" w:rsidRPr="00451C54">
        <w:rPr>
          <w:b/>
        </w:rPr>
        <w:instrText xml:space="preserve"> REF _Ref525835347 \r \h  \* MERGEFORMAT </w:instrText>
      </w:r>
      <w:r w:rsidR="00753571" w:rsidRPr="00451C54">
        <w:rPr>
          <w:b/>
        </w:rPr>
      </w:r>
      <w:r w:rsidR="00753571" w:rsidRPr="00451C54">
        <w:rPr>
          <w:b/>
        </w:rPr>
        <w:fldChar w:fldCharType="separate"/>
      </w:r>
      <w:r w:rsidR="00D07291">
        <w:rPr>
          <w:b/>
        </w:rPr>
        <w:t>Eq.2-13</w:t>
      </w:r>
      <w:r w:rsidR="00753571" w:rsidRPr="00451C54">
        <w:rPr>
          <w:b/>
        </w:rPr>
        <w:fldChar w:fldCharType="end"/>
      </w:r>
      <w:r w:rsidR="0093231F">
        <w:t xml:space="preserve"> </w:t>
      </w:r>
      <w:r>
        <w:t>est intégrée sur une cellule du maillage</w:t>
      </w:r>
      <w:r w:rsidR="0093422C">
        <w:t> :</w:t>
      </w:r>
      <w:r>
        <w:rPr>
          <w:rStyle w:val="Appelnotedebasdep"/>
        </w:rPr>
        <w:footnoteReference w:id="4"/>
      </w:r>
    </w:p>
    <w:p w14:paraId="78AD99C6" w14:textId="77777777" w:rsidR="0032581C" w:rsidRDefault="0032581C" w:rsidP="00753571">
      <w:pPr>
        <w:spacing w:line="360" w:lineRule="auto"/>
        <w:ind w:firstLine="708"/>
      </w:pP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14534878" w14:textId="77777777" w:rsidTr="008E2057">
        <w:trPr>
          <w:trHeight w:val="635"/>
          <w:tblHeader/>
          <w:jc w:val="center"/>
        </w:trPr>
        <w:tc>
          <w:tcPr>
            <w:tcW w:w="7938" w:type="dxa"/>
            <w:vAlign w:val="center"/>
          </w:tcPr>
          <w:p w14:paraId="622ADA53" w14:textId="77777777" w:rsidR="0093422C" w:rsidRPr="009E6468" w:rsidRDefault="00730F42" w:rsidP="00FE1F2E">
            <w:pPr>
              <w:spacing w:line="360" w:lineRule="auto"/>
            </w:pPr>
            <m:oMathPara>
              <m:oMath>
                <m:m>
                  <m:mPr>
                    <m:mcs>
                      <m:mc>
                        <m:mcPr>
                          <m:count m:val="1"/>
                          <m:mcJc m:val="center"/>
                        </m:mcPr>
                      </m:mc>
                    </m:mcs>
                    <m:ctrlPr>
                      <w:rPr>
                        <w:rFonts w:ascii="Cambria Math" w:hAnsi="Cambria Math"/>
                        <w:i/>
                      </w:rPr>
                    </m:ctrlPr>
                  </m:mPr>
                  <m:mr>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d>
                                <m:dPr>
                                  <m:begChr m:val="["/>
                                  <m:endChr m:val="]"/>
                                  <m:ctrlPr>
                                    <w:rPr>
                                      <w:rFonts w:ascii="Cambria Math" w:hAnsi="Cambria Math"/>
                                      <w:i/>
                                    </w:rPr>
                                  </m:ctrlPr>
                                </m:dPr>
                                <m:e>
                                  <m:f>
                                    <m:fPr>
                                      <m:ctrlPr>
                                        <w:rPr>
                                          <w:rFonts w:ascii="Cambria Math" w:hAnsi="Cambria Math"/>
                                          <w:i/>
                                        </w:rPr>
                                      </m:ctrlPr>
                                    </m:fPr>
                                    <m:num>
                                      <m:r>
                                        <w:rPr>
                                          <w:rFonts w:ascii="Cambria Math" w:hAnsi="Cambria Math"/>
                                        </w:rPr>
                                        <m:t>∂</m:t>
                                      </m:r>
                                    </m:num>
                                    <m:den>
                                      <m:r>
                                        <w:rPr>
                                          <w:rFonts w:ascii="Cambria Math" w:hAnsi="Cambria Math"/>
                                        </w:rPr>
                                        <m:t>∂x</m:t>
                                      </m:r>
                                    </m:den>
                                  </m:f>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f>
                                        <m:fPr>
                                          <m:ctrlPr>
                                            <w:rPr>
                                              <w:rFonts w:ascii="Cambria Math" w:hAnsi="Cambria Math"/>
                                              <w:i/>
                                            </w:rPr>
                                          </m:ctrlPr>
                                        </m:fPr>
                                        <m:num>
                                          <m:r>
                                            <w:rPr>
                                              <w:rFonts w:ascii="Cambria Math" w:hAnsi="Cambria Math"/>
                                            </w:rPr>
                                            <m:t>∂p</m:t>
                                          </m:r>
                                        </m:num>
                                        <m:den>
                                          <m:r>
                                            <w:rPr>
                                              <w:rFonts w:ascii="Cambria Math" w:hAnsi="Cambria Math"/>
                                            </w:rPr>
                                            <m:t>∂x</m:t>
                                          </m:r>
                                        </m:den>
                                      </m:f>
                                    </m:e>
                                  </m:d>
                                  <m:r>
                                    <w:rPr>
                                      <w:rFonts w:ascii="Cambria Math" w:hAnsi="Cambria Math"/>
                                    </w:rPr>
                                    <m:t xml:space="preserve">+ </m:t>
                                  </m:r>
                                  <m:f>
                                    <m:fPr>
                                      <m:ctrlPr>
                                        <w:rPr>
                                          <w:rFonts w:ascii="Cambria Math" w:hAnsi="Cambria Math"/>
                                          <w:i/>
                                        </w:rPr>
                                      </m:ctrlPr>
                                    </m:fPr>
                                    <m:num>
                                      <m:r>
                                        <w:rPr>
                                          <w:rFonts w:ascii="Cambria Math" w:hAnsi="Cambria Math"/>
                                        </w:rPr>
                                        <m:t>∂</m:t>
                                      </m:r>
                                    </m:num>
                                    <m:den>
                                      <m:r>
                                        <w:rPr>
                                          <w:rFonts w:ascii="Cambria Math" w:hAnsi="Cambria Math"/>
                                        </w:rPr>
                                        <m:t>∂z</m:t>
                                      </m:r>
                                    </m:den>
                                  </m:f>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f>
                                        <m:fPr>
                                          <m:ctrlPr>
                                            <w:rPr>
                                              <w:rFonts w:ascii="Cambria Math" w:hAnsi="Cambria Math"/>
                                              <w:i/>
                                            </w:rPr>
                                          </m:ctrlPr>
                                        </m:fPr>
                                        <m:num>
                                          <m:r>
                                            <w:rPr>
                                              <w:rFonts w:ascii="Cambria Math" w:hAnsi="Cambria Math"/>
                                            </w:rPr>
                                            <m:t>∂p</m:t>
                                          </m:r>
                                        </m:num>
                                        <m:den>
                                          <m:r>
                                            <w:rPr>
                                              <w:rFonts w:ascii="Cambria Math" w:hAnsi="Cambria Math"/>
                                            </w:rPr>
                                            <m:t>∂z</m:t>
                                          </m:r>
                                        </m:den>
                                      </m:f>
                                    </m:e>
                                  </m:d>
                                </m:e>
                              </m:d>
                              <m:r>
                                <w:rPr>
                                  <w:rFonts w:ascii="Cambria Math" w:hAnsi="Cambria Math"/>
                                </w:rPr>
                                <m:t>dxdz</m:t>
                              </m:r>
                            </m:e>
                          </m:nary>
                        </m:e>
                      </m:nary>
                      <m:r>
                        <w:rPr>
                          <w:rFonts w:ascii="Cambria Math" w:hAnsi="Cambria Math"/>
                        </w:rPr>
                        <m:t xml:space="preserve">                                                                               </m:t>
                      </m:r>
                    </m:e>
                  </m:mr>
                  <m:mr>
                    <m:e>
                      <m:r>
                        <w:rPr>
                          <w:rFonts w:ascii="Cambria Math" w:hAnsi="Cambria Math"/>
                        </w:rPr>
                        <m:t xml:space="preserve">                            = U</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d>
                                <m:dPr>
                                  <m:begChr m:val="["/>
                                  <m:endChr m:val="]"/>
                                  <m:ctrlPr>
                                    <w:rPr>
                                      <w:rFonts w:ascii="Cambria Math" w:hAnsi="Cambria Math"/>
                                      <w:i/>
                                    </w:rPr>
                                  </m:ctrlPr>
                                </m:dPr>
                                <m:e>
                                  <m:f>
                                    <m:fPr>
                                      <m:ctrlPr>
                                        <w:rPr>
                                          <w:rFonts w:ascii="Cambria Math" w:hAnsi="Cambria Math"/>
                                          <w:i/>
                                        </w:rPr>
                                      </m:ctrlPr>
                                    </m:fPr>
                                    <m:num>
                                      <m:r>
                                        <w:rPr>
                                          <w:rFonts w:ascii="Cambria Math" w:hAnsi="Cambria Math"/>
                                        </w:rPr>
                                        <m:t>∂</m:t>
                                      </m:r>
                                    </m:num>
                                    <m:den>
                                      <m:r>
                                        <w:rPr>
                                          <w:rFonts w:ascii="Cambria Math" w:hAnsi="Cambria Math"/>
                                        </w:rPr>
                                        <m:t>∂x</m:t>
                                      </m:r>
                                    </m:den>
                                  </m:f>
                                  <m:d>
                                    <m:dPr>
                                      <m:begChr m:val="["/>
                                      <m:endChr m:val="]"/>
                                      <m:ctrlPr>
                                        <w:rPr>
                                          <w:rFonts w:ascii="Cambria Math" w:hAnsi="Cambria Math"/>
                                          <w:i/>
                                        </w:rPr>
                                      </m:ctrlPr>
                                    </m:dPr>
                                    <m:e>
                                      <m:d>
                                        <m:dPr>
                                          <m:ctrlPr>
                                            <w:rPr>
                                              <w:rFonts w:ascii="Cambria Math" w:hAnsi="Cambria Math"/>
                                              <w:i/>
                                            </w:rPr>
                                          </m:ctrlPr>
                                        </m:dPr>
                                        <m:e>
                                          <m:r>
                                            <w:rPr>
                                              <w:rFonts w:ascii="Cambria Math" w:hAnsi="Cambria Math"/>
                                            </w:rPr>
                                            <m:t>1-θ</m:t>
                                          </m:r>
                                        </m:e>
                                      </m:d>
                                      <m:sSub>
                                        <m:sSubPr>
                                          <m:ctrlPr>
                                            <w:rPr>
                                              <w:rFonts w:ascii="Cambria Math" w:hAnsi="Cambria Math"/>
                                              <w:i/>
                                            </w:rPr>
                                          </m:ctrlPr>
                                        </m:sSubPr>
                                        <m:e>
                                          <m:r>
                                            <w:rPr>
                                              <w:rFonts w:ascii="Cambria Math" w:hAnsi="Cambria Math"/>
                                            </w:rPr>
                                            <m:t>G</m:t>
                                          </m:r>
                                        </m:e>
                                        <m:sub>
                                          <m:r>
                                            <w:rPr>
                                              <w:rFonts w:ascii="Cambria Math" w:hAnsi="Cambria Math"/>
                                            </w:rPr>
                                            <m:t>2</m:t>
                                          </m:r>
                                        </m:sub>
                                      </m:sSub>
                                    </m:e>
                                  </m:d>
                                </m:e>
                              </m:d>
                              <m:r>
                                <w:rPr>
                                  <w:rFonts w:ascii="Cambria Math" w:hAnsi="Cambria Math"/>
                                </w:rPr>
                                <m:t>dxdz</m:t>
                              </m:r>
                            </m:e>
                          </m:nary>
                        </m:e>
                      </m:nary>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d>
                                <m:dPr>
                                  <m:begChr m:val="["/>
                                  <m:endChr m:val="]"/>
                                  <m:ctrlPr>
                                    <w:rPr>
                                      <w:rFonts w:ascii="Cambria Math" w:hAnsi="Cambria Math"/>
                                      <w:i/>
                                    </w:rPr>
                                  </m:ctrlPr>
                                </m:dPr>
                                <m:e>
                                  <m:f>
                                    <m:fPr>
                                      <m:ctrlPr>
                                        <w:rPr>
                                          <w:rFonts w:ascii="Cambria Math" w:hAnsi="Cambria Math"/>
                                          <w:i/>
                                          <w:iCs/>
                                        </w:rPr>
                                      </m:ctrlPr>
                                    </m:fPr>
                                    <m:num>
                                      <m:r>
                                        <w:rPr>
                                          <w:rFonts w:ascii="Cambria Math" w:hAnsi="Cambria Math"/>
                                        </w:rPr>
                                        <m:t>∂</m:t>
                                      </m:r>
                                      <m:d>
                                        <m:dPr>
                                          <m:begChr m:val="["/>
                                          <m:endChr m:val="]"/>
                                          <m:ctrlPr>
                                            <w:rPr>
                                              <w:rFonts w:ascii="Cambria Math" w:hAnsi="Cambria Math"/>
                                              <w:i/>
                                            </w:rPr>
                                          </m:ctrlPr>
                                        </m:dPr>
                                        <m:e>
                                          <m:d>
                                            <m:dPr>
                                              <m:ctrlPr>
                                                <w:rPr>
                                                  <w:rFonts w:ascii="Cambria Math" w:hAnsi="Cambria Math"/>
                                                  <w:i/>
                                                </w:rPr>
                                              </m:ctrlPr>
                                            </m:dPr>
                                            <m:e>
                                              <m:r>
                                                <w:rPr>
                                                  <w:rFonts w:ascii="Cambria Math" w:hAnsi="Cambria Math"/>
                                                </w:rPr>
                                                <m:t>1-θ</m:t>
                                              </m:r>
                                            </m:e>
                                          </m:d>
                                          <m:r>
                                            <w:rPr>
                                              <w:rFonts w:ascii="Cambria Math" w:hAnsi="Cambria Math"/>
                                            </w:rPr>
                                            <m:t>ρh</m:t>
                                          </m:r>
                                        </m:e>
                                      </m:d>
                                    </m:num>
                                    <m:den>
                                      <m:r>
                                        <w:rPr>
                                          <w:rFonts w:ascii="Cambria Math" w:hAnsi="Cambria Math"/>
                                        </w:rPr>
                                        <m:t>∂t</m:t>
                                      </m:r>
                                    </m:den>
                                  </m:f>
                                </m:e>
                              </m:d>
                              <m:r>
                                <w:rPr>
                                  <w:rFonts w:ascii="Cambria Math" w:hAnsi="Cambria Math"/>
                                </w:rPr>
                                <m:t>dxdz</m:t>
                              </m:r>
                            </m:e>
                          </m:nary>
                        </m:e>
                      </m:nary>
                    </m:e>
                  </m:mr>
                </m:m>
                <m:r>
                  <w:rPr>
                    <w:rFonts w:ascii="Cambria Math" w:hAnsi="Cambria Math"/>
                  </w:rPr>
                  <m:t xml:space="preserve"> </m:t>
                </m:r>
              </m:oMath>
            </m:oMathPara>
          </w:p>
        </w:tc>
        <w:tc>
          <w:tcPr>
            <w:tcW w:w="1134" w:type="dxa"/>
            <w:vAlign w:val="center"/>
          </w:tcPr>
          <w:p w14:paraId="21069372"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19757969" w14:textId="77777777" w:rsidR="0032581C" w:rsidRDefault="0032581C" w:rsidP="000A072A">
      <w:pPr>
        <w:spacing w:before="120" w:line="360" w:lineRule="auto"/>
      </w:pPr>
    </w:p>
    <w:p w14:paraId="5A0FE514" w14:textId="18EEF462" w:rsidR="0093422C" w:rsidRDefault="0032581C" w:rsidP="000A072A">
      <w:pPr>
        <w:spacing w:before="120" w:line="360" w:lineRule="auto"/>
      </w:pPr>
      <w:r>
        <w:t>L</w:t>
      </w:r>
      <w:r w:rsidR="0093422C">
        <w:t>a forme discrétisée de l’</w:t>
      </w:r>
      <w:r w:rsidR="0093422C" w:rsidRPr="0071791A">
        <w:t xml:space="preserve">équation </w:t>
      </w:r>
      <w:r>
        <w:t>s’écrit</w:t>
      </w:r>
      <w:r w:rsidR="0093422C">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7D1714DE" w14:textId="77777777" w:rsidTr="008E2057">
        <w:trPr>
          <w:trHeight w:val="635"/>
          <w:tblHeader/>
          <w:jc w:val="center"/>
        </w:trPr>
        <w:tc>
          <w:tcPr>
            <w:tcW w:w="7938" w:type="dxa"/>
            <w:vAlign w:val="center"/>
          </w:tcPr>
          <w:p w14:paraId="2ED42707" w14:textId="77777777" w:rsidR="0093422C" w:rsidRPr="004919C2" w:rsidRDefault="00730F42" w:rsidP="00FE1F2E">
            <w:pPr>
              <w:spacing w:line="360" w:lineRule="auto"/>
            </w:pPr>
            <m:oMathPara>
              <m:oMath>
                <m:sSub>
                  <m:sSubPr>
                    <m:ctrlPr>
                      <w:rPr>
                        <w:rFonts w:ascii="Cambria Math" w:hAnsi="Cambria Math"/>
                        <w:i/>
                      </w:rPr>
                    </m:ctrlPr>
                  </m:sSubPr>
                  <m:e>
                    <m:r>
                      <w:rPr>
                        <w:rFonts w:ascii="Cambria Math" w:hAnsi="Cambria Math"/>
                      </w:rPr>
                      <m:t>A</m:t>
                    </m:r>
                  </m:e>
                  <m:sub>
                    <m:r>
                      <w:rPr>
                        <w:rFonts w:ascii="Cambria Math" w:hAnsi="Cambria Math"/>
                      </w:rPr>
                      <m:t>e</m:t>
                    </m:r>
                  </m:sub>
                </m:sSub>
                <m:sSub>
                  <m:sSubPr>
                    <m:ctrlPr>
                      <w:rPr>
                        <w:rFonts w:ascii="Cambria Math" w:hAnsi="Cambria Math"/>
                        <w:i/>
                      </w:rPr>
                    </m:ctrlPr>
                  </m:sSubPr>
                  <m:e>
                    <m:r>
                      <w:rPr>
                        <w:rFonts w:ascii="Cambria Math" w:hAnsi="Cambria Math"/>
                      </w:rPr>
                      <m:t>p</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w</m:t>
                    </m:r>
                  </m:sub>
                </m:sSub>
                <m:sSub>
                  <m:sSubPr>
                    <m:ctrlPr>
                      <w:rPr>
                        <w:rFonts w:ascii="Cambria Math" w:hAnsi="Cambria Math"/>
                        <w:i/>
                      </w:rPr>
                    </m:ctrlPr>
                  </m:sSubPr>
                  <m:e>
                    <m:r>
                      <w:rPr>
                        <w:rFonts w:ascii="Cambria Math" w:hAnsi="Cambria Math"/>
                      </w:rPr>
                      <m:t>p</m:t>
                    </m:r>
                  </m:e>
                  <m:sub>
                    <m:r>
                      <w:rPr>
                        <w:rFonts w:ascii="Cambria Math" w:hAnsi="Cambria Math"/>
                      </w:rPr>
                      <m:t>W</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n</m:t>
                    </m:r>
                  </m:sub>
                </m:sSub>
                <m:sSub>
                  <m:sSubPr>
                    <m:ctrlPr>
                      <w:rPr>
                        <w:rFonts w:ascii="Cambria Math" w:hAnsi="Cambria Math"/>
                        <w:i/>
                      </w:rPr>
                    </m:ctrlPr>
                  </m:sSubPr>
                  <m:e>
                    <m:r>
                      <w:rPr>
                        <w:rFonts w:ascii="Cambria Math" w:hAnsi="Cambria Math"/>
                      </w:rPr>
                      <m:t>p</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s</m:t>
                    </m:r>
                  </m:sub>
                </m:sSub>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p</m:t>
                    </m:r>
                  </m:sub>
                </m:sSub>
                <m:sSub>
                  <m:sSubPr>
                    <m:ctrlPr>
                      <w:rPr>
                        <w:rFonts w:ascii="Cambria Math" w:hAnsi="Cambria Math"/>
                        <w:i/>
                      </w:rPr>
                    </m:ctrlPr>
                  </m:sSubPr>
                  <m:e>
                    <m:r>
                      <w:rPr>
                        <w:rFonts w:ascii="Cambria Math" w:hAnsi="Cambria Math"/>
                      </w:rPr>
                      <m:t>p</m:t>
                    </m:r>
                  </m:e>
                  <m:sub>
                    <m:r>
                      <w:rPr>
                        <w:rFonts w:ascii="Cambria Math" w:hAnsi="Cambria Math"/>
                      </w:rPr>
                      <m:t>P</m:t>
                    </m:r>
                  </m:sub>
                </m:sSub>
                <m:r>
                  <w:rPr>
                    <w:rFonts w:ascii="Cambria Math" w:hAnsi="Cambria Math"/>
                  </w:rPr>
                  <m:t>=S(θ)</m:t>
                </m:r>
              </m:oMath>
            </m:oMathPara>
          </w:p>
        </w:tc>
        <w:tc>
          <w:tcPr>
            <w:tcW w:w="1134" w:type="dxa"/>
            <w:vAlign w:val="center"/>
          </w:tcPr>
          <w:p w14:paraId="1BEA0D90"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79887464" w14:textId="0D02936B" w:rsidR="0093422C" w:rsidRDefault="0032581C" w:rsidP="0093422C">
      <w:pPr>
        <w:spacing w:line="360" w:lineRule="auto"/>
      </w:pPr>
      <w:proofErr w:type="gramStart"/>
      <w:r>
        <w:t>a</w:t>
      </w:r>
      <w:r w:rsidR="0093422C">
        <w:t>vec</w:t>
      </w:r>
      <w:proofErr w:type="gramEnd"/>
      <w:r w:rsidR="0093422C">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6261DC9A" w14:textId="77777777" w:rsidTr="008E2057">
        <w:trPr>
          <w:trHeight w:val="635"/>
          <w:tblHeader/>
          <w:jc w:val="center"/>
        </w:trPr>
        <w:tc>
          <w:tcPr>
            <w:tcW w:w="7938" w:type="dxa"/>
            <w:vAlign w:val="center"/>
          </w:tcPr>
          <w:p w14:paraId="02E62854" w14:textId="77777777" w:rsidR="0093422C" w:rsidRDefault="00730F42" w:rsidP="00FE1F2E">
            <w:pPr>
              <w:spacing w:line="360" w:lineRule="auto"/>
              <w:jc w:val="center"/>
            </w:pPr>
            <m:oMathPara>
              <m:oMath>
                <m:m>
                  <m:mPr>
                    <m:mcs>
                      <m:mc>
                        <m:mcPr>
                          <m:count m:val="4"/>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A</m:t>
                          </m:r>
                        </m:e>
                        <m:sub>
                          <m:r>
                            <w:rPr>
                              <w:rFonts w:ascii="Cambria Math" w:hAnsi="Cambria Math"/>
                            </w:rPr>
                            <m:t>e</m:t>
                          </m:r>
                        </m:sub>
                      </m:sSub>
                      <m:r>
                        <w:rPr>
                          <w:rFonts w:ascii="Cambria Math" w:hAnsi="Cambria Math"/>
                        </w:rPr>
                        <m:t>=</m:t>
                      </m:r>
                      <m:f>
                        <m:fPr>
                          <m:ctrlPr>
                            <w:rPr>
                              <w:rFonts w:ascii="Cambria Math" w:hAnsi="Cambria Math"/>
                              <w:i/>
                            </w:rPr>
                          </m:ctrlPr>
                        </m:fPr>
                        <m:num>
                          <m:r>
                            <w:rPr>
                              <w:rFonts w:ascii="Cambria Math" w:hAnsi="Cambria Math"/>
                            </w:rPr>
                            <m:t>∆z</m:t>
                          </m:r>
                        </m:num>
                        <m:den>
                          <m:r>
                            <w:rPr>
                              <w:rFonts w:ascii="Cambria Math" w:hAnsi="Cambria Math"/>
                            </w:rPr>
                            <m:t>∆x</m:t>
                          </m:r>
                        </m:den>
                      </m:f>
                      <m:sSub>
                        <m:sSubPr>
                          <m:ctrlPr>
                            <w:rPr>
                              <w:rFonts w:ascii="Cambria Math" w:hAnsi="Cambria Math"/>
                              <w:i/>
                            </w:rPr>
                          </m:ctrlPr>
                        </m:sSubPr>
                        <m:e>
                          <m:r>
                            <w:rPr>
                              <w:rFonts w:ascii="Cambria Math" w:hAnsi="Cambria Math"/>
                            </w:rPr>
                            <m:t>G</m:t>
                          </m:r>
                        </m:e>
                        <m:sub>
                          <m:r>
                            <w:rPr>
                              <w:rFonts w:ascii="Cambria Math" w:hAnsi="Cambria Math"/>
                            </w:rPr>
                            <m:t>1e</m:t>
                          </m:r>
                        </m:sub>
                      </m:sSub>
                      <m:r>
                        <w:rPr>
                          <w:rFonts w:ascii="Cambria Math" w:hAnsi="Cambria Math"/>
                        </w:rPr>
                        <m:t>   ;</m:t>
                      </m:r>
                    </m:e>
                    <m:e>
                      <m:sSub>
                        <m:sSubPr>
                          <m:ctrlPr>
                            <w:rPr>
                              <w:rFonts w:ascii="Cambria Math" w:hAnsi="Cambria Math"/>
                              <w:i/>
                            </w:rPr>
                          </m:ctrlPr>
                        </m:sSubPr>
                        <m:e>
                          <m:r>
                            <w:rPr>
                              <w:rFonts w:ascii="Cambria Math" w:hAnsi="Cambria Math"/>
                            </w:rPr>
                            <m:t>A</m:t>
                          </m:r>
                        </m:e>
                        <m:sub>
                          <m:r>
                            <w:rPr>
                              <w:rFonts w:ascii="Cambria Math" w:hAnsi="Cambria Math"/>
                            </w:rPr>
                            <m:t>w</m:t>
                          </m:r>
                        </m:sub>
                      </m:sSub>
                      <m:r>
                        <w:rPr>
                          <w:rFonts w:ascii="Cambria Math" w:hAnsi="Cambria Math"/>
                        </w:rPr>
                        <m:t>=</m:t>
                      </m:r>
                      <m:f>
                        <m:fPr>
                          <m:ctrlPr>
                            <w:rPr>
                              <w:rFonts w:ascii="Cambria Math" w:hAnsi="Cambria Math"/>
                              <w:i/>
                            </w:rPr>
                          </m:ctrlPr>
                        </m:fPr>
                        <m:num>
                          <m:r>
                            <w:rPr>
                              <w:rFonts w:ascii="Cambria Math" w:hAnsi="Cambria Math"/>
                            </w:rPr>
                            <m:t>∆z</m:t>
                          </m:r>
                        </m:num>
                        <m:den>
                          <m:r>
                            <w:rPr>
                              <w:rFonts w:ascii="Cambria Math" w:hAnsi="Cambria Math"/>
                            </w:rPr>
                            <m:t>∆x</m:t>
                          </m:r>
                        </m:den>
                      </m:f>
                      <m:sSub>
                        <m:sSubPr>
                          <m:ctrlPr>
                            <w:rPr>
                              <w:rFonts w:ascii="Cambria Math" w:hAnsi="Cambria Math"/>
                              <w:i/>
                            </w:rPr>
                          </m:ctrlPr>
                        </m:sSubPr>
                        <m:e>
                          <m:r>
                            <w:rPr>
                              <w:rFonts w:ascii="Cambria Math" w:hAnsi="Cambria Math"/>
                            </w:rPr>
                            <m:t>G</m:t>
                          </m:r>
                        </m:e>
                        <m:sub>
                          <m:r>
                            <w:rPr>
                              <w:rFonts w:ascii="Cambria Math" w:hAnsi="Cambria Math"/>
                            </w:rPr>
                            <m:t>1w</m:t>
                          </m:r>
                        </m:sub>
                      </m:sSub>
                      <m:r>
                        <w:rPr>
                          <w:rFonts w:ascii="Cambria Math" w:hAnsi="Cambria Math"/>
                        </w:rPr>
                        <m:t xml:space="preserve">  ; </m:t>
                      </m:r>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A</m:t>
                          </m:r>
                        </m:e>
                        <m:sub>
                          <m:r>
                            <w:rPr>
                              <w:rFonts w:ascii="Cambria Math" w:hAnsi="Cambria Math"/>
                            </w:rPr>
                            <m:t>n</m:t>
                          </m:r>
                        </m:sub>
                      </m:sSub>
                      <m:r>
                        <w:rPr>
                          <w:rFonts w:ascii="Cambria Math" w:hAnsi="Cambria Math"/>
                        </w:rPr>
                        <m:t>=</m:t>
                      </m:r>
                      <m:f>
                        <m:fPr>
                          <m:ctrlPr>
                            <w:rPr>
                              <w:rFonts w:ascii="Cambria Math" w:hAnsi="Cambria Math"/>
                              <w:i/>
                            </w:rPr>
                          </m:ctrlPr>
                        </m:fPr>
                        <m:num>
                          <m:r>
                            <w:rPr>
                              <w:rFonts w:ascii="Cambria Math" w:hAnsi="Cambria Math"/>
                            </w:rPr>
                            <m:t>∆x</m:t>
                          </m:r>
                        </m:num>
                        <m:den>
                          <m:r>
                            <w:rPr>
                              <w:rFonts w:ascii="Cambria Math" w:hAnsi="Cambria Math"/>
                            </w:rPr>
                            <m:t>∆z</m:t>
                          </m:r>
                        </m:den>
                      </m:f>
                      <m:sSub>
                        <m:sSubPr>
                          <m:ctrlPr>
                            <w:rPr>
                              <w:rFonts w:ascii="Cambria Math" w:hAnsi="Cambria Math"/>
                              <w:i/>
                            </w:rPr>
                          </m:ctrlPr>
                        </m:sSubPr>
                        <m:e>
                          <m:r>
                            <w:rPr>
                              <w:rFonts w:ascii="Cambria Math" w:hAnsi="Cambria Math"/>
                            </w:rPr>
                            <m:t>G</m:t>
                          </m:r>
                        </m:e>
                        <m:sub>
                          <m:r>
                            <w:rPr>
                              <w:rFonts w:ascii="Cambria Math" w:hAnsi="Cambria Math"/>
                            </w:rPr>
                            <m:t>1n</m:t>
                          </m:r>
                        </m:sub>
                      </m:sSub>
                      <m:r>
                        <w:rPr>
                          <w:rFonts w:ascii="Cambria Math" w:hAnsi="Cambria Math"/>
                        </w:rPr>
                        <m:t>   ;</m:t>
                      </m:r>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A</m:t>
                          </m:r>
                        </m:e>
                        <m:sub>
                          <m:r>
                            <w:rPr>
                              <w:rFonts w:ascii="Cambria Math" w:hAnsi="Cambria Math"/>
                            </w:rPr>
                            <m:t>s</m:t>
                          </m:r>
                        </m:sub>
                      </m:sSub>
                      <m:r>
                        <w:rPr>
                          <w:rFonts w:ascii="Cambria Math" w:hAnsi="Cambria Math"/>
                        </w:rPr>
                        <m:t>=</m:t>
                      </m:r>
                      <m:f>
                        <m:fPr>
                          <m:ctrlPr>
                            <w:rPr>
                              <w:rFonts w:ascii="Cambria Math" w:hAnsi="Cambria Math"/>
                              <w:i/>
                            </w:rPr>
                          </m:ctrlPr>
                        </m:fPr>
                        <m:num>
                          <m:r>
                            <w:rPr>
                              <w:rFonts w:ascii="Cambria Math" w:hAnsi="Cambria Math"/>
                            </w:rPr>
                            <m:t>∆x</m:t>
                          </m:r>
                        </m:num>
                        <m:den>
                          <m:r>
                            <w:rPr>
                              <w:rFonts w:ascii="Cambria Math" w:hAnsi="Cambria Math"/>
                            </w:rPr>
                            <m:t>∆z</m:t>
                          </m:r>
                        </m:den>
                      </m:f>
                      <m:sSub>
                        <m:sSubPr>
                          <m:ctrlPr>
                            <w:rPr>
                              <w:rFonts w:ascii="Cambria Math" w:hAnsi="Cambria Math"/>
                              <w:i/>
                            </w:rPr>
                          </m:ctrlPr>
                        </m:sSubPr>
                        <m:e>
                          <m:r>
                            <w:rPr>
                              <w:rFonts w:ascii="Cambria Math" w:hAnsi="Cambria Math"/>
                            </w:rPr>
                            <m:t>G</m:t>
                          </m:r>
                        </m:e>
                        <m:sub>
                          <m:r>
                            <w:rPr>
                              <w:rFonts w:ascii="Cambria Math" w:hAnsi="Cambria Math"/>
                            </w:rPr>
                            <m:t>1s</m:t>
                          </m:r>
                        </m:sub>
                      </m:sSub>
                      <m:r>
                        <w:rPr>
                          <w:rFonts w:ascii="Cambria Math" w:hAnsi="Cambria Math"/>
                        </w:rPr>
                        <m:t xml:space="preserve">   </m:t>
                      </m:r>
                    </m:e>
                  </m:mr>
                </m:m>
              </m:oMath>
            </m:oMathPara>
          </w:p>
          <w:p w14:paraId="52A5C5B4" w14:textId="77777777" w:rsidR="0093422C" w:rsidRPr="00F577E8" w:rsidRDefault="00730F42" w:rsidP="00FE1F2E">
            <w:pPr>
              <w:spacing w:line="360" w:lineRule="auto"/>
            </w:pPr>
            <m:oMathPara>
              <m:oMath>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A</m:t>
                          </m:r>
                        </m:e>
                        <m:sub>
                          <m:r>
                            <w:rPr>
                              <w:rFonts w:ascii="Cambria Math" w:hAnsi="Cambria Math"/>
                            </w:rPr>
                            <m:t>P</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w</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s</m:t>
                              </m:r>
                            </m:sub>
                          </m:sSub>
                        </m:e>
                      </m:d>
                    </m:e>
                  </m:mr>
                </m:m>
              </m:oMath>
            </m:oMathPara>
          </w:p>
          <w:p w14:paraId="3C9E6428" w14:textId="77777777" w:rsidR="0093422C" w:rsidRPr="00134F70" w:rsidRDefault="00730F42" w:rsidP="00FE1F2E">
            <w:pPr>
              <w:spacing w:line="360" w:lineRule="auto"/>
            </w:pPr>
            <m:oMathPara>
              <m:oMath>
                <m:m>
                  <m:mPr>
                    <m:mcs>
                      <m:mc>
                        <m:mcPr>
                          <m:count m:val="1"/>
                          <m:mcJc m:val="center"/>
                        </m:mcPr>
                      </m:mc>
                    </m:mcs>
                    <m:ctrlPr>
                      <w:rPr>
                        <w:rFonts w:ascii="Cambria Math" w:hAnsi="Cambria Math"/>
                        <w:i/>
                      </w:rPr>
                    </m:ctrlPr>
                  </m:mPr>
                  <m:mr>
                    <m:e>
                      <m:r>
                        <w:rPr>
                          <w:rFonts w:ascii="Cambria Math" w:hAnsi="Cambria Math"/>
                        </w:rPr>
                        <m:t>S</m:t>
                      </m:r>
                      <m:d>
                        <m:dPr>
                          <m:ctrlPr>
                            <w:rPr>
                              <w:rFonts w:ascii="Cambria Math" w:hAnsi="Cambria Math"/>
                              <w:i/>
                            </w:rPr>
                          </m:ctrlPr>
                        </m:dPr>
                        <m:e>
                          <m:r>
                            <w:rPr>
                              <w:rFonts w:ascii="Cambria Math" w:hAnsi="Cambria Math"/>
                            </w:rPr>
                            <m:t>θ</m:t>
                          </m:r>
                        </m:e>
                      </m:d>
                      <m:r>
                        <w:rPr>
                          <w:rFonts w:ascii="Cambria Math" w:hAnsi="Cambria Math"/>
                        </w:rPr>
                        <m:t>= U∆z</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2e</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2w</m:t>
                              </m:r>
                            </m:sub>
                          </m:sSub>
                        </m:e>
                      </m:d>
                      <m:r>
                        <w:rPr>
                          <w:rFonts w:ascii="Cambria Math" w:hAnsi="Cambria Math"/>
                        </w:rPr>
                        <m:t>-U∆z</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2e</m:t>
                              </m:r>
                            </m:sub>
                          </m:sSub>
                          <m:sSub>
                            <m:sSubPr>
                              <m:ctrlPr>
                                <w:rPr>
                                  <w:rFonts w:ascii="Cambria Math" w:hAnsi="Cambria Math"/>
                                  <w:i/>
                                </w:rPr>
                              </m:ctrlPr>
                            </m:sSubPr>
                            <m:e>
                              <m:r>
                                <w:rPr>
                                  <w:rFonts w:ascii="Cambria Math" w:hAnsi="Cambria Math"/>
                                </w:rPr>
                                <m:t>θ</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2w</m:t>
                              </m:r>
                            </m:sub>
                          </m:sSub>
                          <m:sSub>
                            <m:sSubPr>
                              <m:ctrlPr>
                                <w:rPr>
                                  <w:rFonts w:ascii="Cambria Math" w:hAnsi="Cambria Math"/>
                                  <w:i/>
                                </w:rPr>
                              </m:ctrlPr>
                            </m:sSubPr>
                            <m:e>
                              <m:r>
                                <w:rPr>
                                  <w:rFonts w:ascii="Cambria Math" w:hAnsi="Cambria Math"/>
                                </w:rPr>
                                <m:t>θ</m:t>
                              </m:r>
                            </m:e>
                            <m:sub>
                              <m:r>
                                <w:rPr>
                                  <w:rFonts w:ascii="Cambria Math" w:hAnsi="Cambria Math"/>
                                </w:rPr>
                                <m:t>w</m:t>
                              </m:r>
                            </m:sub>
                          </m:sSub>
                        </m:e>
                      </m:d>
                      <m:r>
                        <w:rPr>
                          <w:rFonts w:ascii="Cambria Math" w:hAnsi="Cambria Math"/>
                        </w:rPr>
                        <m:t>+∆x∆z</m:t>
                      </m:r>
                      <m:sSub>
                        <m:sSubPr>
                          <m:ctrlPr>
                            <w:rPr>
                              <w:rFonts w:ascii="Cambria Math" w:hAnsi="Cambria Math"/>
                              <w:i/>
                              <w:iCs/>
                            </w:rPr>
                          </m:ctrlPr>
                        </m:sSubPr>
                        <m:e>
                          <m:d>
                            <m:dPr>
                              <m:begChr m:val=""/>
                              <m:endChr m:val="|"/>
                              <m:ctrlPr>
                                <w:rPr>
                                  <w:rFonts w:ascii="Cambria Math" w:hAnsi="Cambria Math"/>
                                  <w:i/>
                                  <w:iCs/>
                                </w:rPr>
                              </m:ctrlPr>
                            </m:dPr>
                            <m:e>
                              <m:f>
                                <m:fPr>
                                  <m:ctrlPr>
                                    <w:rPr>
                                      <w:rFonts w:ascii="Cambria Math" w:hAnsi="Cambria Math"/>
                                      <w:i/>
                                      <w:iCs/>
                                    </w:rPr>
                                  </m:ctrlPr>
                                </m:fPr>
                                <m:num>
                                  <m:r>
                                    <w:rPr>
                                      <w:rFonts w:ascii="Cambria Math" w:hAnsi="Cambria Math"/>
                                    </w:rPr>
                                    <m:t>∂ρh</m:t>
                                  </m:r>
                                </m:num>
                                <m:den>
                                  <m:r>
                                    <w:rPr>
                                      <w:rFonts w:ascii="Cambria Math" w:hAnsi="Cambria Math"/>
                                    </w:rPr>
                                    <m:t>∂t</m:t>
                                  </m:r>
                                </m:den>
                              </m:f>
                            </m:e>
                          </m:d>
                        </m:e>
                        <m:sub>
                          <m:r>
                            <w:rPr>
                              <w:rFonts w:ascii="Cambria Math" w:hAnsi="Cambria Math"/>
                            </w:rPr>
                            <m:t>P</m:t>
                          </m:r>
                        </m:sub>
                      </m:sSub>
                      <m:r>
                        <w:rPr>
                          <w:rFonts w:ascii="Cambria Math" w:hAnsi="Cambria Math"/>
                        </w:rPr>
                        <m:t>-∆x∆z</m:t>
                      </m:r>
                      <m:sSub>
                        <m:sSubPr>
                          <m:ctrlPr>
                            <w:rPr>
                              <w:rFonts w:ascii="Cambria Math" w:hAnsi="Cambria Math"/>
                              <w:i/>
                              <w:iCs/>
                            </w:rPr>
                          </m:ctrlPr>
                        </m:sSubPr>
                        <m:e>
                          <m:d>
                            <m:dPr>
                              <m:begChr m:val=""/>
                              <m:endChr m:val="|"/>
                              <m:ctrlPr>
                                <w:rPr>
                                  <w:rFonts w:ascii="Cambria Math" w:hAnsi="Cambria Math"/>
                                  <w:i/>
                                  <w:iCs/>
                                </w:rPr>
                              </m:ctrlPr>
                            </m:dPr>
                            <m:e>
                              <m:f>
                                <m:fPr>
                                  <m:ctrlPr>
                                    <w:rPr>
                                      <w:rFonts w:ascii="Cambria Math" w:hAnsi="Cambria Math"/>
                                      <w:i/>
                                      <w:iCs/>
                                    </w:rPr>
                                  </m:ctrlPr>
                                </m:fPr>
                                <m:num>
                                  <m:r>
                                    <w:rPr>
                                      <w:rFonts w:ascii="Cambria Math" w:hAnsi="Cambria Math"/>
                                    </w:rPr>
                                    <m:t>∂ρθh</m:t>
                                  </m:r>
                                </m:num>
                                <m:den>
                                  <m:r>
                                    <w:rPr>
                                      <w:rFonts w:ascii="Cambria Math" w:hAnsi="Cambria Math"/>
                                    </w:rPr>
                                    <m:t>∂t</m:t>
                                  </m:r>
                                </m:den>
                              </m:f>
                            </m:e>
                          </m:d>
                        </m:e>
                        <m:sub>
                          <m:r>
                            <w:rPr>
                              <w:rFonts w:ascii="Cambria Math" w:hAnsi="Cambria Math"/>
                            </w:rPr>
                            <m:t>P</m:t>
                          </m:r>
                        </m:sub>
                      </m:sSub>
                    </m:e>
                  </m:mr>
                </m:m>
              </m:oMath>
            </m:oMathPara>
          </w:p>
        </w:tc>
        <w:tc>
          <w:tcPr>
            <w:tcW w:w="1134" w:type="dxa"/>
            <w:vAlign w:val="center"/>
          </w:tcPr>
          <w:p w14:paraId="2375343D"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5D545A8B" w14:textId="77777777" w:rsidR="0032581C" w:rsidRDefault="0032581C" w:rsidP="000A072A">
      <w:pPr>
        <w:spacing w:before="120" w:line="360" w:lineRule="auto"/>
      </w:pPr>
    </w:p>
    <w:p w14:paraId="72BB36BE" w14:textId="0FDB1E45" w:rsidR="0093422C" w:rsidRDefault="0093422C" w:rsidP="000A072A">
      <w:pPr>
        <w:spacing w:before="120" w:line="360" w:lineRule="auto"/>
        <w:rPr>
          <w:szCs w:val="23"/>
        </w:rPr>
      </w:pPr>
      <w:r>
        <w:lastRenderedPageBreak/>
        <w:t xml:space="preserve">On peut remarquer que le terme </w:t>
      </w:r>
      <m:oMath>
        <m:r>
          <w:rPr>
            <w:rFonts w:ascii="Cambria Math" w:hAnsi="Cambria Math"/>
          </w:rPr>
          <m:t>S(θ)</m:t>
        </m:r>
      </m:oMath>
      <w:r>
        <w:t xml:space="preserve"> contient le facteur de remplissage qui est traité </w:t>
      </w:r>
      <w:r w:rsidR="0032581C">
        <w:t xml:space="preserve">par l’algorithme de cavitation FBNS </w:t>
      </w:r>
      <w:r>
        <w:t xml:space="preserve">comme une inconnue dans l’équation. Ce facteur de remplissage est exprimé aux faces de cellule. </w:t>
      </w:r>
      <w:r w:rsidR="0032581C">
        <w:rPr>
          <w:szCs w:val="23"/>
        </w:rPr>
        <w:t>Le schéma « </w:t>
      </w:r>
      <w:proofErr w:type="spellStart"/>
      <w:r w:rsidR="0032581C">
        <w:rPr>
          <w:szCs w:val="23"/>
        </w:rPr>
        <w:t>u</w:t>
      </w:r>
      <w:r w:rsidRPr="005D4068">
        <w:rPr>
          <w:szCs w:val="23"/>
        </w:rPr>
        <w:t>pwind</w:t>
      </w:r>
      <w:proofErr w:type="spellEnd"/>
      <w:r w:rsidR="0032581C">
        <w:rPr>
          <w:szCs w:val="23"/>
        </w:rPr>
        <w:t> »</w:t>
      </w:r>
      <w:r w:rsidRPr="005D4068">
        <w:rPr>
          <w:szCs w:val="23"/>
        </w:rPr>
        <w:t xml:space="preserve"> est utilisé pour </w:t>
      </w:r>
      <w:r w:rsidR="0032581C">
        <w:rPr>
          <w:szCs w:val="23"/>
        </w:rPr>
        <w:t>exprimer l</w:t>
      </w:r>
      <w:r w:rsidRPr="005D4068">
        <w:rPr>
          <w:szCs w:val="23"/>
        </w:rPr>
        <w:t>es facteurs de remplissage aux faces (</w:t>
      </w:r>
      <m:oMath>
        <m:sSub>
          <m:sSubPr>
            <m:ctrlPr>
              <w:rPr>
                <w:rFonts w:ascii="Cambria Math" w:hAnsi="Cambria Math"/>
                <w:i/>
                <w:szCs w:val="23"/>
              </w:rPr>
            </m:ctrlPr>
          </m:sSubPr>
          <m:e>
            <m:r>
              <w:rPr>
                <w:rFonts w:ascii="Cambria Math" w:hAnsi="Cambria Math"/>
                <w:szCs w:val="23"/>
              </w:rPr>
              <m:t>θ</m:t>
            </m:r>
          </m:e>
          <m:sub>
            <m:r>
              <w:rPr>
                <w:rFonts w:ascii="Cambria Math" w:hAnsi="Cambria Math"/>
                <w:szCs w:val="23"/>
              </w:rPr>
              <m:t>e</m:t>
            </m:r>
          </m:sub>
        </m:sSub>
        <m:r>
          <w:rPr>
            <w:rFonts w:ascii="Cambria Math" w:hAnsi="Cambria Math"/>
            <w:szCs w:val="23"/>
          </w:rPr>
          <m:t xml:space="preserve"> </m:t>
        </m:r>
      </m:oMath>
      <w:r w:rsidRPr="005D4068">
        <w:rPr>
          <w:szCs w:val="23"/>
        </w:rPr>
        <w:t>et</w:t>
      </w:r>
      <m:oMath>
        <m:r>
          <w:rPr>
            <w:rFonts w:ascii="Cambria Math" w:hAnsi="Cambria Math"/>
            <w:szCs w:val="23"/>
          </w:rPr>
          <m:t xml:space="preserve"> </m:t>
        </m:r>
        <m:sSub>
          <m:sSubPr>
            <m:ctrlPr>
              <w:rPr>
                <w:rFonts w:ascii="Cambria Math" w:hAnsi="Cambria Math"/>
                <w:i/>
                <w:szCs w:val="23"/>
              </w:rPr>
            </m:ctrlPr>
          </m:sSubPr>
          <m:e>
            <m:r>
              <w:rPr>
                <w:rFonts w:ascii="Cambria Math" w:hAnsi="Cambria Math"/>
                <w:szCs w:val="23"/>
              </w:rPr>
              <m:t>θ</m:t>
            </m:r>
          </m:e>
          <m:sub>
            <m:r>
              <w:rPr>
                <w:rFonts w:ascii="Cambria Math" w:hAnsi="Cambria Math"/>
                <w:szCs w:val="23"/>
              </w:rPr>
              <m:t>w</m:t>
            </m:r>
          </m:sub>
        </m:sSub>
        <m:r>
          <w:rPr>
            <w:rFonts w:ascii="Cambria Math" w:hAnsi="Cambria Math"/>
            <w:szCs w:val="23"/>
          </w:rPr>
          <m:t>)</m:t>
        </m:r>
      </m:oMath>
      <w:r w:rsidRPr="005D4068">
        <w:rPr>
          <w:szCs w:val="23"/>
        </w:rPr>
        <w:t xml:space="preserve"> </w:t>
      </w:r>
      <w:r w:rsidR="0032581C">
        <w:rPr>
          <w:szCs w:val="23"/>
        </w:rPr>
        <w:t>avec les valeurs aux</w:t>
      </w:r>
      <w:r w:rsidRPr="005D4068">
        <w:rPr>
          <w:szCs w:val="23"/>
        </w:rPr>
        <w:t xml:space="preserve"> nœuds du centre de cellule </w:t>
      </w:r>
      <m:oMath>
        <m:r>
          <w:rPr>
            <w:rFonts w:ascii="Cambria Math" w:hAnsi="Cambria Math"/>
            <w:szCs w:val="23"/>
          </w:rPr>
          <m:t>(</m:t>
        </m:r>
        <m:sSub>
          <m:sSubPr>
            <m:ctrlPr>
              <w:rPr>
                <w:rFonts w:ascii="Cambria Math" w:hAnsi="Cambria Math"/>
                <w:i/>
                <w:szCs w:val="23"/>
              </w:rPr>
            </m:ctrlPr>
          </m:sSubPr>
          <m:e>
            <m:r>
              <w:rPr>
                <w:rFonts w:ascii="Cambria Math" w:hAnsi="Cambria Math"/>
                <w:szCs w:val="23"/>
              </w:rPr>
              <m:t>θ</m:t>
            </m:r>
          </m:e>
          <m:sub>
            <m:r>
              <w:rPr>
                <w:rFonts w:ascii="Cambria Math" w:hAnsi="Cambria Math"/>
                <w:szCs w:val="23"/>
              </w:rPr>
              <m:t>E</m:t>
            </m:r>
          </m:sub>
        </m:sSub>
        <m:r>
          <w:rPr>
            <w:rFonts w:ascii="Cambria Math" w:hAnsi="Cambria Math"/>
            <w:szCs w:val="23"/>
          </w:rPr>
          <m:t xml:space="preserve">, </m:t>
        </m:r>
        <m:sSub>
          <m:sSubPr>
            <m:ctrlPr>
              <w:rPr>
                <w:rFonts w:ascii="Cambria Math" w:hAnsi="Cambria Math"/>
                <w:i/>
                <w:szCs w:val="23"/>
              </w:rPr>
            </m:ctrlPr>
          </m:sSubPr>
          <m:e>
            <m:r>
              <w:rPr>
                <w:rFonts w:ascii="Cambria Math" w:hAnsi="Cambria Math"/>
                <w:szCs w:val="23"/>
              </w:rPr>
              <m:t>θ</m:t>
            </m:r>
          </m:e>
          <m:sub>
            <m:r>
              <w:rPr>
                <w:rFonts w:ascii="Cambria Math" w:hAnsi="Cambria Math"/>
                <w:szCs w:val="23"/>
              </w:rPr>
              <m:t>P</m:t>
            </m:r>
          </m:sub>
        </m:sSub>
        <m:r>
          <w:rPr>
            <w:rFonts w:ascii="Cambria Math" w:hAnsi="Cambria Math"/>
            <w:szCs w:val="23"/>
          </w:rPr>
          <m:t>,</m:t>
        </m:r>
        <m:sSub>
          <m:sSubPr>
            <m:ctrlPr>
              <w:rPr>
                <w:rFonts w:ascii="Cambria Math" w:hAnsi="Cambria Math"/>
                <w:i/>
                <w:szCs w:val="23"/>
              </w:rPr>
            </m:ctrlPr>
          </m:sSubPr>
          <m:e>
            <m:r>
              <w:rPr>
                <w:rFonts w:ascii="Cambria Math" w:hAnsi="Cambria Math"/>
                <w:szCs w:val="23"/>
              </w:rPr>
              <m:t>θ</m:t>
            </m:r>
          </m:e>
          <m:sub>
            <m:r>
              <w:rPr>
                <w:rFonts w:ascii="Cambria Math" w:hAnsi="Cambria Math"/>
                <w:szCs w:val="23"/>
              </w:rPr>
              <m:t>W</m:t>
            </m:r>
          </m:sub>
        </m:sSub>
        <m:r>
          <w:rPr>
            <w:rFonts w:ascii="Cambria Math" w:hAnsi="Cambria Math"/>
            <w:szCs w:val="23"/>
          </w:rPr>
          <m:t>)</m:t>
        </m:r>
      </m:oMath>
      <w:r w:rsidRPr="005D4068">
        <w:rPr>
          <w:szCs w:val="23"/>
        </w:rPr>
        <w:t xml:space="preserve">  : </w:t>
      </w:r>
    </w:p>
    <w:p w14:paraId="20C1F7B8" w14:textId="77777777" w:rsidR="0032581C" w:rsidRPr="005D4068" w:rsidRDefault="0032581C" w:rsidP="000A072A">
      <w:pPr>
        <w:spacing w:before="120" w:line="360" w:lineRule="auto"/>
        <w:rPr>
          <w:szCs w:val="23"/>
        </w:rPr>
      </w:pP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1B2C0F21" w14:textId="77777777" w:rsidTr="002B2D13">
        <w:trPr>
          <w:trHeight w:val="635"/>
          <w:tblHeader/>
          <w:jc w:val="center"/>
        </w:trPr>
        <w:tc>
          <w:tcPr>
            <w:tcW w:w="7938" w:type="dxa"/>
            <w:vAlign w:val="center"/>
          </w:tcPr>
          <w:p w14:paraId="13301701" w14:textId="77777777" w:rsidR="0093422C" w:rsidRPr="005B62EF" w:rsidRDefault="00730F42" w:rsidP="00FE1F2E">
            <w:pPr>
              <w:spacing w:line="360" w:lineRule="auto"/>
            </w:pPr>
            <m:oMathPara>
              <m:oMath>
                <m:sSub>
                  <m:sSubPr>
                    <m:ctrlPr>
                      <w:rPr>
                        <w:rFonts w:ascii="Cambria Math" w:hAnsi="Cambria Math"/>
                        <w:i/>
                        <w:sz w:val="23"/>
                        <w:szCs w:val="23"/>
                      </w:rPr>
                    </m:ctrlPr>
                  </m:sSubPr>
                  <m:e>
                    <m:r>
                      <w:rPr>
                        <w:rFonts w:ascii="Cambria Math" w:hAnsi="Cambria Math"/>
                        <w:sz w:val="23"/>
                        <w:szCs w:val="23"/>
                      </w:rPr>
                      <m:t>θ</m:t>
                    </m:r>
                  </m:e>
                  <m:sub>
                    <m:r>
                      <w:rPr>
                        <w:rFonts w:ascii="Cambria Math" w:hAnsi="Cambria Math"/>
                        <w:sz w:val="23"/>
                        <w:szCs w:val="23"/>
                      </w:rPr>
                      <m:t>e</m:t>
                    </m:r>
                  </m:sub>
                </m:sSub>
                <m:r>
                  <w:rPr>
                    <w:rFonts w:ascii="Cambria Math" w:hAnsi="Cambria Math"/>
                    <w:sz w:val="23"/>
                    <w:szCs w:val="23"/>
                  </w:rPr>
                  <m:t>=</m:t>
                </m:r>
                <m:d>
                  <m:dPr>
                    <m:begChr m:val="["/>
                    <m:endChr m:val="]"/>
                    <m:ctrlPr>
                      <w:rPr>
                        <w:rFonts w:ascii="Cambria Math" w:eastAsia="SimSun" w:hAnsi="Cambria Math"/>
                        <w:i/>
                      </w:rPr>
                    </m:ctrlPr>
                  </m:dPr>
                  <m:e>
                    <m:r>
                      <w:rPr>
                        <w:rFonts w:ascii="Cambria Math" w:eastAsia="SimSun" w:hAnsi="Cambria Math"/>
                      </w:rPr>
                      <m:t>-</m:t>
                    </m:r>
                    <m:sSub>
                      <m:sSubPr>
                        <m:ctrlPr>
                          <w:rPr>
                            <w:rFonts w:ascii="Cambria Math" w:eastAsia="SimSun" w:hAnsi="Cambria Math"/>
                            <w:i/>
                          </w:rPr>
                        </m:ctrlPr>
                      </m:sSubPr>
                      <m:e>
                        <m:r>
                          <w:rPr>
                            <w:rFonts w:ascii="Cambria Math" w:eastAsia="SimSun" w:hAnsi="Cambria Math"/>
                          </w:rPr>
                          <m:t>θ</m:t>
                        </m:r>
                      </m:e>
                      <m:sub>
                        <m:r>
                          <w:rPr>
                            <w:rFonts w:ascii="Cambria Math" w:eastAsia="SimSun" w:hAnsi="Cambria Math"/>
                          </w:rPr>
                          <m:t>P</m:t>
                        </m:r>
                      </m:sub>
                    </m:sSub>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Q</m:t>
                                </m:r>
                              </m:e>
                              <m:sub>
                                <m:r>
                                  <w:rPr>
                                    <w:rFonts w:ascii="Cambria Math" w:eastAsia="SimSun" w:hAnsi="Cambria Math"/>
                                  </w:rPr>
                                  <m:t>e</m:t>
                                </m:r>
                              </m:sub>
                            </m:sSub>
                          </m:e>
                        </m:d>
                      </m:num>
                      <m:den>
                        <m:r>
                          <w:rPr>
                            <w:rFonts w:ascii="Cambria Math" w:eastAsia="SimSun" w:hAnsi="Cambria Math"/>
                          </w:rPr>
                          <m:t>2</m:t>
                        </m:r>
                      </m:den>
                    </m:f>
                    <m:r>
                      <w:rPr>
                        <w:rFonts w:ascii="Cambria Math" w:eastAsia="SimSun" w:hAnsi="Cambria Math"/>
                      </w:rPr>
                      <m:t>+</m:t>
                    </m:r>
                    <m:sSub>
                      <m:sSubPr>
                        <m:ctrlPr>
                          <w:rPr>
                            <w:rFonts w:ascii="Cambria Math" w:eastAsia="SimSun" w:hAnsi="Cambria Math"/>
                            <w:i/>
                          </w:rPr>
                        </m:ctrlPr>
                      </m:sSubPr>
                      <m:e>
                        <m:r>
                          <w:rPr>
                            <w:rFonts w:ascii="Cambria Math" w:eastAsia="SimSun" w:hAnsi="Cambria Math"/>
                          </w:rPr>
                          <m:t>θ</m:t>
                        </m:r>
                      </m:e>
                      <m:sub>
                        <m:r>
                          <w:rPr>
                            <w:rFonts w:ascii="Cambria Math" w:eastAsia="SimSun" w:hAnsi="Cambria Math"/>
                          </w:rPr>
                          <m:t>E</m:t>
                        </m:r>
                      </m:sub>
                    </m:sSub>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Q</m:t>
                                </m:r>
                              </m:e>
                              <m:sub>
                                <m:r>
                                  <w:rPr>
                                    <w:rFonts w:ascii="Cambria Math" w:eastAsia="SimSun" w:hAnsi="Cambria Math"/>
                                  </w:rPr>
                                  <m:t>e</m:t>
                                </m:r>
                              </m:sub>
                            </m:sSub>
                          </m:e>
                        </m:d>
                      </m:num>
                      <m:den>
                        <m:r>
                          <w:rPr>
                            <w:rFonts w:ascii="Cambria Math" w:eastAsia="SimSun" w:hAnsi="Cambria Math"/>
                          </w:rPr>
                          <m:t>2</m:t>
                        </m:r>
                      </m:den>
                    </m:f>
                    <m:r>
                      <w:rPr>
                        <w:rFonts w:ascii="Cambria Math" w:eastAsia="SimSun" w:hAnsi="Cambria Math"/>
                      </w:rPr>
                      <m:t>+</m:t>
                    </m:r>
                    <m:sSub>
                      <m:sSubPr>
                        <m:ctrlPr>
                          <w:rPr>
                            <w:rFonts w:ascii="Cambria Math" w:eastAsia="SimSun" w:hAnsi="Cambria Math"/>
                            <w:i/>
                          </w:rPr>
                        </m:ctrlPr>
                      </m:sSubPr>
                      <m:e>
                        <m:r>
                          <w:rPr>
                            <w:rFonts w:ascii="Cambria Math" w:eastAsia="SimSun" w:hAnsi="Cambria Math"/>
                          </w:rPr>
                          <m:t>θ</m:t>
                        </m:r>
                      </m:e>
                      <m:sub>
                        <m:r>
                          <w:rPr>
                            <w:rFonts w:ascii="Cambria Math" w:eastAsia="SimSun" w:hAnsi="Cambria Math"/>
                          </w:rPr>
                          <m:t>P</m:t>
                        </m:r>
                      </m:sub>
                    </m:sSub>
                  </m:e>
                </m:d>
              </m:oMath>
            </m:oMathPara>
          </w:p>
          <w:p w14:paraId="36EF3E22" w14:textId="77777777" w:rsidR="0093422C" w:rsidRPr="00134F70" w:rsidRDefault="00730F42" w:rsidP="00FE1F2E">
            <w:pPr>
              <w:spacing w:line="360" w:lineRule="auto"/>
            </w:pPr>
            <m:oMathPara>
              <m:oMath>
                <m:sSub>
                  <m:sSubPr>
                    <m:ctrlPr>
                      <w:rPr>
                        <w:rFonts w:ascii="Cambria Math" w:hAnsi="Cambria Math"/>
                        <w:i/>
                        <w:sz w:val="23"/>
                        <w:szCs w:val="23"/>
                      </w:rPr>
                    </m:ctrlPr>
                  </m:sSubPr>
                  <m:e>
                    <m:r>
                      <w:rPr>
                        <w:rFonts w:ascii="Cambria Math" w:hAnsi="Cambria Math"/>
                        <w:sz w:val="23"/>
                        <w:szCs w:val="23"/>
                      </w:rPr>
                      <m:t>θ</m:t>
                    </m:r>
                  </m:e>
                  <m:sub>
                    <m:r>
                      <w:rPr>
                        <w:rFonts w:ascii="Cambria Math" w:hAnsi="Cambria Math"/>
                        <w:sz w:val="23"/>
                        <w:szCs w:val="23"/>
                      </w:rPr>
                      <m:t>w</m:t>
                    </m:r>
                  </m:sub>
                </m:sSub>
                <m:r>
                  <w:rPr>
                    <w:rFonts w:ascii="Cambria Math" w:hAnsi="Cambria Math"/>
                    <w:sz w:val="23"/>
                    <w:szCs w:val="23"/>
                  </w:rPr>
                  <m:t>=</m:t>
                </m:r>
                <m:d>
                  <m:dPr>
                    <m:begChr m:val="["/>
                    <m:endChr m:val="]"/>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θ</m:t>
                        </m:r>
                      </m:e>
                      <m:sub>
                        <m:r>
                          <w:rPr>
                            <w:rFonts w:ascii="Cambria Math" w:eastAsia="SimSun" w:hAnsi="Cambria Math"/>
                          </w:rPr>
                          <m:t>P</m:t>
                        </m:r>
                      </m:sub>
                    </m:sSub>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Q</m:t>
                                </m:r>
                              </m:e>
                              <m:sub>
                                <m:r>
                                  <w:rPr>
                                    <w:rFonts w:ascii="Cambria Math" w:eastAsia="SimSun" w:hAnsi="Cambria Math"/>
                                  </w:rPr>
                                  <m:t>w</m:t>
                                </m:r>
                              </m:sub>
                            </m:sSub>
                          </m:e>
                        </m:d>
                      </m:num>
                      <m:den>
                        <m:r>
                          <w:rPr>
                            <w:rFonts w:ascii="Cambria Math" w:eastAsia="SimSun" w:hAnsi="Cambria Math"/>
                          </w:rPr>
                          <m:t>2</m:t>
                        </m:r>
                      </m:den>
                    </m:f>
                    <m:r>
                      <w:rPr>
                        <w:rFonts w:ascii="Cambria Math" w:eastAsia="SimSun" w:hAnsi="Cambria Math"/>
                      </w:rPr>
                      <m:t>-</m:t>
                    </m:r>
                    <m:sSub>
                      <m:sSubPr>
                        <m:ctrlPr>
                          <w:rPr>
                            <w:rFonts w:ascii="Cambria Math" w:eastAsia="SimSun" w:hAnsi="Cambria Math"/>
                            <w:i/>
                          </w:rPr>
                        </m:ctrlPr>
                      </m:sSubPr>
                      <m:e>
                        <m:r>
                          <w:rPr>
                            <w:rFonts w:ascii="Cambria Math" w:eastAsia="SimSun" w:hAnsi="Cambria Math"/>
                          </w:rPr>
                          <m:t>θ</m:t>
                        </m:r>
                      </m:e>
                      <m:sub>
                        <m:r>
                          <w:rPr>
                            <w:rFonts w:ascii="Cambria Math" w:eastAsia="SimSun" w:hAnsi="Cambria Math"/>
                          </w:rPr>
                          <m:t>W</m:t>
                        </m:r>
                      </m:sub>
                    </m:sSub>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Q</m:t>
                                </m:r>
                              </m:e>
                              <m:sub>
                                <m:r>
                                  <w:rPr>
                                    <w:rFonts w:ascii="Cambria Math" w:eastAsia="SimSun" w:hAnsi="Cambria Math"/>
                                  </w:rPr>
                                  <m:t>w</m:t>
                                </m:r>
                              </m:sub>
                            </m:sSub>
                          </m:e>
                        </m:d>
                      </m:num>
                      <m:den>
                        <m:r>
                          <w:rPr>
                            <w:rFonts w:ascii="Cambria Math" w:eastAsia="SimSun" w:hAnsi="Cambria Math"/>
                          </w:rPr>
                          <m:t>2</m:t>
                        </m:r>
                      </m:den>
                    </m:f>
                    <m:r>
                      <w:rPr>
                        <w:rFonts w:ascii="Cambria Math" w:eastAsia="SimSun" w:hAnsi="Cambria Math"/>
                      </w:rPr>
                      <m:t>+</m:t>
                    </m:r>
                    <m:sSub>
                      <m:sSubPr>
                        <m:ctrlPr>
                          <w:rPr>
                            <w:rFonts w:ascii="Cambria Math" w:eastAsia="SimSun" w:hAnsi="Cambria Math"/>
                            <w:i/>
                          </w:rPr>
                        </m:ctrlPr>
                      </m:sSubPr>
                      <m:e>
                        <m:r>
                          <w:rPr>
                            <w:rFonts w:ascii="Cambria Math" w:eastAsia="SimSun" w:hAnsi="Cambria Math"/>
                          </w:rPr>
                          <m:t>θ</m:t>
                        </m:r>
                      </m:e>
                      <m:sub>
                        <m:r>
                          <w:rPr>
                            <w:rFonts w:ascii="Cambria Math" w:eastAsia="SimSun" w:hAnsi="Cambria Math"/>
                          </w:rPr>
                          <m:t>W</m:t>
                        </m:r>
                      </m:sub>
                    </m:sSub>
                  </m:e>
                </m:d>
              </m:oMath>
            </m:oMathPara>
          </w:p>
        </w:tc>
        <w:tc>
          <w:tcPr>
            <w:tcW w:w="1134" w:type="dxa"/>
            <w:vAlign w:val="center"/>
          </w:tcPr>
          <w:p w14:paraId="132F5DBE"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316" w:name="_Ref525844214"/>
            <w:r w:rsidRPr="00134F70">
              <w:rPr>
                <w:rFonts w:ascii="Times New Roman" w:eastAsia="Times New Roman" w:hAnsi="Times New Roman"/>
                <w:b/>
                <w:iCs w:val="0"/>
                <w:color w:val="auto"/>
                <w:sz w:val="22"/>
                <w:szCs w:val="22"/>
                <w:lang w:eastAsia="fr-FR"/>
              </w:rPr>
              <w:t xml:space="preserve"> </w:t>
            </w:r>
            <w:bookmarkEnd w:id="316"/>
          </w:p>
        </w:tc>
      </w:tr>
    </w:tbl>
    <w:p w14:paraId="06B590EB" w14:textId="77777777" w:rsidR="0032581C" w:rsidRDefault="0032581C" w:rsidP="000A072A">
      <w:pPr>
        <w:spacing w:before="120" w:line="360" w:lineRule="auto"/>
      </w:pPr>
    </w:p>
    <w:p w14:paraId="044D14F2" w14:textId="1D7E05EA" w:rsidR="0093422C" w:rsidRDefault="0093422C" w:rsidP="000A072A">
      <w:pPr>
        <w:spacing w:before="120" w:line="360" w:lineRule="auto"/>
      </w:pPr>
      <w:r>
        <w:t xml:space="preserve">Où </w:t>
      </w:r>
      <m:oMath>
        <m:sSub>
          <m:sSubPr>
            <m:ctrlPr>
              <w:rPr>
                <w:rFonts w:ascii="Cambria Math" w:hAnsi="Cambria Math"/>
                <w:i/>
              </w:rPr>
            </m:ctrlPr>
          </m:sSubPr>
          <m:e>
            <m:r>
              <w:rPr>
                <w:rFonts w:ascii="Cambria Math" w:hAnsi="Cambria Math"/>
              </w:rPr>
              <m:t>Q</m:t>
            </m:r>
          </m:e>
          <m:sub>
            <m:r>
              <w:rPr>
                <w:rFonts w:ascii="Cambria Math" w:hAnsi="Cambria Math"/>
              </w:rPr>
              <m:t>e</m:t>
            </m:r>
          </m:sub>
        </m:sSub>
      </m:oMath>
      <w:r>
        <w:t xml:space="preserve"> et </w:t>
      </w:r>
      <m:oMath>
        <m:sSub>
          <m:sSubPr>
            <m:ctrlPr>
              <w:rPr>
                <w:rFonts w:ascii="Cambria Math" w:hAnsi="Cambria Math"/>
                <w:i/>
              </w:rPr>
            </m:ctrlPr>
          </m:sSubPr>
          <m:e>
            <m:r>
              <w:rPr>
                <w:rFonts w:ascii="Cambria Math" w:hAnsi="Cambria Math"/>
              </w:rPr>
              <m:t>Q</m:t>
            </m:r>
          </m:e>
          <m:sub>
            <m:r>
              <w:rPr>
                <w:rFonts w:ascii="Cambria Math" w:hAnsi="Cambria Math"/>
              </w:rPr>
              <m:t>w</m:t>
            </m:r>
          </m:sub>
        </m:sSub>
      </m:oMath>
      <w:r>
        <w:t xml:space="preserve"> sont les débits du lubrifiant qui tr</w:t>
      </w:r>
      <w:proofErr w:type="spellStart"/>
      <w:r w:rsidR="0032581C">
        <w:t>aversent</w:t>
      </w:r>
      <w:proofErr w:type="spellEnd"/>
      <w:r w:rsidR="0032581C">
        <w:t xml:space="preserve"> les</w:t>
      </w:r>
      <w:r>
        <w:t xml:space="preserve"> face</w:t>
      </w:r>
      <w:r w:rsidR="0032581C">
        <w:t>s</w:t>
      </w:r>
      <w:r>
        <w:t xml:space="preserve"> est et ouest. </w:t>
      </w:r>
    </w:p>
    <w:p w14:paraId="1C2944FC" w14:textId="15C54D9C" w:rsidR="0093422C" w:rsidRDefault="0093422C" w:rsidP="000A072A">
      <w:pPr>
        <w:spacing w:line="360" w:lineRule="auto"/>
        <w:ind w:firstLine="708"/>
      </w:pPr>
      <w:r>
        <w:t>Une fois</w:t>
      </w:r>
      <w:r w:rsidR="0032581C">
        <w:t xml:space="preserve"> </w:t>
      </w:r>
      <w:proofErr w:type="gramStart"/>
      <w:r w:rsidR="0032581C">
        <w:t>que</w:t>
      </w:r>
      <w:r>
        <w:t xml:space="preserve"> </w:t>
      </w:r>
      <w:r w:rsidRPr="00F94B6B">
        <w:rPr>
          <w:b/>
        </w:rPr>
        <w:fldChar w:fldCharType="begin"/>
      </w:r>
      <w:r w:rsidRPr="00F94B6B">
        <w:rPr>
          <w:b/>
        </w:rPr>
        <w:instrText xml:space="preserve"> REF _Ref525844214 \r \h  \* MERGEFORMAT </w:instrText>
      </w:r>
      <w:r w:rsidRPr="00F94B6B">
        <w:rPr>
          <w:b/>
        </w:rPr>
      </w:r>
      <w:r w:rsidRPr="00F94B6B">
        <w:rPr>
          <w:b/>
        </w:rPr>
        <w:fldChar w:fldCharType="separate"/>
      </w:r>
      <w:r w:rsidR="00D07291">
        <w:rPr>
          <w:b/>
        </w:rPr>
        <w:t>Eq.2-40</w:t>
      </w:r>
      <w:r w:rsidRPr="00F94B6B">
        <w:rPr>
          <w:b/>
        </w:rPr>
        <w:fldChar w:fldCharType="end"/>
      </w:r>
      <w:r>
        <w:t xml:space="preserve"> est injecté dans le terme</w:t>
      </w:r>
      <m:oMath>
        <m:r>
          <w:rPr>
            <w:rFonts w:ascii="Cambria Math" w:hAnsi="Cambria Math"/>
          </w:rPr>
          <m:t xml:space="preserve"> S(θ)</m:t>
        </m:r>
      </m:oMath>
      <w:proofErr w:type="gramEnd"/>
      <w:r>
        <w:t xml:space="preserve">, celui-ci peut être </w:t>
      </w:r>
      <w:r w:rsidR="0032581C">
        <w:t>écrit</w:t>
      </w:r>
      <w:r>
        <w:t xml:space="preserve"> forme avec les coefficients de </w:t>
      </w:r>
      <w:commentRangeStart w:id="317"/>
      <w:r>
        <w:t>discrétisation</w:t>
      </w:r>
      <w:commentRangeEnd w:id="317"/>
      <w:r w:rsidR="000A387B">
        <w:rPr>
          <w:rStyle w:val="Marquedecommentaire"/>
        </w:rPr>
        <w:commentReference w:id="317"/>
      </w:r>
      <w: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62F59E95" w14:textId="77777777" w:rsidTr="00955D0C">
        <w:trPr>
          <w:trHeight w:val="635"/>
          <w:tblHeader/>
          <w:jc w:val="center"/>
        </w:trPr>
        <w:tc>
          <w:tcPr>
            <w:tcW w:w="7938" w:type="dxa"/>
            <w:vAlign w:val="center"/>
          </w:tcPr>
          <w:p w14:paraId="76482C71" w14:textId="77777777" w:rsidR="0093422C" w:rsidRPr="00134F70" w:rsidRDefault="0093422C" w:rsidP="00FE1F2E">
            <w:pPr>
              <w:spacing w:line="360" w:lineRule="auto"/>
            </w:pPr>
            <m:oMathPara>
              <m:oMath>
                <m:r>
                  <w:rPr>
                    <w:rFonts w:ascii="Cambria Math" w:hAnsi="Cambria Math"/>
                  </w:rPr>
                  <m:t>S</m:t>
                </m:r>
                <m:d>
                  <m:dPr>
                    <m:ctrlPr>
                      <w:rPr>
                        <w:rFonts w:ascii="Cambria Math" w:hAnsi="Cambria Math"/>
                        <w:i/>
                      </w:rPr>
                    </m:ctrlPr>
                  </m:dPr>
                  <m:e>
                    <m:r>
                      <w:rPr>
                        <w:rFonts w:ascii="Cambria Math" w:hAnsi="Cambria Math"/>
                      </w:rPr>
                      <m:t>θ</m:t>
                    </m:r>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e</m:t>
                    </m:r>
                  </m:sub>
                </m:sSub>
                <m:sSub>
                  <m:sSubPr>
                    <m:ctrlPr>
                      <w:rPr>
                        <w:rFonts w:ascii="Cambria Math" w:hAnsi="Cambria Math"/>
                        <w:i/>
                      </w:rPr>
                    </m:ctrlPr>
                  </m:sSubPr>
                  <m:e>
                    <m:r>
                      <w:rPr>
                        <w:rFonts w:ascii="Cambria Math" w:hAnsi="Cambria Math"/>
                      </w:rPr>
                      <m:t>θ</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w</m:t>
                    </m:r>
                  </m:sub>
                </m:sSub>
                <m:sSub>
                  <m:sSubPr>
                    <m:ctrlPr>
                      <w:rPr>
                        <w:rFonts w:ascii="Cambria Math" w:hAnsi="Cambria Math"/>
                        <w:i/>
                      </w:rPr>
                    </m:ctrlPr>
                  </m:sSubPr>
                  <m:e>
                    <m:r>
                      <w:rPr>
                        <w:rFonts w:ascii="Cambria Math" w:hAnsi="Cambria Math"/>
                      </w:rPr>
                      <m:t>θ</m:t>
                    </m:r>
                  </m:e>
                  <m:sub>
                    <m:r>
                      <w:rPr>
                        <w:rFonts w:ascii="Cambria Math" w:hAnsi="Cambria Math"/>
                      </w:rPr>
                      <m:t>W</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P</m:t>
                    </m:r>
                  </m:sub>
                </m:sSub>
                <m:sSub>
                  <m:sSubPr>
                    <m:ctrlPr>
                      <w:rPr>
                        <w:rFonts w:ascii="Cambria Math" w:hAnsi="Cambria Math"/>
                        <w:i/>
                      </w:rPr>
                    </m:ctrlPr>
                  </m:sSubPr>
                  <m:e>
                    <m:r>
                      <w:rPr>
                        <w:rFonts w:ascii="Cambria Math" w:hAnsi="Cambria Math"/>
                      </w:rPr>
                      <m:t>θ</m:t>
                    </m:r>
                  </m:e>
                  <m:sub>
                    <m:r>
                      <w:rPr>
                        <w:rFonts w:ascii="Cambria Math" w:hAnsi="Cambria Math"/>
                      </w:rPr>
                      <m:t>P</m:t>
                    </m:r>
                  </m:sub>
                </m:sSub>
                <m:r>
                  <w:rPr>
                    <w:rFonts w:ascii="Cambria Math" w:hAnsi="Cambria Math"/>
                  </w:rPr>
                  <m:t>+c</m:t>
                </m:r>
              </m:oMath>
            </m:oMathPara>
          </w:p>
        </w:tc>
        <w:tc>
          <w:tcPr>
            <w:tcW w:w="1134" w:type="dxa"/>
            <w:vAlign w:val="center"/>
          </w:tcPr>
          <w:p w14:paraId="49DDF465"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780562F6" w14:textId="01B26AE9" w:rsidR="000A387B" w:rsidRDefault="0093422C" w:rsidP="000A387B">
      <w:pPr>
        <w:spacing w:line="360" w:lineRule="auto"/>
        <w:ind w:firstLine="708"/>
      </w:pPr>
      <w:r>
        <w:t xml:space="preserve">Finalement, l’équation de Reynolds discrétisée sous forme matricielle </w:t>
      </w:r>
      <w:commentRangeStart w:id="318"/>
      <w:r w:rsidR="000A387B">
        <w:t>est</w:t>
      </w:r>
      <w:commentRangeEnd w:id="318"/>
      <w:r w:rsidR="000A387B">
        <w:rPr>
          <w:rStyle w:val="Marquedecommentaire"/>
        </w:rPr>
        <w:commentReference w:id="318"/>
      </w:r>
      <w:r>
        <w:t> :</w:t>
      </w:r>
      <w:r w:rsidR="000A387B" w:rsidRPr="000A387B">
        <w:t xml:space="preserve"> </w:t>
      </w:r>
    </w:p>
    <w:p w14:paraId="03D19672" w14:textId="3B480623" w:rsidR="0093422C" w:rsidRDefault="0093422C" w:rsidP="0093422C">
      <w:pPr>
        <w:spacing w:line="360" w:lineRule="auto"/>
      </w:pP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271D3623" w14:textId="77777777" w:rsidTr="00955D0C">
        <w:trPr>
          <w:trHeight w:val="635"/>
          <w:tblHeader/>
          <w:jc w:val="center"/>
        </w:trPr>
        <w:tc>
          <w:tcPr>
            <w:tcW w:w="7938" w:type="dxa"/>
            <w:vAlign w:val="center"/>
          </w:tcPr>
          <w:p w14:paraId="1A853E80" w14:textId="77777777" w:rsidR="0093422C" w:rsidRPr="00745D76" w:rsidRDefault="0093422C" w:rsidP="00FE1F2E">
            <w:pPr>
              <w:spacing w:line="360" w:lineRule="auto"/>
              <w:rPr>
                <w:b/>
              </w:rPr>
            </w:pPr>
            <m:oMathPara>
              <m:oMath>
                <m:r>
                  <m:rPr>
                    <m:sty m:val="bi"/>
                  </m:rPr>
                  <w:rPr>
                    <w:rFonts w:ascii="Cambria Math" w:hAnsi="Cambria Math"/>
                  </w:rPr>
                  <m:t>G</m:t>
                </m:r>
                <m:d>
                  <m:dPr>
                    <m:ctrlPr>
                      <w:rPr>
                        <w:rFonts w:ascii="Cambria Math" w:hAnsi="Cambria Math"/>
                        <w:b/>
                        <w:i/>
                      </w:rPr>
                    </m:ctrlPr>
                  </m:dPr>
                  <m:e>
                    <m:r>
                      <m:rPr>
                        <m:sty m:val="bi"/>
                      </m:rPr>
                      <w:rPr>
                        <w:rFonts w:ascii="Cambria Math" w:hAnsi="Cambria Math"/>
                      </w:rPr>
                      <m:t>p,θ</m:t>
                    </m:r>
                  </m:e>
                </m:d>
                <m:r>
                  <m:rPr>
                    <m:sty m:val="bi"/>
                  </m:rPr>
                  <w:rPr>
                    <w:rFonts w:ascii="Cambria Math" w:hAnsi="Cambria Math"/>
                  </w:rPr>
                  <m:t>=Ap+Bθ+c=0</m:t>
                </m:r>
              </m:oMath>
            </m:oMathPara>
          </w:p>
        </w:tc>
        <w:tc>
          <w:tcPr>
            <w:tcW w:w="1134" w:type="dxa"/>
            <w:vAlign w:val="center"/>
          </w:tcPr>
          <w:p w14:paraId="04BB78FD"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319" w:name="_Ref525898126"/>
            <w:r w:rsidRPr="00134F70">
              <w:rPr>
                <w:rFonts w:ascii="Times New Roman" w:eastAsia="Times New Roman" w:hAnsi="Times New Roman"/>
                <w:b/>
                <w:iCs w:val="0"/>
                <w:color w:val="auto"/>
                <w:sz w:val="22"/>
                <w:szCs w:val="22"/>
                <w:lang w:eastAsia="fr-FR"/>
              </w:rPr>
              <w:t xml:space="preserve"> </w:t>
            </w:r>
            <w:bookmarkEnd w:id="319"/>
          </w:p>
        </w:tc>
      </w:tr>
    </w:tbl>
    <w:p w14:paraId="7C59F0A8" w14:textId="77777777" w:rsidR="000A387B" w:rsidRDefault="0093422C" w:rsidP="000A387B">
      <w:pPr>
        <w:spacing w:line="360" w:lineRule="auto"/>
        <w:ind w:firstLine="708"/>
      </w:pPr>
      <w:r>
        <w:t xml:space="preserve">Où les matrices </w:t>
      </w:r>
      <m:oMath>
        <m:r>
          <m:rPr>
            <m:sty m:val="bi"/>
          </m:rPr>
          <w:rPr>
            <w:rFonts w:ascii="Cambria Math" w:hAnsi="Cambria Math"/>
          </w:rPr>
          <m:t>A</m:t>
        </m:r>
      </m:oMath>
      <w:r>
        <w:t xml:space="preserve"> et </w:t>
      </w:r>
      <m:oMath>
        <m:r>
          <m:rPr>
            <m:sty m:val="bi"/>
          </m:rPr>
          <w:rPr>
            <w:rFonts w:ascii="Cambria Math" w:hAnsi="Cambria Math"/>
          </w:rPr>
          <m:t>B</m:t>
        </m:r>
      </m:oMath>
      <w:r>
        <w:t xml:space="preserve"> contiennent respectivement les termes de l’écoulement de Poiseuille et de Couette, </w:t>
      </w:r>
      <w:r w:rsidRPr="00860F3D">
        <w:t>tandis que</w:t>
      </w:r>
      <w:r>
        <w:t xml:space="preserve"> </w:t>
      </w:r>
      <m:oMath>
        <m:r>
          <m:rPr>
            <m:sty m:val="bi"/>
          </m:rPr>
          <w:rPr>
            <w:rFonts w:ascii="Cambria Math" w:hAnsi="Cambria Math"/>
          </w:rPr>
          <m:t>c</m:t>
        </m:r>
      </m:oMath>
      <w:r>
        <w:t xml:space="preserve"> est un vecteur constant qui expr</w:t>
      </w:r>
      <w:proofErr w:type="spellStart"/>
      <w:r w:rsidR="000A387B">
        <w:t>ime</w:t>
      </w:r>
      <w:proofErr w:type="spellEnd"/>
      <w:r w:rsidR="000A387B">
        <w:t xml:space="preserve"> le terme de l’écoulement </w:t>
      </w:r>
      <w:proofErr w:type="spellStart"/>
      <w:r w:rsidR="000A387B">
        <w:t>deC</w:t>
      </w:r>
      <w:r>
        <w:t>couette</w:t>
      </w:r>
      <w:proofErr w:type="spellEnd"/>
      <w:r>
        <w:t xml:space="preserve"> et les conditions aux limites. </w:t>
      </w:r>
      <w:r w:rsidR="000A387B">
        <w:t>U</w:t>
      </w:r>
      <w:r>
        <w:t>n système</w:t>
      </w:r>
      <m:oMath>
        <m:r>
          <w:rPr>
            <w:rFonts w:ascii="Cambria Math" w:hAnsi="Cambria Math"/>
          </w:rPr>
          <m:t xml:space="preserve"> </m:t>
        </m:r>
        <m:r>
          <m:rPr>
            <m:sty m:val="bi"/>
          </m:rPr>
          <w:rPr>
            <w:rFonts w:ascii="Cambria Math" w:hAnsi="Cambria Math"/>
          </w:rPr>
          <m:t>F</m:t>
        </m:r>
        <m:d>
          <m:dPr>
            <m:ctrlPr>
              <w:rPr>
                <w:rFonts w:ascii="Cambria Math" w:hAnsi="Cambria Math"/>
                <w:b/>
                <w:i/>
              </w:rPr>
            </m:ctrlPr>
          </m:dPr>
          <m:e>
            <m:r>
              <m:rPr>
                <m:sty m:val="bi"/>
              </m:rPr>
              <w:rPr>
                <w:rFonts w:ascii="Cambria Math" w:hAnsi="Cambria Math"/>
              </w:rPr>
              <m:t>p, θ</m:t>
            </m:r>
          </m:e>
        </m:d>
        <m:r>
          <m:rPr>
            <m:sty m:val="bi"/>
          </m:rPr>
          <w:rPr>
            <w:rFonts w:ascii="Cambria Math" w:hAnsi="Cambria Math"/>
          </w:rPr>
          <m:t>=0</m:t>
        </m:r>
      </m:oMath>
      <w:r>
        <w:rPr>
          <w:b/>
        </w:rPr>
        <w:t xml:space="preserve"> </w:t>
      </w:r>
      <w:r w:rsidR="000A387B" w:rsidRPr="000A387B">
        <w:t xml:space="preserve">est construit </w:t>
      </w:r>
      <w:r w:rsidR="000A387B">
        <w:t>en couplant</w:t>
      </w:r>
      <w:r>
        <w:t xml:space="preserve"> l’équation de Reynolds </w:t>
      </w:r>
      <w:r w:rsidR="000A387B">
        <w:t>avec l’équation des contraintes (</w:t>
      </w:r>
      <w:r w:rsidR="000A387B" w:rsidRPr="00314374">
        <w:rPr>
          <w:b/>
        </w:rPr>
        <w:fldChar w:fldCharType="begin"/>
      </w:r>
      <w:r w:rsidR="000A387B" w:rsidRPr="00314374">
        <w:rPr>
          <w:b/>
        </w:rPr>
        <w:instrText xml:space="preserve"> REF _Ref525842533 \r \h  \* MERGEFORMAT </w:instrText>
      </w:r>
      <w:r w:rsidR="000A387B" w:rsidRPr="00314374">
        <w:rPr>
          <w:b/>
        </w:rPr>
      </w:r>
      <w:r w:rsidR="000A387B" w:rsidRPr="00314374">
        <w:rPr>
          <w:b/>
        </w:rPr>
        <w:fldChar w:fldCharType="separate"/>
      </w:r>
      <w:r w:rsidR="00D07291">
        <w:rPr>
          <w:b/>
        </w:rPr>
        <w:t>Eq.2-16</w:t>
      </w:r>
      <w:r w:rsidR="000A387B" w:rsidRPr="00314374">
        <w:rPr>
          <w:b/>
        </w:rPr>
        <w:fldChar w:fldCharType="end"/>
      </w:r>
      <w:r w:rsidR="000A387B">
        <w:t xml:space="preserve">). </w:t>
      </w:r>
    </w:p>
    <w:p w14:paraId="675D038F" w14:textId="79770C15" w:rsidR="000A387B" w:rsidRDefault="000A387B" w:rsidP="000A387B">
      <w:pPr>
        <w:spacing w:line="360" w:lineRule="auto"/>
        <w:ind w:firstLine="708"/>
      </w:pPr>
      <w:r>
        <w:t>Ce système est résolu</w:t>
      </w:r>
      <w:r w:rsidR="0093422C">
        <w:t xml:space="preserve"> par la méthode Newton-</w:t>
      </w:r>
      <w:proofErr w:type="spellStart"/>
      <w:r w:rsidR="0093422C">
        <w:t>Raphson</w:t>
      </w:r>
      <w:proofErr w:type="spellEnd"/>
      <w:r w:rsidR="0093422C">
        <w:t xml:space="preserve">. La méthode permet de trouver la solution de façon itérative sous forme </w:t>
      </w:r>
      <m:oMath>
        <m:sSup>
          <m:sSupPr>
            <m:ctrlPr>
              <w:rPr>
                <w:rFonts w:ascii="Cambria Math" w:hAnsi="Cambria Math"/>
                <w:b/>
                <w:i/>
              </w:rPr>
            </m:ctrlPr>
          </m:sSupPr>
          <m:e>
            <m:r>
              <m:rPr>
                <m:sty m:val="bi"/>
              </m:rPr>
              <w:rPr>
                <w:rFonts w:ascii="Cambria Math" w:hAnsi="Cambria Math"/>
              </w:rPr>
              <m:t>p</m:t>
            </m:r>
          </m:e>
          <m:sup>
            <m:r>
              <w:rPr>
                <w:rFonts w:ascii="Cambria Math" w:hAnsi="Cambria Math"/>
              </w:rPr>
              <m:t>(k+1)</m:t>
            </m:r>
          </m:sup>
        </m:sSup>
        <m:r>
          <m:rPr>
            <m:sty m:val="bi"/>
          </m:rPr>
          <w:rPr>
            <w:rFonts w:ascii="Cambria Math" w:hAnsi="Cambria Math"/>
          </w:rPr>
          <m:t>=</m:t>
        </m:r>
        <m:sSup>
          <m:sSupPr>
            <m:ctrlPr>
              <w:rPr>
                <w:rFonts w:ascii="Cambria Math" w:hAnsi="Cambria Math"/>
                <w:b/>
                <w:i/>
              </w:rPr>
            </m:ctrlPr>
          </m:sSupPr>
          <m:e>
            <m:r>
              <m:rPr>
                <m:sty m:val="bi"/>
              </m:rPr>
              <w:rPr>
                <w:rFonts w:ascii="Cambria Math" w:hAnsi="Cambria Math"/>
              </w:rPr>
              <m:t>p</m:t>
            </m:r>
          </m:e>
          <m:sup>
            <m:d>
              <m:dPr>
                <m:ctrlPr>
                  <w:rPr>
                    <w:rFonts w:ascii="Cambria Math" w:hAnsi="Cambria Math"/>
                    <w:i/>
                  </w:rPr>
                </m:ctrlPr>
              </m:dPr>
              <m:e>
                <m:r>
                  <w:rPr>
                    <w:rFonts w:ascii="Cambria Math" w:hAnsi="Cambria Math"/>
                  </w:rPr>
                  <m:t>k</m:t>
                </m:r>
              </m:e>
            </m:d>
          </m:sup>
        </m:sSup>
        <m:r>
          <m:rPr>
            <m:sty m:val="bi"/>
          </m:rPr>
          <w:rPr>
            <w:rFonts w:ascii="Cambria Math" w:hAnsi="Cambria Math"/>
          </w:rPr>
          <m:t>+</m:t>
        </m:r>
        <m:r>
          <w:rPr>
            <w:rFonts w:ascii="Cambria Math" w:hAnsi="Cambria Math"/>
          </w:rPr>
          <m:t>δ</m:t>
        </m:r>
        <m:sSup>
          <m:sSupPr>
            <m:ctrlPr>
              <w:rPr>
                <w:rFonts w:ascii="Cambria Math" w:hAnsi="Cambria Math"/>
                <w:b/>
                <w:i/>
              </w:rPr>
            </m:ctrlPr>
          </m:sSupPr>
          <m:e>
            <m:r>
              <m:rPr>
                <m:sty m:val="bi"/>
              </m:rPr>
              <w:rPr>
                <w:rFonts w:ascii="Cambria Math" w:hAnsi="Cambria Math"/>
              </w:rPr>
              <m:t>p</m:t>
            </m:r>
          </m:e>
          <m:sup>
            <m:d>
              <m:dPr>
                <m:ctrlPr>
                  <w:rPr>
                    <w:rFonts w:ascii="Cambria Math" w:hAnsi="Cambria Math"/>
                    <w:i/>
                  </w:rPr>
                </m:ctrlPr>
              </m:dPr>
              <m:e>
                <m:r>
                  <w:rPr>
                    <w:rFonts w:ascii="Cambria Math" w:hAnsi="Cambria Math"/>
                  </w:rPr>
                  <m:t>k</m:t>
                </m:r>
              </m:e>
            </m:d>
          </m:sup>
        </m:sSup>
      </m:oMath>
      <w:r w:rsidR="0093422C" w:rsidRPr="005E07EE">
        <w:t xml:space="preserve"> et</w:t>
      </w:r>
      <m:oMath>
        <m:r>
          <w:rPr>
            <w:rFonts w:ascii="Cambria Math" w:hAnsi="Cambria Math"/>
          </w:rPr>
          <m:t xml:space="preserve"> </m:t>
        </m:r>
        <m:sSup>
          <m:sSupPr>
            <m:ctrlPr>
              <w:rPr>
                <w:rFonts w:ascii="Cambria Math" w:hAnsi="Cambria Math"/>
                <w:b/>
                <w:i/>
              </w:rPr>
            </m:ctrlPr>
          </m:sSupPr>
          <m:e>
            <m:r>
              <m:rPr>
                <m:sty m:val="bi"/>
              </m:rPr>
              <w:rPr>
                <w:rFonts w:ascii="Cambria Math" w:hAnsi="Cambria Math"/>
              </w:rPr>
              <m:t>θ</m:t>
            </m:r>
          </m:e>
          <m:sup>
            <m:r>
              <w:rPr>
                <w:rFonts w:ascii="Cambria Math" w:hAnsi="Cambria Math"/>
              </w:rPr>
              <m:t>(k+1)</m:t>
            </m:r>
          </m:sup>
        </m:sSup>
        <m:r>
          <m:rPr>
            <m:sty m:val="bi"/>
          </m:rPr>
          <w:rPr>
            <w:rFonts w:ascii="Cambria Math" w:hAnsi="Cambria Math"/>
          </w:rPr>
          <m:t>=</m:t>
        </m:r>
        <m:sSup>
          <m:sSupPr>
            <m:ctrlPr>
              <w:rPr>
                <w:rFonts w:ascii="Cambria Math" w:hAnsi="Cambria Math"/>
                <w:b/>
                <w:i/>
              </w:rPr>
            </m:ctrlPr>
          </m:sSupPr>
          <m:e>
            <m:r>
              <m:rPr>
                <m:sty m:val="bi"/>
              </m:rPr>
              <w:rPr>
                <w:rFonts w:ascii="Cambria Math" w:hAnsi="Cambria Math"/>
              </w:rPr>
              <m:t>θ</m:t>
            </m:r>
          </m:e>
          <m:sup>
            <m:d>
              <m:dPr>
                <m:ctrlPr>
                  <w:rPr>
                    <w:rFonts w:ascii="Cambria Math" w:hAnsi="Cambria Math"/>
                    <w:i/>
                  </w:rPr>
                </m:ctrlPr>
              </m:dPr>
              <m:e>
                <m:r>
                  <w:rPr>
                    <w:rFonts w:ascii="Cambria Math" w:hAnsi="Cambria Math"/>
                  </w:rPr>
                  <m:t>k</m:t>
                </m:r>
              </m:e>
            </m:d>
          </m:sup>
        </m:sSup>
        <m:r>
          <m:rPr>
            <m:sty m:val="bi"/>
          </m:rPr>
          <w:rPr>
            <w:rFonts w:ascii="Cambria Math" w:hAnsi="Cambria Math"/>
          </w:rPr>
          <m:t>+</m:t>
        </m:r>
        <m:r>
          <w:rPr>
            <w:rFonts w:ascii="Cambria Math" w:hAnsi="Cambria Math"/>
          </w:rPr>
          <m:t>δ</m:t>
        </m:r>
        <m:sSup>
          <m:sSupPr>
            <m:ctrlPr>
              <w:rPr>
                <w:rFonts w:ascii="Cambria Math" w:hAnsi="Cambria Math"/>
                <w:b/>
                <w:i/>
              </w:rPr>
            </m:ctrlPr>
          </m:sSupPr>
          <m:e>
            <m:r>
              <m:rPr>
                <m:sty m:val="bi"/>
              </m:rPr>
              <w:rPr>
                <w:rFonts w:ascii="Cambria Math" w:hAnsi="Cambria Math"/>
              </w:rPr>
              <m:t>θ</m:t>
            </m:r>
          </m:e>
          <m:sup>
            <m:d>
              <m:dPr>
                <m:ctrlPr>
                  <w:rPr>
                    <w:rFonts w:ascii="Cambria Math" w:hAnsi="Cambria Math"/>
                    <w:i/>
                  </w:rPr>
                </m:ctrlPr>
              </m:dPr>
              <m:e>
                <m:r>
                  <w:rPr>
                    <w:rFonts w:ascii="Cambria Math" w:hAnsi="Cambria Math"/>
                  </w:rPr>
                  <m:t>k</m:t>
                </m:r>
              </m:e>
            </m:d>
          </m:sup>
        </m:sSup>
      </m:oMath>
      <w:r w:rsidR="0093422C" w:rsidRPr="009B1403">
        <w:t xml:space="preserve"> , </w:t>
      </w:r>
      <w:r w:rsidR="0093422C">
        <w:t xml:space="preserve">où </w:t>
      </w:r>
      <m:oMath>
        <m:r>
          <w:rPr>
            <w:rFonts w:ascii="Cambria Math" w:hAnsi="Cambria Math"/>
          </w:rPr>
          <m:t>δ</m:t>
        </m:r>
        <m:sSup>
          <m:sSupPr>
            <m:ctrlPr>
              <w:rPr>
                <w:rFonts w:ascii="Cambria Math" w:hAnsi="Cambria Math"/>
                <w:b/>
                <w:i/>
              </w:rPr>
            </m:ctrlPr>
          </m:sSupPr>
          <m:e>
            <m:r>
              <m:rPr>
                <m:sty m:val="bi"/>
              </m:rPr>
              <w:rPr>
                <w:rFonts w:ascii="Cambria Math" w:hAnsi="Cambria Math"/>
              </w:rPr>
              <m:t>p</m:t>
            </m:r>
          </m:e>
          <m:sup>
            <m:d>
              <m:dPr>
                <m:ctrlPr>
                  <w:rPr>
                    <w:rFonts w:ascii="Cambria Math" w:hAnsi="Cambria Math"/>
                    <w:i/>
                  </w:rPr>
                </m:ctrlPr>
              </m:dPr>
              <m:e>
                <m:r>
                  <w:rPr>
                    <w:rFonts w:ascii="Cambria Math" w:hAnsi="Cambria Math"/>
                  </w:rPr>
                  <m:t>k</m:t>
                </m:r>
              </m:e>
            </m:d>
          </m:sup>
        </m:sSup>
      </m:oMath>
      <w:r w:rsidR="0093422C">
        <w:t xml:space="preserve"> et </w:t>
      </w:r>
      <m:oMath>
        <m:r>
          <w:rPr>
            <w:rFonts w:ascii="Cambria Math" w:hAnsi="Cambria Math"/>
          </w:rPr>
          <m:t>δ</m:t>
        </m:r>
        <m:sSup>
          <m:sSupPr>
            <m:ctrlPr>
              <w:rPr>
                <w:rFonts w:ascii="Cambria Math" w:hAnsi="Cambria Math"/>
                <w:b/>
                <w:i/>
              </w:rPr>
            </m:ctrlPr>
          </m:sSupPr>
          <m:e>
            <m:r>
              <m:rPr>
                <m:sty m:val="bi"/>
              </m:rPr>
              <w:rPr>
                <w:rFonts w:ascii="Cambria Math" w:hAnsi="Cambria Math"/>
              </w:rPr>
              <m:t>θ</m:t>
            </m:r>
          </m:e>
          <m:sup>
            <m:d>
              <m:dPr>
                <m:ctrlPr>
                  <w:rPr>
                    <w:rFonts w:ascii="Cambria Math" w:hAnsi="Cambria Math"/>
                    <w:i/>
                  </w:rPr>
                </m:ctrlPr>
              </m:dPr>
              <m:e>
                <m:r>
                  <w:rPr>
                    <w:rFonts w:ascii="Cambria Math" w:hAnsi="Cambria Math"/>
                  </w:rPr>
                  <m:t>k</m:t>
                </m:r>
              </m:e>
            </m:d>
          </m:sup>
        </m:sSup>
      </m:oMath>
      <w:r w:rsidR="0093422C" w:rsidRPr="009B1403">
        <w:t xml:space="preserve"> sont </w:t>
      </w:r>
      <w:r w:rsidR="0093422C">
        <w:t xml:space="preserve">l’incrément de correction à </w:t>
      </w:r>
      <m:oMath>
        <m:r>
          <w:rPr>
            <w:rFonts w:ascii="Cambria Math" w:hAnsi="Cambria Math"/>
          </w:rPr>
          <m:t>kième</m:t>
        </m:r>
      </m:oMath>
      <w:r w:rsidR="0093422C">
        <w:t xml:space="preserve"> itération obtenu par la résolution du système linéaire ci-dessous :</w:t>
      </w:r>
      <w:r w:rsidRPr="000A387B">
        <w:t xml:space="preserve"> </w:t>
      </w:r>
    </w:p>
    <w:p w14:paraId="26B2A758" w14:textId="348E750A" w:rsidR="0093422C" w:rsidRDefault="0093422C" w:rsidP="00556C95">
      <w:pPr>
        <w:spacing w:before="120" w:line="360" w:lineRule="auto"/>
      </w:pP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37D02336" w14:textId="77777777" w:rsidTr="00314374">
        <w:trPr>
          <w:trHeight w:val="635"/>
          <w:tblHeader/>
          <w:jc w:val="center"/>
        </w:trPr>
        <w:tc>
          <w:tcPr>
            <w:tcW w:w="7938" w:type="dxa"/>
            <w:vAlign w:val="center"/>
          </w:tcPr>
          <w:p w14:paraId="2ECAB183" w14:textId="77777777" w:rsidR="0093422C" w:rsidRPr="008E09D9" w:rsidRDefault="0093422C" w:rsidP="00FE1F2E">
            <w:pPr>
              <w:spacing w:line="360" w:lineRule="auto"/>
            </w:pPr>
            <m:oMathPara>
              <m:oMath>
                <m:r>
                  <m:rPr>
                    <m:sty m:val="bi"/>
                  </m:rPr>
                  <w:rPr>
                    <w:rFonts w:ascii="Cambria Math" w:hAnsi="Cambria Math"/>
                  </w:rPr>
                  <m:t>J</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δ</m:t>
                        </m:r>
                        <m:sSup>
                          <m:sSupPr>
                            <m:ctrlPr>
                              <w:rPr>
                                <w:rFonts w:ascii="Cambria Math" w:hAnsi="Cambria Math"/>
                                <w:i/>
                              </w:rPr>
                            </m:ctrlPr>
                          </m:sSupPr>
                          <m:e>
                            <m:r>
                              <w:rPr>
                                <w:rFonts w:ascii="Cambria Math" w:hAnsi="Cambria Math"/>
                              </w:rPr>
                              <m:t>p</m:t>
                            </m:r>
                          </m:e>
                          <m:sup>
                            <m:r>
                              <w:rPr>
                                <w:rFonts w:ascii="Cambria Math" w:hAnsi="Cambria Math"/>
                              </w:rPr>
                              <m:t>k</m:t>
                            </m:r>
                          </m:sup>
                        </m:sSup>
                      </m:e>
                      <m:e>
                        <m:r>
                          <w:rPr>
                            <w:rFonts w:ascii="Cambria Math" w:hAnsi="Cambria Math"/>
                          </w:rPr>
                          <m:t>δ</m:t>
                        </m:r>
                        <m:sSup>
                          <m:sSupPr>
                            <m:ctrlPr>
                              <w:rPr>
                                <w:rFonts w:ascii="Cambria Math" w:hAnsi="Cambria Math"/>
                                <w:i/>
                              </w:rPr>
                            </m:ctrlPr>
                          </m:sSupPr>
                          <m:e>
                            <m:r>
                              <w:rPr>
                                <w:rFonts w:ascii="Cambria Math" w:hAnsi="Cambria Math"/>
                              </w:rPr>
                              <m:t>θ</m:t>
                            </m:r>
                          </m:e>
                          <m:sup>
                            <m:r>
                              <w:rPr>
                                <w:rFonts w:ascii="Cambria Math" w:hAnsi="Cambria Math"/>
                              </w:rPr>
                              <m:t>k</m:t>
                            </m:r>
                          </m:sup>
                        </m:sSup>
                      </m:e>
                    </m:eqArr>
                  </m:e>
                </m:d>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b/>
                            <w:i/>
                          </w:rPr>
                        </m:ctrlPr>
                      </m:mPr>
                      <m:mr>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F,p</m:t>
                              </m:r>
                            </m:sub>
                          </m:sSub>
                          <m:r>
                            <m:rPr>
                              <m:sty m:val="bi"/>
                            </m:rPr>
                            <w:rPr>
                              <w:rFonts w:ascii="Cambria Math" w:hAnsi="Cambria Math"/>
                            </w:rPr>
                            <m:t xml:space="preserve"> </m:t>
                          </m:r>
                        </m:e>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F,θ</m:t>
                              </m:r>
                            </m:sub>
                          </m:sSub>
                        </m:e>
                      </m:mr>
                      <m:mr>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G,p</m:t>
                              </m:r>
                            </m:sub>
                          </m:sSub>
                        </m:e>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G,θ</m:t>
                              </m:r>
                            </m:sub>
                          </m:sSub>
                        </m:e>
                      </m:mr>
                    </m:m>
                  </m:e>
                </m:d>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δ</m:t>
                        </m:r>
                        <m:sSup>
                          <m:sSupPr>
                            <m:ctrlPr>
                              <w:rPr>
                                <w:rFonts w:ascii="Cambria Math" w:hAnsi="Cambria Math"/>
                                <w:i/>
                              </w:rPr>
                            </m:ctrlPr>
                          </m:sSupPr>
                          <m:e>
                            <m:r>
                              <w:rPr>
                                <w:rFonts w:ascii="Cambria Math" w:hAnsi="Cambria Math"/>
                              </w:rPr>
                              <m:t>p</m:t>
                            </m:r>
                          </m:e>
                          <m:sup>
                            <m:r>
                              <w:rPr>
                                <w:rFonts w:ascii="Cambria Math" w:hAnsi="Cambria Math"/>
                              </w:rPr>
                              <m:t>k</m:t>
                            </m:r>
                          </m:sup>
                        </m:sSup>
                      </m:e>
                      <m:e>
                        <m:r>
                          <w:rPr>
                            <w:rFonts w:ascii="Cambria Math" w:hAnsi="Cambria Math"/>
                          </w:rPr>
                          <m:t>δ</m:t>
                        </m:r>
                        <m:sSup>
                          <m:sSupPr>
                            <m:ctrlPr>
                              <w:rPr>
                                <w:rFonts w:ascii="Cambria Math" w:hAnsi="Cambria Math"/>
                                <w:i/>
                              </w:rPr>
                            </m:ctrlPr>
                          </m:sSupPr>
                          <m:e>
                            <m:r>
                              <w:rPr>
                                <w:rFonts w:ascii="Cambria Math" w:hAnsi="Cambria Math"/>
                              </w:rPr>
                              <m:t>θ</m:t>
                            </m:r>
                          </m:e>
                          <m:sup>
                            <m:r>
                              <w:rPr>
                                <w:rFonts w:ascii="Cambria Math" w:hAnsi="Cambria Math"/>
                              </w:rPr>
                              <m:t>k</m:t>
                            </m:r>
                          </m:sup>
                        </m:sSup>
                      </m:e>
                    </m:eqAr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m:rPr>
                            <m:sty m:val="bi"/>
                          </m:rPr>
                          <w:rPr>
                            <w:rFonts w:ascii="Cambria Math" w:hAnsi="Cambria Math"/>
                          </w:rPr>
                          <m:t>F</m:t>
                        </m:r>
                      </m:e>
                      <m:e>
                        <m:r>
                          <m:rPr>
                            <m:sty m:val="bi"/>
                          </m:rPr>
                          <w:rPr>
                            <w:rFonts w:ascii="Cambria Math" w:hAnsi="Cambria Math"/>
                          </w:rPr>
                          <m:t>G</m:t>
                        </m:r>
                      </m:e>
                    </m:eqArr>
                  </m:e>
                </m:d>
              </m:oMath>
            </m:oMathPara>
          </w:p>
        </w:tc>
        <w:tc>
          <w:tcPr>
            <w:tcW w:w="1134" w:type="dxa"/>
            <w:vAlign w:val="center"/>
          </w:tcPr>
          <w:p w14:paraId="3108C090"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46E3B2B9" w14:textId="77777777" w:rsidR="0093422C" w:rsidRDefault="0093422C" w:rsidP="0093422C">
      <w:pPr>
        <w:spacing w:line="360" w:lineRule="auto"/>
      </w:pPr>
      <w:r>
        <w:t>Où</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2C80D9AA" w14:textId="77777777" w:rsidTr="00314374">
        <w:trPr>
          <w:trHeight w:val="635"/>
          <w:tblHeader/>
          <w:jc w:val="center"/>
        </w:trPr>
        <w:tc>
          <w:tcPr>
            <w:tcW w:w="7938" w:type="dxa"/>
            <w:vAlign w:val="center"/>
          </w:tcPr>
          <w:p w14:paraId="284C3076" w14:textId="77777777" w:rsidR="0093422C" w:rsidRPr="00847CA1" w:rsidRDefault="00730F42" w:rsidP="00FE1F2E">
            <w:pPr>
              <w:spacing w:line="360" w:lineRule="auto"/>
              <w:rPr>
                <w:b/>
              </w:rPr>
            </w:pPr>
            <m:oMathPara>
              <m:oMath>
                <m:m>
                  <m:mPr>
                    <m:mcs>
                      <m:mc>
                        <m:mcPr>
                          <m:count m:val="4"/>
                          <m:mcJc m:val="center"/>
                        </m:mcPr>
                      </m:mc>
                    </m:mcs>
                    <m:ctrlPr>
                      <w:rPr>
                        <w:rFonts w:ascii="Cambria Math" w:hAnsi="Cambria Math"/>
                        <w:b/>
                        <w:i/>
                      </w:rPr>
                    </m:ctrlPr>
                  </m:mPr>
                  <m:mr>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F,p</m:t>
                          </m:r>
                        </m:sub>
                      </m:sSub>
                      <m:r>
                        <m:rPr>
                          <m:sty m:val="bi"/>
                        </m:rPr>
                        <w:rPr>
                          <w:rFonts w:ascii="Cambria Math" w:hAnsi="Cambria Math"/>
                        </w:rPr>
                        <m:t>=</m:t>
                      </m:r>
                      <m:f>
                        <m:fPr>
                          <m:ctrlPr>
                            <w:rPr>
                              <w:rFonts w:ascii="Cambria Math" w:hAnsi="Cambria Math"/>
                              <w:b/>
                              <w:i/>
                            </w:rPr>
                          </m:ctrlPr>
                        </m:fPr>
                        <m:num>
                          <m:r>
                            <w:rPr>
                              <w:rFonts w:ascii="Cambria Math" w:hAnsi="Cambria Math"/>
                            </w:rPr>
                            <m:t>∂</m:t>
                          </m:r>
                          <m:r>
                            <m:rPr>
                              <m:sty m:val="bi"/>
                            </m:rPr>
                            <w:rPr>
                              <w:rFonts w:ascii="Cambria Math" w:hAnsi="Cambria Math"/>
                            </w:rPr>
                            <m:t>F</m:t>
                          </m:r>
                        </m:num>
                        <m:den>
                          <m:r>
                            <w:rPr>
                              <w:rFonts w:ascii="Cambria Math" w:hAnsi="Cambria Math"/>
                            </w:rPr>
                            <m:t>∂</m:t>
                          </m:r>
                          <m:r>
                            <m:rPr>
                              <m:sty m:val="bi"/>
                            </m:rPr>
                            <w:rPr>
                              <w:rFonts w:ascii="Cambria Math" w:hAnsi="Cambria Math"/>
                            </w:rPr>
                            <m:t>p</m:t>
                          </m:r>
                        </m:den>
                      </m:f>
                      <m:r>
                        <m:rPr>
                          <m:sty m:val="bi"/>
                        </m:rPr>
                        <w:rPr>
                          <w:rFonts w:ascii="Cambria Math" w:hAnsi="Cambria Math"/>
                        </w:rPr>
                        <m:t xml:space="preserve">  ;</m:t>
                      </m:r>
                    </m:e>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F,θ</m:t>
                          </m:r>
                        </m:sub>
                      </m:sSub>
                      <m:r>
                        <m:rPr>
                          <m:sty m:val="bi"/>
                        </m:rPr>
                        <w:rPr>
                          <w:rFonts w:ascii="Cambria Math" w:hAnsi="Cambria Math"/>
                        </w:rPr>
                        <m:t>=</m:t>
                      </m:r>
                      <m:f>
                        <m:fPr>
                          <m:ctrlPr>
                            <w:rPr>
                              <w:rFonts w:ascii="Cambria Math" w:hAnsi="Cambria Math"/>
                              <w:b/>
                              <w:i/>
                            </w:rPr>
                          </m:ctrlPr>
                        </m:fPr>
                        <m:num>
                          <m:r>
                            <w:rPr>
                              <w:rFonts w:ascii="Cambria Math" w:hAnsi="Cambria Math"/>
                            </w:rPr>
                            <m:t>∂</m:t>
                          </m:r>
                          <m:r>
                            <m:rPr>
                              <m:sty m:val="bi"/>
                            </m:rPr>
                            <w:rPr>
                              <w:rFonts w:ascii="Cambria Math" w:hAnsi="Cambria Math"/>
                            </w:rPr>
                            <m:t>F</m:t>
                          </m:r>
                        </m:num>
                        <m:den>
                          <m:r>
                            <w:rPr>
                              <w:rFonts w:ascii="Cambria Math" w:hAnsi="Cambria Math"/>
                            </w:rPr>
                            <m:t>∂</m:t>
                          </m:r>
                          <m:r>
                            <m:rPr>
                              <m:sty m:val="bi"/>
                            </m:rPr>
                            <w:rPr>
                              <w:rFonts w:ascii="Cambria Math" w:hAnsi="Cambria Math"/>
                            </w:rPr>
                            <m:t>θ</m:t>
                          </m:r>
                        </m:den>
                      </m:f>
                      <m:r>
                        <m:rPr>
                          <m:sty m:val="bi"/>
                        </m:rPr>
                        <w:rPr>
                          <w:rFonts w:ascii="Cambria Math" w:hAnsi="Cambria Math"/>
                        </w:rPr>
                        <m:t xml:space="preserve">   ;</m:t>
                      </m:r>
                      <m:ctrlPr>
                        <w:rPr>
                          <w:rFonts w:ascii="Cambria Math" w:eastAsia="Cambria Math" w:hAnsi="Cambria Math" w:cs="Cambria Math"/>
                          <w:b/>
                          <w:i/>
                        </w:rPr>
                      </m:ctrlPr>
                    </m:e>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G,p</m:t>
                          </m:r>
                        </m:sub>
                      </m:sSub>
                      <m:r>
                        <m:rPr>
                          <m:sty m:val="bi"/>
                        </m:rPr>
                        <w:rPr>
                          <w:rFonts w:ascii="Cambria Math" w:hAnsi="Cambria Math"/>
                        </w:rPr>
                        <m:t>=</m:t>
                      </m:r>
                      <m:f>
                        <m:fPr>
                          <m:ctrlPr>
                            <w:rPr>
                              <w:rFonts w:ascii="Cambria Math" w:hAnsi="Cambria Math"/>
                              <w:b/>
                              <w:i/>
                            </w:rPr>
                          </m:ctrlPr>
                        </m:fPr>
                        <m:num>
                          <m:r>
                            <w:rPr>
                              <w:rFonts w:ascii="Cambria Math" w:hAnsi="Cambria Math"/>
                            </w:rPr>
                            <m:t>∂</m:t>
                          </m:r>
                          <m:r>
                            <m:rPr>
                              <m:sty m:val="bi"/>
                            </m:rPr>
                            <w:rPr>
                              <w:rFonts w:ascii="Cambria Math" w:hAnsi="Cambria Math"/>
                            </w:rPr>
                            <m:t>G</m:t>
                          </m:r>
                        </m:num>
                        <m:den>
                          <m:r>
                            <w:rPr>
                              <w:rFonts w:ascii="Cambria Math" w:hAnsi="Cambria Math"/>
                            </w:rPr>
                            <m:t>∂</m:t>
                          </m:r>
                          <m:r>
                            <m:rPr>
                              <m:sty m:val="bi"/>
                            </m:rPr>
                            <w:rPr>
                              <w:rFonts w:ascii="Cambria Math" w:hAnsi="Cambria Math"/>
                            </w:rPr>
                            <m:t>p</m:t>
                          </m:r>
                        </m:den>
                      </m:f>
                      <m:r>
                        <m:rPr>
                          <m:sty m:val="bi"/>
                        </m:rPr>
                        <w:rPr>
                          <w:rFonts w:ascii="Cambria Math" w:hAnsi="Cambria Math"/>
                        </w:rPr>
                        <m:t xml:space="preserve">   ;</m:t>
                      </m:r>
                      <m:ctrlPr>
                        <w:rPr>
                          <w:rFonts w:ascii="Cambria Math" w:eastAsia="Cambria Math" w:hAnsi="Cambria Math" w:cs="Cambria Math"/>
                          <w:b/>
                          <w:i/>
                        </w:rPr>
                      </m:ctrlPr>
                    </m:e>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G,θ</m:t>
                          </m:r>
                        </m:sub>
                      </m:sSub>
                      <m:r>
                        <m:rPr>
                          <m:sty m:val="bi"/>
                        </m:rPr>
                        <w:rPr>
                          <w:rFonts w:ascii="Cambria Math" w:hAnsi="Cambria Math"/>
                        </w:rPr>
                        <m:t>=</m:t>
                      </m:r>
                      <m:f>
                        <m:fPr>
                          <m:ctrlPr>
                            <w:rPr>
                              <w:rFonts w:ascii="Cambria Math" w:hAnsi="Cambria Math"/>
                              <w:b/>
                              <w:i/>
                            </w:rPr>
                          </m:ctrlPr>
                        </m:fPr>
                        <m:num>
                          <m:r>
                            <w:rPr>
                              <w:rFonts w:ascii="Cambria Math" w:hAnsi="Cambria Math"/>
                            </w:rPr>
                            <m:t>∂</m:t>
                          </m:r>
                          <m:r>
                            <m:rPr>
                              <m:sty m:val="bi"/>
                            </m:rPr>
                            <w:rPr>
                              <w:rFonts w:ascii="Cambria Math" w:hAnsi="Cambria Math"/>
                            </w:rPr>
                            <m:t>G</m:t>
                          </m:r>
                        </m:num>
                        <m:den>
                          <m:r>
                            <w:rPr>
                              <w:rFonts w:ascii="Cambria Math" w:hAnsi="Cambria Math"/>
                            </w:rPr>
                            <m:t>∂</m:t>
                          </m:r>
                          <m:r>
                            <m:rPr>
                              <m:sty m:val="bi"/>
                            </m:rPr>
                            <w:rPr>
                              <w:rFonts w:ascii="Cambria Math" w:hAnsi="Cambria Math"/>
                            </w:rPr>
                            <m:t>θ</m:t>
                          </m:r>
                        </m:den>
                      </m:f>
                      <m:r>
                        <m:rPr>
                          <m:sty m:val="bi"/>
                        </m:rPr>
                        <w:rPr>
                          <w:rFonts w:ascii="Cambria Math" w:hAnsi="Cambria Math"/>
                        </w:rPr>
                        <m:t xml:space="preserve">   </m:t>
                      </m:r>
                    </m:e>
                  </m:mr>
                </m:m>
              </m:oMath>
            </m:oMathPara>
          </w:p>
        </w:tc>
        <w:tc>
          <w:tcPr>
            <w:tcW w:w="1134" w:type="dxa"/>
            <w:vAlign w:val="center"/>
          </w:tcPr>
          <w:p w14:paraId="0DEBDCC3"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662B2AC5" w14:textId="77777777" w:rsidR="0093422C" w:rsidRPr="00134F70" w:rsidRDefault="0093422C" w:rsidP="0093422C"/>
    <w:p w14:paraId="2114A381" w14:textId="4F623A0A" w:rsidR="0093422C" w:rsidRDefault="0093422C" w:rsidP="00B74996">
      <w:pPr>
        <w:pStyle w:val="Titre4"/>
        <w:ind w:left="709"/>
      </w:pPr>
      <w:bookmarkStart w:id="320" w:name="_Ref534738787"/>
      <w:r>
        <w:lastRenderedPageBreak/>
        <w:t>Discrétisation de l’équation de l’énergie</w:t>
      </w:r>
      <w:bookmarkEnd w:id="320"/>
      <w:r>
        <w:t xml:space="preserve"> </w:t>
      </w:r>
    </w:p>
    <w:p w14:paraId="1F6F61FB" w14:textId="5B349262" w:rsidR="008E661C" w:rsidRDefault="00484343" w:rsidP="00473295">
      <w:pPr>
        <w:spacing w:before="120" w:line="360" w:lineRule="auto"/>
        <w:ind w:firstLine="709"/>
      </w:pPr>
      <w:r>
        <w:t>L</w:t>
      </w:r>
      <w:r w:rsidR="008E661C">
        <w:t xml:space="preserve">’équation de l’énergie peut être </w:t>
      </w:r>
      <w:r w:rsidR="009B25E1">
        <w:t>résolue numériquement</w:t>
      </w:r>
      <w:r>
        <w:t xml:space="preserve"> soit par la méthode </w:t>
      </w:r>
      <w:r w:rsidR="009B25E1">
        <w:t>de</w:t>
      </w:r>
      <w:r w:rsidR="00580039">
        <w:t>s</w:t>
      </w:r>
      <w:r w:rsidR="009B25E1">
        <w:t xml:space="preserve"> </w:t>
      </w:r>
      <w:r w:rsidR="00580039">
        <w:t>volumes finis</w:t>
      </w:r>
      <w:r>
        <w:t xml:space="preserve"> </w:t>
      </w:r>
      <w:r w:rsidR="00A75667">
        <w:t xml:space="preserve">en trois </w:t>
      </w:r>
      <w:r w:rsidR="00473295">
        <w:t>dimensions</w:t>
      </w:r>
      <w:r w:rsidR="00A75667">
        <w:t xml:space="preserve">, soit en </w:t>
      </w:r>
      <w:r w:rsidR="00580039">
        <w:t>utilisant l’approximation des températures par des polynômes de Legendre et une</w:t>
      </w:r>
      <w:r w:rsidR="00A75667">
        <w:t xml:space="preserve"> méthode de</w:t>
      </w:r>
      <w:r w:rsidR="00580039">
        <w:t xml:space="preserve"> colocation aux points Lobatto.</w:t>
      </w:r>
      <w:r w:rsidR="00827D2E">
        <w:t xml:space="preserve"> </w:t>
      </w:r>
      <w:r w:rsidR="00C80FAF">
        <w:t xml:space="preserve">Une comparaison systématique des deux types de résolution a été </w:t>
      </w:r>
      <w:r w:rsidR="00384436">
        <w:t>publiée</w:t>
      </w:r>
      <w:r w:rsidR="00C80FAF">
        <w:t xml:space="preserve"> dans </w:t>
      </w:r>
      <w:r w:rsidR="00384436" w:rsidRPr="00384436">
        <w:rPr>
          <w:b/>
        </w:rPr>
        <w:fldChar w:fldCharType="begin"/>
      </w:r>
      <w:r w:rsidR="00384436" w:rsidRPr="00384436">
        <w:rPr>
          <w:b/>
        </w:rPr>
        <w:instrText xml:space="preserve"> REF _Ref534808738 \r \h </w:instrText>
      </w:r>
      <w:r w:rsidR="00384436">
        <w:rPr>
          <w:b/>
        </w:rPr>
        <w:instrText xml:space="preserve"> \* MERGEFORMAT </w:instrText>
      </w:r>
      <w:r w:rsidR="00384436" w:rsidRPr="00384436">
        <w:rPr>
          <w:b/>
        </w:rPr>
      </w:r>
      <w:r w:rsidR="00384436" w:rsidRPr="00384436">
        <w:rPr>
          <w:b/>
        </w:rPr>
        <w:fldChar w:fldCharType="separate"/>
      </w:r>
      <w:r w:rsidR="00D07291">
        <w:rPr>
          <w:b/>
        </w:rPr>
        <w:t>[35]</w:t>
      </w:r>
      <w:r w:rsidR="00384436" w:rsidRPr="00384436">
        <w:rPr>
          <w:b/>
        </w:rPr>
        <w:fldChar w:fldCharType="end"/>
      </w:r>
      <w:r w:rsidR="00384436">
        <w:rPr>
          <w:b/>
        </w:rPr>
        <w:t>.</w:t>
      </w:r>
      <w:r w:rsidR="00C80FAF">
        <w:t xml:space="preserve"> </w:t>
      </w:r>
    </w:p>
    <w:p w14:paraId="0A6BCF97" w14:textId="733865CB" w:rsidR="00484343" w:rsidRDefault="00580039" w:rsidP="00706BB2">
      <w:pPr>
        <w:pStyle w:val="Paragraphedeliste"/>
        <w:numPr>
          <w:ilvl w:val="0"/>
          <w:numId w:val="31"/>
        </w:numPr>
        <w:spacing w:line="360" w:lineRule="auto"/>
      </w:pPr>
      <w:r>
        <w:t>La d</w:t>
      </w:r>
      <w:r w:rsidR="000A7DBC">
        <w:t>iscrétisation classique</w:t>
      </w:r>
      <w:r>
        <w:t xml:space="preserve"> par la méthode des volumes finis 3D</w:t>
      </w:r>
    </w:p>
    <w:p w14:paraId="0E7CA479" w14:textId="3DAAE463" w:rsidR="0093422C" w:rsidRDefault="0093422C" w:rsidP="00932B7C">
      <w:pPr>
        <w:spacing w:line="360" w:lineRule="auto"/>
        <w:ind w:firstLine="709"/>
      </w:pPr>
      <w:r>
        <w:t xml:space="preserve">L’équation de l’énergie </w:t>
      </w:r>
      <w:r w:rsidRPr="00F355AE">
        <w:rPr>
          <w:b/>
        </w:rPr>
        <w:fldChar w:fldCharType="begin"/>
      </w:r>
      <w:r w:rsidRPr="00F355AE">
        <w:rPr>
          <w:b/>
        </w:rPr>
        <w:instrText xml:space="preserve"> REF _Ref525825321 \r \h  \* MERGEFORMAT </w:instrText>
      </w:r>
      <w:r w:rsidRPr="00F355AE">
        <w:rPr>
          <w:b/>
        </w:rPr>
      </w:r>
      <w:r w:rsidRPr="00F355AE">
        <w:rPr>
          <w:b/>
        </w:rPr>
        <w:fldChar w:fldCharType="separate"/>
      </w:r>
      <w:r w:rsidR="00D07291">
        <w:rPr>
          <w:b/>
        </w:rPr>
        <w:t>Eq.2-19</w:t>
      </w:r>
      <w:r w:rsidRPr="00F355AE">
        <w:rPr>
          <w:b/>
        </w:rPr>
        <w:fldChar w:fldCharType="end"/>
      </w:r>
      <w:r w:rsidR="00CE55B7">
        <w:t xml:space="preserve"> est discrétisée d’une</w:t>
      </w:r>
      <w:r>
        <w:t xml:space="preserve"> manière</w:t>
      </w:r>
      <w:r w:rsidR="002F745B">
        <w:t xml:space="preserve"> similaire</w:t>
      </w:r>
      <w:r>
        <w:t xml:space="preserve"> </w:t>
      </w:r>
      <w:r w:rsidR="00CE55B7">
        <w:t>à</w:t>
      </w:r>
      <w:r>
        <w:t xml:space="preserve"> l</w:t>
      </w:r>
      <w:r w:rsidR="00C37205">
        <w:t>’équation de Reynolds. Toutefois</w:t>
      </w:r>
      <w:r>
        <w:t xml:space="preserve">, </w:t>
      </w:r>
      <w:r w:rsidR="00C37205">
        <w:t xml:space="preserve">le volume de contrôle </w:t>
      </w:r>
      <w:r>
        <w:t>possède trois dimensions. Afin de construire un maillage hexaédrique, un changement de variable est nécessaire pour prendre en compte la variation de l’épaisseur de film dans la direction</w:t>
      </w:r>
      <m:oMath>
        <m:r>
          <w:rPr>
            <w:rFonts w:ascii="Cambria Math" w:hAnsi="Cambria Math"/>
          </w:rPr>
          <m:t xml:space="preserve"> y </m:t>
        </m:r>
      </m:oMath>
      <w: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2BDD13AB" w14:textId="77777777" w:rsidTr="001F4410">
        <w:trPr>
          <w:trHeight w:val="635"/>
          <w:tblHeader/>
          <w:jc w:val="center"/>
        </w:trPr>
        <w:tc>
          <w:tcPr>
            <w:tcW w:w="7938" w:type="dxa"/>
            <w:vAlign w:val="center"/>
          </w:tcPr>
          <w:p w14:paraId="5EBE684F" w14:textId="77777777" w:rsidR="0093422C" w:rsidRPr="008E09D9" w:rsidRDefault="0093422C" w:rsidP="00FE1F2E">
            <w:pPr>
              <w:spacing w:line="360" w:lineRule="auto"/>
            </w:pPr>
            <m:oMathPara>
              <m:oMath>
                <m:r>
                  <w:rPr>
                    <w:rFonts w:ascii="Cambria Math" w:hAnsi="Cambria Math"/>
                  </w:rPr>
                  <m:t>y=</m:t>
                </m:r>
                <m:acc>
                  <m:accPr>
                    <m:chr m:val="̅"/>
                    <m:ctrlPr>
                      <w:rPr>
                        <w:rFonts w:ascii="Cambria Math" w:hAnsi="Cambria Math"/>
                        <w:i/>
                      </w:rPr>
                    </m:ctrlPr>
                  </m:accPr>
                  <m:e>
                    <m:r>
                      <w:rPr>
                        <w:rFonts w:ascii="Cambria Math" w:hAnsi="Cambria Math"/>
                      </w:rPr>
                      <m:t>y</m:t>
                    </m:r>
                  </m:e>
                </m:acc>
                <m:r>
                  <w:rPr>
                    <w:rFonts w:ascii="Cambria Math" w:hAnsi="Cambria Math"/>
                  </w:rPr>
                  <m:t>h(x)</m:t>
                </m:r>
              </m:oMath>
            </m:oMathPara>
          </w:p>
        </w:tc>
        <w:tc>
          <w:tcPr>
            <w:tcW w:w="1134" w:type="dxa"/>
            <w:vAlign w:val="center"/>
          </w:tcPr>
          <w:p w14:paraId="49B47AF0"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321" w:name="_Ref526268159"/>
            <w:r w:rsidRPr="00134F70">
              <w:rPr>
                <w:rFonts w:ascii="Times New Roman" w:eastAsia="Times New Roman" w:hAnsi="Times New Roman"/>
                <w:b/>
                <w:iCs w:val="0"/>
                <w:color w:val="auto"/>
                <w:sz w:val="22"/>
                <w:szCs w:val="22"/>
                <w:lang w:eastAsia="fr-FR"/>
              </w:rPr>
              <w:t xml:space="preserve"> </w:t>
            </w:r>
            <w:bookmarkEnd w:id="321"/>
          </w:p>
        </w:tc>
      </w:tr>
    </w:tbl>
    <w:p w14:paraId="5B484FBA" w14:textId="64B27107" w:rsidR="0093422C" w:rsidRDefault="0093422C" w:rsidP="00F3024E">
      <w:pPr>
        <w:spacing w:before="120" w:line="360" w:lineRule="auto"/>
      </w:pPr>
      <w:r>
        <w:t>Suite à ce changement de variable</w:t>
      </w:r>
      <w:r w:rsidRPr="00957491">
        <w:t xml:space="preserve">, l'équation d'énergie </w:t>
      </w:r>
      <w:r>
        <w:t>tridimensionnelle</w:t>
      </w:r>
      <w:r w:rsidRPr="00957491">
        <w:t xml:space="preserve"> devient :</w:t>
      </w:r>
    </w:p>
    <w:p w14:paraId="2CA706DD" w14:textId="77777777" w:rsidR="00CE55B7" w:rsidRDefault="00CE55B7" w:rsidP="00F3024E">
      <w:pPr>
        <w:spacing w:before="120" w:line="360" w:lineRule="auto"/>
      </w:pP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268941C6" w14:textId="77777777" w:rsidTr="00D979DE">
        <w:trPr>
          <w:trHeight w:val="635"/>
          <w:tblHeader/>
          <w:jc w:val="center"/>
        </w:trPr>
        <w:tc>
          <w:tcPr>
            <w:tcW w:w="7938" w:type="dxa"/>
            <w:vAlign w:val="center"/>
          </w:tcPr>
          <w:p w14:paraId="00276CCA" w14:textId="44D6CF31" w:rsidR="0093422C" w:rsidRPr="008E09D9" w:rsidRDefault="00730F42" w:rsidP="00832A63">
            <w:pPr>
              <w:spacing w:line="360" w:lineRule="auto"/>
            </w:pPr>
            <m:oMathPara>
              <m:oMath>
                <m:d>
                  <m:dPr>
                    <m:begChr m:val="["/>
                    <m:endChr m:val="]"/>
                    <m:ctrlPr>
                      <w:rPr>
                        <w:rFonts w:ascii="Cambria Math" w:hAnsi="Cambria Math"/>
                        <w:i/>
                      </w:rPr>
                    </m:ctrlPr>
                  </m:dPr>
                  <m:e>
                    <m:f>
                      <m:fPr>
                        <m:ctrlPr>
                          <w:rPr>
                            <w:rFonts w:ascii="Cambria Math" w:hAnsi="Cambria Math"/>
                            <w:i/>
                          </w:rPr>
                        </m:ctrlPr>
                      </m:fPr>
                      <m:num>
                        <m:r>
                          <w:rPr>
                            <w:rFonts w:ascii="Cambria Math" w:hAnsi="Cambria Math"/>
                          </w:rPr>
                          <m:t>∂(uT)</m:t>
                        </m:r>
                      </m:num>
                      <m:den>
                        <m:r>
                          <w:rPr>
                            <w:rFonts w:ascii="Cambria Math" w:hAnsi="Cambria Math"/>
                          </w:rPr>
                          <m:t>∂x</m:t>
                        </m:r>
                      </m:den>
                    </m:f>
                    <m:r>
                      <w:rPr>
                        <w:rFonts w:ascii="Cambria Math" w:hAnsi="Cambria Math"/>
                      </w:rPr>
                      <m:t>-</m:t>
                    </m:r>
                    <m:f>
                      <m:fPr>
                        <m:ctrlPr>
                          <w:rPr>
                            <w:rFonts w:ascii="Cambria Math" w:hAnsi="Cambria Math"/>
                            <w:i/>
                          </w:rPr>
                        </m:ctrlPr>
                      </m:fPr>
                      <m:num>
                        <m:acc>
                          <m:accPr>
                            <m:chr m:val="̅"/>
                            <m:ctrlPr>
                              <w:rPr>
                                <w:rFonts w:ascii="Cambria Math" w:hAnsi="Cambria Math"/>
                                <w:i/>
                              </w:rPr>
                            </m:ctrlPr>
                          </m:accPr>
                          <m:e>
                            <m:r>
                              <w:rPr>
                                <w:rFonts w:ascii="Cambria Math" w:hAnsi="Cambria Math"/>
                              </w:rPr>
                              <m:t>y</m:t>
                            </m:r>
                          </m:e>
                        </m:acc>
                      </m:num>
                      <m:den>
                        <m:r>
                          <w:rPr>
                            <w:rFonts w:ascii="Cambria Math" w:hAnsi="Cambria Math"/>
                          </w:rPr>
                          <m:t>h</m:t>
                        </m:r>
                      </m:den>
                    </m:f>
                    <m:f>
                      <m:fPr>
                        <m:ctrlPr>
                          <w:rPr>
                            <w:rFonts w:ascii="Cambria Math" w:hAnsi="Cambria Math"/>
                            <w:i/>
                          </w:rPr>
                        </m:ctrlPr>
                      </m:fPr>
                      <m:num>
                        <m:r>
                          <w:rPr>
                            <w:rFonts w:ascii="Cambria Math" w:hAnsi="Cambria Math"/>
                          </w:rPr>
                          <m:t>∂h</m:t>
                        </m:r>
                      </m:num>
                      <m:den>
                        <m:r>
                          <w:rPr>
                            <w:rFonts w:ascii="Cambria Math" w:hAnsi="Cambria Math"/>
                          </w:rPr>
                          <m:t>∂x</m:t>
                        </m:r>
                      </m:den>
                    </m:f>
                    <m:f>
                      <m:fPr>
                        <m:ctrlPr>
                          <w:rPr>
                            <w:rFonts w:ascii="Cambria Math" w:hAnsi="Cambria Math"/>
                            <w:i/>
                          </w:rPr>
                        </m:ctrlPr>
                      </m:fPr>
                      <m:num>
                        <m:r>
                          <w:rPr>
                            <w:rFonts w:ascii="Cambria Math" w:hAnsi="Cambria Math"/>
                          </w:rPr>
                          <m:t>∂</m:t>
                        </m:r>
                        <m:d>
                          <m:dPr>
                            <m:ctrlPr>
                              <w:rPr>
                                <w:rFonts w:ascii="Cambria Math" w:hAnsi="Cambria Math"/>
                                <w:i/>
                              </w:rPr>
                            </m:ctrlPr>
                          </m:dPr>
                          <m:e>
                            <m:r>
                              <w:rPr>
                                <w:rFonts w:ascii="Cambria Math" w:hAnsi="Cambria Math"/>
                              </w:rPr>
                              <m:t>uT</m:t>
                            </m:r>
                          </m:e>
                        </m:d>
                      </m:num>
                      <m:den>
                        <m:r>
                          <w:rPr>
                            <w:rFonts w:ascii="Cambria Math" w:hAnsi="Cambria Math"/>
                          </w:rPr>
                          <m:t>∂</m:t>
                        </m:r>
                        <m:acc>
                          <m:accPr>
                            <m:chr m:val="̅"/>
                            <m:ctrlPr>
                              <w:rPr>
                                <w:rFonts w:ascii="Cambria Math" w:hAnsi="Cambria Math"/>
                                <w:i/>
                              </w:rPr>
                            </m:ctrlPr>
                          </m:accPr>
                          <m:e>
                            <m:r>
                              <w:rPr>
                                <w:rFonts w:ascii="Cambria Math" w:hAnsi="Cambria Math"/>
                              </w:rPr>
                              <m:t>y</m:t>
                            </m:r>
                          </m:e>
                        </m:acc>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h</m:t>
                        </m:r>
                      </m:den>
                    </m:f>
                    <m:f>
                      <m:fPr>
                        <m:ctrlPr>
                          <w:rPr>
                            <w:rFonts w:ascii="Cambria Math" w:hAnsi="Cambria Math"/>
                            <w:i/>
                          </w:rPr>
                        </m:ctrlPr>
                      </m:fPr>
                      <m:num>
                        <m:r>
                          <w:rPr>
                            <w:rFonts w:ascii="Cambria Math" w:hAnsi="Cambria Math"/>
                          </w:rPr>
                          <m:t>∂</m:t>
                        </m:r>
                        <m:d>
                          <m:dPr>
                            <m:ctrlPr>
                              <w:rPr>
                                <w:rFonts w:ascii="Cambria Math" w:hAnsi="Cambria Math"/>
                                <w:i/>
                              </w:rPr>
                            </m:ctrlPr>
                          </m:dPr>
                          <m:e>
                            <m:r>
                              <w:rPr>
                                <w:rFonts w:ascii="Cambria Math" w:hAnsi="Cambria Math"/>
                              </w:rPr>
                              <m:t>vT</m:t>
                            </m:r>
                          </m:e>
                        </m:d>
                      </m:num>
                      <m:den>
                        <m:r>
                          <w:rPr>
                            <w:rFonts w:ascii="Cambria Math" w:hAnsi="Cambria Math"/>
                          </w:rPr>
                          <m:t>∂</m:t>
                        </m:r>
                        <m:acc>
                          <m:accPr>
                            <m:chr m:val="̅"/>
                            <m:ctrlPr>
                              <w:rPr>
                                <w:rFonts w:ascii="Cambria Math" w:hAnsi="Cambria Math"/>
                                <w:i/>
                              </w:rPr>
                            </m:ctrlPr>
                          </m:accPr>
                          <m:e>
                            <m:r>
                              <w:rPr>
                                <w:rFonts w:ascii="Cambria Math" w:hAnsi="Cambria Math"/>
                              </w:rPr>
                              <m:t>y</m:t>
                            </m:r>
                          </m:e>
                        </m:acc>
                      </m:den>
                    </m:f>
                    <m:r>
                      <w:rPr>
                        <w:rFonts w:ascii="Cambria Math" w:hAnsi="Cambria Math"/>
                      </w:rPr>
                      <m:t>+</m:t>
                    </m:r>
                    <m:f>
                      <m:fPr>
                        <m:ctrlPr>
                          <w:rPr>
                            <w:rFonts w:ascii="Cambria Math" w:hAnsi="Cambria Math"/>
                            <w:i/>
                          </w:rPr>
                        </m:ctrlPr>
                      </m:fPr>
                      <m:num>
                        <m:r>
                          <w:rPr>
                            <w:rFonts w:ascii="Cambria Math" w:hAnsi="Cambria Math"/>
                          </w:rPr>
                          <m:t>∂(wT)</m:t>
                        </m:r>
                      </m:num>
                      <m:den>
                        <m:r>
                          <w:rPr>
                            <w:rFonts w:ascii="Cambria Math" w:hAnsi="Cambria Math"/>
                          </w:rPr>
                          <m:t>∂z</m:t>
                        </m:r>
                      </m:den>
                    </m:f>
                    <m:r>
                      <w:rPr>
                        <w:rFonts w:ascii="Cambria Math" w:hAnsi="Cambria Math"/>
                      </w:rPr>
                      <m:t>-</m:t>
                    </m:r>
                    <m:f>
                      <m:fPr>
                        <m:ctrlPr>
                          <w:rPr>
                            <w:rFonts w:ascii="Cambria Math" w:hAnsi="Cambria Math"/>
                            <w:i/>
                          </w:rPr>
                        </m:ctrlPr>
                      </m:fPr>
                      <m:num>
                        <m:acc>
                          <m:accPr>
                            <m:chr m:val="̅"/>
                            <m:ctrlPr>
                              <w:rPr>
                                <w:rFonts w:ascii="Cambria Math" w:hAnsi="Cambria Math"/>
                                <w:i/>
                              </w:rPr>
                            </m:ctrlPr>
                          </m:accPr>
                          <m:e>
                            <m:r>
                              <w:rPr>
                                <w:rFonts w:ascii="Cambria Math" w:hAnsi="Cambria Math"/>
                              </w:rPr>
                              <m:t>y</m:t>
                            </m:r>
                          </m:e>
                        </m:acc>
                      </m:num>
                      <m:den>
                        <m:r>
                          <w:rPr>
                            <w:rFonts w:ascii="Cambria Math" w:hAnsi="Cambria Math"/>
                          </w:rPr>
                          <m:t>h</m:t>
                        </m:r>
                      </m:den>
                    </m:f>
                    <m:f>
                      <m:fPr>
                        <m:ctrlPr>
                          <w:rPr>
                            <w:rFonts w:ascii="Cambria Math" w:hAnsi="Cambria Math"/>
                            <w:i/>
                          </w:rPr>
                        </m:ctrlPr>
                      </m:fPr>
                      <m:num>
                        <m:r>
                          <w:rPr>
                            <w:rFonts w:ascii="Cambria Math" w:hAnsi="Cambria Math"/>
                          </w:rPr>
                          <m:t>∂h</m:t>
                        </m:r>
                      </m:num>
                      <m:den>
                        <m:r>
                          <w:rPr>
                            <w:rFonts w:ascii="Cambria Math" w:hAnsi="Cambria Math"/>
                          </w:rPr>
                          <m:t>∂z</m:t>
                        </m:r>
                      </m:den>
                    </m:f>
                    <m:f>
                      <m:fPr>
                        <m:ctrlPr>
                          <w:rPr>
                            <w:rFonts w:ascii="Cambria Math" w:hAnsi="Cambria Math"/>
                            <w:i/>
                          </w:rPr>
                        </m:ctrlPr>
                      </m:fPr>
                      <m:num>
                        <m:r>
                          <w:rPr>
                            <w:rFonts w:ascii="Cambria Math" w:hAnsi="Cambria Math"/>
                          </w:rPr>
                          <m:t>∂(wT)</m:t>
                        </m:r>
                      </m:num>
                      <m:den>
                        <m:r>
                          <w:rPr>
                            <w:rFonts w:ascii="Cambria Math" w:hAnsi="Cambria Math"/>
                          </w:rPr>
                          <m:t>∂</m:t>
                        </m:r>
                        <m:acc>
                          <m:accPr>
                            <m:chr m:val="̅"/>
                            <m:ctrlPr>
                              <w:rPr>
                                <w:rFonts w:ascii="Cambria Math" w:hAnsi="Cambria Math"/>
                                <w:i/>
                              </w:rPr>
                            </m:ctrlPr>
                          </m:accPr>
                          <m:e>
                            <m:r>
                              <w:rPr>
                                <w:rFonts w:ascii="Cambria Math" w:hAnsi="Cambria Math"/>
                              </w:rPr>
                              <m:t>y</m:t>
                            </m:r>
                          </m:e>
                        </m:acc>
                      </m:den>
                    </m:f>
                  </m:e>
                </m:d>
                <m:r>
                  <w:rPr>
                    <w:rFonts w:ascii="Cambria Math" w:hAnsi="Cambria Math"/>
                  </w:rPr>
                  <m:t>=</m:t>
                </m:r>
                <m:f>
                  <m:fPr>
                    <m:ctrlPr>
                      <w:rPr>
                        <w:rFonts w:ascii="Cambria Math" w:hAnsi="Cambria Math"/>
                        <w:i/>
                      </w:rPr>
                    </m:ctrlPr>
                  </m:fPr>
                  <m:num>
                    <m:r>
                      <w:rPr>
                        <w:rFonts w:ascii="Cambria Math" w:hAnsi="Cambria Math"/>
                      </w:rPr>
                      <m:t>λ</m:t>
                    </m:r>
                  </m:num>
                  <m:den>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den>
                </m:f>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h</m:t>
                        </m:r>
                      </m:e>
                      <m:sup>
                        <m:r>
                          <w:rPr>
                            <w:rFonts w:ascii="Cambria Math" w:hAnsi="Cambria Math"/>
                          </w:rPr>
                          <m:t>2</m:t>
                        </m:r>
                      </m:sup>
                    </m:sSup>
                  </m:den>
                </m:f>
                <m:f>
                  <m:fPr>
                    <m:ctrlPr>
                      <w:rPr>
                        <w:rFonts w:ascii="Cambria Math" w:hAnsi="Cambria Math"/>
                        <w:i/>
                      </w:rPr>
                    </m:ctrlPr>
                  </m:fPr>
                  <m:num>
                    <m:r>
                      <w:rPr>
                        <w:rFonts w:ascii="Cambria Math" w:hAnsi="Cambria Math"/>
                      </w:rPr>
                      <m:t>∂²T</m:t>
                    </m:r>
                  </m:num>
                  <m:den>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²</m:t>
                    </m:r>
                  </m:den>
                </m:f>
                <m:r>
                  <w:rPr>
                    <w:rFonts w:ascii="Cambria Math" w:hAnsi="Cambria Math"/>
                  </w:rPr>
                  <m:t xml:space="preserve"> +</m:t>
                </m:r>
                <m:f>
                  <m:fPr>
                    <m:ctrlPr>
                      <w:rPr>
                        <w:rFonts w:ascii="Cambria Math" w:hAnsi="Cambria Math"/>
                        <w:i/>
                        <w:color w:val="000000" w:themeColor="text1"/>
                      </w:rPr>
                    </m:ctrlPr>
                  </m:fPr>
                  <m:num>
                    <m:r>
                      <w:rPr>
                        <w:rFonts w:ascii="Cambria Math" w:hAnsi="Cambria Math"/>
                        <w:color w:val="000000" w:themeColor="text1"/>
                      </w:rPr>
                      <m:t>μ</m:t>
                    </m:r>
                  </m:num>
                  <m:den>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den>
                </m:f>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h</m:t>
                        </m:r>
                      </m:e>
                      <m:sup>
                        <m:r>
                          <w:rPr>
                            <w:rFonts w:ascii="Cambria Math" w:hAnsi="Cambria Math"/>
                          </w:rPr>
                          <m:t>2</m:t>
                        </m:r>
                      </m:sup>
                    </m:sSup>
                  </m:den>
                </m:f>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∂u</m:t>
                                </m:r>
                              </m:num>
                              <m:den>
                                <m:r>
                                  <w:rPr>
                                    <w:rFonts w:ascii="Cambria Math" w:hAnsi="Cambria Math"/>
                                  </w:rPr>
                                  <m:t>∂</m:t>
                                </m:r>
                                <m:acc>
                                  <m:accPr>
                                    <m:chr m:val="̅"/>
                                    <m:ctrlPr>
                                      <w:rPr>
                                        <w:rFonts w:ascii="Cambria Math" w:hAnsi="Cambria Math"/>
                                        <w:i/>
                                      </w:rPr>
                                    </m:ctrlPr>
                                  </m:accPr>
                                  <m:e>
                                    <m:r>
                                      <w:rPr>
                                        <w:rFonts w:ascii="Cambria Math" w:hAnsi="Cambria Math"/>
                                      </w:rPr>
                                      <m:t>y</m:t>
                                    </m:r>
                                  </m:e>
                                </m:acc>
                              </m:den>
                            </m:f>
                          </m:e>
                        </m:d>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∂w</m:t>
                        </m:r>
                      </m:num>
                      <m:den>
                        <m:r>
                          <w:rPr>
                            <w:rFonts w:ascii="Cambria Math" w:hAnsi="Cambria Math"/>
                          </w:rPr>
                          <m:t>∂</m:t>
                        </m:r>
                        <m:acc>
                          <m:accPr>
                            <m:chr m:val="̅"/>
                            <m:ctrlPr>
                              <w:rPr>
                                <w:rFonts w:ascii="Cambria Math" w:hAnsi="Cambria Math"/>
                                <w:i/>
                              </w:rPr>
                            </m:ctrlPr>
                          </m:accPr>
                          <m:e>
                            <m:r>
                              <w:rPr>
                                <w:rFonts w:ascii="Cambria Math" w:hAnsi="Cambria Math"/>
                              </w:rPr>
                              <m:t>y</m:t>
                            </m:r>
                          </m:e>
                        </m:acc>
                      </m:den>
                    </m:f>
                  </m:e>
                </m:d>
              </m:oMath>
            </m:oMathPara>
          </w:p>
        </w:tc>
        <w:tc>
          <w:tcPr>
            <w:tcW w:w="1134" w:type="dxa"/>
            <w:vAlign w:val="center"/>
          </w:tcPr>
          <w:p w14:paraId="0385292C"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414713CD" w14:textId="77777777" w:rsidR="00CE55B7" w:rsidRDefault="00CE55B7" w:rsidP="0093422C">
      <w:pPr>
        <w:pStyle w:val="MDPI31text"/>
        <w:spacing w:line="360" w:lineRule="auto"/>
        <w:ind w:firstLine="0"/>
        <w:rPr>
          <w:rFonts w:ascii="Calibri" w:hAnsi="Calibri"/>
          <w:snapToGrid/>
          <w:color w:val="auto"/>
          <w:sz w:val="22"/>
          <w:szCs w:val="20"/>
          <w:lang w:val="fr-FR" w:eastAsia="fr-FR" w:bidi="ar-SA"/>
        </w:rPr>
      </w:pPr>
    </w:p>
    <w:p w14:paraId="7AAD0109" w14:textId="6EB2CAA4" w:rsidR="0093422C" w:rsidRDefault="00CE55B7" w:rsidP="0093422C">
      <w:pPr>
        <w:pStyle w:val="MDPI31text"/>
        <w:spacing w:line="360" w:lineRule="auto"/>
        <w:ind w:firstLine="0"/>
        <w:rPr>
          <w:rFonts w:ascii="Calibri" w:hAnsi="Calibri"/>
          <w:snapToGrid/>
          <w:color w:val="auto"/>
          <w:sz w:val="22"/>
          <w:szCs w:val="20"/>
          <w:lang w:val="fr-FR" w:eastAsia="fr-FR" w:bidi="ar-SA"/>
        </w:rPr>
      </w:pPr>
      <w:r>
        <w:rPr>
          <w:rFonts w:ascii="Calibri" w:hAnsi="Calibri"/>
          <w:snapToGrid/>
          <w:color w:val="auto"/>
          <w:sz w:val="22"/>
          <w:szCs w:val="20"/>
          <w:lang w:val="fr-FR" w:eastAsia="fr-FR" w:bidi="ar-SA"/>
        </w:rPr>
        <w:t xml:space="preserve">Cette </w:t>
      </w:r>
      <w:r w:rsidR="0093422C">
        <w:rPr>
          <w:rFonts w:ascii="Calibri" w:hAnsi="Calibri"/>
          <w:snapToGrid/>
          <w:color w:val="auto"/>
          <w:sz w:val="22"/>
          <w:szCs w:val="20"/>
          <w:lang w:val="fr-FR" w:eastAsia="fr-FR" w:bidi="ar-SA"/>
        </w:rPr>
        <w:t>équation est intégrée s</w:t>
      </w:r>
      <w:r w:rsidR="0093422C" w:rsidRPr="00501B56">
        <w:rPr>
          <w:rFonts w:ascii="Calibri" w:hAnsi="Calibri"/>
          <w:snapToGrid/>
          <w:color w:val="auto"/>
          <w:sz w:val="22"/>
          <w:szCs w:val="20"/>
          <w:lang w:val="fr-FR" w:eastAsia="fr-FR" w:bidi="ar-SA"/>
        </w:rPr>
        <w:t>ur les volume</w:t>
      </w:r>
      <w:r w:rsidR="0093422C">
        <w:rPr>
          <w:rFonts w:ascii="Calibri" w:hAnsi="Calibri"/>
          <w:snapToGrid/>
          <w:color w:val="auto"/>
          <w:sz w:val="22"/>
          <w:szCs w:val="20"/>
          <w:lang w:val="fr-FR" w:eastAsia="fr-FR" w:bidi="ar-SA"/>
        </w:rPr>
        <w:t xml:space="preserve">s de contrôle </w:t>
      </w:r>
      <w:commentRangeStart w:id="322"/>
      <w:r w:rsidR="0093422C">
        <w:rPr>
          <w:rFonts w:ascii="Calibri" w:hAnsi="Calibri"/>
          <w:snapToGrid/>
          <w:color w:val="auto"/>
          <w:sz w:val="22"/>
          <w:szCs w:val="20"/>
          <w:lang w:val="fr-FR" w:eastAsia="fr-FR" w:bidi="ar-SA"/>
        </w:rPr>
        <w:t>3</w:t>
      </w:r>
      <w:r w:rsidR="0093422C" w:rsidRPr="00501B56">
        <w:rPr>
          <w:rFonts w:ascii="Calibri" w:hAnsi="Calibri"/>
          <w:snapToGrid/>
          <w:color w:val="auto"/>
          <w:sz w:val="22"/>
          <w:szCs w:val="20"/>
          <w:lang w:val="fr-FR" w:eastAsia="fr-FR" w:bidi="ar-SA"/>
        </w:rPr>
        <w:t>D</w:t>
      </w:r>
      <w:commentRangeEnd w:id="322"/>
      <w:r>
        <w:rPr>
          <w:rStyle w:val="Marquedecommentaire"/>
          <w:rFonts w:ascii="Calibri" w:hAnsi="Calibri"/>
          <w:snapToGrid/>
          <w:color w:val="auto"/>
          <w:lang w:val="fr-FR" w:eastAsia="fr-FR" w:bidi="ar-SA"/>
        </w:rPr>
        <w:commentReference w:id="322"/>
      </w:r>
      <w:r w:rsidR="0093422C">
        <w:rPr>
          <w:rFonts w:ascii="Calibri" w:hAnsi="Calibri"/>
          <w:snapToGrid/>
          <w:color w:val="auto"/>
          <w:sz w:val="22"/>
          <w:szCs w:val="20"/>
          <w:lang w:val="fr-FR" w:eastAsia="fr-FR" w:bidi="ar-SA"/>
        </w:rPr>
        <w:t xml:space="preserve">. </w:t>
      </w:r>
    </w:p>
    <w:p w14:paraId="5C14E239" w14:textId="77777777" w:rsidR="00CE55B7" w:rsidRDefault="00CE55B7" w:rsidP="0093422C">
      <w:pPr>
        <w:pStyle w:val="MDPI31text"/>
        <w:spacing w:line="360" w:lineRule="auto"/>
        <w:ind w:firstLine="0"/>
        <w:rPr>
          <w:rFonts w:ascii="Calibri" w:hAnsi="Calibri"/>
          <w:snapToGrid/>
          <w:color w:val="auto"/>
          <w:sz w:val="22"/>
          <w:szCs w:val="20"/>
          <w:lang w:val="fr-FR" w:eastAsia="fr-FR" w:bidi="ar-SA"/>
        </w:rPr>
      </w:pP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5774705A" w14:textId="77777777" w:rsidTr="00D979DE">
        <w:trPr>
          <w:trHeight w:val="635"/>
          <w:tblHeader/>
          <w:jc w:val="center"/>
        </w:trPr>
        <w:tc>
          <w:tcPr>
            <w:tcW w:w="7938" w:type="dxa"/>
            <w:vAlign w:val="center"/>
          </w:tcPr>
          <w:p w14:paraId="5A0DA174" w14:textId="578685AD" w:rsidR="0093422C" w:rsidRPr="008E09D9" w:rsidRDefault="00730F42" w:rsidP="00546C73">
            <w:pPr>
              <w:spacing w:line="360" w:lineRule="auto"/>
              <w:jc w:val="center"/>
            </w:pPr>
            <m:oMathPara>
              <m:oMath>
                <m:m>
                  <m:mPr>
                    <m:mcs>
                      <m:mc>
                        <m:mcPr>
                          <m:count m:val="1"/>
                          <m:mcJc m:val="center"/>
                        </m:mcPr>
                      </m:mc>
                    </m:mcs>
                    <m:ctrlPr>
                      <w:rPr>
                        <w:rFonts w:ascii="Cambria Math" w:hAnsi="Cambria Math"/>
                        <w:i/>
                      </w:rPr>
                    </m:ctrlPr>
                  </m:mPr>
                  <m:mr>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b</m:t>
                                  </m:r>
                                </m:sub>
                              </m:sSub>
                            </m:sub>
                            <m:sup>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t</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d>
                                    <m:dPr>
                                      <m:begChr m:val="["/>
                                      <m:endChr m:val="]"/>
                                      <m:ctrlPr>
                                        <w:rPr>
                                          <w:rFonts w:ascii="Cambria Math" w:hAnsi="Cambria Math"/>
                                          <w:i/>
                                        </w:rPr>
                                      </m:ctrlPr>
                                    </m:dPr>
                                    <m:e>
                                      <m:f>
                                        <m:fPr>
                                          <m:ctrlPr>
                                            <w:rPr>
                                              <w:rFonts w:ascii="Cambria Math" w:hAnsi="Cambria Math"/>
                                              <w:i/>
                                            </w:rPr>
                                          </m:ctrlPr>
                                        </m:fPr>
                                        <m:num>
                                          <m:r>
                                            <w:rPr>
                                              <w:rFonts w:ascii="Cambria Math" w:hAnsi="Cambria Math"/>
                                            </w:rPr>
                                            <m:t>∂</m:t>
                                          </m:r>
                                          <m:d>
                                            <m:dPr>
                                              <m:ctrlPr>
                                                <w:rPr>
                                                  <w:rFonts w:ascii="Cambria Math" w:hAnsi="Cambria Math"/>
                                                  <w:i/>
                                                </w:rPr>
                                              </m:ctrlPr>
                                            </m:dPr>
                                            <m:e>
                                              <m:r>
                                                <w:rPr>
                                                  <w:rFonts w:ascii="Cambria Math" w:hAnsi="Cambria Math"/>
                                                </w:rPr>
                                                <m:t>uT</m:t>
                                              </m:r>
                                            </m:e>
                                          </m:d>
                                        </m:num>
                                        <m:den>
                                          <m:r>
                                            <w:rPr>
                                              <w:rFonts w:ascii="Cambria Math" w:hAnsi="Cambria Math"/>
                                            </w:rPr>
                                            <m:t>∂x</m:t>
                                          </m:r>
                                        </m:den>
                                      </m:f>
                                      <m:r>
                                        <w:rPr>
                                          <w:rFonts w:ascii="Cambria Math" w:hAnsi="Cambria Math"/>
                                        </w:rPr>
                                        <m:t>-</m:t>
                                      </m:r>
                                      <m:f>
                                        <m:fPr>
                                          <m:ctrlPr>
                                            <w:rPr>
                                              <w:rFonts w:ascii="Cambria Math" w:hAnsi="Cambria Math"/>
                                              <w:i/>
                                            </w:rPr>
                                          </m:ctrlPr>
                                        </m:fPr>
                                        <m:num>
                                          <m:acc>
                                            <m:accPr>
                                              <m:chr m:val="̅"/>
                                              <m:ctrlPr>
                                                <w:rPr>
                                                  <w:rFonts w:ascii="Cambria Math" w:hAnsi="Cambria Math"/>
                                                  <w:i/>
                                                </w:rPr>
                                              </m:ctrlPr>
                                            </m:accPr>
                                            <m:e>
                                              <m:r>
                                                <w:rPr>
                                                  <w:rFonts w:ascii="Cambria Math" w:hAnsi="Cambria Math"/>
                                                </w:rPr>
                                                <m:t>y</m:t>
                                              </m:r>
                                            </m:e>
                                          </m:acc>
                                        </m:num>
                                        <m:den>
                                          <m:r>
                                            <w:rPr>
                                              <w:rFonts w:ascii="Cambria Math" w:hAnsi="Cambria Math"/>
                                            </w:rPr>
                                            <m:t>h</m:t>
                                          </m:r>
                                        </m:den>
                                      </m:f>
                                      <m:f>
                                        <m:fPr>
                                          <m:ctrlPr>
                                            <w:rPr>
                                              <w:rFonts w:ascii="Cambria Math" w:hAnsi="Cambria Math"/>
                                              <w:i/>
                                            </w:rPr>
                                          </m:ctrlPr>
                                        </m:fPr>
                                        <m:num>
                                          <m:r>
                                            <w:rPr>
                                              <w:rFonts w:ascii="Cambria Math" w:hAnsi="Cambria Math"/>
                                            </w:rPr>
                                            <m:t>∂h</m:t>
                                          </m:r>
                                        </m:num>
                                        <m:den>
                                          <m:r>
                                            <w:rPr>
                                              <w:rFonts w:ascii="Cambria Math" w:hAnsi="Cambria Math"/>
                                            </w:rPr>
                                            <m:t>∂x</m:t>
                                          </m:r>
                                        </m:den>
                                      </m:f>
                                      <m:f>
                                        <m:fPr>
                                          <m:ctrlPr>
                                            <w:rPr>
                                              <w:rFonts w:ascii="Cambria Math" w:hAnsi="Cambria Math"/>
                                              <w:i/>
                                            </w:rPr>
                                          </m:ctrlPr>
                                        </m:fPr>
                                        <m:num>
                                          <m:r>
                                            <w:rPr>
                                              <w:rFonts w:ascii="Cambria Math" w:hAnsi="Cambria Math"/>
                                            </w:rPr>
                                            <m:t>∂</m:t>
                                          </m:r>
                                          <m:d>
                                            <m:dPr>
                                              <m:ctrlPr>
                                                <w:rPr>
                                                  <w:rFonts w:ascii="Cambria Math" w:hAnsi="Cambria Math"/>
                                                  <w:i/>
                                                </w:rPr>
                                              </m:ctrlPr>
                                            </m:dPr>
                                            <m:e>
                                              <m:r>
                                                <w:rPr>
                                                  <w:rFonts w:ascii="Cambria Math" w:hAnsi="Cambria Math"/>
                                                </w:rPr>
                                                <m:t>uT</m:t>
                                              </m:r>
                                            </m:e>
                                          </m:d>
                                        </m:num>
                                        <m:den>
                                          <m:r>
                                            <w:rPr>
                                              <w:rFonts w:ascii="Cambria Math" w:hAnsi="Cambria Math"/>
                                            </w:rPr>
                                            <m:t>∂</m:t>
                                          </m:r>
                                          <m:acc>
                                            <m:accPr>
                                              <m:chr m:val="̅"/>
                                              <m:ctrlPr>
                                                <w:rPr>
                                                  <w:rFonts w:ascii="Cambria Math" w:hAnsi="Cambria Math"/>
                                                  <w:i/>
                                                </w:rPr>
                                              </m:ctrlPr>
                                            </m:accPr>
                                            <m:e>
                                              <m:r>
                                                <w:rPr>
                                                  <w:rFonts w:ascii="Cambria Math" w:hAnsi="Cambria Math"/>
                                                </w:rPr>
                                                <m:t>y</m:t>
                                              </m:r>
                                            </m:e>
                                          </m:acc>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h</m:t>
                                          </m:r>
                                        </m:den>
                                      </m:f>
                                      <m:f>
                                        <m:fPr>
                                          <m:ctrlPr>
                                            <w:rPr>
                                              <w:rFonts w:ascii="Cambria Math" w:hAnsi="Cambria Math"/>
                                              <w:i/>
                                            </w:rPr>
                                          </m:ctrlPr>
                                        </m:fPr>
                                        <m:num>
                                          <m:r>
                                            <w:rPr>
                                              <w:rFonts w:ascii="Cambria Math" w:hAnsi="Cambria Math"/>
                                            </w:rPr>
                                            <m:t>∂</m:t>
                                          </m:r>
                                          <m:d>
                                            <m:dPr>
                                              <m:ctrlPr>
                                                <w:rPr>
                                                  <w:rFonts w:ascii="Cambria Math" w:hAnsi="Cambria Math"/>
                                                  <w:i/>
                                                </w:rPr>
                                              </m:ctrlPr>
                                            </m:dPr>
                                            <m:e>
                                              <m:r>
                                                <w:rPr>
                                                  <w:rFonts w:ascii="Cambria Math" w:hAnsi="Cambria Math"/>
                                                </w:rPr>
                                                <m:t>vT</m:t>
                                              </m:r>
                                            </m:e>
                                          </m:d>
                                        </m:num>
                                        <m:den>
                                          <m:r>
                                            <w:rPr>
                                              <w:rFonts w:ascii="Cambria Math" w:hAnsi="Cambria Math"/>
                                            </w:rPr>
                                            <m:t>∂</m:t>
                                          </m:r>
                                          <m:acc>
                                            <m:accPr>
                                              <m:chr m:val="̅"/>
                                              <m:ctrlPr>
                                                <w:rPr>
                                                  <w:rFonts w:ascii="Cambria Math" w:hAnsi="Cambria Math"/>
                                                  <w:i/>
                                                </w:rPr>
                                              </m:ctrlPr>
                                            </m:accPr>
                                            <m:e>
                                              <m:r>
                                                <w:rPr>
                                                  <w:rFonts w:ascii="Cambria Math" w:hAnsi="Cambria Math"/>
                                                </w:rPr>
                                                <m:t>y</m:t>
                                              </m:r>
                                            </m:e>
                                          </m:acc>
                                        </m:den>
                                      </m:f>
                                      <m:r>
                                        <w:rPr>
                                          <w:rFonts w:ascii="Cambria Math" w:hAnsi="Cambria Math"/>
                                        </w:rPr>
                                        <m:t>+</m:t>
                                      </m:r>
                                      <m:f>
                                        <m:fPr>
                                          <m:ctrlPr>
                                            <w:rPr>
                                              <w:rFonts w:ascii="Cambria Math" w:hAnsi="Cambria Math"/>
                                              <w:i/>
                                            </w:rPr>
                                          </m:ctrlPr>
                                        </m:fPr>
                                        <m:num>
                                          <m:r>
                                            <w:rPr>
                                              <w:rFonts w:ascii="Cambria Math" w:hAnsi="Cambria Math"/>
                                            </w:rPr>
                                            <m:t>∂(wT)</m:t>
                                          </m:r>
                                        </m:num>
                                        <m:den>
                                          <m:r>
                                            <w:rPr>
                                              <w:rFonts w:ascii="Cambria Math" w:hAnsi="Cambria Math"/>
                                            </w:rPr>
                                            <m:t>∂z</m:t>
                                          </m:r>
                                        </m:den>
                                      </m:f>
                                      <m:r>
                                        <w:rPr>
                                          <w:rFonts w:ascii="Cambria Math" w:hAnsi="Cambria Math"/>
                                        </w:rPr>
                                        <m:t>-</m:t>
                                      </m:r>
                                      <m:f>
                                        <m:fPr>
                                          <m:ctrlPr>
                                            <w:rPr>
                                              <w:rFonts w:ascii="Cambria Math" w:hAnsi="Cambria Math"/>
                                              <w:i/>
                                            </w:rPr>
                                          </m:ctrlPr>
                                        </m:fPr>
                                        <m:num>
                                          <m:acc>
                                            <m:accPr>
                                              <m:chr m:val="̅"/>
                                              <m:ctrlPr>
                                                <w:rPr>
                                                  <w:rFonts w:ascii="Cambria Math" w:hAnsi="Cambria Math"/>
                                                  <w:i/>
                                                </w:rPr>
                                              </m:ctrlPr>
                                            </m:accPr>
                                            <m:e>
                                              <m:r>
                                                <w:rPr>
                                                  <w:rFonts w:ascii="Cambria Math" w:hAnsi="Cambria Math"/>
                                                </w:rPr>
                                                <m:t>y</m:t>
                                              </m:r>
                                            </m:e>
                                          </m:acc>
                                        </m:num>
                                        <m:den>
                                          <m:r>
                                            <w:rPr>
                                              <w:rFonts w:ascii="Cambria Math" w:hAnsi="Cambria Math"/>
                                            </w:rPr>
                                            <m:t>h</m:t>
                                          </m:r>
                                        </m:den>
                                      </m:f>
                                      <m:f>
                                        <m:fPr>
                                          <m:ctrlPr>
                                            <w:rPr>
                                              <w:rFonts w:ascii="Cambria Math" w:hAnsi="Cambria Math"/>
                                              <w:i/>
                                            </w:rPr>
                                          </m:ctrlPr>
                                        </m:fPr>
                                        <m:num>
                                          <m:r>
                                            <w:rPr>
                                              <w:rFonts w:ascii="Cambria Math" w:hAnsi="Cambria Math"/>
                                            </w:rPr>
                                            <m:t>∂h</m:t>
                                          </m:r>
                                        </m:num>
                                        <m:den>
                                          <m:r>
                                            <w:rPr>
                                              <w:rFonts w:ascii="Cambria Math" w:hAnsi="Cambria Math"/>
                                            </w:rPr>
                                            <m:t>∂z</m:t>
                                          </m:r>
                                        </m:den>
                                      </m:f>
                                      <m:f>
                                        <m:fPr>
                                          <m:ctrlPr>
                                            <w:rPr>
                                              <w:rFonts w:ascii="Cambria Math" w:hAnsi="Cambria Math"/>
                                              <w:i/>
                                            </w:rPr>
                                          </m:ctrlPr>
                                        </m:fPr>
                                        <m:num>
                                          <m:r>
                                            <w:rPr>
                                              <w:rFonts w:ascii="Cambria Math" w:hAnsi="Cambria Math"/>
                                            </w:rPr>
                                            <m:t>∂(wT)</m:t>
                                          </m:r>
                                        </m:num>
                                        <m:den>
                                          <m:r>
                                            <w:rPr>
                                              <w:rFonts w:ascii="Cambria Math" w:hAnsi="Cambria Math"/>
                                            </w:rPr>
                                            <m:t>∂</m:t>
                                          </m:r>
                                          <m:acc>
                                            <m:accPr>
                                              <m:chr m:val="̅"/>
                                              <m:ctrlPr>
                                                <w:rPr>
                                                  <w:rFonts w:ascii="Cambria Math" w:hAnsi="Cambria Math"/>
                                                  <w:i/>
                                                </w:rPr>
                                              </m:ctrlPr>
                                            </m:accPr>
                                            <m:e>
                                              <m:r>
                                                <w:rPr>
                                                  <w:rFonts w:ascii="Cambria Math" w:hAnsi="Cambria Math"/>
                                                </w:rPr>
                                                <m:t>y</m:t>
                                              </m:r>
                                            </m:e>
                                          </m:acc>
                                        </m:den>
                                      </m:f>
                                    </m:e>
                                  </m:d>
                                </m:e>
                              </m:nary>
                            </m:e>
                          </m:nary>
                          <m:r>
                            <w:rPr>
                              <w:rFonts w:ascii="Cambria Math" w:hAnsi="Cambria Math"/>
                            </w:rPr>
                            <m:t>dxd</m:t>
                          </m:r>
                          <m:acc>
                            <m:accPr>
                              <m:chr m:val="̅"/>
                              <m:ctrlPr>
                                <w:rPr>
                                  <w:rFonts w:ascii="Cambria Math" w:hAnsi="Cambria Math"/>
                                  <w:i/>
                                </w:rPr>
                              </m:ctrlPr>
                            </m:accPr>
                            <m:e>
                              <m:r>
                                <w:rPr>
                                  <w:rFonts w:ascii="Cambria Math" w:hAnsi="Cambria Math"/>
                                </w:rPr>
                                <m:t>y</m:t>
                              </m:r>
                            </m:e>
                          </m:acc>
                          <m:r>
                            <w:rPr>
                              <w:rFonts w:ascii="Cambria Math" w:hAnsi="Cambria Math"/>
                            </w:rPr>
                            <m:t>dz</m:t>
                          </m:r>
                        </m:e>
                      </m:nary>
                      <m:r>
                        <w:rPr>
                          <w:rFonts w:ascii="Cambria Math" w:hAnsi="Cambria Math"/>
                        </w:rPr>
                        <m:t>=</m:t>
                      </m:r>
                    </m:e>
                  </m:mr>
                  <m:mr>
                    <m:e>
                      <m:f>
                        <m:fPr>
                          <m:ctrlPr>
                            <w:rPr>
                              <w:rFonts w:ascii="Cambria Math" w:hAnsi="Cambria Math"/>
                              <w:i/>
                            </w:rPr>
                          </m:ctrlPr>
                        </m:fPr>
                        <m:num>
                          <m:r>
                            <w:rPr>
                              <w:rFonts w:ascii="Cambria Math" w:hAnsi="Cambria Math"/>
                            </w:rPr>
                            <m:t>λ</m:t>
                          </m:r>
                        </m:num>
                        <m:den>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den>
                      </m:f>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b</m:t>
                                  </m:r>
                                </m:sub>
                              </m:sSub>
                            </m:sub>
                            <m:sup>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t</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n</m:t>
                                      </m:r>
                                    </m:sub>
                                  </m:sSub>
                                </m:sub>
                                <m:sup>
                                  <m:sSub>
                                    <m:sSubPr>
                                      <m:ctrlPr>
                                        <w:rPr>
                                          <w:rFonts w:ascii="Cambria Math" w:hAnsi="Cambria Math"/>
                                          <w:i/>
                                        </w:rPr>
                                      </m:ctrlPr>
                                    </m:sSubPr>
                                    <m:e>
                                      <m:r>
                                        <w:rPr>
                                          <w:rFonts w:ascii="Cambria Math" w:hAnsi="Cambria Math"/>
                                        </w:rPr>
                                        <m:t>z</m:t>
                                      </m:r>
                                    </m:e>
                                    <m:sub>
                                      <m:r>
                                        <w:rPr>
                                          <w:rFonts w:ascii="Cambria Math" w:hAnsi="Cambria Math"/>
                                        </w:rPr>
                                        <m:t>s</m:t>
                                      </m:r>
                                    </m:sub>
                                  </m:sSub>
                                </m:sup>
                                <m:e>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h</m:t>
                                          </m:r>
                                        </m:e>
                                        <m:sup>
                                          <m:r>
                                            <w:rPr>
                                              <w:rFonts w:ascii="Cambria Math" w:hAnsi="Cambria Math"/>
                                            </w:rPr>
                                            <m:t>2</m:t>
                                          </m:r>
                                        </m:sup>
                                      </m:sSup>
                                    </m:den>
                                  </m:f>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T</m:t>
                                      </m:r>
                                    </m:num>
                                    <m:den>
                                      <m:r>
                                        <w:rPr>
                                          <w:rFonts w:ascii="Cambria Math" w:hAnsi="Cambria Math"/>
                                        </w:rPr>
                                        <m:t>∂</m:t>
                                      </m:r>
                                      <m:sSup>
                                        <m:sSupPr>
                                          <m:ctrlPr>
                                            <w:rPr>
                                              <w:rFonts w:ascii="Cambria Math" w:hAnsi="Cambria Math"/>
                                              <w:i/>
                                            </w:rPr>
                                          </m:ctrlPr>
                                        </m:sSupPr>
                                        <m:e>
                                          <m:acc>
                                            <m:accPr>
                                              <m:chr m:val="̅"/>
                                              <m:ctrlPr>
                                                <w:rPr>
                                                  <w:rFonts w:ascii="Cambria Math" w:hAnsi="Cambria Math"/>
                                                  <w:i/>
                                                </w:rPr>
                                              </m:ctrlPr>
                                            </m:accPr>
                                            <m:e>
                                              <m:r>
                                                <w:rPr>
                                                  <w:rFonts w:ascii="Cambria Math" w:hAnsi="Cambria Math"/>
                                                </w:rPr>
                                                <m:t>y</m:t>
                                              </m:r>
                                            </m:e>
                                          </m:acc>
                                        </m:e>
                                        <m:sup>
                                          <m:r>
                                            <w:rPr>
                                              <w:rFonts w:ascii="Cambria Math" w:hAnsi="Cambria Math"/>
                                            </w:rPr>
                                            <m:t>2</m:t>
                                          </m:r>
                                        </m:sup>
                                      </m:sSup>
                                    </m:den>
                                  </m:f>
                                </m:e>
                              </m:nary>
                            </m:e>
                          </m:nary>
                          <m:r>
                            <w:rPr>
                              <w:rFonts w:ascii="Cambria Math" w:hAnsi="Cambria Math"/>
                            </w:rPr>
                            <m:t>dxd</m:t>
                          </m:r>
                          <m:acc>
                            <m:accPr>
                              <m:chr m:val="̅"/>
                              <m:ctrlPr>
                                <w:rPr>
                                  <w:rFonts w:ascii="Cambria Math" w:hAnsi="Cambria Math"/>
                                  <w:i/>
                                </w:rPr>
                              </m:ctrlPr>
                            </m:accPr>
                            <m:e>
                              <m:r>
                                <w:rPr>
                                  <w:rFonts w:ascii="Cambria Math" w:hAnsi="Cambria Math"/>
                                </w:rPr>
                                <m:t>y</m:t>
                              </m:r>
                            </m:e>
                          </m:acc>
                          <m:r>
                            <w:rPr>
                              <w:rFonts w:ascii="Cambria Math" w:hAnsi="Cambria Math"/>
                            </w:rPr>
                            <m:t>dz</m:t>
                          </m:r>
                        </m:e>
                      </m:nary>
                      <m:r>
                        <w:rPr>
                          <w:rFonts w:ascii="Cambria Math" w:hAnsi="Cambria Math"/>
                        </w:rPr>
                        <m:t xml:space="preserve"> +</m:t>
                      </m:r>
                      <m:f>
                        <m:fPr>
                          <m:ctrlPr>
                            <w:rPr>
                              <w:rFonts w:ascii="Cambria Math" w:hAnsi="Cambria Math"/>
                              <w:i/>
                              <w:color w:val="000000" w:themeColor="text1"/>
                            </w:rPr>
                          </m:ctrlPr>
                        </m:fPr>
                        <m:num>
                          <m:r>
                            <w:rPr>
                              <w:rFonts w:ascii="Cambria Math" w:hAnsi="Cambria Math"/>
                              <w:color w:val="000000" w:themeColor="text1"/>
                            </w:rPr>
                            <m:t>μ</m:t>
                          </m:r>
                        </m:num>
                        <m:den>
                          <m:r>
                            <w:rPr>
                              <w:rFonts w:ascii="Cambria Math" w:hAnsi="Cambria Math"/>
                              <w:color w:val="000000" w:themeColor="text1"/>
                            </w:rPr>
                            <m:t>ρ</m:t>
                          </m:r>
                          <m:sSub>
                            <m:sSubPr>
                              <m:ctrlPr>
                                <w:rPr>
                                  <w:rFonts w:ascii="Cambria Math" w:hAnsi="Cambria Math"/>
                                  <w:i/>
                                  <w:color w:val="000000" w:themeColor="text1"/>
                                </w:rPr>
                              </m:ctrlPr>
                            </m:sSubPr>
                            <m:e>
                              <m:r>
                                <w:rPr>
                                  <w:rFonts w:ascii="Cambria Math" w:hAnsi="Cambria Math"/>
                                  <w:color w:val="000000" w:themeColor="text1"/>
                                </w:rPr>
                                <m:t>C</m:t>
                              </m:r>
                            </m:e>
                            <m:sub>
                              <m:r>
                                <w:rPr>
                                  <w:rFonts w:ascii="Cambria Math" w:hAnsi="Cambria Math"/>
                                  <w:color w:val="000000" w:themeColor="text1"/>
                                </w:rPr>
                                <m:t>p</m:t>
                              </m:r>
                            </m:sub>
                          </m:sSub>
                        </m:den>
                      </m:f>
                      <m:f>
                        <m:fPr>
                          <m:ctrlPr>
                            <w:rPr>
                              <w:rFonts w:ascii="Cambria Math" w:hAnsi="Cambria Math"/>
                              <w:i/>
                            </w:rPr>
                          </m:ctrlPr>
                        </m:fPr>
                        <m:num>
                          <m:r>
                            <w:rPr>
                              <w:rFonts w:ascii="Cambria Math" w:hAnsi="Cambria Math"/>
                            </w:rPr>
                            <m:t>1</m:t>
                          </m:r>
                        </m:num>
                        <m:den>
                          <m:sSubSup>
                            <m:sSubSupPr>
                              <m:ctrlPr>
                                <w:rPr>
                                  <w:rFonts w:ascii="Cambria Math" w:hAnsi="Cambria Math"/>
                                  <w:i/>
                                </w:rPr>
                              </m:ctrlPr>
                            </m:sSubSupPr>
                            <m:e>
                              <m:r>
                                <w:rPr>
                                  <w:rFonts w:ascii="Cambria Math" w:hAnsi="Cambria Math"/>
                                </w:rPr>
                                <m:t>h</m:t>
                              </m:r>
                            </m:e>
                            <m:sub>
                              <m:r>
                                <w:rPr>
                                  <w:rFonts w:ascii="Cambria Math" w:hAnsi="Cambria Math"/>
                                </w:rPr>
                                <m:t>P</m:t>
                              </m:r>
                            </m:sub>
                            <m:sup>
                              <m:r>
                                <w:rPr>
                                  <w:rFonts w:ascii="Cambria Math" w:hAnsi="Cambria Math"/>
                                </w:rPr>
                                <m:t>2</m:t>
                              </m:r>
                            </m:sup>
                          </m:sSubSup>
                        </m:den>
                      </m:f>
                      <m:d>
                        <m:dPr>
                          <m:begChr m:val="["/>
                          <m:endChr m:val="]"/>
                          <m:ctrlPr>
                            <w:rPr>
                              <w:rFonts w:ascii="Cambria Math" w:hAnsi="Cambria Math"/>
                              <w:i/>
                            </w:rPr>
                          </m:ctrlPr>
                        </m:dPr>
                        <m:e>
                          <m:sSub>
                            <m:sSubPr>
                              <m:ctrlPr>
                                <w:rPr>
                                  <w:rFonts w:ascii="Cambria Math" w:hAnsi="Cambria Math" w:cs="Cambria Math"/>
                                  <w:i/>
                                </w:rPr>
                              </m:ctrlPr>
                            </m:sSubPr>
                            <m:e>
                              <m:sSup>
                                <m:sSupPr>
                                  <m:ctrlPr>
                                    <w:rPr>
                                      <w:rFonts w:ascii="Cambria Math" w:hAnsi="Cambria Math" w:cs="Cambria Math"/>
                                      <w:i/>
                                    </w:rPr>
                                  </m:ctrlPr>
                                </m:sSupPr>
                                <m:e>
                                  <m:d>
                                    <m:dPr>
                                      <m:ctrlPr>
                                        <w:rPr>
                                          <w:rFonts w:ascii="Cambria Math" w:hAnsi="Cambria Math" w:cs="Cambria Math"/>
                                        </w:rPr>
                                      </m:ctrlPr>
                                    </m:dPr>
                                    <m:e>
                                      <m:f>
                                        <m:fPr>
                                          <m:ctrlPr>
                                            <w:rPr>
                                              <w:rFonts w:ascii="Cambria Math" w:hAnsi="Cambria Math" w:cs="Cambria Math"/>
                                            </w:rPr>
                                          </m:ctrlPr>
                                        </m:fPr>
                                        <m:num>
                                          <m:r>
                                            <w:rPr>
                                              <w:rFonts w:ascii="Cambria Math" w:hAnsi="Cambria Math" w:cs="Cambria Math"/>
                                            </w:rPr>
                                            <m:t>∂u</m:t>
                                          </m:r>
                                        </m:num>
                                        <m:den>
                                          <m:r>
                                            <w:rPr>
                                              <w:rFonts w:ascii="Cambria Math" w:hAnsi="Cambria Math" w:cs="Cambria Math"/>
                                            </w:rPr>
                                            <m:t>∂</m:t>
                                          </m:r>
                                          <m:acc>
                                            <m:accPr>
                                              <m:chr m:val="̅"/>
                                              <m:ctrlPr>
                                                <w:rPr>
                                                  <w:rFonts w:ascii="Cambria Math" w:hAnsi="Cambria Math"/>
                                                  <w:i/>
                                                </w:rPr>
                                              </m:ctrlPr>
                                            </m:accPr>
                                            <m:e>
                                              <m:r>
                                                <w:rPr>
                                                  <w:rFonts w:ascii="Cambria Math" w:hAnsi="Cambria Math"/>
                                                </w:rPr>
                                                <m:t>y</m:t>
                                              </m:r>
                                            </m:e>
                                          </m:acc>
                                        </m:den>
                                      </m:f>
                                    </m:e>
                                  </m:d>
                                </m:e>
                                <m:sup>
                                  <m:r>
                                    <w:rPr>
                                      <w:rFonts w:ascii="Cambria Math" w:hAnsi="Cambria Math" w:cs="Cambria Math"/>
                                    </w:rPr>
                                    <m:t>2</m:t>
                                  </m:r>
                                </m:sup>
                              </m:sSup>
                            </m:e>
                            <m:sub>
                              <m:r>
                                <w:rPr>
                                  <w:rFonts w:ascii="Cambria Math" w:hAnsi="Cambria Math" w:cs="Cambria Math"/>
                                </w:rPr>
                                <m:t>P</m:t>
                              </m:r>
                            </m:sub>
                          </m:sSub>
                          <m:r>
                            <m:rPr>
                              <m:sty m:val="p"/>
                            </m:rPr>
                            <w:rPr>
                              <w:rFonts w:ascii="Cambria Math" w:hAnsi="Cambria Math" w:cs="Cambria Math"/>
                            </w:rPr>
                            <m:t>+</m:t>
                          </m:r>
                          <m:sSub>
                            <m:sSubPr>
                              <m:ctrlPr>
                                <w:rPr>
                                  <w:rFonts w:ascii="Cambria Math" w:hAnsi="Cambria Math" w:cs="Cambria Math"/>
                                  <w:i/>
                                </w:rPr>
                              </m:ctrlPr>
                            </m:sSubPr>
                            <m:e>
                              <m:sSup>
                                <m:sSupPr>
                                  <m:ctrlPr>
                                    <w:rPr>
                                      <w:rFonts w:ascii="Cambria Math" w:hAnsi="Cambria Math" w:cs="Cambria Math"/>
                                      <w:i/>
                                    </w:rPr>
                                  </m:ctrlPr>
                                </m:sSupPr>
                                <m:e>
                                  <m:d>
                                    <m:dPr>
                                      <m:ctrlPr>
                                        <w:rPr>
                                          <w:rFonts w:ascii="Cambria Math" w:hAnsi="Cambria Math" w:cs="Cambria Math"/>
                                        </w:rPr>
                                      </m:ctrlPr>
                                    </m:dPr>
                                    <m:e>
                                      <m:f>
                                        <m:fPr>
                                          <m:ctrlPr>
                                            <w:rPr>
                                              <w:rFonts w:ascii="Cambria Math" w:hAnsi="Cambria Math" w:cs="Cambria Math"/>
                                            </w:rPr>
                                          </m:ctrlPr>
                                        </m:fPr>
                                        <m:num>
                                          <m:r>
                                            <w:rPr>
                                              <w:rFonts w:ascii="Cambria Math" w:hAnsi="Cambria Math" w:cs="Cambria Math"/>
                                            </w:rPr>
                                            <m:t>∂w</m:t>
                                          </m:r>
                                        </m:num>
                                        <m:den>
                                          <m:r>
                                            <w:rPr>
                                              <w:rFonts w:ascii="Cambria Math" w:hAnsi="Cambria Math" w:cs="Cambria Math"/>
                                            </w:rPr>
                                            <m:t>∂</m:t>
                                          </m:r>
                                          <m:acc>
                                            <m:accPr>
                                              <m:chr m:val="̅"/>
                                              <m:ctrlPr>
                                                <w:rPr>
                                                  <w:rFonts w:ascii="Cambria Math" w:hAnsi="Cambria Math"/>
                                                  <w:i/>
                                                </w:rPr>
                                              </m:ctrlPr>
                                            </m:accPr>
                                            <m:e>
                                              <m:r>
                                                <w:rPr>
                                                  <w:rFonts w:ascii="Cambria Math" w:hAnsi="Cambria Math"/>
                                                </w:rPr>
                                                <m:t>y</m:t>
                                              </m:r>
                                            </m:e>
                                          </m:acc>
                                        </m:den>
                                      </m:f>
                                      <m:ctrlPr>
                                        <w:rPr>
                                          <w:rFonts w:ascii="Cambria Math" w:hAnsi="Cambria Math" w:cs="Cambria Math"/>
                                          <w:i/>
                                        </w:rPr>
                                      </m:ctrlPr>
                                    </m:e>
                                  </m:d>
                                </m:e>
                                <m:sup>
                                  <m:r>
                                    <w:rPr>
                                      <w:rFonts w:ascii="Cambria Math" w:hAnsi="Cambria Math" w:cs="Cambria Math"/>
                                    </w:rPr>
                                    <m:t>2</m:t>
                                  </m:r>
                                </m:sup>
                              </m:sSup>
                            </m:e>
                            <m:sub>
                              <m:r>
                                <w:rPr>
                                  <w:rFonts w:ascii="Cambria Math" w:hAnsi="Cambria Math" w:cs="Cambria Math"/>
                                </w:rPr>
                                <m:t>P</m:t>
                              </m:r>
                            </m:sub>
                          </m:sSub>
                        </m:e>
                      </m:d>
                      <m:r>
                        <w:rPr>
                          <w:rFonts w:ascii="Cambria Math" w:hAnsi="Cambria Math"/>
                        </w:rPr>
                        <m:t>∆x∆</m:t>
                      </m:r>
                      <m:acc>
                        <m:accPr>
                          <m:chr m:val="̅"/>
                          <m:ctrlPr>
                            <w:rPr>
                              <w:rFonts w:ascii="Cambria Math" w:hAnsi="Cambria Math"/>
                              <w:i/>
                            </w:rPr>
                          </m:ctrlPr>
                        </m:accPr>
                        <m:e>
                          <m:r>
                            <w:rPr>
                              <w:rFonts w:ascii="Cambria Math" w:hAnsi="Cambria Math"/>
                            </w:rPr>
                            <m:t>y</m:t>
                          </m:r>
                        </m:e>
                      </m:acc>
                      <m:r>
                        <w:rPr>
                          <w:rFonts w:ascii="Cambria Math" w:hAnsi="Cambria Math"/>
                        </w:rPr>
                        <m:t>∆z</m:t>
                      </m:r>
                    </m:e>
                  </m:mr>
                </m:m>
              </m:oMath>
            </m:oMathPara>
          </w:p>
        </w:tc>
        <w:tc>
          <w:tcPr>
            <w:tcW w:w="1134" w:type="dxa"/>
            <w:vAlign w:val="center"/>
          </w:tcPr>
          <w:p w14:paraId="57F7C604"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44232256" w14:textId="77777777" w:rsidR="00CE55B7" w:rsidRDefault="00CE55B7" w:rsidP="0093422C">
      <w:pPr>
        <w:pStyle w:val="MDPI31text"/>
        <w:spacing w:line="360" w:lineRule="auto"/>
        <w:ind w:firstLine="0"/>
        <w:rPr>
          <w:rFonts w:ascii="Calibri" w:hAnsi="Calibri"/>
          <w:snapToGrid/>
          <w:color w:val="auto"/>
          <w:sz w:val="22"/>
          <w:szCs w:val="20"/>
          <w:lang w:val="fr-FR" w:eastAsia="fr-FR" w:bidi="ar-SA"/>
        </w:rPr>
      </w:pPr>
    </w:p>
    <w:p w14:paraId="290711ED" w14:textId="47B2C10A" w:rsidR="0093422C" w:rsidRDefault="00267179" w:rsidP="0093422C">
      <w:pPr>
        <w:pStyle w:val="MDPI31text"/>
        <w:spacing w:line="360" w:lineRule="auto"/>
        <w:ind w:firstLine="0"/>
        <w:rPr>
          <w:rFonts w:ascii="Calibri" w:hAnsi="Calibri"/>
          <w:snapToGrid/>
          <w:color w:val="auto"/>
          <w:sz w:val="22"/>
          <w:szCs w:val="20"/>
          <w:lang w:val="fr-FR" w:eastAsia="fr-FR" w:bidi="ar-SA"/>
        </w:rPr>
      </w:pPr>
      <w:proofErr w:type="gramStart"/>
      <w:r>
        <w:rPr>
          <w:rFonts w:ascii="Calibri" w:hAnsi="Calibri"/>
          <w:snapToGrid/>
          <w:color w:val="auto"/>
          <w:sz w:val="22"/>
          <w:szCs w:val="20"/>
          <w:lang w:val="fr-FR" w:eastAsia="fr-FR" w:bidi="ar-SA"/>
        </w:rPr>
        <w:t>o</w:t>
      </w:r>
      <w:r w:rsidR="0093422C">
        <w:rPr>
          <w:rFonts w:ascii="Calibri" w:hAnsi="Calibri"/>
          <w:snapToGrid/>
          <w:color w:val="auto"/>
          <w:sz w:val="22"/>
          <w:szCs w:val="20"/>
          <w:lang w:val="fr-FR" w:eastAsia="fr-FR" w:bidi="ar-SA"/>
        </w:rPr>
        <w:t>ù</w:t>
      </w:r>
      <w:proofErr w:type="gramEnd"/>
      <w:r w:rsidR="0093422C">
        <w:rPr>
          <w:rFonts w:ascii="Calibri" w:hAnsi="Calibri"/>
          <w:snapToGrid/>
          <w:color w:val="auto"/>
          <w:sz w:val="22"/>
          <w:szCs w:val="20"/>
          <w:lang w:val="fr-FR" w:eastAsia="fr-FR" w:bidi="ar-SA"/>
        </w:rPr>
        <w:t xml:space="preserve"> </w:t>
      </w:r>
      <w:r w:rsidR="0093422C" w:rsidRPr="00727238">
        <w:rPr>
          <w:rFonts w:ascii="Calibri" w:hAnsi="Calibri"/>
          <w:snapToGrid/>
          <w:color w:val="auto"/>
          <w:sz w:val="22"/>
          <w:szCs w:val="20"/>
          <w:lang w:val="fr-FR" w:eastAsia="fr-FR" w:bidi="ar-SA"/>
        </w:rPr>
        <w:t xml:space="preserve">les termes de transport par convection dans la direction x par exemple </w:t>
      </w:r>
      <w:r w:rsidR="0093422C">
        <w:rPr>
          <w:rFonts w:ascii="Calibri" w:hAnsi="Calibri"/>
          <w:snapToGrid/>
          <w:color w:val="auto"/>
          <w:sz w:val="22"/>
          <w:szCs w:val="20"/>
          <w:lang w:val="fr-FR" w:eastAsia="fr-FR" w:bidi="ar-SA"/>
        </w:rPr>
        <w:t>sont</w:t>
      </w:r>
      <w:r w:rsidR="0093422C" w:rsidRPr="00727238">
        <w:rPr>
          <w:rFonts w:ascii="Calibri" w:hAnsi="Calibri"/>
          <w:snapToGrid/>
          <w:color w:val="auto"/>
          <w:sz w:val="22"/>
          <w:szCs w:val="20"/>
          <w:lang w:val="fr-FR" w:eastAsia="fr-FR" w:bidi="ar-SA"/>
        </w:rPr>
        <w:t xml:space="preserve"> exprimés :</w:t>
      </w:r>
    </w:p>
    <w:p w14:paraId="2FA47067" w14:textId="77777777" w:rsidR="00CE55B7" w:rsidRDefault="00CE55B7" w:rsidP="0093422C">
      <w:pPr>
        <w:pStyle w:val="MDPI31text"/>
        <w:spacing w:line="360" w:lineRule="auto"/>
        <w:ind w:firstLine="0"/>
        <w:rPr>
          <w:rFonts w:ascii="Calibri" w:hAnsi="Calibri"/>
          <w:snapToGrid/>
          <w:color w:val="auto"/>
          <w:sz w:val="22"/>
          <w:szCs w:val="20"/>
          <w:lang w:val="fr-FR" w:eastAsia="fr-FR" w:bidi="ar-SA"/>
        </w:rPr>
      </w:pP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64A60318" w14:textId="77777777" w:rsidTr="00102744">
        <w:trPr>
          <w:trHeight w:val="635"/>
          <w:tblHeader/>
          <w:jc w:val="center"/>
        </w:trPr>
        <w:tc>
          <w:tcPr>
            <w:tcW w:w="7938" w:type="dxa"/>
            <w:vAlign w:val="center"/>
          </w:tcPr>
          <w:p w14:paraId="0F4773CA" w14:textId="77777777" w:rsidR="0093422C" w:rsidRPr="008E09D9" w:rsidRDefault="00730F42" w:rsidP="00FE1F2E">
            <w:pPr>
              <w:spacing w:line="360" w:lineRule="auto"/>
            </w:pPr>
            <m:oMathPara>
              <m:oMath>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b</m:t>
                            </m:r>
                          </m:sub>
                        </m:sSub>
                      </m:sub>
                      <m:sup>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t</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n</m:t>
                                </m:r>
                              </m:sub>
                            </m:sSub>
                          </m:sub>
                          <m:sup>
                            <m:sSub>
                              <m:sSubPr>
                                <m:ctrlPr>
                                  <w:rPr>
                                    <w:rFonts w:ascii="Cambria Math" w:hAnsi="Cambria Math"/>
                                    <w:i/>
                                  </w:rPr>
                                </m:ctrlPr>
                              </m:sSubPr>
                              <m:e>
                                <m:r>
                                  <w:rPr>
                                    <w:rFonts w:ascii="Cambria Math" w:hAnsi="Cambria Math"/>
                                  </w:rPr>
                                  <m:t>z</m:t>
                                </m:r>
                              </m:e>
                              <m:sub>
                                <m:r>
                                  <w:rPr>
                                    <w:rFonts w:ascii="Cambria Math" w:hAnsi="Cambria Math"/>
                                  </w:rPr>
                                  <m:t>s</m:t>
                                </m:r>
                              </m:sub>
                            </m:sSub>
                          </m:sup>
                          <m:e>
                            <m:f>
                              <m:fPr>
                                <m:ctrlPr>
                                  <w:rPr>
                                    <w:rFonts w:ascii="Cambria Math" w:hAnsi="Cambria Math"/>
                                    <w:i/>
                                  </w:rPr>
                                </m:ctrlPr>
                              </m:fPr>
                              <m:num>
                                <m:r>
                                  <w:rPr>
                                    <w:rFonts w:ascii="Cambria Math" w:hAnsi="Cambria Math"/>
                                  </w:rPr>
                                  <m:t>∂</m:t>
                                </m:r>
                                <m:d>
                                  <m:dPr>
                                    <m:ctrlPr>
                                      <w:rPr>
                                        <w:rFonts w:ascii="Cambria Math" w:hAnsi="Cambria Math"/>
                                        <w:i/>
                                      </w:rPr>
                                    </m:ctrlPr>
                                  </m:dPr>
                                  <m:e>
                                    <m:r>
                                      <w:rPr>
                                        <w:rFonts w:ascii="Cambria Math" w:hAnsi="Cambria Math"/>
                                      </w:rPr>
                                      <m:t>uT</m:t>
                                    </m:r>
                                  </m:e>
                                </m:d>
                              </m:num>
                              <m:den>
                                <m:r>
                                  <w:rPr>
                                    <w:rFonts w:ascii="Cambria Math" w:hAnsi="Cambria Math"/>
                                  </w:rPr>
                                  <m:t>∂x</m:t>
                                </m:r>
                              </m:den>
                            </m:f>
                          </m:e>
                        </m:nary>
                      </m:e>
                    </m:nary>
                    <m:r>
                      <w:rPr>
                        <w:rFonts w:ascii="Cambria Math" w:hAnsi="Cambria Math"/>
                      </w:rPr>
                      <m:t>dxd</m:t>
                    </m:r>
                    <m:acc>
                      <m:accPr>
                        <m:chr m:val="̅"/>
                        <m:ctrlPr>
                          <w:rPr>
                            <w:rFonts w:ascii="Cambria Math" w:hAnsi="Cambria Math"/>
                            <w:i/>
                          </w:rPr>
                        </m:ctrlPr>
                      </m:accPr>
                      <m:e>
                        <m:r>
                          <w:rPr>
                            <w:rFonts w:ascii="Cambria Math" w:hAnsi="Cambria Math"/>
                          </w:rPr>
                          <m:t>y</m:t>
                        </m:r>
                      </m:e>
                    </m:acc>
                    <m:r>
                      <w:rPr>
                        <w:rFonts w:ascii="Cambria Math" w:hAnsi="Cambria Math"/>
                      </w:rPr>
                      <m:t>dz</m:t>
                    </m:r>
                  </m:e>
                </m:nary>
                <m:r>
                  <w:rPr>
                    <w:rFonts w:ascii="Cambria Math" w:eastAsia="SimSun" w:hAnsi="Cambria Math"/>
                  </w:rPr>
                  <m:t>=</m:t>
                </m:r>
                <m:d>
                  <m:dPr>
                    <m:begChr m:val="["/>
                    <m:endChr m:val="]"/>
                    <m:ctrlPr>
                      <w:rPr>
                        <w:rFonts w:ascii="Cambria Math" w:eastAsia="SimSun" w:hAnsi="Cambria Math"/>
                        <w:i/>
                      </w:rPr>
                    </m:ctrlPr>
                  </m:dPr>
                  <m:e>
                    <m:sSub>
                      <m:sSubPr>
                        <m:ctrlPr>
                          <w:rPr>
                            <w:rFonts w:ascii="Cambria Math" w:eastAsia="SimSun" w:hAnsi="Cambria Math"/>
                            <w:i/>
                          </w:rPr>
                        </m:ctrlPr>
                      </m:sSubPr>
                      <m:e>
                        <m:d>
                          <m:dPr>
                            <m:ctrlPr>
                              <w:rPr>
                                <w:rFonts w:ascii="Cambria Math" w:eastAsia="SimSun" w:hAnsi="Cambria Math"/>
                                <w:i/>
                              </w:rPr>
                            </m:ctrlPr>
                          </m:dPr>
                          <m:e>
                            <m:r>
                              <w:rPr>
                                <w:rFonts w:ascii="Cambria Math" w:eastAsia="SimSun" w:hAnsi="Cambria Math"/>
                              </w:rPr>
                              <m:t>uT</m:t>
                            </m:r>
                          </m:e>
                        </m:d>
                      </m:e>
                      <m:sub>
                        <m:r>
                          <w:rPr>
                            <w:rFonts w:ascii="Cambria Math" w:eastAsia="SimSun" w:hAnsi="Cambria Math"/>
                          </w:rPr>
                          <m:t>e</m:t>
                        </m:r>
                      </m:sub>
                    </m:sSub>
                    <m:r>
                      <w:rPr>
                        <w:rFonts w:ascii="Cambria Math" w:eastAsia="SimSun" w:hAnsi="Cambria Math"/>
                      </w:rPr>
                      <m:t>-</m:t>
                    </m:r>
                    <m:sSub>
                      <m:sSubPr>
                        <m:ctrlPr>
                          <w:rPr>
                            <w:rFonts w:ascii="Cambria Math" w:eastAsia="SimSun" w:hAnsi="Cambria Math"/>
                            <w:i/>
                          </w:rPr>
                        </m:ctrlPr>
                      </m:sSubPr>
                      <m:e>
                        <m:d>
                          <m:dPr>
                            <m:ctrlPr>
                              <w:rPr>
                                <w:rFonts w:ascii="Cambria Math" w:eastAsia="SimSun" w:hAnsi="Cambria Math"/>
                                <w:i/>
                              </w:rPr>
                            </m:ctrlPr>
                          </m:dPr>
                          <m:e>
                            <m:r>
                              <w:rPr>
                                <w:rFonts w:ascii="Cambria Math" w:eastAsia="SimSun" w:hAnsi="Cambria Math"/>
                              </w:rPr>
                              <m:t>uT</m:t>
                            </m:r>
                          </m:e>
                        </m:d>
                      </m:e>
                      <m:sub>
                        <m:r>
                          <w:rPr>
                            <w:rFonts w:ascii="Cambria Math" w:eastAsia="SimSun" w:hAnsi="Cambria Math"/>
                          </w:rPr>
                          <m:t>w</m:t>
                        </m:r>
                      </m:sub>
                    </m:sSub>
                  </m:e>
                </m:d>
                <m:r>
                  <w:rPr>
                    <w:rFonts w:ascii="Cambria Math" w:hAnsi="Cambria Math"/>
                  </w:rPr>
                  <m:t>∆z∆</m:t>
                </m:r>
                <m:acc>
                  <m:accPr>
                    <m:chr m:val="̅"/>
                    <m:ctrlPr>
                      <w:rPr>
                        <w:rFonts w:ascii="Cambria Math" w:hAnsi="Cambria Math"/>
                        <w:i/>
                      </w:rPr>
                    </m:ctrlPr>
                  </m:accPr>
                  <m:e>
                    <m:r>
                      <w:rPr>
                        <w:rFonts w:ascii="Cambria Math" w:hAnsi="Cambria Math"/>
                      </w:rPr>
                      <m:t>y</m:t>
                    </m:r>
                  </m:e>
                </m:acc>
              </m:oMath>
            </m:oMathPara>
          </w:p>
        </w:tc>
        <w:tc>
          <w:tcPr>
            <w:tcW w:w="1134" w:type="dxa"/>
            <w:vAlign w:val="center"/>
          </w:tcPr>
          <w:p w14:paraId="4331B2D2"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4FD1A3A2" w14:textId="34A2CEEE" w:rsidR="0093422C" w:rsidRDefault="0093422C" w:rsidP="00536B8A">
      <w:pPr>
        <w:pStyle w:val="MDPI31text"/>
        <w:spacing w:before="120" w:line="360" w:lineRule="auto"/>
        <w:ind w:firstLine="708"/>
        <w:rPr>
          <w:rFonts w:ascii="Calibri" w:hAnsi="Calibri"/>
          <w:snapToGrid/>
          <w:color w:val="auto"/>
          <w:sz w:val="22"/>
          <w:szCs w:val="20"/>
          <w:lang w:val="fr-FR" w:eastAsia="fr-FR" w:bidi="ar-SA"/>
        </w:rPr>
      </w:pPr>
      <w:r>
        <w:rPr>
          <w:rFonts w:ascii="Calibri" w:hAnsi="Calibri"/>
          <w:snapToGrid/>
          <w:color w:val="auto"/>
          <w:sz w:val="22"/>
          <w:szCs w:val="20"/>
          <w:lang w:val="fr-FR" w:eastAsia="fr-FR" w:bidi="ar-SA"/>
        </w:rPr>
        <w:t>Un</w:t>
      </w:r>
      <w:r w:rsidRPr="00483BA9">
        <w:rPr>
          <w:rFonts w:ascii="Calibri" w:hAnsi="Calibri"/>
          <w:snapToGrid/>
          <w:color w:val="auto"/>
          <w:sz w:val="22"/>
          <w:szCs w:val="20"/>
          <w:lang w:val="fr-FR" w:eastAsia="fr-FR" w:bidi="ar-SA"/>
        </w:rPr>
        <w:t xml:space="preserve"> </w:t>
      </w:r>
      <w:r>
        <w:rPr>
          <w:rFonts w:ascii="Calibri" w:hAnsi="Calibri"/>
          <w:snapToGrid/>
          <w:color w:val="auto"/>
          <w:sz w:val="22"/>
          <w:szCs w:val="20"/>
          <w:lang w:val="fr-FR" w:eastAsia="fr-FR" w:bidi="ar-SA"/>
        </w:rPr>
        <w:t xml:space="preserve">schéma </w:t>
      </w:r>
      <w:r w:rsidR="00CE55B7">
        <w:rPr>
          <w:rFonts w:ascii="Calibri" w:hAnsi="Calibri"/>
          <w:snapToGrid/>
          <w:color w:val="auto"/>
          <w:sz w:val="22"/>
          <w:szCs w:val="20"/>
          <w:lang w:val="fr-FR" w:eastAsia="fr-FR" w:bidi="ar-SA"/>
        </w:rPr>
        <w:t>« </w:t>
      </w:r>
      <w:proofErr w:type="spellStart"/>
      <w:r w:rsidR="00CE55B7">
        <w:rPr>
          <w:rFonts w:ascii="Calibri" w:hAnsi="Calibri"/>
          <w:snapToGrid/>
          <w:color w:val="auto"/>
          <w:sz w:val="22"/>
          <w:szCs w:val="20"/>
          <w:lang w:val="fr-FR" w:eastAsia="fr-FR" w:bidi="ar-SA"/>
        </w:rPr>
        <w:t>u</w:t>
      </w:r>
      <w:r>
        <w:rPr>
          <w:rFonts w:ascii="Calibri" w:hAnsi="Calibri"/>
          <w:snapToGrid/>
          <w:color w:val="auto"/>
          <w:sz w:val="22"/>
          <w:szCs w:val="20"/>
          <w:lang w:val="fr-FR" w:eastAsia="fr-FR" w:bidi="ar-SA"/>
        </w:rPr>
        <w:t>pwind</w:t>
      </w:r>
      <w:proofErr w:type="spellEnd"/>
      <w:r w:rsidR="00CE55B7">
        <w:rPr>
          <w:rFonts w:ascii="Calibri" w:hAnsi="Calibri"/>
          <w:snapToGrid/>
          <w:color w:val="auto"/>
          <w:sz w:val="22"/>
          <w:szCs w:val="20"/>
          <w:lang w:val="fr-FR" w:eastAsia="fr-FR" w:bidi="ar-SA"/>
        </w:rPr>
        <w:t> »</w:t>
      </w:r>
      <w:r w:rsidRPr="00483BA9">
        <w:rPr>
          <w:rFonts w:ascii="Calibri" w:hAnsi="Calibri"/>
          <w:snapToGrid/>
          <w:color w:val="auto"/>
          <w:sz w:val="22"/>
          <w:szCs w:val="20"/>
          <w:lang w:val="fr-FR" w:eastAsia="fr-FR" w:bidi="ar-SA"/>
        </w:rPr>
        <w:t xml:space="preserve"> est utilisé pour les termes de transport convectif afin </w:t>
      </w:r>
      <w:r>
        <w:rPr>
          <w:rFonts w:ascii="Calibri" w:hAnsi="Calibri"/>
          <w:snapToGrid/>
          <w:color w:val="auto"/>
          <w:sz w:val="22"/>
          <w:szCs w:val="20"/>
          <w:lang w:val="fr-FR" w:eastAsia="fr-FR" w:bidi="ar-SA"/>
        </w:rPr>
        <w:t xml:space="preserve">d’assurer la stabilité </w:t>
      </w:r>
      <w:r w:rsidRPr="00483BA9">
        <w:rPr>
          <w:rFonts w:ascii="Calibri" w:hAnsi="Calibri"/>
          <w:snapToGrid/>
          <w:color w:val="auto"/>
          <w:sz w:val="22"/>
          <w:szCs w:val="20"/>
          <w:lang w:val="fr-FR" w:eastAsia="fr-FR" w:bidi="ar-SA"/>
        </w:rPr>
        <w:t>numérique</w:t>
      </w:r>
      <w:r>
        <w:rPr>
          <w:rFonts w:ascii="Calibri" w:hAnsi="Calibri"/>
          <w:snapToGrid/>
          <w:color w:val="auto"/>
          <w:sz w:val="22"/>
          <w:szCs w:val="20"/>
          <w:lang w:val="fr-FR" w:eastAsia="fr-FR" w:bidi="ar-SA"/>
        </w:rPr>
        <w:t xml:space="preserve"> </w:t>
      </w:r>
      <w:r w:rsidRPr="00D979DE">
        <w:rPr>
          <w:rFonts w:ascii="Calibri" w:hAnsi="Calibri"/>
          <w:b/>
          <w:snapToGrid/>
          <w:color w:val="auto"/>
          <w:sz w:val="22"/>
          <w:szCs w:val="20"/>
          <w:lang w:val="fr-FR" w:eastAsia="fr-FR" w:bidi="ar-SA"/>
        </w:rPr>
        <w:fldChar w:fldCharType="begin"/>
      </w:r>
      <w:r w:rsidRPr="00D979DE">
        <w:rPr>
          <w:rFonts w:ascii="Calibri" w:hAnsi="Calibri"/>
          <w:b/>
          <w:snapToGrid/>
          <w:color w:val="auto"/>
          <w:sz w:val="22"/>
          <w:szCs w:val="20"/>
          <w:lang w:val="fr-FR" w:eastAsia="fr-FR" w:bidi="ar-SA"/>
        </w:rPr>
        <w:instrText xml:space="preserve"> REF _Ref526267673 \r \h </w:instrText>
      </w:r>
      <w:r w:rsidR="00D979DE">
        <w:rPr>
          <w:rFonts w:ascii="Calibri" w:hAnsi="Calibri"/>
          <w:b/>
          <w:snapToGrid/>
          <w:color w:val="auto"/>
          <w:sz w:val="22"/>
          <w:szCs w:val="20"/>
          <w:lang w:val="fr-FR" w:eastAsia="fr-FR" w:bidi="ar-SA"/>
        </w:rPr>
        <w:instrText xml:space="preserve"> \* MERGEFORMAT </w:instrText>
      </w:r>
      <w:r w:rsidRPr="00D979DE">
        <w:rPr>
          <w:rFonts w:ascii="Calibri" w:hAnsi="Calibri"/>
          <w:b/>
          <w:snapToGrid/>
          <w:color w:val="auto"/>
          <w:sz w:val="22"/>
          <w:szCs w:val="20"/>
          <w:lang w:val="fr-FR" w:eastAsia="fr-FR" w:bidi="ar-SA"/>
        </w:rPr>
      </w:r>
      <w:r w:rsidRPr="00D979DE">
        <w:rPr>
          <w:rFonts w:ascii="Calibri" w:hAnsi="Calibri"/>
          <w:b/>
          <w:snapToGrid/>
          <w:color w:val="auto"/>
          <w:sz w:val="22"/>
          <w:szCs w:val="20"/>
          <w:lang w:val="fr-FR" w:eastAsia="fr-FR" w:bidi="ar-SA"/>
        </w:rPr>
        <w:fldChar w:fldCharType="separate"/>
      </w:r>
      <w:r w:rsidR="00D07291">
        <w:rPr>
          <w:rFonts w:ascii="Calibri" w:hAnsi="Calibri"/>
          <w:b/>
          <w:snapToGrid/>
          <w:color w:val="auto"/>
          <w:sz w:val="22"/>
          <w:szCs w:val="20"/>
          <w:lang w:val="fr-FR" w:eastAsia="fr-FR" w:bidi="ar-SA"/>
        </w:rPr>
        <w:t>[41]</w:t>
      </w:r>
      <w:r w:rsidRPr="00D979DE">
        <w:rPr>
          <w:rFonts w:ascii="Calibri" w:hAnsi="Calibri"/>
          <w:b/>
          <w:snapToGrid/>
          <w:color w:val="auto"/>
          <w:sz w:val="22"/>
          <w:szCs w:val="20"/>
          <w:lang w:val="fr-FR" w:eastAsia="fr-FR" w:bidi="ar-SA"/>
        </w:rPr>
        <w:fldChar w:fldCharType="end"/>
      </w:r>
      <w:r w:rsidRPr="00483BA9">
        <w:rPr>
          <w:rFonts w:ascii="Calibri" w:hAnsi="Calibri"/>
          <w:snapToGrid/>
          <w:color w:val="auto"/>
          <w:sz w:val="22"/>
          <w:szCs w:val="20"/>
          <w:lang w:val="fr-FR" w:eastAsia="fr-FR" w:bidi="ar-SA"/>
        </w:rPr>
        <w:t xml:space="preserve">. Par exemple, </w:t>
      </w:r>
      <w:r w:rsidR="00CE55B7">
        <w:rPr>
          <w:rFonts w:ascii="Calibri" w:hAnsi="Calibri"/>
          <w:snapToGrid/>
          <w:color w:val="auto"/>
          <w:sz w:val="22"/>
          <w:szCs w:val="20"/>
          <w:lang w:val="fr-FR" w:eastAsia="fr-FR" w:bidi="ar-SA"/>
        </w:rPr>
        <w:t>sur</w:t>
      </w:r>
      <w:r>
        <w:rPr>
          <w:rFonts w:ascii="Calibri" w:hAnsi="Calibri"/>
          <w:snapToGrid/>
          <w:color w:val="auto"/>
          <w:sz w:val="22"/>
          <w:szCs w:val="20"/>
          <w:lang w:val="fr-FR" w:eastAsia="fr-FR" w:bidi="ar-SA"/>
        </w:rPr>
        <w:t xml:space="preserve"> l</w:t>
      </w:r>
      <w:r w:rsidRPr="00483BA9">
        <w:rPr>
          <w:rFonts w:ascii="Calibri" w:hAnsi="Calibri"/>
          <w:snapToGrid/>
          <w:color w:val="auto"/>
          <w:sz w:val="22"/>
          <w:szCs w:val="20"/>
          <w:lang w:val="fr-FR" w:eastAsia="fr-FR" w:bidi="ar-SA"/>
        </w:rPr>
        <w:t xml:space="preserve">a face </w:t>
      </w:r>
      <w:r w:rsidR="00CE55B7">
        <w:rPr>
          <w:rFonts w:ascii="Calibri" w:hAnsi="Calibri"/>
          <w:snapToGrid/>
          <w:color w:val="auto"/>
          <w:sz w:val="22"/>
          <w:szCs w:val="20"/>
          <w:lang w:val="fr-FR" w:eastAsia="fr-FR" w:bidi="ar-SA"/>
        </w:rPr>
        <w:t>« </w:t>
      </w:r>
      <w:r>
        <w:rPr>
          <w:rFonts w:ascii="Calibri" w:hAnsi="Calibri"/>
          <w:snapToGrid/>
          <w:color w:val="auto"/>
          <w:sz w:val="22"/>
          <w:szCs w:val="20"/>
          <w:lang w:val="fr-FR" w:eastAsia="fr-FR" w:bidi="ar-SA"/>
        </w:rPr>
        <w:t>e</w:t>
      </w:r>
      <w:r w:rsidRPr="00483BA9">
        <w:rPr>
          <w:rFonts w:ascii="Calibri" w:hAnsi="Calibri"/>
          <w:snapToGrid/>
          <w:color w:val="auto"/>
          <w:sz w:val="22"/>
          <w:szCs w:val="20"/>
          <w:lang w:val="fr-FR" w:eastAsia="fr-FR" w:bidi="ar-SA"/>
        </w:rPr>
        <w:t>st</w:t>
      </w:r>
      <w:r w:rsidR="00CE55B7">
        <w:rPr>
          <w:rFonts w:ascii="Calibri" w:hAnsi="Calibri"/>
          <w:snapToGrid/>
          <w:color w:val="auto"/>
          <w:sz w:val="22"/>
          <w:szCs w:val="20"/>
          <w:lang w:val="fr-FR" w:eastAsia="fr-FR" w:bidi="ar-SA"/>
        </w:rPr>
        <w:t> »</w:t>
      </w:r>
      <w:r w:rsidRPr="00483BA9">
        <w:rPr>
          <w:rFonts w:ascii="Calibri" w:hAnsi="Calibri"/>
          <w:snapToGrid/>
          <w:color w:val="auto"/>
          <w:sz w:val="22"/>
          <w:szCs w:val="20"/>
          <w:lang w:val="fr-FR" w:eastAsia="fr-FR" w:bidi="ar-SA"/>
        </w:rPr>
        <w:t xml:space="preserve"> du volume de </w:t>
      </w:r>
      <w:r>
        <w:rPr>
          <w:rFonts w:ascii="Calibri" w:hAnsi="Calibri"/>
          <w:snapToGrid/>
          <w:color w:val="auto"/>
          <w:sz w:val="22"/>
          <w:szCs w:val="20"/>
          <w:lang w:val="fr-FR" w:eastAsia="fr-FR" w:bidi="ar-SA"/>
        </w:rPr>
        <w:t>contrôle</w:t>
      </w:r>
      <w:r w:rsidRPr="00483BA9">
        <w:rPr>
          <w:rFonts w:ascii="Calibri" w:hAnsi="Calibri"/>
          <w:snapToGrid/>
          <w:color w:val="auto"/>
          <w:sz w:val="22"/>
          <w:szCs w:val="20"/>
          <w:lang w:val="fr-FR" w:eastAsia="fr-FR" w:bidi="ar-SA"/>
        </w:rPr>
        <w:t xml:space="preserve">, la température </w:t>
      </w:r>
      <m:oMath>
        <m:sSub>
          <m:sSubPr>
            <m:ctrlPr>
              <w:rPr>
                <w:rFonts w:ascii="Cambria Math" w:hAnsi="Cambria Math"/>
                <w:i/>
                <w:snapToGrid/>
                <w:color w:val="auto"/>
                <w:sz w:val="22"/>
                <w:szCs w:val="20"/>
                <w:lang w:val="fr-FR" w:eastAsia="fr-FR" w:bidi="ar-SA"/>
              </w:rPr>
            </m:ctrlPr>
          </m:sSubPr>
          <m:e>
            <m:r>
              <w:rPr>
                <w:rFonts w:ascii="Cambria Math" w:hAnsi="Cambria Math"/>
                <w:snapToGrid/>
                <w:color w:val="auto"/>
                <w:sz w:val="22"/>
                <w:szCs w:val="20"/>
                <w:lang w:val="fr-FR" w:eastAsia="fr-FR" w:bidi="ar-SA"/>
              </w:rPr>
              <m:t>T</m:t>
            </m:r>
          </m:e>
          <m:sub>
            <m:r>
              <w:rPr>
                <w:rFonts w:ascii="Cambria Math" w:hAnsi="Cambria Math"/>
                <w:snapToGrid/>
                <w:color w:val="auto"/>
                <w:sz w:val="22"/>
                <w:szCs w:val="20"/>
                <w:lang w:val="fr-FR" w:eastAsia="fr-FR" w:bidi="ar-SA"/>
              </w:rPr>
              <m:t>e</m:t>
            </m:r>
          </m:sub>
        </m:sSub>
      </m:oMath>
      <w:r w:rsidRPr="00483BA9">
        <w:rPr>
          <w:rFonts w:ascii="Calibri" w:hAnsi="Calibri"/>
          <w:snapToGrid/>
          <w:color w:val="auto"/>
          <w:sz w:val="22"/>
          <w:szCs w:val="20"/>
          <w:lang w:val="fr-FR" w:eastAsia="fr-FR" w:bidi="ar-SA"/>
        </w:rPr>
        <w:t xml:space="preserve"> est </w:t>
      </w:r>
      <w:r>
        <w:rPr>
          <w:rFonts w:ascii="Calibri" w:hAnsi="Calibri"/>
          <w:snapToGrid/>
          <w:color w:val="auto"/>
          <w:sz w:val="22"/>
          <w:szCs w:val="20"/>
          <w:lang w:val="fr-FR" w:eastAsia="fr-FR" w:bidi="ar-SA"/>
        </w:rPr>
        <w:t>exprimée</w:t>
      </w:r>
      <w:r w:rsidR="00B96D28">
        <w:rPr>
          <w:rFonts w:ascii="Calibri" w:hAnsi="Calibri"/>
          <w:snapToGrid/>
          <w:color w:val="auto"/>
          <w:sz w:val="22"/>
          <w:szCs w:val="20"/>
          <w:lang w:val="fr-FR" w:eastAsia="fr-FR" w:bidi="ar-SA"/>
        </w:rPr>
        <w:t xml:space="preserve"> en fonction de la direction </w:t>
      </w:r>
      <w:r w:rsidRPr="00483BA9">
        <w:rPr>
          <w:rFonts w:ascii="Calibri" w:hAnsi="Calibri"/>
          <w:snapToGrid/>
          <w:color w:val="auto"/>
          <w:sz w:val="22"/>
          <w:szCs w:val="20"/>
          <w:lang w:val="fr-FR" w:eastAsia="fr-FR" w:bidi="ar-SA"/>
        </w:rPr>
        <w:t xml:space="preserve">d'écoulement du fluide. </w:t>
      </w:r>
    </w:p>
    <w:p w14:paraId="64E94518" w14:textId="77777777" w:rsidR="00CE55B7" w:rsidRDefault="00CE55B7" w:rsidP="00536B8A">
      <w:pPr>
        <w:pStyle w:val="MDPI31text"/>
        <w:spacing w:before="120" w:line="360" w:lineRule="auto"/>
        <w:ind w:firstLine="708"/>
        <w:rPr>
          <w:rFonts w:ascii="Calibri" w:hAnsi="Calibri"/>
          <w:snapToGrid/>
          <w:color w:val="auto"/>
          <w:sz w:val="22"/>
          <w:szCs w:val="20"/>
          <w:lang w:val="fr-FR" w:eastAsia="fr-FR" w:bidi="ar-SA"/>
        </w:rPr>
      </w:pP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2956A9F5" w14:textId="77777777" w:rsidTr="00102744">
        <w:trPr>
          <w:trHeight w:val="635"/>
          <w:tblHeader/>
          <w:jc w:val="center"/>
        </w:trPr>
        <w:tc>
          <w:tcPr>
            <w:tcW w:w="7938" w:type="dxa"/>
            <w:vAlign w:val="center"/>
          </w:tcPr>
          <w:p w14:paraId="387F579E" w14:textId="77777777" w:rsidR="0093422C" w:rsidRPr="008E09D9" w:rsidRDefault="00730F42" w:rsidP="00FE1F2E">
            <w:pPr>
              <w:spacing w:line="360" w:lineRule="auto"/>
            </w:pPr>
            <m:oMathPara>
              <m:oMath>
                <m:sSub>
                  <m:sSubPr>
                    <m:ctrlPr>
                      <w:rPr>
                        <w:rFonts w:ascii="Cambria Math" w:eastAsia="SimSun" w:hAnsi="Cambria Math"/>
                        <w:i/>
                      </w:rPr>
                    </m:ctrlPr>
                  </m:sSubPr>
                  <m:e>
                    <m:d>
                      <m:dPr>
                        <m:ctrlPr>
                          <w:rPr>
                            <w:rFonts w:ascii="Cambria Math" w:eastAsia="SimSun" w:hAnsi="Cambria Math"/>
                            <w:i/>
                          </w:rPr>
                        </m:ctrlPr>
                      </m:dPr>
                      <m:e>
                        <m:r>
                          <w:rPr>
                            <w:rFonts w:ascii="Cambria Math" w:eastAsia="SimSun" w:hAnsi="Cambria Math"/>
                          </w:rPr>
                          <m:t>uT</m:t>
                        </m:r>
                      </m:e>
                    </m:d>
                  </m:e>
                  <m:sub>
                    <m:r>
                      <w:rPr>
                        <w:rFonts w:ascii="Cambria Math" w:eastAsia="SimSun" w:hAnsi="Cambria Math"/>
                      </w:rPr>
                      <m:t>e</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e</m:t>
                    </m:r>
                  </m:sub>
                </m:sSub>
                <m:d>
                  <m:dPr>
                    <m:begChr m:val="["/>
                    <m:endChr m:val="]"/>
                    <m:ctrlPr>
                      <w:rPr>
                        <w:rFonts w:ascii="Cambria Math" w:eastAsia="SimSun" w:hAnsi="Cambria Math"/>
                        <w:i/>
                      </w:rPr>
                    </m:ctrlPr>
                  </m:dPr>
                  <m:e>
                    <m:r>
                      <w:rPr>
                        <w:rFonts w:ascii="Cambria Math" w:eastAsia="SimSun" w:hAnsi="Cambria Math"/>
                      </w:rPr>
                      <m:t>-</m:t>
                    </m:r>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P</m:t>
                        </m:r>
                      </m:sub>
                    </m:sSub>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e</m:t>
                                </m:r>
                              </m:sub>
                            </m:sSub>
                          </m:e>
                        </m:d>
                      </m:num>
                      <m:den>
                        <m:r>
                          <w:rPr>
                            <w:rFonts w:ascii="Cambria Math" w:eastAsia="SimSun" w:hAnsi="Cambria Math"/>
                          </w:rPr>
                          <m:t>2</m:t>
                        </m:r>
                      </m:den>
                    </m:f>
                    <m:r>
                      <w:rPr>
                        <w:rFonts w:ascii="Cambria Math" w:eastAsia="SimSun" w:hAnsi="Cambria Math"/>
                      </w:rPr>
                      <m:t>+</m:t>
                    </m:r>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E</m:t>
                        </m:r>
                      </m:sub>
                    </m:sSub>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e</m:t>
                                </m:r>
                              </m:sub>
                            </m:sSub>
                          </m:e>
                        </m:d>
                      </m:num>
                      <m:den>
                        <m:r>
                          <w:rPr>
                            <w:rFonts w:ascii="Cambria Math" w:eastAsia="SimSun" w:hAnsi="Cambria Math"/>
                          </w:rPr>
                          <m:t>2</m:t>
                        </m:r>
                      </m:den>
                    </m:f>
                    <m:r>
                      <w:rPr>
                        <w:rFonts w:ascii="Cambria Math" w:eastAsia="SimSun" w:hAnsi="Cambria Math"/>
                      </w:rPr>
                      <m:t>+</m:t>
                    </m:r>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P</m:t>
                        </m:r>
                      </m:sub>
                    </m:sSub>
                  </m:e>
                </m:d>
              </m:oMath>
            </m:oMathPara>
          </w:p>
        </w:tc>
        <w:tc>
          <w:tcPr>
            <w:tcW w:w="1134" w:type="dxa"/>
            <w:vAlign w:val="center"/>
          </w:tcPr>
          <w:p w14:paraId="0851131B"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3D686C4B" w14:textId="77777777" w:rsidR="00CE55B7" w:rsidRDefault="00CE55B7" w:rsidP="00B96D28">
      <w:pPr>
        <w:pStyle w:val="MDPI31text"/>
        <w:spacing w:before="120" w:line="360" w:lineRule="auto"/>
        <w:ind w:firstLine="0"/>
        <w:rPr>
          <w:rFonts w:ascii="Calibri" w:hAnsi="Calibri"/>
          <w:snapToGrid/>
          <w:color w:val="auto"/>
          <w:sz w:val="22"/>
          <w:szCs w:val="20"/>
          <w:lang w:val="fr-FR" w:eastAsia="fr-FR" w:bidi="ar-SA"/>
        </w:rPr>
      </w:pPr>
    </w:p>
    <w:p w14:paraId="7CC2E9DA" w14:textId="6FA06721" w:rsidR="0093422C" w:rsidRDefault="00CE55B7" w:rsidP="00B96D28">
      <w:pPr>
        <w:pStyle w:val="MDPI31text"/>
        <w:spacing w:before="120" w:line="360" w:lineRule="auto"/>
        <w:ind w:firstLine="0"/>
        <w:rPr>
          <w:rFonts w:ascii="Calibri" w:hAnsi="Calibri"/>
          <w:snapToGrid/>
          <w:color w:val="auto"/>
          <w:sz w:val="22"/>
          <w:szCs w:val="20"/>
          <w:lang w:val="fr-FR" w:eastAsia="fr-FR" w:bidi="ar-SA"/>
        </w:rPr>
      </w:pPr>
      <w:r>
        <w:rPr>
          <w:rFonts w:ascii="Calibri" w:hAnsi="Calibri"/>
          <w:snapToGrid/>
          <w:color w:val="auto"/>
          <w:sz w:val="22"/>
          <w:szCs w:val="20"/>
          <w:lang w:val="fr-FR" w:eastAsia="fr-FR" w:bidi="ar-SA"/>
        </w:rPr>
        <w:t>L</w:t>
      </w:r>
      <w:r w:rsidR="0093422C">
        <w:rPr>
          <w:rFonts w:ascii="Calibri" w:hAnsi="Calibri"/>
          <w:snapToGrid/>
          <w:color w:val="auto"/>
          <w:sz w:val="22"/>
          <w:szCs w:val="20"/>
          <w:lang w:val="fr-FR" w:eastAsia="fr-FR" w:bidi="ar-SA"/>
        </w:rPr>
        <w:t xml:space="preserve">’équation de l’énergie </w:t>
      </w:r>
      <w:r>
        <w:rPr>
          <w:rFonts w:ascii="Calibri" w:hAnsi="Calibri"/>
          <w:snapToGrid/>
          <w:color w:val="auto"/>
          <w:sz w:val="22"/>
          <w:szCs w:val="20"/>
          <w:lang w:val="fr-FR" w:eastAsia="fr-FR" w:bidi="ar-SA"/>
        </w:rPr>
        <w:t>ainsi discrétisée s’écrit :</w:t>
      </w:r>
    </w:p>
    <w:p w14:paraId="51A1A9CF" w14:textId="77777777" w:rsidR="00CE55B7" w:rsidRDefault="00CE55B7" w:rsidP="00B96D28">
      <w:pPr>
        <w:pStyle w:val="MDPI31text"/>
        <w:spacing w:before="120" w:line="360" w:lineRule="auto"/>
        <w:ind w:firstLine="0"/>
        <w:rPr>
          <w:rFonts w:ascii="Calibri" w:hAnsi="Calibri"/>
          <w:snapToGrid/>
          <w:color w:val="auto"/>
          <w:sz w:val="22"/>
          <w:szCs w:val="20"/>
          <w:lang w:val="fr-FR" w:eastAsia="fr-FR" w:bidi="ar-SA"/>
        </w:rPr>
      </w:pP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4768681E" w14:textId="77777777" w:rsidTr="00102744">
        <w:trPr>
          <w:trHeight w:val="635"/>
          <w:tblHeader/>
          <w:jc w:val="center"/>
        </w:trPr>
        <w:tc>
          <w:tcPr>
            <w:tcW w:w="7938" w:type="dxa"/>
            <w:vAlign w:val="center"/>
          </w:tcPr>
          <w:p w14:paraId="5C9245D5" w14:textId="2DF3C53B" w:rsidR="0093422C" w:rsidRPr="008E09D9" w:rsidRDefault="00730F42" w:rsidP="00FE1F2E">
            <w:pPr>
              <w:spacing w:line="360" w:lineRule="auto"/>
              <w:jc w:val="center"/>
            </w:pPr>
            <m:oMathPara>
              <m:oMath>
                <m:m>
                  <m:mPr>
                    <m:mcs>
                      <m:mc>
                        <m:mcPr>
                          <m:count m:val="1"/>
                          <m:mcJc m:val="center"/>
                        </m:mcPr>
                      </m:mc>
                    </m:mcs>
                    <m:ctrlPr>
                      <w:rPr>
                        <w:rFonts w:ascii="Cambria Math" w:hAnsi="Cambria Math"/>
                        <w:i/>
                      </w:rPr>
                    </m:ctrlPr>
                  </m:mPr>
                  <m:mr>
                    <m:e>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e</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w</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n</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s</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t</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b</m:t>
                              </m:r>
                            </m:sub>
                          </m:sSub>
                        </m:e>
                      </m:d>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P</m:t>
                          </m:r>
                        </m:sub>
                      </m:sSub>
                    </m:e>
                  </m:mr>
                  <m:mr>
                    <m:e>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e</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E</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w</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W</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n</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N</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s</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S</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t</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T</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b</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B</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P</m:t>
                          </m:r>
                        </m:sub>
                      </m:sSub>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T</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B</m:t>
                              </m:r>
                            </m:sub>
                          </m:sSub>
                        </m:e>
                      </m:d>
                    </m:e>
                  </m:mr>
                  <m:mr>
                    <m:e>
                      <m:r>
                        <w:rPr>
                          <w:rFonts w:ascii="Cambria Math" w:eastAsia="SimSun" w:hAnsi="Cambria Math"/>
                        </w:rPr>
                        <m:t>=</m:t>
                      </m:r>
                      <m:f>
                        <m:fPr>
                          <m:ctrlPr>
                            <w:rPr>
                              <w:rFonts w:ascii="Cambria Math" w:eastAsia="SimSun" w:hAnsi="Cambria Math"/>
                              <w:i/>
                            </w:rPr>
                          </m:ctrlPr>
                        </m:fPr>
                        <m:num>
                          <m:r>
                            <w:rPr>
                              <w:rFonts w:ascii="Cambria Math" w:eastAsia="SimSun" w:hAnsi="Cambria Math"/>
                            </w:rPr>
                            <m:t>λ</m:t>
                          </m:r>
                        </m:num>
                        <m:den>
                          <m:sSub>
                            <m:sSubPr>
                              <m:ctrlPr>
                                <w:rPr>
                                  <w:rFonts w:ascii="Cambria Math" w:hAnsi="Cambria Math"/>
                                  <w:i/>
                                </w:rPr>
                              </m:ctrlPr>
                            </m:sSubPr>
                            <m:e>
                              <m:r>
                                <w:rPr>
                                  <w:rFonts w:ascii="Cambria Math" w:hAnsi="Cambria Math"/>
                                </w:rPr>
                                <m:t>ρ</m:t>
                              </m:r>
                            </m:e>
                            <m:sub>
                              <m:r>
                                <w:rPr>
                                  <w:rFonts w:ascii="Cambria Math" w:hAnsi="Cambria Math"/>
                                </w:rPr>
                                <m:t>0</m:t>
                              </m:r>
                            </m:sub>
                          </m:sSub>
                          <m:sSub>
                            <m:sSubPr>
                              <m:ctrlPr>
                                <w:rPr>
                                  <w:rFonts w:ascii="Cambria Math" w:hAnsi="Cambria Math"/>
                                  <w:i/>
                                </w:rPr>
                              </m:ctrlPr>
                            </m:sSubPr>
                            <m:e>
                              <m:r>
                                <w:rPr>
                                  <w:rFonts w:ascii="Cambria Math" w:hAnsi="Cambria Math"/>
                                </w:rPr>
                                <m:t>C</m:t>
                              </m:r>
                            </m:e>
                            <m:sub>
                              <m:r>
                                <w:rPr>
                                  <w:rFonts w:ascii="Cambria Math" w:hAnsi="Cambria Math"/>
                                </w:rPr>
                                <m:t>p</m:t>
                              </m:r>
                            </m:sub>
                          </m:sSub>
                          <m:sSubSup>
                            <m:sSubSupPr>
                              <m:ctrlPr>
                                <w:rPr>
                                  <w:rFonts w:ascii="Cambria Math" w:hAnsi="Cambria Math"/>
                                  <w:i/>
                                </w:rPr>
                              </m:ctrlPr>
                            </m:sSubSupPr>
                            <m:e>
                              <m:r>
                                <w:rPr>
                                  <w:rFonts w:ascii="Cambria Math" w:hAnsi="Cambria Math"/>
                                </w:rPr>
                                <m:t>h</m:t>
                              </m:r>
                            </m:e>
                            <m:sub>
                              <m:r>
                                <w:rPr>
                                  <w:rFonts w:ascii="Cambria Math" w:hAnsi="Cambria Math"/>
                                </w:rPr>
                                <m:t>P</m:t>
                              </m:r>
                            </m:sub>
                            <m:sup>
                              <m:r>
                                <w:rPr>
                                  <w:rFonts w:ascii="Cambria Math" w:hAnsi="Cambria Math"/>
                                </w:rPr>
                                <m:t>2</m:t>
                              </m:r>
                            </m:sup>
                          </m:sSubSup>
                        </m:den>
                      </m:f>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T</m:t>
                              </m:r>
                            </m:sub>
                          </m:sSub>
                          <m:r>
                            <w:rPr>
                              <w:rFonts w:ascii="Cambria Math" w:eastAsia="SimSun" w:hAnsi="Cambria Math"/>
                            </w:rPr>
                            <m:t>-2</m:t>
                          </m:r>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P</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B</m:t>
                              </m:r>
                            </m:sub>
                          </m:sSub>
                        </m:e>
                      </m:d>
                      <m:f>
                        <m:fPr>
                          <m:ctrlPr>
                            <w:rPr>
                              <w:rFonts w:ascii="Cambria Math" w:eastAsia="SimSun" w:hAnsi="Cambria Math"/>
                              <w:i/>
                            </w:rPr>
                          </m:ctrlPr>
                        </m:fPr>
                        <m:num>
                          <m:r>
                            <w:rPr>
                              <w:rFonts w:ascii="Cambria Math" w:eastAsia="SimSun" w:hAnsi="Cambria Math"/>
                            </w:rPr>
                            <m:t>∆x</m:t>
                          </m:r>
                          <m:r>
                            <w:rPr>
                              <w:rFonts w:ascii="Cambria Math" w:hAnsi="Cambria Math"/>
                            </w:rPr>
                            <m:t>∆z</m:t>
                          </m:r>
                        </m:num>
                        <m:den>
                          <m:r>
                            <w:rPr>
                              <w:rFonts w:ascii="Cambria Math" w:eastAsia="SimSun" w:hAnsi="Cambria Math"/>
                            </w:rPr>
                            <m:t>∆</m:t>
                          </m:r>
                          <m:acc>
                            <m:accPr>
                              <m:chr m:val="̅"/>
                              <m:ctrlPr>
                                <w:rPr>
                                  <w:rFonts w:ascii="Cambria Math" w:eastAsia="SimSun" w:hAnsi="Cambria Math"/>
                                  <w:i/>
                                </w:rPr>
                              </m:ctrlPr>
                            </m:accPr>
                            <m:e>
                              <m:r>
                                <w:rPr>
                                  <w:rFonts w:ascii="Cambria Math" w:eastAsia="SimSun" w:hAnsi="Cambria Math"/>
                                </w:rPr>
                                <m:t>y</m:t>
                              </m:r>
                            </m:e>
                          </m:acc>
                        </m:den>
                      </m:f>
                      <m:r>
                        <w:rPr>
                          <w:rFonts w:ascii="Cambria Math" w:eastAsia="SimSun" w:hAnsi="Cambria Math"/>
                        </w:rPr>
                        <m:t>+</m:t>
                      </m:r>
                      <m:f>
                        <m:fPr>
                          <m:ctrlPr>
                            <w:rPr>
                              <w:rFonts w:ascii="Cambria Math" w:eastAsia="SimSun" w:hAnsi="Cambria Math"/>
                              <w:i/>
                            </w:rPr>
                          </m:ctrlPr>
                        </m:fPr>
                        <m:num>
                          <m:sSub>
                            <m:sSubPr>
                              <m:ctrlPr>
                                <w:rPr>
                                  <w:rFonts w:ascii="Cambria Math" w:hAnsi="Cambria Math"/>
                                  <w:i/>
                                </w:rPr>
                              </m:ctrlPr>
                            </m:sSubPr>
                            <m:e>
                              <m:r>
                                <w:rPr>
                                  <w:rFonts w:ascii="Cambria Math" w:hAnsi="Cambria Math"/>
                                </w:rPr>
                                <m:t>μ</m:t>
                              </m:r>
                            </m:e>
                            <m:sub>
                              <m:r>
                                <w:rPr>
                                  <w:rFonts w:ascii="Cambria Math" w:hAnsi="Cambria Math"/>
                                </w:rPr>
                                <m:t>P</m:t>
                              </m:r>
                            </m:sub>
                          </m:sSub>
                        </m:num>
                        <m:den>
                          <m:sSub>
                            <m:sSubPr>
                              <m:ctrlPr>
                                <w:rPr>
                                  <w:rFonts w:ascii="Cambria Math" w:hAnsi="Cambria Math"/>
                                  <w:i/>
                                </w:rPr>
                              </m:ctrlPr>
                            </m:sSubPr>
                            <m:e>
                              <m:r>
                                <w:rPr>
                                  <w:rFonts w:ascii="Cambria Math" w:hAnsi="Cambria Math"/>
                                </w:rPr>
                                <m:t>ρ</m:t>
                              </m:r>
                            </m:e>
                            <m:sub>
                              <m:r>
                                <w:rPr>
                                  <w:rFonts w:ascii="Cambria Math" w:hAnsi="Cambria Math"/>
                                </w:rPr>
                                <m:t>0</m:t>
                              </m:r>
                            </m:sub>
                          </m:sSub>
                          <m:sSub>
                            <m:sSubPr>
                              <m:ctrlPr>
                                <w:rPr>
                                  <w:rFonts w:ascii="Cambria Math" w:hAnsi="Cambria Math"/>
                                  <w:i/>
                                </w:rPr>
                              </m:ctrlPr>
                            </m:sSubPr>
                            <m:e>
                              <m:r>
                                <w:rPr>
                                  <w:rFonts w:ascii="Cambria Math" w:hAnsi="Cambria Math"/>
                                </w:rPr>
                                <m:t>C</m:t>
                              </m:r>
                            </m:e>
                            <m:sub>
                              <m:r>
                                <w:rPr>
                                  <w:rFonts w:ascii="Cambria Math" w:hAnsi="Cambria Math"/>
                                </w:rPr>
                                <m:t>p</m:t>
                              </m:r>
                            </m:sub>
                          </m:sSub>
                          <m:sSubSup>
                            <m:sSubSupPr>
                              <m:ctrlPr>
                                <w:rPr>
                                  <w:rFonts w:ascii="Cambria Math" w:hAnsi="Cambria Math"/>
                                  <w:i/>
                                </w:rPr>
                              </m:ctrlPr>
                            </m:sSubSupPr>
                            <m:e>
                              <m:r>
                                <w:rPr>
                                  <w:rFonts w:ascii="Cambria Math" w:hAnsi="Cambria Math"/>
                                </w:rPr>
                                <m:t>h</m:t>
                              </m:r>
                            </m:e>
                            <m:sub>
                              <m:r>
                                <w:rPr>
                                  <w:rFonts w:ascii="Cambria Math" w:hAnsi="Cambria Math"/>
                                </w:rPr>
                                <m:t>P</m:t>
                              </m:r>
                            </m:sub>
                            <m:sup>
                              <m:r>
                                <w:rPr>
                                  <w:rFonts w:ascii="Cambria Math" w:hAnsi="Cambria Math"/>
                                </w:rPr>
                                <m:t>2</m:t>
                              </m:r>
                            </m:sup>
                          </m:sSubSup>
                        </m:den>
                      </m:f>
                      <m:r>
                        <w:rPr>
                          <w:rFonts w:ascii="Cambria Math" w:eastAsia="SimSun" w:hAnsi="Cambria Math"/>
                        </w:rPr>
                        <m:t xml:space="preserve"> </m:t>
                      </m:r>
                      <m:d>
                        <m:dPr>
                          <m:begChr m:val="["/>
                          <m:endChr m:val="]"/>
                          <m:ctrlPr>
                            <w:rPr>
                              <w:rFonts w:ascii="Cambria Math" w:hAnsi="Cambria Math"/>
                              <w:i/>
                            </w:rPr>
                          </m:ctrlPr>
                        </m:dPr>
                        <m:e>
                          <m:sSub>
                            <m:sSubPr>
                              <m:ctrlPr>
                                <w:rPr>
                                  <w:rFonts w:ascii="Cambria Math" w:hAnsi="Cambria Math" w:cs="Cambria Math"/>
                                  <w:i/>
                                </w:rPr>
                              </m:ctrlPr>
                            </m:sSubPr>
                            <m:e>
                              <m:sSup>
                                <m:sSupPr>
                                  <m:ctrlPr>
                                    <w:rPr>
                                      <w:rFonts w:ascii="Cambria Math" w:hAnsi="Cambria Math" w:cs="Cambria Math"/>
                                      <w:i/>
                                    </w:rPr>
                                  </m:ctrlPr>
                                </m:sSupPr>
                                <m:e>
                                  <m:d>
                                    <m:dPr>
                                      <m:ctrlPr>
                                        <w:rPr>
                                          <w:rFonts w:ascii="Cambria Math" w:hAnsi="Cambria Math" w:cs="Cambria Math"/>
                                        </w:rPr>
                                      </m:ctrlPr>
                                    </m:dPr>
                                    <m:e>
                                      <m:f>
                                        <m:fPr>
                                          <m:ctrlPr>
                                            <w:rPr>
                                              <w:rFonts w:ascii="Cambria Math" w:hAnsi="Cambria Math" w:cs="Cambria Math"/>
                                            </w:rPr>
                                          </m:ctrlPr>
                                        </m:fPr>
                                        <m:num>
                                          <m:r>
                                            <w:rPr>
                                              <w:rFonts w:ascii="Cambria Math" w:hAnsi="Cambria Math" w:cs="Cambria Math"/>
                                            </w:rPr>
                                            <m:t>∂u</m:t>
                                          </m:r>
                                        </m:num>
                                        <m:den>
                                          <m:r>
                                            <w:rPr>
                                              <w:rFonts w:ascii="Cambria Math" w:hAnsi="Cambria Math" w:cs="Cambria Math"/>
                                            </w:rPr>
                                            <m:t>∂</m:t>
                                          </m:r>
                                          <m:acc>
                                            <m:accPr>
                                              <m:chr m:val="̅"/>
                                              <m:ctrlPr>
                                                <w:rPr>
                                                  <w:rFonts w:ascii="Cambria Math" w:hAnsi="Cambria Math"/>
                                                  <w:i/>
                                                </w:rPr>
                                              </m:ctrlPr>
                                            </m:accPr>
                                            <m:e>
                                              <m:r>
                                                <w:rPr>
                                                  <w:rFonts w:ascii="Cambria Math" w:hAnsi="Cambria Math"/>
                                                </w:rPr>
                                                <m:t>y</m:t>
                                              </m:r>
                                            </m:e>
                                          </m:acc>
                                        </m:den>
                                      </m:f>
                                    </m:e>
                                  </m:d>
                                </m:e>
                                <m:sup>
                                  <m:r>
                                    <w:rPr>
                                      <w:rFonts w:ascii="Cambria Math" w:hAnsi="Cambria Math" w:cs="Cambria Math"/>
                                    </w:rPr>
                                    <m:t>2</m:t>
                                  </m:r>
                                </m:sup>
                              </m:sSup>
                            </m:e>
                            <m:sub>
                              <m:r>
                                <w:rPr>
                                  <w:rFonts w:ascii="Cambria Math" w:hAnsi="Cambria Math" w:cs="Cambria Math"/>
                                </w:rPr>
                                <m:t>P</m:t>
                              </m:r>
                            </m:sub>
                          </m:sSub>
                          <m:r>
                            <m:rPr>
                              <m:sty m:val="p"/>
                            </m:rPr>
                            <w:rPr>
                              <w:rFonts w:ascii="Cambria Math" w:hAnsi="Cambria Math" w:cs="Cambria Math"/>
                            </w:rPr>
                            <m:t>+</m:t>
                          </m:r>
                          <m:sSub>
                            <m:sSubPr>
                              <m:ctrlPr>
                                <w:rPr>
                                  <w:rFonts w:ascii="Cambria Math" w:hAnsi="Cambria Math" w:cs="Cambria Math"/>
                                  <w:i/>
                                </w:rPr>
                              </m:ctrlPr>
                            </m:sSubPr>
                            <m:e>
                              <m:sSup>
                                <m:sSupPr>
                                  <m:ctrlPr>
                                    <w:rPr>
                                      <w:rFonts w:ascii="Cambria Math" w:hAnsi="Cambria Math" w:cs="Cambria Math"/>
                                      <w:i/>
                                    </w:rPr>
                                  </m:ctrlPr>
                                </m:sSupPr>
                                <m:e>
                                  <m:d>
                                    <m:dPr>
                                      <m:ctrlPr>
                                        <w:rPr>
                                          <w:rFonts w:ascii="Cambria Math" w:hAnsi="Cambria Math" w:cs="Cambria Math"/>
                                        </w:rPr>
                                      </m:ctrlPr>
                                    </m:dPr>
                                    <m:e>
                                      <m:f>
                                        <m:fPr>
                                          <m:ctrlPr>
                                            <w:rPr>
                                              <w:rFonts w:ascii="Cambria Math" w:hAnsi="Cambria Math" w:cs="Cambria Math"/>
                                            </w:rPr>
                                          </m:ctrlPr>
                                        </m:fPr>
                                        <m:num>
                                          <m:r>
                                            <w:rPr>
                                              <w:rFonts w:ascii="Cambria Math" w:hAnsi="Cambria Math" w:cs="Cambria Math"/>
                                            </w:rPr>
                                            <m:t>∂w</m:t>
                                          </m:r>
                                        </m:num>
                                        <m:den>
                                          <m:r>
                                            <w:rPr>
                                              <w:rFonts w:ascii="Cambria Math" w:hAnsi="Cambria Math" w:cs="Cambria Math"/>
                                            </w:rPr>
                                            <m:t>∂</m:t>
                                          </m:r>
                                          <m:acc>
                                            <m:accPr>
                                              <m:chr m:val="̅"/>
                                              <m:ctrlPr>
                                                <w:rPr>
                                                  <w:rFonts w:ascii="Cambria Math" w:hAnsi="Cambria Math"/>
                                                  <w:i/>
                                                </w:rPr>
                                              </m:ctrlPr>
                                            </m:accPr>
                                            <m:e>
                                              <m:r>
                                                <w:rPr>
                                                  <w:rFonts w:ascii="Cambria Math" w:hAnsi="Cambria Math"/>
                                                </w:rPr>
                                                <m:t>y</m:t>
                                              </m:r>
                                            </m:e>
                                          </m:acc>
                                        </m:den>
                                      </m:f>
                                      <m:ctrlPr>
                                        <w:rPr>
                                          <w:rFonts w:ascii="Cambria Math" w:hAnsi="Cambria Math" w:cs="Cambria Math"/>
                                          <w:i/>
                                        </w:rPr>
                                      </m:ctrlPr>
                                    </m:e>
                                  </m:d>
                                </m:e>
                                <m:sup>
                                  <m:r>
                                    <w:rPr>
                                      <w:rFonts w:ascii="Cambria Math" w:hAnsi="Cambria Math" w:cs="Cambria Math"/>
                                    </w:rPr>
                                    <m:t>2</m:t>
                                  </m:r>
                                </m:sup>
                              </m:sSup>
                            </m:e>
                            <m:sub>
                              <m:r>
                                <w:rPr>
                                  <w:rFonts w:ascii="Cambria Math" w:hAnsi="Cambria Math" w:cs="Cambria Math"/>
                                </w:rPr>
                                <m:t>P</m:t>
                              </m:r>
                            </m:sub>
                          </m:sSub>
                        </m:e>
                      </m:d>
                      <m:r>
                        <w:rPr>
                          <w:rFonts w:ascii="Cambria Math" w:eastAsia="SimSun" w:hAnsi="Cambria Math"/>
                        </w:rPr>
                        <m:t>∆x∆</m:t>
                      </m:r>
                      <m:acc>
                        <m:accPr>
                          <m:chr m:val="̅"/>
                          <m:ctrlPr>
                            <w:rPr>
                              <w:rFonts w:ascii="Cambria Math" w:eastAsia="SimSun" w:hAnsi="Cambria Math"/>
                              <w:i/>
                            </w:rPr>
                          </m:ctrlPr>
                        </m:accPr>
                        <m:e>
                          <m:r>
                            <w:rPr>
                              <w:rFonts w:ascii="Cambria Math" w:eastAsia="SimSun" w:hAnsi="Cambria Math"/>
                            </w:rPr>
                            <m:t>y</m:t>
                          </m:r>
                        </m:e>
                      </m:acc>
                      <m:r>
                        <w:rPr>
                          <w:rFonts w:ascii="Cambria Math" w:hAnsi="Cambria Math"/>
                        </w:rPr>
                        <m:t>∆z</m:t>
                      </m:r>
                    </m:e>
                  </m:mr>
                </m:m>
              </m:oMath>
            </m:oMathPara>
          </w:p>
        </w:tc>
        <w:tc>
          <w:tcPr>
            <w:tcW w:w="1134" w:type="dxa"/>
            <w:vAlign w:val="center"/>
          </w:tcPr>
          <w:p w14:paraId="728DDD1C"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0B6F24F0" w14:textId="595F941F" w:rsidR="0093422C" w:rsidRDefault="00AC20CB" w:rsidP="00AC20CB">
      <w:pPr>
        <w:pStyle w:val="MDPI31text"/>
        <w:spacing w:line="240" w:lineRule="auto"/>
        <w:ind w:firstLine="0"/>
        <w:rPr>
          <w:rFonts w:ascii="Calibri" w:hAnsi="Calibri"/>
          <w:snapToGrid/>
          <w:color w:val="auto"/>
          <w:sz w:val="22"/>
          <w:szCs w:val="20"/>
          <w:lang w:val="fr-FR" w:eastAsia="fr-FR" w:bidi="ar-SA"/>
        </w:rPr>
      </w:pPr>
      <w:proofErr w:type="gramStart"/>
      <w:r>
        <w:rPr>
          <w:rFonts w:ascii="Calibri" w:hAnsi="Calibri"/>
          <w:snapToGrid/>
          <w:color w:val="auto"/>
          <w:sz w:val="22"/>
          <w:szCs w:val="20"/>
          <w:lang w:val="fr-FR" w:eastAsia="fr-FR" w:bidi="ar-SA"/>
        </w:rPr>
        <w:t>avec</w:t>
      </w:r>
      <w:proofErr w:type="gramEnd"/>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4D8930A9" w14:textId="77777777" w:rsidTr="00102744">
        <w:trPr>
          <w:trHeight w:val="635"/>
          <w:tblHeader/>
          <w:jc w:val="center"/>
        </w:trPr>
        <w:tc>
          <w:tcPr>
            <w:tcW w:w="7938" w:type="dxa"/>
            <w:vAlign w:val="center"/>
          </w:tcPr>
          <w:p w14:paraId="41E8BD17" w14:textId="77777777" w:rsidR="0093422C" w:rsidRDefault="00730F42" w:rsidP="00FE1F2E">
            <w:pPr>
              <w:spacing w:before="120" w:after="120" w:line="360" w:lineRule="auto"/>
              <w:jc w:val="center"/>
            </w:pPr>
            <m:oMathPara>
              <m:oMath>
                <m:m>
                  <m:mPr>
                    <m:mcs>
                      <m:mc>
                        <m:mcPr>
                          <m:count m:val="2"/>
                          <m:mcJc m:val="center"/>
                        </m:mcPr>
                      </m:mc>
                    </m:mcs>
                    <m:ctrlPr>
                      <w:rPr>
                        <w:rFonts w:ascii="Cambria Math" w:hAnsi="Cambria Math"/>
                        <w:i/>
                      </w:rPr>
                    </m:ctrlPr>
                  </m:mPr>
                  <m:mr>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e</m:t>
                          </m:r>
                        </m:sub>
                      </m:sSub>
                      <m:r>
                        <w:rPr>
                          <w:rFonts w:ascii="Cambria Math" w:eastAsia="SimSun" w:hAnsi="Cambria Math"/>
                        </w:rPr>
                        <m:t xml:space="preserve"> =</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e</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e</m:t>
                                      </m:r>
                                    </m:sub>
                                  </m:sSub>
                                </m:e>
                              </m:d>
                              <m:r>
                                <w:rPr>
                                  <w:rFonts w:ascii="Cambria Math" w:eastAsia="SimSun" w:hAnsi="Cambria Math"/>
                                </w:rPr>
                                <m:t>-1</m:t>
                              </m:r>
                            </m:e>
                          </m:d>
                        </m:num>
                        <m:den>
                          <m:r>
                            <w:rPr>
                              <w:rFonts w:ascii="Cambria Math" w:eastAsia="SimSun" w:hAnsi="Cambria Math"/>
                            </w:rPr>
                            <m:t>2</m:t>
                          </m:r>
                        </m:den>
                      </m:f>
                      <m:r>
                        <w:rPr>
                          <w:rFonts w:ascii="Cambria Math" w:eastAsia="SimSun" w:hAnsi="Cambria Math"/>
                        </w:rPr>
                        <m:t>∆</m:t>
                      </m:r>
                      <m:acc>
                        <m:accPr>
                          <m:chr m:val="̅"/>
                          <m:ctrlPr>
                            <w:rPr>
                              <w:rFonts w:ascii="Cambria Math" w:eastAsia="SimSun" w:hAnsi="Cambria Math"/>
                              <w:i/>
                            </w:rPr>
                          </m:ctrlPr>
                        </m:accPr>
                        <m:e>
                          <m:r>
                            <w:rPr>
                              <w:rFonts w:ascii="Cambria Math" w:eastAsia="SimSun" w:hAnsi="Cambria Math"/>
                            </w:rPr>
                            <m:t>y</m:t>
                          </m:r>
                        </m:e>
                      </m:acc>
                      <m:r>
                        <w:rPr>
                          <w:rFonts w:ascii="Cambria Math" w:eastAsia="SimSun" w:hAnsi="Cambria Math"/>
                        </w:rPr>
                        <m:t>∆z   ;</m:t>
                      </m:r>
                    </m:e>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w</m:t>
                          </m:r>
                        </m:sub>
                      </m:sSub>
                      <m:r>
                        <w:rPr>
                          <w:rFonts w:ascii="Cambria Math" w:eastAsia="SimSun" w:hAnsi="Cambria Math"/>
                        </w:rPr>
                        <m:t>=</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w</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w</m:t>
                                      </m:r>
                                    </m:sub>
                                  </m:sSub>
                                </m:e>
                              </m:d>
                              <m:r>
                                <w:rPr>
                                  <w:rFonts w:ascii="Cambria Math" w:eastAsia="SimSun" w:hAnsi="Cambria Math"/>
                                </w:rPr>
                                <m:t>-1</m:t>
                              </m:r>
                            </m:e>
                          </m:d>
                        </m:num>
                        <m:den>
                          <m:r>
                            <w:rPr>
                              <w:rFonts w:ascii="Cambria Math" w:eastAsia="SimSun" w:hAnsi="Cambria Math"/>
                            </w:rPr>
                            <m:t>2</m:t>
                          </m:r>
                        </m:den>
                      </m:f>
                      <m:r>
                        <w:rPr>
                          <w:rFonts w:ascii="Cambria Math" w:eastAsia="SimSun" w:hAnsi="Cambria Math"/>
                        </w:rPr>
                        <m:t>∆</m:t>
                      </m:r>
                      <m:acc>
                        <m:accPr>
                          <m:chr m:val="̅"/>
                          <m:ctrlPr>
                            <w:rPr>
                              <w:rFonts w:ascii="Cambria Math" w:eastAsia="SimSun" w:hAnsi="Cambria Math"/>
                              <w:i/>
                            </w:rPr>
                          </m:ctrlPr>
                        </m:accPr>
                        <m:e>
                          <m:r>
                            <w:rPr>
                              <w:rFonts w:ascii="Cambria Math" w:eastAsia="SimSun" w:hAnsi="Cambria Math"/>
                            </w:rPr>
                            <m:t>y</m:t>
                          </m:r>
                        </m:e>
                      </m:acc>
                      <m:r>
                        <w:rPr>
                          <w:rFonts w:ascii="Cambria Math" w:eastAsia="SimSun" w:hAnsi="Cambria Math"/>
                        </w:rPr>
                        <m:t>∆z</m:t>
                      </m:r>
                      <m:ctrlPr>
                        <w:rPr>
                          <w:rFonts w:ascii="Cambria Math" w:eastAsia="Cambria Math" w:hAnsi="Cambria Math" w:cs="Cambria Math"/>
                          <w:i/>
                        </w:rPr>
                      </m:ctrlPr>
                    </m:e>
                  </m:mr>
                  <m:mr>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n</m:t>
                          </m:r>
                        </m:sub>
                      </m:sSub>
                      <m:r>
                        <w:rPr>
                          <w:rFonts w:ascii="Cambria Math" w:eastAsia="SimSun" w:hAnsi="Cambria Math"/>
                        </w:rPr>
                        <m:t xml:space="preserve"> =</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n</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n</m:t>
                                      </m:r>
                                    </m:sub>
                                  </m:sSub>
                                </m:e>
                              </m:d>
                              <m:r>
                                <w:rPr>
                                  <w:rFonts w:ascii="Cambria Math" w:eastAsia="SimSun" w:hAnsi="Cambria Math"/>
                                </w:rPr>
                                <m:t>-1</m:t>
                              </m:r>
                            </m:e>
                          </m:d>
                        </m:num>
                        <m:den>
                          <m:r>
                            <w:rPr>
                              <w:rFonts w:ascii="Cambria Math" w:eastAsia="SimSun" w:hAnsi="Cambria Math"/>
                            </w:rPr>
                            <m:t>2</m:t>
                          </m:r>
                        </m:den>
                      </m:f>
                      <m:r>
                        <w:rPr>
                          <w:rFonts w:ascii="Cambria Math" w:eastAsia="SimSun" w:hAnsi="Cambria Math"/>
                        </w:rPr>
                        <m:t>∆x∆</m:t>
                      </m:r>
                      <m:acc>
                        <m:accPr>
                          <m:chr m:val="̅"/>
                          <m:ctrlPr>
                            <w:rPr>
                              <w:rFonts w:ascii="Cambria Math" w:eastAsia="SimSun" w:hAnsi="Cambria Math"/>
                              <w:i/>
                            </w:rPr>
                          </m:ctrlPr>
                        </m:accPr>
                        <m:e>
                          <m:r>
                            <w:rPr>
                              <w:rFonts w:ascii="Cambria Math" w:eastAsia="SimSun" w:hAnsi="Cambria Math"/>
                            </w:rPr>
                            <m:t>y</m:t>
                          </m:r>
                        </m:e>
                      </m:acc>
                      <m:r>
                        <w:rPr>
                          <w:rFonts w:ascii="Cambria Math" w:eastAsia="SimSun" w:hAnsi="Cambria Math"/>
                        </w:rPr>
                        <m:t xml:space="preserve">   ;</m:t>
                      </m:r>
                      <m:ctrlPr>
                        <w:rPr>
                          <w:rFonts w:ascii="Cambria Math" w:eastAsia="Cambria Math" w:hAnsi="Cambria Math" w:cs="Cambria Math"/>
                          <w:i/>
                        </w:rPr>
                      </m:ctrlPr>
                    </m:e>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s</m:t>
                          </m:r>
                        </m:sub>
                      </m:sSub>
                      <m:r>
                        <w:rPr>
                          <w:rFonts w:ascii="Cambria Math" w:eastAsia="SimSun" w:hAnsi="Cambria Math"/>
                        </w:rPr>
                        <m:t>=</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s</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s</m:t>
                                      </m:r>
                                    </m:sub>
                                  </m:sSub>
                                </m:e>
                              </m:d>
                              <m:r>
                                <w:rPr>
                                  <w:rFonts w:ascii="Cambria Math" w:eastAsia="SimSun" w:hAnsi="Cambria Math"/>
                                </w:rPr>
                                <m:t>-1</m:t>
                              </m:r>
                            </m:e>
                          </m:d>
                        </m:num>
                        <m:den>
                          <m:r>
                            <w:rPr>
                              <w:rFonts w:ascii="Cambria Math" w:eastAsia="SimSun" w:hAnsi="Cambria Math"/>
                            </w:rPr>
                            <m:t>2</m:t>
                          </m:r>
                        </m:den>
                      </m:f>
                      <m:r>
                        <w:rPr>
                          <w:rFonts w:ascii="Cambria Math" w:eastAsia="SimSun" w:hAnsi="Cambria Math"/>
                        </w:rPr>
                        <m:t>∆x∆</m:t>
                      </m:r>
                      <m:acc>
                        <m:accPr>
                          <m:chr m:val="̅"/>
                          <m:ctrlPr>
                            <w:rPr>
                              <w:rFonts w:ascii="Cambria Math" w:eastAsia="SimSun" w:hAnsi="Cambria Math"/>
                              <w:i/>
                            </w:rPr>
                          </m:ctrlPr>
                        </m:accPr>
                        <m:e>
                          <m:r>
                            <w:rPr>
                              <w:rFonts w:ascii="Cambria Math" w:eastAsia="SimSun" w:hAnsi="Cambria Math"/>
                            </w:rPr>
                            <m:t>y</m:t>
                          </m:r>
                        </m:e>
                      </m:acc>
                      <m:ctrlPr>
                        <w:rPr>
                          <w:rFonts w:ascii="Cambria Math" w:eastAsia="Cambria Math" w:hAnsi="Cambria Math" w:cs="Cambria Math"/>
                          <w:i/>
                        </w:rPr>
                      </m:ctrlPr>
                    </m:e>
                  </m:mr>
                  <m:mr>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t</m:t>
                          </m:r>
                        </m:sub>
                      </m:sSub>
                      <m:r>
                        <w:rPr>
                          <w:rFonts w:ascii="Cambria Math" w:eastAsia="SimSun" w:hAnsi="Cambria Math"/>
                        </w:rPr>
                        <m:t>=</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v</m:t>
                              </m:r>
                            </m:e>
                            <m:sub>
                              <m:r>
                                <w:rPr>
                                  <w:rFonts w:ascii="Cambria Math" w:eastAsia="SimSun" w:hAnsi="Cambria Math"/>
                                </w:rPr>
                                <m:t>t</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v</m:t>
                                      </m:r>
                                    </m:e>
                                    <m:sub>
                                      <m:r>
                                        <w:rPr>
                                          <w:rFonts w:ascii="Cambria Math" w:eastAsia="SimSun" w:hAnsi="Cambria Math"/>
                                        </w:rPr>
                                        <m:t>t</m:t>
                                      </m:r>
                                    </m:sub>
                                  </m:sSub>
                                </m:e>
                              </m:d>
                              <m:r>
                                <w:rPr>
                                  <w:rFonts w:ascii="Cambria Math" w:eastAsia="SimSun" w:hAnsi="Cambria Math"/>
                                </w:rPr>
                                <m:t>-1</m:t>
                              </m:r>
                            </m:e>
                          </m:d>
                        </m:num>
                        <m:den>
                          <m:r>
                            <w:rPr>
                              <w:rFonts w:ascii="Cambria Math" w:eastAsia="SimSun" w:hAnsi="Cambria Math"/>
                            </w:rPr>
                            <m:t>2</m:t>
                          </m:r>
                        </m:den>
                      </m:f>
                      <m:f>
                        <m:fPr>
                          <m:ctrlPr>
                            <w:rPr>
                              <w:rFonts w:ascii="Cambria Math" w:eastAsia="SimSun" w:hAnsi="Cambria Math"/>
                              <w:i/>
                            </w:rPr>
                          </m:ctrlPr>
                        </m:fPr>
                        <m:num>
                          <m:r>
                            <w:rPr>
                              <w:rFonts w:ascii="Cambria Math" w:eastAsia="SimSun" w:hAnsi="Cambria Math"/>
                            </w:rPr>
                            <m:t>∆x∆z</m:t>
                          </m:r>
                        </m:num>
                        <m:den>
                          <m:sSub>
                            <m:sSubPr>
                              <m:ctrlPr>
                                <w:rPr>
                                  <w:rFonts w:ascii="Cambria Math" w:eastAsia="SimSun" w:hAnsi="Cambria Math"/>
                                  <w:i/>
                                </w:rPr>
                              </m:ctrlPr>
                            </m:sSubPr>
                            <m:e>
                              <m:r>
                                <w:rPr>
                                  <w:rFonts w:ascii="Cambria Math" w:eastAsia="SimSun" w:hAnsi="Cambria Math"/>
                                </w:rPr>
                                <m:t>h</m:t>
                              </m:r>
                            </m:e>
                            <m:sub>
                              <m:r>
                                <w:rPr>
                                  <w:rFonts w:ascii="Cambria Math" w:eastAsia="SimSun" w:hAnsi="Cambria Math"/>
                                </w:rPr>
                                <m:t>P</m:t>
                              </m:r>
                            </m:sub>
                          </m:sSub>
                        </m:den>
                      </m:f>
                      <m:r>
                        <w:rPr>
                          <w:rFonts w:ascii="Cambria Math" w:eastAsia="SimSun" w:hAnsi="Cambria Math"/>
                        </w:rPr>
                        <m:t xml:space="preserve">      ;</m:t>
                      </m:r>
                      <m:ctrlPr>
                        <w:rPr>
                          <w:rFonts w:ascii="Cambria Math" w:eastAsia="Cambria Math" w:hAnsi="Cambria Math" w:cs="Cambria Math"/>
                          <w:i/>
                        </w:rPr>
                      </m:ctrlPr>
                    </m:e>
                    <m:e>
                      <m:r>
                        <w:rPr>
                          <w:rFonts w:ascii="Cambria Math" w:eastAsia="SimSun" w:hAnsi="Cambria Math"/>
                        </w:rPr>
                        <m:t xml:space="preserve"> </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b</m:t>
                          </m:r>
                        </m:sub>
                      </m:sSub>
                      <m:r>
                        <w:rPr>
                          <w:rFonts w:ascii="Cambria Math" w:eastAsia="SimSun" w:hAnsi="Cambria Math"/>
                        </w:rPr>
                        <m:t>=</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v</m:t>
                              </m:r>
                            </m:e>
                            <m:sub>
                              <m:r>
                                <w:rPr>
                                  <w:rFonts w:ascii="Cambria Math" w:eastAsia="SimSun" w:hAnsi="Cambria Math"/>
                                </w:rPr>
                                <m:t>b</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v</m:t>
                                      </m:r>
                                    </m:e>
                                    <m:sub>
                                      <m:r>
                                        <w:rPr>
                                          <w:rFonts w:ascii="Cambria Math" w:eastAsia="SimSun" w:hAnsi="Cambria Math"/>
                                        </w:rPr>
                                        <m:t>b</m:t>
                                      </m:r>
                                    </m:sub>
                                  </m:sSub>
                                </m:e>
                              </m:d>
                              <m:r>
                                <w:rPr>
                                  <w:rFonts w:ascii="Cambria Math" w:eastAsia="SimSun" w:hAnsi="Cambria Math"/>
                                </w:rPr>
                                <m:t>-1</m:t>
                              </m:r>
                            </m:e>
                          </m:d>
                        </m:num>
                        <m:den>
                          <m:r>
                            <w:rPr>
                              <w:rFonts w:ascii="Cambria Math" w:eastAsia="SimSun" w:hAnsi="Cambria Math"/>
                            </w:rPr>
                            <m:t>2</m:t>
                          </m:r>
                        </m:den>
                      </m:f>
                      <m:f>
                        <m:fPr>
                          <m:ctrlPr>
                            <w:rPr>
                              <w:rFonts w:ascii="Cambria Math" w:eastAsia="SimSun" w:hAnsi="Cambria Math"/>
                              <w:i/>
                            </w:rPr>
                          </m:ctrlPr>
                        </m:fPr>
                        <m:num>
                          <m:r>
                            <w:rPr>
                              <w:rFonts w:ascii="Cambria Math" w:eastAsia="SimSun" w:hAnsi="Cambria Math"/>
                            </w:rPr>
                            <m:t>∆x∆z</m:t>
                          </m:r>
                        </m:num>
                        <m:den>
                          <m:sSub>
                            <m:sSubPr>
                              <m:ctrlPr>
                                <w:rPr>
                                  <w:rFonts w:ascii="Cambria Math" w:eastAsia="SimSun" w:hAnsi="Cambria Math"/>
                                  <w:i/>
                                </w:rPr>
                              </m:ctrlPr>
                            </m:sSubPr>
                            <m:e>
                              <m:r>
                                <w:rPr>
                                  <w:rFonts w:ascii="Cambria Math" w:eastAsia="SimSun" w:hAnsi="Cambria Math"/>
                                </w:rPr>
                                <m:t>h</m:t>
                              </m:r>
                            </m:e>
                            <m:sub>
                              <m:r>
                                <w:rPr>
                                  <w:rFonts w:ascii="Cambria Math" w:eastAsia="SimSun" w:hAnsi="Cambria Math"/>
                                </w:rPr>
                                <m:t>P</m:t>
                              </m:r>
                            </m:sub>
                          </m:sSub>
                        </m:den>
                      </m:f>
                    </m:e>
                  </m:mr>
                </m:m>
              </m:oMath>
            </m:oMathPara>
          </w:p>
          <w:p w14:paraId="18AAF426" w14:textId="77777777" w:rsidR="0093422C" w:rsidRPr="008E09D9" w:rsidRDefault="00730F42" w:rsidP="00FE1F2E">
            <w:pPr>
              <w:spacing w:line="360" w:lineRule="auto"/>
              <w:jc w:val="center"/>
            </w:pPr>
            <m:oMathPara>
              <m:oMath>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P</m:t>
                    </m:r>
                  </m:sub>
                </m:sSub>
                <m:r>
                  <w:rPr>
                    <w:rFonts w:ascii="Cambria Math" w:eastAsia="SimSun" w:hAnsi="Cambria Math"/>
                  </w:rPr>
                  <m:t>=</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P</m:t>
                        </m:r>
                      </m:sub>
                    </m:sSub>
                    <m:sSub>
                      <m:sSubPr>
                        <m:ctrlPr>
                          <w:rPr>
                            <w:rFonts w:ascii="Cambria Math" w:eastAsia="SimSun" w:hAnsi="Cambria Math"/>
                            <w:i/>
                          </w:rPr>
                        </m:ctrlPr>
                      </m:sSubPr>
                      <m:e>
                        <m:acc>
                          <m:accPr>
                            <m:chr m:val="̅"/>
                            <m:ctrlPr>
                              <w:rPr>
                                <w:rFonts w:ascii="Cambria Math" w:eastAsia="SimSun" w:hAnsi="Cambria Math"/>
                                <w:i/>
                              </w:rPr>
                            </m:ctrlPr>
                          </m:accPr>
                          <m:e>
                            <m:r>
                              <w:rPr>
                                <w:rFonts w:ascii="Cambria Math" w:eastAsia="SimSun" w:hAnsi="Cambria Math"/>
                              </w:rPr>
                              <m:t>y</m:t>
                            </m:r>
                          </m:e>
                        </m:acc>
                      </m:e>
                      <m:sub>
                        <m:r>
                          <w:rPr>
                            <w:rFonts w:ascii="Cambria Math" w:eastAsia="SimSun" w:hAnsi="Cambria Math"/>
                          </w:rPr>
                          <m:t>P</m:t>
                        </m:r>
                      </m:sub>
                    </m:sSub>
                  </m:num>
                  <m:den>
                    <m:r>
                      <w:rPr>
                        <w:rFonts w:ascii="Cambria Math" w:eastAsia="SimSun" w:hAnsi="Cambria Math"/>
                      </w:rPr>
                      <m:t>2</m:t>
                    </m:r>
                  </m:den>
                </m:f>
                <m:sSub>
                  <m:sSubPr>
                    <m:ctrlPr>
                      <w:rPr>
                        <w:rFonts w:ascii="Cambria Math" w:eastAsia="SimSun" w:hAnsi="Cambria Math"/>
                        <w:i/>
                      </w:rPr>
                    </m:ctrlPr>
                  </m:sSubPr>
                  <m:e>
                    <m:d>
                      <m:dPr>
                        <m:begChr m:val=""/>
                        <m:endChr m:val="|"/>
                        <m:ctrlPr>
                          <w:rPr>
                            <w:rFonts w:ascii="Cambria Math" w:eastAsia="SimSun" w:hAnsi="Cambria Math"/>
                            <w:i/>
                          </w:rPr>
                        </m:ctrlPr>
                      </m:dPr>
                      <m:e>
                        <m:f>
                          <m:fPr>
                            <m:ctrlPr>
                              <w:rPr>
                                <w:rFonts w:ascii="Cambria Math" w:eastAsia="SimSun" w:hAnsi="Cambria Math"/>
                                <w:i/>
                              </w:rPr>
                            </m:ctrlPr>
                          </m:fPr>
                          <m:num>
                            <m:r>
                              <w:rPr>
                                <w:rFonts w:ascii="Cambria Math" w:eastAsia="SimSun" w:hAnsi="Cambria Math"/>
                              </w:rPr>
                              <m:t>∂h</m:t>
                            </m:r>
                          </m:num>
                          <m:den>
                            <m:r>
                              <w:rPr>
                                <w:rFonts w:ascii="Cambria Math" w:eastAsia="SimSun" w:hAnsi="Cambria Math"/>
                              </w:rPr>
                              <m:t>∂x</m:t>
                            </m:r>
                          </m:den>
                        </m:f>
                      </m:e>
                    </m:d>
                  </m:e>
                  <m:sub>
                    <m:r>
                      <w:rPr>
                        <w:rFonts w:ascii="Cambria Math" w:eastAsia="SimSun" w:hAnsi="Cambria Math"/>
                      </w:rPr>
                      <m:t>P</m:t>
                    </m:r>
                  </m:sub>
                </m:sSub>
                <m:f>
                  <m:fPr>
                    <m:ctrlPr>
                      <w:rPr>
                        <w:rFonts w:ascii="Cambria Math" w:eastAsia="SimSun" w:hAnsi="Cambria Math"/>
                        <w:i/>
                      </w:rPr>
                    </m:ctrlPr>
                  </m:fPr>
                  <m:num>
                    <m:r>
                      <w:rPr>
                        <w:rFonts w:ascii="Cambria Math" w:eastAsia="SimSun" w:hAnsi="Cambria Math"/>
                      </w:rPr>
                      <m:t>∆x∆z</m:t>
                    </m:r>
                  </m:num>
                  <m:den>
                    <m:sSub>
                      <m:sSubPr>
                        <m:ctrlPr>
                          <w:rPr>
                            <w:rFonts w:ascii="Cambria Math" w:eastAsia="SimSun" w:hAnsi="Cambria Math"/>
                            <w:i/>
                          </w:rPr>
                        </m:ctrlPr>
                      </m:sSubPr>
                      <m:e>
                        <m:r>
                          <w:rPr>
                            <w:rFonts w:ascii="Cambria Math" w:eastAsia="SimSun" w:hAnsi="Cambria Math"/>
                          </w:rPr>
                          <m:t>h</m:t>
                        </m:r>
                      </m:e>
                      <m:sub>
                        <m:r>
                          <w:rPr>
                            <w:rFonts w:ascii="Cambria Math" w:eastAsia="SimSun" w:hAnsi="Cambria Math"/>
                          </w:rPr>
                          <m:t>P</m:t>
                        </m:r>
                      </m:sub>
                    </m:sSub>
                  </m:den>
                </m:f>
                <m:r>
                  <w:rPr>
                    <w:rFonts w:ascii="Cambria Math" w:hAnsi="Cambria Math"/>
                  </w:rPr>
                  <m:t>+</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P</m:t>
                        </m:r>
                      </m:sub>
                    </m:sSub>
                    <m:sSub>
                      <m:sSubPr>
                        <m:ctrlPr>
                          <w:rPr>
                            <w:rFonts w:ascii="Cambria Math" w:eastAsia="SimSun" w:hAnsi="Cambria Math"/>
                            <w:i/>
                          </w:rPr>
                        </m:ctrlPr>
                      </m:sSubPr>
                      <m:e>
                        <m:acc>
                          <m:accPr>
                            <m:chr m:val="̅"/>
                            <m:ctrlPr>
                              <w:rPr>
                                <w:rFonts w:ascii="Cambria Math" w:eastAsia="SimSun" w:hAnsi="Cambria Math"/>
                                <w:i/>
                              </w:rPr>
                            </m:ctrlPr>
                          </m:accPr>
                          <m:e>
                            <m:r>
                              <w:rPr>
                                <w:rFonts w:ascii="Cambria Math" w:eastAsia="SimSun" w:hAnsi="Cambria Math"/>
                              </w:rPr>
                              <m:t>y</m:t>
                            </m:r>
                          </m:e>
                        </m:acc>
                      </m:e>
                      <m:sub>
                        <m:r>
                          <w:rPr>
                            <w:rFonts w:ascii="Cambria Math" w:eastAsia="SimSun" w:hAnsi="Cambria Math"/>
                          </w:rPr>
                          <m:t>P</m:t>
                        </m:r>
                      </m:sub>
                    </m:sSub>
                  </m:num>
                  <m:den>
                    <m:r>
                      <w:rPr>
                        <w:rFonts w:ascii="Cambria Math" w:eastAsia="SimSun" w:hAnsi="Cambria Math"/>
                      </w:rPr>
                      <m:t>2</m:t>
                    </m:r>
                  </m:den>
                </m:f>
                <m:sSub>
                  <m:sSubPr>
                    <m:ctrlPr>
                      <w:rPr>
                        <w:rFonts w:ascii="Cambria Math" w:eastAsia="SimSun" w:hAnsi="Cambria Math"/>
                        <w:i/>
                      </w:rPr>
                    </m:ctrlPr>
                  </m:sSubPr>
                  <m:e>
                    <m:d>
                      <m:dPr>
                        <m:begChr m:val=""/>
                        <m:endChr m:val="|"/>
                        <m:ctrlPr>
                          <w:rPr>
                            <w:rFonts w:ascii="Cambria Math" w:eastAsia="SimSun" w:hAnsi="Cambria Math"/>
                            <w:i/>
                          </w:rPr>
                        </m:ctrlPr>
                      </m:dPr>
                      <m:e>
                        <m:f>
                          <m:fPr>
                            <m:ctrlPr>
                              <w:rPr>
                                <w:rFonts w:ascii="Cambria Math" w:eastAsia="SimSun" w:hAnsi="Cambria Math"/>
                                <w:i/>
                              </w:rPr>
                            </m:ctrlPr>
                          </m:fPr>
                          <m:num>
                            <m:r>
                              <w:rPr>
                                <w:rFonts w:ascii="Cambria Math" w:eastAsia="SimSun" w:hAnsi="Cambria Math"/>
                              </w:rPr>
                              <m:t>∂h</m:t>
                            </m:r>
                          </m:num>
                          <m:den>
                            <m:r>
                              <w:rPr>
                                <w:rFonts w:ascii="Cambria Math" w:eastAsia="SimSun" w:hAnsi="Cambria Math"/>
                              </w:rPr>
                              <m:t>∂z</m:t>
                            </m:r>
                          </m:den>
                        </m:f>
                      </m:e>
                    </m:d>
                  </m:e>
                  <m:sub>
                    <m:r>
                      <w:rPr>
                        <w:rFonts w:ascii="Cambria Math" w:eastAsia="SimSun" w:hAnsi="Cambria Math"/>
                      </w:rPr>
                      <m:t>P</m:t>
                    </m:r>
                  </m:sub>
                </m:sSub>
                <m:f>
                  <m:fPr>
                    <m:ctrlPr>
                      <w:rPr>
                        <w:rFonts w:ascii="Cambria Math" w:eastAsia="SimSun" w:hAnsi="Cambria Math"/>
                        <w:i/>
                      </w:rPr>
                    </m:ctrlPr>
                  </m:fPr>
                  <m:num>
                    <m:r>
                      <w:rPr>
                        <w:rFonts w:ascii="Cambria Math" w:eastAsia="SimSun" w:hAnsi="Cambria Math"/>
                      </w:rPr>
                      <m:t>∆x∆z</m:t>
                    </m:r>
                  </m:num>
                  <m:den>
                    <m:sSub>
                      <m:sSubPr>
                        <m:ctrlPr>
                          <w:rPr>
                            <w:rFonts w:ascii="Cambria Math" w:eastAsia="SimSun" w:hAnsi="Cambria Math"/>
                            <w:i/>
                          </w:rPr>
                        </m:ctrlPr>
                      </m:sSubPr>
                      <m:e>
                        <m:r>
                          <w:rPr>
                            <w:rFonts w:ascii="Cambria Math" w:eastAsia="SimSun" w:hAnsi="Cambria Math"/>
                          </w:rPr>
                          <m:t>h</m:t>
                        </m:r>
                      </m:e>
                      <m:sub>
                        <m:r>
                          <w:rPr>
                            <w:rFonts w:ascii="Cambria Math" w:eastAsia="SimSun" w:hAnsi="Cambria Math"/>
                          </w:rPr>
                          <m:t>P</m:t>
                        </m:r>
                      </m:sub>
                    </m:sSub>
                  </m:den>
                </m:f>
              </m:oMath>
            </m:oMathPara>
          </w:p>
        </w:tc>
        <w:tc>
          <w:tcPr>
            <w:tcW w:w="1134" w:type="dxa"/>
            <w:vAlign w:val="center"/>
          </w:tcPr>
          <w:p w14:paraId="716512A5"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3833AFE1" w14:textId="3B6C73B6" w:rsidR="00746F82" w:rsidRDefault="00CE55B7" w:rsidP="00706BB2">
      <w:pPr>
        <w:pStyle w:val="Paragraphedeliste"/>
        <w:numPr>
          <w:ilvl w:val="0"/>
          <w:numId w:val="31"/>
        </w:numPr>
        <w:spacing w:line="360" w:lineRule="auto"/>
      </w:pPr>
      <w:r>
        <w:t>La d</w:t>
      </w:r>
      <w:r w:rsidR="00C978D3">
        <w:t xml:space="preserve">iscrétisation </w:t>
      </w:r>
      <w:r>
        <w:t>quand la température est approximée par des polynômes de Legendre</w:t>
      </w:r>
    </w:p>
    <w:p w14:paraId="62E49907" w14:textId="208BA659" w:rsidR="00C9127B" w:rsidRDefault="001A7936" w:rsidP="00C978D3">
      <w:pPr>
        <w:spacing w:line="360" w:lineRule="auto"/>
        <w:ind w:firstLine="708"/>
      </w:pPr>
      <w:r>
        <w:t>L’équation de l’énergie reformulé</w:t>
      </w:r>
      <w:r w:rsidR="00AA5370">
        <w:t>e</w:t>
      </w:r>
      <w:r>
        <w:t xml:space="preserve"> en </w:t>
      </w:r>
      <w:r w:rsidR="00DB5661">
        <w:t xml:space="preserve">approximant la variation de la température par des polynômes de Legendre </w:t>
      </w:r>
      <w:r w:rsidR="004375FC" w:rsidRPr="004375FC">
        <w:rPr>
          <w:b/>
        </w:rPr>
        <w:fldChar w:fldCharType="begin"/>
      </w:r>
      <w:r w:rsidR="004375FC" w:rsidRPr="004375FC">
        <w:rPr>
          <w:b/>
        </w:rPr>
        <w:instrText xml:space="preserve"> REF _Ref534727979 \r \h </w:instrText>
      </w:r>
      <w:r w:rsidR="004375FC">
        <w:rPr>
          <w:b/>
        </w:rPr>
        <w:instrText xml:space="preserve"> \* MERGEFORMAT </w:instrText>
      </w:r>
      <w:r w:rsidR="004375FC" w:rsidRPr="004375FC">
        <w:rPr>
          <w:b/>
        </w:rPr>
        <w:fldChar w:fldCharType="separate"/>
      </w:r>
      <w:r w:rsidR="00D07291">
        <w:rPr>
          <w:bCs/>
        </w:rPr>
        <w:t>Erreur ! Source du renvoi introuvable.</w:t>
      </w:r>
      <w:r w:rsidR="004375FC" w:rsidRPr="004375FC">
        <w:rPr>
          <w:b/>
        </w:rPr>
        <w:fldChar w:fldCharType="end"/>
      </w:r>
      <w:r w:rsidR="004375FC">
        <w:t xml:space="preserve"> </w:t>
      </w:r>
      <w:proofErr w:type="gramStart"/>
      <w:r w:rsidR="004375FC">
        <w:t>est</w:t>
      </w:r>
      <w:proofErr w:type="gramEnd"/>
      <w:r w:rsidR="004375FC">
        <w:t xml:space="preserve"> </w:t>
      </w:r>
      <w:r w:rsidR="004375FC" w:rsidRPr="004375FC">
        <w:t>discrétisé de manière hybride</w:t>
      </w:r>
      <w:r w:rsidR="004375FC">
        <w:t>.</w:t>
      </w:r>
      <w:r w:rsidR="005A31D0">
        <w:t xml:space="preserve"> </w:t>
      </w:r>
      <w:r w:rsidR="00C978D3">
        <w:t>Cette discrétisation</w:t>
      </w:r>
      <w:r w:rsidR="00071247">
        <w:t xml:space="preserve"> </w:t>
      </w:r>
      <w:r w:rsidR="00C978D3">
        <w:t xml:space="preserve">utilise </w:t>
      </w:r>
      <w:r w:rsidR="00DB5661">
        <w:t>la méthode de collocation aux points de Lobatto dans la direction de</w:t>
      </w:r>
      <w:r w:rsidR="00DB5661" w:rsidRPr="002A1358">
        <w:t xml:space="preserve"> l’épaisseur du film</w:t>
      </w:r>
      <w:r w:rsidR="00DB5661">
        <w:t xml:space="preserve"> </w:t>
      </w:r>
      <m:oMath>
        <m:r>
          <w:rPr>
            <w:rFonts w:ascii="Cambria Math" w:hAnsi="Cambria Math"/>
          </w:rPr>
          <m:t>ζ</m:t>
        </m:r>
      </m:oMath>
      <w:r w:rsidR="00DB5661">
        <w:t xml:space="preserve"> pour déterminer les coefficients des polynômes de Legendre et </w:t>
      </w:r>
      <w:r w:rsidR="00C978D3">
        <w:t>la méthode de v</w:t>
      </w:r>
      <w:r w:rsidR="002A1358" w:rsidRPr="002A1358">
        <w:t xml:space="preserve">olumes finis dans </w:t>
      </w:r>
      <w:r w:rsidR="00C978D3">
        <w:t>les deux autres</w:t>
      </w:r>
      <w:r w:rsidR="002A1358" w:rsidRPr="002A1358">
        <w:t xml:space="preserve"> direction</w:t>
      </w:r>
      <w:r w:rsidR="003F0315">
        <w:t>s</w:t>
      </w:r>
      <w:r w:rsidR="002A1358" w:rsidRPr="002A1358">
        <w:t xml:space="preserve"> </w:t>
      </w:r>
      <m:oMath>
        <m:r>
          <w:rPr>
            <w:rFonts w:ascii="Cambria Math" w:hAnsi="Cambria Math"/>
          </w:rPr>
          <m:t>x</m:t>
        </m:r>
      </m:oMath>
      <w:r w:rsidR="002A1358" w:rsidRPr="002A1358">
        <w:t xml:space="preserve"> </w:t>
      </w:r>
      <w:r w:rsidR="00071247" w:rsidRPr="002A1358">
        <w:t>et</w:t>
      </w:r>
      <w:r w:rsidR="00071247">
        <w:t xml:space="preserve"> </w:t>
      </w:r>
      <m:oMath>
        <m:r>
          <w:rPr>
            <w:rFonts w:ascii="Cambria Math" w:hAnsi="Cambria Math"/>
          </w:rPr>
          <m:t>z</m:t>
        </m:r>
      </m:oMath>
      <w:r w:rsidR="00C978D3">
        <w:t>.</w:t>
      </w:r>
      <w:r w:rsidR="00D766F8">
        <w:t xml:space="preserve"> </w:t>
      </w:r>
      <w:r w:rsidR="004D7A1E">
        <w:t xml:space="preserve">Ainsi, le volume de contrôle est délimité </w:t>
      </w:r>
      <w:r w:rsidR="00DB5661">
        <w:t>par les quatre</w:t>
      </w:r>
      <w:r w:rsidR="00D766F8">
        <w:t xml:space="preserve"> face</w:t>
      </w:r>
      <w:r w:rsidR="00DB5661">
        <w:t>s</w:t>
      </w:r>
      <w:r w:rsidR="00D766F8">
        <w:t xml:space="preserve"> </w:t>
      </w:r>
      <w:proofErr w:type="gramStart"/>
      <w:r w:rsidR="00D766F8">
        <w:t xml:space="preserve">( </w:t>
      </w:r>
      <w:proofErr w:type="spellStart"/>
      <w:r w:rsidR="00D766F8">
        <w:t>e,w,n,s</w:t>
      </w:r>
      <w:proofErr w:type="spellEnd"/>
      <w:proofErr w:type="gramEnd"/>
      <w:r w:rsidR="00D766F8">
        <w:t xml:space="preserve"> ) et une ligne P au centre du volume</w:t>
      </w:r>
      <w:r w:rsidR="00DB5661">
        <w:t>,</w:t>
      </w:r>
      <w:r w:rsidR="00D766F8">
        <w:t xml:space="preserve"> </w:t>
      </w:r>
      <w:r w:rsidR="00DB5661">
        <w:t>suivant</w:t>
      </w:r>
      <w:r w:rsidR="00D766F8">
        <w:t xml:space="preserve"> l’épaisseur film.</w:t>
      </w:r>
      <w:r w:rsidR="00C52242">
        <w:t xml:space="preserve"> Pour faciliter la représentation, </w:t>
      </w:r>
      <w:r w:rsidR="00DB5661">
        <w:t>la</w:t>
      </w:r>
      <w:r w:rsidR="005A31D0">
        <w:t xml:space="preserve"> discrétisation</w:t>
      </w:r>
      <w:r w:rsidR="0092103F">
        <w:t xml:space="preserve"> hybride</w:t>
      </w:r>
      <w:r w:rsidR="008D63BD">
        <w:t xml:space="preserve"> </w:t>
      </w:r>
      <w:r w:rsidR="005A31D0">
        <w:t xml:space="preserve">d’une section perpendiculaire à l’axe </w:t>
      </w:r>
      <m:oMath>
        <m:r>
          <w:rPr>
            <w:rFonts w:ascii="Cambria Math" w:hAnsi="Cambria Math"/>
          </w:rPr>
          <m:t>z</m:t>
        </m:r>
      </m:oMath>
      <w:r w:rsidR="00C409A0">
        <w:t xml:space="preserve"> est illustré à la </w:t>
      </w:r>
      <w:r w:rsidR="00C409A0" w:rsidRPr="00D356A7">
        <w:rPr>
          <w:b/>
        </w:rPr>
        <w:fldChar w:fldCharType="begin"/>
      </w:r>
      <w:r w:rsidR="00C409A0" w:rsidRPr="00D356A7">
        <w:rPr>
          <w:b/>
        </w:rPr>
        <w:instrText xml:space="preserve"> REF _Ref534729764 \h  \* MERGEFORMAT </w:instrText>
      </w:r>
      <w:r w:rsidR="00C409A0" w:rsidRPr="00D356A7">
        <w:rPr>
          <w:b/>
        </w:rPr>
      </w:r>
      <w:r w:rsidR="00C409A0" w:rsidRPr="00D356A7">
        <w:rPr>
          <w:b/>
        </w:rPr>
        <w:fldChar w:fldCharType="separate"/>
      </w:r>
      <w:r w:rsidR="00D07291" w:rsidRPr="00D07291">
        <w:rPr>
          <w:b/>
          <w:noProof/>
        </w:rPr>
        <w:t>Figure 2.3</w:t>
      </w:r>
      <w:r w:rsidR="00D07291" w:rsidRPr="00D07291">
        <w:rPr>
          <w:b/>
          <w:noProof/>
        </w:rPr>
        <w:noBreakHyphen/>
        <w:t>4</w:t>
      </w:r>
      <w:r w:rsidR="00C409A0" w:rsidRPr="00D356A7">
        <w:rPr>
          <w:b/>
        </w:rPr>
        <w:fldChar w:fldCharType="end"/>
      </w:r>
      <w:r w:rsidR="00C409A0">
        <w:t xml:space="preserve">. </w:t>
      </w:r>
      <w:r w:rsidR="00C9127B">
        <w:t xml:space="preserve"> </w:t>
      </w:r>
    </w:p>
    <w:p w14:paraId="70BF66CC" w14:textId="46365447" w:rsidR="007B73B8" w:rsidRDefault="00D929D0" w:rsidP="007B73B8">
      <w:pPr>
        <w:keepNext/>
        <w:spacing w:line="360" w:lineRule="auto"/>
        <w:jc w:val="center"/>
      </w:pPr>
      <w:r w:rsidRPr="00D929D0">
        <w:rPr>
          <w:noProof/>
          <w:lang w:eastAsia="zh-CN"/>
        </w:rPr>
        <w:drawing>
          <wp:inline distT="0" distB="0" distL="0" distR="0" wp14:anchorId="2D4C00A9" wp14:editId="4AA3DCE4">
            <wp:extent cx="3954868" cy="2303253"/>
            <wp:effectExtent l="0" t="0" r="7620" b="1905"/>
            <wp:docPr id="444" name="Imag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Image 443"/>
                    <pic:cNvPicPr>
                      <a:picLocks noChangeAspect="1"/>
                    </pic:cNvPicPr>
                  </pic:nvPicPr>
                  <pic:blipFill>
                    <a:blip r:embed="rId43"/>
                    <a:stretch>
                      <a:fillRect/>
                    </a:stretch>
                  </pic:blipFill>
                  <pic:spPr>
                    <a:xfrm>
                      <a:off x="0" y="0"/>
                      <a:ext cx="3966100" cy="2309794"/>
                    </a:xfrm>
                    <a:prstGeom prst="rect">
                      <a:avLst/>
                    </a:prstGeom>
                  </pic:spPr>
                </pic:pic>
              </a:graphicData>
            </a:graphic>
          </wp:inline>
        </w:drawing>
      </w:r>
    </w:p>
    <w:p w14:paraId="7F2F3EF7" w14:textId="55FEE778" w:rsidR="00D356A7" w:rsidRPr="00DF06F6" w:rsidRDefault="00D356A7" w:rsidP="00D356A7">
      <w:pPr>
        <w:pStyle w:val="Lgende"/>
        <w:spacing w:line="360" w:lineRule="auto"/>
        <w:jc w:val="center"/>
        <w:rPr>
          <w:i w:val="0"/>
          <w:noProof/>
          <w:sz w:val="22"/>
        </w:rPr>
      </w:pPr>
      <w:bookmarkStart w:id="323" w:name="_Ref534729764"/>
      <w:r w:rsidRPr="00DF06F6">
        <w:rPr>
          <w:i w:val="0"/>
          <w:noProof/>
          <w:sz w:val="22"/>
        </w:rPr>
        <w:t xml:space="preserve">Figure </w:t>
      </w:r>
      <w:r>
        <w:rPr>
          <w:i w:val="0"/>
          <w:noProof/>
          <w:sz w:val="22"/>
        </w:rPr>
        <w:fldChar w:fldCharType="begin"/>
      </w:r>
      <w:r>
        <w:rPr>
          <w:i w:val="0"/>
          <w:noProof/>
          <w:sz w:val="22"/>
        </w:rPr>
        <w:instrText xml:space="preserve"> STYLEREF 2 \s </w:instrText>
      </w:r>
      <w:r>
        <w:rPr>
          <w:i w:val="0"/>
          <w:noProof/>
          <w:sz w:val="22"/>
        </w:rPr>
        <w:fldChar w:fldCharType="separate"/>
      </w:r>
      <w:r w:rsidR="00D07291">
        <w:rPr>
          <w:i w:val="0"/>
          <w:noProof/>
          <w:sz w:val="22"/>
        </w:rPr>
        <w:t>2.3</w:t>
      </w:r>
      <w:r>
        <w:rPr>
          <w:i w:val="0"/>
          <w:noProof/>
          <w:sz w:val="22"/>
        </w:rPr>
        <w:fldChar w:fldCharType="end"/>
      </w:r>
      <w:r>
        <w:rPr>
          <w:i w:val="0"/>
          <w:noProof/>
          <w:sz w:val="22"/>
        </w:rPr>
        <w:noBreakHyphen/>
      </w:r>
      <w:r>
        <w:rPr>
          <w:i w:val="0"/>
          <w:noProof/>
          <w:sz w:val="22"/>
        </w:rPr>
        <w:fldChar w:fldCharType="begin"/>
      </w:r>
      <w:r>
        <w:rPr>
          <w:i w:val="0"/>
          <w:noProof/>
          <w:sz w:val="22"/>
        </w:rPr>
        <w:instrText xml:space="preserve"> SEQ Figure \* ARABIC \s 2 </w:instrText>
      </w:r>
      <w:r>
        <w:rPr>
          <w:i w:val="0"/>
          <w:noProof/>
          <w:sz w:val="22"/>
        </w:rPr>
        <w:fldChar w:fldCharType="separate"/>
      </w:r>
      <w:r w:rsidR="00D07291">
        <w:rPr>
          <w:i w:val="0"/>
          <w:noProof/>
          <w:sz w:val="22"/>
        </w:rPr>
        <w:t>4</w:t>
      </w:r>
      <w:r>
        <w:rPr>
          <w:i w:val="0"/>
          <w:noProof/>
          <w:sz w:val="22"/>
        </w:rPr>
        <w:fldChar w:fldCharType="end"/>
      </w:r>
      <w:bookmarkEnd w:id="323"/>
      <w:r>
        <w:rPr>
          <w:i w:val="0"/>
          <w:noProof/>
          <w:sz w:val="22"/>
        </w:rPr>
        <w:t xml:space="preserve"> : </w:t>
      </w:r>
      <w:r w:rsidR="00B55A12">
        <w:rPr>
          <w:i w:val="0"/>
          <w:noProof/>
          <w:sz w:val="22"/>
        </w:rPr>
        <w:t>D</w:t>
      </w:r>
      <w:r>
        <w:rPr>
          <w:i w:val="0"/>
          <w:noProof/>
          <w:sz w:val="22"/>
        </w:rPr>
        <w:t xml:space="preserve">iscrétsation </w:t>
      </w:r>
      <w:r w:rsidR="00B55A12">
        <w:rPr>
          <w:i w:val="0"/>
          <w:noProof/>
          <w:sz w:val="22"/>
        </w:rPr>
        <w:t xml:space="preserve">hybride </w:t>
      </w:r>
      <w:r>
        <w:rPr>
          <w:i w:val="0"/>
          <w:noProof/>
          <w:sz w:val="22"/>
        </w:rPr>
        <w:t xml:space="preserve">d’une section </w:t>
      </w:r>
      <w:r w:rsidR="005D6E5E">
        <w:rPr>
          <w:i w:val="0"/>
          <w:noProof/>
          <w:sz w:val="22"/>
        </w:rPr>
        <w:t>2D</w:t>
      </w:r>
    </w:p>
    <w:p w14:paraId="62D610F1" w14:textId="4954D746" w:rsidR="00DB5661" w:rsidRDefault="00FA216E" w:rsidP="00DB5661">
      <w:pPr>
        <w:pStyle w:val="MDPI31text"/>
        <w:spacing w:before="120" w:line="360" w:lineRule="auto"/>
        <w:ind w:firstLine="709"/>
        <w:rPr>
          <w:rFonts w:ascii="Calibri" w:hAnsi="Calibri"/>
          <w:snapToGrid/>
          <w:color w:val="auto"/>
          <w:sz w:val="22"/>
          <w:szCs w:val="20"/>
          <w:lang w:val="fr-FR" w:eastAsia="fr-FR" w:bidi="ar-SA"/>
        </w:rPr>
      </w:pPr>
      <w:r w:rsidRPr="00DB5661">
        <w:rPr>
          <w:lang w:val="fr-FR"/>
        </w:rPr>
        <w:lastRenderedPageBreak/>
        <w:t>Suite à cette discrétisation hybride</w:t>
      </w:r>
      <w:r w:rsidR="00411D13" w:rsidRPr="00DB5661">
        <w:rPr>
          <w:lang w:val="fr-FR"/>
        </w:rPr>
        <w:t xml:space="preserve">, l’équation de l’énergie </w:t>
      </w:r>
      <w:r w:rsidR="00411D13" w:rsidRPr="004375FC">
        <w:rPr>
          <w:b/>
        </w:rPr>
        <w:fldChar w:fldCharType="begin"/>
      </w:r>
      <w:r w:rsidR="00411D13" w:rsidRPr="00DB5661">
        <w:rPr>
          <w:b/>
          <w:lang w:val="fr-FR"/>
        </w:rPr>
        <w:instrText xml:space="preserve"> REF _Ref534727979 \r \h  \* MERGEFORMAT </w:instrText>
      </w:r>
      <w:r w:rsidR="00411D13" w:rsidRPr="004375FC">
        <w:rPr>
          <w:b/>
        </w:rPr>
        <w:fldChar w:fldCharType="separate"/>
      </w:r>
      <w:r w:rsidR="00D07291">
        <w:rPr>
          <w:bCs/>
          <w:lang w:val="fr-FR"/>
        </w:rPr>
        <w:t>Erreur ! Source du renvoi introuvable.</w:t>
      </w:r>
      <w:r w:rsidR="00411D13" w:rsidRPr="004375FC">
        <w:rPr>
          <w:b/>
        </w:rPr>
        <w:fldChar w:fldCharType="end"/>
      </w:r>
      <w:r w:rsidR="00411D13" w:rsidRPr="00DB5661">
        <w:rPr>
          <w:lang w:val="fr-FR"/>
        </w:rPr>
        <w:t xml:space="preserve"> </w:t>
      </w:r>
      <w:proofErr w:type="gramStart"/>
      <w:r w:rsidR="00411D13" w:rsidRPr="00DB5661">
        <w:rPr>
          <w:lang w:val="fr-FR"/>
        </w:rPr>
        <w:t>est</w:t>
      </w:r>
      <w:proofErr w:type="gramEnd"/>
      <w:r w:rsidR="00411D13" w:rsidRPr="00DB5661">
        <w:rPr>
          <w:lang w:val="fr-FR"/>
        </w:rPr>
        <w:t xml:space="preserve"> intégrée </w:t>
      </w:r>
      <w:r w:rsidRPr="00DB5661">
        <w:rPr>
          <w:lang w:val="fr-FR"/>
        </w:rPr>
        <w:t>suivant</w:t>
      </w:r>
      <w:r w:rsidR="00411D13" w:rsidRPr="00DB5661">
        <w:rPr>
          <w:lang w:val="fr-FR"/>
        </w:rPr>
        <w:t xml:space="preserve"> x et z.</w:t>
      </w:r>
      <w:r w:rsidR="00DB5661" w:rsidRPr="00DB5661">
        <w:rPr>
          <w:rFonts w:ascii="Calibri" w:hAnsi="Calibri"/>
          <w:snapToGrid/>
          <w:color w:val="auto"/>
          <w:sz w:val="22"/>
          <w:szCs w:val="20"/>
          <w:lang w:val="fr-FR" w:eastAsia="fr-FR" w:bidi="ar-SA"/>
        </w:rPr>
        <w:t xml:space="preserve"> </w:t>
      </w:r>
    </w:p>
    <w:p w14:paraId="6DD54B73" w14:textId="77777777" w:rsidR="00DB5661" w:rsidRDefault="00DB5661" w:rsidP="00D929D0">
      <w:pPr>
        <w:spacing w:before="120" w:after="120"/>
      </w:pP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E137D1" w:rsidRPr="00AA3E05" w14:paraId="2F3E931B" w14:textId="77777777" w:rsidTr="00832A63">
        <w:trPr>
          <w:trHeight w:val="635"/>
          <w:tblHeader/>
          <w:jc w:val="center"/>
        </w:trPr>
        <w:tc>
          <w:tcPr>
            <w:tcW w:w="8080" w:type="dxa"/>
            <w:vAlign w:val="center"/>
          </w:tcPr>
          <w:p w14:paraId="4D3D9546" w14:textId="37186C27" w:rsidR="00E137D1" w:rsidRPr="00D51381" w:rsidRDefault="00730F42" w:rsidP="003D3D8C">
            <w:pPr>
              <w:spacing w:line="360" w:lineRule="auto"/>
            </w:pPr>
            <m:oMathPara>
              <m:oMath>
                <m:nary>
                  <m:naryPr>
                    <m:limLoc m:val="subSup"/>
                    <m:ctrlPr>
                      <w:rPr>
                        <w:rFonts w:ascii="Cambria Math" w:hAnsi="Cambria Math"/>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d>
                          <m:dPr>
                            <m:begChr m:val="["/>
                            <m:endChr m:val="]"/>
                            <m:ctrlPr>
                              <w:rPr>
                                <w:rFonts w:ascii="Cambria Math" w:hAnsi="Cambria Math"/>
                              </w:rPr>
                            </m:ctrlPr>
                          </m:dPr>
                          <m:e>
                            <m:f>
                              <m:fPr>
                                <m:ctrlPr>
                                  <w:rPr>
                                    <w:rFonts w:ascii="Cambria Math" w:hAnsi="Cambria Math"/>
                                  </w:rPr>
                                </m:ctrlPr>
                              </m:fPr>
                              <m:num>
                                <m:r>
                                  <w:rPr>
                                    <w:rFonts w:ascii="Cambria Math" w:hAnsi="Cambria Math"/>
                                  </w:rPr>
                                  <m:t>∂</m:t>
                                </m:r>
                                <m:r>
                                  <m:rPr>
                                    <m:sty m:val="p"/>
                                  </m:rPr>
                                  <w:rPr>
                                    <w:rFonts w:ascii="Cambria Math" w:hAnsi="Cambria Math"/>
                                  </w:rPr>
                                  <m:t>(</m:t>
                                </m:r>
                                <m:r>
                                  <w:rPr>
                                    <w:rFonts w:ascii="Cambria Math" w:hAnsi="Cambria Math"/>
                                  </w:rPr>
                                  <m:t>uT</m:t>
                                </m:r>
                                <m:r>
                                  <m:rPr>
                                    <m:sty m:val="p"/>
                                  </m:rPr>
                                  <w:rPr>
                                    <w:rFonts w:ascii="Cambria Math" w:hAnsi="Cambria Math"/>
                                  </w:rPr>
                                  <m:t>)</m:t>
                                </m:r>
                              </m:num>
                              <m:den>
                                <m:r>
                                  <w:rPr>
                                    <w:rFonts w:ascii="Cambria Math" w:hAnsi="Cambria Math"/>
                                  </w:rPr>
                                  <m:t>∂x</m:t>
                                </m:r>
                              </m:den>
                            </m:f>
                            <m:r>
                              <m:rPr>
                                <m:sty m:val="p"/>
                              </m:rPr>
                              <w:rPr>
                                <w:rFonts w:ascii="Cambria Math" w:hAnsi="Cambria Math"/>
                              </w:rPr>
                              <m:t>-</m:t>
                            </m:r>
                            <m:f>
                              <m:fPr>
                                <m:ctrlPr>
                                  <w:rPr>
                                    <w:rFonts w:ascii="Cambria Math" w:hAnsi="Cambria Math"/>
                                  </w:rPr>
                                </m:ctrlPr>
                              </m:fPr>
                              <m:num>
                                <m:d>
                                  <m:dPr>
                                    <m:ctrlPr>
                                      <w:rPr>
                                        <w:rFonts w:ascii="Cambria Math" w:hAnsi="Cambria Math"/>
                                      </w:rPr>
                                    </m:ctrlPr>
                                  </m:dPr>
                                  <m:e>
                                    <m:r>
                                      <w:rPr>
                                        <w:rFonts w:ascii="Cambria Math" w:hAnsi="Cambria Math"/>
                                      </w:rPr>
                                      <m:t>ζ</m:t>
                                    </m:r>
                                    <m:r>
                                      <m:rPr>
                                        <m:sty m:val="p"/>
                                      </m:rPr>
                                      <w:rPr>
                                        <w:rFonts w:ascii="Cambria Math" w:hAnsi="Cambria Math"/>
                                      </w:rPr>
                                      <m:t>+1</m:t>
                                    </m:r>
                                  </m:e>
                                </m:d>
                              </m:num>
                              <m:den>
                                <m:r>
                                  <w:rPr>
                                    <w:rFonts w:ascii="Cambria Math" w:hAnsi="Cambria Math"/>
                                  </w:rPr>
                                  <m:t>h</m:t>
                                </m:r>
                              </m:den>
                            </m:f>
                            <m:f>
                              <m:fPr>
                                <m:ctrlPr>
                                  <w:rPr>
                                    <w:rFonts w:ascii="Cambria Math" w:hAnsi="Cambria Math"/>
                                  </w:rPr>
                                </m:ctrlPr>
                              </m:fPr>
                              <m:num>
                                <m:r>
                                  <w:rPr>
                                    <w:rFonts w:ascii="Cambria Math" w:hAnsi="Cambria Math"/>
                                  </w:rPr>
                                  <m:t>∂h</m:t>
                                </m:r>
                              </m:num>
                              <m:den>
                                <m:r>
                                  <w:rPr>
                                    <w:rFonts w:ascii="Cambria Math" w:hAnsi="Cambria Math"/>
                                  </w:rPr>
                                  <m:t>∂x</m:t>
                                </m:r>
                              </m:den>
                            </m:f>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uT</m:t>
                                    </m:r>
                                  </m:e>
                                </m:d>
                              </m:num>
                              <m:den>
                                <m:r>
                                  <w:rPr>
                                    <w:rFonts w:ascii="Cambria Math" w:hAnsi="Cambria Math"/>
                                  </w:rPr>
                                  <m:t>∂ζ</m:t>
                                </m:r>
                              </m:den>
                            </m:f>
                            <m:r>
                              <w:rPr>
                                <w:rFonts w:ascii="Cambria Math" w:hAnsi="Cambria Math"/>
                              </w:rPr>
                              <m:t>+</m:t>
                            </m:r>
                            <m:f>
                              <m:fPr>
                                <m:ctrlPr>
                                  <w:rPr>
                                    <w:rFonts w:ascii="Cambria Math" w:hAnsi="Cambria Math"/>
                                  </w:rPr>
                                </m:ctrlPr>
                              </m:fPr>
                              <m:num>
                                <m:r>
                                  <m:rPr>
                                    <m:sty m:val="p"/>
                                  </m:rPr>
                                  <w:rPr>
                                    <w:rFonts w:ascii="Cambria Math" w:hAnsi="Cambria Math"/>
                                  </w:rPr>
                                  <m:t>2</m:t>
                                </m:r>
                              </m:num>
                              <m:den>
                                <m:r>
                                  <w:rPr>
                                    <w:rFonts w:ascii="Cambria Math" w:hAnsi="Cambria Math"/>
                                  </w:rPr>
                                  <m:t>h</m:t>
                                </m:r>
                              </m:den>
                            </m:f>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vT</m:t>
                                    </m:r>
                                  </m:e>
                                </m:d>
                              </m:num>
                              <m:den>
                                <m:r>
                                  <w:rPr>
                                    <w:rFonts w:ascii="Cambria Math" w:hAnsi="Cambria Math"/>
                                  </w:rPr>
                                  <m:t>∂ζ</m:t>
                                </m:r>
                              </m:den>
                            </m:f>
                            <m:r>
                              <m:rPr>
                                <m:sty m:val="p"/>
                              </m:rPr>
                              <w:rPr>
                                <w:rFonts w:ascii="Cambria Math" w:hAnsi="Cambria Math"/>
                              </w:rPr>
                              <m:t>+</m:t>
                            </m:r>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wT</m:t>
                                    </m:r>
                                  </m:e>
                                </m:d>
                              </m:num>
                              <m:den>
                                <m:r>
                                  <w:rPr>
                                    <w:rFonts w:ascii="Cambria Math" w:hAnsi="Cambria Math"/>
                                  </w:rPr>
                                  <m:t>∂z</m:t>
                                </m:r>
                              </m:den>
                            </m:f>
                            <m:r>
                              <m:rPr>
                                <m:sty m:val="p"/>
                              </m:rPr>
                              <w:rPr>
                                <w:rFonts w:ascii="Cambria Math" w:hAnsi="Cambria Math"/>
                              </w:rPr>
                              <m:t>-</m:t>
                            </m:r>
                            <m:f>
                              <m:fPr>
                                <m:ctrlPr>
                                  <w:rPr>
                                    <w:rFonts w:ascii="Cambria Math" w:hAnsi="Cambria Math"/>
                                  </w:rPr>
                                </m:ctrlPr>
                              </m:fPr>
                              <m:num>
                                <m:d>
                                  <m:dPr>
                                    <m:ctrlPr>
                                      <w:rPr>
                                        <w:rFonts w:ascii="Cambria Math" w:hAnsi="Cambria Math"/>
                                      </w:rPr>
                                    </m:ctrlPr>
                                  </m:dPr>
                                  <m:e>
                                    <m:r>
                                      <w:rPr>
                                        <w:rFonts w:ascii="Cambria Math" w:hAnsi="Cambria Math"/>
                                      </w:rPr>
                                      <m:t>ζ</m:t>
                                    </m:r>
                                    <m:r>
                                      <m:rPr>
                                        <m:sty m:val="p"/>
                                      </m:rPr>
                                      <w:rPr>
                                        <w:rFonts w:ascii="Cambria Math" w:hAnsi="Cambria Math"/>
                                      </w:rPr>
                                      <m:t>+1</m:t>
                                    </m:r>
                                  </m:e>
                                </m:d>
                              </m:num>
                              <m:den>
                                <m:r>
                                  <w:rPr>
                                    <w:rFonts w:ascii="Cambria Math" w:hAnsi="Cambria Math"/>
                                  </w:rPr>
                                  <m:t>h</m:t>
                                </m:r>
                              </m:den>
                            </m:f>
                            <m:f>
                              <m:fPr>
                                <m:ctrlPr>
                                  <w:rPr>
                                    <w:rFonts w:ascii="Cambria Math" w:hAnsi="Cambria Math"/>
                                  </w:rPr>
                                </m:ctrlPr>
                              </m:fPr>
                              <m:num>
                                <m:r>
                                  <w:rPr>
                                    <w:rFonts w:ascii="Cambria Math" w:hAnsi="Cambria Math"/>
                                  </w:rPr>
                                  <m:t>∂h</m:t>
                                </m:r>
                              </m:num>
                              <m:den>
                                <m:r>
                                  <w:rPr>
                                    <w:rFonts w:ascii="Cambria Math" w:hAnsi="Cambria Math"/>
                                  </w:rPr>
                                  <m:t>∂z</m:t>
                                </m:r>
                              </m:den>
                            </m:f>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wT</m:t>
                                    </m:r>
                                  </m:e>
                                </m:d>
                              </m:num>
                              <m:den>
                                <m:r>
                                  <w:rPr>
                                    <w:rFonts w:ascii="Cambria Math" w:hAnsi="Cambria Math"/>
                                  </w:rPr>
                                  <m:t>∂ζ</m:t>
                                </m:r>
                              </m:den>
                            </m:f>
                            <m:r>
                              <w:rPr>
                                <w:rFonts w:ascii="Cambria Math" w:hAnsi="Cambria Math"/>
                              </w:rPr>
                              <m:t xml:space="preserve"> </m:t>
                            </m:r>
                          </m:e>
                        </m:d>
                        <m:r>
                          <w:rPr>
                            <w:rFonts w:ascii="Cambria Math" w:hAnsi="Cambria Math"/>
                          </w:rPr>
                          <m:t>dxdz</m:t>
                        </m:r>
                      </m:e>
                    </m:nary>
                  </m:e>
                </m:nary>
                <m:r>
                  <m:rPr>
                    <m:sty m:val="p"/>
                  </m:rPr>
                  <w:rPr>
                    <w:rFonts w:ascii="Cambria Math" w:hAnsi="Cambria Math"/>
                  </w:rPr>
                  <m:t>=</m:t>
                </m:r>
                <m:f>
                  <m:fPr>
                    <m:ctrlPr>
                      <w:rPr>
                        <w:rFonts w:ascii="Cambria Math" w:hAnsi="Cambria Math"/>
                        <w:i/>
                      </w:rPr>
                    </m:ctrlPr>
                  </m:fPr>
                  <m:num>
                    <m:r>
                      <m:rPr>
                        <m:sty m:val="p"/>
                      </m:rPr>
                      <w:rPr>
                        <w:rFonts w:ascii="Cambria Math" w:hAnsi="Cambria Math"/>
                      </w:rPr>
                      <m:t>4</m:t>
                    </m:r>
                    <m:r>
                      <w:rPr>
                        <w:rFonts w:ascii="Cambria Math" w:hAnsi="Cambria Math"/>
                      </w:rPr>
                      <m:t>λ</m:t>
                    </m:r>
                  </m:num>
                  <m:den>
                    <m:r>
                      <w:rPr>
                        <w:rFonts w:ascii="Cambria Math" w:hAnsi="Cambria Math"/>
                      </w:rPr>
                      <m:t>ρ</m:t>
                    </m:r>
                    <m:sSub>
                      <m:sSubPr>
                        <m:ctrlPr>
                          <w:rPr>
                            <w:rFonts w:ascii="Cambria Math" w:hAnsi="Cambria Math"/>
                          </w:rPr>
                        </m:ctrlPr>
                      </m:sSubPr>
                      <m:e>
                        <m:r>
                          <w:rPr>
                            <w:rFonts w:ascii="Cambria Math" w:hAnsi="Cambria Math"/>
                          </w:rPr>
                          <m:t>C</m:t>
                        </m:r>
                      </m:e>
                      <m:sub>
                        <m:r>
                          <w:rPr>
                            <w:rFonts w:ascii="Cambria Math" w:hAnsi="Cambria Math"/>
                          </w:rPr>
                          <m:t>p</m:t>
                        </m:r>
                      </m:sub>
                    </m:sSub>
                  </m:den>
                </m:f>
                <m:nary>
                  <m:naryPr>
                    <m:limLoc m:val="subSup"/>
                    <m:ctrlPr>
                      <w:rPr>
                        <w:rFonts w:ascii="Cambria Math" w:hAnsi="Cambria Math"/>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h</m:t>
                                </m:r>
                              </m:e>
                              <m:sup>
                                <m:r>
                                  <w:rPr>
                                    <w:rFonts w:ascii="Cambria Math" w:hAnsi="Cambria Math"/>
                                  </w:rPr>
                                  <m:t>2</m:t>
                                </m:r>
                              </m:sup>
                            </m:sSup>
                          </m:den>
                        </m:f>
                        <m:f>
                          <m:fPr>
                            <m:ctrlPr>
                              <w:rPr>
                                <w:rFonts w:ascii="Cambria Math" w:hAnsi="Cambria Math"/>
                              </w:rPr>
                            </m:ctrlPr>
                          </m:fPr>
                          <m:num>
                            <m:r>
                              <w:rPr>
                                <w:rFonts w:ascii="Cambria Math" w:hAnsi="Cambria Math"/>
                              </w:rPr>
                              <m:t>∂</m:t>
                            </m:r>
                            <m:r>
                              <m:rPr>
                                <m:sty m:val="p"/>
                              </m:rPr>
                              <w:rPr>
                                <w:rFonts w:ascii="Cambria Math" w:hAnsi="Cambria Math"/>
                              </w:rPr>
                              <m:t>²</m:t>
                            </m:r>
                            <m:r>
                              <w:rPr>
                                <w:rFonts w:ascii="Cambria Math" w:hAnsi="Cambria Math"/>
                              </w:rPr>
                              <m:t>T</m:t>
                            </m:r>
                          </m:num>
                          <m:den>
                            <m:r>
                              <w:rPr>
                                <w:rFonts w:ascii="Cambria Math" w:hAnsi="Cambria Math"/>
                              </w:rPr>
                              <m:t>∂ζ</m:t>
                            </m:r>
                            <m:r>
                              <m:rPr>
                                <m:sty m:val="p"/>
                              </m:rPr>
                              <w:rPr>
                                <w:rFonts w:ascii="Cambria Math" w:hAnsi="Cambria Math"/>
                              </w:rPr>
                              <m:t>²</m:t>
                            </m:r>
                          </m:den>
                        </m:f>
                      </m:e>
                    </m:nary>
                    <m:r>
                      <w:rPr>
                        <w:rFonts w:ascii="Cambria Math" w:hAnsi="Cambria Math"/>
                      </w:rPr>
                      <m:t>dxdz</m:t>
                    </m:r>
                  </m:e>
                </m:nary>
                <m:r>
                  <m:rPr>
                    <m:sty m:val="p"/>
                  </m:rPr>
                  <w:rPr>
                    <w:rFonts w:ascii="Cambria Math" w:hAnsi="Cambria Math"/>
                  </w:rPr>
                  <m:t xml:space="preserve"> +</m:t>
                </m:r>
                <m:f>
                  <m:fPr>
                    <m:ctrlPr>
                      <w:rPr>
                        <w:rFonts w:ascii="Cambria Math" w:hAnsi="Cambria Math"/>
                        <w:i/>
                      </w:rPr>
                    </m:ctrlPr>
                  </m:fPr>
                  <m:num>
                    <m:r>
                      <m:rPr>
                        <m:sty m:val="p"/>
                      </m:rPr>
                      <w:rPr>
                        <w:rFonts w:ascii="Cambria Math" w:hAnsi="Cambria Math"/>
                      </w:rPr>
                      <m:t>4</m:t>
                    </m:r>
                    <m:sSub>
                      <m:sSubPr>
                        <m:ctrlPr>
                          <w:rPr>
                            <w:rFonts w:ascii="Cambria Math" w:hAnsi="Cambria Math"/>
                            <w:i/>
                          </w:rPr>
                        </m:ctrlPr>
                      </m:sSubPr>
                      <m:e>
                        <m:r>
                          <w:rPr>
                            <w:rFonts w:ascii="Cambria Math" w:hAnsi="Cambria Math"/>
                          </w:rPr>
                          <m:t>μ</m:t>
                        </m:r>
                      </m:e>
                      <m:sub>
                        <m:r>
                          <w:rPr>
                            <w:rFonts w:ascii="Cambria Math" w:hAnsi="Cambria Math"/>
                          </w:rPr>
                          <m:t>P</m:t>
                        </m:r>
                      </m:sub>
                    </m:sSub>
                  </m:num>
                  <m:den>
                    <m:r>
                      <w:rPr>
                        <w:rFonts w:ascii="Cambria Math" w:hAnsi="Cambria Math"/>
                      </w:rPr>
                      <m:t>ρ</m:t>
                    </m:r>
                    <m:sSub>
                      <m:sSubPr>
                        <m:ctrlPr>
                          <w:rPr>
                            <w:rFonts w:ascii="Cambria Math" w:hAnsi="Cambria Math"/>
                          </w:rPr>
                        </m:ctrlPr>
                      </m:sSubPr>
                      <m:e>
                        <m:r>
                          <w:rPr>
                            <w:rFonts w:ascii="Cambria Math" w:hAnsi="Cambria Math"/>
                          </w:rPr>
                          <m:t>C</m:t>
                        </m:r>
                      </m:e>
                      <m:sub>
                        <m:r>
                          <w:rPr>
                            <w:rFonts w:ascii="Cambria Math" w:hAnsi="Cambria Math"/>
                          </w:rPr>
                          <m:t>p</m:t>
                        </m:r>
                      </m:sub>
                    </m:sSub>
                    <m:sSubSup>
                      <m:sSubSupPr>
                        <m:ctrlPr>
                          <w:rPr>
                            <w:rFonts w:ascii="Cambria Math" w:hAnsi="Cambria Math"/>
                            <w:i/>
                          </w:rPr>
                        </m:ctrlPr>
                      </m:sSubSupPr>
                      <m:e>
                        <m:r>
                          <w:rPr>
                            <w:rFonts w:ascii="Cambria Math" w:hAnsi="Cambria Math"/>
                          </w:rPr>
                          <m:t>h</m:t>
                        </m:r>
                      </m:e>
                      <m:sub>
                        <m:r>
                          <w:rPr>
                            <w:rFonts w:ascii="Cambria Math" w:hAnsi="Cambria Math"/>
                          </w:rPr>
                          <m:t>P</m:t>
                        </m:r>
                      </m:sub>
                      <m:sup>
                        <m:r>
                          <m:rPr>
                            <m:sty m:val="p"/>
                          </m:rPr>
                          <w:rPr>
                            <w:rFonts w:ascii="Cambria Math" w:hAnsi="Cambria Math"/>
                          </w:rPr>
                          <m:t>2</m:t>
                        </m:r>
                        <m:ctrlPr>
                          <w:rPr>
                            <w:rFonts w:ascii="Cambria Math" w:hAnsi="Cambria Math"/>
                          </w:rPr>
                        </m:ctrlPr>
                      </m:sup>
                    </m:sSubSup>
                  </m:den>
                </m:f>
                <m:d>
                  <m:dPr>
                    <m:begChr m:val="["/>
                    <m:endChr m:val="]"/>
                    <m:ctrlPr>
                      <w:rPr>
                        <w:rFonts w:ascii="Cambria Math" w:hAnsi="Cambria Math" w:cs="Cambria Math"/>
                      </w:rPr>
                    </m:ctrlPr>
                  </m:dPr>
                  <m:e>
                    <m:sSub>
                      <m:sSubPr>
                        <m:ctrlPr>
                          <w:rPr>
                            <w:rFonts w:ascii="Cambria Math" w:hAnsi="Cambria Math" w:cs="Cambria Math"/>
                            <w:i/>
                          </w:rPr>
                        </m:ctrlPr>
                      </m:sSubPr>
                      <m:e>
                        <m:sSup>
                          <m:sSupPr>
                            <m:ctrlPr>
                              <w:rPr>
                                <w:rFonts w:ascii="Cambria Math" w:hAnsi="Cambria Math" w:cs="Cambria Math"/>
                                <w:i/>
                              </w:rPr>
                            </m:ctrlPr>
                          </m:sSupPr>
                          <m:e>
                            <m:d>
                              <m:dPr>
                                <m:ctrlPr>
                                  <w:rPr>
                                    <w:rFonts w:ascii="Cambria Math" w:hAnsi="Cambria Math" w:cs="Cambria Math"/>
                                  </w:rPr>
                                </m:ctrlPr>
                              </m:dPr>
                              <m:e>
                                <m:f>
                                  <m:fPr>
                                    <m:ctrlPr>
                                      <w:rPr>
                                        <w:rFonts w:ascii="Cambria Math" w:hAnsi="Cambria Math" w:cs="Cambria Math"/>
                                      </w:rPr>
                                    </m:ctrlPr>
                                  </m:fPr>
                                  <m:num>
                                    <m:r>
                                      <w:rPr>
                                        <w:rFonts w:ascii="Cambria Math" w:hAnsi="Cambria Math" w:cs="Cambria Math"/>
                                      </w:rPr>
                                      <m:t>∂u</m:t>
                                    </m:r>
                                  </m:num>
                                  <m:den>
                                    <m:r>
                                      <w:rPr>
                                        <w:rFonts w:ascii="Cambria Math" w:hAnsi="Cambria Math" w:cs="Cambria Math"/>
                                      </w:rPr>
                                      <m:t>∂</m:t>
                                    </m:r>
                                    <m:r>
                                      <m:rPr>
                                        <m:sty m:val="p"/>
                                      </m:rPr>
                                      <w:rPr>
                                        <w:rFonts w:ascii="Cambria Math" w:hAnsi="Cambria Math" w:cs="Cambria Math"/>
                                      </w:rPr>
                                      <m:t>ζ</m:t>
                                    </m:r>
                                  </m:den>
                                </m:f>
                              </m:e>
                            </m:d>
                          </m:e>
                          <m:sup>
                            <m:r>
                              <w:rPr>
                                <w:rFonts w:ascii="Cambria Math" w:hAnsi="Cambria Math" w:cs="Cambria Math"/>
                              </w:rPr>
                              <m:t>2</m:t>
                            </m:r>
                          </m:sup>
                        </m:sSup>
                      </m:e>
                      <m:sub>
                        <m:r>
                          <w:rPr>
                            <w:rFonts w:ascii="Cambria Math" w:hAnsi="Cambria Math" w:cs="Cambria Math"/>
                          </w:rPr>
                          <m:t>P</m:t>
                        </m:r>
                      </m:sub>
                    </m:sSub>
                    <m:r>
                      <m:rPr>
                        <m:sty m:val="p"/>
                      </m:rPr>
                      <w:rPr>
                        <w:rFonts w:ascii="Cambria Math" w:hAnsi="Cambria Math" w:cs="Cambria Math"/>
                      </w:rPr>
                      <m:t>+</m:t>
                    </m:r>
                    <m:sSub>
                      <m:sSubPr>
                        <m:ctrlPr>
                          <w:rPr>
                            <w:rFonts w:ascii="Cambria Math" w:hAnsi="Cambria Math" w:cs="Cambria Math"/>
                            <w:i/>
                          </w:rPr>
                        </m:ctrlPr>
                      </m:sSubPr>
                      <m:e>
                        <m:sSup>
                          <m:sSupPr>
                            <m:ctrlPr>
                              <w:rPr>
                                <w:rFonts w:ascii="Cambria Math" w:hAnsi="Cambria Math" w:cs="Cambria Math"/>
                                <w:i/>
                              </w:rPr>
                            </m:ctrlPr>
                          </m:sSupPr>
                          <m:e>
                            <m:d>
                              <m:dPr>
                                <m:ctrlPr>
                                  <w:rPr>
                                    <w:rFonts w:ascii="Cambria Math" w:hAnsi="Cambria Math" w:cs="Cambria Math"/>
                                  </w:rPr>
                                </m:ctrlPr>
                              </m:dPr>
                              <m:e>
                                <m:f>
                                  <m:fPr>
                                    <m:ctrlPr>
                                      <w:rPr>
                                        <w:rFonts w:ascii="Cambria Math" w:hAnsi="Cambria Math" w:cs="Cambria Math"/>
                                      </w:rPr>
                                    </m:ctrlPr>
                                  </m:fPr>
                                  <m:num>
                                    <m:r>
                                      <w:rPr>
                                        <w:rFonts w:ascii="Cambria Math" w:hAnsi="Cambria Math" w:cs="Cambria Math"/>
                                      </w:rPr>
                                      <m:t>∂w</m:t>
                                    </m:r>
                                  </m:num>
                                  <m:den>
                                    <m:r>
                                      <w:rPr>
                                        <w:rFonts w:ascii="Cambria Math" w:hAnsi="Cambria Math" w:cs="Cambria Math"/>
                                      </w:rPr>
                                      <m:t>∂ζ</m:t>
                                    </m:r>
                                  </m:den>
                                </m:f>
                                <m:ctrlPr>
                                  <w:rPr>
                                    <w:rFonts w:ascii="Cambria Math" w:hAnsi="Cambria Math" w:cs="Cambria Math"/>
                                    <w:i/>
                                  </w:rPr>
                                </m:ctrlPr>
                              </m:e>
                            </m:d>
                          </m:e>
                          <m:sup>
                            <m:r>
                              <w:rPr>
                                <w:rFonts w:ascii="Cambria Math" w:hAnsi="Cambria Math" w:cs="Cambria Math"/>
                              </w:rPr>
                              <m:t>2</m:t>
                            </m:r>
                          </m:sup>
                        </m:sSup>
                      </m:e>
                      <m:sub>
                        <m:r>
                          <w:rPr>
                            <w:rFonts w:ascii="Cambria Math" w:hAnsi="Cambria Math" w:cs="Cambria Math"/>
                          </w:rPr>
                          <m:t>P</m:t>
                        </m:r>
                      </m:sub>
                    </m:sSub>
                  </m:e>
                </m:d>
                <m:r>
                  <w:rPr>
                    <w:rFonts w:ascii="Cambria Math" w:hAnsi="Cambria Math"/>
                  </w:rPr>
                  <m:t>∆x∆z</m:t>
                </m:r>
              </m:oMath>
            </m:oMathPara>
          </w:p>
        </w:tc>
        <w:tc>
          <w:tcPr>
            <w:tcW w:w="992" w:type="dxa"/>
            <w:vAlign w:val="center"/>
          </w:tcPr>
          <w:p w14:paraId="4E946DA1" w14:textId="77777777" w:rsidR="00E137D1" w:rsidRPr="001C390D" w:rsidRDefault="00E137D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0AB59151" w14:textId="77777777" w:rsidR="00DB5661" w:rsidRDefault="00DB5661" w:rsidP="004F7CBE">
      <w:pPr>
        <w:pStyle w:val="MDPI31text"/>
        <w:spacing w:before="120" w:line="360" w:lineRule="auto"/>
        <w:ind w:firstLine="709"/>
        <w:rPr>
          <w:rFonts w:ascii="Calibri" w:hAnsi="Calibri"/>
          <w:snapToGrid/>
          <w:color w:val="auto"/>
          <w:sz w:val="22"/>
          <w:szCs w:val="20"/>
          <w:lang w:val="fr-FR" w:eastAsia="fr-FR" w:bidi="ar-SA"/>
        </w:rPr>
      </w:pPr>
    </w:p>
    <w:p w14:paraId="0F34BEF5" w14:textId="01942AC0" w:rsidR="00267179" w:rsidRDefault="00A87EB5" w:rsidP="004F7CBE">
      <w:pPr>
        <w:pStyle w:val="MDPI31text"/>
        <w:spacing w:before="120" w:line="360" w:lineRule="auto"/>
        <w:ind w:firstLine="709"/>
        <w:rPr>
          <w:rFonts w:ascii="Calibri" w:hAnsi="Calibri"/>
          <w:snapToGrid/>
          <w:color w:val="auto"/>
          <w:sz w:val="22"/>
          <w:szCs w:val="20"/>
          <w:lang w:val="fr-FR" w:eastAsia="fr-FR" w:bidi="ar-SA"/>
        </w:rPr>
      </w:pPr>
      <w:r>
        <w:rPr>
          <w:rFonts w:ascii="Calibri" w:hAnsi="Calibri"/>
          <w:snapToGrid/>
          <w:color w:val="auto"/>
          <w:sz w:val="22"/>
          <w:szCs w:val="20"/>
          <w:lang w:val="fr-FR" w:eastAsia="fr-FR" w:bidi="ar-SA"/>
        </w:rPr>
        <w:t>L</w:t>
      </w:r>
      <w:r w:rsidR="00267179" w:rsidRPr="00727238">
        <w:rPr>
          <w:rFonts w:ascii="Calibri" w:hAnsi="Calibri"/>
          <w:snapToGrid/>
          <w:color w:val="auto"/>
          <w:sz w:val="22"/>
          <w:szCs w:val="20"/>
          <w:lang w:val="fr-FR" w:eastAsia="fr-FR" w:bidi="ar-SA"/>
        </w:rPr>
        <w:t>es termes de transport convecti</w:t>
      </w:r>
      <w:r w:rsidR="00DB5661">
        <w:rPr>
          <w:rFonts w:ascii="Calibri" w:hAnsi="Calibri"/>
          <w:snapToGrid/>
          <w:color w:val="auto"/>
          <w:sz w:val="22"/>
          <w:szCs w:val="20"/>
          <w:lang w:val="fr-FR" w:eastAsia="fr-FR" w:bidi="ar-SA"/>
        </w:rPr>
        <w:t>f</w:t>
      </w:r>
      <w:r w:rsidR="00267179" w:rsidRPr="00727238">
        <w:rPr>
          <w:rFonts w:ascii="Calibri" w:hAnsi="Calibri"/>
          <w:snapToGrid/>
          <w:color w:val="auto"/>
          <w:sz w:val="22"/>
          <w:szCs w:val="20"/>
          <w:lang w:val="fr-FR" w:eastAsia="fr-FR" w:bidi="ar-SA"/>
        </w:rPr>
        <w:t xml:space="preserve"> dans la direction x par exemple </w:t>
      </w:r>
      <w:r w:rsidR="00267179">
        <w:rPr>
          <w:rFonts w:ascii="Calibri" w:hAnsi="Calibri"/>
          <w:snapToGrid/>
          <w:color w:val="auto"/>
          <w:sz w:val="22"/>
          <w:szCs w:val="20"/>
          <w:lang w:val="fr-FR" w:eastAsia="fr-FR" w:bidi="ar-SA"/>
        </w:rPr>
        <w:t>sont</w:t>
      </w:r>
      <w:r w:rsidR="00267179" w:rsidRPr="00727238">
        <w:rPr>
          <w:rFonts w:ascii="Calibri" w:hAnsi="Calibri"/>
          <w:snapToGrid/>
          <w:color w:val="auto"/>
          <w:sz w:val="22"/>
          <w:szCs w:val="20"/>
          <w:lang w:val="fr-FR" w:eastAsia="fr-FR" w:bidi="ar-SA"/>
        </w:rPr>
        <w:t>:</w:t>
      </w:r>
    </w:p>
    <w:p w14:paraId="40C25FB7" w14:textId="77777777" w:rsidR="00DB5661" w:rsidRDefault="00DB5661" w:rsidP="004F7CBE">
      <w:pPr>
        <w:pStyle w:val="MDPI31text"/>
        <w:spacing w:before="120" w:line="360" w:lineRule="auto"/>
        <w:ind w:firstLine="709"/>
        <w:rPr>
          <w:rFonts w:ascii="Calibri" w:hAnsi="Calibri"/>
          <w:snapToGrid/>
          <w:color w:val="auto"/>
          <w:sz w:val="22"/>
          <w:szCs w:val="20"/>
          <w:lang w:val="fr-FR" w:eastAsia="fr-FR" w:bidi="ar-SA"/>
        </w:rPr>
      </w:pP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267179" w:rsidRPr="00AA3E05" w14:paraId="26FEC9B9" w14:textId="77777777" w:rsidTr="00861CC0">
        <w:trPr>
          <w:trHeight w:val="635"/>
          <w:tblHeader/>
          <w:jc w:val="center"/>
        </w:trPr>
        <w:tc>
          <w:tcPr>
            <w:tcW w:w="8080" w:type="dxa"/>
            <w:vAlign w:val="center"/>
          </w:tcPr>
          <w:p w14:paraId="59607932" w14:textId="2F862864" w:rsidR="00267179" w:rsidRPr="00D51381" w:rsidRDefault="00730F42" w:rsidP="00B32588">
            <w:pPr>
              <w:spacing w:line="360" w:lineRule="auto"/>
            </w:pPr>
            <m:oMathPara>
              <m:oMath>
                <m:nary>
                  <m:naryPr>
                    <m:limLoc m:val="subSup"/>
                    <m:ctrlPr>
                      <w:rPr>
                        <w:rFonts w:ascii="Cambria Math" w:hAnsi="Cambria Math"/>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d>
                          <m:dPr>
                            <m:begChr m:val="["/>
                            <m:endChr m:val="]"/>
                            <m:ctrlPr>
                              <w:rPr>
                                <w:rFonts w:ascii="Cambria Math" w:hAnsi="Cambria Math"/>
                              </w:rPr>
                            </m:ctrlPr>
                          </m:dPr>
                          <m:e>
                            <m:f>
                              <m:fPr>
                                <m:ctrlPr>
                                  <w:rPr>
                                    <w:rFonts w:ascii="Cambria Math" w:hAnsi="Cambria Math"/>
                                  </w:rPr>
                                </m:ctrlPr>
                              </m:fPr>
                              <m:num>
                                <m:r>
                                  <w:rPr>
                                    <w:rFonts w:ascii="Cambria Math" w:hAnsi="Cambria Math"/>
                                  </w:rPr>
                                  <m:t>∂</m:t>
                                </m:r>
                                <m:r>
                                  <m:rPr>
                                    <m:sty m:val="p"/>
                                  </m:rPr>
                                  <w:rPr>
                                    <w:rFonts w:ascii="Cambria Math" w:hAnsi="Cambria Math"/>
                                  </w:rPr>
                                  <m:t>(</m:t>
                                </m:r>
                                <m:r>
                                  <w:rPr>
                                    <w:rFonts w:ascii="Cambria Math" w:hAnsi="Cambria Math"/>
                                  </w:rPr>
                                  <m:t>uT</m:t>
                                </m:r>
                                <m:r>
                                  <m:rPr>
                                    <m:sty m:val="p"/>
                                  </m:rPr>
                                  <w:rPr>
                                    <w:rFonts w:ascii="Cambria Math" w:hAnsi="Cambria Math"/>
                                  </w:rPr>
                                  <m:t>)</m:t>
                                </m:r>
                              </m:num>
                              <m:den>
                                <m:r>
                                  <w:rPr>
                                    <w:rFonts w:ascii="Cambria Math" w:hAnsi="Cambria Math"/>
                                  </w:rPr>
                                  <m:t>∂x</m:t>
                                </m:r>
                              </m:den>
                            </m:f>
                            <m:r>
                              <w:rPr>
                                <w:rFonts w:ascii="Cambria Math" w:hAnsi="Cambria Math"/>
                              </w:rPr>
                              <m:t xml:space="preserve"> </m:t>
                            </m:r>
                          </m:e>
                        </m:d>
                        <m:r>
                          <w:rPr>
                            <w:rFonts w:ascii="Cambria Math" w:hAnsi="Cambria Math"/>
                          </w:rPr>
                          <m:t>dxdz</m:t>
                        </m:r>
                      </m:e>
                    </m:nary>
                  </m:e>
                </m:nary>
                <m:r>
                  <m:rPr>
                    <m:sty m:val="p"/>
                  </m:rPr>
                  <w:rPr>
                    <w:rFonts w:ascii="Cambria Math" w:hAnsi="Cambria Math"/>
                  </w:rPr>
                  <m:t>=</m:t>
                </m:r>
                <m:d>
                  <m:dPr>
                    <m:begChr m:val="["/>
                    <m:endChr m:val="]"/>
                    <m:ctrlPr>
                      <w:rPr>
                        <w:rFonts w:ascii="Cambria Math" w:eastAsia="SimSun" w:hAnsi="Cambria Math"/>
                        <w:i/>
                      </w:rPr>
                    </m:ctrlPr>
                  </m:dPr>
                  <m:e>
                    <m:sSub>
                      <m:sSubPr>
                        <m:ctrlPr>
                          <w:rPr>
                            <w:rFonts w:ascii="Cambria Math" w:eastAsia="SimSun" w:hAnsi="Cambria Math"/>
                            <w:i/>
                          </w:rPr>
                        </m:ctrlPr>
                      </m:sSubPr>
                      <m:e>
                        <m:d>
                          <m:dPr>
                            <m:ctrlPr>
                              <w:rPr>
                                <w:rFonts w:ascii="Cambria Math" w:eastAsia="SimSun" w:hAnsi="Cambria Math"/>
                                <w:i/>
                              </w:rPr>
                            </m:ctrlPr>
                          </m:dPr>
                          <m:e>
                            <m:r>
                              <w:rPr>
                                <w:rFonts w:ascii="Cambria Math" w:eastAsia="SimSun" w:hAnsi="Cambria Math"/>
                              </w:rPr>
                              <m:t>uT</m:t>
                            </m:r>
                          </m:e>
                        </m:d>
                      </m:e>
                      <m:sub>
                        <m:r>
                          <w:rPr>
                            <w:rFonts w:ascii="Cambria Math" w:eastAsia="SimSun" w:hAnsi="Cambria Math"/>
                          </w:rPr>
                          <m:t>e</m:t>
                        </m:r>
                      </m:sub>
                    </m:sSub>
                    <m:r>
                      <w:rPr>
                        <w:rFonts w:ascii="Cambria Math" w:eastAsia="SimSun" w:hAnsi="Cambria Math"/>
                      </w:rPr>
                      <m:t>-</m:t>
                    </m:r>
                    <m:sSub>
                      <m:sSubPr>
                        <m:ctrlPr>
                          <w:rPr>
                            <w:rFonts w:ascii="Cambria Math" w:eastAsia="SimSun" w:hAnsi="Cambria Math"/>
                            <w:i/>
                          </w:rPr>
                        </m:ctrlPr>
                      </m:sSubPr>
                      <m:e>
                        <m:d>
                          <m:dPr>
                            <m:ctrlPr>
                              <w:rPr>
                                <w:rFonts w:ascii="Cambria Math" w:eastAsia="SimSun" w:hAnsi="Cambria Math"/>
                                <w:i/>
                              </w:rPr>
                            </m:ctrlPr>
                          </m:dPr>
                          <m:e>
                            <m:r>
                              <w:rPr>
                                <w:rFonts w:ascii="Cambria Math" w:eastAsia="SimSun" w:hAnsi="Cambria Math"/>
                              </w:rPr>
                              <m:t>uT</m:t>
                            </m:r>
                          </m:e>
                        </m:d>
                      </m:e>
                      <m:sub>
                        <m:r>
                          <w:rPr>
                            <w:rFonts w:ascii="Cambria Math" w:eastAsia="SimSun" w:hAnsi="Cambria Math"/>
                          </w:rPr>
                          <m:t>w</m:t>
                        </m:r>
                      </m:sub>
                    </m:sSub>
                  </m:e>
                </m:d>
                <m:r>
                  <w:rPr>
                    <w:rFonts w:ascii="Cambria Math" w:hAnsi="Cambria Math"/>
                  </w:rPr>
                  <m:t>∆z</m:t>
                </m:r>
              </m:oMath>
            </m:oMathPara>
          </w:p>
        </w:tc>
        <w:tc>
          <w:tcPr>
            <w:tcW w:w="992" w:type="dxa"/>
            <w:vAlign w:val="center"/>
          </w:tcPr>
          <w:p w14:paraId="651663C8" w14:textId="77777777" w:rsidR="00267179" w:rsidRPr="001C390D" w:rsidRDefault="00267179"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0260E7C3" w14:textId="6A08A796" w:rsidR="00BE0AAA" w:rsidRDefault="00BE0AAA" w:rsidP="00BE0AAA">
      <w:pPr>
        <w:pStyle w:val="MDPI31text"/>
        <w:spacing w:before="120" w:line="360" w:lineRule="auto"/>
        <w:ind w:firstLine="0"/>
        <w:rPr>
          <w:rFonts w:ascii="Calibri" w:hAnsi="Calibri"/>
          <w:snapToGrid/>
          <w:color w:val="auto"/>
          <w:sz w:val="22"/>
          <w:szCs w:val="20"/>
          <w:lang w:val="fr-FR" w:eastAsia="fr-FR" w:bidi="ar-SA"/>
        </w:rPr>
      </w:pPr>
      <w:r w:rsidRPr="00BE0AAA">
        <w:rPr>
          <w:rFonts w:ascii="Calibri" w:hAnsi="Calibri"/>
          <w:snapToGrid/>
          <w:color w:val="auto"/>
          <w:sz w:val="22"/>
          <w:szCs w:val="20"/>
          <w:lang w:val="fr-FR" w:eastAsia="fr-FR" w:bidi="ar-SA"/>
        </w:rPr>
        <w:t xml:space="preserve">Comme la discrétisation avec la méthode classique, le schéma </w:t>
      </w:r>
      <w:r w:rsidR="00DB5661">
        <w:rPr>
          <w:rFonts w:ascii="Calibri" w:hAnsi="Calibri"/>
          <w:snapToGrid/>
          <w:color w:val="auto"/>
          <w:sz w:val="22"/>
          <w:szCs w:val="20"/>
          <w:lang w:val="fr-FR" w:eastAsia="fr-FR" w:bidi="ar-SA"/>
        </w:rPr>
        <w:t>« </w:t>
      </w:r>
      <w:proofErr w:type="spellStart"/>
      <w:r w:rsidRPr="00BE0AAA">
        <w:rPr>
          <w:rFonts w:ascii="Calibri" w:hAnsi="Calibri"/>
          <w:snapToGrid/>
          <w:color w:val="auto"/>
          <w:sz w:val="22"/>
          <w:szCs w:val="20"/>
          <w:lang w:val="fr-FR" w:eastAsia="fr-FR" w:bidi="ar-SA"/>
        </w:rPr>
        <w:t>upwind</w:t>
      </w:r>
      <w:proofErr w:type="spellEnd"/>
      <w:r w:rsidR="00DB5661">
        <w:rPr>
          <w:rFonts w:ascii="Calibri" w:hAnsi="Calibri"/>
          <w:snapToGrid/>
          <w:color w:val="auto"/>
          <w:sz w:val="22"/>
          <w:szCs w:val="20"/>
          <w:lang w:val="fr-FR" w:eastAsia="fr-FR" w:bidi="ar-SA"/>
        </w:rPr>
        <w:t> »</w:t>
      </w:r>
      <w:r w:rsidRPr="00BE0AAA">
        <w:rPr>
          <w:rFonts w:ascii="Calibri" w:hAnsi="Calibri"/>
          <w:snapToGrid/>
          <w:color w:val="auto"/>
          <w:sz w:val="22"/>
          <w:szCs w:val="20"/>
          <w:lang w:val="fr-FR" w:eastAsia="fr-FR" w:bidi="ar-SA"/>
        </w:rPr>
        <w:t xml:space="preserve"> est </w:t>
      </w:r>
      <w:r w:rsidR="00DB5661">
        <w:rPr>
          <w:rFonts w:ascii="Calibri" w:hAnsi="Calibri"/>
          <w:snapToGrid/>
          <w:color w:val="auto"/>
          <w:sz w:val="22"/>
          <w:szCs w:val="20"/>
          <w:lang w:val="fr-FR" w:eastAsia="fr-FR" w:bidi="ar-SA"/>
        </w:rPr>
        <w:t>utilisé pour c</w:t>
      </w:r>
      <w:r w:rsidRPr="00483BA9">
        <w:rPr>
          <w:rFonts w:ascii="Calibri" w:hAnsi="Calibri"/>
          <w:snapToGrid/>
          <w:color w:val="auto"/>
          <w:sz w:val="22"/>
          <w:szCs w:val="20"/>
          <w:lang w:val="fr-FR" w:eastAsia="fr-FR" w:bidi="ar-SA"/>
        </w:rPr>
        <w:t xml:space="preserve">es termes afin </w:t>
      </w:r>
      <w:r>
        <w:rPr>
          <w:rFonts w:ascii="Calibri" w:hAnsi="Calibri"/>
          <w:snapToGrid/>
          <w:color w:val="auto"/>
          <w:sz w:val="22"/>
          <w:szCs w:val="20"/>
          <w:lang w:val="fr-FR" w:eastAsia="fr-FR" w:bidi="ar-SA"/>
        </w:rPr>
        <w:t xml:space="preserve">d’assurer la stabilité </w:t>
      </w:r>
      <w:r w:rsidRPr="00483BA9">
        <w:rPr>
          <w:rFonts w:ascii="Calibri" w:hAnsi="Calibri"/>
          <w:snapToGrid/>
          <w:color w:val="auto"/>
          <w:sz w:val="22"/>
          <w:szCs w:val="20"/>
          <w:lang w:val="fr-FR" w:eastAsia="fr-FR" w:bidi="ar-SA"/>
        </w:rPr>
        <w:t>numérique</w:t>
      </w:r>
      <w:r w:rsidRPr="00BE0AAA">
        <w:rPr>
          <w:rFonts w:ascii="Calibri" w:hAnsi="Calibri"/>
          <w:snapToGrid/>
          <w:color w:val="auto"/>
          <w:sz w:val="22"/>
          <w:szCs w:val="20"/>
          <w:lang w:val="fr-FR" w:eastAsia="fr-FR" w:bidi="ar-SA"/>
        </w:rPr>
        <w:t xml:space="preserve">. </w:t>
      </w:r>
      <w:r w:rsidR="00DB5661">
        <w:rPr>
          <w:rFonts w:ascii="Calibri" w:hAnsi="Calibri"/>
          <w:snapToGrid/>
          <w:color w:val="auto"/>
          <w:sz w:val="22"/>
          <w:szCs w:val="20"/>
          <w:lang w:val="fr-FR" w:eastAsia="fr-FR" w:bidi="ar-SA"/>
        </w:rPr>
        <w:t>Le</w:t>
      </w:r>
      <w:r>
        <w:rPr>
          <w:rFonts w:ascii="Calibri" w:hAnsi="Calibri"/>
          <w:snapToGrid/>
          <w:color w:val="auto"/>
          <w:sz w:val="22"/>
          <w:szCs w:val="20"/>
          <w:lang w:val="fr-FR" w:eastAsia="fr-FR" w:bidi="ar-SA"/>
        </w:rPr>
        <w:t xml:space="preserve">s termes </w:t>
      </w:r>
      <w:r w:rsidR="00DB5661">
        <w:rPr>
          <w:rFonts w:ascii="Calibri" w:hAnsi="Calibri"/>
          <w:snapToGrid/>
          <w:color w:val="auto"/>
          <w:sz w:val="22"/>
          <w:szCs w:val="20"/>
          <w:lang w:val="fr-FR" w:eastAsia="fr-FR" w:bidi="ar-SA"/>
        </w:rPr>
        <w:t>convectifs discrétisés s’écrivent :</w:t>
      </w:r>
      <w:r>
        <w:rPr>
          <w:rFonts w:ascii="Calibri" w:hAnsi="Calibri"/>
          <w:snapToGrid/>
          <w:color w:val="auto"/>
          <w:sz w:val="22"/>
          <w:szCs w:val="20"/>
          <w:lang w:val="fr-FR" w:eastAsia="fr-FR" w:bidi="ar-SA"/>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BE0AAA" w:rsidRPr="00134F70" w14:paraId="73523192" w14:textId="77777777" w:rsidTr="00861CC0">
        <w:trPr>
          <w:trHeight w:val="635"/>
          <w:tblHeader/>
          <w:jc w:val="center"/>
        </w:trPr>
        <w:tc>
          <w:tcPr>
            <w:tcW w:w="7938" w:type="dxa"/>
            <w:vAlign w:val="center"/>
          </w:tcPr>
          <w:p w14:paraId="5AA7C40F" w14:textId="15DFA404" w:rsidR="00BE0AAA" w:rsidRPr="008E09D9" w:rsidRDefault="00730F42" w:rsidP="000C0AE1">
            <w:pPr>
              <w:spacing w:line="360" w:lineRule="auto"/>
              <w:jc w:val="center"/>
            </w:pPr>
            <m:oMathPara>
              <m:oMath>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e</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w</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n</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s</m:t>
                        </m:r>
                      </m:sub>
                    </m:sSub>
                  </m:e>
                </m:d>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P</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P</m:t>
                    </m:r>
                  </m:sub>
                </m:sSub>
                <m:sSub>
                  <m:sSubPr>
                    <m:ctrlPr>
                      <w:rPr>
                        <w:rFonts w:ascii="Cambria Math" w:eastAsia="SimSun" w:hAnsi="Cambria Math"/>
                        <w:i/>
                      </w:rPr>
                    </m:ctrlPr>
                  </m:sSubPr>
                  <m:e>
                    <m:d>
                      <m:dPr>
                        <m:begChr m:val=""/>
                        <m:endChr m:val="|"/>
                        <m:ctrlPr>
                          <w:rPr>
                            <w:rFonts w:ascii="Cambria Math" w:eastAsia="SimSun" w:hAnsi="Cambria Math"/>
                            <w:i/>
                          </w:rPr>
                        </m:ctrlPr>
                      </m:dPr>
                      <m:e>
                        <m:f>
                          <m:fPr>
                            <m:ctrlPr>
                              <w:rPr>
                                <w:rFonts w:ascii="Cambria Math" w:eastAsia="SimSun" w:hAnsi="Cambria Math"/>
                                <w:i/>
                              </w:rPr>
                            </m:ctrlPr>
                          </m:fPr>
                          <m:num>
                            <m:r>
                              <w:rPr>
                                <w:rFonts w:ascii="Cambria Math" w:eastAsia="SimSun" w:hAnsi="Cambria Math"/>
                              </w:rPr>
                              <m:t>∂T</m:t>
                            </m:r>
                          </m:num>
                          <m:den>
                            <m:r>
                              <w:rPr>
                                <w:rFonts w:ascii="Cambria Math" w:eastAsia="SimSun" w:hAnsi="Cambria Math"/>
                              </w:rPr>
                              <m:t>∂ζ</m:t>
                            </m:r>
                          </m:den>
                        </m:f>
                      </m:e>
                    </m:d>
                  </m:e>
                  <m:sub>
                    <m:r>
                      <w:rPr>
                        <w:rFonts w:ascii="Cambria Math" w:eastAsia="SimSun" w:hAnsi="Cambria Math"/>
                      </w:rPr>
                      <m:t>P</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e</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E</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w</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W</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n</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N</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s</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S</m:t>
                    </m:r>
                  </m:sub>
                </m:sSub>
              </m:oMath>
            </m:oMathPara>
          </w:p>
        </w:tc>
        <w:tc>
          <w:tcPr>
            <w:tcW w:w="1134" w:type="dxa"/>
            <w:vAlign w:val="center"/>
          </w:tcPr>
          <w:p w14:paraId="71195156" w14:textId="77777777" w:rsidR="00BE0AAA" w:rsidRPr="00134F70" w:rsidRDefault="00BE0AAA"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3344AC72" w14:textId="77777777" w:rsidR="00BE0AAA" w:rsidRDefault="00BE0AAA" w:rsidP="00BE0AAA">
      <w:pPr>
        <w:pStyle w:val="MDPI31text"/>
        <w:spacing w:line="240" w:lineRule="auto"/>
        <w:ind w:firstLine="0"/>
        <w:rPr>
          <w:rFonts w:ascii="Calibri" w:hAnsi="Calibri"/>
          <w:snapToGrid/>
          <w:color w:val="auto"/>
          <w:sz w:val="22"/>
          <w:szCs w:val="20"/>
          <w:lang w:val="fr-FR" w:eastAsia="fr-FR" w:bidi="ar-SA"/>
        </w:rPr>
      </w:pPr>
      <w:proofErr w:type="gramStart"/>
      <w:r>
        <w:rPr>
          <w:rFonts w:ascii="Calibri" w:hAnsi="Calibri"/>
          <w:snapToGrid/>
          <w:color w:val="auto"/>
          <w:sz w:val="22"/>
          <w:szCs w:val="20"/>
          <w:lang w:val="fr-FR" w:eastAsia="fr-FR" w:bidi="ar-SA"/>
        </w:rPr>
        <w:t>avec</w:t>
      </w:r>
      <w:proofErr w:type="gramEnd"/>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BE0AAA" w:rsidRPr="00134F70" w14:paraId="387F6067" w14:textId="77777777" w:rsidTr="00861CC0">
        <w:trPr>
          <w:trHeight w:val="635"/>
          <w:tblHeader/>
          <w:jc w:val="center"/>
        </w:trPr>
        <w:tc>
          <w:tcPr>
            <w:tcW w:w="7938" w:type="dxa"/>
            <w:vAlign w:val="center"/>
          </w:tcPr>
          <w:p w14:paraId="6C98555F" w14:textId="654FF4B0" w:rsidR="00BE0AAA" w:rsidRDefault="00730F42" w:rsidP="00861CC0">
            <w:pPr>
              <w:spacing w:before="120" w:after="120" w:line="360" w:lineRule="auto"/>
              <w:jc w:val="center"/>
            </w:pPr>
            <m:oMathPara>
              <m:oMath>
                <m:m>
                  <m:mPr>
                    <m:mcs>
                      <m:mc>
                        <m:mcPr>
                          <m:count m:val="2"/>
                          <m:mcJc m:val="center"/>
                        </m:mcPr>
                      </m:mc>
                    </m:mcs>
                    <m:ctrlPr>
                      <w:rPr>
                        <w:rFonts w:ascii="Cambria Math" w:hAnsi="Cambria Math"/>
                        <w:i/>
                      </w:rPr>
                    </m:ctrlPr>
                  </m:mPr>
                  <m:mr>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e</m:t>
                          </m:r>
                        </m:sub>
                      </m:sSub>
                      <m:r>
                        <w:rPr>
                          <w:rFonts w:ascii="Cambria Math" w:eastAsia="SimSun" w:hAnsi="Cambria Math"/>
                        </w:rPr>
                        <m:t xml:space="preserve"> =</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e</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e</m:t>
                                      </m:r>
                                    </m:sub>
                                  </m:sSub>
                                </m:e>
                              </m:d>
                              <m:r>
                                <w:rPr>
                                  <w:rFonts w:ascii="Cambria Math" w:eastAsia="SimSun" w:hAnsi="Cambria Math"/>
                                </w:rPr>
                                <m:t>-1</m:t>
                              </m:r>
                            </m:e>
                          </m:d>
                        </m:num>
                        <m:den>
                          <m:r>
                            <w:rPr>
                              <w:rFonts w:ascii="Cambria Math" w:eastAsia="SimSun" w:hAnsi="Cambria Math"/>
                            </w:rPr>
                            <m:t>2</m:t>
                          </m:r>
                        </m:den>
                      </m:f>
                      <m:r>
                        <w:rPr>
                          <w:rFonts w:ascii="Cambria Math" w:eastAsia="SimSun" w:hAnsi="Cambria Math"/>
                        </w:rPr>
                        <m:t>∆z   ;</m:t>
                      </m:r>
                    </m:e>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w</m:t>
                          </m:r>
                        </m:sub>
                      </m:sSub>
                      <m:r>
                        <w:rPr>
                          <w:rFonts w:ascii="Cambria Math" w:eastAsia="SimSun" w:hAnsi="Cambria Math"/>
                        </w:rPr>
                        <m:t>=</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w</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w</m:t>
                                      </m:r>
                                    </m:sub>
                                  </m:sSub>
                                </m:e>
                              </m:d>
                              <m:r>
                                <w:rPr>
                                  <w:rFonts w:ascii="Cambria Math" w:eastAsia="SimSun" w:hAnsi="Cambria Math"/>
                                </w:rPr>
                                <m:t>-1</m:t>
                              </m:r>
                            </m:e>
                          </m:d>
                        </m:num>
                        <m:den>
                          <m:r>
                            <w:rPr>
                              <w:rFonts w:ascii="Cambria Math" w:eastAsia="SimSun" w:hAnsi="Cambria Math"/>
                            </w:rPr>
                            <m:t>2</m:t>
                          </m:r>
                        </m:den>
                      </m:f>
                      <m:r>
                        <w:rPr>
                          <w:rFonts w:ascii="Cambria Math" w:eastAsia="SimSun" w:hAnsi="Cambria Math"/>
                        </w:rPr>
                        <m:t>∆z</m:t>
                      </m:r>
                      <m:ctrlPr>
                        <w:rPr>
                          <w:rFonts w:ascii="Cambria Math" w:eastAsia="Cambria Math" w:hAnsi="Cambria Math" w:cs="Cambria Math"/>
                          <w:i/>
                        </w:rPr>
                      </m:ctrlPr>
                    </m:e>
                  </m:mr>
                  <m:mr>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n</m:t>
                          </m:r>
                        </m:sub>
                      </m:sSub>
                      <m:r>
                        <w:rPr>
                          <w:rFonts w:ascii="Cambria Math" w:eastAsia="SimSun" w:hAnsi="Cambria Math"/>
                        </w:rPr>
                        <m:t xml:space="preserve"> =</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n</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n</m:t>
                                      </m:r>
                                    </m:sub>
                                  </m:sSub>
                                </m:e>
                              </m:d>
                              <m:r>
                                <w:rPr>
                                  <w:rFonts w:ascii="Cambria Math" w:eastAsia="SimSun" w:hAnsi="Cambria Math"/>
                                </w:rPr>
                                <m:t>-1</m:t>
                              </m:r>
                            </m:e>
                          </m:d>
                        </m:num>
                        <m:den>
                          <m:r>
                            <w:rPr>
                              <w:rFonts w:ascii="Cambria Math" w:eastAsia="SimSun" w:hAnsi="Cambria Math"/>
                            </w:rPr>
                            <m:t>2</m:t>
                          </m:r>
                        </m:den>
                      </m:f>
                      <m:r>
                        <w:rPr>
                          <w:rFonts w:ascii="Cambria Math" w:eastAsia="SimSun" w:hAnsi="Cambria Math"/>
                        </w:rPr>
                        <m:t>∆x   ;</m:t>
                      </m:r>
                      <m:ctrlPr>
                        <w:rPr>
                          <w:rFonts w:ascii="Cambria Math" w:eastAsia="Cambria Math" w:hAnsi="Cambria Math" w:cs="Cambria Math"/>
                          <w:i/>
                        </w:rPr>
                      </m:ctrlPr>
                    </m:e>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s</m:t>
                          </m:r>
                        </m:sub>
                      </m:sSub>
                      <m:r>
                        <w:rPr>
                          <w:rFonts w:ascii="Cambria Math" w:eastAsia="SimSun" w:hAnsi="Cambria Math"/>
                        </w:rPr>
                        <m:t>=</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s</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s</m:t>
                                      </m:r>
                                    </m:sub>
                                  </m:sSub>
                                </m:e>
                              </m:d>
                              <m:r>
                                <w:rPr>
                                  <w:rFonts w:ascii="Cambria Math" w:eastAsia="SimSun" w:hAnsi="Cambria Math"/>
                                </w:rPr>
                                <m:t>-1</m:t>
                              </m:r>
                            </m:e>
                          </m:d>
                        </m:num>
                        <m:den>
                          <m:r>
                            <w:rPr>
                              <w:rFonts w:ascii="Cambria Math" w:eastAsia="SimSun" w:hAnsi="Cambria Math"/>
                            </w:rPr>
                            <m:t>2</m:t>
                          </m:r>
                        </m:den>
                      </m:f>
                      <m:r>
                        <w:rPr>
                          <w:rFonts w:ascii="Cambria Math" w:eastAsia="SimSun" w:hAnsi="Cambria Math"/>
                        </w:rPr>
                        <m:t>∆x</m:t>
                      </m:r>
                    </m:e>
                  </m:mr>
                </m:m>
              </m:oMath>
            </m:oMathPara>
          </w:p>
          <w:p w14:paraId="2B10140D" w14:textId="517D7D69" w:rsidR="00BE0AAA" w:rsidRPr="008E09D9" w:rsidRDefault="00730F42" w:rsidP="00D362D0">
            <w:pPr>
              <w:spacing w:line="360" w:lineRule="auto"/>
              <w:jc w:val="center"/>
            </w:pPr>
            <m:oMathPara>
              <m:oMath>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P</m:t>
                    </m:r>
                  </m:sub>
                </m:sSub>
                <m:r>
                  <w:rPr>
                    <w:rFonts w:ascii="Cambria Math" w:eastAsia="SimSun" w:hAnsi="Cambria Math"/>
                  </w:rPr>
                  <m:t>=2</m:t>
                </m:r>
                <m:sSub>
                  <m:sSubPr>
                    <m:ctrlPr>
                      <w:rPr>
                        <w:rFonts w:ascii="Cambria Math" w:eastAsia="SimSun" w:hAnsi="Cambria Math"/>
                        <w:i/>
                      </w:rPr>
                    </m:ctrlPr>
                  </m:sSubPr>
                  <m:e>
                    <m:r>
                      <w:rPr>
                        <w:rFonts w:ascii="Cambria Math" w:eastAsia="SimSun" w:hAnsi="Cambria Math"/>
                      </w:rPr>
                      <m:t>v</m:t>
                    </m:r>
                  </m:e>
                  <m:sub>
                    <m:r>
                      <w:rPr>
                        <w:rFonts w:ascii="Cambria Math" w:eastAsia="SimSun" w:hAnsi="Cambria Math"/>
                      </w:rPr>
                      <m:t>P</m:t>
                    </m:r>
                  </m:sub>
                </m:sSub>
                <m:f>
                  <m:fPr>
                    <m:ctrlPr>
                      <w:rPr>
                        <w:rFonts w:ascii="Cambria Math" w:eastAsia="SimSun" w:hAnsi="Cambria Math"/>
                        <w:i/>
                      </w:rPr>
                    </m:ctrlPr>
                  </m:fPr>
                  <m:num>
                    <m:r>
                      <w:rPr>
                        <w:rFonts w:ascii="Cambria Math" w:eastAsia="SimSun" w:hAnsi="Cambria Math"/>
                      </w:rPr>
                      <m:t>∆x∆z</m:t>
                    </m:r>
                  </m:num>
                  <m:den>
                    <m:sSub>
                      <m:sSubPr>
                        <m:ctrlPr>
                          <w:rPr>
                            <w:rFonts w:ascii="Cambria Math" w:eastAsia="SimSun" w:hAnsi="Cambria Math"/>
                            <w:i/>
                          </w:rPr>
                        </m:ctrlPr>
                      </m:sSubPr>
                      <m:e>
                        <m:r>
                          <w:rPr>
                            <w:rFonts w:ascii="Cambria Math" w:eastAsia="SimSun" w:hAnsi="Cambria Math"/>
                          </w:rPr>
                          <m:t>h</m:t>
                        </m:r>
                      </m:e>
                      <m:sub>
                        <m:r>
                          <w:rPr>
                            <w:rFonts w:ascii="Cambria Math" w:eastAsia="SimSun" w:hAnsi="Cambria Math"/>
                          </w:rPr>
                          <m:t>P</m:t>
                        </m:r>
                      </m:sub>
                    </m:sSub>
                  </m:den>
                </m:f>
                <m:r>
                  <w:rPr>
                    <w:rFonts w:ascii="Cambria Math" w:eastAsia="SimSun" w:hAnsi="Cambria Math"/>
                  </w:rPr>
                  <m:t>-</m:t>
                </m:r>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P</m:t>
                    </m:r>
                  </m:sub>
                </m:sSub>
                <m:r>
                  <w:rPr>
                    <w:rFonts w:ascii="Cambria Math" w:eastAsia="SimSun" w:hAnsi="Cambria Math"/>
                  </w:rPr>
                  <m:t>(ζ+1)</m:t>
                </m:r>
                <m:sSub>
                  <m:sSubPr>
                    <m:ctrlPr>
                      <w:rPr>
                        <w:rFonts w:ascii="Cambria Math" w:eastAsia="SimSun" w:hAnsi="Cambria Math"/>
                        <w:i/>
                      </w:rPr>
                    </m:ctrlPr>
                  </m:sSubPr>
                  <m:e>
                    <m:d>
                      <m:dPr>
                        <m:begChr m:val=""/>
                        <m:endChr m:val="|"/>
                        <m:ctrlPr>
                          <w:rPr>
                            <w:rFonts w:ascii="Cambria Math" w:eastAsia="SimSun" w:hAnsi="Cambria Math"/>
                            <w:i/>
                          </w:rPr>
                        </m:ctrlPr>
                      </m:dPr>
                      <m:e>
                        <m:f>
                          <m:fPr>
                            <m:ctrlPr>
                              <w:rPr>
                                <w:rFonts w:ascii="Cambria Math" w:eastAsia="SimSun" w:hAnsi="Cambria Math"/>
                                <w:i/>
                              </w:rPr>
                            </m:ctrlPr>
                          </m:fPr>
                          <m:num>
                            <m:r>
                              <w:rPr>
                                <w:rFonts w:ascii="Cambria Math" w:eastAsia="SimSun" w:hAnsi="Cambria Math"/>
                              </w:rPr>
                              <m:t>∂h</m:t>
                            </m:r>
                          </m:num>
                          <m:den>
                            <m:r>
                              <w:rPr>
                                <w:rFonts w:ascii="Cambria Math" w:eastAsia="SimSun" w:hAnsi="Cambria Math"/>
                              </w:rPr>
                              <m:t>∂x</m:t>
                            </m:r>
                          </m:den>
                        </m:f>
                      </m:e>
                    </m:d>
                  </m:e>
                  <m:sub>
                    <m:r>
                      <w:rPr>
                        <w:rFonts w:ascii="Cambria Math" w:eastAsia="SimSun" w:hAnsi="Cambria Math"/>
                      </w:rPr>
                      <m:t>P</m:t>
                    </m:r>
                  </m:sub>
                </m:sSub>
                <m:f>
                  <m:fPr>
                    <m:ctrlPr>
                      <w:rPr>
                        <w:rFonts w:ascii="Cambria Math" w:eastAsia="SimSun" w:hAnsi="Cambria Math"/>
                        <w:i/>
                      </w:rPr>
                    </m:ctrlPr>
                  </m:fPr>
                  <m:num>
                    <m:r>
                      <w:rPr>
                        <w:rFonts w:ascii="Cambria Math" w:eastAsia="SimSun" w:hAnsi="Cambria Math"/>
                      </w:rPr>
                      <m:t>∆x∆z</m:t>
                    </m:r>
                  </m:num>
                  <m:den>
                    <m:sSub>
                      <m:sSubPr>
                        <m:ctrlPr>
                          <w:rPr>
                            <w:rFonts w:ascii="Cambria Math" w:eastAsia="SimSun" w:hAnsi="Cambria Math"/>
                            <w:i/>
                          </w:rPr>
                        </m:ctrlPr>
                      </m:sSubPr>
                      <m:e>
                        <m:r>
                          <w:rPr>
                            <w:rFonts w:ascii="Cambria Math" w:eastAsia="SimSun" w:hAnsi="Cambria Math"/>
                          </w:rPr>
                          <m:t>h</m:t>
                        </m:r>
                      </m:e>
                      <m:sub>
                        <m:r>
                          <w:rPr>
                            <w:rFonts w:ascii="Cambria Math" w:eastAsia="SimSun" w:hAnsi="Cambria Math"/>
                          </w:rPr>
                          <m:t>P</m:t>
                        </m:r>
                      </m:sub>
                    </m:sSub>
                  </m:den>
                </m:f>
                <m:r>
                  <w:rPr>
                    <w:rFonts w:ascii="Cambria Math" w:hAnsi="Cambria Math"/>
                  </w:rPr>
                  <m:t>+</m:t>
                </m:r>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P</m:t>
                    </m:r>
                  </m:sub>
                </m:sSub>
                <m:r>
                  <w:rPr>
                    <w:rFonts w:ascii="Cambria Math" w:eastAsia="SimSun" w:hAnsi="Cambria Math"/>
                  </w:rPr>
                  <m:t>(ζ+1)</m:t>
                </m:r>
                <m:sSub>
                  <m:sSubPr>
                    <m:ctrlPr>
                      <w:rPr>
                        <w:rFonts w:ascii="Cambria Math" w:eastAsia="SimSun" w:hAnsi="Cambria Math"/>
                        <w:i/>
                      </w:rPr>
                    </m:ctrlPr>
                  </m:sSubPr>
                  <m:e>
                    <m:d>
                      <m:dPr>
                        <m:begChr m:val=""/>
                        <m:endChr m:val="|"/>
                        <m:ctrlPr>
                          <w:rPr>
                            <w:rFonts w:ascii="Cambria Math" w:eastAsia="SimSun" w:hAnsi="Cambria Math"/>
                            <w:i/>
                          </w:rPr>
                        </m:ctrlPr>
                      </m:dPr>
                      <m:e>
                        <m:f>
                          <m:fPr>
                            <m:ctrlPr>
                              <w:rPr>
                                <w:rFonts w:ascii="Cambria Math" w:eastAsia="SimSun" w:hAnsi="Cambria Math"/>
                                <w:i/>
                              </w:rPr>
                            </m:ctrlPr>
                          </m:fPr>
                          <m:num>
                            <m:r>
                              <w:rPr>
                                <w:rFonts w:ascii="Cambria Math" w:eastAsia="SimSun" w:hAnsi="Cambria Math"/>
                              </w:rPr>
                              <m:t>∂h</m:t>
                            </m:r>
                          </m:num>
                          <m:den>
                            <m:r>
                              <w:rPr>
                                <w:rFonts w:ascii="Cambria Math" w:eastAsia="SimSun" w:hAnsi="Cambria Math"/>
                              </w:rPr>
                              <m:t>∂z</m:t>
                            </m:r>
                          </m:den>
                        </m:f>
                      </m:e>
                    </m:d>
                  </m:e>
                  <m:sub>
                    <m:r>
                      <w:rPr>
                        <w:rFonts w:ascii="Cambria Math" w:eastAsia="SimSun" w:hAnsi="Cambria Math"/>
                      </w:rPr>
                      <m:t>P</m:t>
                    </m:r>
                  </m:sub>
                </m:sSub>
                <m:f>
                  <m:fPr>
                    <m:ctrlPr>
                      <w:rPr>
                        <w:rFonts w:ascii="Cambria Math" w:eastAsia="SimSun" w:hAnsi="Cambria Math"/>
                        <w:i/>
                      </w:rPr>
                    </m:ctrlPr>
                  </m:fPr>
                  <m:num>
                    <m:r>
                      <w:rPr>
                        <w:rFonts w:ascii="Cambria Math" w:eastAsia="SimSun" w:hAnsi="Cambria Math"/>
                      </w:rPr>
                      <m:t>∆x∆z</m:t>
                    </m:r>
                  </m:num>
                  <m:den>
                    <m:sSub>
                      <m:sSubPr>
                        <m:ctrlPr>
                          <w:rPr>
                            <w:rFonts w:ascii="Cambria Math" w:eastAsia="SimSun" w:hAnsi="Cambria Math"/>
                            <w:i/>
                          </w:rPr>
                        </m:ctrlPr>
                      </m:sSubPr>
                      <m:e>
                        <m:r>
                          <w:rPr>
                            <w:rFonts w:ascii="Cambria Math" w:eastAsia="SimSun" w:hAnsi="Cambria Math"/>
                          </w:rPr>
                          <m:t>h</m:t>
                        </m:r>
                      </m:e>
                      <m:sub>
                        <m:r>
                          <w:rPr>
                            <w:rFonts w:ascii="Cambria Math" w:eastAsia="SimSun" w:hAnsi="Cambria Math"/>
                          </w:rPr>
                          <m:t>P</m:t>
                        </m:r>
                      </m:sub>
                    </m:sSub>
                  </m:den>
                </m:f>
              </m:oMath>
            </m:oMathPara>
          </w:p>
        </w:tc>
        <w:tc>
          <w:tcPr>
            <w:tcW w:w="1134" w:type="dxa"/>
            <w:vAlign w:val="center"/>
          </w:tcPr>
          <w:p w14:paraId="22DDF7FD" w14:textId="77777777" w:rsidR="00BE0AAA" w:rsidRPr="00134F70" w:rsidRDefault="00BE0AAA"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371BEC69" w14:textId="1E7C38C0" w:rsidR="00A87EB5" w:rsidRDefault="00A87EB5" w:rsidP="00A87EB5">
      <w:pPr>
        <w:spacing w:line="360" w:lineRule="auto"/>
        <w:ind w:firstLine="708"/>
      </w:pPr>
      <w:r>
        <w:t xml:space="preserve">Le terme de conduction thermique est plus simple à traiter. </w:t>
      </w:r>
      <w:r w:rsidR="00C3161F">
        <w:t>Son intégration donne</w:t>
      </w:r>
      <w:r w:rsidR="00230012">
        <w:t xml:space="preserve">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C3161F" w:rsidRPr="00134F70" w14:paraId="5D567100" w14:textId="77777777" w:rsidTr="00861CC0">
        <w:trPr>
          <w:trHeight w:val="635"/>
          <w:tblHeader/>
          <w:jc w:val="center"/>
        </w:trPr>
        <w:tc>
          <w:tcPr>
            <w:tcW w:w="7938" w:type="dxa"/>
            <w:vAlign w:val="center"/>
          </w:tcPr>
          <w:p w14:paraId="7E46400B" w14:textId="6497BAF5" w:rsidR="00C3161F" w:rsidRPr="008E09D9" w:rsidRDefault="00730F42" w:rsidP="00C3161F">
            <w:pPr>
              <w:spacing w:line="360" w:lineRule="auto"/>
              <w:jc w:val="center"/>
            </w:pPr>
            <m:oMathPara>
              <m:oMath>
                <m:f>
                  <m:fPr>
                    <m:ctrlPr>
                      <w:rPr>
                        <w:rFonts w:ascii="Cambria Math" w:hAnsi="Cambria Math"/>
                        <w:i/>
                      </w:rPr>
                    </m:ctrlPr>
                  </m:fPr>
                  <m:num>
                    <m:r>
                      <m:rPr>
                        <m:sty m:val="p"/>
                      </m:rPr>
                      <w:rPr>
                        <w:rFonts w:ascii="Cambria Math" w:hAnsi="Cambria Math"/>
                      </w:rPr>
                      <m:t>4</m:t>
                    </m:r>
                    <m:r>
                      <w:rPr>
                        <w:rFonts w:ascii="Cambria Math" w:hAnsi="Cambria Math"/>
                      </w:rPr>
                      <m:t>λ</m:t>
                    </m:r>
                  </m:num>
                  <m:den>
                    <m:r>
                      <w:rPr>
                        <w:rFonts w:ascii="Cambria Math" w:hAnsi="Cambria Math"/>
                      </w:rPr>
                      <m:t>ρ</m:t>
                    </m:r>
                    <m:sSub>
                      <m:sSubPr>
                        <m:ctrlPr>
                          <w:rPr>
                            <w:rFonts w:ascii="Cambria Math" w:hAnsi="Cambria Math"/>
                          </w:rPr>
                        </m:ctrlPr>
                      </m:sSubPr>
                      <m:e>
                        <m:r>
                          <w:rPr>
                            <w:rFonts w:ascii="Cambria Math" w:hAnsi="Cambria Math"/>
                          </w:rPr>
                          <m:t>C</m:t>
                        </m:r>
                      </m:e>
                      <m:sub>
                        <m:r>
                          <w:rPr>
                            <w:rFonts w:ascii="Cambria Math" w:hAnsi="Cambria Math"/>
                          </w:rPr>
                          <m:t>p</m:t>
                        </m:r>
                      </m:sub>
                    </m:sSub>
                  </m:den>
                </m:f>
                <m:nary>
                  <m:naryPr>
                    <m:limLoc m:val="subSup"/>
                    <m:ctrlPr>
                      <w:rPr>
                        <w:rFonts w:ascii="Cambria Math" w:hAnsi="Cambria Math"/>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h</m:t>
                                </m:r>
                              </m:e>
                              <m:sup>
                                <m:r>
                                  <w:rPr>
                                    <w:rFonts w:ascii="Cambria Math" w:hAnsi="Cambria Math"/>
                                  </w:rPr>
                                  <m:t>2</m:t>
                                </m:r>
                              </m:sup>
                            </m:sSup>
                          </m:den>
                        </m:f>
                        <m:f>
                          <m:fPr>
                            <m:ctrlPr>
                              <w:rPr>
                                <w:rFonts w:ascii="Cambria Math" w:hAnsi="Cambria Math"/>
                              </w:rPr>
                            </m:ctrlPr>
                          </m:fPr>
                          <m:num>
                            <m:r>
                              <w:rPr>
                                <w:rFonts w:ascii="Cambria Math" w:hAnsi="Cambria Math"/>
                              </w:rPr>
                              <m:t>∂</m:t>
                            </m:r>
                            <m:r>
                              <m:rPr>
                                <m:sty m:val="p"/>
                              </m:rPr>
                              <w:rPr>
                                <w:rFonts w:ascii="Cambria Math" w:hAnsi="Cambria Math"/>
                              </w:rPr>
                              <m:t>²</m:t>
                            </m:r>
                            <m:r>
                              <w:rPr>
                                <w:rFonts w:ascii="Cambria Math" w:hAnsi="Cambria Math"/>
                              </w:rPr>
                              <m:t>T</m:t>
                            </m:r>
                          </m:num>
                          <m:den>
                            <m:r>
                              <w:rPr>
                                <w:rFonts w:ascii="Cambria Math" w:hAnsi="Cambria Math"/>
                              </w:rPr>
                              <m:t>∂ζ</m:t>
                            </m:r>
                            <m:r>
                              <m:rPr>
                                <m:sty m:val="p"/>
                              </m:rPr>
                              <w:rPr>
                                <w:rFonts w:ascii="Cambria Math" w:hAnsi="Cambria Math"/>
                              </w:rPr>
                              <m:t>²</m:t>
                            </m:r>
                          </m:den>
                        </m:f>
                      </m:e>
                    </m:nary>
                    <m:r>
                      <w:rPr>
                        <w:rFonts w:ascii="Cambria Math" w:hAnsi="Cambria Math"/>
                      </w:rPr>
                      <m:t>dxdz</m:t>
                    </m:r>
                  </m:e>
                </m:nary>
                <m:r>
                  <w:rPr>
                    <w:rFonts w:ascii="Cambria Math" w:hAnsi="Cambria Math"/>
                  </w:rPr>
                  <m:t>=</m:t>
                </m:r>
                <m:f>
                  <m:fPr>
                    <m:ctrlPr>
                      <w:rPr>
                        <w:rFonts w:ascii="Cambria Math" w:hAnsi="Cambria Math"/>
                        <w:i/>
                      </w:rPr>
                    </m:ctrlPr>
                  </m:fPr>
                  <m:num>
                    <m:r>
                      <m:rPr>
                        <m:sty m:val="p"/>
                      </m:rPr>
                      <w:rPr>
                        <w:rFonts w:ascii="Cambria Math" w:hAnsi="Cambria Math"/>
                      </w:rPr>
                      <m:t>4</m:t>
                    </m:r>
                    <m:r>
                      <w:rPr>
                        <w:rFonts w:ascii="Cambria Math" w:hAnsi="Cambria Math"/>
                      </w:rPr>
                      <m:t>λ</m:t>
                    </m:r>
                  </m:num>
                  <m:den>
                    <m:r>
                      <w:rPr>
                        <w:rFonts w:ascii="Cambria Math" w:hAnsi="Cambria Math"/>
                      </w:rPr>
                      <m:t>ρ</m:t>
                    </m:r>
                    <m:sSub>
                      <m:sSubPr>
                        <m:ctrlPr>
                          <w:rPr>
                            <w:rFonts w:ascii="Cambria Math" w:hAnsi="Cambria Math"/>
                          </w:rPr>
                        </m:ctrlPr>
                      </m:sSubPr>
                      <m:e>
                        <m:r>
                          <w:rPr>
                            <w:rFonts w:ascii="Cambria Math" w:hAnsi="Cambria Math"/>
                          </w:rPr>
                          <m:t>C</m:t>
                        </m:r>
                      </m:e>
                      <m:sub>
                        <m:r>
                          <w:rPr>
                            <w:rFonts w:ascii="Cambria Math" w:hAnsi="Cambria Math"/>
                          </w:rPr>
                          <m:t>p</m:t>
                        </m:r>
                      </m:sub>
                    </m:sSub>
                  </m:den>
                </m:f>
                <m:f>
                  <m:fPr>
                    <m:ctrlPr>
                      <w:rPr>
                        <w:rFonts w:ascii="Cambria Math" w:eastAsia="SimSun" w:hAnsi="Cambria Math"/>
                        <w:i/>
                      </w:rPr>
                    </m:ctrlPr>
                  </m:fPr>
                  <m:num>
                    <m:r>
                      <w:rPr>
                        <w:rFonts w:ascii="Cambria Math" w:eastAsia="SimSun" w:hAnsi="Cambria Math"/>
                      </w:rPr>
                      <m:t>∆x∆z</m:t>
                    </m:r>
                  </m:num>
                  <m:den>
                    <m:sSubSup>
                      <m:sSubSupPr>
                        <m:ctrlPr>
                          <w:rPr>
                            <w:rFonts w:ascii="Cambria Math" w:eastAsia="SimSun" w:hAnsi="Cambria Math"/>
                            <w:i/>
                          </w:rPr>
                        </m:ctrlPr>
                      </m:sSubSupPr>
                      <m:e>
                        <m:r>
                          <w:rPr>
                            <w:rFonts w:ascii="Cambria Math" w:eastAsia="SimSun" w:hAnsi="Cambria Math"/>
                          </w:rPr>
                          <m:t>h</m:t>
                        </m:r>
                      </m:e>
                      <m:sub>
                        <m:r>
                          <w:rPr>
                            <w:rFonts w:ascii="Cambria Math" w:eastAsia="SimSun" w:hAnsi="Cambria Math"/>
                          </w:rPr>
                          <m:t>P</m:t>
                        </m:r>
                      </m:sub>
                      <m:sup>
                        <m:r>
                          <w:rPr>
                            <w:rFonts w:ascii="Cambria Math" w:eastAsia="SimSun" w:hAnsi="Cambria Math"/>
                          </w:rPr>
                          <m:t>2</m:t>
                        </m:r>
                      </m:sup>
                    </m:sSubSup>
                  </m:den>
                </m:f>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rPr>
                            </m:ctrlPr>
                          </m:fPr>
                          <m:num>
                            <m:sSup>
                              <m:sSupPr>
                                <m:ctrlPr>
                                  <w:rPr>
                                    <w:rFonts w:ascii="Cambria Math" w:hAnsi="Cambria Math"/>
                                  </w:rPr>
                                </m:ctrlPr>
                              </m:sSupPr>
                              <m:e>
                                <m:r>
                                  <w:rPr>
                                    <w:rFonts w:ascii="Cambria Math" w:hAnsi="Cambria Math"/>
                                  </w:rPr>
                                  <m:t>∂</m:t>
                                </m:r>
                                <m:ctrlPr>
                                  <w:rPr>
                                    <w:rFonts w:ascii="Cambria Math" w:hAnsi="Cambria Math"/>
                                    <w:i/>
                                  </w:rPr>
                                </m:ctrlPr>
                              </m:e>
                              <m:sup>
                                <m:r>
                                  <m:rPr>
                                    <m:sty m:val="p"/>
                                  </m:rPr>
                                  <w:rPr>
                                    <w:rFonts w:ascii="Cambria Math" w:hAnsi="Cambria Math"/>
                                  </w:rPr>
                                  <m:t>2</m:t>
                                </m:r>
                              </m:sup>
                            </m:sSup>
                            <m:r>
                              <w:rPr>
                                <w:rFonts w:ascii="Cambria Math" w:hAnsi="Cambria Math"/>
                              </w:rPr>
                              <m:t>T</m:t>
                            </m:r>
                          </m:num>
                          <m:den>
                            <m:r>
                              <w:rPr>
                                <w:rFonts w:ascii="Cambria Math" w:hAnsi="Cambria Math"/>
                              </w:rPr>
                              <m:t>∂</m:t>
                            </m:r>
                            <m:sSup>
                              <m:sSupPr>
                                <m:ctrlPr>
                                  <w:rPr>
                                    <w:rFonts w:ascii="Cambria Math" w:hAnsi="Cambria Math"/>
                                  </w:rPr>
                                </m:ctrlPr>
                              </m:sSupPr>
                              <m:e>
                                <m:r>
                                  <w:rPr>
                                    <w:rFonts w:ascii="Cambria Math" w:hAnsi="Cambria Math"/>
                                  </w:rPr>
                                  <m:t>ζ</m:t>
                                </m:r>
                                <m:ctrlPr>
                                  <w:rPr>
                                    <w:rFonts w:ascii="Cambria Math" w:hAnsi="Cambria Math"/>
                                    <w:i/>
                                  </w:rPr>
                                </m:ctrlPr>
                              </m:e>
                              <m:sup>
                                <m:r>
                                  <m:rPr>
                                    <m:sty m:val="p"/>
                                  </m:rPr>
                                  <w:rPr>
                                    <w:rFonts w:ascii="Cambria Math" w:hAnsi="Cambria Math"/>
                                  </w:rPr>
                                  <m:t>2</m:t>
                                </m:r>
                              </m:sup>
                            </m:sSup>
                          </m:den>
                        </m:f>
                      </m:e>
                    </m:d>
                  </m:e>
                  <m:sub>
                    <m:r>
                      <w:rPr>
                        <w:rFonts w:ascii="Cambria Math" w:hAnsi="Cambria Math"/>
                      </w:rPr>
                      <m:t>P</m:t>
                    </m:r>
                  </m:sub>
                </m:sSub>
              </m:oMath>
            </m:oMathPara>
          </w:p>
        </w:tc>
        <w:tc>
          <w:tcPr>
            <w:tcW w:w="1134" w:type="dxa"/>
            <w:vAlign w:val="center"/>
          </w:tcPr>
          <w:p w14:paraId="6813DEC7" w14:textId="77777777" w:rsidR="00C3161F" w:rsidRPr="00134F70" w:rsidRDefault="00C3161F"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246F0762" w14:textId="77777777" w:rsidR="00DB5661" w:rsidRDefault="00056882" w:rsidP="00BE0AAA">
      <w:pPr>
        <w:spacing w:line="360" w:lineRule="auto"/>
      </w:pPr>
      <w:r>
        <w:t xml:space="preserve">Après la discrétisation </w:t>
      </w:r>
      <w:r w:rsidR="00DB5661">
        <w:t>par</w:t>
      </w:r>
      <w:r>
        <w:t xml:space="preserve"> la méthode volume finis, </w:t>
      </w:r>
      <w:r w:rsidR="00DB5661">
        <w:t>il faut injecter</w:t>
      </w:r>
      <w:r>
        <w:t xml:space="preserve"> </w:t>
      </w:r>
      <w:r w:rsidR="00DB5661">
        <w:t>l’approximation</w:t>
      </w:r>
      <w:r>
        <w:t xml:space="preserve"> polynomiale</w:t>
      </w:r>
      <w:r w:rsidR="00DB5661">
        <w:t xml:space="preserve"> de la température suivant l’épaisseur du film.</w:t>
      </w:r>
      <w:r w:rsidR="005029F4">
        <w:t xml:space="preserve"> Ainsi, la température est </w:t>
      </w:r>
      <w:r w:rsidR="00C60FE0">
        <w:t>remplacée</w:t>
      </w:r>
      <w:r w:rsidR="005029F4">
        <w:t xml:space="preserve"> </w:t>
      </w:r>
      <w:r w:rsidR="00C60FE0">
        <w:t>par</w:t>
      </w:r>
      <m:oMath>
        <m:r>
          <w:rPr>
            <w:rFonts w:ascii="Cambria Math" w:hAnsi="Cambria Math"/>
          </w:rPr>
          <m:t xml:space="preserve"> T</m:t>
        </m:r>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ζ</m:t>
                </m:r>
              </m:e>
              <m:sub>
                <m:r>
                  <w:rPr>
                    <w:rFonts w:ascii="Cambria Math" w:hAnsi="Cambria Math"/>
                  </w:rPr>
                  <m:t>i</m:t>
                </m:r>
              </m:sub>
            </m:sSub>
            <m:r>
              <w:rPr>
                <w:rFonts w:ascii="Cambria Math" w:hAnsi="Cambria Math"/>
              </w:rPr>
              <m:t>,z</m:t>
            </m:r>
          </m:e>
        </m:d>
        <m:r>
          <w:rPr>
            <w:rFonts w:ascii="Cambria Math" w:hAnsi="Cambria Math"/>
          </w:rPr>
          <m:t>=</m:t>
        </m:r>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d>
              <m:dPr>
                <m:ctrlPr>
                  <w:rPr>
                    <w:rFonts w:ascii="Cambria Math" w:hAnsi="Cambria Math"/>
                    <w:i/>
                  </w:rPr>
                </m:ctrlPr>
              </m:dPr>
              <m:e>
                <m:r>
                  <w:rPr>
                    <w:rFonts w:ascii="Cambria Math" w:hAnsi="Cambria Math"/>
                  </w:rPr>
                  <m:t>x,z</m:t>
                </m:r>
              </m:e>
            </m:d>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sSub>
                  <m:sSubPr>
                    <m:ctrlPr>
                      <w:rPr>
                        <w:rFonts w:ascii="Cambria Math" w:hAnsi="Cambria Math"/>
                        <w:i/>
                      </w:rPr>
                    </m:ctrlPr>
                  </m:sSubPr>
                  <m:e>
                    <m:r>
                      <w:rPr>
                        <w:rFonts w:ascii="Cambria Math" w:hAnsi="Cambria Math"/>
                      </w:rPr>
                      <m:t>ζ</m:t>
                    </m:r>
                  </m:e>
                  <m:sub>
                    <m:r>
                      <w:rPr>
                        <w:rFonts w:ascii="Cambria Math" w:hAnsi="Cambria Math"/>
                      </w:rPr>
                      <m:t>i</m:t>
                    </m:r>
                  </m:sub>
                </m:sSub>
              </m:e>
            </m:d>
          </m:e>
        </m:nary>
      </m:oMath>
      <w:r w:rsidR="002A35B8">
        <w:t xml:space="preserve">, ce qui </w:t>
      </w:r>
      <w:r w:rsidR="00DB5661">
        <w:t xml:space="preserve">mène à </w:t>
      </w:r>
      <w:r w:rsidR="002A35B8">
        <w:t>la forme discrétisée de l’équation de l’énergie</w:t>
      </w:r>
      <w:r w:rsidR="00DB5661">
        <w:t> :</w:t>
      </w:r>
    </w:p>
    <w:p w14:paraId="1817E6E5" w14:textId="011FA66B" w:rsidR="00403E38" w:rsidRDefault="00403E38" w:rsidP="00BE0AAA">
      <w:pPr>
        <w:spacing w:line="360" w:lineRule="auto"/>
      </w:pP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7251C3" w:rsidRPr="00134F70" w14:paraId="51017520" w14:textId="77777777" w:rsidTr="00861CC0">
        <w:trPr>
          <w:trHeight w:val="635"/>
          <w:tblHeader/>
          <w:jc w:val="center"/>
        </w:trPr>
        <w:tc>
          <w:tcPr>
            <w:tcW w:w="7938" w:type="dxa"/>
            <w:vAlign w:val="center"/>
          </w:tcPr>
          <w:p w14:paraId="07E58FBE" w14:textId="7628EF0C" w:rsidR="007251C3" w:rsidRPr="00436345" w:rsidRDefault="00730F42" w:rsidP="0097622D">
            <w:pPr>
              <w:spacing w:line="360" w:lineRule="auto"/>
              <w:jc w:val="center"/>
            </w:pPr>
            <m:oMathPara>
              <m:oMathParaPr>
                <m:jc m:val="center"/>
              </m:oMathParaPr>
              <m:oMath>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sSub>
                          <m:sSubPr>
                            <m:ctrlPr>
                              <w:rPr>
                                <w:rFonts w:ascii="Cambria Math" w:hAnsi="Cambria Math"/>
                                <w:i/>
                              </w:rPr>
                            </m:ctrlPr>
                          </m:sSubPr>
                          <m:e>
                            <m:r>
                              <w:rPr>
                                <w:rFonts w:ascii="Cambria Math" w:hAnsi="Cambria Math"/>
                              </w:rPr>
                              <m:t>ζ</m:t>
                            </m:r>
                          </m:e>
                          <m:sub>
                            <m:r>
                              <w:rPr>
                                <w:rFonts w:ascii="Cambria Math" w:hAnsi="Cambria Math"/>
                              </w:rPr>
                              <m:t>i</m:t>
                            </m:r>
                          </m:sub>
                        </m:sSub>
                      </m:e>
                    </m:d>
                    <m:d>
                      <m:dPr>
                        <m:begChr m:val="["/>
                        <m:endChr m:val="]"/>
                        <m:ctrlPr>
                          <w:rPr>
                            <w:rFonts w:ascii="Cambria Math" w:hAnsi="Cambria Math"/>
                            <w:i/>
                          </w:rPr>
                        </m:ctrlPr>
                      </m:dPr>
                      <m:e>
                        <m:d>
                          <m:dPr>
                            <m:ctrlPr>
                              <w:rPr>
                                <w:rFonts w:ascii="Cambria Math" w:hAnsi="Cambria Math"/>
                                <w:i/>
                              </w:rPr>
                            </m:ctrlPr>
                          </m:dPr>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e</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w</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n</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s</m:t>
                                </m:r>
                              </m:sub>
                            </m:sSub>
                          </m:e>
                        </m:d>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e>
                            </m:d>
                          </m:e>
                          <m:sub>
                            <m:r>
                              <w:rPr>
                                <w:rFonts w:ascii="Cambria Math" w:hAnsi="Cambria Math"/>
                              </w:rPr>
                              <m:t>P</m:t>
                            </m:r>
                          </m:sub>
                        </m:sSub>
                        <m:r>
                          <w:rPr>
                            <w:rFonts w:ascii="Cambria Math"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e</m:t>
                            </m:r>
                          </m:sub>
                        </m:sSub>
                        <m:r>
                          <w:rPr>
                            <w:rFonts w:ascii="Cambria Math" w:hAnsi="Cambria Math"/>
                          </w:rPr>
                          <m:t xml:space="preserve"> </m:t>
                        </m:r>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e>
                            </m:d>
                          </m:e>
                          <m:sub>
                            <m:r>
                              <w:rPr>
                                <w:rFonts w:ascii="Cambria Math" w:hAnsi="Cambria Math"/>
                              </w:rPr>
                              <m:t>E</m:t>
                            </m:r>
                          </m:sub>
                        </m:sSub>
                        <m:r>
                          <w:rPr>
                            <w:rFonts w:ascii="Cambria Math"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w</m:t>
                            </m:r>
                          </m:sub>
                        </m:sSub>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e>
                            </m:d>
                          </m:e>
                          <m:sub>
                            <m:r>
                              <w:rPr>
                                <w:rFonts w:ascii="Cambria Math" w:hAnsi="Cambria Math"/>
                              </w:rPr>
                              <m:t>W</m:t>
                            </m:r>
                          </m:sub>
                        </m:sSub>
                        <m:r>
                          <w:rPr>
                            <w:rFonts w:ascii="Cambria Math"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n</m:t>
                            </m:r>
                          </m:sub>
                        </m:sSub>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e>
                            </m:d>
                          </m:e>
                          <m:sub>
                            <m:r>
                              <w:rPr>
                                <w:rFonts w:ascii="Cambria Math" w:hAnsi="Cambria Math"/>
                              </w:rPr>
                              <m:t>N</m:t>
                            </m:r>
                          </m:sub>
                        </m:sSub>
                        <m:r>
                          <w:rPr>
                            <w:rFonts w:ascii="Cambria Math"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s</m:t>
                            </m:r>
                          </m:sub>
                        </m:sSub>
                        <m:r>
                          <w:rPr>
                            <w:rFonts w:ascii="Cambria Math" w:hAnsi="Cambria Math"/>
                          </w:rPr>
                          <m:t xml:space="preserve"> </m:t>
                        </m:r>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e>
                            </m:d>
                          </m:e>
                          <m:sub>
                            <m:r>
                              <w:rPr>
                                <w:rFonts w:ascii="Cambria Math" w:hAnsi="Cambria Math"/>
                              </w:rPr>
                              <m:t>S</m:t>
                            </m:r>
                          </m:sub>
                        </m:sSub>
                      </m:e>
                    </m:d>
                    <m:r>
                      <w:rPr>
                        <w:rFonts w:ascii="Cambria Math" w:hAnsi="Cambria Math"/>
                      </w:rPr>
                      <m:t>+</m:t>
                    </m:r>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f>
                          <m:fPr>
                            <m:ctrlPr>
                              <w:rPr>
                                <w:rFonts w:ascii="Cambria Math" w:eastAsia="SimSun" w:hAnsi="Cambria Math"/>
                                <w:i/>
                              </w:rPr>
                            </m:ctrlPr>
                          </m:fPr>
                          <m:num>
                            <m:r>
                              <w:rPr>
                                <w:rFonts w:ascii="Cambria Math" w:eastAsia="SimSun"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sSub>
                                  <m:sSubPr>
                                    <m:ctrlPr>
                                      <w:rPr>
                                        <w:rFonts w:ascii="Cambria Math" w:hAnsi="Cambria Math"/>
                                        <w:i/>
                                      </w:rPr>
                                    </m:ctrlPr>
                                  </m:sSubPr>
                                  <m:e>
                                    <m:r>
                                      <w:rPr>
                                        <w:rFonts w:ascii="Cambria Math" w:hAnsi="Cambria Math"/>
                                      </w:rPr>
                                      <m:t>ζ</m:t>
                                    </m:r>
                                  </m:e>
                                  <m:sub>
                                    <m:r>
                                      <w:rPr>
                                        <w:rFonts w:ascii="Cambria Math" w:hAnsi="Cambria Math"/>
                                      </w:rPr>
                                      <m:t>i</m:t>
                                    </m:r>
                                  </m:sub>
                                </m:sSub>
                              </m:e>
                            </m:d>
                          </m:num>
                          <m:den>
                            <m:r>
                              <w:rPr>
                                <w:rFonts w:ascii="Cambria Math" w:eastAsia="SimSun" w:hAnsi="Cambria Math"/>
                              </w:rPr>
                              <m:t>∂ζ</m:t>
                            </m:r>
                          </m:den>
                        </m:f>
                        <m:r>
                          <w:rPr>
                            <w:rFonts w:ascii="Cambria Math" w:hAnsi="Cambria Math"/>
                          </w:rPr>
                          <m:t xml:space="preserve"> </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P</m:t>
                            </m:r>
                          </m:sub>
                        </m:sSub>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e>
                            </m:d>
                          </m:e>
                          <m:sub>
                            <m:r>
                              <w:rPr>
                                <w:rFonts w:ascii="Cambria Math" w:hAnsi="Cambria Math"/>
                              </w:rPr>
                              <m:t>P</m:t>
                            </m:r>
                          </m:sub>
                        </m:sSub>
                      </m:e>
                    </m:nary>
                    <m:r>
                      <w:rPr>
                        <w:rFonts w:ascii="Cambria Math" w:hAnsi="Cambria Math"/>
                      </w:rPr>
                      <m:t xml:space="preserve"> </m:t>
                    </m:r>
                  </m:e>
                </m:nary>
                <m:r>
                  <w:rPr>
                    <w:rFonts w:ascii="Cambria Math" w:hAnsi="Cambria Math"/>
                  </w:rPr>
                  <m:t>=</m:t>
                </m:r>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f>
                      <m:fPr>
                        <m:ctrlPr>
                          <w:rPr>
                            <w:rFonts w:ascii="Cambria Math" w:eastAsia="SimSun" w:hAnsi="Cambria Math"/>
                            <w:i/>
                          </w:rPr>
                        </m:ctrlPr>
                      </m:fPr>
                      <m:num>
                        <m:sSup>
                          <m:sSupPr>
                            <m:ctrlPr>
                              <w:rPr>
                                <w:rFonts w:ascii="Cambria Math" w:eastAsia="SimSun" w:hAnsi="Cambria Math"/>
                                <w:i/>
                              </w:rPr>
                            </m:ctrlPr>
                          </m:sSupPr>
                          <m:e>
                            <m:r>
                              <w:rPr>
                                <w:rFonts w:ascii="Cambria Math" w:eastAsia="SimSun" w:hAnsi="Cambria Math"/>
                              </w:rPr>
                              <m:t>∂</m:t>
                            </m:r>
                          </m:e>
                          <m:sup>
                            <m:r>
                              <w:rPr>
                                <w:rFonts w:ascii="Cambria Math" w:eastAsia="SimSun" w:hAnsi="Cambria Math"/>
                              </w:rPr>
                              <m:t>2</m:t>
                            </m:r>
                          </m:sup>
                        </m:sSup>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sSub>
                              <m:sSubPr>
                                <m:ctrlPr>
                                  <w:rPr>
                                    <w:rFonts w:ascii="Cambria Math" w:hAnsi="Cambria Math"/>
                                    <w:i/>
                                  </w:rPr>
                                </m:ctrlPr>
                              </m:sSubPr>
                              <m:e>
                                <m:r>
                                  <w:rPr>
                                    <w:rFonts w:ascii="Cambria Math" w:hAnsi="Cambria Math"/>
                                  </w:rPr>
                                  <m:t>ζ</m:t>
                                </m:r>
                              </m:e>
                              <m:sub>
                                <m:r>
                                  <w:rPr>
                                    <w:rFonts w:ascii="Cambria Math" w:hAnsi="Cambria Math"/>
                                  </w:rPr>
                                  <m:t>i</m:t>
                                </m:r>
                              </m:sub>
                            </m:sSub>
                          </m:e>
                        </m:d>
                      </m:num>
                      <m:den>
                        <m:r>
                          <w:rPr>
                            <w:rFonts w:ascii="Cambria Math" w:eastAsia="SimSun" w:hAnsi="Cambria Math"/>
                          </w:rPr>
                          <m:t>∂</m:t>
                        </m:r>
                        <m:sSup>
                          <m:sSupPr>
                            <m:ctrlPr>
                              <w:rPr>
                                <w:rFonts w:ascii="Cambria Math" w:eastAsia="SimSun" w:hAnsi="Cambria Math"/>
                                <w:i/>
                              </w:rPr>
                            </m:ctrlPr>
                          </m:sSupPr>
                          <m:e>
                            <m:r>
                              <w:rPr>
                                <w:rFonts w:ascii="Cambria Math" w:eastAsia="SimSun" w:hAnsi="Cambria Math"/>
                              </w:rPr>
                              <m:t>ζ</m:t>
                            </m:r>
                          </m:e>
                          <m:sup>
                            <m:r>
                              <w:rPr>
                                <w:rFonts w:ascii="Cambria Math" w:eastAsia="SimSun" w:hAnsi="Cambria Math"/>
                              </w:rPr>
                              <m:t>2</m:t>
                            </m:r>
                          </m:sup>
                        </m:sSup>
                      </m:den>
                    </m:f>
                    <m:r>
                      <w:rPr>
                        <w:rFonts w:ascii="Cambria Math" w:hAnsi="Cambria Math"/>
                      </w:rPr>
                      <m:t xml:space="preserve"> </m:t>
                    </m:r>
                    <m:f>
                      <m:fPr>
                        <m:ctrlPr>
                          <w:rPr>
                            <w:rFonts w:ascii="Cambria Math" w:hAnsi="Cambria Math"/>
                            <w:i/>
                          </w:rPr>
                        </m:ctrlPr>
                      </m:fPr>
                      <m:num>
                        <m:r>
                          <m:rPr>
                            <m:sty m:val="p"/>
                          </m:rPr>
                          <w:rPr>
                            <w:rFonts w:ascii="Cambria Math" w:hAnsi="Cambria Math"/>
                          </w:rPr>
                          <m:t>4</m:t>
                        </m:r>
                        <m:r>
                          <w:rPr>
                            <w:rFonts w:ascii="Cambria Math" w:hAnsi="Cambria Math"/>
                          </w:rPr>
                          <m:t>λ</m:t>
                        </m:r>
                      </m:num>
                      <m:den>
                        <m:r>
                          <w:rPr>
                            <w:rFonts w:ascii="Cambria Math" w:hAnsi="Cambria Math"/>
                          </w:rPr>
                          <m:t>ρ</m:t>
                        </m:r>
                        <m:sSub>
                          <m:sSubPr>
                            <m:ctrlPr>
                              <w:rPr>
                                <w:rFonts w:ascii="Cambria Math" w:hAnsi="Cambria Math"/>
                              </w:rPr>
                            </m:ctrlPr>
                          </m:sSubPr>
                          <m:e>
                            <m:r>
                              <w:rPr>
                                <w:rFonts w:ascii="Cambria Math" w:hAnsi="Cambria Math"/>
                              </w:rPr>
                              <m:t>C</m:t>
                            </m:r>
                          </m:e>
                          <m:sub>
                            <m:r>
                              <w:rPr>
                                <w:rFonts w:ascii="Cambria Math" w:hAnsi="Cambria Math"/>
                              </w:rPr>
                              <m:t>p</m:t>
                            </m:r>
                          </m:sub>
                        </m:sSub>
                      </m:den>
                    </m:f>
                    <m:f>
                      <m:fPr>
                        <m:ctrlPr>
                          <w:rPr>
                            <w:rFonts w:ascii="Cambria Math" w:eastAsia="SimSun" w:hAnsi="Cambria Math"/>
                            <w:i/>
                          </w:rPr>
                        </m:ctrlPr>
                      </m:fPr>
                      <m:num>
                        <m:r>
                          <w:rPr>
                            <w:rFonts w:ascii="Cambria Math" w:eastAsia="SimSun" w:hAnsi="Cambria Math"/>
                          </w:rPr>
                          <m:t>∆x∆z</m:t>
                        </m:r>
                      </m:num>
                      <m:den>
                        <m:sSubSup>
                          <m:sSubSupPr>
                            <m:ctrlPr>
                              <w:rPr>
                                <w:rFonts w:ascii="Cambria Math" w:eastAsia="SimSun" w:hAnsi="Cambria Math"/>
                                <w:i/>
                              </w:rPr>
                            </m:ctrlPr>
                          </m:sSubSupPr>
                          <m:e>
                            <m:r>
                              <w:rPr>
                                <w:rFonts w:ascii="Cambria Math" w:eastAsia="SimSun" w:hAnsi="Cambria Math"/>
                              </w:rPr>
                              <m:t>h</m:t>
                            </m:r>
                          </m:e>
                          <m:sub>
                            <m:r>
                              <w:rPr>
                                <w:rFonts w:ascii="Cambria Math" w:eastAsia="SimSun" w:hAnsi="Cambria Math"/>
                              </w:rPr>
                              <m:t>P</m:t>
                            </m:r>
                          </m:sub>
                          <m:sup>
                            <m:r>
                              <w:rPr>
                                <w:rFonts w:ascii="Cambria Math" w:eastAsia="SimSun" w:hAnsi="Cambria Math"/>
                              </w:rPr>
                              <m:t>2</m:t>
                            </m:r>
                          </m:sup>
                        </m:sSubSup>
                      </m:den>
                    </m:f>
                    <m:r>
                      <w:rPr>
                        <w:rFonts w:ascii="Cambria Math" w:hAnsi="Cambria Math"/>
                      </w:rPr>
                      <m:t xml:space="preserve"> </m:t>
                    </m:r>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e>
                        </m:d>
                      </m:e>
                      <m:sub>
                        <m:r>
                          <w:rPr>
                            <w:rFonts w:ascii="Cambria Math" w:hAnsi="Cambria Math"/>
                          </w:rPr>
                          <m:t>P</m:t>
                        </m:r>
                      </m:sub>
                    </m:sSub>
                  </m:e>
                </m:nary>
                <m:r>
                  <w:rPr>
                    <w:rFonts w:ascii="Cambria Math" w:hAnsi="Cambria Math"/>
                  </w:rPr>
                  <m:t>+S</m:t>
                </m:r>
              </m:oMath>
            </m:oMathPara>
          </w:p>
          <w:p w14:paraId="0CC82B6B" w14:textId="77777777" w:rsidR="0097622D" w:rsidRDefault="0097622D" w:rsidP="0097622D">
            <w:pPr>
              <w:spacing w:line="360" w:lineRule="auto"/>
            </w:pPr>
            <w:r>
              <w:t>avec</w:t>
            </w:r>
          </w:p>
          <w:p w14:paraId="19D49D31" w14:textId="0284B7C8" w:rsidR="0097622D" w:rsidRPr="00C60FE0" w:rsidRDefault="0097622D" w:rsidP="0097622D">
            <w:pPr>
              <w:spacing w:line="360" w:lineRule="auto"/>
            </w:pPr>
            <m:oMathPara>
              <m:oMathParaPr>
                <m:jc m:val="left"/>
              </m:oMathParaPr>
              <m:oMath>
                <m:r>
                  <w:rPr>
                    <w:rFonts w:ascii="Cambria Math" w:hAnsi="Cambria Math"/>
                  </w:rPr>
                  <m:t>S=</m:t>
                </m:r>
                <m:f>
                  <m:fPr>
                    <m:ctrlPr>
                      <w:rPr>
                        <w:rFonts w:ascii="Cambria Math" w:hAnsi="Cambria Math"/>
                        <w:i/>
                      </w:rPr>
                    </m:ctrlPr>
                  </m:fPr>
                  <m:num>
                    <m:r>
                      <m:rPr>
                        <m:sty m:val="p"/>
                      </m:rPr>
                      <w:rPr>
                        <w:rFonts w:ascii="Cambria Math" w:hAnsi="Cambria Math"/>
                      </w:rPr>
                      <m:t>4</m:t>
                    </m:r>
                    <m:sSub>
                      <m:sSubPr>
                        <m:ctrlPr>
                          <w:rPr>
                            <w:rFonts w:ascii="Cambria Math" w:hAnsi="Cambria Math"/>
                            <w:i/>
                          </w:rPr>
                        </m:ctrlPr>
                      </m:sSubPr>
                      <m:e>
                        <m:r>
                          <w:rPr>
                            <w:rFonts w:ascii="Cambria Math" w:hAnsi="Cambria Math"/>
                          </w:rPr>
                          <m:t>μ</m:t>
                        </m:r>
                      </m:e>
                      <m:sub>
                        <m:r>
                          <w:rPr>
                            <w:rFonts w:ascii="Cambria Math" w:hAnsi="Cambria Math"/>
                          </w:rPr>
                          <m:t>P</m:t>
                        </m:r>
                      </m:sub>
                    </m:sSub>
                    <m:r>
                      <w:rPr>
                        <w:rFonts w:ascii="Cambria Math" w:hAnsi="Cambria Math"/>
                      </w:rPr>
                      <m:t>∆x∆z</m:t>
                    </m:r>
                  </m:num>
                  <m:den>
                    <m:r>
                      <w:rPr>
                        <w:rFonts w:ascii="Cambria Math" w:hAnsi="Cambria Math"/>
                      </w:rPr>
                      <m:t>ρ</m:t>
                    </m:r>
                    <m:sSub>
                      <m:sSubPr>
                        <m:ctrlPr>
                          <w:rPr>
                            <w:rFonts w:ascii="Cambria Math" w:hAnsi="Cambria Math"/>
                          </w:rPr>
                        </m:ctrlPr>
                      </m:sSubPr>
                      <m:e>
                        <m:r>
                          <w:rPr>
                            <w:rFonts w:ascii="Cambria Math" w:hAnsi="Cambria Math"/>
                          </w:rPr>
                          <m:t>C</m:t>
                        </m:r>
                      </m:e>
                      <m:sub>
                        <m:r>
                          <w:rPr>
                            <w:rFonts w:ascii="Cambria Math" w:hAnsi="Cambria Math"/>
                          </w:rPr>
                          <m:t>p</m:t>
                        </m:r>
                      </m:sub>
                    </m:sSub>
                    <m:sSubSup>
                      <m:sSubSupPr>
                        <m:ctrlPr>
                          <w:rPr>
                            <w:rFonts w:ascii="Cambria Math" w:hAnsi="Cambria Math"/>
                            <w:i/>
                          </w:rPr>
                        </m:ctrlPr>
                      </m:sSubSupPr>
                      <m:e>
                        <m:r>
                          <w:rPr>
                            <w:rFonts w:ascii="Cambria Math" w:hAnsi="Cambria Math"/>
                          </w:rPr>
                          <m:t>h</m:t>
                        </m:r>
                      </m:e>
                      <m:sub>
                        <m:r>
                          <w:rPr>
                            <w:rFonts w:ascii="Cambria Math" w:hAnsi="Cambria Math"/>
                          </w:rPr>
                          <m:t>P</m:t>
                        </m:r>
                      </m:sub>
                      <m:sup>
                        <m:r>
                          <m:rPr>
                            <m:sty m:val="p"/>
                          </m:rPr>
                          <w:rPr>
                            <w:rFonts w:ascii="Cambria Math" w:hAnsi="Cambria Math"/>
                          </w:rPr>
                          <m:t>2</m:t>
                        </m:r>
                        <m:ctrlPr>
                          <w:rPr>
                            <w:rFonts w:ascii="Cambria Math" w:hAnsi="Cambria Math"/>
                          </w:rPr>
                        </m:ctrlPr>
                      </m:sup>
                    </m:sSubSup>
                  </m:den>
                </m:f>
                <m:d>
                  <m:dPr>
                    <m:begChr m:val="["/>
                    <m:endChr m:val="]"/>
                    <m:ctrlPr>
                      <w:rPr>
                        <w:rFonts w:ascii="Cambria Math" w:hAnsi="Cambria Math" w:cs="Cambria Math"/>
                      </w:rPr>
                    </m:ctrlPr>
                  </m:dPr>
                  <m:e>
                    <m:sSub>
                      <m:sSubPr>
                        <m:ctrlPr>
                          <w:rPr>
                            <w:rFonts w:ascii="Cambria Math" w:hAnsi="Cambria Math" w:cs="Cambria Math"/>
                            <w:i/>
                          </w:rPr>
                        </m:ctrlPr>
                      </m:sSubPr>
                      <m:e>
                        <m:sSup>
                          <m:sSupPr>
                            <m:ctrlPr>
                              <w:rPr>
                                <w:rFonts w:ascii="Cambria Math" w:hAnsi="Cambria Math" w:cs="Cambria Math"/>
                                <w:i/>
                              </w:rPr>
                            </m:ctrlPr>
                          </m:sSupPr>
                          <m:e>
                            <m:d>
                              <m:dPr>
                                <m:ctrlPr>
                                  <w:rPr>
                                    <w:rFonts w:ascii="Cambria Math" w:hAnsi="Cambria Math" w:cs="Cambria Math"/>
                                  </w:rPr>
                                </m:ctrlPr>
                              </m:dPr>
                              <m:e>
                                <m:f>
                                  <m:fPr>
                                    <m:ctrlPr>
                                      <w:rPr>
                                        <w:rFonts w:ascii="Cambria Math" w:hAnsi="Cambria Math" w:cs="Cambria Math"/>
                                      </w:rPr>
                                    </m:ctrlPr>
                                  </m:fPr>
                                  <m:num>
                                    <m:r>
                                      <w:rPr>
                                        <w:rFonts w:ascii="Cambria Math" w:hAnsi="Cambria Math" w:cs="Cambria Math"/>
                                      </w:rPr>
                                      <m:t>∂u</m:t>
                                    </m:r>
                                  </m:num>
                                  <m:den>
                                    <m:r>
                                      <w:rPr>
                                        <w:rFonts w:ascii="Cambria Math" w:hAnsi="Cambria Math" w:cs="Cambria Math"/>
                                      </w:rPr>
                                      <m:t>∂</m:t>
                                    </m:r>
                                    <m:r>
                                      <m:rPr>
                                        <m:sty m:val="p"/>
                                      </m:rPr>
                                      <w:rPr>
                                        <w:rFonts w:ascii="Cambria Math" w:hAnsi="Cambria Math" w:cs="Cambria Math"/>
                                      </w:rPr>
                                      <m:t>ζ</m:t>
                                    </m:r>
                                  </m:den>
                                </m:f>
                              </m:e>
                            </m:d>
                          </m:e>
                          <m:sup>
                            <m:r>
                              <w:rPr>
                                <w:rFonts w:ascii="Cambria Math" w:hAnsi="Cambria Math" w:cs="Cambria Math"/>
                              </w:rPr>
                              <m:t>2</m:t>
                            </m:r>
                          </m:sup>
                        </m:sSup>
                      </m:e>
                      <m:sub>
                        <m:r>
                          <w:rPr>
                            <w:rFonts w:ascii="Cambria Math" w:hAnsi="Cambria Math" w:cs="Cambria Math"/>
                          </w:rPr>
                          <m:t>P</m:t>
                        </m:r>
                      </m:sub>
                    </m:sSub>
                    <m:r>
                      <m:rPr>
                        <m:sty m:val="p"/>
                      </m:rPr>
                      <w:rPr>
                        <w:rFonts w:ascii="Cambria Math" w:hAnsi="Cambria Math" w:cs="Cambria Math"/>
                      </w:rPr>
                      <m:t>+</m:t>
                    </m:r>
                    <m:sSub>
                      <m:sSubPr>
                        <m:ctrlPr>
                          <w:rPr>
                            <w:rFonts w:ascii="Cambria Math" w:hAnsi="Cambria Math" w:cs="Cambria Math"/>
                            <w:i/>
                          </w:rPr>
                        </m:ctrlPr>
                      </m:sSubPr>
                      <m:e>
                        <m:sSup>
                          <m:sSupPr>
                            <m:ctrlPr>
                              <w:rPr>
                                <w:rFonts w:ascii="Cambria Math" w:hAnsi="Cambria Math" w:cs="Cambria Math"/>
                                <w:i/>
                              </w:rPr>
                            </m:ctrlPr>
                          </m:sSupPr>
                          <m:e>
                            <m:d>
                              <m:dPr>
                                <m:ctrlPr>
                                  <w:rPr>
                                    <w:rFonts w:ascii="Cambria Math" w:hAnsi="Cambria Math" w:cs="Cambria Math"/>
                                  </w:rPr>
                                </m:ctrlPr>
                              </m:dPr>
                              <m:e>
                                <m:f>
                                  <m:fPr>
                                    <m:ctrlPr>
                                      <w:rPr>
                                        <w:rFonts w:ascii="Cambria Math" w:hAnsi="Cambria Math" w:cs="Cambria Math"/>
                                      </w:rPr>
                                    </m:ctrlPr>
                                  </m:fPr>
                                  <m:num>
                                    <m:r>
                                      <w:rPr>
                                        <w:rFonts w:ascii="Cambria Math" w:hAnsi="Cambria Math" w:cs="Cambria Math"/>
                                      </w:rPr>
                                      <m:t>∂w</m:t>
                                    </m:r>
                                  </m:num>
                                  <m:den>
                                    <m:r>
                                      <w:rPr>
                                        <w:rFonts w:ascii="Cambria Math" w:hAnsi="Cambria Math" w:cs="Cambria Math"/>
                                      </w:rPr>
                                      <m:t>∂ζ</m:t>
                                    </m:r>
                                  </m:den>
                                </m:f>
                                <m:ctrlPr>
                                  <w:rPr>
                                    <w:rFonts w:ascii="Cambria Math" w:hAnsi="Cambria Math" w:cs="Cambria Math"/>
                                    <w:i/>
                                  </w:rPr>
                                </m:ctrlPr>
                              </m:e>
                            </m:d>
                          </m:e>
                          <m:sup>
                            <m:r>
                              <w:rPr>
                                <w:rFonts w:ascii="Cambria Math" w:hAnsi="Cambria Math" w:cs="Cambria Math"/>
                              </w:rPr>
                              <m:t>2</m:t>
                            </m:r>
                          </m:sup>
                        </m:sSup>
                      </m:e>
                      <m:sub>
                        <m:r>
                          <w:rPr>
                            <w:rFonts w:ascii="Cambria Math" w:hAnsi="Cambria Math" w:cs="Cambria Math"/>
                          </w:rPr>
                          <m:t>P</m:t>
                        </m:r>
                      </m:sub>
                    </m:sSub>
                  </m:e>
                </m:d>
              </m:oMath>
            </m:oMathPara>
          </w:p>
        </w:tc>
        <w:tc>
          <w:tcPr>
            <w:tcW w:w="1134" w:type="dxa"/>
            <w:vAlign w:val="center"/>
          </w:tcPr>
          <w:p w14:paraId="0C9F2956" w14:textId="77777777" w:rsidR="007251C3" w:rsidRPr="00134F70" w:rsidRDefault="007251C3"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081BA2F4" w14:textId="27471B59" w:rsidR="00AC3448" w:rsidRDefault="00A42408" w:rsidP="00AC3448">
      <w:pPr>
        <w:spacing w:line="360" w:lineRule="auto"/>
        <w:ind w:firstLine="708"/>
      </w:pPr>
      <w:r>
        <w:t xml:space="preserve">Les inconnues de cette équation sont les coefficients des polynômes de Legendre, </w:t>
      </w:r>
      <m:oMath>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e>
            </m:d>
          </m:e>
          <m:sub>
            <m:r>
              <w:rPr>
                <w:rFonts w:ascii="Cambria Math" w:hAnsi="Cambria Math"/>
              </w:rPr>
              <m:t>P,E,W,N,S</m:t>
            </m:r>
          </m:sub>
        </m:sSub>
      </m:oMath>
      <w:r>
        <w:t xml:space="preserve"> avec j=1</w:t>
      </w:r>
      <w:proofErr w:type="gramStart"/>
      <w:r>
        <w:t>,N</w:t>
      </w:r>
      <w:proofErr w:type="gramEnd"/>
      <w:r>
        <w:t>. Ces coefficients sont déduits par la méthode de collocation. L’on impose donc que l’équation 2-57 soit dans N points distincts suivant l’épaisseur du film. La précision de l’approximation dépend du choix de ces points. La mei</w:t>
      </w:r>
      <w:proofErr w:type="spellStart"/>
      <w:r>
        <w:t>lleure</w:t>
      </w:r>
      <w:proofErr w:type="spellEnd"/>
      <w:r>
        <w:t xml:space="preserve"> approximation est obtenue en choisissant comme points de collocation les </w:t>
      </w:r>
      <w:r w:rsidRPr="00E11693">
        <w:t xml:space="preserve">racines </w:t>
      </w:r>
      <w:r>
        <w:t xml:space="preserve">de la dérivée </w:t>
      </w:r>
      <w:r w:rsidRPr="00E11693">
        <w:t>d</w:t>
      </w:r>
      <w:r>
        <w:t>u</w:t>
      </w:r>
      <w:r w:rsidRPr="00E11693">
        <w:t xml:space="preserve"> polynôme de Legendre</w:t>
      </w:r>
      <w:r w:rsidRPr="008E054C">
        <w:t xml:space="preserve"> </w:t>
      </w:r>
      <w:r>
        <w:t>d’ordre maximum</w:t>
      </w:r>
      <w:r w:rsidRPr="00E11693">
        <w:t xml:space="preserve"> (c'est-à-dire les racines de </w:t>
      </w:r>
      <m:oMath>
        <m:r>
          <w:rPr>
            <w:rFonts w:ascii="Cambria Math" w:hAnsi="Cambria Math"/>
          </w:rPr>
          <m:t>d</m:t>
        </m:r>
        <m:sSub>
          <m:sSubPr>
            <m:ctrlPr>
              <w:rPr>
                <w:rFonts w:ascii="Cambria Math" w:hAnsi="Cambria Math"/>
              </w:rPr>
            </m:ctrlPr>
          </m:sSubPr>
          <m:e>
            <m:r>
              <w:rPr>
                <w:rFonts w:ascii="Cambria Math" w:hAnsi="Cambria Math"/>
              </w:rPr>
              <m:t>P</m:t>
            </m:r>
          </m:e>
          <m:sub>
            <m:r>
              <w:rPr>
                <w:rFonts w:ascii="Cambria Math" w:hAnsi="Cambria Math"/>
              </w:rPr>
              <m:t>N</m:t>
            </m:r>
          </m:sub>
        </m:sSub>
        <m:r>
          <m:rPr>
            <m:sty m:val="p"/>
          </m:rPr>
          <w:rPr>
            <w:rFonts w:ascii="Cambria Math" w:hAnsi="Cambria Math"/>
          </w:rPr>
          <m:t>/</m:t>
        </m:r>
        <m:r>
          <w:rPr>
            <w:rFonts w:ascii="Cambria Math" w:hAnsi="Cambria Math"/>
          </w:rPr>
          <m:t>dζ</m:t>
        </m:r>
        <m:r>
          <m:rPr>
            <m:sty m:val="p"/>
          </m:rPr>
          <w:rPr>
            <w:rFonts w:ascii="Cambria Math" w:hAnsi="Cambria Math"/>
          </w:rPr>
          <m:t xml:space="preserve"> )</m:t>
        </m:r>
      </m:oMath>
      <w:r>
        <w:t xml:space="preserve"> connus comme les points de Lobatto. </w:t>
      </w:r>
      <w:r w:rsidR="00AC3448">
        <w:rPr>
          <w:rStyle w:val="Appelnotedebasdep"/>
        </w:rPr>
        <w:footnoteReference w:id="5"/>
      </w:r>
      <w:r w:rsidR="00AC3448" w:rsidRPr="00AC3448">
        <w:t xml:space="preserve"> </w:t>
      </w:r>
      <w:r w:rsidR="00AC3448">
        <w:t xml:space="preserve">La résolution de l’équation de l’énergie (2-57) </w:t>
      </w:r>
      <w:r w:rsidR="00AC3448" w:rsidRPr="004D208A">
        <w:t xml:space="preserve">est appliquée </w:t>
      </w:r>
      <w:r w:rsidR="00AC3448">
        <w:t>à</w:t>
      </w:r>
      <w:r w:rsidR="00AC3448" w:rsidRPr="004D208A">
        <w:t xml:space="preserve"> chaque point</w:t>
      </w:r>
      <w:r w:rsidR="00AC3448">
        <w:t xml:space="preserve"> intérieur</w:t>
      </w:r>
      <w:r w:rsidR="00AC3448" w:rsidRPr="004D208A">
        <w:t xml:space="preserve"> de </w:t>
      </w:r>
      <w:proofErr w:type="gramStart"/>
      <w:r w:rsidR="00AC3448" w:rsidRPr="004D208A">
        <w:t>Lobatto</w:t>
      </w:r>
      <w:r w:rsidR="00AC3448">
        <w:t xml:space="preserve"> </w:t>
      </w:r>
      <w:proofErr w:type="gramEnd"/>
      <m:oMath>
        <m:r>
          <m:rPr>
            <m:sty m:val="p"/>
          </m:rPr>
          <w:rPr>
            <w:rFonts w:ascii="Cambria Math" w:hAnsi="Cambria Math"/>
          </w:rPr>
          <m:t xml:space="preserve"> </m:t>
        </m:r>
        <m:sSub>
          <m:sSubPr>
            <m:ctrlPr>
              <w:rPr>
                <w:rFonts w:ascii="Cambria Math" w:hAnsi="Cambria Math"/>
              </w:rPr>
            </m:ctrlPr>
          </m:sSubPr>
          <m:e>
            <m:r>
              <w:rPr>
                <w:rFonts w:ascii="Cambria Math" w:hAnsi="Cambria Math"/>
              </w:rPr>
              <m:t>ζ</m:t>
            </m:r>
          </m:e>
          <m:sub>
            <m:r>
              <w:rPr>
                <w:rFonts w:ascii="Cambria Math" w:hAnsi="Cambria Math"/>
              </w:rPr>
              <m:t>j</m:t>
            </m:r>
          </m:sub>
        </m:sSub>
        <m:r>
          <m:rPr>
            <m:sty m:val="p"/>
          </m:rPr>
          <w:rPr>
            <w:rFonts w:ascii="Cambria Math" w:hAnsi="Cambria Math"/>
          </w:rPr>
          <m:t xml:space="preserve"> ,</m:t>
        </m:r>
        <m:r>
          <w:rPr>
            <w:rFonts w:ascii="Cambria Math" w:hAnsi="Cambria Math"/>
          </w:rPr>
          <m:t>j</m:t>
        </m:r>
        <m:r>
          <m:rPr>
            <m:sty m:val="p"/>
          </m:rPr>
          <w:rPr>
            <w:rFonts w:ascii="Cambria Math" w:hAnsi="Cambria Math" w:cs="Cambria Math"/>
          </w:rPr>
          <m:t>∈</m:t>
        </m:r>
        <m:r>
          <m:rPr>
            <m:sty m:val="p"/>
          </m:rPr>
          <w:rPr>
            <w:rFonts w:ascii="Cambria Math" w:hAnsi="Cambria Math"/>
          </w:rPr>
          <m:t>[1,...,</m:t>
        </m:r>
        <m:r>
          <w:rPr>
            <w:rFonts w:ascii="Cambria Math" w:hAnsi="Cambria Math"/>
          </w:rPr>
          <m:t>N</m:t>
        </m:r>
        <m:r>
          <m:rPr>
            <m:sty m:val="p"/>
          </m:rPr>
          <w:rPr>
            <w:rFonts w:ascii="Cambria Math" w:hAnsi="Cambria Math"/>
          </w:rPr>
          <m:t>-1]</m:t>
        </m:r>
      </m:oMath>
      <w:r w:rsidR="00AC3448" w:rsidRPr="004D208A">
        <w:t>. Ce</w:t>
      </w:r>
      <w:r w:rsidR="00AC3448">
        <w:t>ci</w:t>
      </w:r>
      <w:r w:rsidR="00AC3448" w:rsidRPr="004D208A">
        <w:t xml:space="preserve"> conduit </w:t>
      </w:r>
      <w:r w:rsidR="00AC3448" w:rsidRPr="001C390D">
        <w:t>à</w:t>
      </w:r>
      <w:r w:rsidR="00AC3448" w:rsidRPr="004D208A">
        <w:t xml:space="preserve"> N-1 équations avec </w:t>
      </w:r>
      <w:r w:rsidR="00AC3448">
        <w:t xml:space="preserve">les N+1 </w:t>
      </w:r>
      <w:r w:rsidR="00AC3448" w:rsidRPr="004D208A">
        <w:t>inconnue</w:t>
      </w:r>
      <w:r w:rsidR="00AC3448">
        <w:t>s</w:t>
      </w:r>
      <m:oMath>
        <m:r>
          <m:rPr>
            <m:sty m:val="p"/>
          </m:rPr>
          <w:rPr>
            <w:rFonts w:ascii="Cambria Math" w:hAnsi="Cambria Math"/>
          </w:rPr>
          <m:t xml:space="preserve"> </m:t>
        </m:r>
        <m:sSub>
          <m:sSubPr>
            <m:ctrlPr>
              <w:rPr>
                <w:rFonts w:ascii="Cambria Math" w:hAnsi="Cambria Math"/>
              </w:rPr>
            </m:ctrlPr>
          </m:sSubPr>
          <m:e>
            <m:acc>
              <m:accPr>
                <m:ctrlPr>
                  <w:rPr>
                    <w:rFonts w:ascii="Cambria Math" w:hAnsi="Cambria Math"/>
                  </w:rPr>
                </m:ctrlPr>
              </m:accPr>
              <m:e>
                <m:r>
                  <w:rPr>
                    <w:rFonts w:ascii="Cambria Math" w:hAnsi="Cambria Math"/>
                  </w:rPr>
                  <m:t>T</m:t>
                </m:r>
              </m:e>
            </m:acc>
          </m:e>
          <m:sub>
            <m:r>
              <w:rPr>
                <w:rFonts w:ascii="Cambria Math" w:hAnsi="Cambria Math"/>
              </w:rPr>
              <m:t>j</m:t>
            </m:r>
          </m:sub>
        </m:sSub>
      </m:oMath>
      <w:r w:rsidR="00AC3448" w:rsidRPr="004D208A">
        <w:t>. Les conditions</w:t>
      </w:r>
      <w:r w:rsidR="00AC3448">
        <w:t xml:space="preserve"> aux</w:t>
      </w:r>
      <w:r w:rsidR="00AC3448" w:rsidRPr="004D208A">
        <w:t xml:space="preserve"> limit</w:t>
      </w:r>
      <w:r w:rsidR="00AC3448">
        <w:t>es appliquées aux deux parois</w:t>
      </w:r>
      <w:r w:rsidR="00AC3448" w:rsidRPr="004D208A">
        <w:t xml:space="preserve">, </w:t>
      </w:r>
      <m:oMath>
        <m:r>
          <w:rPr>
            <w:rFonts w:ascii="Cambria Math" w:hAnsi="Cambria Math"/>
          </w:rPr>
          <m:t>ζ</m:t>
        </m:r>
        <m:r>
          <m:rPr>
            <m:sty m:val="p"/>
          </m:rPr>
          <w:rPr>
            <w:rFonts w:ascii="Cambria Math" w:hAnsi="Cambria Math"/>
          </w:rPr>
          <m:t>=-1</m:t>
        </m:r>
      </m:oMath>
      <w:r w:rsidR="00AC3448" w:rsidRPr="004D208A">
        <w:t xml:space="preserve"> </w:t>
      </w:r>
      <w:proofErr w:type="gramStart"/>
      <w:r w:rsidR="00AC3448" w:rsidRPr="004D208A">
        <w:t xml:space="preserve">et </w:t>
      </w:r>
      <w:proofErr w:type="gramEnd"/>
      <m:oMath>
        <m:r>
          <w:rPr>
            <w:rFonts w:ascii="Cambria Math" w:hAnsi="Cambria Math"/>
          </w:rPr>
          <m:t>ζ</m:t>
        </m:r>
        <m:r>
          <m:rPr>
            <m:sty m:val="p"/>
          </m:rPr>
          <w:rPr>
            <w:rFonts w:ascii="Cambria Math" w:hAnsi="Cambria Math"/>
          </w:rPr>
          <m:t>=1</m:t>
        </m:r>
      </m:oMath>
      <w:r w:rsidR="00AC3448" w:rsidRPr="004D208A">
        <w:t>, condui</w:t>
      </w:r>
      <w:r w:rsidR="00AC3448">
        <w:t>sen</w:t>
      </w:r>
      <w:r w:rsidR="00AC3448" w:rsidRPr="004D208A">
        <w:t xml:space="preserve">t </w:t>
      </w:r>
      <w:r w:rsidR="00AC3448">
        <w:t>à</w:t>
      </w:r>
      <w:r w:rsidR="00AC3448" w:rsidRPr="004D208A">
        <w:t xml:space="preserve"> deux autres équations. Au total, on obtient un système </w:t>
      </w:r>
      <w:r w:rsidR="00AC3448">
        <w:t xml:space="preserve">des N+1 </w:t>
      </w:r>
      <w:r w:rsidR="00AC3448" w:rsidRPr="004D208A">
        <w:t>éq</w:t>
      </w:r>
      <w:r w:rsidR="00AC3448">
        <w:t>uations pour les N+1 inconnus</w:t>
      </w:r>
      <m:oMath>
        <m:r>
          <m:rPr>
            <m:sty m:val="p"/>
          </m:rPr>
          <w:rPr>
            <w:rFonts w:ascii="Cambria Math" w:hAnsi="Cambria Math"/>
          </w:rPr>
          <m:t xml:space="preserve"> </m:t>
        </m:r>
        <m:sSub>
          <m:sSubPr>
            <m:ctrlPr>
              <w:rPr>
                <w:rFonts w:ascii="Cambria Math" w:hAnsi="Cambria Math"/>
              </w:rPr>
            </m:ctrlPr>
          </m:sSubPr>
          <m:e>
            <m:acc>
              <m:accPr>
                <m:ctrlPr>
                  <w:rPr>
                    <w:rFonts w:ascii="Cambria Math" w:hAnsi="Cambria Math"/>
                  </w:rPr>
                </m:ctrlPr>
              </m:accPr>
              <m:e>
                <m:r>
                  <w:rPr>
                    <w:rFonts w:ascii="Cambria Math" w:hAnsi="Cambria Math"/>
                  </w:rPr>
                  <m:t>T</m:t>
                </m:r>
              </m:e>
            </m:acc>
          </m:e>
          <m:sub>
            <m:r>
              <w:rPr>
                <w:rFonts w:ascii="Cambria Math" w:hAnsi="Cambria Math"/>
              </w:rPr>
              <m:t>j</m:t>
            </m:r>
          </m:sub>
        </m:sSub>
      </m:oMath>
      <w:r w:rsidR="00AC3448">
        <w:t xml:space="preserve"> </w:t>
      </w:r>
      <w:r w:rsidR="00AC3448" w:rsidRPr="004D208A">
        <w:t>.</w:t>
      </w:r>
      <w:r w:rsidR="00AC3448" w:rsidRPr="00AC3448">
        <w:t xml:space="preserve"> </w:t>
      </w:r>
    </w:p>
    <w:p w14:paraId="734A4EC1" w14:textId="69E77B56" w:rsidR="002A35B8" w:rsidRDefault="002A35B8" w:rsidP="00BE0AAA">
      <w:pPr>
        <w:spacing w:line="360" w:lineRule="auto"/>
      </w:pPr>
    </w:p>
    <w:p w14:paraId="1F04B33A" w14:textId="77777777" w:rsidR="0093422C" w:rsidRDefault="0093422C" w:rsidP="00B74996">
      <w:pPr>
        <w:pStyle w:val="Titre4"/>
        <w:ind w:left="709"/>
      </w:pPr>
      <w:r w:rsidRPr="003519E6">
        <w:t>Algorithme</w:t>
      </w:r>
      <w:r>
        <w:t xml:space="preserve"> de la résolution des équations couplée.</w:t>
      </w:r>
    </w:p>
    <w:p w14:paraId="125C6D7F" w14:textId="77777777" w:rsidR="0093422C" w:rsidRDefault="0093422C" w:rsidP="0093422C"/>
    <w:p w14:paraId="7EE1682A" w14:textId="521ACC4E" w:rsidR="0093422C" w:rsidRDefault="0093422C" w:rsidP="00AE0E5B">
      <w:pPr>
        <w:spacing w:line="360" w:lineRule="auto"/>
        <w:ind w:firstLine="708"/>
      </w:pPr>
      <w:r>
        <w:t xml:space="preserve">La résolution de l’équation de Reynolds couplée avec l’équation de l’énergie suit l’algorithme présenté sur la </w:t>
      </w:r>
      <w:r w:rsidRPr="00102744">
        <w:rPr>
          <w:b/>
        </w:rPr>
        <w:fldChar w:fldCharType="begin"/>
      </w:r>
      <w:r w:rsidRPr="00102744">
        <w:rPr>
          <w:b/>
        </w:rPr>
        <w:instrText xml:space="preserve"> REF _Ref525914764 \h  \* MERGEFORMAT </w:instrText>
      </w:r>
      <w:r w:rsidRPr="00102744">
        <w:rPr>
          <w:b/>
        </w:rPr>
      </w:r>
      <w:r w:rsidRPr="00102744">
        <w:rPr>
          <w:b/>
        </w:rPr>
        <w:fldChar w:fldCharType="separate"/>
      </w:r>
      <w:r w:rsidR="00D07291" w:rsidRPr="00D07291">
        <w:rPr>
          <w:b/>
          <w:noProof/>
        </w:rPr>
        <w:t>Figure 2.3</w:t>
      </w:r>
      <w:r w:rsidR="00D07291" w:rsidRPr="00D07291">
        <w:rPr>
          <w:b/>
          <w:noProof/>
        </w:rPr>
        <w:noBreakHyphen/>
        <w:t>5</w:t>
      </w:r>
      <w:r w:rsidRPr="00102744">
        <w:rPr>
          <w:b/>
        </w:rPr>
        <w:fldChar w:fldCharType="end"/>
      </w:r>
      <w:r>
        <w:t>. Cet algor</w:t>
      </w:r>
      <w:r w:rsidR="009A04FC">
        <w:t xml:space="preserve">ithme </w:t>
      </w:r>
      <w:r w:rsidR="008F4E08">
        <w:t>a</w:t>
      </w:r>
      <w:r w:rsidR="009A04FC">
        <w:t xml:space="preserve"> 4 étapes successives :</w:t>
      </w:r>
      <w:r>
        <w:t xml:space="preserve"> </w:t>
      </w:r>
    </w:p>
    <w:p w14:paraId="06E5AA2D" w14:textId="77777777" w:rsidR="003519E6" w:rsidRDefault="003519E6" w:rsidP="003519E6">
      <w:pPr>
        <w:keepNext/>
        <w:spacing w:line="360" w:lineRule="auto"/>
        <w:jc w:val="center"/>
      </w:pPr>
      <w:r>
        <w:rPr>
          <w:noProof/>
          <w:lang w:eastAsia="zh-CN"/>
        </w:rPr>
        <w:lastRenderedPageBreak/>
        <w:drawing>
          <wp:inline distT="0" distB="0" distL="0" distR="0" wp14:anchorId="234FB1E5" wp14:editId="436863F3">
            <wp:extent cx="4233600" cy="3106800"/>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233600" cy="3106800"/>
                    </a:xfrm>
                    <a:prstGeom prst="rect">
                      <a:avLst/>
                    </a:prstGeom>
                  </pic:spPr>
                </pic:pic>
              </a:graphicData>
            </a:graphic>
          </wp:inline>
        </w:drawing>
      </w:r>
    </w:p>
    <w:p w14:paraId="33BE36F9" w14:textId="6652ADD4" w:rsidR="003519E6" w:rsidRPr="005841B5" w:rsidRDefault="003519E6" w:rsidP="003519E6">
      <w:pPr>
        <w:pStyle w:val="Lgende"/>
        <w:spacing w:line="360" w:lineRule="auto"/>
        <w:jc w:val="center"/>
        <w:rPr>
          <w:i w:val="0"/>
          <w:noProof/>
          <w:sz w:val="22"/>
        </w:rPr>
      </w:pPr>
      <w:bookmarkStart w:id="324" w:name="_Ref525914764"/>
      <w:r w:rsidRPr="005841B5">
        <w:rPr>
          <w:i w:val="0"/>
          <w:noProof/>
          <w:sz w:val="22"/>
        </w:rPr>
        <w:t xml:space="preserve">Figure </w:t>
      </w:r>
      <w:r w:rsidR="007B73B8">
        <w:rPr>
          <w:i w:val="0"/>
          <w:noProof/>
          <w:sz w:val="22"/>
        </w:rPr>
        <w:fldChar w:fldCharType="begin"/>
      </w:r>
      <w:r w:rsidR="007B73B8">
        <w:rPr>
          <w:i w:val="0"/>
          <w:noProof/>
          <w:sz w:val="22"/>
        </w:rPr>
        <w:instrText xml:space="preserve"> STYLEREF 2 \s </w:instrText>
      </w:r>
      <w:r w:rsidR="007B73B8">
        <w:rPr>
          <w:i w:val="0"/>
          <w:noProof/>
          <w:sz w:val="22"/>
        </w:rPr>
        <w:fldChar w:fldCharType="separate"/>
      </w:r>
      <w:r w:rsidR="00D07291">
        <w:rPr>
          <w:i w:val="0"/>
          <w:noProof/>
          <w:sz w:val="22"/>
        </w:rPr>
        <w:t>2.3</w:t>
      </w:r>
      <w:r w:rsidR="007B73B8">
        <w:rPr>
          <w:i w:val="0"/>
          <w:noProof/>
          <w:sz w:val="22"/>
        </w:rPr>
        <w:fldChar w:fldCharType="end"/>
      </w:r>
      <w:r w:rsidR="007B73B8">
        <w:rPr>
          <w:i w:val="0"/>
          <w:noProof/>
          <w:sz w:val="22"/>
        </w:rPr>
        <w:noBreakHyphen/>
      </w:r>
      <w:r w:rsidR="007B73B8">
        <w:rPr>
          <w:i w:val="0"/>
          <w:noProof/>
          <w:sz w:val="22"/>
        </w:rPr>
        <w:fldChar w:fldCharType="begin"/>
      </w:r>
      <w:r w:rsidR="007B73B8">
        <w:rPr>
          <w:i w:val="0"/>
          <w:noProof/>
          <w:sz w:val="22"/>
        </w:rPr>
        <w:instrText xml:space="preserve"> SEQ Figure \* ARABIC \s 2 </w:instrText>
      </w:r>
      <w:r w:rsidR="007B73B8">
        <w:rPr>
          <w:i w:val="0"/>
          <w:noProof/>
          <w:sz w:val="22"/>
        </w:rPr>
        <w:fldChar w:fldCharType="separate"/>
      </w:r>
      <w:r w:rsidR="00D07291">
        <w:rPr>
          <w:i w:val="0"/>
          <w:noProof/>
          <w:sz w:val="22"/>
        </w:rPr>
        <w:t>5</w:t>
      </w:r>
      <w:r w:rsidR="007B73B8">
        <w:rPr>
          <w:i w:val="0"/>
          <w:noProof/>
          <w:sz w:val="22"/>
        </w:rPr>
        <w:fldChar w:fldCharType="end"/>
      </w:r>
      <w:bookmarkEnd w:id="324"/>
      <w:r>
        <w:rPr>
          <w:i w:val="0"/>
          <w:noProof/>
          <w:sz w:val="22"/>
        </w:rPr>
        <w:t> : algorithme du calcul THD</w:t>
      </w:r>
    </w:p>
    <w:p w14:paraId="29B78B39" w14:textId="77777777" w:rsidR="0093422C" w:rsidRDefault="0093422C" w:rsidP="006919F1">
      <w:pPr>
        <w:spacing w:line="360" w:lineRule="auto"/>
        <w:ind w:firstLine="708"/>
      </w:pPr>
      <w:r>
        <w:t>Etape 1 : L’équation de Reynolds est résolue en se basant sur les états actuels du fluide. La résolution est effectuée avec la méthode de Newton-</w:t>
      </w:r>
      <w:proofErr w:type="spellStart"/>
      <w:r>
        <w:t>Raphson</w:t>
      </w:r>
      <w:proofErr w:type="spellEnd"/>
      <w:r>
        <w:t xml:space="preserve"> et une convergence est atteinte lors que l’erreur de résolution est inférieure à la tolérance prédéfinie. </w:t>
      </w:r>
    </w:p>
    <w:p w14:paraId="0164DCE2" w14:textId="77777777" w:rsidR="0093422C" w:rsidRDefault="0093422C" w:rsidP="006919F1">
      <w:pPr>
        <w:spacing w:line="360" w:lineRule="auto"/>
        <w:ind w:firstLine="708"/>
      </w:pPr>
      <w:r>
        <w:t xml:space="preserve">Etape 2 : Une fois la pression et l’état de cavitation obtenus, le mélange homogène du fluide avec le gaz dans la zone de cavitation est pris en compte. La température à l’état actuel permet de déterminer aussi la viscosité du fluide.  </w:t>
      </w:r>
    </w:p>
    <w:p w14:paraId="157A6F0B" w14:textId="528E408C" w:rsidR="0093422C" w:rsidRDefault="0093422C" w:rsidP="006919F1">
      <w:pPr>
        <w:spacing w:line="360" w:lineRule="auto"/>
        <w:ind w:firstLine="708"/>
      </w:pPr>
      <w:r>
        <w:t xml:space="preserve">Etape 3 : Les composantes du champ de vitesse sont calculées </w:t>
      </w:r>
      <w:r w:rsidR="008F4E08">
        <w:t>à partir des</w:t>
      </w:r>
      <w:r>
        <w:t xml:space="preserve"> résultats des champs de pression et de viscosité.</w:t>
      </w:r>
    </w:p>
    <w:p w14:paraId="1502C188" w14:textId="6BA9DF1B" w:rsidR="0093422C" w:rsidRDefault="0093422C" w:rsidP="006919F1">
      <w:pPr>
        <w:spacing w:line="360" w:lineRule="auto"/>
        <w:ind w:firstLine="708"/>
      </w:pPr>
      <w:r>
        <w:t>Etape 4 :</w:t>
      </w:r>
      <w:r w:rsidR="00AC3448">
        <w:t xml:space="preserve"> </w:t>
      </w:r>
      <w:r>
        <w:t>L’équation de l’énergie 3D est résolue à partir du champ de vitesse.</w:t>
      </w:r>
    </w:p>
    <w:p w14:paraId="25C736CB" w14:textId="77777777" w:rsidR="0093422C" w:rsidRDefault="0093422C" w:rsidP="0093422C">
      <w:pPr>
        <w:spacing w:line="360" w:lineRule="auto"/>
      </w:pPr>
      <w:r>
        <w:t xml:space="preserve">Tant que les champs de pression et température ne sont pas stabilisées, ces 4 étapes se répètent avec une mise à jour du fluide à l’issue de chaque itération. A la fin de la résolution, les champs de température et pression sont obtenus, ainsi que le flux thermique aux parois. Ces flux servent des conditions aux limites au modèle thermique des solides.  </w:t>
      </w:r>
    </w:p>
    <w:p w14:paraId="668DC44D" w14:textId="6ADDD3BB" w:rsidR="0093422C" w:rsidRDefault="008F4E08" w:rsidP="0093422C">
      <w:pPr>
        <w:spacing w:line="360" w:lineRule="auto"/>
        <w:ind w:firstLine="708"/>
      </w:pPr>
      <w:r w:rsidRPr="00AC3448">
        <w:rPr>
          <w:highlight w:val="yellow"/>
        </w:rPr>
        <w:t xml:space="preserve">L’approximation du champ de température par des polynômes de Legendre permet la réduction drastique du nombre d’inconnues par rapport aux méthodes classiques (différences, volumes ou éléments finis) pour une précision égale. La réduction de temps </w:t>
      </w:r>
      <w:r w:rsidR="00AC3448" w:rsidRPr="00AC3448">
        <w:rPr>
          <w:highlight w:val="yellow"/>
        </w:rPr>
        <w:t xml:space="preserve">de calcul apportée par un nombre réduit d’inconnues suivant l’épaisseur du film </w:t>
      </w:r>
      <w:r w:rsidRPr="00AC3448">
        <w:rPr>
          <w:highlight w:val="yellow"/>
        </w:rPr>
        <w:t xml:space="preserve">est </w:t>
      </w:r>
      <w:commentRangeStart w:id="325"/>
      <w:r w:rsidRPr="00AC3448">
        <w:rPr>
          <w:highlight w:val="yellow"/>
        </w:rPr>
        <w:t>significative</w:t>
      </w:r>
      <w:commentRangeEnd w:id="325"/>
      <w:r w:rsidR="00AC3448">
        <w:rPr>
          <w:rStyle w:val="Marquedecommentaire"/>
        </w:rPr>
        <w:commentReference w:id="325"/>
      </w:r>
      <w:r w:rsidR="0093422C" w:rsidRPr="00AC3448">
        <w:rPr>
          <w:highlight w:val="yellow"/>
        </w:rPr>
        <w:t>.</w:t>
      </w:r>
    </w:p>
    <w:p w14:paraId="1D17670F" w14:textId="34ACDCFE" w:rsidR="0093422C" w:rsidRDefault="0093422C" w:rsidP="00B74996">
      <w:pPr>
        <w:pStyle w:val="Titre2"/>
        <w:ind w:left="709"/>
      </w:pPr>
      <w:bookmarkStart w:id="326" w:name="_Toc535252147"/>
      <w:r>
        <w:t>Efforts générés dans paliers hydrodynamiques</w:t>
      </w:r>
      <w:bookmarkEnd w:id="326"/>
    </w:p>
    <w:p w14:paraId="66D40BD0" w14:textId="77777777" w:rsidR="000B533E" w:rsidRPr="000B533E" w:rsidRDefault="000B533E" w:rsidP="000B533E"/>
    <w:p w14:paraId="25D95A2E" w14:textId="058A3E9B" w:rsidR="0093422C" w:rsidRPr="00D14956" w:rsidRDefault="00092B1D" w:rsidP="003D2705">
      <w:pPr>
        <w:spacing w:line="360" w:lineRule="auto"/>
        <w:ind w:firstLine="708"/>
      </w:pPr>
      <w:r>
        <w:t>L</w:t>
      </w:r>
      <w:r w:rsidR="0093422C" w:rsidRPr="00D14956">
        <w:t>a force et le moment dans le palier exprimés dans le repère fixe</w:t>
      </w:r>
      <m:oMath>
        <m:r>
          <m:rPr>
            <m:sty m:val="p"/>
          </m:rPr>
          <w:rPr>
            <w:rFonts w:ascii="Cambria Math" w:hAnsi="Cambria Math"/>
          </w:rPr>
          <m:t xml:space="preserve"> </m:t>
        </m:r>
        <m:r>
          <w:rPr>
            <w:rFonts w:ascii="Cambria Math" w:hAnsi="Cambria Math"/>
          </w:rPr>
          <m:t>R</m:t>
        </m:r>
        <m:r>
          <m:rPr>
            <m:sty m:val="p"/>
          </m:rPr>
          <w:rPr>
            <w:rFonts w:ascii="Cambria Math" w:hAnsi="Cambria Math"/>
          </w:rPr>
          <m:t>&lt;</m:t>
        </m:r>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&gt;</m:t>
        </m:r>
      </m:oMath>
      <w:r w:rsidR="0093422C">
        <w:t xml:space="preserve"> (</w:t>
      </w:r>
      <w:r w:rsidR="0093422C" w:rsidRPr="005F16FF">
        <w:rPr>
          <w:b/>
        </w:rPr>
        <w:fldChar w:fldCharType="begin"/>
      </w:r>
      <w:r w:rsidR="0093422C" w:rsidRPr="005F16FF">
        <w:rPr>
          <w:b/>
        </w:rPr>
        <w:instrText xml:space="preserve"> REF _Ref526328409 \h  \* MERGEFORMAT </w:instrText>
      </w:r>
      <w:r w:rsidR="0093422C" w:rsidRPr="005F16FF">
        <w:rPr>
          <w:b/>
        </w:rPr>
      </w:r>
      <w:r w:rsidR="0093422C" w:rsidRPr="005F16FF">
        <w:rPr>
          <w:b/>
        </w:rPr>
        <w:fldChar w:fldCharType="separate"/>
      </w:r>
      <w:r w:rsidR="00D07291" w:rsidRPr="00D07291">
        <w:rPr>
          <w:b/>
        </w:rPr>
        <w:t>Figure 2.2</w:t>
      </w:r>
      <w:r w:rsidR="00D07291" w:rsidRPr="00D07291">
        <w:rPr>
          <w:b/>
        </w:rPr>
        <w:noBreakHyphen/>
        <w:t>1</w:t>
      </w:r>
      <w:r w:rsidR="0093422C" w:rsidRPr="005F16FF">
        <w:rPr>
          <w:b/>
        </w:rPr>
        <w:fldChar w:fldCharType="end"/>
      </w:r>
      <w:r w:rsidR="0093422C" w:rsidRPr="00317C9E">
        <w:t>)</w:t>
      </w:r>
      <w:r w:rsidR="0093422C" w:rsidRPr="00D14956">
        <w:t xml:space="preserve">, </w:t>
      </w:r>
      <w:r>
        <w:t>sont</w:t>
      </w:r>
      <w:r w:rsidR="0093422C" w:rsidRPr="00D14956">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93422C" w:rsidRPr="00AA3E05" w14:paraId="463C8F17" w14:textId="77777777" w:rsidTr="00FE1F2E">
        <w:trPr>
          <w:trHeight w:val="635"/>
          <w:tblHeader/>
          <w:jc w:val="center"/>
        </w:trPr>
        <w:tc>
          <w:tcPr>
            <w:tcW w:w="7943" w:type="dxa"/>
            <w:vAlign w:val="center"/>
          </w:tcPr>
          <w:p w14:paraId="1E65653D" w14:textId="78B15B81" w:rsidR="0093422C" w:rsidRPr="00D51381" w:rsidRDefault="00730F42" w:rsidP="00FE1F2E">
            <w:pPr>
              <w:spacing w:line="360" w:lineRule="auto"/>
              <w:jc w:val="center"/>
            </w:pPr>
            <m:oMathPara>
              <m:oMath>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F</m:t>
                          </m:r>
                        </m:e>
                        <m:sub>
                          <m:r>
                            <w:rPr>
                              <w:rFonts w:ascii="Cambria Math" w:hAnsi="Cambria Math"/>
                            </w:rPr>
                            <m:t>X</m:t>
                          </m:r>
                        </m:sub>
                      </m:sSub>
                      <m:r>
                        <w:rPr>
                          <w:rFonts w:ascii="Cambria Math" w:hAnsi="Cambria Math"/>
                        </w:rPr>
                        <m:t>=-</m:t>
                      </m:r>
                      <m:nary>
                        <m:naryPr>
                          <m:chr m:val="∬"/>
                          <m:limLoc m:val="subSup"/>
                          <m:ctrlPr>
                            <w:rPr>
                              <w:rFonts w:ascii="Cambria Math" w:hAnsi="Cambria Math"/>
                              <w:i/>
                            </w:rPr>
                          </m:ctrlPr>
                        </m:naryPr>
                        <m:sub>
                          <m:r>
                            <w:rPr>
                              <w:rFonts w:ascii="Cambria Math" w:hAnsi="Cambria Math"/>
                            </w:rPr>
                            <m:t>S</m:t>
                          </m:r>
                        </m:sub>
                        <m:sup>
                          <m:r>
                            <w:rPr>
                              <w:rFonts w:ascii="Cambria Math" w:hAnsi="Cambria Math"/>
                            </w:rPr>
                            <m:t xml:space="preserve"> </m:t>
                          </m:r>
                        </m:sup>
                        <m:e>
                          <m:r>
                            <w:rPr>
                              <w:rFonts w:ascii="Cambria Math" w:hAnsi="Cambria Math"/>
                            </w:rPr>
                            <m:t>p</m:t>
                          </m:r>
                          <m:d>
                            <m:dPr>
                              <m:ctrlPr>
                                <w:rPr>
                                  <w:rFonts w:ascii="Cambria Math" w:hAnsi="Cambria Math"/>
                                  <w:i/>
                                </w:rPr>
                              </m:ctrlPr>
                            </m:dPr>
                            <m:e>
                              <m:r>
                                <w:rPr>
                                  <w:rFonts w:ascii="Cambria Math" w:hAnsi="Cambria Math"/>
                                </w:rPr>
                                <m:t>x,z</m:t>
                              </m:r>
                            </m:e>
                          </m:d>
                          <m:r>
                            <w:rPr>
                              <w:rFonts w:ascii="Cambria Math" w:hAnsi="Cambria Math"/>
                            </w:rPr>
                            <m:t>cos</m:t>
                          </m:r>
                          <m:sSup>
                            <m:sSupPr>
                              <m:ctrlPr>
                                <w:rPr>
                                  <w:rFonts w:ascii="Cambria Math" w:hAnsi="Cambria Math"/>
                                  <w:i/>
                                </w:rPr>
                              </m:ctrlPr>
                            </m:sSupPr>
                            <m:e>
                              <m:r>
                                <w:rPr>
                                  <w:rFonts w:ascii="Cambria Math" w:hAnsi="Cambria Math"/>
                                </w:rPr>
                                <m:t>θ</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dxdz</m:t>
                          </m:r>
                        </m:e>
                      </m:nary>
                      <m:r>
                        <w:rPr>
                          <w:rFonts w:ascii="Cambria Math" w:hAnsi="Cambria Math"/>
                        </w:rPr>
                        <m:t xml:space="preserve">    ;</m:t>
                      </m:r>
                    </m:e>
                    <m:e>
                      <m:sSub>
                        <m:sSubPr>
                          <m:ctrlPr>
                            <w:rPr>
                              <w:rFonts w:ascii="Cambria Math" w:hAnsi="Cambria Math"/>
                              <w:i/>
                            </w:rPr>
                          </m:ctrlPr>
                        </m:sSubPr>
                        <m:e>
                          <m:r>
                            <w:rPr>
                              <w:rFonts w:ascii="Cambria Math" w:hAnsi="Cambria Math"/>
                            </w:rPr>
                            <m:t>F</m:t>
                          </m:r>
                        </m:e>
                        <m:sub>
                          <m:r>
                            <w:rPr>
                              <w:rFonts w:ascii="Cambria Math" w:hAnsi="Cambria Math"/>
                            </w:rPr>
                            <m:t>Y</m:t>
                          </m:r>
                        </m:sub>
                      </m:sSub>
                      <m:r>
                        <w:rPr>
                          <w:rFonts w:ascii="Cambria Math" w:hAnsi="Cambria Math"/>
                        </w:rPr>
                        <m:t>=-</m:t>
                      </m:r>
                      <m:nary>
                        <m:naryPr>
                          <m:chr m:val="∬"/>
                          <m:limLoc m:val="subSup"/>
                          <m:ctrlPr>
                            <w:rPr>
                              <w:rFonts w:ascii="Cambria Math" w:hAnsi="Cambria Math"/>
                              <w:i/>
                            </w:rPr>
                          </m:ctrlPr>
                        </m:naryPr>
                        <m:sub>
                          <m:r>
                            <w:rPr>
                              <w:rFonts w:ascii="Cambria Math" w:hAnsi="Cambria Math"/>
                            </w:rPr>
                            <m:t>S</m:t>
                          </m:r>
                        </m:sub>
                        <m:sup>
                          <m:r>
                            <w:rPr>
                              <w:rFonts w:ascii="Cambria Math" w:hAnsi="Cambria Math"/>
                            </w:rPr>
                            <m:t xml:space="preserve"> </m:t>
                          </m:r>
                        </m:sup>
                        <m:e>
                          <m:r>
                            <w:rPr>
                              <w:rFonts w:ascii="Cambria Math" w:hAnsi="Cambria Math"/>
                            </w:rPr>
                            <m:t>p</m:t>
                          </m:r>
                          <m:d>
                            <m:dPr>
                              <m:ctrlPr>
                                <w:rPr>
                                  <w:rFonts w:ascii="Cambria Math" w:hAnsi="Cambria Math"/>
                                  <w:i/>
                                </w:rPr>
                              </m:ctrlPr>
                            </m:dPr>
                            <m:e>
                              <m:r>
                                <w:rPr>
                                  <w:rFonts w:ascii="Cambria Math" w:hAnsi="Cambria Math"/>
                                </w:rPr>
                                <m:t>x,z</m:t>
                              </m:r>
                            </m:e>
                          </m:d>
                          <m:r>
                            <w:rPr>
                              <w:rFonts w:ascii="Cambria Math" w:hAnsi="Cambria Math"/>
                            </w:rPr>
                            <m:t>sin</m:t>
                          </m:r>
                          <m:sSup>
                            <m:sSupPr>
                              <m:ctrlPr>
                                <w:rPr>
                                  <w:rFonts w:ascii="Cambria Math" w:hAnsi="Cambria Math"/>
                                  <w:i/>
                                </w:rPr>
                              </m:ctrlPr>
                            </m:sSupPr>
                            <m:e>
                              <m:r>
                                <w:rPr>
                                  <w:rFonts w:ascii="Cambria Math" w:hAnsi="Cambria Math"/>
                                </w:rPr>
                                <m:t>θ</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dxdz</m:t>
                          </m:r>
                        </m:e>
                      </m:nary>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M</m:t>
                          </m:r>
                        </m:e>
                        <m:sub>
                          <m:r>
                            <w:rPr>
                              <w:rFonts w:ascii="Cambria Math" w:hAnsi="Cambria Math"/>
                            </w:rPr>
                            <m:t>X</m:t>
                          </m:r>
                        </m:sub>
                      </m:sSub>
                      <m:r>
                        <w:rPr>
                          <w:rFonts w:ascii="Cambria Math" w:hAnsi="Cambria Math"/>
                        </w:rPr>
                        <m:t>=</m:t>
                      </m:r>
                      <m:nary>
                        <m:naryPr>
                          <m:chr m:val="∬"/>
                          <m:limLoc m:val="subSup"/>
                          <m:ctrlPr>
                            <w:rPr>
                              <w:rFonts w:ascii="Cambria Math" w:hAnsi="Cambria Math"/>
                              <w:i/>
                            </w:rPr>
                          </m:ctrlPr>
                        </m:naryPr>
                        <m:sub>
                          <m:r>
                            <w:rPr>
                              <w:rFonts w:ascii="Cambria Math" w:hAnsi="Cambria Math"/>
                            </w:rPr>
                            <m:t>S</m:t>
                          </m:r>
                        </m:sub>
                        <m:sup>
                          <m:r>
                            <w:rPr>
                              <w:rFonts w:ascii="Cambria Math" w:hAnsi="Cambria Math"/>
                            </w:rPr>
                            <m:t xml:space="preserve"> </m:t>
                          </m:r>
                        </m:sup>
                        <m:e>
                          <m:r>
                            <w:rPr>
                              <w:rFonts w:ascii="Cambria Math" w:hAnsi="Cambria Math"/>
                            </w:rPr>
                            <m:t>zp</m:t>
                          </m:r>
                          <m:d>
                            <m:dPr>
                              <m:ctrlPr>
                                <w:rPr>
                                  <w:rFonts w:ascii="Cambria Math" w:hAnsi="Cambria Math"/>
                                  <w:i/>
                                </w:rPr>
                              </m:ctrlPr>
                            </m:dPr>
                            <m:e>
                              <m:r>
                                <w:rPr>
                                  <w:rFonts w:ascii="Cambria Math" w:hAnsi="Cambria Math"/>
                                </w:rPr>
                                <m:t>x,z</m:t>
                              </m:r>
                            </m:e>
                          </m:d>
                          <m:r>
                            <w:rPr>
                              <w:rFonts w:ascii="Cambria Math" w:hAnsi="Cambria Math"/>
                            </w:rPr>
                            <m:t>sin</m:t>
                          </m:r>
                          <m:sSup>
                            <m:sSupPr>
                              <m:ctrlPr>
                                <w:rPr>
                                  <w:rFonts w:ascii="Cambria Math" w:hAnsi="Cambria Math"/>
                                  <w:i/>
                                </w:rPr>
                              </m:ctrlPr>
                            </m:sSupPr>
                            <m:e>
                              <m:r>
                                <w:rPr>
                                  <w:rFonts w:ascii="Cambria Math" w:hAnsi="Cambria Math"/>
                                </w:rPr>
                                <m:t>θ</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dxdz</m:t>
                          </m:r>
                        </m:e>
                      </m:nary>
                      <m:r>
                        <w:rPr>
                          <w:rFonts w:ascii="Cambria Math" w:hAnsi="Cambria Math"/>
                        </w:rPr>
                        <m:t xml:space="preserve">   ; </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Y</m:t>
                          </m:r>
                        </m:sub>
                      </m:sSub>
                      <m:r>
                        <w:rPr>
                          <w:rFonts w:ascii="Cambria Math" w:eastAsia="Cambria Math" w:hAnsi="Cambria Math" w:cs="Cambria Math"/>
                        </w:rPr>
                        <m:t>=-</m:t>
                      </m:r>
                      <m:nary>
                        <m:naryPr>
                          <m:chr m:val="∬"/>
                          <m:limLoc m:val="subSup"/>
                          <m:ctrlPr>
                            <w:rPr>
                              <w:rFonts w:ascii="Cambria Math" w:hAnsi="Cambria Math"/>
                              <w:i/>
                            </w:rPr>
                          </m:ctrlPr>
                        </m:naryPr>
                        <m:sub>
                          <m:r>
                            <w:rPr>
                              <w:rFonts w:ascii="Cambria Math" w:hAnsi="Cambria Math"/>
                            </w:rPr>
                            <m:t>S</m:t>
                          </m:r>
                        </m:sub>
                        <m:sup>
                          <m:r>
                            <w:rPr>
                              <w:rFonts w:ascii="Cambria Math" w:hAnsi="Cambria Math"/>
                            </w:rPr>
                            <m:t xml:space="preserve"> </m:t>
                          </m:r>
                        </m:sup>
                        <m:e>
                          <m:r>
                            <w:rPr>
                              <w:rFonts w:ascii="Cambria Math" w:hAnsi="Cambria Math"/>
                            </w:rPr>
                            <m:t>zp</m:t>
                          </m:r>
                          <m:d>
                            <m:dPr>
                              <m:ctrlPr>
                                <w:rPr>
                                  <w:rFonts w:ascii="Cambria Math" w:hAnsi="Cambria Math"/>
                                  <w:i/>
                                </w:rPr>
                              </m:ctrlPr>
                            </m:dPr>
                            <m:e>
                              <m:r>
                                <w:rPr>
                                  <w:rFonts w:ascii="Cambria Math" w:hAnsi="Cambria Math"/>
                                </w:rPr>
                                <m:t>x,z</m:t>
                              </m:r>
                            </m:e>
                          </m:d>
                          <m:r>
                            <w:rPr>
                              <w:rFonts w:ascii="Cambria Math" w:hAnsi="Cambria Math"/>
                            </w:rPr>
                            <m:t>cos</m:t>
                          </m:r>
                          <m:sSup>
                            <m:sSupPr>
                              <m:ctrlPr>
                                <w:rPr>
                                  <w:rFonts w:ascii="Cambria Math" w:hAnsi="Cambria Math"/>
                                  <w:i/>
                                </w:rPr>
                              </m:ctrlPr>
                            </m:sSupPr>
                            <m:e>
                              <m:r>
                                <w:rPr>
                                  <w:rFonts w:ascii="Cambria Math" w:hAnsi="Cambria Math"/>
                                </w:rPr>
                                <m:t>θ</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dxdz</m:t>
                          </m:r>
                        </m:e>
                      </m:nary>
                    </m:e>
                  </m:mr>
                </m:m>
              </m:oMath>
            </m:oMathPara>
          </w:p>
        </w:tc>
        <w:tc>
          <w:tcPr>
            <w:tcW w:w="1096" w:type="dxa"/>
            <w:vAlign w:val="center"/>
          </w:tcPr>
          <w:p w14:paraId="32E9966C" w14:textId="77777777" w:rsidR="0093422C" w:rsidRPr="001C390D" w:rsidRDefault="0093422C"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7806F9A0" w14:textId="3FDCC8CC" w:rsidR="00092B1D" w:rsidRPr="00D14956" w:rsidRDefault="00092B1D" w:rsidP="00092B1D">
      <w:pPr>
        <w:spacing w:before="120" w:line="360" w:lineRule="auto"/>
        <w:ind w:firstLine="709"/>
        <w:rPr>
          <w:szCs w:val="22"/>
        </w:rPr>
      </w:pPr>
      <w:r>
        <w:rPr>
          <w:szCs w:val="22"/>
        </w:rPr>
        <w:t>Ce torseur est utilisé dans un calcul statique à excentricité imposée, ou dans un calcul statique à charge imposée ou, comme pour l’analyse de l’effet de Morton, dans un modèle dynamique rotor-paliers.</w:t>
      </w:r>
    </w:p>
    <w:p w14:paraId="3EA365BD" w14:textId="3AB52A5C" w:rsidR="0093422C" w:rsidRPr="00D14956" w:rsidRDefault="0093422C" w:rsidP="003D2705">
      <w:pPr>
        <w:spacing w:before="120" w:line="360" w:lineRule="auto"/>
        <w:ind w:firstLine="567"/>
        <w:rPr>
          <w:szCs w:val="22"/>
        </w:rPr>
      </w:pPr>
    </w:p>
    <w:p w14:paraId="1D82CBD2" w14:textId="7CF4DFA2" w:rsidR="0093422C" w:rsidRDefault="0093422C" w:rsidP="00B74996">
      <w:pPr>
        <w:pStyle w:val="Titre2"/>
        <w:ind w:left="709"/>
      </w:pPr>
      <w:bookmarkStart w:id="327" w:name="_Toc535252148"/>
      <w:r>
        <w:t>Études de cas d’un palier avec deux lobes</w:t>
      </w:r>
      <w:bookmarkEnd w:id="327"/>
    </w:p>
    <w:p w14:paraId="3DD1E7B1" w14:textId="77777777" w:rsidR="0093422C" w:rsidRDefault="0093422C" w:rsidP="0093422C">
      <w:pPr>
        <w:spacing w:line="360" w:lineRule="auto"/>
      </w:pPr>
    </w:p>
    <w:p w14:paraId="38B2582E" w14:textId="73E075BE" w:rsidR="0093422C" w:rsidRDefault="0093422C" w:rsidP="003D2705">
      <w:pPr>
        <w:spacing w:line="360" w:lineRule="auto"/>
        <w:ind w:firstLine="708"/>
      </w:pPr>
      <w:r>
        <w:t xml:space="preserve">Le palier à géométrie fixe avec deux lobes utilisé par C. Giraudeau dans l’étude de l’influence des rayures de coussinet </w:t>
      </w:r>
      <w:r w:rsidRPr="00B50692">
        <w:rPr>
          <w:b/>
        </w:rPr>
        <w:fldChar w:fldCharType="begin"/>
      </w:r>
      <w:r w:rsidRPr="00B50692">
        <w:rPr>
          <w:b/>
        </w:rPr>
        <w:instrText xml:space="preserve"> REF _Ref526270536 \r \h </w:instrText>
      </w:r>
      <w:r w:rsidR="00B50692">
        <w:rPr>
          <w:b/>
        </w:rPr>
        <w:instrText xml:space="preserve"> \* MERGEFORMAT </w:instrText>
      </w:r>
      <w:r w:rsidRPr="00B50692">
        <w:rPr>
          <w:b/>
        </w:rPr>
      </w:r>
      <w:r w:rsidRPr="00B50692">
        <w:rPr>
          <w:b/>
        </w:rPr>
        <w:fldChar w:fldCharType="separate"/>
      </w:r>
      <w:r w:rsidR="00D07291">
        <w:rPr>
          <w:b/>
        </w:rPr>
        <w:t>[46]</w:t>
      </w:r>
      <w:r w:rsidRPr="00B50692">
        <w:rPr>
          <w:b/>
        </w:rPr>
        <w:fldChar w:fldCharType="end"/>
      </w:r>
      <w:r>
        <w:t xml:space="preserve"> a été choisi pour tester et valider la modélisation du palier.  La géométrie du palier et  les caractéristiques du lubrifiant sont présentées dans la </w:t>
      </w:r>
      <w:r w:rsidRPr="00B50692">
        <w:rPr>
          <w:b/>
        </w:rPr>
        <w:fldChar w:fldCharType="begin"/>
      </w:r>
      <w:r w:rsidRPr="00B50692">
        <w:rPr>
          <w:b/>
        </w:rPr>
        <w:instrText xml:space="preserve"> REF _Ref476837092 \h  \* MERGEFORMAT </w:instrText>
      </w:r>
      <w:r w:rsidRPr="00B50692">
        <w:rPr>
          <w:b/>
        </w:rPr>
      </w:r>
      <w:r w:rsidRPr="00B50692">
        <w:rPr>
          <w:b/>
        </w:rPr>
        <w:fldChar w:fldCharType="separate"/>
      </w:r>
      <w:r w:rsidR="00D07291" w:rsidRPr="00D07291">
        <w:rPr>
          <w:b/>
          <w:szCs w:val="22"/>
        </w:rPr>
        <w:t xml:space="preserve">Figure </w:t>
      </w:r>
      <w:r w:rsidR="00D07291" w:rsidRPr="00D07291">
        <w:rPr>
          <w:b/>
          <w:i/>
          <w:iCs/>
          <w:noProof/>
          <w:szCs w:val="22"/>
        </w:rPr>
        <w:t>2.5</w:t>
      </w:r>
      <w:r w:rsidR="00D07291" w:rsidRPr="00D07291">
        <w:rPr>
          <w:b/>
          <w:i/>
          <w:iCs/>
          <w:noProof/>
          <w:szCs w:val="22"/>
        </w:rPr>
        <w:noBreakHyphen/>
        <w:t>1</w:t>
      </w:r>
      <w:r w:rsidRPr="00B50692">
        <w:rPr>
          <w:b/>
        </w:rPr>
        <w:fldChar w:fldCharType="end"/>
      </w:r>
      <w:r>
        <w:t xml:space="preserve"> et le </w:t>
      </w:r>
      <w:r w:rsidRPr="003F2FCB">
        <w:rPr>
          <w:b/>
        </w:rPr>
        <w:fldChar w:fldCharType="begin"/>
      </w:r>
      <w:r w:rsidRPr="003F2FCB">
        <w:rPr>
          <w:b/>
        </w:rPr>
        <w:instrText xml:space="preserve"> REF _Ref476837107 \h  \* MERGEFORMAT </w:instrText>
      </w:r>
      <w:r w:rsidRPr="003F2FCB">
        <w:rPr>
          <w:b/>
        </w:rPr>
      </w:r>
      <w:r w:rsidRPr="003F2FCB">
        <w:rPr>
          <w:b/>
        </w:rPr>
        <w:fldChar w:fldCharType="separate"/>
      </w:r>
      <w:r w:rsidR="00D07291" w:rsidRPr="00D07291">
        <w:rPr>
          <w:b/>
          <w:szCs w:val="22"/>
        </w:rPr>
        <w:t xml:space="preserve">Tableau </w:t>
      </w:r>
      <w:r w:rsidR="00D07291" w:rsidRPr="00D07291">
        <w:rPr>
          <w:b/>
          <w:i/>
          <w:iCs/>
          <w:noProof/>
          <w:szCs w:val="22"/>
        </w:rPr>
        <w:t>2.5</w:t>
      </w:r>
      <w:r w:rsidR="00D07291" w:rsidRPr="00D07291">
        <w:rPr>
          <w:b/>
          <w:i/>
          <w:iCs/>
          <w:noProof/>
          <w:szCs w:val="22"/>
        </w:rPr>
        <w:noBreakHyphen/>
        <w:t>1</w:t>
      </w:r>
      <w:r w:rsidRPr="003F2FCB">
        <w:rPr>
          <w:b/>
        </w:rPr>
        <w:fldChar w:fldCharType="end"/>
      </w:r>
      <w:r>
        <w:t xml:space="preserve">. </w:t>
      </w:r>
    </w:p>
    <w:p w14:paraId="0511EACB" w14:textId="77777777" w:rsidR="00092B1D" w:rsidRDefault="00092B1D" w:rsidP="003D2705">
      <w:pPr>
        <w:spacing w:line="360" w:lineRule="auto"/>
        <w:ind w:firstLine="708"/>
      </w:pPr>
    </w:p>
    <w:p w14:paraId="63128A4F" w14:textId="77777777" w:rsidR="00092B1D" w:rsidRPr="004447C8" w:rsidRDefault="00092B1D" w:rsidP="00092B1D">
      <w:pPr>
        <w:pStyle w:val="Lgende"/>
        <w:jc w:val="center"/>
        <w:rPr>
          <w:i w:val="0"/>
          <w:iCs w:val="0"/>
          <w:color w:val="auto"/>
          <w:sz w:val="22"/>
          <w:szCs w:val="22"/>
        </w:rPr>
      </w:pPr>
      <w:bookmarkStart w:id="328" w:name="_Ref476837107"/>
      <w:r w:rsidRPr="004447C8">
        <w:rPr>
          <w:i w:val="0"/>
          <w:iCs w:val="0"/>
          <w:color w:val="auto"/>
          <w:sz w:val="22"/>
          <w:szCs w:val="22"/>
        </w:rPr>
        <w:t xml:space="preserve">Tableau </w:t>
      </w:r>
      <w:r>
        <w:rPr>
          <w:i w:val="0"/>
          <w:iCs w:val="0"/>
          <w:color w:val="auto"/>
          <w:sz w:val="22"/>
          <w:szCs w:val="22"/>
        </w:rPr>
        <w:fldChar w:fldCharType="begin"/>
      </w:r>
      <w:r>
        <w:rPr>
          <w:i w:val="0"/>
          <w:iCs w:val="0"/>
          <w:color w:val="auto"/>
          <w:sz w:val="22"/>
          <w:szCs w:val="22"/>
        </w:rPr>
        <w:instrText xml:space="preserve"> STYLEREF 2 \s </w:instrText>
      </w:r>
      <w:r>
        <w:rPr>
          <w:i w:val="0"/>
          <w:iCs w:val="0"/>
          <w:color w:val="auto"/>
          <w:sz w:val="22"/>
          <w:szCs w:val="22"/>
        </w:rPr>
        <w:fldChar w:fldCharType="separate"/>
      </w:r>
      <w:r w:rsidR="00D07291">
        <w:rPr>
          <w:i w:val="0"/>
          <w:iCs w:val="0"/>
          <w:noProof/>
          <w:color w:val="auto"/>
          <w:sz w:val="22"/>
          <w:szCs w:val="22"/>
        </w:rPr>
        <w:t>2.5</w:t>
      </w:r>
      <w:r>
        <w:rPr>
          <w:i w:val="0"/>
          <w:iCs w:val="0"/>
          <w:color w:val="auto"/>
          <w:sz w:val="22"/>
          <w:szCs w:val="22"/>
        </w:rPr>
        <w:fldChar w:fldCharType="end"/>
      </w:r>
      <w:r>
        <w:rPr>
          <w:i w:val="0"/>
          <w:iCs w:val="0"/>
          <w:color w:val="auto"/>
          <w:sz w:val="22"/>
          <w:szCs w:val="22"/>
        </w:rPr>
        <w:noBreakHyphen/>
      </w:r>
      <w:r>
        <w:rPr>
          <w:i w:val="0"/>
          <w:iCs w:val="0"/>
          <w:color w:val="auto"/>
          <w:sz w:val="22"/>
          <w:szCs w:val="22"/>
        </w:rPr>
        <w:fldChar w:fldCharType="begin"/>
      </w:r>
      <w:r>
        <w:rPr>
          <w:i w:val="0"/>
          <w:iCs w:val="0"/>
          <w:color w:val="auto"/>
          <w:sz w:val="22"/>
          <w:szCs w:val="22"/>
        </w:rPr>
        <w:instrText xml:space="preserve"> SEQ Tableau \* ARABIC \s 2 </w:instrText>
      </w:r>
      <w:r>
        <w:rPr>
          <w:i w:val="0"/>
          <w:iCs w:val="0"/>
          <w:color w:val="auto"/>
          <w:sz w:val="22"/>
          <w:szCs w:val="22"/>
        </w:rPr>
        <w:fldChar w:fldCharType="separate"/>
      </w:r>
      <w:r w:rsidR="00D07291">
        <w:rPr>
          <w:i w:val="0"/>
          <w:iCs w:val="0"/>
          <w:noProof/>
          <w:color w:val="auto"/>
          <w:sz w:val="22"/>
          <w:szCs w:val="22"/>
        </w:rPr>
        <w:t>1</w:t>
      </w:r>
      <w:r>
        <w:rPr>
          <w:i w:val="0"/>
          <w:iCs w:val="0"/>
          <w:color w:val="auto"/>
          <w:sz w:val="22"/>
          <w:szCs w:val="22"/>
        </w:rPr>
        <w:fldChar w:fldCharType="end"/>
      </w:r>
      <w:bookmarkEnd w:id="328"/>
      <w:r>
        <w:rPr>
          <w:i w:val="0"/>
          <w:iCs w:val="0"/>
          <w:color w:val="auto"/>
          <w:sz w:val="22"/>
          <w:szCs w:val="22"/>
        </w:rPr>
        <w:t> : Caractéristiques géométriques et du lubrifiant</w:t>
      </w:r>
    </w:p>
    <w:p w14:paraId="3711BABE" w14:textId="77777777" w:rsidR="000C251D" w:rsidRDefault="000C251D" w:rsidP="000C251D">
      <w:pPr>
        <w:adjustRightInd/>
        <w:jc w:val="center"/>
      </w:pPr>
      <w:r>
        <w:rPr>
          <w:noProof/>
          <w:lang w:eastAsia="zh-CN"/>
        </w:rPr>
        <w:drawing>
          <wp:inline distT="0" distB="0" distL="0" distR="0" wp14:anchorId="32779C88" wp14:editId="60118338">
            <wp:extent cx="5974540" cy="4118776"/>
            <wp:effectExtent l="0" t="0" r="762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86887" cy="4127288"/>
                    </a:xfrm>
                    <a:prstGeom prst="rect">
                      <a:avLst/>
                    </a:prstGeom>
                    <a:noFill/>
                  </pic:spPr>
                </pic:pic>
              </a:graphicData>
            </a:graphic>
          </wp:inline>
        </w:drawing>
      </w:r>
    </w:p>
    <w:p w14:paraId="4B487DDF" w14:textId="77777777" w:rsidR="000C251D" w:rsidRDefault="000C251D" w:rsidP="000C251D">
      <w:pPr>
        <w:spacing w:line="360" w:lineRule="auto"/>
      </w:pPr>
    </w:p>
    <w:p w14:paraId="015F7347" w14:textId="77777777" w:rsidR="00B74996" w:rsidRDefault="00B74996" w:rsidP="00B74996">
      <w:pPr>
        <w:keepNext/>
        <w:spacing w:line="360" w:lineRule="auto"/>
        <w:jc w:val="center"/>
      </w:pPr>
      <w:r>
        <w:rPr>
          <w:noProof/>
          <w:lang w:eastAsia="zh-CN"/>
        </w:rPr>
        <w:lastRenderedPageBreak/>
        <w:drawing>
          <wp:inline distT="0" distB="0" distL="0" distR="0" wp14:anchorId="4203925C" wp14:editId="1E12B894">
            <wp:extent cx="2460556" cy="2480807"/>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460556" cy="2480807"/>
                    </a:xfrm>
                    <a:prstGeom prst="rect">
                      <a:avLst/>
                    </a:prstGeom>
                  </pic:spPr>
                </pic:pic>
              </a:graphicData>
            </a:graphic>
          </wp:inline>
        </w:drawing>
      </w:r>
    </w:p>
    <w:p w14:paraId="45D61C2C" w14:textId="1AEB3049" w:rsidR="00B74996" w:rsidRPr="004447C8" w:rsidRDefault="00B74996" w:rsidP="00B74996">
      <w:pPr>
        <w:pStyle w:val="Lgende"/>
        <w:spacing w:line="360" w:lineRule="auto"/>
        <w:jc w:val="center"/>
        <w:rPr>
          <w:i w:val="0"/>
          <w:iCs w:val="0"/>
          <w:color w:val="auto"/>
          <w:sz w:val="22"/>
          <w:szCs w:val="22"/>
        </w:rPr>
      </w:pPr>
      <w:bookmarkStart w:id="329" w:name="_Ref476837092"/>
      <w:r w:rsidRPr="004447C8">
        <w:rPr>
          <w:i w:val="0"/>
          <w:iCs w:val="0"/>
          <w:color w:val="auto"/>
          <w:sz w:val="22"/>
          <w:szCs w:val="22"/>
        </w:rPr>
        <w:t xml:space="preserve">Figure </w:t>
      </w:r>
      <w:r w:rsidR="007B73B8">
        <w:rPr>
          <w:i w:val="0"/>
          <w:iCs w:val="0"/>
          <w:color w:val="auto"/>
          <w:sz w:val="22"/>
          <w:szCs w:val="22"/>
        </w:rPr>
        <w:fldChar w:fldCharType="begin"/>
      </w:r>
      <w:r w:rsidR="007B73B8">
        <w:rPr>
          <w:i w:val="0"/>
          <w:iCs w:val="0"/>
          <w:color w:val="auto"/>
          <w:sz w:val="22"/>
          <w:szCs w:val="22"/>
        </w:rPr>
        <w:instrText xml:space="preserve"> STYLEREF 2 \s </w:instrText>
      </w:r>
      <w:r w:rsidR="007B73B8">
        <w:rPr>
          <w:i w:val="0"/>
          <w:iCs w:val="0"/>
          <w:color w:val="auto"/>
          <w:sz w:val="22"/>
          <w:szCs w:val="22"/>
        </w:rPr>
        <w:fldChar w:fldCharType="separate"/>
      </w:r>
      <w:r w:rsidR="00D07291">
        <w:rPr>
          <w:i w:val="0"/>
          <w:iCs w:val="0"/>
          <w:noProof/>
          <w:color w:val="auto"/>
          <w:sz w:val="22"/>
          <w:szCs w:val="22"/>
        </w:rPr>
        <w:t>2.5</w:t>
      </w:r>
      <w:r w:rsidR="007B73B8">
        <w:rPr>
          <w:i w:val="0"/>
          <w:iCs w:val="0"/>
          <w:color w:val="auto"/>
          <w:sz w:val="22"/>
          <w:szCs w:val="22"/>
        </w:rPr>
        <w:fldChar w:fldCharType="end"/>
      </w:r>
      <w:r w:rsidR="007B73B8">
        <w:rPr>
          <w:i w:val="0"/>
          <w:iCs w:val="0"/>
          <w:color w:val="auto"/>
          <w:sz w:val="22"/>
          <w:szCs w:val="22"/>
        </w:rPr>
        <w:noBreakHyphen/>
      </w:r>
      <w:r w:rsidR="007B73B8">
        <w:rPr>
          <w:i w:val="0"/>
          <w:iCs w:val="0"/>
          <w:color w:val="auto"/>
          <w:sz w:val="22"/>
          <w:szCs w:val="22"/>
        </w:rPr>
        <w:fldChar w:fldCharType="begin"/>
      </w:r>
      <w:r w:rsidR="007B73B8">
        <w:rPr>
          <w:i w:val="0"/>
          <w:iCs w:val="0"/>
          <w:color w:val="auto"/>
          <w:sz w:val="22"/>
          <w:szCs w:val="22"/>
        </w:rPr>
        <w:instrText xml:space="preserve"> SEQ Figure \* ARABIC \s 2 </w:instrText>
      </w:r>
      <w:r w:rsidR="007B73B8">
        <w:rPr>
          <w:i w:val="0"/>
          <w:iCs w:val="0"/>
          <w:color w:val="auto"/>
          <w:sz w:val="22"/>
          <w:szCs w:val="22"/>
        </w:rPr>
        <w:fldChar w:fldCharType="separate"/>
      </w:r>
      <w:r w:rsidR="00D07291">
        <w:rPr>
          <w:i w:val="0"/>
          <w:iCs w:val="0"/>
          <w:noProof/>
          <w:color w:val="auto"/>
          <w:sz w:val="22"/>
          <w:szCs w:val="22"/>
        </w:rPr>
        <w:t>1</w:t>
      </w:r>
      <w:r w:rsidR="007B73B8">
        <w:rPr>
          <w:i w:val="0"/>
          <w:iCs w:val="0"/>
          <w:color w:val="auto"/>
          <w:sz w:val="22"/>
          <w:szCs w:val="22"/>
        </w:rPr>
        <w:fldChar w:fldCharType="end"/>
      </w:r>
      <w:bookmarkEnd w:id="329"/>
      <w:r>
        <w:rPr>
          <w:i w:val="0"/>
          <w:iCs w:val="0"/>
          <w:color w:val="auto"/>
          <w:sz w:val="22"/>
          <w:szCs w:val="22"/>
        </w:rPr>
        <w:t xml:space="preserve"> la géométrie du palier</w:t>
      </w:r>
    </w:p>
    <w:p w14:paraId="741839A2" w14:textId="77777777" w:rsidR="0093422C" w:rsidRPr="001440A9" w:rsidRDefault="0093422C" w:rsidP="0093422C">
      <w:pPr>
        <w:spacing w:line="360" w:lineRule="auto"/>
        <w:rPr>
          <w:bCs/>
        </w:rPr>
      </w:pPr>
      <w:r w:rsidRPr="001B7FB7">
        <w:t>Les calculs sont effectués à température imposée sur le rotor dont la valeur est une moyenne des températures mesurées sur le coussinet. L’autre condition aux limites thermique imposée au coussinet est la paroi adiabatique.</w:t>
      </w:r>
      <w:r>
        <w:rPr>
          <w:rStyle w:val="lev"/>
        </w:rPr>
        <w:t xml:space="preserve"> </w:t>
      </w:r>
      <w:r>
        <w:t xml:space="preserve">Une loi de viscosité exponentielle : </w:t>
      </w:r>
      <m:oMath>
        <m:r>
          <w:rPr>
            <w:rFonts w:ascii="Cambria Math" w:hAnsi="Cambria Math"/>
          </w:rPr>
          <m:t>μ</m:t>
        </m:r>
        <m:d>
          <m:dPr>
            <m:ctrlPr>
              <w:rPr>
                <w:rFonts w:ascii="Cambria Math" w:hAnsi="Cambria Math"/>
                <w:i/>
              </w:rPr>
            </m:ctrlPr>
          </m:dPr>
          <m:e>
            <m:r>
              <w:rPr>
                <w:rFonts w:ascii="Cambria Math" w:hAnsi="Cambria Math"/>
              </w:rPr>
              <m:t>T</m:t>
            </m:r>
          </m:e>
        </m:d>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0</m:t>
            </m:r>
          </m:sub>
        </m:sSub>
        <m:sSup>
          <m:sSupPr>
            <m:ctrlPr>
              <w:rPr>
                <w:rFonts w:ascii="Cambria Math" w:hAnsi="Cambria Math"/>
                <w:i/>
              </w:rPr>
            </m:ctrlPr>
          </m:sSupPr>
          <m:e>
            <m:r>
              <w:rPr>
                <w:rFonts w:ascii="Cambria Math" w:hAnsi="Cambria Math"/>
              </w:rPr>
              <m:t>e</m:t>
            </m:r>
          </m:e>
          <m:sup>
            <m:r>
              <w:rPr>
                <w:rFonts w:ascii="Cambria Math" w:hAnsi="Cambria Math"/>
              </w:rPr>
              <m:t>-β</m:t>
            </m:r>
            <m:d>
              <m:dPr>
                <m:ctrlPr>
                  <w:rPr>
                    <w:rFonts w:ascii="Cambria Math" w:hAnsi="Cambria Math"/>
                    <w:i/>
                  </w:rPr>
                </m:ctrlPr>
              </m:dPr>
              <m:e>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0</m:t>
                    </m:r>
                  </m:sub>
                </m:sSub>
              </m:e>
            </m:d>
          </m:sup>
        </m:sSup>
      </m:oMath>
      <w:r>
        <w:t xml:space="preserve">  est utilisée pour prendre en compte la viscosité dépendante de la température. </w:t>
      </w:r>
    </w:p>
    <w:p w14:paraId="6067FBFA" w14:textId="2D019864" w:rsidR="0093422C" w:rsidRDefault="0093422C" w:rsidP="001B7FB7">
      <w:pPr>
        <w:spacing w:line="360" w:lineRule="auto"/>
        <w:ind w:firstLine="708"/>
      </w:pPr>
      <w:r w:rsidRPr="001B7FB7">
        <w:t>Trois calculs avec des charges et des vitesses différentes sont effectuées. Les conditions</w:t>
      </w:r>
      <w:r>
        <w:rPr>
          <w:bCs/>
        </w:rPr>
        <w:t xml:space="preserve"> aux limites sont présentées dans le </w:t>
      </w:r>
      <w:r w:rsidRPr="0075195A">
        <w:rPr>
          <w:rStyle w:val="lev"/>
          <w:b w:val="0"/>
        </w:rPr>
        <w:fldChar w:fldCharType="begin"/>
      </w:r>
      <w:r w:rsidRPr="0075195A">
        <w:rPr>
          <w:rStyle w:val="lev"/>
          <w:b w:val="0"/>
        </w:rPr>
        <w:instrText xml:space="preserve"> REF _Ref528707371 \h  \* MERGEFORMAT </w:instrText>
      </w:r>
      <w:r w:rsidRPr="0075195A">
        <w:rPr>
          <w:rStyle w:val="lev"/>
          <w:b w:val="0"/>
        </w:rPr>
      </w:r>
      <w:r w:rsidRPr="0075195A">
        <w:rPr>
          <w:rStyle w:val="lev"/>
          <w:b w:val="0"/>
        </w:rPr>
        <w:fldChar w:fldCharType="separate"/>
      </w:r>
      <w:r w:rsidR="00D07291" w:rsidRPr="00D07291">
        <w:rPr>
          <w:b/>
          <w:bCs/>
          <w:iCs/>
        </w:rPr>
        <w:t xml:space="preserve">Tableau </w:t>
      </w:r>
      <w:r w:rsidR="00D07291" w:rsidRPr="00D07291">
        <w:rPr>
          <w:b/>
          <w:bCs/>
          <w:iCs/>
          <w:noProof/>
        </w:rPr>
        <w:t>2.5</w:t>
      </w:r>
      <w:r w:rsidR="00D07291" w:rsidRPr="00D07291">
        <w:rPr>
          <w:b/>
          <w:bCs/>
          <w:iCs/>
          <w:noProof/>
        </w:rPr>
        <w:noBreakHyphen/>
        <w:t>2</w:t>
      </w:r>
      <w:r w:rsidRPr="0075195A">
        <w:rPr>
          <w:rStyle w:val="lev"/>
          <w:b w:val="0"/>
        </w:rPr>
        <w:fldChar w:fldCharType="end"/>
      </w:r>
      <w:r>
        <w:rPr>
          <w:bCs/>
        </w:rPr>
        <w:t xml:space="preserve">. </w:t>
      </w:r>
      <w:r>
        <w:t xml:space="preserve">La distribution de pression et celle de température </w:t>
      </w:r>
      <w:r w:rsidRPr="00C31886">
        <w:t>au plan médian</w:t>
      </w:r>
      <w:r>
        <w:rPr>
          <w:b/>
        </w:rPr>
        <w:t xml:space="preserve"> </w:t>
      </w:r>
      <w:r>
        <w:t>sont calculées afin de pouvoir comparer avec les données expérimentales.</w:t>
      </w:r>
    </w:p>
    <w:p w14:paraId="31400D45" w14:textId="77777777" w:rsidR="00092B1D" w:rsidRDefault="00092B1D" w:rsidP="001B7FB7">
      <w:pPr>
        <w:spacing w:line="360" w:lineRule="auto"/>
        <w:ind w:firstLine="708"/>
      </w:pPr>
    </w:p>
    <w:p w14:paraId="71B55B96" w14:textId="258B0CA5" w:rsidR="00092B1D" w:rsidRPr="00092B1D" w:rsidRDefault="00092B1D" w:rsidP="00092B1D">
      <w:pPr>
        <w:pStyle w:val="Lgende"/>
        <w:spacing w:line="360" w:lineRule="auto"/>
        <w:jc w:val="center"/>
        <w:rPr>
          <w:rFonts w:ascii="Calibri" w:eastAsia="Times New Roman" w:hAnsi="Calibri" w:cs="Times New Roman"/>
          <w:bCs/>
          <w:i w:val="0"/>
          <w:iCs w:val="0"/>
          <w:color w:val="auto"/>
          <w:sz w:val="22"/>
          <w:szCs w:val="20"/>
          <w:lang w:eastAsia="fr-FR"/>
        </w:rPr>
      </w:pPr>
      <w:bookmarkStart w:id="330" w:name="_Ref528707371"/>
      <w:r w:rsidRPr="00E65649">
        <w:rPr>
          <w:rFonts w:ascii="Calibri" w:eastAsia="Times New Roman" w:hAnsi="Calibri" w:cs="Times New Roman"/>
          <w:bCs/>
          <w:i w:val="0"/>
          <w:iCs w:val="0"/>
          <w:color w:val="auto"/>
          <w:sz w:val="22"/>
          <w:szCs w:val="20"/>
          <w:lang w:eastAsia="fr-FR"/>
        </w:rPr>
        <w:t xml:space="preserve">Tableau </w:t>
      </w:r>
      <w:r>
        <w:rPr>
          <w:rFonts w:ascii="Calibri" w:eastAsia="Times New Roman" w:hAnsi="Calibri" w:cs="Times New Roman"/>
          <w:bCs/>
          <w:i w:val="0"/>
          <w:iCs w:val="0"/>
          <w:color w:val="auto"/>
          <w:sz w:val="22"/>
          <w:szCs w:val="20"/>
          <w:lang w:eastAsia="fr-FR"/>
        </w:rPr>
        <w:fldChar w:fldCharType="begin"/>
      </w:r>
      <w:r>
        <w:rPr>
          <w:rFonts w:ascii="Calibri" w:eastAsia="Times New Roman" w:hAnsi="Calibri" w:cs="Times New Roman"/>
          <w:bCs/>
          <w:i w:val="0"/>
          <w:iCs w:val="0"/>
          <w:color w:val="auto"/>
          <w:sz w:val="22"/>
          <w:szCs w:val="20"/>
          <w:lang w:eastAsia="fr-FR"/>
        </w:rPr>
        <w:instrText xml:space="preserve"> STYLEREF 2 \s </w:instrText>
      </w:r>
      <w:r>
        <w:rPr>
          <w:rFonts w:ascii="Calibri" w:eastAsia="Times New Roman" w:hAnsi="Calibri" w:cs="Times New Roman"/>
          <w:bCs/>
          <w:i w:val="0"/>
          <w:iCs w:val="0"/>
          <w:color w:val="auto"/>
          <w:sz w:val="22"/>
          <w:szCs w:val="20"/>
          <w:lang w:eastAsia="fr-FR"/>
        </w:rPr>
        <w:fldChar w:fldCharType="separate"/>
      </w:r>
      <w:r w:rsidR="00D07291">
        <w:rPr>
          <w:rFonts w:ascii="Calibri" w:eastAsia="Times New Roman" w:hAnsi="Calibri" w:cs="Times New Roman"/>
          <w:bCs/>
          <w:i w:val="0"/>
          <w:iCs w:val="0"/>
          <w:noProof/>
          <w:color w:val="auto"/>
          <w:sz w:val="22"/>
          <w:szCs w:val="20"/>
          <w:lang w:eastAsia="fr-FR"/>
        </w:rPr>
        <w:t>2.5</w:t>
      </w:r>
      <w:r>
        <w:rPr>
          <w:rFonts w:ascii="Calibri" w:eastAsia="Times New Roman" w:hAnsi="Calibri" w:cs="Times New Roman"/>
          <w:bCs/>
          <w:i w:val="0"/>
          <w:iCs w:val="0"/>
          <w:color w:val="auto"/>
          <w:sz w:val="22"/>
          <w:szCs w:val="20"/>
          <w:lang w:eastAsia="fr-FR"/>
        </w:rPr>
        <w:fldChar w:fldCharType="end"/>
      </w:r>
      <w:r>
        <w:rPr>
          <w:rFonts w:ascii="Calibri" w:eastAsia="Times New Roman" w:hAnsi="Calibri" w:cs="Times New Roman"/>
          <w:bCs/>
          <w:i w:val="0"/>
          <w:iCs w:val="0"/>
          <w:color w:val="auto"/>
          <w:sz w:val="22"/>
          <w:szCs w:val="20"/>
          <w:lang w:eastAsia="fr-FR"/>
        </w:rPr>
        <w:noBreakHyphen/>
      </w:r>
      <w:r>
        <w:rPr>
          <w:rFonts w:ascii="Calibri" w:eastAsia="Times New Roman" w:hAnsi="Calibri" w:cs="Times New Roman"/>
          <w:bCs/>
          <w:i w:val="0"/>
          <w:iCs w:val="0"/>
          <w:color w:val="auto"/>
          <w:sz w:val="22"/>
          <w:szCs w:val="20"/>
          <w:lang w:eastAsia="fr-FR"/>
        </w:rPr>
        <w:fldChar w:fldCharType="begin"/>
      </w:r>
      <w:r>
        <w:rPr>
          <w:rFonts w:ascii="Calibri" w:eastAsia="Times New Roman" w:hAnsi="Calibri" w:cs="Times New Roman"/>
          <w:bCs/>
          <w:i w:val="0"/>
          <w:iCs w:val="0"/>
          <w:color w:val="auto"/>
          <w:sz w:val="22"/>
          <w:szCs w:val="20"/>
          <w:lang w:eastAsia="fr-FR"/>
        </w:rPr>
        <w:instrText xml:space="preserve"> SEQ Tableau \* ARABIC \s 2 </w:instrText>
      </w:r>
      <w:r>
        <w:rPr>
          <w:rFonts w:ascii="Calibri" w:eastAsia="Times New Roman" w:hAnsi="Calibri" w:cs="Times New Roman"/>
          <w:bCs/>
          <w:i w:val="0"/>
          <w:iCs w:val="0"/>
          <w:color w:val="auto"/>
          <w:sz w:val="22"/>
          <w:szCs w:val="20"/>
          <w:lang w:eastAsia="fr-FR"/>
        </w:rPr>
        <w:fldChar w:fldCharType="separate"/>
      </w:r>
      <w:r w:rsidR="00D07291">
        <w:rPr>
          <w:rFonts w:ascii="Calibri" w:eastAsia="Times New Roman" w:hAnsi="Calibri" w:cs="Times New Roman"/>
          <w:bCs/>
          <w:i w:val="0"/>
          <w:iCs w:val="0"/>
          <w:noProof/>
          <w:color w:val="auto"/>
          <w:sz w:val="22"/>
          <w:szCs w:val="20"/>
          <w:lang w:eastAsia="fr-FR"/>
        </w:rPr>
        <w:t>2</w:t>
      </w:r>
      <w:r>
        <w:rPr>
          <w:rFonts w:ascii="Calibri" w:eastAsia="Times New Roman" w:hAnsi="Calibri" w:cs="Times New Roman"/>
          <w:bCs/>
          <w:i w:val="0"/>
          <w:iCs w:val="0"/>
          <w:color w:val="auto"/>
          <w:sz w:val="22"/>
          <w:szCs w:val="20"/>
          <w:lang w:eastAsia="fr-FR"/>
        </w:rPr>
        <w:fldChar w:fldCharType="end"/>
      </w:r>
      <w:bookmarkEnd w:id="330"/>
      <w:r>
        <w:rPr>
          <w:rFonts w:ascii="Calibri" w:eastAsia="Times New Roman" w:hAnsi="Calibri" w:cs="Times New Roman"/>
          <w:bCs/>
          <w:i w:val="0"/>
          <w:iCs w:val="0"/>
          <w:color w:val="auto"/>
          <w:sz w:val="22"/>
          <w:szCs w:val="20"/>
          <w:lang w:eastAsia="fr-FR"/>
        </w:rPr>
        <w:t> : Trois configurations de calcul avec les conditions aux limites</w:t>
      </w:r>
    </w:p>
    <w:tbl>
      <w:tblPr>
        <w:tblStyle w:val="TableauListe3"/>
        <w:tblW w:w="0" w:type="auto"/>
        <w:jc w:val="center"/>
        <w:tblLook w:val="04A0" w:firstRow="1" w:lastRow="0" w:firstColumn="1" w:lastColumn="0" w:noHBand="0" w:noVBand="1"/>
      </w:tblPr>
      <w:tblGrid>
        <w:gridCol w:w="2125"/>
        <w:gridCol w:w="1987"/>
        <w:gridCol w:w="1984"/>
      </w:tblGrid>
      <w:tr w:rsidR="0093422C" w14:paraId="045A812B" w14:textId="77777777" w:rsidTr="00D26553">
        <w:trPr>
          <w:cnfStyle w:val="100000000000" w:firstRow="1" w:lastRow="0" w:firstColumn="0" w:lastColumn="0" w:oddVBand="0" w:evenVBand="0" w:oddHBand="0" w:evenHBand="0" w:firstRowFirstColumn="0" w:firstRowLastColumn="0" w:lastRowFirstColumn="0" w:lastRowLastColumn="0"/>
          <w:trHeight w:val="227"/>
          <w:jc w:val="center"/>
        </w:trPr>
        <w:tc>
          <w:tcPr>
            <w:cnfStyle w:val="001000000100" w:firstRow="0" w:lastRow="0" w:firstColumn="1" w:lastColumn="0" w:oddVBand="0" w:evenVBand="0" w:oddHBand="0" w:evenHBand="0" w:firstRowFirstColumn="1" w:firstRowLastColumn="0" w:lastRowFirstColumn="0" w:lastRowLastColumn="0"/>
            <w:tcW w:w="2125" w:type="dxa"/>
            <w:tcBorders>
              <w:bottom w:val="single" w:sz="4" w:space="0" w:color="000000" w:themeColor="text1"/>
            </w:tcBorders>
          </w:tcPr>
          <w:p w14:paraId="103A970A" w14:textId="77777777" w:rsidR="0093422C" w:rsidRDefault="0093422C" w:rsidP="00D26553">
            <w:pPr>
              <w:jc w:val="center"/>
            </w:pPr>
            <w:r>
              <w:t>cas</w:t>
            </w:r>
          </w:p>
        </w:tc>
        <w:tc>
          <w:tcPr>
            <w:tcW w:w="1987" w:type="dxa"/>
          </w:tcPr>
          <w:p w14:paraId="32C11FB8" w14:textId="77777777" w:rsidR="0093422C" w:rsidRDefault="0093422C" w:rsidP="00D26553">
            <w:pPr>
              <w:jc w:val="center"/>
              <w:cnfStyle w:val="100000000000" w:firstRow="1" w:lastRow="0" w:firstColumn="0" w:lastColumn="0" w:oddVBand="0" w:evenVBand="0" w:oddHBand="0" w:evenHBand="0" w:firstRowFirstColumn="0" w:firstRowLastColumn="0" w:lastRowFirstColumn="0" w:lastRowLastColumn="0"/>
            </w:pPr>
            <w:r>
              <w:t>Pressure</w:t>
            </w:r>
          </w:p>
        </w:tc>
        <w:tc>
          <w:tcPr>
            <w:tcW w:w="1984" w:type="dxa"/>
            <w:tcBorders>
              <w:bottom w:val="single" w:sz="4" w:space="0" w:color="000000" w:themeColor="text1"/>
            </w:tcBorders>
          </w:tcPr>
          <w:p w14:paraId="35EA9B74" w14:textId="77777777" w:rsidR="0093422C" w:rsidRPr="006939F9" w:rsidRDefault="0093422C" w:rsidP="00D26553">
            <w:pPr>
              <w:jc w:val="center"/>
              <w:cnfStyle w:val="100000000000" w:firstRow="1" w:lastRow="0" w:firstColumn="0" w:lastColumn="0" w:oddVBand="0" w:evenVBand="0" w:oddHBand="0" w:evenHBand="0" w:firstRowFirstColumn="0" w:firstRowLastColumn="0" w:lastRowFirstColumn="0" w:lastRowLastColumn="0"/>
            </w:pPr>
            <w:r w:rsidRPr="006939F9">
              <w:rPr>
                <w:noProof/>
              </w:rPr>
              <w:t>Température</w:t>
            </w:r>
          </w:p>
        </w:tc>
      </w:tr>
      <w:tr w:rsidR="0093422C" w14:paraId="665F3685" w14:textId="77777777" w:rsidTr="00D26553">
        <w:trPr>
          <w:cnfStyle w:val="000000100000" w:firstRow="0" w:lastRow="0" w:firstColumn="0" w:lastColumn="0" w:oddVBand="0" w:evenVBand="0" w:oddHBand="1" w:evenHBand="0" w:firstRowFirstColumn="0" w:firstRowLastColumn="0" w:lastRowFirstColumn="0" w:lastRowLastColumn="0"/>
          <w:trHeight w:val="897"/>
          <w:jc w:val="center"/>
        </w:trPr>
        <w:tc>
          <w:tcPr>
            <w:cnfStyle w:val="001000000000" w:firstRow="0" w:lastRow="0" w:firstColumn="1" w:lastColumn="0" w:oddVBand="0" w:evenVBand="0" w:oddHBand="0" w:evenHBand="0" w:firstRowFirstColumn="0" w:firstRowLastColumn="0" w:lastRowFirstColumn="0" w:lastRowLastColumn="0"/>
            <w:tcW w:w="2125" w:type="dxa"/>
            <w:tcBorders>
              <w:right w:val="single" w:sz="4" w:space="0" w:color="auto"/>
            </w:tcBorders>
            <w:vAlign w:val="center"/>
          </w:tcPr>
          <w:p w14:paraId="1F1A01CD" w14:textId="77777777" w:rsidR="0093422C" w:rsidRPr="00B0477C" w:rsidRDefault="0093422C" w:rsidP="00D26553">
            <w:pPr>
              <w:jc w:val="center"/>
              <w:rPr>
                <w:noProof/>
              </w:rPr>
            </w:pPr>
            <w:r w:rsidRPr="00B0477C">
              <w:rPr>
                <w:noProof/>
              </w:rPr>
              <w:t>Chrage 10kN</w:t>
            </w:r>
          </w:p>
          <w:p w14:paraId="43C3CB45" w14:textId="77777777" w:rsidR="0093422C" w:rsidRPr="00B0477C" w:rsidRDefault="0093422C" w:rsidP="00D26553">
            <w:pPr>
              <w:jc w:val="center"/>
              <w:rPr>
                <w:noProof/>
              </w:rPr>
            </w:pPr>
            <w:r w:rsidRPr="00B0477C">
              <w:rPr>
                <w:noProof/>
              </w:rPr>
              <w:t>Vitesse 500tr/min</w:t>
            </w:r>
          </w:p>
        </w:tc>
        <w:tc>
          <w:tcPr>
            <w:tcW w:w="1987" w:type="dxa"/>
            <w:vMerge w:val="restart"/>
            <w:tcBorders>
              <w:left w:val="single" w:sz="4" w:space="0" w:color="auto"/>
              <w:right w:val="single" w:sz="4" w:space="0" w:color="auto"/>
            </w:tcBorders>
            <w:vAlign w:val="center"/>
          </w:tcPr>
          <w:p w14:paraId="4959FFF1" w14:textId="77777777" w:rsidR="0093422C" w:rsidRPr="00B0477C" w:rsidRDefault="0093422C" w:rsidP="00D26553">
            <w:pPr>
              <w:jc w:val="center"/>
              <w:cnfStyle w:val="000000100000" w:firstRow="0" w:lastRow="0" w:firstColumn="0" w:lastColumn="0" w:oddVBand="0" w:evenVBand="0" w:oddHBand="1" w:evenHBand="0" w:firstRowFirstColumn="0" w:firstRowLastColumn="0" w:lastRowFirstColumn="0" w:lastRowLastColumn="0"/>
              <w:rPr>
                <w:lang w:val="en-US"/>
              </w:rPr>
            </w:pPr>
            <w:proofErr w:type="spellStart"/>
            <w:r w:rsidRPr="00B0477C">
              <w:rPr>
                <w:lang w:val="en-US"/>
              </w:rPr>
              <w:t>Pcavi</w:t>
            </w:r>
            <w:proofErr w:type="spellEnd"/>
            <w:r w:rsidRPr="00B0477C">
              <w:rPr>
                <w:lang w:val="en-US"/>
              </w:rPr>
              <w:t xml:space="preserve"> = 0.7 bar</w:t>
            </w:r>
            <w:r w:rsidRPr="00B0477C">
              <w:rPr>
                <w:lang w:val="en-US"/>
              </w:rPr>
              <w:br/>
            </w:r>
            <w:r w:rsidRPr="00B0477C">
              <w:rPr>
                <w:noProof/>
                <w:lang w:val="en-US"/>
              </w:rPr>
              <w:t>Pa = 1.0 bar</w:t>
            </w:r>
            <w:r w:rsidRPr="00B0477C">
              <w:rPr>
                <w:noProof/>
                <w:lang w:val="en-US"/>
              </w:rPr>
              <w:br/>
              <w:t>Palim = 1.7 bar</w:t>
            </w:r>
          </w:p>
        </w:tc>
        <w:tc>
          <w:tcPr>
            <w:tcW w:w="1984" w:type="dxa"/>
            <w:tcBorders>
              <w:left w:val="single" w:sz="4" w:space="0" w:color="auto"/>
            </w:tcBorders>
          </w:tcPr>
          <w:p w14:paraId="1CBC8D48" w14:textId="77777777" w:rsidR="0093422C" w:rsidRDefault="0093422C" w:rsidP="00D26553">
            <w:pPr>
              <w:jc w:val="center"/>
              <w:cnfStyle w:val="000000100000" w:firstRow="0" w:lastRow="0" w:firstColumn="0" w:lastColumn="0" w:oddVBand="0" w:evenVBand="0" w:oddHBand="1" w:evenHBand="0" w:firstRowFirstColumn="0" w:firstRowLastColumn="0" w:lastRowFirstColumn="0" w:lastRowLastColumn="0"/>
              <w:rPr>
                <w:noProof/>
              </w:rPr>
            </w:pPr>
            <w:r w:rsidRPr="006939F9">
              <w:rPr>
                <w:noProof/>
              </w:rPr>
              <w:t>Talim = 43 °C</w:t>
            </w:r>
          </w:p>
          <w:p w14:paraId="0884B6A3" w14:textId="77777777" w:rsidR="0093422C" w:rsidRPr="006939F9" w:rsidRDefault="0093422C" w:rsidP="00D26553">
            <w:pPr>
              <w:jc w:val="center"/>
              <w:cnfStyle w:val="000000100000" w:firstRow="0" w:lastRow="0" w:firstColumn="0" w:lastColumn="0" w:oddVBand="0" w:evenVBand="0" w:oddHBand="1" w:evenHBand="0" w:firstRowFirstColumn="0" w:firstRowLastColumn="0" w:lastRowFirstColumn="0" w:lastRowLastColumn="0"/>
            </w:pPr>
            <w:r w:rsidRPr="006939F9">
              <w:rPr>
                <w:noProof/>
              </w:rPr>
              <w:t>Ta = 30 °C</w:t>
            </w:r>
            <w:r>
              <w:rPr>
                <w:noProof/>
              </w:rPr>
              <w:br/>
            </w:r>
            <w:r w:rsidRPr="00460700">
              <w:rPr>
                <w:b/>
                <w:noProof/>
              </w:rPr>
              <w:t>Trotor = 44°C</w:t>
            </w:r>
          </w:p>
        </w:tc>
      </w:tr>
      <w:tr w:rsidR="0093422C" w14:paraId="442F26C5" w14:textId="77777777" w:rsidTr="00D26553">
        <w:trPr>
          <w:trHeight w:val="469"/>
          <w:jc w:val="center"/>
        </w:trPr>
        <w:tc>
          <w:tcPr>
            <w:cnfStyle w:val="001000000000" w:firstRow="0" w:lastRow="0" w:firstColumn="1" w:lastColumn="0" w:oddVBand="0" w:evenVBand="0" w:oddHBand="0" w:evenHBand="0" w:firstRowFirstColumn="0" w:firstRowLastColumn="0" w:lastRowFirstColumn="0" w:lastRowLastColumn="0"/>
            <w:tcW w:w="2125" w:type="dxa"/>
            <w:tcBorders>
              <w:top w:val="single" w:sz="4" w:space="0" w:color="000000" w:themeColor="text1"/>
              <w:bottom w:val="single" w:sz="4" w:space="0" w:color="000000" w:themeColor="text1"/>
              <w:right w:val="single" w:sz="4" w:space="0" w:color="auto"/>
            </w:tcBorders>
            <w:vAlign w:val="center"/>
          </w:tcPr>
          <w:p w14:paraId="6DBB8C11" w14:textId="77777777" w:rsidR="0093422C" w:rsidRPr="00B0477C" w:rsidRDefault="0093422C" w:rsidP="00D26553">
            <w:pPr>
              <w:jc w:val="center"/>
              <w:rPr>
                <w:noProof/>
              </w:rPr>
            </w:pPr>
            <w:r w:rsidRPr="00B0477C">
              <w:rPr>
                <w:noProof/>
              </w:rPr>
              <w:t>Chrage 8kN</w:t>
            </w:r>
          </w:p>
          <w:p w14:paraId="4EF95CC3" w14:textId="77777777" w:rsidR="0093422C" w:rsidRPr="00B0477C" w:rsidRDefault="0093422C" w:rsidP="00D26553">
            <w:pPr>
              <w:jc w:val="center"/>
              <w:rPr>
                <w:noProof/>
              </w:rPr>
            </w:pPr>
            <w:r w:rsidRPr="00B0477C">
              <w:rPr>
                <w:noProof/>
              </w:rPr>
              <w:t>Vitesse 2000tr/min</w:t>
            </w:r>
          </w:p>
        </w:tc>
        <w:tc>
          <w:tcPr>
            <w:tcW w:w="1987" w:type="dxa"/>
            <w:vMerge/>
            <w:tcBorders>
              <w:left w:val="single" w:sz="4" w:space="0" w:color="auto"/>
              <w:right w:val="single" w:sz="4" w:space="0" w:color="auto"/>
            </w:tcBorders>
          </w:tcPr>
          <w:p w14:paraId="4F6896F4" w14:textId="77777777" w:rsidR="0093422C" w:rsidRPr="00B0477C" w:rsidRDefault="0093422C" w:rsidP="00D26553">
            <w:pPr>
              <w:jc w:val="center"/>
              <w:cnfStyle w:val="000000000000" w:firstRow="0" w:lastRow="0" w:firstColumn="0" w:lastColumn="0" w:oddVBand="0" w:evenVBand="0" w:oddHBand="0" w:evenHBand="0" w:firstRowFirstColumn="0" w:firstRowLastColumn="0" w:lastRowFirstColumn="0" w:lastRowLastColumn="0"/>
              <w:rPr>
                <w:b/>
                <w:noProof/>
              </w:rPr>
            </w:pPr>
          </w:p>
        </w:tc>
        <w:tc>
          <w:tcPr>
            <w:tcW w:w="1984" w:type="dxa"/>
            <w:tcBorders>
              <w:top w:val="single" w:sz="4" w:space="0" w:color="000000" w:themeColor="text1"/>
              <w:left w:val="single" w:sz="4" w:space="0" w:color="auto"/>
              <w:bottom w:val="single" w:sz="4" w:space="0" w:color="000000" w:themeColor="text1"/>
            </w:tcBorders>
          </w:tcPr>
          <w:p w14:paraId="7A7400FA" w14:textId="77777777" w:rsidR="0093422C" w:rsidRDefault="0093422C" w:rsidP="00D26553">
            <w:pPr>
              <w:jc w:val="center"/>
              <w:cnfStyle w:val="000000000000" w:firstRow="0" w:lastRow="0" w:firstColumn="0" w:lastColumn="0" w:oddVBand="0" w:evenVBand="0" w:oddHBand="0" w:evenHBand="0" w:firstRowFirstColumn="0" w:firstRowLastColumn="0" w:lastRowFirstColumn="0" w:lastRowLastColumn="0"/>
              <w:rPr>
                <w:noProof/>
              </w:rPr>
            </w:pPr>
            <w:r w:rsidRPr="006939F9">
              <w:rPr>
                <w:noProof/>
              </w:rPr>
              <w:t>Talim = 43 °C</w:t>
            </w:r>
          </w:p>
          <w:p w14:paraId="4F567E11" w14:textId="77777777" w:rsidR="0093422C" w:rsidRPr="006939F9" w:rsidRDefault="0093422C" w:rsidP="00D26553">
            <w:pPr>
              <w:jc w:val="center"/>
              <w:cnfStyle w:val="000000000000" w:firstRow="0" w:lastRow="0" w:firstColumn="0" w:lastColumn="0" w:oddVBand="0" w:evenVBand="0" w:oddHBand="0" w:evenHBand="0" w:firstRowFirstColumn="0" w:firstRowLastColumn="0" w:lastRowFirstColumn="0" w:lastRowLastColumn="0"/>
              <w:rPr>
                <w:noProof/>
              </w:rPr>
            </w:pPr>
            <w:r w:rsidRPr="006939F9">
              <w:rPr>
                <w:noProof/>
              </w:rPr>
              <w:t>Ta = 30 °C</w:t>
            </w:r>
            <w:r>
              <w:rPr>
                <w:noProof/>
              </w:rPr>
              <w:br/>
            </w:r>
            <w:r w:rsidRPr="00460700">
              <w:rPr>
                <w:b/>
                <w:noProof/>
              </w:rPr>
              <w:t xml:space="preserve">Trotor = </w:t>
            </w:r>
            <w:r>
              <w:rPr>
                <w:b/>
                <w:noProof/>
              </w:rPr>
              <w:t>5</w:t>
            </w:r>
            <w:r w:rsidRPr="00460700">
              <w:rPr>
                <w:b/>
                <w:noProof/>
              </w:rPr>
              <w:t>4°C</w:t>
            </w:r>
          </w:p>
        </w:tc>
      </w:tr>
      <w:tr w:rsidR="0093422C" w14:paraId="6B25DD9A" w14:textId="77777777" w:rsidTr="00D26553">
        <w:trPr>
          <w:cnfStyle w:val="000000100000" w:firstRow="0" w:lastRow="0" w:firstColumn="0" w:lastColumn="0" w:oddVBand="0" w:evenVBand="0" w:oddHBand="1" w:evenHBand="0" w:firstRowFirstColumn="0" w:firstRowLastColumn="0" w:lastRowFirstColumn="0" w:lastRowLastColumn="0"/>
          <w:trHeight w:val="875"/>
          <w:jc w:val="center"/>
        </w:trPr>
        <w:tc>
          <w:tcPr>
            <w:cnfStyle w:val="001000000000" w:firstRow="0" w:lastRow="0" w:firstColumn="1" w:lastColumn="0" w:oddVBand="0" w:evenVBand="0" w:oddHBand="0" w:evenHBand="0" w:firstRowFirstColumn="0" w:firstRowLastColumn="0" w:lastRowFirstColumn="0" w:lastRowLastColumn="0"/>
            <w:tcW w:w="2125" w:type="dxa"/>
            <w:tcBorders>
              <w:right w:val="single" w:sz="4" w:space="0" w:color="auto"/>
            </w:tcBorders>
            <w:vAlign w:val="center"/>
          </w:tcPr>
          <w:p w14:paraId="5FEF302D" w14:textId="77777777" w:rsidR="0093422C" w:rsidRPr="00B0477C" w:rsidRDefault="0093422C" w:rsidP="00D26553">
            <w:pPr>
              <w:jc w:val="center"/>
              <w:rPr>
                <w:noProof/>
              </w:rPr>
            </w:pPr>
            <w:r w:rsidRPr="00B0477C">
              <w:rPr>
                <w:noProof/>
              </w:rPr>
              <w:t>Charge 6kN</w:t>
            </w:r>
          </w:p>
          <w:p w14:paraId="76181BAA" w14:textId="77777777" w:rsidR="0093422C" w:rsidRPr="00B0477C" w:rsidRDefault="0093422C" w:rsidP="00D26553">
            <w:pPr>
              <w:jc w:val="center"/>
              <w:rPr>
                <w:noProof/>
              </w:rPr>
            </w:pPr>
            <w:r w:rsidRPr="00B0477C">
              <w:rPr>
                <w:noProof/>
              </w:rPr>
              <w:t xml:space="preserve">Vitesse </w:t>
            </w:r>
            <w:r w:rsidRPr="00B0477C">
              <w:t>3500 tr/min</w:t>
            </w:r>
          </w:p>
        </w:tc>
        <w:tc>
          <w:tcPr>
            <w:tcW w:w="1987" w:type="dxa"/>
            <w:vMerge/>
            <w:tcBorders>
              <w:left w:val="single" w:sz="4" w:space="0" w:color="auto"/>
              <w:right w:val="single" w:sz="4" w:space="0" w:color="auto"/>
            </w:tcBorders>
          </w:tcPr>
          <w:p w14:paraId="15EA497D" w14:textId="77777777" w:rsidR="0093422C" w:rsidRPr="00B0477C" w:rsidRDefault="0093422C" w:rsidP="00D26553">
            <w:pPr>
              <w:jc w:val="center"/>
              <w:cnfStyle w:val="000000100000" w:firstRow="0" w:lastRow="0" w:firstColumn="0" w:lastColumn="0" w:oddVBand="0" w:evenVBand="0" w:oddHBand="1" w:evenHBand="0" w:firstRowFirstColumn="0" w:firstRowLastColumn="0" w:lastRowFirstColumn="0" w:lastRowLastColumn="0"/>
              <w:rPr>
                <w:b/>
                <w:noProof/>
              </w:rPr>
            </w:pPr>
          </w:p>
        </w:tc>
        <w:tc>
          <w:tcPr>
            <w:tcW w:w="1984" w:type="dxa"/>
            <w:tcBorders>
              <w:left w:val="single" w:sz="4" w:space="0" w:color="auto"/>
            </w:tcBorders>
          </w:tcPr>
          <w:p w14:paraId="5811F648" w14:textId="77777777" w:rsidR="0093422C" w:rsidRDefault="0093422C" w:rsidP="00D26553">
            <w:pPr>
              <w:jc w:val="center"/>
              <w:cnfStyle w:val="000000100000" w:firstRow="0" w:lastRow="0" w:firstColumn="0" w:lastColumn="0" w:oddVBand="0" w:evenVBand="0" w:oddHBand="1" w:evenHBand="0" w:firstRowFirstColumn="0" w:firstRowLastColumn="0" w:lastRowFirstColumn="0" w:lastRowLastColumn="0"/>
              <w:rPr>
                <w:noProof/>
              </w:rPr>
            </w:pPr>
            <w:r w:rsidRPr="006939F9">
              <w:rPr>
                <w:noProof/>
              </w:rPr>
              <w:t>Talim = 43 °C</w:t>
            </w:r>
          </w:p>
          <w:p w14:paraId="44221900" w14:textId="77777777" w:rsidR="0093422C" w:rsidRPr="006939F9" w:rsidRDefault="0093422C" w:rsidP="00D26553">
            <w:pPr>
              <w:keepNext/>
              <w:jc w:val="center"/>
              <w:cnfStyle w:val="000000100000" w:firstRow="0" w:lastRow="0" w:firstColumn="0" w:lastColumn="0" w:oddVBand="0" w:evenVBand="0" w:oddHBand="1" w:evenHBand="0" w:firstRowFirstColumn="0" w:firstRowLastColumn="0" w:lastRowFirstColumn="0" w:lastRowLastColumn="0"/>
              <w:rPr>
                <w:noProof/>
              </w:rPr>
            </w:pPr>
            <w:r w:rsidRPr="006939F9">
              <w:rPr>
                <w:noProof/>
              </w:rPr>
              <w:t>Ta = 30 °C</w:t>
            </w:r>
            <w:r>
              <w:rPr>
                <w:noProof/>
              </w:rPr>
              <w:br/>
            </w:r>
            <w:r w:rsidRPr="00460700">
              <w:rPr>
                <w:b/>
                <w:noProof/>
              </w:rPr>
              <w:t xml:space="preserve">Trotor = </w:t>
            </w:r>
            <w:r>
              <w:rPr>
                <w:b/>
                <w:noProof/>
              </w:rPr>
              <w:t>59.5</w:t>
            </w:r>
            <w:r w:rsidRPr="00460700">
              <w:rPr>
                <w:b/>
                <w:noProof/>
              </w:rPr>
              <w:t>°C</w:t>
            </w:r>
          </w:p>
        </w:tc>
      </w:tr>
    </w:tbl>
    <w:p w14:paraId="29ED1391" w14:textId="77777777" w:rsidR="00092B1D" w:rsidRDefault="00092B1D" w:rsidP="001B7FB7">
      <w:pPr>
        <w:spacing w:line="360" w:lineRule="auto"/>
        <w:ind w:firstLine="708"/>
        <w:rPr>
          <w:lang w:eastAsia="zh-CN"/>
        </w:rPr>
      </w:pPr>
    </w:p>
    <w:p w14:paraId="4A17ABD4" w14:textId="40F24926" w:rsidR="0093422C" w:rsidRDefault="0093422C" w:rsidP="001B7FB7">
      <w:pPr>
        <w:spacing w:line="360" w:lineRule="auto"/>
        <w:ind w:firstLine="708"/>
        <w:rPr>
          <w:sz w:val="23"/>
          <w:szCs w:val="23"/>
        </w:rPr>
      </w:pPr>
      <w:r>
        <w:rPr>
          <w:lang w:eastAsia="zh-CN"/>
        </w:rPr>
        <w:t xml:space="preserve">Ces calculs à charge imposée ont été effectués pour chercher </w:t>
      </w:r>
      <w:r>
        <w:rPr>
          <w:sz w:val="23"/>
          <w:szCs w:val="23"/>
        </w:rPr>
        <w:t xml:space="preserve">la position d’équilibre statique dans le palier. Les deux secteurs du palier ne supportent pas la même charge. En effet, compte tenu de la force verticale imposée par le poids du rotor, le lobe inférieur est plus chargé. </w:t>
      </w:r>
      <w:r w:rsidRPr="003849C1">
        <w:rPr>
          <w:sz w:val="23"/>
          <w:szCs w:val="23"/>
        </w:rPr>
        <w:t xml:space="preserve">Le domaine de calcul </w:t>
      </w:r>
      <w:r>
        <w:rPr>
          <w:sz w:val="23"/>
          <w:szCs w:val="23"/>
        </w:rPr>
        <w:t xml:space="preserve">pour chaque lobe </w:t>
      </w:r>
      <w:r w:rsidRPr="003849C1">
        <w:rPr>
          <w:sz w:val="23"/>
          <w:szCs w:val="23"/>
        </w:rPr>
        <w:t xml:space="preserve">est discrétisé </w:t>
      </w:r>
      <w:r>
        <w:rPr>
          <w:sz w:val="23"/>
          <w:szCs w:val="23"/>
        </w:rPr>
        <w:t>avec</w:t>
      </w:r>
      <w:r w:rsidRPr="003849C1">
        <w:rPr>
          <w:sz w:val="23"/>
          <w:szCs w:val="23"/>
        </w:rPr>
        <w:t xml:space="preserve"> 32×16 </w:t>
      </w:r>
      <w:r>
        <w:rPr>
          <w:sz w:val="23"/>
          <w:szCs w:val="23"/>
        </w:rPr>
        <w:t>cellule</w:t>
      </w:r>
      <w:r w:rsidRPr="003849C1">
        <w:rPr>
          <w:sz w:val="23"/>
          <w:szCs w:val="23"/>
        </w:rPr>
        <w:t xml:space="preserve">s dans les directions </w:t>
      </w:r>
      <w:r w:rsidRPr="003849C1">
        <w:rPr>
          <w:sz w:val="23"/>
          <w:szCs w:val="23"/>
        </w:rPr>
        <w:lastRenderedPageBreak/>
        <w:t>circonférentielle et axiale</w:t>
      </w:r>
      <w:r>
        <w:rPr>
          <w:sz w:val="23"/>
          <w:szCs w:val="23"/>
        </w:rPr>
        <w:t>,</w:t>
      </w:r>
      <w:r w:rsidRPr="003849C1">
        <w:rPr>
          <w:sz w:val="23"/>
          <w:szCs w:val="23"/>
        </w:rPr>
        <w:t xml:space="preserve"> tandis que 11 points Lobatto sont utilisés pour décrire la variation de température à travers le film </w:t>
      </w:r>
      <w:r>
        <w:rPr>
          <w:sz w:val="23"/>
          <w:szCs w:val="23"/>
        </w:rPr>
        <w:t>lubrifiant</w:t>
      </w:r>
      <w:r w:rsidRPr="003849C1">
        <w:rPr>
          <w:sz w:val="23"/>
          <w:szCs w:val="23"/>
        </w:rPr>
        <w:t>.</w:t>
      </w:r>
    </w:p>
    <w:p w14:paraId="0927CF2B" w14:textId="4867DCE8" w:rsidR="0093422C" w:rsidRDefault="0093422C" w:rsidP="00D26553">
      <w:pPr>
        <w:spacing w:line="360" w:lineRule="auto"/>
        <w:ind w:firstLine="708"/>
        <w:rPr>
          <w:lang w:eastAsia="zh-CN"/>
        </w:rPr>
      </w:pPr>
      <w:r w:rsidRPr="003E463A">
        <w:rPr>
          <w:lang w:eastAsia="zh-CN"/>
        </w:rPr>
        <w:t>L</w:t>
      </w:r>
      <w:r w:rsidRPr="00846B55">
        <w:rPr>
          <w:lang w:eastAsia="zh-CN"/>
        </w:rPr>
        <w:t xml:space="preserve">es </w:t>
      </w:r>
      <w:r w:rsidRPr="001B7FB7">
        <w:rPr>
          <w:b/>
          <w:lang w:eastAsia="zh-CN"/>
        </w:rPr>
        <w:fldChar w:fldCharType="begin"/>
      </w:r>
      <w:r w:rsidRPr="001B7FB7">
        <w:rPr>
          <w:b/>
          <w:lang w:eastAsia="zh-CN"/>
        </w:rPr>
        <w:instrText xml:space="preserve"> REF _Ref524006364 \h  \* MERGEFORMAT </w:instrText>
      </w:r>
      <w:r w:rsidRPr="001B7FB7">
        <w:rPr>
          <w:b/>
          <w:lang w:eastAsia="zh-CN"/>
        </w:rPr>
      </w:r>
      <w:r w:rsidRPr="001B7FB7">
        <w:rPr>
          <w:b/>
          <w:lang w:eastAsia="zh-CN"/>
        </w:rPr>
        <w:fldChar w:fldCharType="separate"/>
      </w:r>
      <w:r w:rsidR="00D07291" w:rsidRPr="00D07291">
        <w:rPr>
          <w:b/>
        </w:rPr>
        <w:t xml:space="preserve">Figure </w:t>
      </w:r>
      <w:r w:rsidR="00D07291" w:rsidRPr="00D07291">
        <w:rPr>
          <w:b/>
          <w:noProof/>
        </w:rPr>
        <w:t>2.5</w:t>
      </w:r>
      <w:r w:rsidR="00D07291" w:rsidRPr="00D07291">
        <w:rPr>
          <w:b/>
          <w:noProof/>
        </w:rPr>
        <w:noBreakHyphen/>
        <w:t>2</w:t>
      </w:r>
      <w:r w:rsidRPr="001B7FB7">
        <w:rPr>
          <w:b/>
          <w:lang w:eastAsia="zh-CN"/>
        </w:rPr>
        <w:fldChar w:fldCharType="end"/>
      </w:r>
      <w:r w:rsidRPr="00846B55">
        <w:rPr>
          <w:lang w:eastAsia="zh-CN"/>
        </w:rPr>
        <w:t xml:space="preserve"> à</w:t>
      </w:r>
      <w:r w:rsidR="001B7FB7">
        <w:rPr>
          <w:lang w:eastAsia="zh-CN"/>
        </w:rPr>
        <w:t xml:space="preserve"> </w:t>
      </w:r>
      <w:r w:rsidRPr="001B7FB7">
        <w:rPr>
          <w:b/>
          <w:lang w:eastAsia="zh-CN"/>
        </w:rPr>
        <w:fldChar w:fldCharType="begin"/>
      </w:r>
      <w:r w:rsidRPr="001B7FB7">
        <w:rPr>
          <w:b/>
          <w:lang w:eastAsia="zh-CN"/>
        </w:rPr>
        <w:instrText xml:space="preserve"> REF _Ref526272542 \h  \* MERGEFORMAT </w:instrText>
      </w:r>
      <w:r w:rsidRPr="001B7FB7">
        <w:rPr>
          <w:b/>
          <w:lang w:eastAsia="zh-CN"/>
        </w:rPr>
      </w:r>
      <w:r w:rsidRPr="001B7FB7">
        <w:rPr>
          <w:b/>
          <w:lang w:eastAsia="zh-CN"/>
        </w:rPr>
        <w:fldChar w:fldCharType="separate"/>
      </w:r>
      <w:r w:rsidR="00D07291" w:rsidRPr="00D07291">
        <w:rPr>
          <w:b/>
        </w:rPr>
        <w:t>Figure</w:t>
      </w:r>
      <w:r w:rsidR="00D07291" w:rsidRPr="00D07291">
        <w:rPr>
          <w:b/>
          <w:noProof/>
        </w:rPr>
        <w:t xml:space="preserve"> 2.5</w:t>
      </w:r>
      <w:r w:rsidR="00D07291" w:rsidRPr="00D07291">
        <w:rPr>
          <w:b/>
          <w:noProof/>
        </w:rPr>
        <w:noBreakHyphen/>
        <w:t>4</w:t>
      </w:r>
      <w:r w:rsidRPr="001B7FB7">
        <w:rPr>
          <w:b/>
          <w:lang w:eastAsia="zh-CN"/>
        </w:rPr>
        <w:fldChar w:fldCharType="end"/>
      </w:r>
      <w:r w:rsidRPr="003E463A">
        <w:rPr>
          <w:lang w:eastAsia="zh-CN"/>
        </w:rPr>
        <w:t xml:space="preserve"> illustrent </w:t>
      </w:r>
      <w:r>
        <w:rPr>
          <w:lang w:eastAsia="zh-CN"/>
        </w:rPr>
        <w:t>les</w:t>
      </w:r>
      <w:r w:rsidRPr="003E463A">
        <w:rPr>
          <w:lang w:eastAsia="zh-CN"/>
        </w:rPr>
        <w:t xml:space="preserve"> variation</w:t>
      </w:r>
      <w:r>
        <w:rPr>
          <w:lang w:eastAsia="zh-CN"/>
        </w:rPr>
        <w:t>s</w:t>
      </w:r>
      <w:r w:rsidRPr="003E463A">
        <w:rPr>
          <w:lang w:eastAsia="zh-CN"/>
        </w:rPr>
        <w:t xml:space="preserve"> de pression et </w:t>
      </w:r>
      <w:r>
        <w:rPr>
          <w:lang w:eastAsia="zh-CN"/>
        </w:rPr>
        <w:t xml:space="preserve">de </w:t>
      </w:r>
      <w:r w:rsidRPr="003E463A">
        <w:rPr>
          <w:lang w:eastAsia="zh-CN"/>
        </w:rPr>
        <w:t xml:space="preserve">température </w:t>
      </w:r>
      <w:r>
        <w:rPr>
          <w:lang w:eastAsia="zh-CN"/>
        </w:rPr>
        <w:t>dans le plan médian du palier et ses comparaisons avec les résultats expérimentaux</w:t>
      </w:r>
      <w:r w:rsidRPr="003E463A">
        <w:rPr>
          <w:lang w:eastAsia="zh-CN"/>
        </w:rPr>
        <w:t>.</w:t>
      </w:r>
      <w:r w:rsidRPr="00967B4F">
        <w:rPr>
          <w:lang w:eastAsia="zh-CN"/>
        </w:rPr>
        <w:t xml:space="preserve"> Les pressions </w:t>
      </w:r>
      <w:r>
        <w:rPr>
          <w:lang w:eastAsia="zh-CN"/>
        </w:rPr>
        <w:t>calculées</w:t>
      </w:r>
      <w:r w:rsidRPr="00967B4F">
        <w:rPr>
          <w:lang w:eastAsia="zh-CN"/>
        </w:rPr>
        <w:t xml:space="preserve"> concordent bien avec les mesures</w:t>
      </w:r>
      <w:r>
        <w:rPr>
          <w:lang w:eastAsia="zh-CN"/>
        </w:rPr>
        <w:t xml:space="preserve"> et l</w:t>
      </w:r>
      <w:r w:rsidRPr="00967B4F">
        <w:rPr>
          <w:lang w:eastAsia="zh-CN"/>
        </w:rPr>
        <w:t xml:space="preserve">a température </w:t>
      </w:r>
      <w:r>
        <w:rPr>
          <w:lang w:eastAsia="zh-CN"/>
        </w:rPr>
        <w:t>prédite</w:t>
      </w:r>
      <w:r w:rsidRPr="00967B4F">
        <w:rPr>
          <w:lang w:eastAsia="zh-CN"/>
        </w:rPr>
        <w:t xml:space="preserve"> montre un accord raisonnable avec les mesures</w:t>
      </w:r>
      <w:r>
        <w:rPr>
          <w:lang w:eastAsia="zh-CN"/>
        </w:rPr>
        <w:t>. L</w:t>
      </w:r>
      <w:r w:rsidRPr="00967B4F">
        <w:rPr>
          <w:lang w:eastAsia="zh-CN"/>
        </w:rPr>
        <w:t>a qualité de la prédiction pourrait être amélio</w:t>
      </w:r>
      <w:r>
        <w:rPr>
          <w:lang w:eastAsia="zh-CN"/>
        </w:rPr>
        <w:t>rée si la déformation thermique du coussinet était</w:t>
      </w:r>
      <w:r w:rsidRPr="00967B4F">
        <w:rPr>
          <w:lang w:eastAsia="zh-CN"/>
        </w:rPr>
        <w:t xml:space="preserve"> prise en compte et si les conditions </w:t>
      </w:r>
      <w:r>
        <w:rPr>
          <w:lang w:eastAsia="zh-CN"/>
        </w:rPr>
        <w:t xml:space="preserve">aux </w:t>
      </w:r>
      <w:r w:rsidRPr="00967B4F">
        <w:rPr>
          <w:lang w:eastAsia="zh-CN"/>
        </w:rPr>
        <w:t>limites</w:t>
      </w:r>
      <w:r>
        <w:rPr>
          <w:lang w:eastAsia="zh-CN"/>
        </w:rPr>
        <w:t xml:space="preserve"> </w:t>
      </w:r>
      <w:r w:rsidRPr="00967B4F">
        <w:rPr>
          <w:lang w:eastAsia="zh-CN"/>
        </w:rPr>
        <w:t xml:space="preserve">thermiques de l'équation </w:t>
      </w:r>
      <w:r>
        <w:rPr>
          <w:lang w:eastAsia="zh-CN"/>
        </w:rPr>
        <w:t>de l’énergie</w:t>
      </w:r>
      <w:r w:rsidRPr="00967B4F">
        <w:rPr>
          <w:lang w:eastAsia="zh-CN"/>
        </w:rPr>
        <w:t xml:space="preserve"> </w:t>
      </w:r>
      <w:r>
        <w:rPr>
          <w:lang w:eastAsia="zh-CN"/>
        </w:rPr>
        <w:t>étaient</w:t>
      </w:r>
      <w:r w:rsidRPr="00967B4F">
        <w:rPr>
          <w:lang w:eastAsia="zh-CN"/>
        </w:rPr>
        <w:t xml:space="preserve"> </w:t>
      </w:r>
      <w:r>
        <w:rPr>
          <w:lang w:eastAsia="zh-CN"/>
        </w:rPr>
        <w:t>raffinées</w:t>
      </w:r>
      <w:r w:rsidRPr="00967B4F">
        <w:rPr>
          <w:lang w:eastAsia="zh-CN"/>
        </w:rPr>
        <w:t>.</w:t>
      </w:r>
    </w:p>
    <w:tbl>
      <w:tblPr>
        <w:tblW w:w="0" w:type="auto"/>
        <w:tblLook w:val="04A0" w:firstRow="1" w:lastRow="0" w:firstColumn="1" w:lastColumn="0" w:noHBand="0" w:noVBand="1"/>
      </w:tblPr>
      <w:tblGrid>
        <w:gridCol w:w="9072"/>
      </w:tblGrid>
      <w:tr w:rsidR="0093422C" w:rsidRPr="00217472" w14:paraId="4C21D991" w14:textId="77777777" w:rsidTr="00E75151">
        <w:tc>
          <w:tcPr>
            <w:tcW w:w="9072" w:type="dxa"/>
          </w:tcPr>
          <w:p w14:paraId="57434E5B" w14:textId="77777777" w:rsidR="0093422C" w:rsidRPr="00FB7FFE" w:rsidRDefault="0093422C" w:rsidP="00FE1F2E">
            <w:pPr>
              <w:pStyle w:val="MDPI52figure"/>
              <w:keepNext/>
              <w:adjustRightInd w:val="0"/>
              <w:snapToGrid w:val="0"/>
              <w:rPr>
                <w:lang w:val="fr-FR"/>
              </w:rPr>
            </w:pPr>
            <w:r>
              <w:rPr>
                <w:noProof/>
                <w:lang w:val="fr-FR" w:eastAsia="zh-CN" w:bidi="ar-SA"/>
              </w:rPr>
              <w:drawing>
                <wp:inline distT="0" distB="0" distL="0" distR="0" wp14:anchorId="2C8EA752" wp14:editId="77B5C21D">
                  <wp:extent cx="5760720" cy="1920240"/>
                  <wp:effectExtent l="0" t="0" r="0" b="381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1920240"/>
                          </a:xfrm>
                          <a:prstGeom prst="rect">
                            <a:avLst/>
                          </a:prstGeom>
                        </pic:spPr>
                      </pic:pic>
                    </a:graphicData>
                  </a:graphic>
                </wp:inline>
              </w:drawing>
            </w:r>
          </w:p>
        </w:tc>
      </w:tr>
      <w:tr w:rsidR="0093422C" w:rsidRPr="00217472" w14:paraId="432BC1BB" w14:textId="77777777" w:rsidTr="00E75151">
        <w:tc>
          <w:tcPr>
            <w:tcW w:w="9072" w:type="dxa"/>
          </w:tcPr>
          <w:p w14:paraId="49A467B7" w14:textId="77777777" w:rsidR="0093422C" w:rsidRPr="00216F98" w:rsidRDefault="0093422C" w:rsidP="00FE1F2E">
            <w:pPr>
              <w:jc w:val="center"/>
              <w:rPr>
                <w:b/>
                <w:noProof/>
              </w:rPr>
            </w:pPr>
            <w:r w:rsidRPr="00216F98">
              <w:rPr>
                <w:b/>
                <w:noProof/>
              </w:rPr>
              <w:t>Lobe inférieur</w:t>
            </w:r>
          </w:p>
        </w:tc>
      </w:tr>
      <w:tr w:rsidR="0093422C" w:rsidRPr="00217472" w14:paraId="1176E651" w14:textId="77777777" w:rsidTr="00E75151">
        <w:tc>
          <w:tcPr>
            <w:tcW w:w="9072" w:type="dxa"/>
          </w:tcPr>
          <w:p w14:paraId="00B3EC25" w14:textId="77777777" w:rsidR="0093422C" w:rsidRPr="00E33A5C" w:rsidRDefault="0093422C" w:rsidP="00FE1F2E">
            <w:pPr>
              <w:pStyle w:val="MDPI52figure"/>
              <w:keepNext/>
              <w:adjustRightInd w:val="0"/>
              <w:snapToGrid w:val="0"/>
              <w:rPr>
                <w:lang w:val="fr-FR"/>
              </w:rPr>
            </w:pPr>
            <w:r w:rsidRPr="004E635A">
              <w:rPr>
                <w:noProof/>
                <w:lang w:val="fr-FR" w:eastAsia="zh-CN" w:bidi="ar-SA"/>
              </w:rPr>
              <w:drawing>
                <wp:inline distT="0" distB="0" distL="0" distR="0" wp14:anchorId="12E4BDC3" wp14:editId="6C50929E">
                  <wp:extent cx="5760720" cy="1923415"/>
                  <wp:effectExtent l="0" t="0" r="0" b="0"/>
                  <wp:docPr id="22"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6"/>
                          <pic:cNvPicPr>
                            <a:picLocks noChangeAspect="1"/>
                          </pic:cNvPicPr>
                        </pic:nvPicPr>
                        <pic:blipFill>
                          <a:blip r:embed="rId48"/>
                          <a:stretch>
                            <a:fillRect/>
                          </a:stretch>
                        </pic:blipFill>
                        <pic:spPr>
                          <a:xfrm>
                            <a:off x="0" y="0"/>
                            <a:ext cx="5760720" cy="1923415"/>
                          </a:xfrm>
                          <a:prstGeom prst="rect">
                            <a:avLst/>
                          </a:prstGeom>
                        </pic:spPr>
                      </pic:pic>
                    </a:graphicData>
                  </a:graphic>
                </wp:inline>
              </w:drawing>
            </w:r>
          </w:p>
        </w:tc>
      </w:tr>
      <w:tr w:rsidR="0093422C" w:rsidRPr="00217472" w14:paraId="3A3059F5" w14:textId="77777777" w:rsidTr="00E75151">
        <w:tc>
          <w:tcPr>
            <w:tcW w:w="9072" w:type="dxa"/>
          </w:tcPr>
          <w:p w14:paraId="196E5E9D" w14:textId="77777777" w:rsidR="0093422C" w:rsidRPr="00216F98" w:rsidRDefault="0093422C" w:rsidP="00FE1F2E">
            <w:pPr>
              <w:jc w:val="center"/>
              <w:rPr>
                <w:b/>
                <w:noProof/>
              </w:rPr>
            </w:pPr>
            <w:r w:rsidRPr="00216F98">
              <w:rPr>
                <w:b/>
                <w:noProof/>
              </w:rPr>
              <w:t>Lobe supérieur</w:t>
            </w:r>
          </w:p>
        </w:tc>
      </w:tr>
    </w:tbl>
    <w:p w14:paraId="6BF7CE93" w14:textId="03972935" w:rsidR="0093422C" w:rsidRDefault="0093422C" w:rsidP="00E75151">
      <w:pPr>
        <w:jc w:val="center"/>
      </w:pPr>
      <w:bookmarkStart w:id="331" w:name="_Ref524006364"/>
      <w:r w:rsidRPr="003B2745">
        <w:t xml:space="preserve">Figure </w:t>
      </w:r>
      <w:r w:rsidR="00B46355">
        <w:rPr>
          <w:noProof/>
        </w:rPr>
        <w:fldChar w:fldCharType="begin"/>
      </w:r>
      <w:r w:rsidR="00B46355">
        <w:rPr>
          <w:noProof/>
        </w:rPr>
        <w:instrText xml:space="preserve"> STYLEREF 2 \s </w:instrText>
      </w:r>
      <w:r w:rsidR="00B46355">
        <w:rPr>
          <w:noProof/>
        </w:rPr>
        <w:fldChar w:fldCharType="separate"/>
      </w:r>
      <w:r w:rsidR="00D07291">
        <w:rPr>
          <w:noProof/>
        </w:rPr>
        <w:t>2.5</w:t>
      </w:r>
      <w:r w:rsidR="00B46355">
        <w:rPr>
          <w:noProof/>
        </w:rPr>
        <w:fldChar w:fldCharType="end"/>
      </w:r>
      <w:r w:rsidR="007B73B8">
        <w:noBreakHyphen/>
      </w:r>
      <w:r w:rsidR="00B46355">
        <w:rPr>
          <w:noProof/>
        </w:rPr>
        <w:fldChar w:fldCharType="begin"/>
      </w:r>
      <w:r w:rsidR="00B46355">
        <w:rPr>
          <w:noProof/>
        </w:rPr>
        <w:instrText xml:space="preserve"> SEQ Figure \* ARABIC \s 2 </w:instrText>
      </w:r>
      <w:r w:rsidR="00B46355">
        <w:rPr>
          <w:noProof/>
        </w:rPr>
        <w:fldChar w:fldCharType="separate"/>
      </w:r>
      <w:r w:rsidR="00D07291">
        <w:rPr>
          <w:noProof/>
        </w:rPr>
        <w:t>2</w:t>
      </w:r>
      <w:r w:rsidR="00B46355">
        <w:rPr>
          <w:noProof/>
        </w:rPr>
        <w:fldChar w:fldCharType="end"/>
      </w:r>
      <w:bookmarkEnd w:id="331"/>
      <w:r w:rsidRPr="003B2745">
        <w:t xml:space="preserve"> : Comparaison de</w:t>
      </w:r>
      <w:r>
        <w:t>s champs de</w:t>
      </w:r>
      <w:r w:rsidRPr="003B2745">
        <w:t xml:space="preserve"> pression et </w:t>
      </w:r>
      <w:r>
        <w:t xml:space="preserve">de </w:t>
      </w:r>
      <w:r w:rsidRPr="003B2745">
        <w:t>température</w:t>
      </w:r>
      <w:r>
        <w:t xml:space="preserve"> des deux lobes à 500tr/min avec la charge 10kN</w:t>
      </w:r>
    </w:p>
    <w:tbl>
      <w:tblPr>
        <w:tblW w:w="0" w:type="auto"/>
        <w:tblLook w:val="04A0" w:firstRow="1" w:lastRow="0" w:firstColumn="1" w:lastColumn="0" w:noHBand="0" w:noVBand="1"/>
      </w:tblPr>
      <w:tblGrid>
        <w:gridCol w:w="9072"/>
      </w:tblGrid>
      <w:tr w:rsidR="0093422C" w:rsidRPr="00217472" w14:paraId="13EA7C81" w14:textId="77777777" w:rsidTr="00FE1F2E">
        <w:tc>
          <w:tcPr>
            <w:tcW w:w="9072" w:type="dxa"/>
          </w:tcPr>
          <w:p w14:paraId="1CBCD956" w14:textId="77777777" w:rsidR="0093422C" w:rsidRPr="00A61245" w:rsidRDefault="0093422C" w:rsidP="00FE1F2E">
            <w:pPr>
              <w:pStyle w:val="MDPI52figure"/>
              <w:keepNext/>
              <w:adjustRightInd w:val="0"/>
              <w:snapToGrid w:val="0"/>
            </w:pPr>
            <w:r w:rsidRPr="00C210DA">
              <w:rPr>
                <w:noProof/>
                <w:lang w:val="fr-FR" w:eastAsia="zh-CN" w:bidi="ar-SA"/>
              </w:rPr>
              <w:drawing>
                <wp:inline distT="0" distB="0" distL="0" distR="0" wp14:anchorId="6A159AC0" wp14:editId="59DEB28E">
                  <wp:extent cx="5760720" cy="1943100"/>
                  <wp:effectExtent l="0" t="0" r="0" b="0"/>
                  <wp:docPr id="29"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6"/>
                          <pic:cNvPicPr>
                            <a:picLocks noChangeAspect="1"/>
                          </pic:cNvPicPr>
                        </pic:nvPicPr>
                        <pic:blipFill>
                          <a:blip r:embed="rId49"/>
                          <a:stretch>
                            <a:fillRect/>
                          </a:stretch>
                        </pic:blipFill>
                        <pic:spPr>
                          <a:xfrm>
                            <a:off x="0" y="0"/>
                            <a:ext cx="5760720" cy="1943100"/>
                          </a:xfrm>
                          <a:prstGeom prst="rect">
                            <a:avLst/>
                          </a:prstGeom>
                        </pic:spPr>
                      </pic:pic>
                    </a:graphicData>
                  </a:graphic>
                </wp:inline>
              </w:drawing>
            </w:r>
          </w:p>
        </w:tc>
      </w:tr>
      <w:tr w:rsidR="0093422C" w:rsidRPr="00217472" w14:paraId="7E4E9FD9" w14:textId="77777777" w:rsidTr="00FE1F2E">
        <w:tc>
          <w:tcPr>
            <w:tcW w:w="9072" w:type="dxa"/>
          </w:tcPr>
          <w:p w14:paraId="25B7268C" w14:textId="77777777" w:rsidR="0093422C" w:rsidRPr="00216F98" w:rsidRDefault="0093422C" w:rsidP="00FE1F2E">
            <w:pPr>
              <w:jc w:val="center"/>
              <w:rPr>
                <w:b/>
                <w:noProof/>
              </w:rPr>
            </w:pPr>
            <w:r w:rsidRPr="00216F98">
              <w:rPr>
                <w:b/>
                <w:noProof/>
              </w:rPr>
              <w:t>Lobe inférieur</w:t>
            </w:r>
          </w:p>
        </w:tc>
      </w:tr>
      <w:tr w:rsidR="0093422C" w:rsidRPr="00217472" w14:paraId="13C9BA93" w14:textId="77777777" w:rsidTr="00FE1F2E">
        <w:tc>
          <w:tcPr>
            <w:tcW w:w="9072" w:type="dxa"/>
          </w:tcPr>
          <w:p w14:paraId="2957439E" w14:textId="77777777" w:rsidR="0093422C" w:rsidRPr="00E33A5C" w:rsidRDefault="0093422C" w:rsidP="00FE1F2E">
            <w:pPr>
              <w:pStyle w:val="MDPI52figure"/>
              <w:keepNext/>
              <w:adjustRightInd w:val="0"/>
              <w:snapToGrid w:val="0"/>
              <w:rPr>
                <w:lang w:val="fr-FR"/>
              </w:rPr>
            </w:pPr>
            <w:r w:rsidRPr="00FD4B39">
              <w:rPr>
                <w:noProof/>
                <w:lang w:val="fr-FR" w:eastAsia="zh-CN" w:bidi="ar-SA"/>
              </w:rPr>
              <w:lastRenderedPageBreak/>
              <w:drawing>
                <wp:inline distT="0" distB="0" distL="0" distR="0" wp14:anchorId="4F74E6A0" wp14:editId="52C05753">
                  <wp:extent cx="5760720" cy="1924685"/>
                  <wp:effectExtent l="0" t="0" r="0" b="0"/>
                  <wp:docPr id="27"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4"/>
                          <pic:cNvPicPr>
                            <a:picLocks noChangeAspect="1"/>
                          </pic:cNvPicPr>
                        </pic:nvPicPr>
                        <pic:blipFill>
                          <a:blip r:embed="rId50"/>
                          <a:stretch>
                            <a:fillRect/>
                          </a:stretch>
                        </pic:blipFill>
                        <pic:spPr>
                          <a:xfrm>
                            <a:off x="0" y="0"/>
                            <a:ext cx="5760720" cy="1924685"/>
                          </a:xfrm>
                          <a:prstGeom prst="rect">
                            <a:avLst/>
                          </a:prstGeom>
                        </pic:spPr>
                      </pic:pic>
                    </a:graphicData>
                  </a:graphic>
                </wp:inline>
              </w:drawing>
            </w:r>
          </w:p>
        </w:tc>
      </w:tr>
      <w:tr w:rsidR="0093422C" w:rsidRPr="00217472" w14:paraId="5DFD2FD0" w14:textId="77777777" w:rsidTr="00FE1F2E">
        <w:tc>
          <w:tcPr>
            <w:tcW w:w="9072" w:type="dxa"/>
          </w:tcPr>
          <w:p w14:paraId="3D075964" w14:textId="77777777" w:rsidR="0093422C" w:rsidRPr="00216F98" w:rsidRDefault="0093422C" w:rsidP="00FE1F2E">
            <w:pPr>
              <w:jc w:val="center"/>
              <w:rPr>
                <w:b/>
                <w:noProof/>
              </w:rPr>
            </w:pPr>
            <w:r w:rsidRPr="00216F98">
              <w:rPr>
                <w:b/>
                <w:noProof/>
              </w:rPr>
              <w:t>Lobe supérieur</w:t>
            </w:r>
          </w:p>
        </w:tc>
      </w:tr>
    </w:tbl>
    <w:p w14:paraId="5BAA6191" w14:textId="378F9AC9" w:rsidR="00E75151" w:rsidRPr="003B2745" w:rsidRDefault="0093422C" w:rsidP="00AE5210">
      <w:pPr>
        <w:jc w:val="center"/>
      </w:pPr>
      <w:r w:rsidRPr="003B2745">
        <w:t xml:space="preserve">Figure </w:t>
      </w:r>
      <w:r w:rsidR="00B46355">
        <w:rPr>
          <w:noProof/>
        </w:rPr>
        <w:fldChar w:fldCharType="begin"/>
      </w:r>
      <w:r w:rsidR="00B46355">
        <w:rPr>
          <w:noProof/>
        </w:rPr>
        <w:instrText xml:space="preserve"> STYLEREF 2 \s </w:instrText>
      </w:r>
      <w:r w:rsidR="00B46355">
        <w:rPr>
          <w:noProof/>
        </w:rPr>
        <w:fldChar w:fldCharType="separate"/>
      </w:r>
      <w:r w:rsidR="00D07291">
        <w:rPr>
          <w:noProof/>
        </w:rPr>
        <w:t>2.5</w:t>
      </w:r>
      <w:r w:rsidR="00B46355">
        <w:rPr>
          <w:noProof/>
        </w:rPr>
        <w:fldChar w:fldCharType="end"/>
      </w:r>
      <w:r w:rsidR="007B73B8">
        <w:noBreakHyphen/>
      </w:r>
      <w:r w:rsidR="00B46355">
        <w:rPr>
          <w:noProof/>
        </w:rPr>
        <w:fldChar w:fldCharType="begin"/>
      </w:r>
      <w:r w:rsidR="00B46355">
        <w:rPr>
          <w:noProof/>
        </w:rPr>
        <w:instrText xml:space="preserve"> SEQ Figure \* ARABIC \s 2 </w:instrText>
      </w:r>
      <w:r w:rsidR="00B46355">
        <w:rPr>
          <w:noProof/>
        </w:rPr>
        <w:fldChar w:fldCharType="separate"/>
      </w:r>
      <w:r w:rsidR="00D07291">
        <w:rPr>
          <w:noProof/>
        </w:rPr>
        <w:t>3</w:t>
      </w:r>
      <w:r w:rsidR="00B46355">
        <w:rPr>
          <w:noProof/>
        </w:rPr>
        <w:fldChar w:fldCharType="end"/>
      </w:r>
      <w:r w:rsidRPr="003B2745">
        <w:t xml:space="preserve"> : Comparaison de</w:t>
      </w:r>
      <w:r>
        <w:t>s champs de</w:t>
      </w:r>
      <w:r w:rsidRPr="003B2745">
        <w:t xml:space="preserve"> pression et </w:t>
      </w:r>
      <w:r>
        <w:t xml:space="preserve">de </w:t>
      </w:r>
      <w:r w:rsidRPr="003B2745">
        <w:t>température</w:t>
      </w:r>
      <w:r>
        <w:t xml:space="preserve"> des deux lobes </w:t>
      </w:r>
      <w:r w:rsidR="00AE5210">
        <w:t>à 2000tr/min avec la charge 8kN</w:t>
      </w:r>
    </w:p>
    <w:tbl>
      <w:tblPr>
        <w:tblW w:w="0" w:type="auto"/>
        <w:tblLook w:val="04A0" w:firstRow="1" w:lastRow="0" w:firstColumn="1" w:lastColumn="0" w:noHBand="0" w:noVBand="1"/>
      </w:tblPr>
      <w:tblGrid>
        <w:gridCol w:w="9072"/>
      </w:tblGrid>
      <w:tr w:rsidR="0093422C" w:rsidRPr="00217472" w14:paraId="5AC51803" w14:textId="77777777" w:rsidTr="00FE1F2E">
        <w:tc>
          <w:tcPr>
            <w:tcW w:w="9072" w:type="dxa"/>
          </w:tcPr>
          <w:p w14:paraId="4B9CD5DB" w14:textId="77777777" w:rsidR="0093422C" w:rsidRPr="00A61245" w:rsidRDefault="0093422C" w:rsidP="00FE1F2E">
            <w:pPr>
              <w:pStyle w:val="MDPI52figure"/>
              <w:keepNext/>
              <w:adjustRightInd w:val="0"/>
              <w:snapToGrid w:val="0"/>
            </w:pPr>
            <w:r w:rsidRPr="003B091B">
              <w:rPr>
                <w:noProof/>
                <w:lang w:val="fr-FR" w:eastAsia="zh-CN" w:bidi="ar-SA"/>
              </w:rPr>
              <w:drawing>
                <wp:inline distT="0" distB="0" distL="0" distR="0" wp14:anchorId="37E2E4C4" wp14:editId="166F1656">
                  <wp:extent cx="5760720" cy="1965325"/>
                  <wp:effectExtent l="0" t="0" r="0" b="0"/>
                  <wp:docPr id="23"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pic:cNvPicPr>
                            <a:picLocks noChangeAspect="1"/>
                          </pic:cNvPicPr>
                        </pic:nvPicPr>
                        <pic:blipFill>
                          <a:blip r:embed="rId51"/>
                          <a:stretch>
                            <a:fillRect/>
                          </a:stretch>
                        </pic:blipFill>
                        <pic:spPr>
                          <a:xfrm>
                            <a:off x="0" y="0"/>
                            <a:ext cx="5760720" cy="1965325"/>
                          </a:xfrm>
                          <a:prstGeom prst="rect">
                            <a:avLst/>
                          </a:prstGeom>
                        </pic:spPr>
                      </pic:pic>
                    </a:graphicData>
                  </a:graphic>
                </wp:inline>
              </w:drawing>
            </w:r>
          </w:p>
        </w:tc>
      </w:tr>
      <w:tr w:rsidR="0093422C" w:rsidRPr="00217472" w14:paraId="176EB404" w14:textId="77777777" w:rsidTr="00FE1F2E">
        <w:tc>
          <w:tcPr>
            <w:tcW w:w="9072" w:type="dxa"/>
          </w:tcPr>
          <w:p w14:paraId="563702AE" w14:textId="77777777" w:rsidR="0093422C" w:rsidRPr="00216F98" w:rsidRDefault="0093422C" w:rsidP="00FE1F2E">
            <w:pPr>
              <w:jc w:val="center"/>
              <w:rPr>
                <w:b/>
                <w:noProof/>
              </w:rPr>
            </w:pPr>
            <w:r w:rsidRPr="00216F98">
              <w:rPr>
                <w:b/>
                <w:noProof/>
              </w:rPr>
              <w:t>Lobe inférieur</w:t>
            </w:r>
          </w:p>
        </w:tc>
      </w:tr>
      <w:tr w:rsidR="0093422C" w:rsidRPr="00217472" w14:paraId="5652DE2A" w14:textId="77777777" w:rsidTr="00FE1F2E">
        <w:tc>
          <w:tcPr>
            <w:tcW w:w="9072" w:type="dxa"/>
          </w:tcPr>
          <w:p w14:paraId="0CFCB906" w14:textId="77777777" w:rsidR="0093422C" w:rsidRPr="00E33A5C" w:rsidRDefault="0093422C" w:rsidP="00FE1F2E">
            <w:pPr>
              <w:pStyle w:val="MDPI52figure"/>
              <w:keepNext/>
              <w:adjustRightInd w:val="0"/>
              <w:snapToGrid w:val="0"/>
              <w:rPr>
                <w:lang w:val="fr-FR"/>
              </w:rPr>
            </w:pPr>
            <w:r w:rsidRPr="003B091B">
              <w:rPr>
                <w:noProof/>
                <w:lang w:val="fr-FR" w:eastAsia="zh-CN" w:bidi="ar-SA"/>
              </w:rPr>
              <w:drawing>
                <wp:inline distT="0" distB="0" distL="0" distR="0" wp14:anchorId="3EB8A0A2" wp14:editId="4BF733F4">
                  <wp:extent cx="5760720" cy="1924685"/>
                  <wp:effectExtent l="0" t="0" r="0" b="0"/>
                  <wp:docPr id="26"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pic:cNvPicPr>
                            <a:picLocks noChangeAspect="1"/>
                          </pic:cNvPicPr>
                        </pic:nvPicPr>
                        <pic:blipFill>
                          <a:blip r:embed="rId52"/>
                          <a:stretch>
                            <a:fillRect/>
                          </a:stretch>
                        </pic:blipFill>
                        <pic:spPr>
                          <a:xfrm>
                            <a:off x="0" y="0"/>
                            <a:ext cx="5760720" cy="1924685"/>
                          </a:xfrm>
                          <a:prstGeom prst="rect">
                            <a:avLst/>
                          </a:prstGeom>
                        </pic:spPr>
                      </pic:pic>
                    </a:graphicData>
                  </a:graphic>
                </wp:inline>
              </w:drawing>
            </w:r>
          </w:p>
        </w:tc>
      </w:tr>
      <w:tr w:rsidR="0093422C" w:rsidRPr="00217472" w14:paraId="61B27625" w14:textId="77777777" w:rsidTr="00AE5210">
        <w:trPr>
          <w:trHeight w:val="188"/>
        </w:trPr>
        <w:tc>
          <w:tcPr>
            <w:tcW w:w="9072" w:type="dxa"/>
          </w:tcPr>
          <w:p w14:paraId="4421D9EF" w14:textId="77777777" w:rsidR="0093422C" w:rsidRPr="00216F98" w:rsidRDefault="0093422C" w:rsidP="00FE1F2E">
            <w:pPr>
              <w:jc w:val="center"/>
              <w:rPr>
                <w:b/>
                <w:noProof/>
              </w:rPr>
            </w:pPr>
            <w:r w:rsidRPr="00216F98">
              <w:rPr>
                <w:b/>
                <w:noProof/>
              </w:rPr>
              <w:t>Lobe supérieur</w:t>
            </w:r>
          </w:p>
        </w:tc>
      </w:tr>
    </w:tbl>
    <w:p w14:paraId="166B5EDB" w14:textId="2954DE8A" w:rsidR="0093422C" w:rsidRDefault="0093422C" w:rsidP="00E75151">
      <w:pPr>
        <w:jc w:val="center"/>
      </w:pPr>
      <w:bookmarkStart w:id="332" w:name="_Ref526272542"/>
      <w:r w:rsidRPr="003B2745">
        <w:t xml:space="preserve">Figure </w:t>
      </w:r>
      <w:r w:rsidR="00B46355">
        <w:rPr>
          <w:noProof/>
        </w:rPr>
        <w:fldChar w:fldCharType="begin"/>
      </w:r>
      <w:r w:rsidR="00B46355">
        <w:rPr>
          <w:noProof/>
        </w:rPr>
        <w:instrText xml:space="preserve"> STYLEREF 2 \s </w:instrText>
      </w:r>
      <w:r w:rsidR="00B46355">
        <w:rPr>
          <w:noProof/>
        </w:rPr>
        <w:fldChar w:fldCharType="separate"/>
      </w:r>
      <w:r w:rsidR="00D07291">
        <w:rPr>
          <w:noProof/>
        </w:rPr>
        <w:t>2.5</w:t>
      </w:r>
      <w:r w:rsidR="00B46355">
        <w:rPr>
          <w:noProof/>
        </w:rPr>
        <w:fldChar w:fldCharType="end"/>
      </w:r>
      <w:r w:rsidR="007B73B8">
        <w:noBreakHyphen/>
      </w:r>
      <w:r w:rsidR="00B46355">
        <w:rPr>
          <w:noProof/>
        </w:rPr>
        <w:fldChar w:fldCharType="begin"/>
      </w:r>
      <w:r w:rsidR="00B46355">
        <w:rPr>
          <w:noProof/>
        </w:rPr>
        <w:instrText xml:space="preserve"> SEQ Figure \* ARABIC \s 2 </w:instrText>
      </w:r>
      <w:r w:rsidR="00B46355">
        <w:rPr>
          <w:noProof/>
        </w:rPr>
        <w:fldChar w:fldCharType="separate"/>
      </w:r>
      <w:r w:rsidR="00D07291">
        <w:rPr>
          <w:noProof/>
        </w:rPr>
        <w:t>4</w:t>
      </w:r>
      <w:r w:rsidR="00B46355">
        <w:rPr>
          <w:noProof/>
        </w:rPr>
        <w:fldChar w:fldCharType="end"/>
      </w:r>
      <w:bookmarkEnd w:id="332"/>
      <w:r w:rsidRPr="003B2745">
        <w:t xml:space="preserve"> : Comparaison de</w:t>
      </w:r>
      <w:r>
        <w:t>s champs de</w:t>
      </w:r>
      <w:r w:rsidRPr="003B2745">
        <w:t xml:space="preserve"> pression et </w:t>
      </w:r>
      <w:r>
        <w:t xml:space="preserve">de </w:t>
      </w:r>
      <w:r w:rsidRPr="003B2745">
        <w:t>température</w:t>
      </w:r>
      <w:r>
        <w:t xml:space="preserve"> des deux lobes à 3500tr/min avec la charge 6kN</w:t>
      </w:r>
    </w:p>
    <w:p w14:paraId="3A8CE0CE" w14:textId="77777777" w:rsidR="00E75151" w:rsidRDefault="00E75151" w:rsidP="00E75151"/>
    <w:p w14:paraId="3022C33D" w14:textId="77777777" w:rsidR="0093422C" w:rsidRDefault="0093422C" w:rsidP="00523E9E">
      <w:pPr>
        <w:pStyle w:val="Titre2"/>
        <w:ind w:left="709"/>
      </w:pPr>
      <w:bookmarkStart w:id="333" w:name="_Toc535252149"/>
      <w:r w:rsidRPr="00CC16EF">
        <w:t>Conclusion</w:t>
      </w:r>
      <w:bookmarkEnd w:id="333"/>
    </w:p>
    <w:p w14:paraId="40A8C02B" w14:textId="77777777" w:rsidR="0093422C" w:rsidRDefault="0093422C" w:rsidP="0093422C"/>
    <w:p w14:paraId="24E116A0" w14:textId="2A105B90" w:rsidR="0093422C" w:rsidRDefault="0093422C" w:rsidP="0093422C">
      <w:pPr>
        <w:spacing w:line="360" w:lineRule="auto"/>
      </w:pPr>
      <w:r>
        <w:rPr>
          <w:sz w:val="23"/>
          <w:szCs w:val="23"/>
        </w:rPr>
        <w:t xml:space="preserve">Ce chapitre a permis de présenter le solveur utilisé pour résoudre des problèmes thermo-hydrodynamiques dans les paliers hydrodynamiques. Dans un premier temps, la démarche classique pour évaluer le champ de pression et de température a été décrite. La stratégie de résolution de l’équation de Reynolds généralisée et </w:t>
      </w:r>
      <w:r w:rsidR="00383F21">
        <w:rPr>
          <w:sz w:val="23"/>
          <w:szCs w:val="23"/>
        </w:rPr>
        <w:t xml:space="preserve">de </w:t>
      </w:r>
      <w:r>
        <w:rPr>
          <w:sz w:val="23"/>
          <w:szCs w:val="23"/>
        </w:rPr>
        <w:t xml:space="preserve">l’équation de l’énergie </w:t>
      </w:r>
      <w:r w:rsidR="00383F21">
        <w:rPr>
          <w:sz w:val="23"/>
          <w:szCs w:val="23"/>
        </w:rPr>
        <w:t>a</w:t>
      </w:r>
      <w:r>
        <w:rPr>
          <w:sz w:val="23"/>
          <w:szCs w:val="23"/>
        </w:rPr>
        <w:t xml:space="preserve"> été présentée. </w:t>
      </w:r>
      <w:r>
        <w:rPr>
          <w:sz w:val="23"/>
          <w:szCs w:val="23"/>
        </w:rPr>
        <w:lastRenderedPageBreak/>
        <w:t>Afin de prendre en compte la rupture et la reformation de film mince, l’alg</w:t>
      </w:r>
      <w:r w:rsidR="00383F21">
        <w:rPr>
          <w:sz w:val="23"/>
          <w:szCs w:val="23"/>
        </w:rPr>
        <w:t>orithme FBNS a été intégré dans</w:t>
      </w:r>
      <w:r>
        <w:rPr>
          <w:sz w:val="23"/>
          <w:szCs w:val="23"/>
        </w:rPr>
        <w:t xml:space="preserve"> le solveur. Ensuite, </w:t>
      </w:r>
      <w:r w:rsidR="00383F21">
        <w:rPr>
          <w:sz w:val="23"/>
          <w:szCs w:val="23"/>
        </w:rPr>
        <w:t>afin de réduire</w:t>
      </w:r>
      <w:r>
        <w:rPr>
          <w:sz w:val="23"/>
          <w:szCs w:val="23"/>
        </w:rPr>
        <w:t xml:space="preserve"> </w:t>
      </w:r>
      <w:r w:rsidR="00383F21">
        <w:rPr>
          <w:sz w:val="23"/>
          <w:szCs w:val="23"/>
        </w:rPr>
        <w:t xml:space="preserve">le temps de </w:t>
      </w:r>
      <w:r>
        <w:rPr>
          <w:sz w:val="23"/>
          <w:szCs w:val="23"/>
        </w:rPr>
        <w:t xml:space="preserve">calcul, </w:t>
      </w:r>
      <w:r w:rsidR="00383F21">
        <w:rPr>
          <w:sz w:val="23"/>
          <w:szCs w:val="23"/>
        </w:rPr>
        <w:t>la variation de la température suivant l’épaisseur du film a été approximée par des polynômes de Legendre et l’équation de l’énergie a été résolue avec</w:t>
      </w:r>
      <w:r>
        <w:rPr>
          <w:sz w:val="23"/>
          <w:szCs w:val="23"/>
        </w:rPr>
        <w:t xml:space="preserve"> </w:t>
      </w:r>
      <w:r w:rsidR="00383F21">
        <w:rPr>
          <w:sz w:val="23"/>
          <w:szCs w:val="23"/>
        </w:rPr>
        <w:t xml:space="preserve">la </w:t>
      </w:r>
      <w:r>
        <w:rPr>
          <w:sz w:val="23"/>
          <w:szCs w:val="23"/>
        </w:rPr>
        <w:t xml:space="preserve">méthode de colocation aux points de Lobatto. Une comparaison systématique de cette méthode avec la méthode classique </w:t>
      </w:r>
      <w:r w:rsidR="00383F21">
        <w:rPr>
          <w:sz w:val="23"/>
          <w:szCs w:val="23"/>
        </w:rPr>
        <w:t>est illustrée en A</w:t>
      </w:r>
      <w:r>
        <w:rPr>
          <w:sz w:val="23"/>
          <w:szCs w:val="23"/>
        </w:rPr>
        <w:t xml:space="preserve">nnexe pour montrer sa robustesse à l’aide du cas simple du patin incliné. Enfin les résultats obtenus par ce solveur ont été validés </w:t>
      </w:r>
      <w:r w:rsidR="00383F21">
        <w:rPr>
          <w:sz w:val="23"/>
          <w:szCs w:val="23"/>
        </w:rPr>
        <w:t xml:space="preserve">par des comparaisons avec des données expérimentales </w:t>
      </w:r>
      <w:proofErr w:type="gramStart"/>
      <w:r w:rsidR="00383F21">
        <w:rPr>
          <w:sz w:val="23"/>
          <w:szCs w:val="23"/>
        </w:rPr>
        <w:t>issus</w:t>
      </w:r>
      <w:proofErr w:type="gramEnd"/>
      <w:r w:rsidR="00383F21">
        <w:rPr>
          <w:sz w:val="23"/>
          <w:szCs w:val="23"/>
        </w:rPr>
        <w:t xml:space="preserve"> de la littérature pour un</w:t>
      </w:r>
      <w:r>
        <w:rPr>
          <w:sz w:val="23"/>
          <w:szCs w:val="23"/>
        </w:rPr>
        <w:t xml:space="preserve"> palier à géométrie fixe à deux lobes. </w:t>
      </w:r>
    </w:p>
    <w:p w14:paraId="6A2DCC44" w14:textId="77777777" w:rsidR="0093422C" w:rsidRDefault="0093422C" w:rsidP="0093422C">
      <w:pPr>
        <w:spacing w:line="360" w:lineRule="auto"/>
        <w:rPr>
          <w:sz w:val="23"/>
          <w:szCs w:val="23"/>
        </w:rPr>
      </w:pPr>
    </w:p>
    <w:p w14:paraId="7A024C3A" w14:textId="6CB88271" w:rsidR="004C2DD0" w:rsidRDefault="0093422C" w:rsidP="0093422C">
      <w:pPr>
        <w:spacing w:line="360" w:lineRule="auto"/>
      </w:pPr>
      <w:r>
        <w:t>La modélisation du palier hydrodynamique permet d’évaluer la force et la chaleur générées au sein de palier. Ces deux informations sont ensuite utilisées par les modèles de rotor pour modéliser son comportement dynamique et sa déformation thermique. Comme mentionné dans le chapitre 1, l’effet Morton peut engendrer une instabilité vi</w:t>
      </w:r>
      <w:r w:rsidR="00383F21">
        <w:t>bratoire due à l’échauffement du rotor</w:t>
      </w:r>
      <w:r>
        <w:t xml:space="preserve">. Le solveur développé est robuste et permet ainsi de simuler l’effet Morton de manière précise et efficace. La modélisation du comportement du rotor, à savoir le modèle dynamique et le modèle thermomécanique, sont présentés dans le chapitre suivant. </w:t>
      </w:r>
    </w:p>
    <w:p w14:paraId="6530A6FC" w14:textId="77777777" w:rsidR="004C2DD0" w:rsidRDefault="004C2DD0">
      <w:pPr>
        <w:overflowPunct/>
        <w:autoSpaceDE/>
        <w:autoSpaceDN/>
        <w:adjustRightInd/>
        <w:spacing w:after="160" w:line="259" w:lineRule="auto"/>
        <w:jc w:val="left"/>
        <w:textAlignment w:val="auto"/>
      </w:pPr>
      <w:r>
        <w:br w:type="page"/>
      </w:r>
    </w:p>
    <w:p w14:paraId="212AAE25" w14:textId="231228BD" w:rsidR="008F23B1" w:rsidRDefault="008F23B1" w:rsidP="00FE05DA">
      <w:pPr>
        <w:pStyle w:val="Titre1"/>
        <w:numPr>
          <w:ilvl w:val="0"/>
          <w:numId w:val="0"/>
        </w:numPr>
        <w:ind w:left="567" w:hanging="567"/>
        <w:jc w:val="left"/>
      </w:pPr>
      <w:bookmarkStart w:id="334" w:name="_Toc535252150"/>
      <w:r>
        <w:lastRenderedPageBreak/>
        <w:t xml:space="preserve">Chapitre 3 : </w:t>
      </w:r>
      <w:r w:rsidR="00FE05DA">
        <w:br/>
      </w:r>
      <w:r>
        <w:t>Modélisation des rotors</w:t>
      </w:r>
      <w:bookmarkEnd w:id="334"/>
    </w:p>
    <w:p w14:paraId="7D678CBE" w14:textId="77777777" w:rsidR="008F23B1" w:rsidRDefault="008F23B1" w:rsidP="008F23B1"/>
    <w:p w14:paraId="659A6C9E" w14:textId="77777777" w:rsidR="00A177A2" w:rsidRDefault="00A177A2" w:rsidP="008F23B1"/>
    <w:p w14:paraId="7045E1CE" w14:textId="77777777" w:rsidR="00A177A2" w:rsidRDefault="00A177A2" w:rsidP="008F23B1"/>
    <w:p w14:paraId="088F43EC" w14:textId="160AD0BC" w:rsidR="008F23B1" w:rsidRPr="00A60B6F" w:rsidRDefault="00A60B6F" w:rsidP="008F23B1">
      <w:pPr>
        <w:spacing w:line="360" w:lineRule="auto"/>
        <w:ind w:firstLine="708"/>
        <w:rPr>
          <w:rFonts w:asciiTheme="minorHAnsi" w:hAnsiTheme="minorHAnsi"/>
          <w:szCs w:val="22"/>
        </w:rPr>
      </w:pPr>
      <w:r w:rsidRPr="00A60B6F">
        <w:rPr>
          <w:rFonts w:asciiTheme="minorHAnsi" w:hAnsiTheme="minorHAnsi"/>
          <w:szCs w:val="22"/>
        </w:rPr>
        <w:t>L</w:t>
      </w:r>
      <w:r w:rsidR="008F23B1" w:rsidRPr="00A60B6F">
        <w:rPr>
          <w:rFonts w:asciiTheme="minorHAnsi" w:hAnsiTheme="minorHAnsi"/>
          <w:szCs w:val="22"/>
        </w:rPr>
        <w:t>a résolution des équations de Reynolds et de l’énergie présentée</w:t>
      </w:r>
      <w:r w:rsidRPr="00A60B6F">
        <w:rPr>
          <w:rFonts w:asciiTheme="minorHAnsi" w:hAnsiTheme="minorHAnsi"/>
          <w:szCs w:val="22"/>
        </w:rPr>
        <w:t xml:space="preserve"> au chapitre II a</w:t>
      </w:r>
      <w:r w:rsidR="008F23B1" w:rsidRPr="00A60B6F">
        <w:rPr>
          <w:rFonts w:asciiTheme="minorHAnsi" w:hAnsiTheme="minorHAnsi"/>
          <w:szCs w:val="22"/>
        </w:rPr>
        <w:t xml:space="preserve"> </w:t>
      </w:r>
      <w:r w:rsidRPr="00A60B6F">
        <w:rPr>
          <w:rFonts w:asciiTheme="minorHAnsi" w:hAnsiTheme="minorHAnsi"/>
          <w:szCs w:val="22"/>
        </w:rPr>
        <w:t>conduit</w:t>
      </w:r>
      <w:r w:rsidR="008F23B1" w:rsidRPr="00A60B6F">
        <w:rPr>
          <w:rFonts w:asciiTheme="minorHAnsi" w:hAnsiTheme="minorHAnsi"/>
          <w:szCs w:val="22"/>
        </w:rPr>
        <w:t xml:space="preserve"> au calcul de la force hydrodynamique et les flux thermiques </w:t>
      </w:r>
      <w:r w:rsidR="00B012C3" w:rsidRPr="00A60B6F">
        <w:rPr>
          <w:rFonts w:asciiTheme="minorHAnsi" w:hAnsiTheme="minorHAnsi"/>
          <w:szCs w:val="22"/>
        </w:rPr>
        <w:t>dans le</w:t>
      </w:r>
      <w:r w:rsidR="008F23B1" w:rsidRPr="00A60B6F">
        <w:rPr>
          <w:rFonts w:asciiTheme="minorHAnsi" w:hAnsiTheme="minorHAnsi"/>
          <w:szCs w:val="22"/>
        </w:rPr>
        <w:t xml:space="preserve"> palier. Ces deux informations sont utilisées par les modèles thermomécanique et dynamique du rotor </w:t>
      </w:r>
      <w:r w:rsidRPr="00A60B6F">
        <w:rPr>
          <w:rFonts w:asciiTheme="minorHAnsi" w:hAnsiTheme="minorHAnsi"/>
          <w:szCs w:val="22"/>
        </w:rPr>
        <w:t>pour</w:t>
      </w:r>
      <w:r w:rsidR="008F23B1" w:rsidRPr="00A60B6F">
        <w:rPr>
          <w:rFonts w:asciiTheme="minorHAnsi" w:hAnsiTheme="minorHAnsi"/>
          <w:szCs w:val="22"/>
        </w:rPr>
        <w:t xml:space="preserve"> la simulation numérique et l’analyse de stabilité de l’effet Morton. </w:t>
      </w:r>
    </w:p>
    <w:p w14:paraId="7B2D619D" w14:textId="44A1B8CB" w:rsidR="008F23B1" w:rsidRPr="00A60B6F" w:rsidRDefault="008F23B1" w:rsidP="008F23B1">
      <w:pPr>
        <w:spacing w:line="360" w:lineRule="auto"/>
        <w:ind w:firstLine="708"/>
        <w:rPr>
          <w:rFonts w:asciiTheme="minorHAnsi" w:hAnsiTheme="minorHAnsi"/>
          <w:szCs w:val="22"/>
        </w:rPr>
      </w:pPr>
      <w:r w:rsidRPr="00A60B6F">
        <w:rPr>
          <w:rFonts w:asciiTheme="minorHAnsi" w:hAnsiTheme="minorHAnsi"/>
          <w:szCs w:val="22"/>
        </w:rPr>
        <w:t xml:space="preserve">Dans un premier temps, le modèle thermomécanique du rotor basé sur la méthode d’éléments finis est présenté. Il permet de prédire la déformation thermique du rotor sous chargement thermique. Ensuite, la modélisation de la dynamique des rotors sont décrites. Deux modèles dynamiques des rotors </w:t>
      </w:r>
      <w:r w:rsidR="00A60B6F" w:rsidRPr="00A60B6F">
        <w:rPr>
          <w:rFonts w:asciiTheme="minorHAnsi" w:hAnsiTheme="minorHAnsi"/>
          <w:szCs w:val="22"/>
        </w:rPr>
        <w:t xml:space="preserve">sont exposés : </w:t>
      </w:r>
      <w:r w:rsidRPr="00A60B6F">
        <w:rPr>
          <w:rFonts w:asciiTheme="minorHAnsi" w:hAnsiTheme="minorHAnsi"/>
          <w:szCs w:val="22"/>
        </w:rPr>
        <w:t xml:space="preserve">un rotor rigide à quatre degrés de liberté et un rotor flexible à </w:t>
      </w:r>
      <m:oMath>
        <m:r>
          <w:rPr>
            <w:rFonts w:ascii="Cambria Math" w:hAnsi="Cambria Math"/>
            <w:szCs w:val="22"/>
          </w:rPr>
          <m:t>n</m:t>
        </m:r>
      </m:oMath>
      <w:r w:rsidRPr="00A60B6F">
        <w:rPr>
          <w:rFonts w:asciiTheme="minorHAnsi" w:hAnsiTheme="minorHAnsi"/>
          <w:szCs w:val="22"/>
        </w:rPr>
        <w:t xml:space="preserve"> degrés de liberté. </w:t>
      </w:r>
      <w:r w:rsidR="00A60B6F" w:rsidRPr="00A60B6F">
        <w:rPr>
          <w:rFonts w:asciiTheme="minorHAnsi" w:hAnsiTheme="minorHAnsi"/>
          <w:szCs w:val="22"/>
        </w:rPr>
        <w:t xml:space="preserve">La méthode de </w:t>
      </w:r>
      <w:proofErr w:type="spellStart"/>
      <w:r w:rsidR="00A60B6F" w:rsidRPr="00A60B6F">
        <w:rPr>
          <w:rFonts w:asciiTheme="minorHAnsi" w:hAnsiTheme="minorHAnsi"/>
          <w:szCs w:val="22"/>
        </w:rPr>
        <w:t>Newmark</w:t>
      </w:r>
      <w:proofErr w:type="spellEnd"/>
      <w:r w:rsidR="00A60B6F" w:rsidRPr="00A60B6F">
        <w:rPr>
          <w:rFonts w:asciiTheme="minorHAnsi" w:hAnsiTheme="minorHAnsi"/>
          <w:szCs w:val="22"/>
        </w:rPr>
        <w:t xml:space="preserve"> combinée </w:t>
      </w:r>
      <w:r w:rsidR="00A60B6F">
        <w:rPr>
          <w:rFonts w:asciiTheme="minorHAnsi" w:hAnsiTheme="minorHAnsi"/>
          <w:szCs w:val="22"/>
        </w:rPr>
        <w:t>avec</w:t>
      </w:r>
      <w:r w:rsidRPr="00A60B6F">
        <w:rPr>
          <w:rFonts w:asciiTheme="minorHAnsi" w:hAnsiTheme="minorHAnsi"/>
          <w:szCs w:val="22"/>
        </w:rPr>
        <w:t xml:space="preserve"> la méthode de Newton-</w:t>
      </w:r>
      <w:proofErr w:type="spellStart"/>
      <w:r w:rsidRPr="00A60B6F">
        <w:rPr>
          <w:rFonts w:asciiTheme="minorHAnsi" w:hAnsiTheme="minorHAnsi"/>
          <w:szCs w:val="22"/>
        </w:rPr>
        <w:t>Raphson</w:t>
      </w:r>
      <w:proofErr w:type="spellEnd"/>
      <w:r w:rsidRPr="00A60B6F">
        <w:rPr>
          <w:rFonts w:asciiTheme="minorHAnsi" w:hAnsiTheme="minorHAnsi"/>
          <w:szCs w:val="22"/>
        </w:rPr>
        <w:t xml:space="preserve"> </w:t>
      </w:r>
      <w:r w:rsidR="00A60B6F">
        <w:rPr>
          <w:rFonts w:asciiTheme="minorHAnsi" w:hAnsiTheme="minorHAnsi"/>
          <w:szCs w:val="22"/>
        </w:rPr>
        <w:t xml:space="preserve">sont utilisées pour l’intégration </w:t>
      </w:r>
      <w:r w:rsidRPr="00A60B6F">
        <w:rPr>
          <w:rFonts w:asciiTheme="minorHAnsi" w:hAnsiTheme="minorHAnsi"/>
          <w:szCs w:val="22"/>
        </w:rPr>
        <w:t>temporelle. Enfin, deux modélisation</w:t>
      </w:r>
      <w:r w:rsidR="00A60B6F">
        <w:rPr>
          <w:rFonts w:asciiTheme="minorHAnsi" w:hAnsiTheme="minorHAnsi"/>
          <w:szCs w:val="22"/>
        </w:rPr>
        <w:t>s</w:t>
      </w:r>
      <w:r w:rsidRPr="00A60B6F">
        <w:rPr>
          <w:rFonts w:asciiTheme="minorHAnsi" w:hAnsiTheme="minorHAnsi"/>
          <w:szCs w:val="22"/>
        </w:rPr>
        <w:t xml:space="preserve"> du balourd thermique sont </w:t>
      </w:r>
      <w:r w:rsidR="00A60B6F">
        <w:rPr>
          <w:rFonts w:asciiTheme="minorHAnsi" w:hAnsiTheme="minorHAnsi"/>
          <w:szCs w:val="22"/>
        </w:rPr>
        <w:t>présentées</w:t>
      </w:r>
      <w:r w:rsidRPr="00A60B6F">
        <w:rPr>
          <w:rFonts w:asciiTheme="minorHAnsi" w:hAnsiTheme="minorHAnsi"/>
          <w:szCs w:val="22"/>
        </w:rPr>
        <w:t xml:space="preserve">. </w:t>
      </w:r>
    </w:p>
    <w:p w14:paraId="266F96A9" w14:textId="77777777" w:rsidR="00FE1458" w:rsidRPr="00FE1458" w:rsidRDefault="00FE1458" w:rsidP="00706BB2">
      <w:pPr>
        <w:pStyle w:val="Paragraphedeliste"/>
        <w:keepNext/>
        <w:keepLines/>
        <w:numPr>
          <w:ilvl w:val="0"/>
          <w:numId w:val="16"/>
        </w:numPr>
        <w:tabs>
          <w:tab w:val="left" w:pos="567"/>
        </w:tabs>
        <w:spacing w:before="240"/>
        <w:contextualSpacing w:val="0"/>
        <w:jc w:val="both"/>
        <w:outlineLvl w:val="0"/>
        <w:rPr>
          <w:b/>
          <w:caps/>
          <w:vanish/>
          <w:sz w:val="40"/>
          <w:szCs w:val="24"/>
        </w:rPr>
      </w:pPr>
      <w:bookmarkStart w:id="335" w:name="_Toc533768834"/>
      <w:bookmarkStart w:id="336" w:name="_Toc533769133"/>
      <w:bookmarkStart w:id="337" w:name="_Toc533769305"/>
      <w:bookmarkStart w:id="338" w:name="_Toc533769357"/>
      <w:bookmarkStart w:id="339" w:name="_Toc533769756"/>
      <w:bookmarkStart w:id="340" w:name="_Toc533771817"/>
      <w:bookmarkStart w:id="341" w:name="_Toc533772305"/>
      <w:bookmarkStart w:id="342" w:name="_Toc533774377"/>
      <w:bookmarkStart w:id="343" w:name="_Toc533775569"/>
      <w:bookmarkStart w:id="344" w:name="_Toc533776213"/>
      <w:bookmarkStart w:id="345" w:name="_Toc533776340"/>
      <w:bookmarkStart w:id="346" w:name="_Toc533777565"/>
      <w:bookmarkStart w:id="347" w:name="_Toc534279473"/>
      <w:bookmarkStart w:id="348" w:name="_Toc534279571"/>
      <w:bookmarkStart w:id="349" w:name="_Toc534279649"/>
      <w:bookmarkStart w:id="350" w:name="_Toc534290945"/>
      <w:bookmarkStart w:id="351" w:name="_Toc534293227"/>
      <w:bookmarkStart w:id="352" w:name="_Toc534293511"/>
      <w:bookmarkStart w:id="353" w:name="_Toc534293589"/>
      <w:bookmarkStart w:id="354" w:name="_Toc534387888"/>
      <w:bookmarkStart w:id="355" w:name="_Toc534410859"/>
      <w:bookmarkStart w:id="356" w:name="_Toc534620773"/>
      <w:bookmarkStart w:id="357" w:name="_Toc534621259"/>
      <w:bookmarkStart w:id="358" w:name="_Toc534621364"/>
      <w:bookmarkStart w:id="359" w:name="_Toc534621471"/>
      <w:bookmarkStart w:id="360" w:name="_Toc534625130"/>
      <w:bookmarkStart w:id="361" w:name="_Toc534631430"/>
      <w:bookmarkStart w:id="362" w:name="_Toc534631530"/>
      <w:bookmarkStart w:id="363" w:name="_Toc534631883"/>
      <w:bookmarkStart w:id="364" w:name="_Toc534632116"/>
      <w:bookmarkStart w:id="365" w:name="_Toc534632328"/>
      <w:bookmarkStart w:id="366" w:name="_Toc534632450"/>
      <w:bookmarkStart w:id="367" w:name="_Toc534632549"/>
      <w:bookmarkStart w:id="368" w:name="_Toc534633842"/>
      <w:bookmarkStart w:id="369" w:name="_Toc534634186"/>
      <w:bookmarkStart w:id="370" w:name="_Toc534634590"/>
      <w:bookmarkStart w:id="371" w:name="_Toc534634965"/>
      <w:bookmarkStart w:id="372" w:name="_Toc534635065"/>
      <w:bookmarkStart w:id="373" w:name="_Toc534635165"/>
      <w:bookmarkStart w:id="374" w:name="_Toc534635265"/>
      <w:bookmarkStart w:id="375" w:name="_Toc534635365"/>
      <w:bookmarkStart w:id="376" w:name="_Toc534635486"/>
      <w:bookmarkStart w:id="377" w:name="_Toc534635585"/>
      <w:bookmarkStart w:id="378" w:name="_Toc534636635"/>
      <w:bookmarkStart w:id="379" w:name="_Toc534638263"/>
      <w:bookmarkStart w:id="380" w:name="_Toc534638349"/>
      <w:bookmarkStart w:id="381" w:name="_Toc534638716"/>
      <w:bookmarkStart w:id="382" w:name="_Toc534640571"/>
      <w:bookmarkStart w:id="383" w:name="_Toc534650381"/>
      <w:bookmarkStart w:id="384" w:name="_Toc534707657"/>
      <w:bookmarkStart w:id="385" w:name="_Toc534719962"/>
      <w:bookmarkStart w:id="386" w:name="_Toc534720645"/>
      <w:bookmarkStart w:id="387" w:name="_Toc534721417"/>
      <w:bookmarkStart w:id="388" w:name="_Toc534723195"/>
      <w:bookmarkStart w:id="389" w:name="_Toc534724107"/>
      <w:bookmarkStart w:id="390" w:name="_Toc534724652"/>
      <w:bookmarkStart w:id="391" w:name="_Toc534724956"/>
      <w:bookmarkStart w:id="392" w:name="_Toc534725627"/>
      <w:bookmarkStart w:id="393" w:name="_Toc534729710"/>
      <w:bookmarkStart w:id="394" w:name="_Toc534792259"/>
      <w:bookmarkStart w:id="395" w:name="_Toc534792908"/>
      <w:bookmarkStart w:id="396" w:name="_Toc534793233"/>
      <w:bookmarkStart w:id="397" w:name="_Toc534793991"/>
      <w:bookmarkStart w:id="398" w:name="_Toc534794086"/>
      <w:bookmarkStart w:id="399" w:name="_Toc534794183"/>
      <w:bookmarkStart w:id="400" w:name="_Toc534796815"/>
      <w:bookmarkStart w:id="401" w:name="_Toc534878071"/>
      <w:bookmarkStart w:id="402" w:name="_Toc534878165"/>
      <w:bookmarkStart w:id="403" w:name="_Toc534880503"/>
      <w:bookmarkStart w:id="404" w:name="_Toc534895235"/>
      <w:bookmarkStart w:id="405" w:name="_Toc534895952"/>
      <w:bookmarkStart w:id="406" w:name="_Toc534896506"/>
      <w:bookmarkStart w:id="407" w:name="_Toc534896899"/>
      <w:bookmarkStart w:id="408" w:name="_Toc534983295"/>
      <w:bookmarkStart w:id="409" w:name="_Toc534984829"/>
      <w:bookmarkStart w:id="410" w:name="_Toc535242921"/>
      <w:bookmarkStart w:id="411" w:name="_Toc535243273"/>
      <w:bookmarkStart w:id="412" w:name="_Toc535245056"/>
      <w:bookmarkStart w:id="413" w:name="_Toc535248180"/>
      <w:bookmarkStart w:id="414" w:name="_Toc535248597"/>
      <w:bookmarkStart w:id="415" w:name="_Toc535250076"/>
      <w:bookmarkStart w:id="416" w:name="_Toc535251256"/>
      <w:bookmarkStart w:id="417" w:name="_Toc535251797"/>
      <w:bookmarkStart w:id="418" w:name="_Toc535252151"/>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p>
    <w:p w14:paraId="00D87678" w14:textId="77777777" w:rsidR="00FE1458" w:rsidRPr="00FE1458" w:rsidRDefault="00FE1458" w:rsidP="00FE1458">
      <w:pPr>
        <w:pStyle w:val="Paragraphedeliste"/>
        <w:keepNext/>
        <w:keepLines/>
        <w:numPr>
          <w:ilvl w:val="0"/>
          <w:numId w:val="1"/>
        </w:numPr>
        <w:tabs>
          <w:tab w:val="clear" w:pos="0"/>
          <w:tab w:val="left" w:pos="567"/>
        </w:tabs>
        <w:spacing w:before="240"/>
        <w:ind w:hanging="567"/>
        <w:contextualSpacing w:val="0"/>
        <w:jc w:val="both"/>
        <w:outlineLvl w:val="0"/>
        <w:rPr>
          <w:b/>
          <w:caps/>
          <w:vanish/>
          <w:sz w:val="40"/>
          <w:szCs w:val="24"/>
        </w:rPr>
      </w:pPr>
      <w:bookmarkStart w:id="419" w:name="_Toc533768835"/>
      <w:bookmarkStart w:id="420" w:name="_Toc533769134"/>
      <w:bookmarkStart w:id="421" w:name="_Toc533769306"/>
      <w:bookmarkStart w:id="422" w:name="_Toc533769358"/>
      <w:bookmarkStart w:id="423" w:name="_Toc533769757"/>
      <w:bookmarkStart w:id="424" w:name="_Toc533771818"/>
      <w:bookmarkStart w:id="425" w:name="_Toc533772306"/>
      <w:bookmarkStart w:id="426" w:name="_Toc533774378"/>
      <w:bookmarkStart w:id="427" w:name="_Toc533775570"/>
      <w:bookmarkStart w:id="428" w:name="_Toc533776214"/>
      <w:bookmarkStart w:id="429" w:name="_Toc533776341"/>
      <w:bookmarkStart w:id="430" w:name="_Toc533777566"/>
      <w:bookmarkStart w:id="431" w:name="_Toc534279474"/>
      <w:bookmarkStart w:id="432" w:name="_Toc534279572"/>
      <w:bookmarkStart w:id="433" w:name="_Toc534279650"/>
      <w:bookmarkStart w:id="434" w:name="_Toc534290946"/>
      <w:bookmarkStart w:id="435" w:name="_Toc534293228"/>
      <w:bookmarkStart w:id="436" w:name="_Toc534293512"/>
      <w:bookmarkStart w:id="437" w:name="_Toc534293590"/>
      <w:bookmarkStart w:id="438" w:name="_Toc534387889"/>
      <w:bookmarkStart w:id="439" w:name="_Toc534410860"/>
      <w:bookmarkStart w:id="440" w:name="_Toc534620774"/>
      <w:bookmarkStart w:id="441" w:name="_Toc534621260"/>
      <w:bookmarkStart w:id="442" w:name="_Toc534621365"/>
      <w:bookmarkStart w:id="443" w:name="_Toc534621472"/>
      <w:bookmarkStart w:id="444" w:name="_Toc534625131"/>
      <w:bookmarkStart w:id="445" w:name="_Toc534631431"/>
      <w:bookmarkStart w:id="446" w:name="_Toc534631531"/>
      <w:bookmarkStart w:id="447" w:name="_Toc534631884"/>
      <w:bookmarkStart w:id="448" w:name="_Toc534632117"/>
      <w:bookmarkStart w:id="449" w:name="_Toc534632329"/>
      <w:bookmarkStart w:id="450" w:name="_Toc534632451"/>
      <w:bookmarkStart w:id="451" w:name="_Toc534632550"/>
      <w:bookmarkStart w:id="452" w:name="_Toc534633843"/>
      <w:bookmarkStart w:id="453" w:name="_Toc534634187"/>
      <w:bookmarkStart w:id="454" w:name="_Toc534634591"/>
      <w:bookmarkStart w:id="455" w:name="_Toc534634966"/>
      <w:bookmarkStart w:id="456" w:name="_Toc534635066"/>
      <w:bookmarkStart w:id="457" w:name="_Toc534635166"/>
      <w:bookmarkStart w:id="458" w:name="_Toc534635266"/>
      <w:bookmarkStart w:id="459" w:name="_Toc534635366"/>
      <w:bookmarkStart w:id="460" w:name="_Toc534635487"/>
      <w:bookmarkStart w:id="461" w:name="_Toc534635586"/>
      <w:bookmarkStart w:id="462" w:name="_Toc534636636"/>
      <w:bookmarkStart w:id="463" w:name="_Toc534638264"/>
      <w:bookmarkStart w:id="464" w:name="_Toc534638350"/>
      <w:bookmarkStart w:id="465" w:name="_Toc534638717"/>
      <w:bookmarkStart w:id="466" w:name="_Toc534640572"/>
      <w:bookmarkStart w:id="467" w:name="_Toc534650382"/>
      <w:bookmarkStart w:id="468" w:name="_Toc534707658"/>
      <w:bookmarkStart w:id="469" w:name="_Toc534719963"/>
      <w:bookmarkStart w:id="470" w:name="_Toc534720646"/>
      <w:bookmarkStart w:id="471" w:name="_Toc534721418"/>
      <w:bookmarkStart w:id="472" w:name="_Toc534723196"/>
      <w:bookmarkStart w:id="473" w:name="_Toc534724108"/>
      <w:bookmarkStart w:id="474" w:name="_Toc534724653"/>
      <w:bookmarkStart w:id="475" w:name="_Toc534724957"/>
      <w:bookmarkStart w:id="476" w:name="_Toc534725628"/>
      <w:bookmarkStart w:id="477" w:name="_Toc534729711"/>
      <w:bookmarkStart w:id="478" w:name="_Toc534792260"/>
      <w:bookmarkStart w:id="479" w:name="_Toc534792909"/>
      <w:bookmarkStart w:id="480" w:name="_Toc534793234"/>
      <w:bookmarkStart w:id="481" w:name="_Toc534793992"/>
      <w:bookmarkStart w:id="482" w:name="_Toc534794087"/>
      <w:bookmarkStart w:id="483" w:name="_Toc534794184"/>
      <w:bookmarkStart w:id="484" w:name="_Toc534796816"/>
      <w:bookmarkStart w:id="485" w:name="_Toc534878072"/>
      <w:bookmarkStart w:id="486" w:name="_Toc534878166"/>
      <w:bookmarkStart w:id="487" w:name="_Toc534880504"/>
      <w:bookmarkStart w:id="488" w:name="_Toc534895236"/>
      <w:bookmarkStart w:id="489" w:name="_Toc534895953"/>
      <w:bookmarkStart w:id="490" w:name="_Toc534896507"/>
      <w:bookmarkStart w:id="491" w:name="_Toc534896900"/>
      <w:bookmarkStart w:id="492" w:name="_Toc534983296"/>
      <w:bookmarkStart w:id="493" w:name="_Toc534984830"/>
      <w:bookmarkStart w:id="494" w:name="_Toc535242922"/>
      <w:bookmarkStart w:id="495" w:name="_Toc535243274"/>
      <w:bookmarkStart w:id="496" w:name="_Toc535245057"/>
      <w:bookmarkStart w:id="497" w:name="_Toc535248181"/>
      <w:bookmarkStart w:id="498" w:name="_Toc535248598"/>
      <w:bookmarkStart w:id="499" w:name="_Toc535250077"/>
      <w:bookmarkStart w:id="500" w:name="_Toc535251257"/>
      <w:bookmarkStart w:id="501" w:name="_Toc535251798"/>
      <w:bookmarkStart w:id="502" w:name="_Toc535252152"/>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p>
    <w:p w14:paraId="0539491D" w14:textId="77777777" w:rsidR="00FE1458" w:rsidRPr="00FE1458" w:rsidRDefault="00FE1458" w:rsidP="00FE1458">
      <w:pPr>
        <w:pStyle w:val="Paragraphedeliste"/>
        <w:keepNext/>
        <w:keepLines/>
        <w:numPr>
          <w:ilvl w:val="0"/>
          <w:numId w:val="1"/>
        </w:numPr>
        <w:tabs>
          <w:tab w:val="clear" w:pos="0"/>
          <w:tab w:val="left" w:pos="567"/>
        </w:tabs>
        <w:spacing w:before="240"/>
        <w:ind w:hanging="567"/>
        <w:contextualSpacing w:val="0"/>
        <w:jc w:val="both"/>
        <w:outlineLvl w:val="0"/>
        <w:rPr>
          <w:b/>
          <w:caps/>
          <w:vanish/>
          <w:sz w:val="40"/>
          <w:szCs w:val="24"/>
        </w:rPr>
      </w:pPr>
      <w:bookmarkStart w:id="503" w:name="_Toc533768836"/>
      <w:bookmarkStart w:id="504" w:name="_Toc533769135"/>
      <w:bookmarkStart w:id="505" w:name="_Toc533769307"/>
      <w:bookmarkStart w:id="506" w:name="_Toc533769359"/>
      <w:bookmarkStart w:id="507" w:name="_Toc533769758"/>
      <w:bookmarkStart w:id="508" w:name="_Toc533771819"/>
      <w:bookmarkStart w:id="509" w:name="_Toc533772307"/>
      <w:bookmarkStart w:id="510" w:name="_Toc533774379"/>
      <w:bookmarkStart w:id="511" w:name="_Toc533775571"/>
      <w:bookmarkStart w:id="512" w:name="_Toc533776215"/>
      <w:bookmarkStart w:id="513" w:name="_Toc533776342"/>
      <w:bookmarkStart w:id="514" w:name="_Toc533777567"/>
      <w:bookmarkStart w:id="515" w:name="_Toc534279475"/>
      <w:bookmarkStart w:id="516" w:name="_Toc534279573"/>
      <w:bookmarkStart w:id="517" w:name="_Toc534279651"/>
      <w:bookmarkStart w:id="518" w:name="_Toc534290947"/>
      <w:bookmarkStart w:id="519" w:name="_Toc534293229"/>
      <w:bookmarkStart w:id="520" w:name="_Toc534293513"/>
      <w:bookmarkStart w:id="521" w:name="_Toc534293591"/>
      <w:bookmarkStart w:id="522" w:name="_Toc534387890"/>
      <w:bookmarkStart w:id="523" w:name="_Toc534410861"/>
      <w:bookmarkStart w:id="524" w:name="_Toc534620775"/>
      <w:bookmarkStart w:id="525" w:name="_Toc534621261"/>
      <w:bookmarkStart w:id="526" w:name="_Toc534621366"/>
      <w:bookmarkStart w:id="527" w:name="_Toc534621473"/>
      <w:bookmarkStart w:id="528" w:name="_Toc534625132"/>
      <w:bookmarkStart w:id="529" w:name="_Toc534631432"/>
      <w:bookmarkStart w:id="530" w:name="_Toc534631532"/>
      <w:bookmarkStart w:id="531" w:name="_Toc534631885"/>
      <w:bookmarkStart w:id="532" w:name="_Toc534632118"/>
      <w:bookmarkStart w:id="533" w:name="_Toc534632330"/>
      <w:bookmarkStart w:id="534" w:name="_Toc534632452"/>
      <w:bookmarkStart w:id="535" w:name="_Toc534632551"/>
      <w:bookmarkStart w:id="536" w:name="_Toc534633844"/>
      <w:bookmarkStart w:id="537" w:name="_Toc534634188"/>
      <w:bookmarkStart w:id="538" w:name="_Toc534634592"/>
      <w:bookmarkStart w:id="539" w:name="_Toc534634967"/>
      <w:bookmarkStart w:id="540" w:name="_Toc534635067"/>
      <w:bookmarkStart w:id="541" w:name="_Toc534635167"/>
      <w:bookmarkStart w:id="542" w:name="_Toc534635267"/>
      <w:bookmarkStart w:id="543" w:name="_Toc534635367"/>
      <w:bookmarkStart w:id="544" w:name="_Toc534635488"/>
      <w:bookmarkStart w:id="545" w:name="_Toc534635587"/>
      <w:bookmarkStart w:id="546" w:name="_Toc534636637"/>
      <w:bookmarkStart w:id="547" w:name="_Toc534638265"/>
      <w:bookmarkStart w:id="548" w:name="_Toc534638351"/>
      <w:bookmarkStart w:id="549" w:name="_Toc534638718"/>
      <w:bookmarkStart w:id="550" w:name="_Toc534640573"/>
      <w:bookmarkStart w:id="551" w:name="_Toc534650383"/>
      <w:bookmarkStart w:id="552" w:name="_Toc534707659"/>
      <w:bookmarkStart w:id="553" w:name="_Toc534719964"/>
      <w:bookmarkStart w:id="554" w:name="_Toc534720647"/>
      <w:bookmarkStart w:id="555" w:name="_Toc534721419"/>
      <w:bookmarkStart w:id="556" w:name="_Toc534723197"/>
      <w:bookmarkStart w:id="557" w:name="_Toc534724109"/>
      <w:bookmarkStart w:id="558" w:name="_Toc534724654"/>
      <w:bookmarkStart w:id="559" w:name="_Toc534724958"/>
      <w:bookmarkStart w:id="560" w:name="_Toc534725629"/>
      <w:bookmarkStart w:id="561" w:name="_Toc534729712"/>
      <w:bookmarkStart w:id="562" w:name="_Toc534792261"/>
      <w:bookmarkStart w:id="563" w:name="_Toc534792910"/>
      <w:bookmarkStart w:id="564" w:name="_Toc534793235"/>
      <w:bookmarkStart w:id="565" w:name="_Toc534793993"/>
      <w:bookmarkStart w:id="566" w:name="_Toc534794088"/>
      <w:bookmarkStart w:id="567" w:name="_Toc534794185"/>
      <w:bookmarkStart w:id="568" w:name="_Toc534796817"/>
      <w:bookmarkStart w:id="569" w:name="_Toc534878073"/>
      <w:bookmarkStart w:id="570" w:name="_Toc534878167"/>
      <w:bookmarkStart w:id="571" w:name="_Toc534880505"/>
      <w:bookmarkStart w:id="572" w:name="_Toc534895237"/>
      <w:bookmarkStart w:id="573" w:name="_Toc534895954"/>
      <w:bookmarkStart w:id="574" w:name="_Toc534896508"/>
      <w:bookmarkStart w:id="575" w:name="_Toc534896901"/>
      <w:bookmarkStart w:id="576" w:name="_Toc534983297"/>
      <w:bookmarkStart w:id="577" w:name="_Toc534984831"/>
      <w:bookmarkStart w:id="578" w:name="_Toc535242923"/>
      <w:bookmarkStart w:id="579" w:name="_Toc535243275"/>
      <w:bookmarkStart w:id="580" w:name="_Toc535245058"/>
      <w:bookmarkStart w:id="581" w:name="_Toc535248182"/>
      <w:bookmarkStart w:id="582" w:name="_Toc535248599"/>
      <w:bookmarkStart w:id="583" w:name="_Toc535250078"/>
      <w:bookmarkStart w:id="584" w:name="_Toc535251258"/>
      <w:bookmarkStart w:id="585" w:name="_Toc535251799"/>
      <w:bookmarkStart w:id="586" w:name="_Toc535252153"/>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p>
    <w:p w14:paraId="0FB09421" w14:textId="77777777" w:rsidR="0008634E" w:rsidRPr="0008634E" w:rsidRDefault="0008634E" w:rsidP="00706BB2">
      <w:pPr>
        <w:pStyle w:val="Paragraphedeliste"/>
        <w:keepNext/>
        <w:keepLines/>
        <w:numPr>
          <w:ilvl w:val="0"/>
          <w:numId w:val="14"/>
        </w:numPr>
        <w:tabs>
          <w:tab w:val="left" w:pos="567"/>
        </w:tabs>
        <w:spacing w:before="240"/>
        <w:contextualSpacing w:val="0"/>
        <w:jc w:val="both"/>
        <w:outlineLvl w:val="0"/>
        <w:rPr>
          <w:b/>
          <w:caps/>
          <w:vanish/>
          <w:sz w:val="40"/>
          <w:szCs w:val="24"/>
        </w:rPr>
      </w:pPr>
      <w:bookmarkStart w:id="587" w:name="_Toc533768837"/>
      <w:bookmarkStart w:id="588" w:name="_Toc533769136"/>
      <w:bookmarkStart w:id="589" w:name="_Toc533769308"/>
      <w:bookmarkStart w:id="590" w:name="_Toc533769360"/>
      <w:bookmarkStart w:id="591" w:name="_Toc533769759"/>
      <w:bookmarkStart w:id="592" w:name="_Toc533771820"/>
      <w:bookmarkStart w:id="593" w:name="_Toc533772308"/>
      <w:bookmarkStart w:id="594" w:name="_Toc533774380"/>
      <w:bookmarkStart w:id="595" w:name="_Toc533775572"/>
      <w:bookmarkStart w:id="596" w:name="_Toc533776216"/>
      <w:bookmarkStart w:id="597" w:name="_Toc533776343"/>
      <w:bookmarkStart w:id="598" w:name="_Toc533777568"/>
      <w:bookmarkStart w:id="599" w:name="_Toc534279476"/>
      <w:bookmarkStart w:id="600" w:name="_Toc534279574"/>
      <w:bookmarkStart w:id="601" w:name="_Toc534279652"/>
      <w:bookmarkStart w:id="602" w:name="_Toc534290948"/>
      <w:bookmarkStart w:id="603" w:name="_Toc534293230"/>
      <w:bookmarkStart w:id="604" w:name="_Toc534293514"/>
      <w:bookmarkStart w:id="605" w:name="_Toc534293592"/>
      <w:bookmarkStart w:id="606" w:name="_Toc534387891"/>
      <w:bookmarkStart w:id="607" w:name="_Toc534410862"/>
      <w:bookmarkStart w:id="608" w:name="_Toc534620776"/>
      <w:bookmarkStart w:id="609" w:name="_Toc534621262"/>
      <w:bookmarkStart w:id="610" w:name="_Toc534621367"/>
      <w:bookmarkStart w:id="611" w:name="_Toc534621474"/>
      <w:bookmarkStart w:id="612" w:name="_Toc534625133"/>
      <w:bookmarkStart w:id="613" w:name="_Toc534631433"/>
      <w:bookmarkStart w:id="614" w:name="_Toc534631533"/>
      <w:bookmarkStart w:id="615" w:name="_Toc534631886"/>
      <w:bookmarkStart w:id="616" w:name="_Toc534632119"/>
      <w:bookmarkStart w:id="617" w:name="_Toc534632331"/>
      <w:bookmarkStart w:id="618" w:name="_Toc534632453"/>
      <w:bookmarkStart w:id="619" w:name="_Toc534632552"/>
      <w:bookmarkStart w:id="620" w:name="_Toc534633845"/>
      <w:bookmarkStart w:id="621" w:name="_Toc534634189"/>
      <w:bookmarkStart w:id="622" w:name="_Toc534634593"/>
      <w:bookmarkStart w:id="623" w:name="_Toc534634968"/>
      <w:bookmarkStart w:id="624" w:name="_Toc534635068"/>
      <w:bookmarkStart w:id="625" w:name="_Toc534635168"/>
      <w:bookmarkStart w:id="626" w:name="_Toc534635268"/>
      <w:bookmarkStart w:id="627" w:name="_Toc534635368"/>
      <w:bookmarkStart w:id="628" w:name="_Toc534635489"/>
      <w:bookmarkStart w:id="629" w:name="_Toc534635588"/>
      <w:bookmarkStart w:id="630" w:name="_Toc534636638"/>
      <w:bookmarkStart w:id="631" w:name="_Toc534638266"/>
      <w:bookmarkStart w:id="632" w:name="_Toc534638352"/>
      <w:bookmarkStart w:id="633" w:name="_Toc534638719"/>
      <w:bookmarkStart w:id="634" w:name="_Toc534640574"/>
      <w:bookmarkStart w:id="635" w:name="_Toc534650384"/>
      <w:bookmarkStart w:id="636" w:name="_Toc534707660"/>
      <w:bookmarkStart w:id="637" w:name="_Toc534719965"/>
      <w:bookmarkStart w:id="638" w:name="_Toc534720648"/>
      <w:bookmarkStart w:id="639" w:name="_Toc534721420"/>
      <w:bookmarkStart w:id="640" w:name="_Toc534723198"/>
      <w:bookmarkStart w:id="641" w:name="_Toc534724110"/>
      <w:bookmarkStart w:id="642" w:name="_Toc534724655"/>
      <w:bookmarkStart w:id="643" w:name="_Toc534724959"/>
      <w:bookmarkStart w:id="644" w:name="_Toc534725630"/>
      <w:bookmarkStart w:id="645" w:name="_Toc534729713"/>
      <w:bookmarkStart w:id="646" w:name="_Toc534792262"/>
      <w:bookmarkStart w:id="647" w:name="_Toc534792911"/>
      <w:bookmarkStart w:id="648" w:name="_Toc534793236"/>
      <w:bookmarkStart w:id="649" w:name="_Toc534793994"/>
      <w:bookmarkStart w:id="650" w:name="_Toc534794089"/>
      <w:bookmarkStart w:id="651" w:name="_Toc534794186"/>
      <w:bookmarkStart w:id="652" w:name="_Toc534796818"/>
      <w:bookmarkStart w:id="653" w:name="_Toc534878074"/>
      <w:bookmarkStart w:id="654" w:name="_Toc534878168"/>
      <w:bookmarkStart w:id="655" w:name="_Toc534880506"/>
      <w:bookmarkStart w:id="656" w:name="_Toc534895238"/>
      <w:bookmarkStart w:id="657" w:name="_Toc534895955"/>
      <w:bookmarkStart w:id="658" w:name="_Toc534896509"/>
      <w:bookmarkStart w:id="659" w:name="_Toc534896902"/>
      <w:bookmarkStart w:id="660" w:name="_Toc534983298"/>
      <w:bookmarkStart w:id="661" w:name="_Toc534984832"/>
      <w:bookmarkStart w:id="662" w:name="_Toc535242924"/>
      <w:bookmarkStart w:id="663" w:name="_Toc535243276"/>
      <w:bookmarkStart w:id="664" w:name="_Toc535245059"/>
      <w:bookmarkStart w:id="665" w:name="_Toc535248183"/>
      <w:bookmarkStart w:id="666" w:name="_Toc535248600"/>
      <w:bookmarkStart w:id="667" w:name="_Toc535250079"/>
      <w:bookmarkStart w:id="668" w:name="_Toc535251259"/>
      <w:bookmarkStart w:id="669" w:name="_Toc535251800"/>
      <w:bookmarkStart w:id="670" w:name="_Toc535252154"/>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p>
    <w:p w14:paraId="6D7AC2DF" w14:textId="77777777" w:rsidR="00106910" w:rsidRPr="00106910" w:rsidRDefault="00106910" w:rsidP="00106910">
      <w:pPr>
        <w:pStyle w:val="Paragraphedeliste"/>
        <w:keepNext/>
        <w:keepLines/>
        <w:numPr>
          <w:ilvl w:val="0"/>
          <w:numId w:val="34"/>
        </w:numPr>
        <w:tabs>
          <w:tab w:val="left" w:pos="567"/>
        </w:tabs>
        <w:spacing w:before="240"/>
        <w:contextualSpacing w:val="0"/>
        <w:jc w:val="both"/>
        <w:outlineLvl w:val="0"/>
        <w:rPr>
          <w:b/>
          <w:caps/>
          <w:vanish/>
          <w:sz w:val="40"/>
          <w:szCs w:val="24"/>
        </w:rPr>
      </w:pPr>
      <w:bookmarkStart w:id="671" w:name="_Toc534793237"/>
      <w:bookmarkStart w:id="672" w:name="_Toc534793995"/>
      <w:bookmarkStart w:id="673" w:name="_Toc534794090"/>
      <w:bookmarkStart w:id="674" w:name="_Toc534794187"/>
      <w:bookmarkStart w:id="675" w:name="_Toc534796819"/>
      <w:bookmarkStart w:id="676" w:name="_Toc534878075"/>
      <w:bookmarkStart w:id="677" w:name="_Toc534878169"/>
      <w:bookmarkStart w:id="678" w:name="_Toc534880507"/>
      <w:bookmarkStart w:id="679" w:name="_Toc534895239"/>
      <w:bookmarkStart w:id="680" w:name="_Toc534895956"/>
      <w:bookmarkStart w:id="681" w:name="_Toc534896510"/>
      <w:bookmarkStart w:id="682" w:name="_Toc534896903"/>
      <w:bookmarkStart w:id="683" w:name="_Toc534983299"/>
      <w:bookmarkStart w:id="684" w:name="_Toc534984833"/>
      <w:bookmarkStart w:id="685" w:name="_Toc535242925"/>
      <w:bookmarkStart w:id="686" w:name="_Toc535243277"/>
      <w:bookmarkStart w:id="687" w:name="_Toc535245060"/>
      <w:bookmarkStart w:id="688" w:name="_Toc535248184"/>
      <w:bookmarkStart w:id="689" w:name="_Toc535248601"/>
      <w:bookmarkStart w:id="690" w:name="_Toc535250080"/>
      <w:bookmarkStart w:id="691" w:name="_Toc535251260"/>
      <w:bookmarkStart w:id="692" w:name="_Toc535251801"/>
      <w:bookmarkStart w:id="693" w:name="_Toc535252155"/>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p>
    <w:p w14:paraId="1706BCAC" w14:textId="09ADD96C" w:rsidR="008F23B1" w:rsidRDefault="006C2BAC" w:rsidP="00106910">
      <w:pPr>
        <w:pStyle w:val="Titre2"/>
        <w:ind w:left="709"/>
      </w:pPr>
      <w:bookmarkStart w:id="694" w:name="_Toc535252156"/>
      <w:r>
        <w:t>M</w:t>
      </w:r>
      <w:r w:rsidR="008F23B1" w:rsidRPr="00170752">
        <w:t>odèle thermomécanique des rotors</w:t>
      </w:r>
      <w:bookmarkEnd w:id="694"/>
    </w:p>
    <w:p w14:paraId="53D78A33" w14:textId="77777777" w:rsidR="005124A7" w:rsidRDefault="005124A7" w:rsidP="005124A7">
      <w:pPr>
        <w:spacing w:line="360" w:lineRule="auto"/>
        <w:ind w:firstLine="708"/>
      </w:pPr>
    </w:p>
    <w:p w14:paraId="7880D70A" w14:textId="10495182" w:rsidR="008F23B1" w:rsidRDefault="008F23B1" w:rsidP="005124A7">
      <w:pPr>
        <w:spacing w:line="360" w:lineRule="auto"/>
        <w:ind w:firstLine="708"/>
      </w:pPr>
      <w:r>
        <w:t xml:space="preserve">Suite à l’échauffement non homogène du fluide lubrifiant dans le palier, le rotor se déforme. </w:t>
      </w:r>
      <w:r w:rsidR="00A60B6F">
        <w:t>Pour un flux de chaleur asymétrique, la</w:t>
      </w:r>
      <w:r>
        <w:t xml:space="preserve"> déformation thermique </w:t>
      </w:r>
      <w:r w:rsidR="00A60B6F">
        <w:t>est composée</w:t>
      </w:r>
      <w:r>
        <w:t xml:space="preserve"> d’une dilatation radiale et </w:t>
      </w:r>
      <w:r w:rsidR="00A60B6F">
        <w:t>d’</w:t>
      </w:r>
      <w:r>
        <w:t>une flexion thermique</w:t>
      </w:r>
      <w:r w:rsidR="002964DC">
        <w:t xml:space="preserve"> (</w:t>
      </w:r>
      <w:r w:rsidR="002964DC" w:rsidRPr="002964DC">
        <w:rPr>
          <w:b/>
        </w:rPr>
        <w:fldChar w:fldCharType="begin"/>
      </w:r>
      <w:r w:rsidR="002964DC" w:rsidRPr="002964DC">
        <w:rPr>
          <w:b/>
        </w:rPr>
        <w:instrText xml:space="preserve"> REF _Ref533769151 \h  \* MERGEFORMAT </w:instrText>
      </w:r>
      <w:r w:rsidR="002964DC" w:rsidRPr="002964DC">
        <w:rPr>
          <w:b/>
        </w:rPr>
      </w:r>
      <w:r w:rsidR="002964DC" w:rsidRPr="002964DC">
        <w:rPr>
          <w:b/>
        </w:rPr>
        <w:fldChar w:fldCharType="separate"/>
      </w:r>
      <w:r w:rsidR="00D07291" w:rsidRPr="00D07291">
        <w:rPr>
          <w:b/>
          <w:iCs/>
        </w:rPr>
        <w:t xml:space="preserve">Figure </w:t>
      </w:r>
      <w:r w:rsidR="00D07291" w:rsidRPr="00D07291">
        <w:rPr>
          <w:b/>
          <w:iCs/>
          <w:noProof/>
        </w:rPr>
        <w:t>3.1</w:t>
      </w:r>
      <w:r w:rsidR="00D07291" w:rsidRPr="00D07291">
        <w:rPr>
          <w:b/>
          <w:iCs/>
          <w:noProof/>
        </w:rPr>
        <w:noBreakHyphen/>
        <w:t>1</w:t>
      </w:r>
      <w:r w:rsidR="002964DC" w:rsidRPr="002964DC">
        <w:rPr>
          <w:b/>
        </w:rPr>
        <w:fldChar w:fldCharType="end"/>
      </w:r>
      <w:r w:rsidR="002964DC" w:rsidRPr="006F3BA3">
        <w:t>)</w:t>
      </w:r>
      <w:r>
        <w:t xml:space="preserve">. </w:t>
      </w:r>
    </w:p>
    <w:p w14:paraId="4835B6B2" w14:textId="77777777" w:rsidR="00BD0C35" w:rsidRDefault="008F23B1" w:rsidP="00BD0C35">
      <w:pPr>
        <w:keepNext/>
        <w:spacing w:line="360" w:lineRule="auto"/>
      </w:pPr>
      <w:r>
        <w:rPr>
          <w:noProof/>
          <w:lang w:eastAsia="zh-CN"/>
        </w:rPr>
        <w:drawing>
          <wp:inline distT="0" distB="0" distL="0" distR="0" wp14:anchorId="39D4B3DE" wp14:editId="30051109">
            <wp:extent cx="5760720" cy="1075031"/>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figure thermal rotor.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60720" cy="1075031"/>
                    </a:xfrm>
                    <a:prstGeom prst="rect">
                      <a:avLst/>
                    </a:prstGeom>
                  </pic:spPr>
                </pic:pic>
              </a:graphicData>
            </a:graphic>
          </wp:inline>
        </w:drawing>
      </w:r>
    </w:p>
    <w:p w14:paraId="01C6A28F" w14:textId="39E0210F" w:rsidR="008F23B1" w:rsidRPr="00BD0C35" w:rsidRDefault="00BD0C35" w:rsidP="00BD0C35">
      <w:pPr>
        <w:pStyle w:val="Lgende"/>
        <w:jc w:val="center"/>
        <w:rPr>
          <w:rFonts w:ascii="Calibri" w:eastAsia="Times New Roman" w:hAnsi="Calibri" w:cs="Times New Roman"/>
          <w:i w:val="0"/>
          <w:iCs w:val="0"/>
          <w:color w:val="auto"/>
          <w:sz w:val="22"/>
          <w:szCs w:val="20"/>
          <w:lang w:eastAsia="fr-FR"/>
        </w:rPr>
      </w:pPr>
      <w:bookmarkStart w:id="695" w:name="_Ref533769151"/>
      <w:r w:rsidRPr="00BD0C35">
        <w:rPr>
          <w:rFonts w:ascii="Calibri" w:eastAsia="Times New Roman" w:hAnsi="Calibri" w:cs="Times New Roman"/>
          <w:i w:val="0"/>
          <w:iCs w:val="0"/>
          <w:color w:val="auto"/>
          <w:sz w:val="22"/>
          <w:szCs w:val="20"/>
          <w:lang w:eastAsia="fr-FR"/>
        </w:rPr>
        <w:t xml:space="preserve">Figure </w:t>
      </w:r>
      <w:r w:rsidR="007B73B8">
        <w:rPr>
          <w:rFonts w:ascii="Calibri" w:eastAsia="Times New Roman" w:hAnsi="Calibri" w:cs="Times New Roman"/>
          <w:i w:val="0"/>
          <w:iCs w:val="0"/>
          <w:color w:val="auto"/>
          <w:sz w:val="22"/>
          <w:szCs w:val="20"/>
          <w:lang w:eastAsia="fr-FR"/>
        </w:rPr>
        <w:fldChar w:fldCharType="begin"/>
      </w:r>
      <w:r w:rsidR="007B73B8">
        <w:rPr>
          <w:rFonts w:ascii="Calibri" w:eastAsia="Times New Roman" w:hAnsi="Calibri" w:cs="Times New Roman"/>
          <w:i w:val="0"/>
          <w:iCs w:val="0"/>
          <w:color w:val="auto"/>
          <w:sz w:val="22"/>
          <w:szCs w:val="20"/>
          <w:lang w:eastAsia="fr-FR"/>
        </w:rPr>
        <w:instrText xml:space="preserve"> STYLEREF 2 \s </w:instrText>
      </w:r>
      <w:r w:rsidR="007B73B8">
        <w:rPr>
          <w:rFonts w:ascii="Calibri" w:eastAsia="Times New Roman" w:hAnsi="Calibri" w:cs="Times New Roman"/>
          <w:i w:val="0"/>
          <w:iCs w:val="0"/>
          <w:color w:val="auto"/>
          <w:sz w:val="22"/>
          <w:szCs w:val="20"/>
          <w:lang w:eastAsia="fr-FR"/>
        </w:rPr>
        <w:fldChar w:fldCharType="separate"/>
      </w:r>
      <w:r w:rsidR="00D07291">
        <w:rPr>
          <w:rFonts w:ascii="Calibri" w:eastAsia="Times New Roman" w:hAnsi="Calibri" w:cs="Times New Roman"/>
          <w:i w:val="0"/>
          <w:iCs w:val="0"/>
          <w:noProof/>
          <w:color w:val="auto"/>
          <w:sz w:val="22"/>
          <w:szCs w:val="20"/>
          <w:lang w:eastAsia="fr-FR"/>
        </w:rPr>
        <w:t>3.1</w:t>
      </w:r>
      <w:r w:rsidR="007B73B8">
        <w:rPr>
          <w:rFonts w:ascii="Calibri" w:eastAsia="Times New Roman" w:hAnsi="Calibri" w:cs="Times New Roman"/>
          <w:i w:val="0"/>
          <w:iCs w:val="0"/>
          <w:color w:val="auto"/>
          <w:sz w:val="22"/>
          <w:szCs w:val="20"/>
          <w:lang w:eastAsia="fr-FR"/>
        </w:rPr>
        <w:fldChar w:fldCharType="end"/>
      </w:r>
      <w:r w:rsidR="007B73B8">
        <w:rPr>
          <w:rFonts w:ascii="Calibri" w:eastAsia="Times New Roman" w:hAnsi="Calibri" w:cs="Times New Roman"/>
          <w:i w:val="0"/>
          <w:iCs w:val="0"/>
          <w:color w:val="auto"/>
          <w:sz w:val="22"/>
          <w:szCs w:val="20"/>
          <w:lang w:eastAsia="fr-FR"/>
        </w:rPr>
        <w:noBreakHyphen/>
      </w:r>
      <w:r w:rsidR="007B73B8">
        <w:rPr>
          <w:rFonts w:ascii="Calibri" w:eastAsia="Times New Roman" w:hAnsi="Calibri" w:cs="Times New Roman"/>
          <w:i w:val="0"/>
          <w:iCs w:val="0"/>
          <w:color w:val="auto"/>
          <w:sz w:val="22"/>
          <w:szCs w:val="20"/>
          <w:lang w:eastAsia="fr-FR"/>
        </w:rPr>
        <w:fldChar w:fldCharType="begin"/>
      </w:r>
      <w:r w:rsidR="007B73B8">
        <w:rPr>
          <w:rFonts w:ascii="Calibri" w:eastAsia="Times New Roman" w:hAnsi="Calibri" w:cs="Times New Roman"/>
          <w:i w:val="0"/>
          <w:iCs w:val="0"/>
          <w:color w:val="auto"/>
          <w:sz w:val="22"/>
          <w:szCs w:val="20"/>
          <w:lang w:eastAsia="fr-FR"/>
        </w:rPr>
        <w:instrText xml:space="preserve"> SEQ Figure \* ARABIC \s 2 </w:instrText>
      </w:r>
      <w:r w:rsidR="007B73B8">
        <w:rPr>
          <w:rFonts w:ascii="Calibri" w:eastAsia="Times New Roman" w:hAnsi="Calibri" w:cs="Times New Roman"/>
          <w:i w:val="0"/>
          <w:iCs w:val="0"/>
          <w:color w:val="auto"/>
          <w:sz w:val="22"/>
          <w:szCs w:val="20"/>
          <w:lang w:eastAsia="fr-FR"/>
        </w:rPr>
        <w:fldChar w:fldCharType="separate"/>
      </w:r>
      <w:r w:rsidR="00D07291">
        <w:rPr>
          <w:rFonts w:ascii="Calibri" w:eastAsia="Times New Roman" w:hAnsi="Calibri" w:cs="Times New Roman"/>
          <w:i w:val="0"/>
          <w:iCs w:val="0"/>
          <w:noProof/>
          <w:color w:val="auto"/>
          <w:sz w:val="22"/>
          <w:szCs w:val="20"/>
          <w:lang w:eastAsia="fr-FR"/>
        </w:rPr>
        <w:t>1</w:t>
      </w:r>
      <w:r w:rsidR="007B73B8">
        <w:rPr>
          <w:rFonts w:ascii="Calibri" w:eastAsia="Times New Roman" w:hAnsi="Calibri" w:cs="Times New Roman"/>
          <w:i w:val="0"/>
          <w:iCs w:val="0"/>
          <w:color w:val="auto"/>
          <w:sz w:val="22"/>
          <w:szCs w:val="20"/>
          <w:lang w:eastAsia="fr-FR"/>
        </w:rPr>
        <w:fldChar w:fldCharType="end"/>
      </w:r>
      <w:bookmarkEnd w:id="695"/>
      <w:r>
        <w:rPr>
          <w:rFonts w:ascii="Calibri" w:eastAsia="Times New Roman" w:hAnsi="Calibri" w:cs="Times New Roman"/>
          <w:i w:val="0"/>
          <w:iCs w:val="0"/>
          <w:color w:val="auto"/>
          <w:sz w:val="22"/>
          <w:szCs w:val="20"/>
          <w:lang w:eastAsia="fr-FR"/>
        </w:rPr>
        <w:t xml:space="preserve"> : déformation thermique de rotor </w:t>
      </w:r>
      <w:r w:rsidRPr="00833958">
        <w:rPr>
          <w:b/>
          <w:i w:val="0"/>
          <w:sz w:val="22"/>
        </w:rPr>
        <w:fldChar w:fldCharType="begin"/>
      </w:r>
      <w:r w:rsidRPr="00833958">
        <w:rPr>
          <w:b/>
          <w:i w:val="0"/>
          <w:sz w:val="22"/>
        </w:rPr>
        <w:instrText xml:space="preserve"> REF _Ref529540767 \r \h  \* MERGEFORMAT </w:instrText>
      </w:r>
      <w:r w:rsidRPr="00833958">
        <w:rPr>
          <w:b/>
          <w:i w:val="0"/>
          <w:sz w:val="22"/>
        </w:rPr>
      </w:r>
      <w:r w:rsidRPr="00833958">
        <w:rPr>
          <w:b/>
          <w:i w:val="0"/>
          <w:sz w:val="22"/>
        </w:rPr>
        <w:fldChar w:fldCharType="separate"/>
      </w:r>
      <w:r w:rsidR="00D07291">
        <w:rPr>
          <w:b/>
          <w:i w:val="0"/>
          <w:sz w:val="22"/>
        </w:rPr>
        <w:t>[47]</w:t>
      </w:r>
      <w:r w:rsidRPr="00833958">
        <w:rPr>
          <w:b/>
          <w:i w:val="0"/>
          <w:sz w:val="22"/>
        </w:rPr>
        <w:fldChar w:fldCharType="end"/>
      </w:r>
    </w:p>
    <w:p w14:paraId="0646911F" w14:textId="11700385" w:rsidR="008F23B1" w:rsidRDefault="00A60B6F" w:rsidP="00B2678F">
      <w:pPr>
        <w:spacing w:line="360" w:lineRule="auto"/>
        <w:contextualSpacing/>
        <w:rPr>
          <w:rFonts w:eastAsiaTheme="minorEastAsia"/>
        </w:rPr>
      </w:pPr>
      <w:r>
        <w:rPr>
          <w:rFonts w:eastAsiaTheme="minorEastAsia"/>
        </w:rPr>
        <w:lastRenderedPageBreak/>
        <w:t>D’une part, l</w:t>
      </w:r>
      <w:r w:rsidR="008F23B1" w:rsidRPr="006C182B">
        <w:rPr>
          <w:rFonts w:eastAsiaTheme="minorEastAsia"/>
        </w:rPr>
        <w:t>a dilatation thermique</w:t>
      </w:r>
      <w:r w:rsidR="008F23B1">
        <w:rPr>
          <w:rFonts w:eastAsiaTheme="minorEastAsia"/>
        </w:rPr>
        <w:t xml:space="preserve"> radiale </w:t>
      </w:r>
      <w:r w:rsidR="00B2678F">
        <w:rPr>
          <w:rFonts w:eastAsiaTheme="minorEastAsia"/>
        </w:rPr>
        <w:t>peut modifier</w:t>
      </w:r>
      <w:r w:rsidR="008F23B1" w:rsidRPr="006C182B">
        <w:rPr>
          <w:rFonts w:eastAsiaTheme="minorEastAsia"/>
        </w:rPr>
        <w:t xml:space="preserve"> l’épaisseur du film dans le palier et </w:t>
      </w:r>
      <w:r w:rsidR="00B2678F">
        <w:rPr>
          <w:rFonts w:eastAsiaTheme="minorEastAsia"/>
        </w:rPr>
        <w:t>donc</w:t>
      </w:r>
      <w:r w:rsidR="008F23B1" w:rsidRPr="006C182B">
        <w:rPr>
          <w:rFonts w:eastAsiaTheme="minorEastAsia"/>
        </w:rPr>
        <w:t xml:space="preserve"> </w:t>
      </w:r>
      <w:r w:rsidR="00B2678F">
        <w:rPr>
          <w:rFonts w:eastAsiaTheme="minorEastAsia"/>
        </w:rPr>
        <w:t xml:space="preserve">la </w:t>
      </w:r>
      <w:r w:rsidR="008F23B1" w:rsidRPr="006C182B">
        <w:rPr>
          <w:rFonts w:eastAsiaTheme="minorEastAsia"/>
        </w:rPr>
        <w:t xml:space="preserve">force </w:t>
      </w:r>
      <w:r w:rsidR="008F23B1">
        <w:rPr>
          <w:rFonts w:eastAsiaTheme="minorEastAsia"/>
        </w:rPr>
        <w:t>hydrodynamique</w:t>
      </w:r>
      <w:r w:rsidR="008F23B1" w:rsidRPr="006C182B">
        <w:rPr>
          <w:rFonts w:eastAsiaTheme="minorEastAsia"/>
        </w:rPr>
        <w:t xml:space="preserve"> exercée sur le rotor</w:t>
      </w:r>
      <w:r w:rsidR="00B2678F">
        <w:rPr>
          <w:rFonts w:eastAsiaTheme="minorEastAsia"/>
        </w:rPr>
        <w:t>.</w:t>
      </w:r>
      <w:r w:rsidR="008F23B1" w:rsidRPr="006C182B">
        <w:rPr>
          <w:rFonts w:eastAsiaTheme="minorEastAsia"/>
        </w:rPr>
        <w:t xml:space="preserve"> </w:t>
      </w:r>
      <w:r w:rsidR="00B2678F">
        <w:rPr>
          <w:rFonts w:eastAsiaTheme="minorEastAsia"/>
        </w:rPr>
        <w:t xml:space="preserve">D’autre part, </w:t>
      </w:r>
      <w:r w:rsidR="008F23B1" w:rsidRPr="006C182B">
        <w:rPr>
          <w:rFonts w:eastAsiaTheme="minorEastAsia"/>
        </w:rPr>
        <w:t xml:space="preserve">la flexion thermique </w:t>
      </w:r>
      <w:r w:rsidR="00B2678F">
        <w:rPr>
          <w:rFonts w:eastAsiaTheme="minorEastAsia"/>
        </w:rPr>
        <w:t>déforme</w:t>
      </w:r>
      <w:r w:rsidR="008F23B1" w:rsidRPr="006C182B">
        <w:rPr>
          <w:rFonts w:eastAsiaTheme="minorEastAsia"/>
        </w:rPr>
        <w:t xml:space="preserve"> la fibre neutr</w:t>
      </w:r>
      <w:r w:rsidR="008F23B1">
        <w:rPr>
          <w:rFonts w:eastAsiaTheme="minorEastAsia"/>
        </w:rPr>
        <w:t xml:space="preserve">e du rotor ce qui engendre </w:t>
      </w:r>
      <w:r w:rsidR="008F23B1" w:rsidRPr="006C182B">
        <w:rPr>
          <w:rFonts w:eastAsiaTheme="minorEastAsia"/>
        </w:rPr>
        <w:t xml:space="preserve">une </w:t>
      </w:r>
      <w:r w:rsidR="00B2678F">
        <w:rPr>
          <w:rFonts w:eastAsiaTheme="minorEastAsia"/>
        </w:rPr>
        <w:t xml:space="preserve">source supplémentaire </w:t>
      </w:r>
      <w:r w:rsidR="008F23B1" w:rsidRPr="006C182B">
        <w:rPr>
          <w:rFonts w:eastAsiaTheme="minorEastAsia"/>
        </w:rPr>
        <w:t>d’excitation synchrone</w:t>
      </w:r>
      <w:r w:rsidR="00B2678F">
        <w:rPr>
          <w:rFonts w:eastAsiaTheme="minorEastAsia"/>
        </w:rPr>
        <w:t xml:space="preserve">, </w:t>
      </w:r>
      <w:r w:rsidR="00B2678F" w:rsidRPr="006C182B">
        <w:rPr>
          <w:rFonts w:eastAsiaTheme="minorEastAsia"/>
        </w:rPr>
        <w:t>dénommée</w:t>
      </w:r>
      <w:r w:rsidR="00B2678F">
        <w:rPr>
          <w:rFonts w:eastAsiaTheme="minorEastAsia"/>
        </w:rPr>
        <w:t xml:space="preserve"> </w:t>
      </w:r>
      <w:r w:rsidR="00267D2F">
        <w:rPr>
          <w:rFonts w:eastAsiaTheme="minorEastAsia"/>
        </w:rPr>
        <w:t>"</w:t>
      </w:r>
      <w:r w:rsidR="008F23B1" w:rsidRPr="006C182B">
        <w:rPr>
          <w:rFonts w:eastAsiaTheme="minorEastAsia"/>
        </w:rPr>
        <w:t>balourd thermique</w:t>
      </w:r>
      <w:r w:rsidR="00267D2F">
        <w:rPr>
          <w:rFonts w:eastAsiaTheme="minorEastAsia"/>
        </w:rPr>
        <w:t>"</w:t>
      </w:r>
      <w:r w:rsidR="00B2678F">
        <w:rPr>
          <w:rFonts w:eastAsiaTheme="minorEastAsia"/>
        </w:rPr>
        <w:t>.</w:t>
      </w:r>
    </w:p>
    <w:p w14:paraId="5C3A0BA8" w14:textId="10039196" w:rsidR="008F23B1" w:rsidRDefault="008F23B1" w:rsidP="00347998">
      <w:pPr>
        <w:spacing w:line="360" w:lineRule="auto"/>
        <w:ind w:left="1"/>
      </w:pPr>
      <w:r>
        <w:t>Dans cette thèse, l’attention porte uniquement sur l’</w:t>
      </w:r>
      <w:r w:rsidR="003957B9">
        <w:t>impact</w:t>
      </w:r>
      <w:r>
        <w:t xml:space="preserve"> du balourd thermique sur le comportement dynamique du rotor. La modélisation de</w:t>
      </w:r>
      <w:r w:rsidR="003957B9">
        <w:t xml:space="preserve"> ce balourd suit deux approches :</w:t>
      </w:r>
      <w:r>
        <w:t xml:space="preserve"> </w:t>
      </w:r>
      <w:r w:rsidR="003957B9">
        <w:t>un modèle approximatif</w:t>
      </w:r>
      <w:r w:rsidR="003957B9">
        <w:rPr>
          <w:rFonts w:eastAsiaTheme="minorEastAsia"/>
        </w:rPr>
        <w:t xml:space="preserve"> de masses concentrées </w:t>
      </w:r>
      <w:r>
        <w:rPr>
          <w:rFonts w:eastAsiaTheme="minorEastAsia"/>
        </w:rPr>
        <w:t xml:space="preserve">et </w:t>
      </w:r>
      <w:r w:rsidR="003957B9">
        <w:rPr>
          <w:rFonts w:eastAsiaTheme="minorEastAsia"/>
        </w:rPr>
        <w:t>un modèle plus rigoureux assimilant la déformation thermique de la fibre neutre à un défaut</w:t>
      </w:r>
      <w:r>
        <w:rPr>
          <w:rFonts w:eastAsiaTheme="minorEastAsia"/>
        </w:rPr>
        <w:t xml:space="preserve">. </w:t>
      </w:r>
    </w:p>
    <w:p w14:paraId="39DE0B1E" w14:textId="24F43796" w:rsidR="008F23B1" w:rsidRDefault="00504245" w:rsidP="00A24412">
      <w:pPr>
        <w:pStyle w:val="Titre3"/>
        <w:ind w:left="709"/>
      </w:pPr>
      <w:bookmarkStart w:id="696" w:name="_Toc535252157"/>
      <w:r>
        <w:t>M</w:t>
      </w:r>
      <w:r w:rsidR="008F23B1">
        <w:t>odèle thermique linéaire</w:t>
      </w:r>
      <w:bookmarkEnd w:id="696"/>
    </w:p>
    <w:p w14:paraId="0B499C84" w14:textId="77777777" w:rsidR="0067206F" w:rsidRPr="0067206F" w:rsidRDefault="0067206F" w:rsidP="0067206F"/>
    <w:p w14:paraId="165D44A2" w14:textId="7EADA5BD" w:rsidR="008F23B1" w:rsidRDefault="008F23B1" w:rsidP="008F23B1">
      <w:pPr>
        <w:spacing w:line="360" w:lineRule="auto"/>
        <w:ind w:firstLine="708"/>
      </w:pPr>
      <w:r>
        <w:t xml:space="preserve">Le transfert de chaleur dans le rotor </w:t>
      </w:r>
      <w:r w:rsidR="003957B9">
        <w:t>a lieu par</w:t>
      </w:r>
      <w:r>
        <w:t xml:space="preserve"> conduction. </w:t>
      </w:r>
      <w:r w:rsidR="003957B9">
        <w:t>Pour un</w:t>
      </w:r>
      <w:r>
        <w:t xml:space="preserve"> rotor homogène, </w:t>
      </w:r>
      <w:r w:rsidR="007C38A9">
        <w:t xml:space="preserve">l’équation </w:t>
      </w:r>
      <w:r w:rsidR="003957B9">
        <w:t xml:space="preserve">de conduction </w:t>
      </w:r>
      <w:r w:rsidR="007C38A9">
        <w:t>de la chaleur</w:t>
      </w:r>
      <w:r w:rsidR="003957B9">
        <w:t xml:space="preserve"> s’écrit :</w:t>
      </w:r>
      <w: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8F23B1" w:rsidRPr="00AA3E05" w14:paraId="164EB697" w14:textId="77777777" w:rsidTr="001856FA">
        <w:trPr>
          <w:trHeight w:val="635"/>
          <w:tblHeader/>
          <w:jc w:val="center"/>
        </w:trPr>
        <w:tc>
          <w:tcPr>
            <w:tcW w:w="7943" w:type="dxa"/>
            <w:vAlign w:val="center"/>
          </w:tcPr>
          <w:p w14:paraId="131EC050" w14:textId="77777777" w:rsidR="008F23B1" w:rsidRPr="005600FC" w:rsidRDefault="00730F42" w:rsidP="001856FA">
            <w:pPr>
              <w:spacing w:line="360" w:lineRule="auto"/>
            </w:pPr>
            <m:oMathPara>
              <m:oMath>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f>
                          <m:fPr>
                            <m:ctrlPr>
                              <w:rPr>
                                <w:rFonts w:ascii="Cambria Math" w:hAnsi="Cambria Math"/>
                                <w:i/>
                              </w:rPr>
                            </m:ctrlPr>
                          </m:fPr>
                          <m:num>
                            <m:r>
                              <w:rPr>
                                <w:rFonts w:ascii="Cambria Math" w:hAnsi="Cambria Math"/>
                              </w:rPr>
                              <m:t>∂T</m:t>
                            </m:r>
                          </m:num>
                          <m:den>
                            <m:r>
                              <w:rPr>
                                <w:rFonts w:ascii="Cambria Math" w:hAnsi="Cambria Math"/>
                              </w:rPr>
                              <m:t>∂t</m:t>
                            </m:r>
                          </m:den>
                        </m:f>
                        <m:r>
                          <w:rPr>
                            <w:rFonts w:ascii="Cambria Math" w:hAnsi="Cambria Math"/>
                          </w:rPr>
                          <m:t>+div</m:t>
                        </m:r>
                        <m:d>
                          <m:dPr>
                            <m:ctrlPr>
                              <w:rPr>
                                <w:rFonts w:ascii="Cambria Math" w:hAnsi="Cambria Math"/>
                                <w:i/>
                              </w:rPr>
                            </m:ctrlPr>
                          </m:dPr>
                          <m:e>
                            <m:r>
                              <w:rPr>
                                <w:rFonts w:ascii="Cambria Math" w:hAnsi="Cambria Math"/>
                              </w:rPr>
                              <m:t>ϕ</m:t>
                            </m:r>
                          </m:e>
                        </m:d>
                        <m:r>
                          <w:rPr>
                            <w:rFonts w:ascii="Cambria Math" w:hAnsi="Cambria Math"/>
                          </w:rPr>
                          <m:t xml:space="preserve">=0 </m:t>
                        </m:r>
                      </m:e>
                      <m:e>
                        <m:r>
                          <w:rPr>
                            <w:rFonts w:ascii="Cambria Math" w:hAnsi="Cambria Math"/>
                          </w:rPr>
                          <m:t>ϕ=-λ∙</m:t>
                        </m:r>
                        <m:r>
                          <m:rPr>
                            <m:sty m:val="p"/>
                          </m:rPr>
                          <w:rPr>
                            <w:rFonts w:ascii="Cambria Math" w:hAnsi="Cambria Math"/>
                          </w:rPr>
                          <m:t>∇</m:t>
                        </m:r>
                        <m:r>
                          <w:rPr>
                            <w:rFonts w:ascii="Cambria Math" w:hAnsi="Cambria Math"/>
                          </w:rPr>
                          <m:t>T</m:t>
                        </m:r>
                      </m:e>
                    </m:eqArr>
                  </m:e>
                </m:d>
              </m:oMath>
            </m:oMathPara>
          </w:p>
        </w:tc>
        <w:tc>
          <w:tcPr>
            <w:tcW w:w="1096" w:type="dxa"/>
            <w:vAlign w:val="center"/>
          </w:tcPr>
          <w:p w14:paraId="6DFE5B25" w14:textId="77777777" w:rsidR="00B85110" w:rsidRPr="00B85110" w:rsidRDefault="00B85110" w:rsidP="00706BB2">
            <w:pPr>
              <w:pStyle w:val="Paragraphedeliste"/>
              <w:numPr>
                <w:ilvl w:val="0"/>
                <w:numId w:val="6"/>
              </w:numPr>
              <w:overflowPunct/>
              <w:autoSpaceDE/>
              <w:autoSpaceDN/>
              <w:adjustRightInd/>
              <w:spacing w:before="120" w:after="120" w:line="360" w:lineRule="auto"/>
              <w:contextualSpacing w:val="0"/>
              <w:jc w:val="both"/>
              <w:textAlignment w:val="auto"/>
              <w:rPr>
                <w:rFonts w:ascii="Times New Roman" w:hAnsi="Times New Roman" w:cstheme="minorBidi"/>
                <w:b/>
                <w:i/>
                <w:vanish/>
                <w:szCs w:val="22"/>
              </w:rPr>
            </w:pPr>
          </w:p>
          <w:p w14:paraId="1DC47F27" w14:textId="4584E102" w:rsidR="008F23B1" w:rsidRPr="00371C6A" w:rsidRDefault="00BD7C81"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697" w:name="_Ref533769183"/>
            <w:r>
              <w:rPr>
                <w:rFonts w:ascii="Times New Roman" w:eastAsia="Times New Roman" w:hAnsi="Times New Roman"/>
                <w:b/>
                <w:iCs w:val="0"/>
                <w:color w:val="auto"/>
                <w:sz w:val="22"/>
                <w:szCs w:val="22"/>
                <w:lang w:eastAsia="fr-FR"/>
              </w:rPr>
              <w:t xml:space="preserve"> </w:t>
            </w:r>
            <w:r w:rsidR="008F23B1" w:rsidRPr="005600FC">
              <w:rPr>
                <w:rFonts w:ascii="Times New Roman" w:eastAsia="Times New Roman" w:hAnsi="Times New Roman"/>
                <w:b/>
                <w:iCs w:val="0"/>
                <w:color w:val="auto"/>
                <w:sz w:val="22"/>
                <w:szCs w:val="22"/>
                <w:lang w:eastAsia="fr-FR"/>
              </w:rPr>
              <w:t xml:space="preserve"> </w:t>
            </w:r>
            <w:bookmarkEnd w:id="697"/>
          </w:p>
        </w:tc>
      </w:tr>
    </w:tbl>
    <w:p w14:paraId="64BF73E7" w14:textId="6FDAA070" w:rsidR="008F23B1" w:rsidRDefault="008F23B1" w:rsidP="008F23B1">
      <w:pPr>
        <w:spacing w:line="360" w:lineRule="auto"/>
        <w:ind w:firstLine="708"/>
      </w:pPr>
      <w:r>
        <w:t>Le roto</w:t>
      </w:r>
      <w:r w:rsidR="003957B9">
        <w:t xml:space="preserve">r en acier est supposé isotrope avec </w:t>
      </w:r>
      <m:oMath>
        <m:r>
          <w:rPr>
            <w:rFonts w:ascii="Cambria Math" w:hAnsi="Cambria Math"/>
          </w:rPr>
          <m:t>ρ</m:t>
        </m:r>
      </m:oMath>
      <w:r w:rsidR="003957B9">
        <w:t>=7850 kg/m</w:t>
      </w:r>
      <w:r w:rsidR="003957B9" w:rsidRPr="00A376C6">
        <w:rPr>
          <w:vertAlign w:val="superscript"/>
        </w:rPr>
        <w:t>3</w:t>
      </w:r>
      <w:r w:rsidR="003957B9">
        <w:t xml:space="preserve">, </w:t>
      </w:r>
      <w:r w:rsidR="003957B9" w:rsidRPr="00A376C6">
        <w:rPr>
          <w:i/>
        </w:rPr>
        <w:t>C</w:t>
      </w:r>
      <w:r w:rsidR="003957B9" w:rsidRPr="00A376C6">
        <w:rPr>
          <w:i/>
          <w:vertAlign w:val="subscript"/>
        </w:rPr>
        <w:t>p</w:t>
      </w:r>
      <w:r w:rsidR="003957B9">
        <w:t>=444 j/</w:t>
      </w:r>
      <w:proofErr w:type="spellStart"/>
      <w:r w:rsidR="003957B9">
        <w:t>kgK</w:t>
      </w:r>
      <w:proofErr w:type="spellEnd"/>
      <w:r w:rsidR="003957B9">
        <w:t xml:space="preserve">, </w:t>
      </w:r>
      <m:oMath>
        <m:r>
          <w:rPr>
            <w:rFonts w:ascii="Cambria Math" w:hAnsi="Cambria Math"/>
          </w:rPr>
          <m:t>λ</m:t>
        </m:r>
      </m:oMath>
      <w:r w:rsidR="003957B9">
        <w:t>=50 W/mK.</w:t>
      </w:r>
    </w:p>
    <w:p w14:paraId="5C8E7384" w14:textId="77777777" w:rsidR="008F23B1" w:rsidRDefault="008F23B1" w:rsidP="00355A0F">
      <w:pPr>
        <w:pStyle w:val="Titre4"/>
        <w:ind w:left="709"/>
      </w:pPr>
      <w:r>
        <w:t>Conditions aux limites en thermique</w:t>
      </w:r>
    </w:p>
    <w:p w14:paraId="5FF283D7" w14:textId="77777777" w:rsidR="008F23B1" w:rsidRPr="00931DFC" w:rsidRDefault="008F23B1" w:rsidP="008F23B1">
      <w:pPr>
        <w:pStyle w:val="Default"/>
      </w:pPr>
    </w:p>
    <w:p w14:paraId="75B8B6BA" w14:textId="04205525" w:rsidR="008F23B1" w:rsidRPr="007C25E0" w:rsidRDefault="008F23B1" w:rsidP="008F23B1">
      <w:pPr>
        <w:spacing w:line="360" w:lineRule="auto"/>
        <w:ind w:firstLine="708"/>
      </w:pPr>
      <w:r>
        <w:t xml:space="preserve">Les conditions aux limites thermiques traduisent les échanges de chaleur entre le rotor et son environnement extérieur (lubrifiant du palier, air, </w:t>
      </w:r>
      <w:proofErr w:type="spellStart"/>
      <w:r>
        <w:t>etc</w:t>
      </w:r>
      <w:proofErr w:type="spellEnd"/>
      <w:r>
        <w:t xml:space="preserve">). </w:t>
      </w:r>
      <w:r w:rsidR="00A376C6">
        <w:t xml:space="preserve">Le rotor représenté sur </w:t>
      </w:r>
      <w:r w:rsidR="00A376C6" w:rsidRPr="00342581">
        <w:t xml:space="preserve">la </w:t>
      </w:r>
      <w:r w:rsidR="00A376C6" w:rsidRPr="00342581">
        <w:rPr>
          <w:b/>
        </w:rPr>
        <w:fldChar w:fldCharType="begin"/>
      </w:r>
      <w:r w:rsidR="00A376C6" w:rsidRPr="00342581">
        <w:rPr>
          <w:b/>
        </w:rPr>
        <w:instrText xml:space="preserve"> REF _Ref529545990 \h  \* MERGEFORMAT </w:instrText>
      </w:r>
      <w:r w:rsidR="00A376C6" w:rsidRPr="00342581">
        <w:rPr>
          <w:b/>
        </w:rPr>
      </w:r>
      <w:r w:rsidR="00A376C6" w:rsidRPr="00342581">
        <w:rPr>
          <w:b/>
        </w:rPr>
        <w:fldChar w:fldCharType="separate"/>
      </w:r>
      <w:r w:rsidR="00D07291" w:rsidRPr="00D07291">
        <w:rPr>
          <w:b/>
          <w:iCs/>
        </w:rPr>
        <w:t xml:space="preserve">Figure </w:t>
      </w:r>
      <w:r w:rsidR="00D07291" w:rsidRPr="00D07291">
        <w:rPr>
          <w:b/>
          <w:iCs/>
          <w:noProof/>
        </w:rPr>
        <w:t>3.1</w:t>
      </w:r>
      <w:r w:rsidR="00D07291" w:rsidRPr="00D07291">
        <w:rPr>
          <w:b/>
          <w:iCs/>
          <w:noProof/>
        </w:rPr>
        <w:noBreakHyphen/>
        <w:t>2</w:t>
      </w:r>
      <w:r w:rsidR="00A376C6" w:rsidRPr="00342581">
        <w:rPr>
          <w:b/>
        </w:rPr>
        <w:fldChar w:fldCharType="end"/>
      </w:r>
      <w:r w:rsidR="00A376C6">
        <w:t xml:space="preserve"> est guidé en rotation par un roulement et par un palier lubrifié. L</w:t>
      </w:r>
      <w:r w:rsidR="003957B9">
        <w:t>es conditions aux limites prises en compte sont :</w:t>
      </w:r>
      <w:r w:rsidRPr="007C25E0">
        <w:t xml:space="preserve"> </w:t>
      </w:r>
    </w:p>
    <w:p w14:paraId="4A4705CA" w14:textId="77777777" w:rsidR="008F23B1" w:rsidRDefault="008F23B1" w:rsidP="00706BB2">
      <w:pPr>
        <w:pStyle w:val="Paragraphedeliste"/>
        <w:numPr>
          <w:ilvl w:val="0"/>
          <w:numId w:val="15"/>
        </w:numPr>
        <w:spacing w:line="360" w:lineRule="auto"/>
      </w:pPr>
      <w:r>
        <w:t>Convection</w:t>
      </w:r>
    </w:p>
    <w:p w14:paraId="5D1AFD60" w14:textId="2FA22E53" w:rsidR="008F23B1" w:rsidRDefault="003957B9" w:rsidP="00FD1ED7">
      <w:pPr>
        <w:spacing w:line="360" w:lineRule="auto"/>
        <w:ind w:firstLine="708"/>
      </w:pPr>
      <w:r>
        <w:t>La</w:t>
      </w:r>
      <w:r w:rsidR="008F23B1">
        <w:t xml:space="preserve"> convection thermique traduit les échanges de chaleur avec l’air</w:t>
      </w:r>
      <w:r>
        <w:t xml:space="preserve"> ambiant</w:t>
      </w:r>
      <w:r w:rsidR="008F23B1">
        <w:t xml:space="preserve">. Ces échanges sont </w:t>
      </w:r>
      <w:r>
        <w:t>forcés</w:t>
      </w:r>
      <w:r w:rsidR="008F23B1">
        <w:t xml:space="preserve"> car le rotor tourne à une vitesse importante. Une variation de température entre la température du milieu extérieur </w:t>
      </w:r>
      <m:oMath>
        <m:sSub>
          <m:sSubPr>
            <m:ctrlPr>
              <w:rPr>
                <w:rFonts w:ascii="Cambria Math" w:hAnsi="Cambria Math"/>
                <w:i/>
              </w:rPr>
            </m:ctrlPr>
          </m:sSubPr>
          <m:e>
            <m:r>
              <w:rPr>
                <w:rFonts w:ascii="Cambria Math" w:hAnsi="Cambria Math"/>
              </w:rPr>
              <m:t>T</m:t>
            </m:r>
          </m:e>
          <m:sub>
            <m:r>
              <w:rPr>
                <w:rFonts w:ascii="Cambria Math" w:hAnsi="Cambria Math"/>
              </w:rPr>
              <m:t>ext</m:t>
            </m:r>
          </m:sub>
        </m:sSub>
      </m:oMath>
      <w:r w:rsidR="008F23B1">
        <w:t xml:space="preserve"> et celle du rotor </w:t>
      </w:r>
      <m:oMath>
        <m:r>
          <w:rPr>
            <w:rFonts w:ascii="Cambria Math" w:hAnsi="Cambria Math"/>
          </w:rPr>
          <m:t>T</m:t>
        </m:r>
      </m:oMath>
      <w:r w:rsidR="008F23B1">
        <w:t xml:space="preserve"> </w:t>
      </w:r>
      <w:r>
        <w:t xml:space="preserve">est imposée sur </w:t>
      </w:r>
      <w:r w:rsidR="008F23B1">
        <w:t xml:space="preserve">la </w:t>
      </w:r>
      <w:proofErr w:type="gramStart"/>
      <w:r w:rsidR="008F23B1">
        <w:t xml:space="preserve">surface </w:t>
      </w:r>
      <w:proofErr w:type="gramEnd"/>
      <m:oMath>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c</m:t>
            </m:r>
          </m:sub>
        </m:sSub>
      </m:oMath>
      <w:r>
        <w:t xml:space="preserve">. </w:t>
      </w:r>
      <w:r w:rsidR="008F23B1">
        <w:t xml:space="preserve">La </w:t>
      </w:r>
      <w:r>
        <w:t xml:space="preserve">conservation du flux de chaleur </w:t>
      </w:r>
      <w:r w:rsidR="008F23B1">
        <w:t>à travers cette surface s’écrit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8F23B1" w:rsidRPr="00AA3E05" w14:paraId="5605F309" w14:textId="77777777" w:rsidTr="001856FA">
        <w:trPr>
          <w:trHeight w:val="635"/>
          <w:tblHeader/>
          <w:jc w:val="center"/>
        </w:trPr>
        <w:tc>
          <w:tcPr>
            <w:tcW w:w="7943" w:type="dxa"/>
            <w:vAlign w:val="center"/>
          </w:tcPr>
          <w:p w14:paraId="6F7739F1" w14:textId="77777777" w:rsidR="008F23B1" w:rsidRPr="00E00B31" w:rsidRDefault="00730F42" w:rsidP="001856FA">
            <w:pPr>
              <w:spacing w:line="360" w:lineRule="auto"/>
              <w:jc w:val="center"/>
            </w:pPr>
            <m:oMath>
              <m:acc>
                <m:accPr>
                  <m:chr m:val="⃗"/>
                  <m:ctrlPr>
                    <w:rPr>
                      <w:rFonts w:ascii="Cambria Math" w:hAnsi="Cambria Math"/>
                      <w:i/>
                    </w:rPr>
                  </m:ctrlPr>
                </m:accPr>
                <m:e>
                  <m:r>
                    <w:rPr>
                      <w:rFonts w:ascii="Cambria Math" w:hAnsi="Cambria Math"/>
                    </w:rPr>
                    <m:t>ϕ</m:t>
                  </m:r>
                </m:e>
              </m:acc>
              <m:r>
                <w:rPr>
                  <w:rFonts w:ascii="Cambria Math" w:hAnsi="Cambria Math"/>
                </w:rPr>
                <m:t>∙</m:t>
              </m:r>
              <m:acc>
                <m:accPr>
                  <m:chr m:val="⃗"/>
                  <m:ctrlPr>
                    <w:rPr>
                      <w:rFonts w:ascii="Cambria Math" w:hAnsi="Cambria Math"/>
                      <w:i/>
                    </w:rPr>
                  </m:ctrlPr>
                </m:accPr>
                <m:e>
                  <m:r>
                    <w:rPr>
                      <w:rFonts w:ascii="Cambria Math" w:hAnsi="Cambria Math"/>
                    </w:rPr>
                    <m:t>n</m:t>
                  </m:r>
                </m:e>
              </m:acc>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ext</m:t>
                      </m:r>
                    </m:sub>
                  </m:sSub>
                  <m:r>
                    <w:rPr>
                      <w:rFonts w:ascii="Cambria Math" w:hAnsi="Cambria Math"/>
                    </w:rPr>
                    <m:t>-T</m:t>
                  </m:r>
                </m:e>
              </m:d>
              <m:r>
                <w:rPr>
                  <w:rFonts w:ascii="Cambria Math" w:hAnsi="Cambria Math"/>
                </w:rPr>
                <m:t>=0</m:t>
              </m:r>
            </m:oMath>
            <w:r w:rsidR="008F23B1" w:rsidRPr="00E00B31">
              <w:t xml:space="preserve">   sur </w:t>
            </w:r>
            <m:oMath>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c</m:t>
                  </m:r>
                </m:sub>
              </m:sSub>
            </m:oMath>
          </w:p>
        </w:tc>
        <w:tc>
          <w:tcPr>
            <w:tcW w:w="1096" w:type="dxa"/>
            <w:vAlign w:val="center"/>
          </w:tcPr>
          <w:p w14:paraId="4BF6CC3C" w14:textId="77777777" w:rsidR="008F23B1" w:rsidRPr="00371C6A" w:rsidRDefault="008F23B1"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48C9DFBB" w14:textId="5F80EB15" w:rsidR="008F23B1" w:rsidRDefault="008F23B1" w:rsidP="008F23B1">
      <w:pPr>
        <w:spacing w:line="360" w:lineRule="auto"/>
      </w:pPr>
      <w:r>
        <w:t xml:space="preserve">Le coefficient de convection </w:t>
      </w:r>
      <m:oMath>
        <m:sSub>
          <m:sSubPr>
            <m:ctrlPr>
              <w:rPr>
                <w:rFonts w:ascii="Cambria Math" w:hAnsi="Cambria Math"/>
                <w:i/>
              </w:rPr>
            </m:ctrlPr>
          </m:sSubPr>
          <m:e>
            <m:r>
              <w:rPr>
                <w:rFonts w:ascii="Cambria Math" w:hAnsi="Cambria Math"/>
              </w:rPr>
              <m:t>H</m:t>
            </m:r>
          </m:e>
          <m:sub>
            <m:r>
              <w:rPr>
                <w:rFonts w:ascii="Cambria Math" w:hAnsi="Cambria Math"/>
              </w:rPr>
              <m:t>c</m:t>
            </m:r>
          </m:sub>
        </m:sSub>
      </m:oMath>
      <w:r>
        <w:t xml:space="preserve"> dépend du milieu extérieur et du caractère forcé ou non de l’échange. Le tableau </w:t>
      </w:r>
      <w:r w:rsidR="00A376C6">
        <w:t>issu</w:t>
      </w:r>
      <w:r>
        <w:t xml:space="preserve"> de </w:t>
      </w:r>
      <w:r w:rsidRPr="00FD1ED7">
        <w:rPr>
          <w:b/>
        </w:rPr>
        <w:fldChar w:fldCharType="begin"/>
      </w:r>
      <w:r w:rsidRPr="00FD1ED7">
        <w:rPr>
          <w:b/>
        </w:rPr>
        <w:instrText xml:space="preserve"> REF _Ref528171614 \r \h </w:instrText>
      </w:r>
      <w:r w:rsidR="00FD1ED7" w:rsidRPr="00FD1ED7">
        <w:rPr>
          <w:b/>
        </w:rPr>
        <w:instrText xml:space="preserve"> \* MERGEFORMAT </w:instrText>
      </w:r>
      <w:r w:rsidRPr="00FD1ED7">
        <w:rPr>
          <w:b/>
        </w:rPr>
      </w:r>
      <w:r w:rsidRPr="00FD1ED7">
        <w:rPr>
          <w:b/>
        </w:rPr>
        <w:fldChar w:fldCharType="separate"/>
      </w:r>
      <w:r w:rsidR="00D07291">
        <w:rPr>
          <w:b/>
        </w:rPr>
        <w:t>[55]</w:t>
      </w:r>
      <w:r w:rsidRPr="00FD1ED7">
        <w:rPr>
          <w:b/>
        </w:rPr>
        <w:fldChar w:fldCharType="end"/>
      </w:r>
      <w:r>
        <w:t xml:space="preserve"> donne quelques ordres de grandeur de ce coefficient. </w:t>
      </w:r>
    </w:p>
    <w:p w14:paraId="0398D42A" w14:textId="7705DA60" w:rsidR="008F23B1" w:rsidRPr="00BA5188" w:rsidRDefault="008F23B1" w:rsidP="008F23B1">
      <w:pPr>
        <w:pStyle w:val="Lgende"/>
        <w:keepNext/>
        <w:jc w:val="center"/>
        <w:rPr>
          <w:rFonts w:ascii="Calibri" w:eastAsia="Times New Roman" w:hAnsi="Calibri" w:cs="Times New Roman"/>
          <w:i w:val="0"/>
          <w:iCs w:val="0"/>
          <w:color w:val="auto"/>
          <w:sz w:val="22"/>
          <w:szCs w:val="20"/>
          <w:lang w:eastAsia="fr-FR"/>
        </w:rPr>
      </w:pPr>
      <w:r w:rsidRPr="00BA5188">
        <w:rPr>
          <w:rFonts w:ascii="Calibri" w:eastAsia="Times New Roman" w:hAnsi="Calibri" w:cs="Times New Roman"/>
          <w:i w:val="0"/>
          <w:iCs w:val="0"/>
          <w:color w:val="auto"/>
          <w:sz w:val="22"/>
          <w:szCs w:val="20"/>
          <w:lang w:eastAsia="fr-FR"/>
        </w:rPr>
        <w:t xml:space="preserve">Tableau </w:t>
      </w:r>
      <w:r w:rsidR="009521A5">
        <w:rPr>
          <w:rFonts w:ascii="Calibri" w:eastAsia="Times New Roman" w:hAnsi="Calibri" w:cs="Times New Roman"/>
          <w:i w:val="0"/>
          <w:iCs w:val="0"/>
          <w:color w:val="auto"/>
          <w:sz w:val="22"/>
          <w:szCs w:val="20"/>
          <w:lang w:eastAsia="fr-FR"/>
        </w:rPr>
        <w:fldChar w:fldCharType="begin"/>
      </w:r>
      <w:r w:rsidR="009521A5">
        <w:rPr>
          <w:rFonts w:ascii="Calibri" w:eastAsia="Times New Roman" w:hAnsi="Calibri" w:cs="Times New Roman"/>
          <w:i w:val="0"/>
          <w:iCs w:val="0"/>
          <w:color w:val="auto"/>
          <w:sz w:val="22"/>
          <w:szCs w:val="20"/>
          <w:lang w:eastAsia="fr-FR"/>
        </w:rPr>
        <w:instrText xml:space="preserve"> STYLEREF 2 \s </w:instrText>
      </w:r>
      <w:r w:rsidR="009521A5">
        <w:rPr>
          <w:rFonts w:ascii="Calibri" w:eastAsia="Times New Roman" w:hAnsi="Calibri" w:cs="Times New Roman"/>
          <w:i w:val="0"/>
          <w:iCs w:val="0"/>
          <w:color w:val="auto"/>
          <w:sz w:val="22"/>
          <w:szCs w:val="20"/>
          <w:lang w:eastAsia="fr-FR"/>
        </w:rPr>
        <w:fldChar w:fldCharType="separate"/>
      </w:r>
      <w:r w:rsidR="00D07291">
        <w:rPr>
          <w:rFonts w:ascii="Calibri" w:eastAsia="Times New Roman" w:hAnsi="Calibri" w:cs="Times New Roman"/>
          <w:i w:val="0"/>
          <w:iCs w:val="0"/>
          <w:noProof/>
          <w:color w:val="auto"/>
          <w:sz w:val="22"/>
          <w:szCs w:val="20"/>
          <w:lang w:eastAsia="fr-FR"/>
        </w:rPr>
        <w:t>3.1</w:t>
      </w:r>
      <w:r w:rsidR="009521A5">
        <w:rPr>
          <w:rFonts w:ascii="Calibri" w:eastAsia="Times New Roman" w:hAnsi="Calibri" w:cs="Times New Roman"/>
          <w:i w:val="0"/>
          <w:iCs w:val="0"/>
          <w:color w:val="auto"/>
          <w:sz w:val="22"/>
          <w:szCs w:val="20"/>
          <w:lang w:eastAsia="fr-FR"/>
        </w:rPr>
        <w:fldChar w:fldCharType="end"/>
      </w:r>
      <w:r w:rsidR="009521A5">
        <w:rPr>
          <w:rFonts w:ascii="Calibri" w:eastAsia="Times New Roman" w:hAnsi="Calibri" w:cs="Times New Roman"/>
          <w:i w:val="0"/>
          <w:iCs w:val="0"/>
          <w:color w:val="auto"/>
          <w:sz w:val="22"/>
          <w:szCs w:val="20"/>
          <w:lang w:eastAsia="fr-FR"/>
        </w:rPr>
        <w:noBreakHyphen/>
      </w:r>
      <w:r w:rsidR="009521A5">
        <w:rPr>
          <w:rFonts w:ascii="Calibri" w:eastAsia="Times New Roman" w:hAnsi="Calibri" w:cs="Times New Roman"/>
          <w:i w:val="0"/>
          <w:iCs w:val="0"/>
          <w:color w:val="auto"/>
          <w:sz w:val="22"/>
          <w:szCs w:val="20"/>
          <w:lang w:eastAsia="fr-FR"/>
        </w:rPr>
        <w:fldChar w:fldCharType="begin"/>
      </w:r>
      <w:r w:rsidR="009521A5">
        <w:rPr>
          <w:rFonts w:ascii="Calibri" w:eastAsia="Times New Roman" w:hAnsi="Calibri" w:cs="Times New Roman"/>
          <w:i w:val="0"/>
          <w:iCs w:val="0"/>
          <w:color w:val="auto"/>
          <w:sz w:val="22"/>
          <w:szCs w:val="20"/>
          <w:lang w:eastAsia="fr-FR"/>
        </w:rPr>
        <w:instrText xml:space="preserve"> SEQ Tableau \* ARABIC \s 2 </w:instrText>
      </w:r>
      <w:r w:rsidR="009521A5">
        <w:rPr>
          <w:rFonts w:ascii="Calibri" w:eastAsia="Times New Roman" w:hAnsi="Calibri" w:cs="Times New Roman"/>
          <w:i w:val="0"/>
          <w:iCs w:val="0"/>
          <w:color w:val="auto"/>
          <w:sz w:val="22"/>
          <w:szCs w:val="20"/>
          <w:lang w:eastAsia="fr-FR"/>
        </w:rPr>
        <w:fldChar w:fldCharType="separate"/>
      </w:r>
      <w:r w:rsidR="00D07291">
        <w:rPr>
          <w:rFonts w:ascii="Calibri" w:eastAsia="Times New Roman" w:hAnsi="Calibri" w:cs="Times New Roman"/>
          <w:i w:val="0"/>
          <w:iCs w:val="0"/>
          <w:noProof/>
          <w:color w:val="auto"/>
          <w:sz w:val="22"/>
          <w:szCs w:val="20"/>
          <w:lang w:eastAsia="fr-FR"/>
        </w:rPr>
        <w:t>1</w:t>
      </w:r>
      <w:r w:rsidR="009521A5">
        <w:rPr>
          <w:rFonts w:ascii="Calibri" w:eastAsia="Times New Roman" w:hAnsi="Calibri" w:cs="Times New Roman"/>
          <w:i w:val="0"/>
          <w:iCs w:val="0"/>
          <w:color w:val="auto"/>
          <w:sz w:val="22"/>
          <w:szCs w:val="20"/>
          <w:lang w:eastAsia="fr-FR"/>
        </w:rPr>
        <w:fldChar w:fldCharType="end"/>
      </w:r>
      <w:r>
        <w:rPr>
          <w:rFonts w:ascii="Calibri" w:eastAsia="Times New Roman" w:hAnsi="Calibri" w:cs="Times New Roman"/>
          <w:i w:val="0"/>
          <w:iCs w:val="0"/>
          <w:color w:val="auto"/>
          <w:sz w:val="22"/>
          <w:szCs w:val="20"/>
          <w:lang w:eastAsia="fr-FR"/>
        </w:rPr>
        <w:t> : Ordres de grandeur du coefficient de convection thermique</w:t>
      </w:r>
      <w:r w:rsidR="00A376C6">
        <w:rPr>
          <w:rFonts w:ascii="Calibri" w:eastAsia="Times New Roman" w:hAnsi="Calibri" w:cs="Times New Roman"/>
          <w:i w:val="0"/>
          <w:iCs w:val="0"/>
          <w:color w:val="auto"/>
          <w:sz w:val="22"/>
          <w:szCs w:val="20"/>
          <w:lang w:eastAsia="fr-FR"/>
        </w:rPr>
        <w:t xml:space="preserve"> </w:t>
      </w:r>
      <w:proofErr w:type="spellStart"/>
      <w:r w:rsidR="00A376C6" w:rsidRPr="00A376C6">
        <w:rPr>
          <w:rFonts w:ascii="Calibri" w:eastAsia="Times New Roman" w:hAnsi="Calibri" w:cs="Times New Roman"/>
          <w:iCs w:val="0"/>
          <w:color w:val="auto"/>
          <w:sz w:val="22"/>
          <w:szCs w:val="20"/>
          <w:lang w:eastAsia="fr-FR"/>
        </w:rPr>
        <w:t>H</w:t>
      </w:r>
      <w:r w:rsidR="00A376C6" w:rsidRPr="00A376C6">
        <w:rPr>
          <w:rFonts w:ascii="Calibri" w:eastAsia="Times New Roman" w:hAnsi="Calibri" w:cs="Times New Roman"/>
          <w:iCs w:val="0"/>
          <w:color w:val="auto"/>
          <w:sz w:val="22"/>
          <w:szCs w:val="20"/>
          <w:vertAlign w:val="subscript"/>
          <w:lang w:eastAsia="fr-FR"/>
        </w:rPr>
        <w:t>c</w:t>
      </w:r>
      <w:proofErr w:type="spellEnd"/>
      <w:r w:rsidR="00A376C6">
        <w:rPr>
          <w:rFonts w:ascii="Calibri" w:eastAsia="Times New Roman" w:hAnsi="Calibri" w:cs="Times New Roman"/>
          <w:i w:val="0"/>
          <w:iCs w:val="0"/>
          <w:color w:val="auto"/>
          <w:sz w:val="22"/>
          <w:szCs w:val="20"/>
          <w:lang w:eastAsia="fr-FR"/>
        </w:rPr>
        <w:t xml:space="preserve"> [W/m</w:t>
      </w:r>
      <w:r w:rsidR="00A376C6" w:rsidRPr="00A376C6">
        <w:rPr>
          <w:rFonts w:ascii="Calibri" w:eastAsia="Times New Roman" w:hAnsi="Calibri" w:cs="Times New Roman"/>
          <w:i w:val="0"/>
          <w:iCs w:val="0"/>
          <w:color w:val="auto"/>
          <w:sz w:val="22"/>
          <w:szCs w:val="20"/>
          <w:vertAlign w:val="superscript"/>
          <w:lang w:eastAsia="fr-FR"/>
        </w:rPr>
        <w:t>2</w:t>
      </w:r>
      <w:r w:rsidR="00A376C6">
        <w:rPr>
          <w:rFonts w:ascii="Calibri" w:eastAsia="Times New Roman" w:hAnsi="Calibri" w:cs="Times New Roman"/>
          <w:i w:val="0"/>
          <w:iCs w:val="0"/>
          <w:color w:val="auto"/>
          <w:sz w:val="22"/>
          <w:szCs w:val="20"/>
          <w:lang w:eastAsia="fr-FR"/>
        </w:rPr>
        <w:t>K]</w:t>
      </w:r>
    </w:p>
    <w:p w14:paraId="191010D3" w14:textId="1C082A75" w:rsidR="008F23B1" w:rsidRDefault="008F23B1" w:rsidP="00946614">
      <w:pPr>
        <w:keepNext/>
        <w:spacing w:line="360" w:lineRule="auto"/>
        <w:jc w:val="center"/>
      </w:pPr>
      <w:r w:rsidRPr="00BA5188">
        <w:rPr>
          <w:noProof/>
          <w:lang w:eastAsia="zh-CN"/>
        </w:rPr>
        <w:drawing>
          <wp:inline distT="0" distB="0" distL="0" distR="0" wp14:anchorId="093617B1" wp14:editId="7B378902">
            <wp:extent cx="2617200" cy="943200"/>
            <wp:effectExtent l="0" t="0" r="0" b="9525"/>
            <wp:docPr id="30"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pic:cNvPicPr>
                      <a:picLocks noChangeAspect="1"/>
                    </pic:cNvPicPr>
                  </pic:nvPicPr>
                  <pic:blipFill>
                    <a:blip r:embed="rId54"/>
                    <a:stretch>
                      <a:fillRect/>
                    </a:stretch>
                  </pic:blipFill>
                  <pic:spPr>
                    <a:xfrm>
                      <a:off x="0" y="0"/>
                      <a:ext cx="2617200" cy="943200"/>
                    </a:xfrm>
                    <a:prstGeom prst="rect">
                      <a:avLst/>
                    </a:prstGeom>
                  </pic:spPr>
                </pic:pic>
              </a:graphicData>
            </a:graphic>
          </wp:inline>
        </w:drawing>
      </w:r>
    </w:p>
    <w:p w14:paraId="18621FA8" w14:textId="77777777" w:rsidR="008F23B1" w:rsidRDefault="008F23B1" w:rsidP="00706BB2">
      <w:pPr>
        <w:pStyle w:val="Paragraphedeliste"/>
        <w:numPr>
          <w:ilvl w:val="0"/>
          <w:numId w:val="2"/>
        </w:numPr>
        <w:spacing w:line="360" w:lineRule="auto"/>
      </w:pPr>
      <w:r>
        <w:t xml:space="preserve">Flux imposé </w:t>
      </w:r>
    </w:p>
    <w:p w14:paraId="076541EF" w14:textId="12CE51DA" w:rsidR="008F23B1" w:rsidRDefault="008F23B1" w:rsidP="008F23B1">
      <w:pPr>
        <w:spacing w:line="360" w:lineRule="auto"/>
        <w:ind w:firstLine="708"/>
      </w:pPr>
      <w:r>
        <w:lastRenderedPageBreak/>
        <w:t>Cette condition est appliquée à la surface d’interaction lubrifiant-rotor, notée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S</m:t>
            </m:r>
          </m:e>
          <m:sub>
            <m:r>
              <w:rPr>
                <w:rFonts w:ascii="Cambria Math" w:hAnsi="Cambria Math"/>
              </w:rPr>
              <m:t>ϕ</m:t>
            </m:r>
          </m:sub>
        </m:sSub>
      </m:oMath>
      <w:r w:rsidRPr="00BA0CF9">
        <w:t>,</w:t>
      </w:r>
      <w:r>
        <w:t xml:space="preserve"> au niveau du palier hydrodynamique. En utilisant le modèle complet du palier, le flux thermique à </w:t>
      </w:r>
      <w:r w:rsidR="00A376C6">
        <w:t xml:space="preserve">cette </w:t>
      </w:r>
      <w:r>
        <w:t xml:space="preserve">interface </w:t>
      </w:r>
      <w:r w:rsidR="00A376C6">
        <w:t>est</w:t>
      </w:r>
      <w:r>
        <w:t xml:space="preserve"> </w:t>
      </w:r>
      <w:r w:rsidR="00A376C6">
        <w:t>obtenu</w:t>
      </w:r>
      <w:r>
        <w:t xml:space="preserve"> </w:t>
      </w:r>
      <w:r w:rsidR="00A376C6">
        <w:t>suite à</w:t>
      </w:r>
      <w:r>
        <w:t xml:space="preserve"> la résoluti</w:t>
      </w:r>
      <w:r w:rsidR="00A376C6">
        <w:t>on de l’équation de l’énergie dans le</w:t>
      </w:r>
      <w:r>
        <w:t xml:space="preserve"> film mince. Un moyennage de ce flux </w:t>
      </w:r>
      <w:r w:rsidR="00A376C6">
        <w:t>sur une période de rotation</w:t>
      </w:r>
      <w:r>
        <w:t xml:space="preserve"> détaillé</w:t>
      </w:r>
      <w:r w:rsidR="0056111F">
        <w:t>e</w:t>
      </w:r>
      <w:r>
        <w:t xml:space="preserve"> </w:t>
      </w:r>
      <w:r w:rsidR="00AE098E">
        <w:t>au chapitre 4</w:t>
      </w:r>
      <w:r>
        <w:t xml:space="preserve"> est </w:t>
      </w:r>
      <w:proofErr w:type="gramStart"/>
      <w:r>
        <w:t>utilisée</w:t>
      </w:r>
      <w:proofErr w:type="gramEnd"/>
      <w:r>
        <w:t xml:space="preserve"> pour réduire le temps de calcul. </w:t>
      </w:r>
      <w:r w:rsidR="00A376C6">
        <w:t>Par ailleurs, on considère que</w:t>
      </w:r>
      <w:r>
        <w:t xml:space="preserve"> l</w:t>
      </w:r>
      <w:r w:rsidR="00A376C6">
        <w:t>e volume</w:t>
      </w:r>
      <w:r>
        <w:t xml:space="preserve"> à l’intérieur du rotor creux est isolé thermiquement</w:t>
      </w:r>
      <w:r w:rsidR="00A376C6">
        <w:t>. U</w:t>
      </w:r>
      <w:r>
        <w:t>n flux thermique nul</w:t>
      </w:r>
      <w:r w:rsidR="00A376C6">
        <w:t xml:space="preserve"> (paroi adiabatique)</w:t>
      </w:r>
      <w:proofErr w:type="gramStart"/>
      <w:r w:rsidR="00A376C6">
        <w:t>,</w:t>
      </w:r>
      <w:r>
        <w:t xml:space="preserve"> </w:t>
      </w:r>
      <w:proofErr w:type="gramEnd"/>
      <m:oMath>
        <m:r>
          <w:rPr>
            <w:rFonts w:ascii="Cambria Math" w:hAnsi="Cambria Math"/>
          </w:rPr>
          <m:t>ϕ=0</m:t>
        </m:r>
      </m:oMath>
      <w:r w:rsidR="00A376C6">
        <w:t>,</w:t>
      </w:r>
      <w:r>
        <w:t xml:space="preserve"> est imposé à la surface intérieure du rotor,</w:t>
      </w:r>
      <m:oMath>
        <m:r>
          <w:rPr>
            <w:rFonts w:ascii="Cambria Math" w:hAnsi="Cambria Math"/>
          </w:rPr>
          <m:t xml:space="preserve"> </m:t>
        </m:r>
        <m:sSub>
          <m:sSubPr>
            <m:ctrlPr>
              <w:rPr>
                <w:rFonts w:ascii="Cambria Math" w:hAnsi="Cambria Math"/>
                <w:i/>
              </w:rPr>
            </m:ctrlPr>
          </m:sSubPr>
          <m:e>
            <m:r>
              <m:rPr>
                <m:sty m:val="bi"/>
              </m:rPr>
              <w:rPr>
                <w:rFonts w:ascii="Cambria Math" w:hAnsi="Cambria Math"/>
              </w:rPr>
              <m:t>S</m:t>
            </m:r>
          </m:e>
          <m:sub>
            <m:r>
              <w:rPr>
                <w:rFonts w:ascii="Cambria Math" w:hAnsi="Cambria Math"/>
              </w:rPr>
              <m:t>adia</m:t>
            </m:r>
          </m:sub>
        </m:sSub>
      </m:oMath>
      <w:r w:rsidR="00A376C6">
        <w:t>.</w:t>
      </w:r>
    </w:p>
    <w:p w14:paraId="529F0F64" w14:textId="77777777" w:rsidR="008F23B1" w:rsidRDefault="008F23B1" w:rsidP="00706BB2">
      <w:pPr>
        <w:pStyle w:val="Paragraphedeliste"/>
        <w:numPr>
          <w:ilvl w:val="0"/>
          <w:numId w:val="2"/>
        </w:numPr>
        <w:spacing w:line="360" w:lineRule="auto"/>
      </w:pPr>
      <w:r>
        <w:t>Température imposée</w:t>
      </w:r>
    </w:p>
    <w:p w14:paraId="3B1E578E" w14:textId="76BE61C8" w:rsidR="008F23B1" w:rsidRDefault="008F23B1" w:rsidP="008F23B1">
      <w:pPr>
        <w:spacing w:line="360" w:lineRule="auto"/>
        <w:ind w:firstLine="708"/>
      </w:pPr>
      <w:r>
        <w:t>Cette condition est utilisée pour représenter l’échauffement du roulement</w:t>
      </w:r>
      <w:r w:rsidR="00A376C6">
        <w:t>.</w:t>
      </w:r>
      <w:r>
        <w:t xml:space="preserve"> La surface sur laquelle cette condition est appliquée est nommée</w:t>
      </w:r>
      <m:oMath>
        <m:r>
          <w:rPr>
            <w:rFonts w:ascii="Cambria Math" w:hAnsi="Cambria Math"/>
          </w:rPr>
          <m:t xml:space="preserve"> </m:t>
        </m:r>
        <m:sSub>
          <m:sSubPr>
            <m:ctrlPr>
              <w:rPr>
                <w:rFonts w:ascii="Cambria Math" w:hAnsi="Cambria Math"/>
                <w:i/>
              </w:rPr>
            </m:ctrlPr>
          </m:sSubPr>
          <m:e>
            <m:r>
              <m:rPr>
                <m:sty m:val="bi"/>
              </m:rPr>
              <w:rPr>
                <w:rFonts w:ascii="Cambria Math" w:hAnsi="Cambria Math"/>
              </w:rPr>
              <m:t>S</m:t>
            </m:r>
          </m:e>
          <m:sub>
            <m:r>
              <w:rPr>
                <w:rFonts w:ascii="Cambria Math" w:hAnsi="Cambria Math"/>
              </w:rPr>
              <m:t>T</m:t>
            </m:r>
            <m:r>
              <m:rPr>
                <m:sty m:val="p"/>
              </m:rPr>
              <w:rPr>
                <w:rStyle w:val="Marquedecommentaire"/>
              </w:rPr>
              <w:commentReference w:id="698"/>
            </m:r>
          </m:sub>
        </m:sSub>
      </m:oMath>
      <w:r>
        <w:t>.</w:t>
      </w:r>
    </w:p>
    <w:p w14:paraId="1611AF77" w14:textId="77777777" w:rsidR="008F23B1" w:rsidRDefault="008F23B1" w:rsidP="008F23B1">
      <w:pPr>
        <w:keepNext/>
        <w:jc w:val="center"/>
      </w:pPr>
      <w:r>
        <w:rPr>
          <w:noProof/>
          <w:lang w:eastAsia="zh-CN"/>
        </w:rPr>
        <w:drawing>
          <wp:inline distT="0" distB="0" distL="0" distR="0" wp14:anchorId="1C901C45" wp14:editId="5F99575C">
            <wp:extent cx="4901641" cy="2596896"/>
            <wp:effectExtent l="0" t="0" r="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cstate="print">
                      <a:extLst>
                        <a:ext uri="{28A0092B-C50C-407E-A947-70E740481C1C}">
                          <a14:useLocalDpi xmlns:a14="http://schemas.microsoft.com/office/drawing/2010/main" val="0"/>
                        </a:ext>
                      </a:extLst>
                    </a:blip>
                    <a:stretch>
                      <a:fillRect/>
                    </a:stretch>
                  </pic:blipFill>
                  <pic:spPr bwMode="auto">
                    <a:xfrm>
                      <a:off x="0" y="0"/>
                      <a:ext cx="4916683" cy="2604865"/>
                    </a:xfrm>
                    <a:prstGeom prst="rect">
                      <a:avLst/>
                    </a:prstGeom>
                    <a:noFill/>
                  </pic:spPr>
                </pic:pic>
              </a:graphicData>
            </a:graphic>
          </wp:inline>
        </w:drawing>
      </w:r>
    </w:p>
    <w:p w14:paraId="3F8529A5" w14:textId="359DB2C2" w:rsidR="008F23B1" w:rsidRPr="001A2654" w:rsidRDefault="008F23B1" w:rsidP="008F23B1">
      <w:pPr>
        <w:pStyle w:val="Lgende"/>
        <w:jc w:val="center"/>
        <w:rPr>
          <w:rFonts w:ascii="Calibri" w:eastAsia="Times New Roman" w:hAnsi="Calibri" w:cs="Times New Roman"/>
          <w:i w:val="0"/>
          <w:iCs w:val="0"/>
          <w:color w:val="auto"/>
          <w:sz w:val="22"/>
          <w:szCs w:val="20"/>
          <w:lang w:eastAsia="fr-FR"/>
        </w:rPr>
      </w:pPr>
      <w:bookmarkStart w:id="699" w:name="_Ref529545990"/>
      <w:r w:rsidRPr="00A376C6">
        <w:rPr>
          <w:rFonts w:ascii="Calibri" w:eastAsia="Times New Roman" w:hAnsi="Calibri" w:cs="Times New Roman"/>
          <w:i w:val="0"/>
          <w:iCs w:val="0"/>
          <w:color w:val="auto"/>
          <w:sz w:val="22"/>
          <w:szCs w:val="20"/>
          <w:highlight w:val="yellow"/>
          <w:lang w:eastAsia="fr-FR"/>
        </w:rPr>
        <w:t xml:space="preserve">Figure </w:t>
      </w:r>
      <w:r w:rsidR="007B73B8" w:rsidRPr="00A376C6">
        <w:rPr>
          <w:rFonts w:ascii="Calibri" w:eastAsia="Times New Roman" w:hAnsi="Calibri" w:cs="Times New Roman"/>
          <w:i w:val="0"/>
          <w:iCs w:val="0"/>
          <w:color w:val="auto"/>
          <w:sz w:val="22"/>
          <w:szCs w:val="20"/>
          <w:highlight w:val="yellow"/>
          <w:lang w:eastAsia="fr-FR"/>
        </w:rPr>
        <w:fldChar w:fldCharType="begin"/>
      </w:r>
      <w:r w:rsidR="007B73B8" w:rsidRPr="00A376C6">
        <w:rPr>
          <w:rFonts w:ascii="Calibri" w:eastAsia="Times New Roman" w:hAnsi="Calibri" w:cs="Times New Roman"/>
          <w:i w:val="0"/>
          <w:iCs w:val="0"/>
          <w:color w:val="auto"/>
          <w:sz w:val="22"/>
          <w:szCs w:val="20"/>
          <w:highlight w:val="yellow"/>
          <w:lang w:eastAsia="fr-FR"/>
        </w:rPr>
        <w:instrText xml:space="preserve"> STYLEREF 2 \s </w:instrText>
      </w:r>
      <w:r w:rsidR="007B73B8" w:rsidRPr="00A376C6">
        <w:rPr>
          <w:rFonts w:ascii="Calibri" w:eastAsia="Times New Roman" w:hAnsi="Calibri" w:cs="Times New Roman"/>
          <w:i w:val="0"/>
          <w:iCs w:val="0"/>
          <w:color w:val="auto"/>
          <w:sz w:val="22"/>
          <w:szCs w:val="20"/>
          <w:highlight w:val="yellow"/>
          <w:lang w:eastAsia="fr-FR"/>
        </w:rPr>
        <w:fldChar w:fldCharType="separate"/>
      </w:r>
      <w:r w:rsidR="00D07291">
        <w:rPr>
          <w:rFonts w:ascii="Calibri" w:eastAsia="Times New Roman" w:hAnsi="Calibri" w:cs="Times New Roman"/>
          <w:i w:val="0"/>
          <w:iCs w:val="0"/>
          <w:noProof/>
          <w:color w:val="auto"/>
          <w:sz w:val="22"/>
          <w:szCs w:val="20"/>
          <w:highlight w:val="yellow"/>
          <w:lang w:eastAsia="fr-FR"/>
        </w:rPr>
        <w:t>3.1</w:t>
      </w:r>
      <w:r w:rsidR="007B73B8" w:rsidRPr="00A376C6">
        <w:rPr>
          <w:rFonts w:ascii="Calibri" w:eastAsia="Times New Roman" w:hAnsi="Calibri" w:cs="Times New Roman"/>
          <w:i w:val="0"/>
          <w:iCs w:val="0"/>
          <w:color w:val="auto"/>
          <w:sz w:val="22"/>
          <w:szCs w:val="20"/>
          <w:highlight w:val="yellow"/>
          <w:lang w:eastAsia="fr-FR"/>
        </w:rPr>
        <w:fldChar w:fldCharType="end"/>
      </w:r>
      <w:r w:rsidR="007B73B8" w:rsidRPr="00A376C6">
        <w:rPr>
          <w:rFonts w:ascii="Calibri" w:eastAsia="Times New Roman" w:hAnsi="Calibri" w:cs="Times New Roman"/>
          <w:i w:val="0"/>
          <w:iCs w:val="0"/>
          <w:color w:val="auto"/>
          <w:sz w:val="22"/>
          <w:szCs w:val="20"/>
          <w:highlight w:val="yellow"/>
          <w:lang w:eastAsia="fr-FR"/>
        </w:rPr>
        <w:noBreakHyphen/>
      </w:r>
      <w:r w:rsidR="007B73B8" w:rsidRPr="00A376C6">
        <w:rPr>
          <w:rFonts w:ascii="Calibri" w:eastAsia="Times New Roman" w:hAnsi="Calibri" w:cs="Times New Roman"/>
          <w:i w:val="0"/>
          <w:iCs w:val="0"/>
          <w:color w:val="auto"/>
          <w:sz w:val="22"/>
          <w:szCs w:val="20"/>
          <w:highlight w:val="yellow"/>
          <w:lang w:eastAsia="fr-FR"/>
        </w:rPr>
        <w:fldChar w:fldCharType="begin"/>
      </w:r>
      <w:r w:rsidR="007B73B8" w:rsidRPr="00A376C6">
        <w:rPr>
          <w:rFonts w:ascii="Calibri" w:eastAsia="Times New Roman" w:hAnsi="Calibri" w:cs="Times New Roman"/>
          <w:i w:val="0"/>
          <w:iCs w:val="0"/>
          <w:color w:val="auto"/>
          <w:sz w:val="22"/>
          <w:szCs w:val="20"/>
          <w:highlight w:val="yellow"/>
          <w:lang w:eastAsia="fr-FR"/>
        </w:rPr>
        <w:instrText xml:space="preserve"> SEQ Figure \* ARABIC \s 2 </w:instrText>
      </w:r>
      <w:r w:rsidR="007B73B8" w:rsidRPr="00A376C6">
        <w:rPr>
          <w:rFonts w:ascii="Calibri" w:eastAsia="Times New Roman" w:hAnsi="Calibri" w:cs="Times New Roman"/>
          <w:i w:val="0"/>
          <w:iCs w:val="0"/>
          <w:color w:val="auto"/>
          <w:sz w:val="22"/>
          <w:szCs w:val="20"/>
          <w:highlight w:val="yellow"/>
          <w:lang w:eastAsia="fr-FR"/>
        </w:rPr>
        <w:fldChar w:fldCharType="separate"/>
      </w:r>
      <w:r w:rsidR="00D07291">
        <w:rPr>
          <w:rFonts w:ascii="Calibri" w:eastAsia="Times New Roman" w:hAnsi="Calibri" w:cs="Times New Roman"/>
          <w:i w:val="0"/>
          <w:iCs w:val="0"/>
          <w:noProof/>
          <w:color w:val="auto"/>
          <w:sz w:val="22"/>
          <w:szCs w:val="20"/>
          <w:highlight w:val="yellow"/>
          <w:lang w:eastAsia="fr-FR"/>
        </w:rPr>
        <w:t>2</w:t>
      </w:r>
      <w:r w:rsidR="007B73B8" w:rsidRPr="00A376C6">
        <w:rPr>
          <w:rFonts w:ascii="Calibri" w:eastAsia="Times New Roman" w:hAnsi="Calibri" w:cs="Times New Roman"/>
          <w:i w:val="0"/>
          <w:iCs w:val="0"/>
          <w:color w:val="auto"/>
          <w:sz w:val="22"/>
          <w:szCs w:val="20"/>
          <w:highlight w:val="yellow"/>
          <w:lang w:eastAsia="fr-FR"/>
        </w:rPr>
        <w:fldChar w:fldCharType="end"/>
      </w:r>
      <w:bookmarkEnd w:id="699"/>
      <w:r w:rsidRPr="00A376C6">
        <w:rPr>
          <w:rFonts w:ascii="Calibri" w:eastAsia="Times New Roman" w:hAnsi="Calibri" w:cs="Times New Roman"/>
          <w:i w:val="0"/>
          <w:iCs w:val="0"/>
          <w:color w:val="auto"/>
          <w:sz w:val="22"/>
          <w:szCs w:val="20"/>
          <w:highlight w:val="yellow"/>
          <w:lang w:eastAsia="fr-FR"/>
        </w:rPr>
        <w:t> : Conditions aux limites en thermique au cas du banc de l’effet Morton</w:t>
      </w:r>
    </w:p>
    <w:p w14:paraId="729B685E" w14:textId="77777777" w:rsidR="008F23B1" w:rsidRDefault="008F23B1" w:rsidP="00355A0F">
      <w:pPr>
        <w:pStyle w:val="Titre4"/>
        <w:ind w:left="709"/>
      </w:pPr>
      <w:bookmarkStart w:id="700" w:name="_Ref533776278"/>
      <w:r>
        <w:t>Intégration numérique</w:t>
      </w:r>
      <w:bookmarkEnd w:id="700"/>
    </w:p>
    <w:p w14:paraId="4EFFDEA6" w14:textId="77777777" w:rsidR="008F23B1" w:rsidRPr="00C40A7A" w:rsidRDefault="008F23B1" w:rsidP="008F23B1">
      <w:pPr>
        <w:pStyle w:val="Default"/>
      </w:pPr>
    </w:p>
    <w:p w14:paraId="75EA473D" w14:textId="25D08A2C" w:rsidR="00FA1709" w:rsidRDefault="008F23B1" w:rsidP="00FA1709">
      <w:pPr>
        <w:spacing w:before="120" w:line="360" w:lineRule="auto"/>
        <w:ind w:firstLine="709"/>
      </w:pPr>
      <w:r>
        <w:t xml:space="preserve">La résolution </w:t>
      </w:r>
      <w:r w:rsidR="00FA1709">
        <w:t xml:space="preserve">numérique de l’équation </w:t>
      </w:r>
      <w:r>
        <w:t>(</w:t>
      </w:r>
      <w:r w:rsidR="00BE20B3" w:rsidRPr="00BE20B3">
        <w:rPr>
          <w:b/>
        </w:rPr>
        <w:fldChar w:fldCharType="begin"/>
      </w:r>
      <w:r w:rsidR="00BE20B3" w:rsidRPr="00BE20B3">
        <w:rPr>
          <w:b/>
        </w:rPr>
        <w:instrText xml:space="preserve"> REF _Ref533769183 \r \h  \* MERGEFORMAT </w:instrText>
      </w:r>
      <w:r w:rsidR="00BE20B3" w:rsidRPr="00BE20B3">
        <w:rPr>
          <w:b/>
        </w:rPr>
      </w:r>
      <w:r w:rsidR="00BE20B3" w:rsidRPr="00BE20B3">
        <w:rPr>
          <w:b/>
        </w:rPr>
        <w:fldChar w:fldCharType="separate"/>
      </w:r>
      <w:r w:rsidR="00D07291">
        <w:rPr>
          <w:b/>
        </w:rPr>
        <w:t>Eq.3-1</w:t>
      </w:r>
      <w:r w:rsidR="00BE20B3" w:rsidRPr="00BE20B3">
        <w:rPr>
          <w:b/>
        </w:rPr>
        <w:fldChar w:fldCharType="end"/>
      </w:r>
      <w:r>
        <w:t xml:space="preserve">) fait appel à la méthode des éléments finis. </w:t>
      </w:r>
      <w:r w:rsidR="00FA1709">
        <w:t xml:space="preserve">Dans cette thèse, le progiciel CodeAster© développé par l’entreprise </w:t>
      </w:r>
      <w:commentRangeStart w:id="701"/>
      <w:r w:rsidR="00FA1709">
        <w:t>EDF</w:t>
      </w:r>
      <w:commentRangeEnd w:id="701"/>
      <w:r w:rsidR="00FA1709">
        <w:rPr>
          <w:rStyle w:val="Marquedecommentaire"/>
        </w:rPr>
        <w:commentReference w:id="701"/>
      </w:r>
      <w:r w:rsidR="00FA1709">
        <w:t xml:space="preserve"> [] est l’outil utilisé. </w:t>
      </w:r>
    </w:p>
    <w:p w14:paraId="490D73ED" w14:textId="276E1AE6" w:rsidR="008F23B1" w:rsidRDefault="00FA1709" w:rsidP="008F23B1">
      <w:pPr>
        <w:spacing w:line="360" w:lineRule="auto"/>
        <w:ind w:firstLine="708"/>
      </w:pPr>
      <w:r>
        <w:t>L</w:t>
      </w:r>
      <w:r w:rsidR="008F23B1">
        <w:t xml:space="preserve">a discrétisation </w:t>
      </w:r>
      <w:r>
        <w:t xml:space="preserve">spatiale du rotor </w:t>
      </w:r>
      <w:r w:rsidR="008F23B1">
        <w:t>est détaillée</w:t>
      </w:r>
      <w:r w:rsidR="008F23B1" w:rsidRPr="007352D8">
        <w:t xml:space="preserve"> </w:t>
      </w:r>
      <w:r w:rsidR="008F23B1">
        <w:t xml:space="preserve">en </w:t>
      </w:r>
      <w:commentRangeStart w:id="702"/>
      <w:r>
        <w:rPr>
          <w:b/>
        </w:rPr>
        <w:t>A</w:t>
      </w:r>
      <w:r w:rsidR="008F23B1">
        <w:rPr>
          <w:b/>
        </w:rPr>
        <w:t>nnexe</w:t>
      </w:r>
      <w:commentRangeEnd w:id="702"/>
      <w:r>
        <w:rPr>
          <w:rStyle w:val="Marquedecommentaire"/>
        </w:rPr>
        <w:commentReference w:id="702"/>
      </w:r>
      <w:r>
        <w:t>.</w:t>
      </w:r>
      <w:r w:rsidR="008F23B1">
        <w:t xml:space="preserve"> </w:t>
      </w:r>
      <w:r>
        <w:t>Le</w:t>
      </w:r>
      <w:r w:rsidR="008F23B1">
        <w:t xml:space="preserve"> système des équations différentielles du premier ordre obtenu</w:t>
      </w:r>
      <w:r>
        <w:t xml:space="preserve"> est</w:t>
      </w:r>
      <w:r w:rsidR="008F23B1">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8F23B1" w:rsidRPr="00AA3E05" w14:paraId="17BEB9DB" w14:textId="77777777" w:rsidTr="001856FA">
        <w:trPr>
          <w:trHeight w:val="635"/>
          <w:tblHeader/>
          <w:jc w:val="center"/>
        </w:trPr>
        <w:tc>
          <w:tcPr>
            <w:tcW w:w="7943" w:type="dxa"/>
            <w:vAlign w:val="center"/>
          </w:tcPr>
          <w:p w14:paraId="24251AF9" w14:textId="77777777" w:rsidR="008F23B1" w:rsidRPr="00010676" w:rsidRDefault="00730F42" w:rsidP="001856FA">
            <w:pPr>
              <w:spacing w:line="360" w:lineRule="auto"/>
            </w:pPr>
            <m:oMathPara>
              <m:oMath>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th</m:t>
                    </m:r>
                  </m:sub>
                </m:sSub>
                <m:f>
                  <m:fPr>
                    <m:ctrlPr>
                      <w:rPr>
                        <w:rFonts w:ascii="Cambria Math" w:hAnsi="Cambria Math"/>
                        <w:i/>
                      </w:rPr>
                    </m:ctrlPr>
                  </m:fPr>
                  <m:num>
                    <m:r>
                      <w:rPr>
                        <w:rFonts w:ascii="Cambria Math" w:hAnsi="Cambria Math"/>
                      </w:rPr>
                      <m:t>∂</m:t>
                    </m:r>
                    <m:r>
                      <m:rPr>
                        <m:sty m:val="bi"/>
                      </m:rPr>
                      <w:rPr>
                        <w:rFonts w:ascii="Cambria Math" w:hAnsi="Cambria Math"/>
                      </w:rPr>
                      <m:t>T</m:t>
                    </m:r>
                  </m:num>
                  <m:den>
                    <m:r>
                      <w:rPr>
                        <w:rFonts w:ascii="Cambria Math" w:hAnsi="Cambria Math"/>
                      </w:rPr>
                      <m:t>∂t</m:t>
                    </m:r>
                  </m:den>
                </m:f>
                <m:r>
                  <m:rPr>
                    <m:sty m:val="bi"/>
                  </m:rPr>
                  <w:rPr>
                    <w:rFonts w:ascii="Cambria Math" w:hAnsi="Cambria Math"/>
                  </w:rPr>
                  <m:t>+</m:t>
                </m:r>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th</m:t>
                    </m:r>
                  </m:sub>
                </m:sSub>
                <m:r>
                  <m:rPr>
                    <m:sty m:val="bi"/>
                  </m:rPr>
                  <w:rPr>
                    <w:rFonts w:ascii="Cambria Math" w:hAnsi="Cambria Math"/>
                  </w:rPr>
                  <m:t>T</m:t>
                </m:r>
                <m:d>
                  <m:dPr>
                    <m:ctrlPr>
                      <w:rPr>
                        <w:rFonts w:ascii="Cambria Math" w:hAnsi="Cambria Math"/>
                        <w:i/>
                      </w:rPr>
                    </m:ctrlPr>
                  </m:dPr>
                  <m:e>
                    <m:r>
                      <w:rPr>
                        <w:rFonts w:ascii="Cambria Math" w:hAnsi="Cambria Math"/>
                      </w:rPr>
                      <m:t>t</m:t>
                    </m:r>
                  </m:e>
                </m:d>
                <m:r>
                  <m:rPr>
                    <m:sty m:val="bi"/>
                  </m:rPr>
                  <w:rPr>
                    <w:rFonts w:ascii="Cambria Math" w:hAnsi="Cambria Math"/>
                  </w:rPr>
                  <m:t>=ϕ</m:t>
                </m:r>
                <m:r>
                  <w:rPr>
                    <w:rFonts w:ascii="Cambria Math" w:hAnsi="Cambria Math"/>
                  </w:rPr>
                  <m:t>(t)</m:t>
                </m:r>
              </m:oMath>
            </m:oMathPara>
          </w:p>
        </w:tc>
        <w:tc>
          <w:tcPr>
            <w:tcW w:w="1096" w:type="dxa"/>
            <w:vAlign w:val="center"/>
          </w:tcPr>
          <w:p w14:paraId="3E888E0F" w14:textId="77777777" w:rsidR="008F23B1" w:rsidRPr="00371C6A" w:rsidRDefault="008F23B1"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703" w:name="_Ref529547194"/>
            <w:r w:rsidRPr="005600FC">
              <w:rPr>
                <w:rFonts w:ascii="Times New Roman" w:eastAsia="Times New Roman" w:hAnsi="Times New Roman"/>
                <w:b/>
                <w:iCs w:val="0"/>
                <w:color w:val="auto"/>
                <w:sz w:val="22"/>
                <w:szCs w:val="22"/>
                <w:lang w:eastAsia="fr-FR"/>
              </w:rPr>
              <w:t xml:space="preserve"> </w:t>
            </w:r>
            <w:bookmarkEnd w:id="703"/>
          </w:p>
        </w:tc>
      </w:tr>
    </w:tbl>
    <w:p w14:paraId="32B77F70" w14:textId="4A6F2C8F" w:rsidR="002D2207" w:rsidRDefault="008F23B1" w:rsidP="002D2207">
      <w:pPr>
        <w:spacing w:line="360" w:lineRule="auto"/>
        <w:ind w:firstLine="708"/>
      </w:pPr>
      <w:r>
        <w:t xml:space="preserve">Sa résolution en régime transitoire est </w:t>
      </w:r>
      <w:r w:rsidR="00FA1709">
        <w:t>réalisée avec des schémas d</w:t>
      </w:r>
      <w:r>
        <w:t xml:space="preserve">’intégration temporelle explicites et implicites. </w:t>
      </w:r>
      <w:r w:rsidR="002D2207">
        <w:t xml:space="preserve">La simulation de l’effet Morton utilise une </w:t>
      </w:r>
      <m:oMath>
        <m:r>
          <m:rPr>
            <m:sty m:val="p"/>
          </m:rPr>
          <w:rPr>
            <w:rFonts w:ascii="Cambria Math" w:hAnsi="Cambria Math"/>
          </w:rPr>
          <m:t xml:space="preserve"> </m:t>
        </m:r>
        <m:r>
          <w:rPr>
            <w:rFonts w:ascii="Cambria Math" w:hAnsi="Cambria Math"/>
          </w:rPr>
          <m:t>θ</m:t>
        </m:r>
      </m:oMath>
      <w:r w:rsidR="002D2207" w:rsidRPr="00BD2130">
        <w:t>-méthode</w:t>
      </w:r>
      <w:r w:rsidR="002D2207">
        <w:t xml:space="preserve"> </w:t>
      </w:r>
      <w:r w:rsidR="002D2207" w:rsidRPr="00D7044A">
        <w:rPr>
          <w:b/>
        </w:rPr>
        <w:fldChar w:fldCharType="begin"/>
      </w:r>
      <w:r w:rsidR="002D2207" w:rsidRPr="00D7044A">
        <w:rPr>
          <w:b/>
        </w:rPr>
        <w:instrText xml:space="preserve"> REF _Ref528232242 \r \h </w:instrText>
      </w:r>
      <w:r w:rsidR="002D2207">
        <w:rPr>
          <w:b/>
        </w:rPr>
        <w:instrText xml:space="preserve"> \* MERGEFORMAT </w:instrText>
      </w:r>
      <w:r w:rsidR="002D2207" w:rsidRPr="00D7044A">
        <w:rPr>
          <w:b/>
        </w:rPr>
      </w:r>
      <w:r w:rsidR="002D2207" w:rsidRPr="00D7044A">
        <w:rPr>
          <w:b/>
        </w:rPr>
        <w:fldChar w:fldCharType="separate"/>
      </w:r>
      <w:r w:rsidR="00D07291">
        <w:rPr>
          <w:b/>
        </w:rPr>
        <w:t>[56]</w:t>
      </w:r>
      <w:r w:rsidR="002D2207" w:rsidRPr="00D7044A">
        <w:rPr>
          <w:b/>
        </w:rPr>
        <w:fldChar w:fldCharType="end"/>
      </w:r>
      <w:r w:rsidR="002D2207">
        <w:t xml:space="preserve"> pour discrétiser </w:t>
      </w:r>
      <w:r w:rsidR="002D2207" w:rsidRPr="004E0D0D">
        <w:t>l’</w:t>
      </w:r>
      <w:r w:rsidR="002D2207" w:rsidRPr="004E0D0D">
        <w:rPr>
          <w:b/>
        </w:rPr>
        <w:fldChar w:fldCharType="begin"/>
      </w:r>
      <w:r w:rsidR="002D2207" w:rsidRPr="004E0D0D">
        <w:rPr>
          <w:b/>
        </w:rPr>
        <w:instrText xml:space="preserve"> REF _Ref529547194 \r \h </w:instrText>
      </w:r>
      <w:r w:rsidR="002D2207">
        <w:rPr>
          <w:b/>
        </w:rPr>
        <w:instrText xml:space="preserve"> \* MERGEFORMAT </w:instrText>
      </w:r>
      <w:r w:rsidR="002D2207" w:rsidRPr="004E0D0D">
        <w:rPr>
          <w:b/>
        </w:rPr>
      </w:r>
      <w:r w:rsidR="002D2207" w:rsidRPr="004E0D0D">
        <w:rPr>
          <w:b/>
        </w:rPr>
        <w:fldChar w:fldCharType="separate"/>
      </w:r>
      <w:r w:rsidR="00D07291">
        <w:rPr>
          <w:b/>
        </w:rPr>
        <w:t>Eq.3-3</w:t>
      </w:r>
      <w:r w:rsidR="002D2207" w:rsidRPr="004E0D0D">
        <w:rPr>
          <w:b/>
        </w:rPr>
        <w:fldChar w:fldCharType="end"/>
      </w:r>
      <w:r w:rsidR="002D2207">
        <w:t xml:space="preserve"> dans le temps par un schéma aux différences finies.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8"/>
        <w:gridCol w:w="1134"/>
      </w:tblGrid>
      <w:tr w:rsidR="002D2207" w:rsidRPr="00AA3E05" w14:paraId="4C38BD69" w14:textId="77777777" w:rsidTr="002178F0">
        <w:trPr>
          <w:trHeight w:val="635"/>
          <w:tblHeader/>
          <w:jc w:val="center"/>
        </w:trPr>
        <w:tc>
          <w:tcPr>
            <w:tcW w:w="7938" w:type="dxa"/>
            <w:vAlign w:val="center"/>
          </w:tcPr>
          <w:p w14:paraId="44A0C4DA" w14:textId="77777777" w:rsidR="002D2207" w:rsidRPr="00FC232C" w:rsidRDefault="00730F42" w:rsidP="002178F0">
            <w:pPr>
              <w:spacing w:line="360" w:lineRule="auto"/>
            </w:pPr>
            <m:oMathPara>
              <m:oMath>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th</m:t>
                    </m:r>
                  </m:sub>
                </m:sSub>
                <m:f>
                  <m:fPr>
                    <m:ctrlPr>
                      <w:rPr>
                        <w:rFonts w:ascii="Cambria Math" w:hAnsi="Cambria Math"/>
                      </w:rPr>
                    </m:ctrlPr>
                  </m:fPr>
                  <m:num>
                    <m:d>
                      <m:dPr>
                        <m:ctrlPr>
                          <w:rPr>
                            <w:rFonts w:ascii="Cambria Math" w:hAnsi="Cambria Math"/>
                          </w:rPr>
                        </m:ctrlPr>
                      </m:dPr>
                      <m:e>
                        <m:sSup>
                          <m:sSupPr>
                            <m:ctrlPr>
                              <w:rPr>
                                <w:rFonts w:ascii="Cambria Math" w:hAnsi="Cambria Math"/>
                              </w:rPr>
                            </m:ctrlPr>
                          </m:sSupPr>
                          <m:e>
                            <m:r>
                              <m:rPr>
                                <m:sty m:val="bi"/>
                              </m:rPr>
                              <w:rPr>
                                <w:rFonts w:ascii="Cambria Math" w:hAnsi="Cambria Math"/>
                              </w:rPr>
                              <m:t>T</m:t>
                            </m:r>
                          </m:e>
                          <m:sup>
                            <m:r>
                              <w:rPr>
                                <w:rFonts w:ascii="Cambria Math" w:hAnsi="Cambria Math"/>
                              </w:rPr>
                              <m:t>i</m:t>
                            </m:r>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m:rPr>
                                <m:sty m:val="bi"/>
                              </m:rPr>
                              <w:rPr>
                                <w:rFonts w:ascii="Cambria Math" w:hAnsi="Cambria Math"/>
                              </w:rPr>
                              <m:t>T</m:t>
                            </m:r>
                          </m:e>
                          <m:sup>
                            <m:r>
                              <w:rPr>
                                <w:rFonts w:ascii="Cambria Math" w:hAnsi="Cambria Math"/>
                              </w:rPr>
                              <m:t>i</m:t>
                            </m:r>
                          </m:sup>
                        </m:sSup>
                      </m:e>
                    </m:d>
                  </m:num>
                  <m:den>
                    <m:r>
                      <m:rPr>
                        <m:sty m:val="p"/>
                      </m:rPr>
                      <w:rPr>
                        <w:rFonts w:ascii="Cambria Math" w:hAnsi="Cambria Math"/>
                      </w:rPr>
                      <m:t>∆</m:t>
                    </m:r>
                    <m:r>
                      <w:rPr>
                        <w:rFonts w:ascii="Cambria Math" w:hAnsi="Cambria Math"/>
                      </w:rPr>
                      <m:t>t</m:t>
                    </m:r>
                  </m:den>
                </m:f>
                <m:r>
                  <m:rPr>
                    <m:sty m:val="p"/>
                  </m:rPr>
                  <w:rPr>
                    <w:rFonts w:ascii="Cambria Math" w:hAnsi="Cambria Math"/>
                  </w:rPr>
                  <m:t xml:space="preserve"> =</m:t>
                </m:r>
                <m:r>
                  <w:rPr>
                    <w:rFonts w:ascii="Cambria Math" w:hAnsi="Cambria Math"/>
                  </w:rPr>
                  <m:t>θ</m:t>
                </m:r>
                <m:d>
                  <m:dPr>
                    <m:ctrlPr>
                      <w:rPr>
                        <w:rFonts w:ascii="Cambria Math" w:hAnsi="Cambria Math"/>
                      </w:rPr>
                    </m:ctrlPr>
                  </m:dPr>
                  <m:e>
                    <m:sSup>
                      <m:sSupPr>
                        <m:ctrlPr>
                          <w:rPr>
                            <w:rFonts w:ascii="Cambria Math" w:hAnsi="Cambria Math"/>
                          </w:rPr>
                        </m:ctrlPr>
                      </m:sSupPr>
                      <m:e>
                        <m:r>
                          <m:rPr>
                            <m:sty m:val="bi"/>
                          </m:rPr>
                          <w:rPr>
                            <w:rFonts w:ascii="Cambria Math" w:hAnsi="Cambria Math"/>
                          </w:rPr>
                          <m:t>ϕ</m:t>
                        </m:r>
                      </m:e>
                      <m:sup>
                        <m:r>
                          <w:rPr>
                            <w:rFonts w:ascii="Cambria Math" w:hAnsi="Cambria Math"/>
                          </w:rPr>
                          <m:t>i</m:t>
                        </m:r>
                        <m:r>
                          <m:rPr>
                            <m:sty m:val="p"/>
                          </m:rPr>
                          <w:rPr>
                            <w:rFonts w:ascii="Cambria Math" w:hAnsi="Cambria Math"/>
                          </w:rPr>
                          <m:t>+1</m:t>
                        </m:r>
                      </m:sup>
                    </m:sSup>
                    <m:r>
                      <w:rPr>
                        <w:rFonts w:ascii="Cambria Math" w:hAnsi="Cambria Math"/>
                      </w:rPr>
                      <m:t>-</m:t>
                    </m:r>
                    <m:sSub>
                      <m:sSubPr>
                        <m:ctrlPr>
                          <w:rPr>
                            <w:rFonts w:ascii="Cambria Math" w:hAnsi="Cambria Math"/>
                            <w:b/>
                            <w:i/>
                          </w:rPr>
                        </m:ctrlPr>
                      </m:sSubPr>
                      <m:e>
                        <m:r>
                          <m:rPr>
                            <m:sty m:val="bi"/>
                          </m:rPr>
                          <w:rPr>
                            <w:rFonts w:ascii="Cambria Math" w:hAnsi="Cambria Math"/>
                          </w:rPr>
                          <m:t>K</m:t>
                        </m:r>
                        <m:ctrlPr>
                          <w:rPr>
                            <w:rFonts w:ascii="Cambria Math" w:hAnsi="Cambria Math"/>
                            <w:i/>
                          </w:rPr>
                        </m:ctrlPr>
                      </m:e>
                      <m:sub>
                        <m:r>
                          <m:rPr>
                            <m:sty m:val="bi"/>
                          </m:rPr>
                          <w:rPr>
                            <w:rFonts w:ascii="Cambria Math" w:hAnsi="Cambria Math"/>
                          </w:rPr>
                          <m:t>th</m:t>
                        </m:r>
                      </m:sub>
                    </m:sSub>
                    <m:sSup>
                      <m:sSupPr>
                        <m:ctrlPr>
                          <w:rPr>
                            <w:rFonts w:ascii="Cambria Math" w:hAnsi="Cambria Math"/>
                          </w:rPr>
                        </m:ctrlPr>
                      </m:sSupPr>
                      <m:e>
                        <m:r>
                          <m:rPr>
                            <m:sty m:val="bi"/>
                          </m:rPr>
                          <w:rPr>
                            <w:rFonts w:ascii="Cambria Math" w:hAnsi="Cambria Math"/>
                          </w:rPr>
                          <m:t>T</m:t>
                        </m:r>
                      </m:e>
                      <m:sup>
                        <m:r>
                          <w:rPr>
                            <w:rFonts w:ascii="Cambria Math" w:hAnsi="Cambria Math"/>
                          </w:rPr>
                          <m:t>i</m:t>
                        </m:r>
                        <m:r>
                          <m:rPr>
                            <m:sty m:val="p"/>
                          </m:rPr>
                          <w:rPr>
                            <w:rFonts w:ascii="Cambria Math" w:hAnsi="Cambria Math"/>
                          </w:rPr>
                          <m:t>+1</m:t>
                        </m:r>
                      </m:sup>
                    </m:sSup>
                  </m:e>
                </m:d>
                <m:r>
                  <m:rPr>
                    <m:sty m:val="p"/>
                  </m:rPr>
                  <w:rPr>
                    <w:rFonts w:ascii="Cambria Math" w:hAnsi="Cambria Math"/>
                  </w:rPr>
                  <m:t>+(1-</m:t>
                </m:r>
                <m:r>
                  <w:rPr>
                    <w:rFonts w:ascii="Cambria Math" w:hAnsi="Cambria Math"/>
                  </w:rPr>
                  <m:t>θ</m:t>
                </m:r>
                <m:r>
                  <m:rPr>
                    <m:sty m:val="p"/>
                  </m:rPr>
                  <w:rPr>
                    <w:rFonts w:ascii="Cambria Math" w:hAnsi="Cambria Math"/>
                  </w:rPr>
                  <m:t>)</m:t>
                </m:r>
                <m:d>
                  <m:dPr>
                    <m:ctrlPr>
                      <w:rPr>
                        <w:rFonts w:ascii="Cambria Math" w:hAnsi="Cambria Math"/>
                      </w:rPr>
                    </m:ctrlPr>
                  </m:dPr>
                  <m:e>
                    <m:sSup>
                      <m:sSupPr>
                        <m:ctrlPr>
                          <w:rPr>
                            <w:rFonts w:ascii="Cambria Math" w:hAnsi="Cambria Math"/>
                          </w:rPr>
                        </m:ctrlPr>
                      </m:sSupPr>
                      <m:e>
                        <m:r>
                          <m:rPr>
                            <m:sty m:val="bi"/>
                          </m:rPr>
                          <w:rPr>
                            <w:rFonts w:ascii="Cambria Math" w:hAnsi="Cambria Math"/>
                          </w:rPr>
                          <m:t>ϕ</m:t>
                        </m:r>
                      </m:e>
                      <m:sup>
                        <m:r>
                          <w:rPr>
                            <w:rFonts w:ascii="Cambria Math" w:hAnsi="Cambria Math"/>
                          </w:rPr>
                          <m:t>i</m:t>
                        </m:r>
                      </m:sup>
                    </m:sSup>
                    <m:r>
                      <w:rPr>
                        <w:rFonts w:ascii="Cambria Math" w:hAnsi="Cambria Math"/>
                      </w:rPr>
                      <m:t>-</m:t>
                    </m:r>
                    <m:sSub>
                      <m:sSubPr>
                        <m:ctrlPr>
                          <w:rPr>
                            <w:rFonts w:ascii="Cambria Math" w:hAnsi="Cambria Math"/>
                            <w:b/>
                            <w:i/>
                          </w:rPr>
                        </m:ctrlPr>
                      </m:sSubPr>
                      <m:e>
                        <m:r>
                          <m:rPr>
                            <m:sty m:val="bi"/>
                          </m:rPr>
                          <w:rPr>
                            <w:rFonts w:ascii="Cambria Math" w:hAnsi="Cambria Math"/>
                          </w:rPr>
                          <m:t>K</m:t>
                        </m:r>
                        <m:ctrlPr>
                          <w:rPr>
                            <w:rFonts w:ascii="Cambria Math" w:hAnsi="Cambria Math"/>
                            <w:i/>
                          </w:rPr>
                        </m:ctrlPr>
                      </m:e>
                      <m:sub>
                        <m:r>
                          <m:rPr>
                            <m:sty m:val="bi"/>
                          </m:rPr>
                          <w:rPr>
                            <w:rFonts w:ascii="Cambria Math" w:hAnsi="Cambria Math"/>
                          </w:rPr>
                          <m:t>th</m:t>
                        </m:r>
                      </m:sub>
                    </m:sSub>
                    <m:sSup>
                      <m:sSupPr>
                        <m:ctrlPr>
                          <w:rPr>
                            <w:rFonts w:ascii="Cambria Math" w:hAnsi="Cambria Math"/>
                          </w:rPr>
                        </m:ctrlPr>
                      </m:sSupPr>
                      <m:e>
                        <m:r>
                          <m:rPr>
                            <m:sty m:val="bi"/>
                          </m:rPr>
                          <w:rPr>
                            <w:rFonts w:ascii="Cambria Math" w:hAnsi="Cambria Math"/>
                          </w:rPr>
                          <m:t>T</m:t>
                        </m:r>
                      </m:e>
                      <m:sup>
                        <m:r>
                          <w:rPr>
                            <w:rFonts w:ascii="Cambria Math" w:hAnsi="Cambria Math"/>
                          </w:rPr>
                          <m:t>i</m:t>
                        </m:r>
                      </m:sup>
                    </m:sSup>
                  </m:e>
                </m:d>
              </m:oMath>
            </m:oMathPara>
          </w:p>
          <w:p w14:paraId="66ACBEE0" w14:textId="2A721D88" w:rsidR="002D2207" w:rsidRPr="00010676" w:rsidRDefault="00AF59DA" w:rsidP="002178F0">
            <w:pPr>
              <w:spacing w:line="360" w:lineRule="auto"/>
            </w:pPr>
            <w:r>
              <w:t>a</w:t>
            </w:r>
            <w:r w:rsidR="002D2207">
              <w:t xml:space="preserve">vec </w:t>
            </w:r>
            <m:oMath>
              <m:r>
                <w:rPr>
                  <w:rFonts w:ascii="Cambria Math" w:hAnsi="Cambria Math"/>
                </w:rPr>
                <m:t>θ</m:t>
              </m:r>
              <m:r>
                <m:rPr>
                  <m:sty m:val="p"/>
                </m:rPr>
                <w:rPr>
                  <w:rFonts w:ascii="Cambria Math" w:hAnsi="Cambria Math"/>
                </w:rPr>
                <m:t>∈[0,1]</m:t>
              </m:r>
            </m:oMath>
          </w:p>
        </w:tc>
        <w:tc>
          <w:tcPr>
            <w:tcW w:w="1134" w:type="dxa"/>
            <w:vAlign w:val="center"/>
          </w:tcPr>
          <w:p w14:paraId="0C2395DC" w14:textId="77777777" w:rsidR="002D2207" w:rsidRPr="00222B71" w:rsidRDefault="002D2207" w:rsidP="002178F0">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7FE55818" w14:textId="77777777" w:rsidR="002D2207" w:rsidRDefault="002D2207" w:rsidP="008F23B1">
      <w:pPr>
        <w:spacing w:line="360" w:lineRule="auto"/>
        <w:ind w:firstLine="708"/>
      </w:pPr>
      <w:r>
        <w:t>Quand</w:t>
      </w:r>
      <m:oMath>
        <m:r>
          <w:rPr>
            <w:rFonts w:ascii="Cambria Math" w:hAnsi="Cambria Math"/>
          </w:rPr>
          <m:t xml:space="preserve"> θ</m:t>
        </m:r>
        <m:r>
          <m:rPr>
            <m:sty m:val="p"/>
          </m:rPr>
          <w:rPr>
            <w:rFonts w:ascii="Cambria Math" w:hAnsi="Cambria Math"/>
          </w:rPr>
          <m:t>=0</m:t>
        </m:r>
      </m:oMath>
      <w:r>
        <w:t xml:space="preserve">, le schéma est explicite et l’équation </w:t>
      </w:r>
      <w:r w:rsidRPr="00474EC7">
        <w:rPr>
          <w:b/>
        </w:rPr>
        <w:fldChar w:fldCharType="begin"/>
      </w:r>
      <w:r w:rsidRPr="00474EC7">
        <w:rPr>
          <w:b/>
        </w:rPr>
        <w:instrText xml:space="preserve"> REF _Ref529547194 \r \h </w:instrText>
      </w:r>
      <w:r>
        <w:rPr>
          <w:b/>
        </w:rPr>
        <w:instrText xml:space="preserve"> \* MERGEFORMAT </w:instrText>
      </w:r>
      <w:r w:rsidRPr="00474EC7">
        <w:rPr>
          <w:b/>
        </w:rPr>
      </w:r>
      <w:r w:rsidRPr="00474EC7">
        <w:rPr>
          <w:b/>
        </w:rPr>
        <w:fldChar w:fldCharType="separate"/>
      </w:r>
      <w:r w:rsidR="00D07291">
        <w:rPr>
          <w:b/>
        </w:rPr>
        <w:t>Eq.3-3</w:t>
      </w:r>
      <w:r w:rsidRPr="00474EC7">
        <w:rPr>
          <w:b/>
        </w:rPr>
        <w:fldChar w:fldCharType="end"/>
      </w:r>
      <w:r>
        <w:t xml:space="preserve"> à l’instant </w:t>
      </w:r>
      <m:oMath>
        <m:sSub>
          <m:sSubPr>
            <m:ctrlPr>
              <w:rPr>
                <w:rFonts w:ascii="Cambria Math" w:hAnsi="Cambria Math"/>
                <w:i/>
              </w:rPr>
            </m:ctrlPr>
          </m:sSubPr>
          <m:e>
            <m:r>
              <w:rPr>
                <w:rFonts w:ascii="Cambria Math" w:hAnsi="Cambria Math"/>
              </w:rPr>
              <m:t>t</m:t>
            </m:r>
          </m:e>
          <m:sub>
            <m:r>
              <w:rPr>
                <w:rFonts w:ascii="Cambria Math" w:hAnsi="Cambria Math"/>
              </w:rPr>
              <m:t>i+1</m:t>
            </m:r>
          </m:sub>
        </m:sSub>
      </m:oMath>
      <w:r>
        <w:t xml:space="preserve"> s’écrit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8F23B1" w:rsidRPr="00AA3E05" w14:paraId="605ECF23" w14:textId="77777777" w:rsidTr="001856FA">
        <w:trPr>
          <w:trHeight w:val="635"/>
          <w:tblHeader/>
          <w:jc w:val="center"/>
        </w:trPr>
        <w:tc>
          <w:tcPr>
            <w:tcW w:w="7943" w:type="dxa"/>
            <w:vAlign w:val="center"/>
          </w:tcPr>
          <w:p w14:paraId="38F4228F" w14:textId="77777777" w:rsidR="008F23B1" w:rsidRPr="005600FC" w:rsidRDefault="00730F42" w:rsidP="001856FA">
            <m:oMathPara>
              <m:oMath>
                <m:sSup>
                  <m:sSupPr>
                    <m:ctrlPr>
                      <w:rPr>
                        <w:rFonts w:ascii="Cambria Math" w:hAnsi="Cambria Math"/>
                      </w:rPr>
                    </m:ctrlPr>
                  </m:sSupPr>
                  <m:e>
                    <m:r>
                      <m:rPr>
                        <m:sty m:val="bi"/>
                      </m:rPr>
                      <w:rPr>
                        <w:rFonts w:ascii="Cambria Math" w:hAnsi="Cambria Math"/>
                      </w:rPr>
                      <m:t>T</m:t>
                    </m:r>
                  </m:e>
                  <m:sup>
                    <m:r>
                      <w:rPr>
                        <w:rFonts w:ascii="Cambria Math" w:hAnsi="Cambria Math"/>
                      </w:rPr>
                      <m:t>i</m:t>
                    </m:r>
                    <m:r>
                      <m:rPr>
                        <m:sty m:val="p"/>
                      </m:rPr>
                      <w:rPr>
                        <w:rFonts w:ascii="Cambria Math" w:hAnsi="Cambria Math"/>
                      </w:rPr>
                      <m:t>+1</m:t>
                    </m:r>
                  </m:sup>
                </m:sSup>
                <m:r>
                  <m:rPr>
                    <m:sty m:val="p"/>
                  </m:rPr>
                  <w:rPr>
                    <w:rFonts w:ascii="Cambria Math" w:hAnsi="Cambria Math"/>
                  </w:rPr>
                  <m:t>=</m:t>
                </m:r>
                <m:limLow>
                  <m:limLowPr>
                    <m:ctrlPr>
                      <w:rPr>
                        <w:rFonts w:ascii="Cambria Math" w:hAnsi="Cambria Math"/>
                      </w:rPr>
                    </m:ctrlPr>
                  </m:limLowPr>
                  <m:e>
                    <m:groupChr>
                      <m:groupChrPr>
                        <m:ctrlPr>
                          <w:rPr>
                            <w:rFonts w:ascii="Cambria Math" w:hAnsi="Cambria Math"/>
                          </w:rPr>
                        </m:ctrlPr>
                      </m:groupChrPr>
                      <m:e>
                        <m:d>
                          <m:dPr>
                            <m:ctrlPr>
                              <w:rPr>
                                <w:rFonts w:ascii="Cambria Math" w:hAnsi="Cambria Math"/>
                              </w:rPr>
                            </m:ctrlPr>
                          </m:dPr>
                          <m:e>
                            <m:r>
                              <m:rPr>
                                <m:sty m:val="bi"/>
                              </m:rPr>
                              <w:rPr>
                                <w:rFonts w:ascii="Cambria Math" w:hAnsi="Cambria Math"/>
                              </w:rPr>
                              <m:t>I-</m:t>
                            </m:r>
                            <m:r>
                              <m:rPr>
                                <m:sty m:val="p"/>
                              </m:rPr>
                              <w:rPr>
                                <w:rFonts w:ascii="Cambria Math" w:hAnsi="Cambria Math"/>
                              </w:rPr>
                              <m:t>∆</m:t>
                            </m:r>
                            <m:r>
                              <w:rPr>
                                <w:rFonts w:ascii="Cambria Math" w:hAnsi="Cambria Math"/>
                              </w:rPr>
                              <m:t>t</m:t>
                            </m:r>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th</m:t>
                                </m:r>
                              </m:sub>
                            </m:sSub>
                            <m:sSubSup>
                              <m:sSubSupPr>
                                <m:ctrlPr>
                                  <w:rPr>
                                    <w:rFonts w:ascii="Cambria Math" w:hAnsi="Cambria Math"/>
                                    <w:b/>
                                    <w:i/>
                                  </w:rPr>
                                </m:ctrlPr>
                              </m:sSubSupPr>
                              <m:e>
                                <m:r>
                                  <m:rPr>
                                    <m:sty m:val="bi"/>
                                  </m:rPr>
                                  <w:rPr>
                                    <w:rFonts w:ascii="Cambria Math" w:hAnsi="Cambria Math"/>
                                  </w:rPr>
                                  <m:t>M</m:t>
                                </m:r>
                              </m:e>
                              <m:sub>
                                <m:r>
                                  <m:rPr>
                                    <m:sty m:val="bi"/>
                                  </m:rPr>
                                  <w:rPr>
                                    <w:rFonts w:ascii="Cambria Math" w:hAnsi="Cambria Math"/>
                                  </w:rPr>
                                  <m:t>th</m:t>
                                </m:r>
                              </m:sub>
                              <m:sup>
                                <m:r>
                                  <m:rPr>
                                    <m:sty m:val="p"/>
                                  </m:rPr>
                                  <w:rPr>
                                    <w:rFonts w:ascii="Cambria Math" w:hAnsi="Cambria Math"/>
                                  </w:rPr>
                                  <m:t>-1</m:t>
                                </m:r>
                                <m:ctrlPr>
                                  <w:rPr>
                                    <w:rFonts w:ascii="Cambria Math" w:hAnsi="Cambria Math"/>
                                  </w:rPr>
                                </m:ctrlPr>
                              </m:sup>
                            </m:sSubSup>
                          </m:e>
                        </m:d>
                      </m:e>
                    </m:groupChr>
                  </m:e>
                  <m:lim>
                    <m:r>
                      <m:rPr>
                        <m:sty m:val="bi"/>
                      </m:rPr>
                      <w:rPr>
                        <w:rFonts w:ascii="Cambria Math" w:hAnsi="Cambria Math"/>
                      </w:rPr>
                      <m:t>A</m:t>
                    </m:r>
                  </m:lim>
                </m:limLow>
                <m:sSup>
                  <m:sSupPr>
                    <m:ctrlPr>
                      <w:rPr>
                        <w:rFonts w:ascii="Cambria Math" w:hAnsi="Cambria Math"/>
                      </w:rPr>
                    </m:ctrlPr>
                  </m:sSupPr>
                  <m:e>
                    <m:r>
                      <m:rPr>
                        <m:sty m:val="bi"/>
                      </m:rPr>
                      <w:rPr>
                        <w:rFonts w:ascii="Cambria Math" w:hAnsi="Cambria Math"/>
                      </w:rPr>
                      <m:t>T</m:t>
                    </m:r>
                  </m:e>
                  <m:sup>
                    <m:r>
                      <w:rPr>
                        <w:rFonts w:ascii="Cambria Math" w:hAnsi="Cambria Math"/>
                      </w:rPr>
                      <m:t>i</m:t>
                    </m:r>
                  </m:sup>
                </m:sSup>
                <m:r>
                  <m:rPr>
                    <m:sty m:val="p"/>
                  </m:rPr>
                  <w:rPr>
                    <w:rFonts w:ascii="Cambria Math" w:hAnsi="Cambria Math"/>
                  </w:rPr>
                  <m:t xml:space="preserve">+ </m:t>
                </m:r>
                <m:r>
                  <m:rPr>
                    <m:sty m:val="bi"/>
                  </m:rPr>
                  <w:rPr>
                    <w:rFonts w:ascii="Cambria Math" w:hAnsi="Cambria Math"/>
                  </w:rPr>
                  <m:t>ϕ</m:t>
                </m:r>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i</m:t>
                    </m:r>
                  </m:sub>
                </m:sSub>
                <m:r>
                  <m:rPr>
                    <m:sty m:val="p"/>
                  </m:rPr>
                  <w:rPr>
                    <w:rFonts w:ascii="Cambria Math" w:hAnsi="Cambria Math"/>
                  </w:rPr>
                  <m:t>)</m:t>
                </m:r>
                <m:sSubSup>
                  <m:sSubSupPr>
                    <m:ctrlPr>
                      <w:rPr>
                        <w:rFonts w:ascii="Cambria Math" w:hAnsi="Cambria Math"/>
                        <w:b/>
                        <w:i/>
                      </w:rPr>
                    </m:ctrlPr>
                  </m:sSubSupPr>
                  <m:e>
                    <m:r>
                      <m:rPr>
                        <m:sty m:val="bi"/>
                      </m:rPr>
                      <w:rPr>
                        <w:rFonts w:ascii="Cambria Math" w:hAnsi="Cambria Math"/>
                      </w:rPr>
                      <m:t>M</m:t>
                    </m:r>
                  </m:e>
                  <m:sub>
                    <m:r>
                      <m:rPr>
                        <m:sty m:val="bi"/>
                      </m:rPr>
                      <w:rPr>
                        <w:rFonts w:ascii="Cambria Math" w:hAnsi="Cambria Math"/>
                      </w:rPr>
                      <m:t>th</m:t>
                    </m:r>
                  </m:sub>
                  <m:sup>
                    <m:r>
                      <m:rPr>
                        <m:sty m:val="p"/>
                      </m:rPr>
                      <w:rPr>
                        <w:rFonts w:ascii="Cambria Math" w:hAnsi="Cambria Math"/>
                      </w:rPr>
                      <m:t>-1</m:t>
                    </m:r>
                    <m:ctrlPr>
                      <w:rPr>
                        <w:rFonts w:ascii="Cambria Math" w:hAnsi="Cambria Math"/>
                      </w:rPr>
                    </m:ctrlPr>
                  </m:sup>
                </m:sSubSup>
              </m:oMath>
            </m:oMathPara>
          </w:p>
        </w:tc>
        <w:tc>
          <w:tcPr>
            <w:tcW w:w="1096" w:type="dxa"/>
            <w:vAlign w:val="center"/>
          </w:tcPr>
          <w:p w14:paraId="08DEA4A4" w14:textId="77777777" w:rsidR="008F23B1" w:rsidRPr="00D339E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D339E1">
              <w:rPr>
                <w:rFonts w:ascii="Calibri" w:eastAsia="Times New Roman" w:hAnsi="Calibri" w:cs="Times New Roman"/>
                <w:i w:val="0"/>
                <w:iCs w:val="0"/>
                <w:color w:val="auto"/>
                <w:sz w:val="22"/>
                <w:szCs w:val="20"/>
                <w:lang w:eastAsia="fr-FR"/>
              </w:rPr>
              <w:t xml:space="preserve"> </w:t>
            </w:r>
          </w:p>
        </w:tc>
      </w:tr>
    </w:tbl>
    <w:p w14:paraId="313006A5" w14:textId="07EC6D8D" w:rsidR="002D2207" w:rsidRDefault="002D2207" w:rsidP="002D2207">
      <w:pPr>
        <w:spacing w:line="360" w:lineRule="auto"/>
        <w:ind w:firstLine="708"/>
      </w:pPr>
      <w:r>
        <w:t>L</w:t>
      </w:r>
      <w:r w:rsidR="008F23B1">
        <w:t xml:space="preserve">e pas de temps </w:t>
      </w:r>
      <m:oMath>
        <m:r>
          <m:rPr>
            <m:sty m:val="p"/>
          </m:rPr>
          <w:rPr>
            <w:rFonts w:ascii="Cambria Math" w:hAnsi="Cambria Math"/>
          </w:rPr>
          <m:t>∆</m:t>
        </m:r>
        <m:r>
          <w:rPr>
            <w:rFonts w:ascii="Cambria Math" w:hAnsi="Cambria Math"/>
          </w:rPr>
          <m:t>t</m:t>
        </m:r>
      </m:oMath>
      <w:r w:rsidR="008F23B1">
        <w:t xml:space="preserve"> est </w:t>
      </w:r>
      <w:r w:rsidR="00AF59DA">
        <w:t xml:space="preserve">alors </w:t>
      </w:r>
      <w:r w:rsidR="00E66D22">
        <w:t>limité</w:t>
      </w:r>
      <w:r w:rsidR="008F23B1">
        <w:t xml:space="preserve"> par le rayon spectral de la matrice</w:t>
      </w:r>
      <m:oMath>
        <m:r>
          <w:rPr>
            <w:rFonts w:ascii="Cambria Math" w:hAnsi="Cambria Math"/>
          </w:rPr>
          <m:t xml:space="preserve"> </m:t>
        </m:r>
        <m:r>
          <m:rPr>
            <m:sty m:val="bi"/>
          </m:rPr>
          <w:rPr>
            <w:rFonts w:ascii="Cambria Math" w:hAnsi="Cambria Math"/>
          </w:rPr>
          <m:t>A </m:t>
        </m:r>
      </m:oMath>
      <w:r>
        <w:rPr>
          <w:b/>
        </w:rPr>
        <w:t>:</w:t>
      </w:r>
      <w:r>
        <w:rPr>
          <w:rStyle w:val="Appelnotedebasdep"/>
          <w:b/>
        </w:rPr>
        <w:footnoteReference w:id="6"/>
      </w:r>
      <w:r w:rsidRPr="002D2207">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8F23B1" w:rsidRPr="00AA3E05" w14:paraId="12C20376" w14:textId="77777777" w:rsidTr="001856FA">
        <w:trPr>
          <w:trHeight w:val="635"/>
          <w:tblHeader/>
          <w:jc w:val="center"/>
        </w:trPr>
        <w:tc>
          <w:tcPr>
            <w:tcW w:w="7943" w:type="dxa"/>
            <w:vAlign w:val="center"/>
          </w:tcPr>
          <w:p w14:paraId="3FBE1C40" w14:textId="0B30C202" w:rsidR="008F23B1" w:rsidRPr="005600FC" w:rsidRDefault="008F23B1" w:rsidP="001856FA">
            <m:oMathPara>
              <m:oMath>
                <m:r>
                  <w:rPr>
                    <w:rFonts w:ascii="Cambria Math" w:hAnsi="Cambria Math"/>
                  </w:rPr>
                  <m:t>ρ</m:t>
                </m:r>
                <m:d>
                  <m:dPr>
                    <m:ctrlPr>
                      <w:rPr>
                        <w:rFonts w:ascii="Cambria Math" w:hAnsi="Cambria Math"/>
                        <w:i/>
                      </w:rPr>
                    </m:ctrlPr>
                  </m:dPr>
                  <m:e>
                    <m:r>
                      <m:rPr>
                        <m:sty m:val="bi"/>
                      </m:rPr>
                      <w:rPr>
                        <w:rFonts w:ascii="Cambria Math" w:hAnsi="Cambria Math"/>
                      </w:rPr>
                      <m:t>A</m:t>
                    </m:r>
                  </m:e>
                </m:d>
                <m:r>
                  <w:rPr>
                    <w:rFonts w:ascii="Cambria Math" w:hAnsi="Cambria Math"/>
                  </w:rPr>
                  <m:t>=</m:t>
                </m:r>
                <m:func>
                  <m:funcPr>
                    <m:ctrlPr>
                      <w:rPr>
                        <w:rFonts w:ascii="Cambria Math" w:hAnsi="Cambria Math"/>
                        <w:i/>
                      </w:rPr>
                    </m:ctrlPr>
                  </m:funcPr>
                  <m:fName>
                    <m:r>
                      <m:rPr>
                        <m:sty m:val="p"/>
                      </m:rPr>
                      <w:rPr>
                        <w:rFonts w:ascii="Cambria Math" w:hAnsi="Cambria Math"/>
                      </w:rPr>
                      <m:t>max</m:t>
                    </m:r>
                  </m:fName>
                  <m:e>
                    <m:d>
                      <m:dPr>
                        <m:ctrlPr>
                          <w:rPr>
                            <w:rFonts w:ascii="Cambria Math" w:hAnsi="Cambria Math"/>
                            <w:i/>
                          </w:rPr>
                        </m:ctrlPr>
                      </m:dPr>
                      <m:e>
                        <m:d>
                          <m:dPr>
                            <m:begChr m:val="|"/>
                            <m:endChr m:val="|"/>
                            <m:ctrlPr>
                              <w:rPr>
                                <w:rFonts w:ascii="Cambria Math" w:hAnsi="Cambria Math"/>
                                <w:b/>
                                <w:i/>
                              </w:rPr>
                            </m:ctrlPr>
                          </m:dPr>
                          <m:e>
                            <m:r>
                              <m:rPr>
                                <m:sty m:val="b"/>
                              </m:rPr>
                              <w:rPr>
                                <w:rFonts w:ascii="Cambria Math" w:hAnsi="Cambria Math"/>
                              </w:rPr>
                              <m:t>Λ</m:t>
                            </m:r>
                          </m:e>
                        </m:d>
                      </m:e>
                    </m:d>
                  </m:e>
                </m:func>
                <m:r>
                  <w:rPr>
                    <w:rFonts w:ascii="Cambria Math" w:hAnsi="Cambria Math"/>
                  </w:rPr>
                  <m:t>&lt;1</m:t>
                </m:r>
              </m:oMath>
            </m:oMathPara>
          </w:p>
        </w:tc>
        <w:tc>
          <w:tcPr>
            <w:tcW w:w="1096" w:type="dxa"/>
            <w:vAlign w:val="center"/>
          </w:tcPr>
          <w:p w14:paraId="7B4EA2A1" w14:textId="77777777" w:rsidR="008F23B1" w:rsidRPr="00371C6A" w:rsidRDefault="008F23B1" w:rsidP="00706BB2">
            <w:pPr>
              <w:pStyle w:val="Lgende"/>
              <w:numPr>
                <w:ilvl w:val="1"/>
                <w:numId w:val="6"/>
              </w:numPr>
              <w:spacing w:before="120" w:after="120"/>
              <w:jc w:val="both"/>
              <w:rPr>
                <w:rFonts w:ascii="Times New Roman" w:eastAsia="Times New Roman" w:hAnsi="Times New Roman"/>
                <w:b/>
                <w:iCs w:val="0"/>
                <w:color w:val="auto"/>
                <w:sz w:val="22"/>
                <w:szCs w:val="22"/>
                <w:lang w:eastAsia="fr-FR"/>
              </w:rPr>
            </w:pPr>
            <w:bookmarkStart w:id="704" w:name="_Ref529548381"/>
            <w:r w:rsidRPr="005600FC">
              <w:rPr>
                <w:rFonts w:ascii="Times New Roman" w:eastAsia="Times New Roman" w:hAnsi="Times New Roman"/>
                <w:b/>
                <w:iCs w:val="0"/>
                <w:color w:val="auto"/>
                <w:sz w:val="22"/>
                <w:szCs w:val="22"/>
                <w:lang w:eastAsia="fr-FR"/>
              </w:rPr>
              <w:t xml:space="preserve"> </w:t>
            </w:r>
            <w:bookmarkEnd w:id="704"/>
          </w:p>
        </w:tc>
      </w:tr>
    </w:tbl>
    <w:p w14:paraId="1236A46B" w14:textId="35649725" w:rsidR="00AF59DA" w:rsidRDefault="00AF59DA" w:rsidP="00AF59DA">
      <w:pPr>
        <w:spacing w:before="120" w:line="360" w:lineRule="auto"/>
        <w:ind w:firstLine="709"/>
      </w:pPr>
      <w:r>
        <w:t xml:space="preserve">Ceci est une condition très restrictive sur le pas de temps surtout si la discrétisation spatiale est fine. </w:t>
      </w:r>
    </w:p>
    <w:p w14:paraId="5FB3E552" w14:textId="136E86D0" w:rsidR="00AF59DA" w:rsidRDefault="008F23B1" w:rsidP="00AF59DA">
      <w:pPr>
        <w:spacing w:before="120" w:line="360" w:lineRule="auto"/>
        <w:ind w:firstLine="709"/>
      </w:pPr>
      <w:r>
        <w:t>Quand</w:t>
      </w:r>
      <m:oMath>
        <m:r>
          <m:rPr>
            <m:sty m:val="p"/>
          </m:rPr>
          <w:rPr>
            <w:rFonts w:ascii="Cambria Math" w:hAnsi="Cambria Math"/>
          </w:rPr>
          <m:t xml:space="preserve"> </m:t>
        </m:r>
        <m:r>
          <w:rPr>
            <w:rFonts w:ascii="Cambria Math" w:hAnsi="Cambria Math"/>
          </w:rPr>
          <m:t>θ</m:t>
        </m:r>
        <m:r>
          <m:rPr>
            <m:sty m:val="p"/>
          </m:rPr>
          <w:rPr>
            <w:rFonts w:ascii="Cambria Math" w:hAnsi="Cambria Math"/>
          </w:rPr>
          <m:t>≠0</m:t>
        </m:r>
      </m:oMath>
      <w:r>
        <w:t xml:space="preserve">, le schéma devient implicite. Selon la référence CodeAster© </w:t>
      </w:r>
      <w:r w:rsidRPr="0083420D">
        <w:rPr>
          <w:b/>
        </w:rPr>
        <w:fldChar w:fldCharType="begin"/>
      </w:r>
      <w:r w:rsidRPr="0083420D">
        <w:rPr>
          <w:b/>
        </w:rPr>
        <w:instrText xml:space="preserve"> REF _Ref528232242 \r \h </w:instrText>
      </w:r>
      <w:r>
        <w:rPr>
          <w:b/>
        </w:rPr>
        <w:instrText xml:space="preserve"> \* MERGEFORMAT </w:instrText>
      </w:r>
      <w:r w:rsidRPr="0083420D">
        <w:rPr>
          <w:b/>
        </w:rPr>
      </w:r>
      <w:r w:rsidRPr="0083420D">
        <w:rPr>
          <w:b/>
        </w:rPr>
        <w:fldChar w:fldCharType="separate"/>
      </w:r>
      <w:r w:rsidR="00D07291">
        <w:rPr>
          <w:b/>
        </w:rPr>
        <w:t>[56]</w:t>
      </w:r>
      <w:r w:rsidRPr="0083420D">
        <w:rPr>
          <w:b/>
        </w:rPr>
        <w:fldChar w:fldCharType="end"/>
      </w:r>
      <w:r>
        <w:t xml:space="preserve">, si </w:t>
      </w:r>
      <m:oMath>
        <m:r>
          <w:rPr>
            <w:rFonts w:ascii="Cambria Math" w:hAnsi="Cambria Math"/>
          </w:rPr>
          <m:t>θ</m:t>
        </m:r>
        <m:r>
          <m:rPr>
            <m:sty m:val="p"/>
          </m:rPr>
          <w:rPr>
            <w:rFonts w:ascii="Cambria Math" w:hAnsi="Cambria Math"/>
          </w:rPr>
          <m:t>≥0.5,</m:t>
        </m:r>
      </m:oMath>
      <w:r>
        <w:t xml:space="preserve"> le schéma est inconditionnellement stable, alors que pour le paramètre</w:t>
      </w:r>
      <m:oMath>
        <m:r>
          <m:rPr>
            <m:sty m:val="p"/>
          </m:rPr>
          <w:rPr>
            <w:rFonts w:ascii="Cambria Math" w:hAnsi="Cambria Math"/>
          </w:rPr>
          <m:t xml:space="preserve"> </m:t>
        </m:r>
        <m:r>
          <w:rPr>
            <w:rFonts w:ascii="Cambria Math" w:hAnsi="Cambria Math"/>
          </w:rPr>
          <m:t>θ</m:t>
        </m:r>
        <m:r>
          <m:rPr>
            <m:sty m:val="p"/>
          </m:rPr>
          <w:rPr>
            <w:rFonts w:ascii="Cambria Math" w:hAnsi="Cambria Math"/>
          </w:rPr>
          <m:t>&lt;0.5</m:t>
        </m:r>
      </m:oMath>
      <w:r>
        <w:t xml:space="preserve">, la méthode est stable si le pas de temps </w:t>
      </w:r>
      <m:oMath>
        <m:r>
          <m:rPr>
            <m:sty m:val="p"/>
          </m:rPr>
          <w:rPr>
            <w:rFonts w:ascii="Cambria Math" w:hAnsi="Cambria Math"/>
          </w:rPr>
          <m:t>∆</m:t>
        </m:r>
        <m:r>
          <w:rPr>
            <w:rFonts w:ascii="Cambria Math" w:hAnsi="Cambria Math"/>
          </w:rPr>
          <m:t>t</m:t>
        </m:r>
      </m:oMath>
      <w:r>
        <w:t xml:space="preserve"> vérifie la condition suivante :</w:t>
      </w:r>
      <w:r w:rsidR="00AF59DA" w:rsidRPr="00AF59DA">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8"/>
        <w:gridCol w:w="1134"/>
      </w:tblGrid>
      <w:tr w:rsidR="008F23B1" w:rsidRPr="00AA3E05" w14:paraId="79B8CE26" w14:textId="77777777" w:rsidTr="00E80F78">
        <w:trPr>
          <w:trHeight w:val="635"/>
          <w:tblHeader/>
          <w:jc w:val="center"/>
        </w:trPr>
        <w:tc>
          <w:tcPr>
            <w:tcW w:w="7938" w:type="dxa"/>
            <w:vAlign w:val="center"/>
          </w:tcPr>
          <w:p w14:paraId="3FE064EE" w14:textId="66321DCC" w:rsidR="008F23B1" w:rsidRPr="00D2016A" w:rsidRDefault="008F23B1" w:rsidP="001856FA">
            <w:pPr>
              <w:spacing w:line="360" w:lineRule="auto"/>
            </w:pPr>
            <m:oMathPara>
              <m:oMath>
                <m:r>
                  <m:rPr>
                    <m:sty m:val="p"/>
                  </m:rPr>
                  <w:rPr>
                    <w:rFonts w:ascii="Cambria Math" w:hAnsi="Cambria Math"/>
                  </w:rPr>
                  <m:t>∆</m:t>
                </m:r>
                <m:r>
                  <w:rPr>
                    <w:rFonts w:ascii="Cambria Math" w:hAnsi="Cambria Math"/>
                  </w:rPr>
                  <m:t>t≤</m:t>
                </m:r>
                <m:f>
                  <m:fPr>
                    <m:ctrlPr>
                      <w:rPr>
                        <w:rFonts w:ascii="Cambria Math" w:hAnsi="Cambria Math"/>
                        <w:i/>
                      </w:rPr>
                    </m:ctrlPr>
                  </m:fPr>
                  <m:num>
                    <m:r>
                      <w:rPr>
                        <w:rFonts w:ascii="Cambria Math" w:hAnsi="Cambria Math"/>
                      </w:rPr>
                      <m:t>2</m:t>
                    </m:r>
                  </m:num>
                  <m:den>
                    <m:sSub>
                      <m:sSubPr>
                        <m:ctrlPr>
                          <w:rPr>
                            <w:rFonts w:ascii="Cambria Math" w:hAnsi="Cambria Math"/>
                            <w:i/>
                          </w:rPr>
                        </m:ctrlPr>
                      </m:sSubPr>
                      <m:e>
                        <m:r>
                          <m:rPr>
                            <m:sty m:val="p"/>
                          </m:rPr>
                          <w:rPr>
                            <w:rFonts w:ascii="Cambria Math" w:hAnsi="Cambria Math"/>
                          </w:rPr>
                          <m:t>Λ</m:t>
                        </m:r>
                      </m:e>
                      <m:sub>
                        <m:r>
                          <w:rPr>
                            <w:rFonts w:ascii="Cambria Math" w:hAnsi="Cambria Math"/>
                          </w:rPr>
                          <m:t>max</m:t>
                        </m:r>
                      </m:sub>
                    </m:sSub>
                    <m:d>
                      <m:dPr>
                        <m:ctrlPr>
                          <w:rPr>
                            <w:rFonts w:ascii="Cambria Math" w:hAnsi="Cambria Math"/>
                            <w:b/>
                            <w:i/>
                          </w:rPr>
                        </m:ctrlPr>
                      </m:dPr>
                      <m:e>
                        <m:r>
                          <w:rPr>
                            <w:rFonts w:ascii="Cambria Math" w:hAnsi="Cambria Math"/>
                          </w:rPr>
                          <m:t>1-2θ</m:t>
                        </m:r>
                        <m:ctrlPr>
                          <w:rPr>
                            <w:rFonts w:ascii="Cambria Math" w:hAnsi="Cambria Math"/>
                            <w:i/>
                          </w:rPr>
                        </m:ctrlPr>
                      </m:e>
                    </m:d>
                  </m:den>
                </m:f>
              </m:oMath>
            </m:oMathPara>
          </w:p>
          <w:p w14:paraId="1E8CCC17" w14:textId="1A27FB36" w:rsidR="008F23B1" w:rsidRPr="00010676" w:rsidRDefault="00AF59DA" w:rsidP="00AF59DA">
            <w:pPr>
              <w:spacing w:line="360" w:lineRule="auto"/>
            </w:pPr>
            <w:r>
              <w:t>où</w:t>
            </w:r>
            <w:r w:rsidR="008F23B1">
              <w:t xml:space="preserve"> </w:t>
            </w:r>
            <m:oMath>
              <m:sSub>
                <m:sSubPr>
                  <m:ctrlPr>
                    <w:rPr>
                      <w:rFonts w:ascii="Cambria Math" w:hAnsi="Cambria Math"/>
                      <w:i/>
                    </w:rPr>
                  </m:ctrlPr>
                </m:sSubPr>
                <m:e>
                  <m:r>
                    <m:rPr>
                      <m:sty m:val="p"/>
                    </m:rPr>
                    <w:rPr>
                      <w:rFonts w:ascii="Cambria Math" w:hAnsi="Cambria Math"/>
                    </w:rPr>
                    <m:t>Λ</m:t>
                  </m:r>
                </m:e>
                <m:sub>
                  <m:r>
                    <w:rPr>
                      <w:rFonts w:ascii="Cambria Math" w:hAnsi="Cambria Math"/>
                    </w:rPr>
                    <m:t>max</m:t>
                  </m:r>
                </m:sub>
              </m:sSub>
            </m:oMath>
            <w:r>
              <w:t xml:space="preserve"> est</w:t>
            </w:r>
            <w:r w:rsidR="008F23B1">
              <w:t xml:space="preserve"> la plus grande valeur propre</w:t>
            </w:r>
            <w:r>
              <w:t xml:space="preserve"> de la </w:t>
            </w:r>
            <w:proofErr w:type="gramStart"/>
            <w:r>
              <w:t xml:space="preserve">matrice </w:t>
            </w:r>
            <w:proofErr w:type="gramEnd"/>
            <m:oMath>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th</m:t>
                  </m:r>
                </m:sub>
              </m:sSub>
              <m:sSubSup>
                <m:sSubSupPr>
                  <m:ctrlPr>
                    <w:rPr>
                      <w:rFonts w:ascii="Cambria Math" w:hAnsi="Cambria Math"/>
                      <w:b/>
                      <w:i/>
                    </w:rPr>
                  </m:ctrlPr>
                </m:sSubSupPr>
                <m:e>
                  <m:r>
                    <m:rPr>
                      <m:sty m:val="bi"/>
                    </m:rPr>
                    <w:rPr>
                      <w:rFonts w:ascii="Cambria Math" w:hAnsi="Cambria Math"/>
                    </w:rPr>
                    <m:t>M</m:t>
                  </m:r>
                </m:e>
                <m:sub>
                  <m:r>
                    <m:rPr>
                      <m:sty m:val="bi"/>
                    </m:rPr>
                    <w:rPr>
                      <w:rFonts w:ascii="Cambria Math" w:hAnsi="Cambria Math"/>
                    </w:rPr>
                    <m:t>th</m:t>
                  </m:r>
                </m:sub>
                <m:sup>
                  <m:r>
                    <m:rPr>
                      <m:sty m:val="p"/>
                    </m:rPr>
                    <w:rPr>
                      <w:rFonts w:ascii="Cambria Math" w:hAnsi="Cambria Math"/>
                    </w:rPr>
                    <m:t>-1</m:t>
                  </m:r>
                  <m:ctrlPr>
                    <w:rPr>
                      <w:rFonts w:ascii="Cambria Math" w:hAnsi="Cambria Math"/>
                    </w:rPr>
                  </m:ctrlPr>
                </m:sup>
              </m:sSubSup>
            </m:oMath>
            <w:r>
              <w:t>.</w:t>
            </w:r>
          </w:p>
        </w:tc>
        <w:tc>
          <w:tcPr>
            <w:tcW w:w="1134" w:type="dxa"/>
            <w:vAlign w:val="center"/>
          </w:tcPr>
          <w:p w14:paraId="1A7E48BA"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0CD5066A" w14:textId="4176544A" w:rsidR="008F23B1" w:rsidRDefault="00504245" w:rsidP="00A24412">
      <w:pPr>
        <w:pStyle w:val="Titre3"/>
        <w:ind w:left="709"/>
      </w:pPr>
      <w:bookmarkStart w:id="705" w:name="_Toc535252158"/>
      <w:r>
        <w:t>M</w:t>
      </w:r>
      <w:r w:rsidR="008F23B1">
        <w:t>od</w:t>
      </w:r>
      <w:r w:rsidR="00AF59DA">
        <w:t>èlisation</w:t>
      </w:r>
      <w:r w:rsidR="008F23B1">
        <w:t xml:space="preserve"> de </w:t>
      </w:r>
      <w:r w:rsidR="00AF59DA">
        <w:t xml:space="preserve">la </w:t>
      </w:r>
      <w:r w:rsidR="008F23B1">
        <w:t>déformation therm</w:t>
      </w:r>
      <w:r w:rsidR="00AF59DA">
        <w:t>omecanique</w:t>
      </w:r>
      <w:bookmarkEnd w:id="705"/>
    </w:p>
    <w:p w14:paraId="738C8068" w14:textId="6A8122E7" w:rsidR="0035686B" w:rsidRDefault="0035686B" w:rsidP="0035686B"/>
    <w:p w14:paraId="521029E0" w14:textId="77777777" w:rsidR="0035686B" w:rsidRDefault="0035686B" w:rsidP="0035686B">
      <w:pPr>
        <w:spacing w:line="360" w:lineRule="auto"/>
        <w:ind w:firstLine="708"/>
      </w:pPr>
      <w:r>
        <w:t>Une fois le champ de température et les flux thermiques obtenus, la déformation thermique du rotor peut être déterminée. La résolution du problème utilise également la méthode des éléments finis. Elle partage le même maillage avec le modèle thermique et est réalisé par CodeAster©.</w:t>
      </w:r>
    </w:p>
    <w:p w14:paraId="7724E8D5" w14:textId="21EE84D2" w:rsidR="0035686B" w:rsidRPr="0035686B" w:rsidRDefault="0035686B" w:rsidP="0035686B"/>
    <w:p w14:paraId="6363C87A" w14:textId="0A84D553" w:rsidR="008F23B1" w:rsidRDefault="008F23B1" w:rsidP="00BE053D">
      <w:pPr>
        <w:pStyle w:val="Titre4"/>
        <w:spacing w:line="360" w:lineRule="auto"/>
        <w:ind w:left="709"/>
      </w:pPr>
      <w:r>
        <w:t>Equation</w:t>
      </w:r>
      <w:r w:rsidR="00AF59DA">
        <w:t>s</w:t>
      </w:r>
      <w:r>
        <w:t xml:space="preserve"> </w:t>
      </w:r>
      <w:r w:rsidR="00AF59DA">
        <w:t>thermomécaniques de l’élasticité</w:t>
      </w:r>
      <w:r>
        <w:t xml:space="preserve"> </w:t>
      </w:r>
    </w:p>
    <w:p w14:paraId="56D3BBB0" w14:textId="13AA709F" w:rsidR="008F23B1" w:rsidRDefault="0035686B" w:rsidP="00AF59DA">
      <w:pPr>
        <w:spacing w:line="360" w:lineRule="auto"/>
        <w:ind w:firstLine="708"/>
      </w:pPr>
      <w:r>
        <w:t>Les équations thermomécaniques linéaires de l’élasticité sont </w:t>
      </w:r>
      <w:proofErr w:type="gramStart"/>
      <w:r>
        <w:t>:</w:t>
      </w:r>
      <w:r w:rsidR="008F23B1">
        <w:t xml:space="preserve"> :</w:t>
      </w:r>
      <w:proofErr w:type="gramEnd"/>
      <w:r w:rsidR="00AF59DA">
        <w:rPr>
          <w:rStyle w:val="Appelnotedebasdep"/>
        </w:rPr>
        <w:footnoteReference w:id="7"/>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8F23B1" w:rsidRPr="00AA3E05" w14:paraId="6A96F51F" w14:textId="77777777" w:rsidTr="001856FA">
        <w:trPr>
          <w:trHeight w:val="635"/>
          <w:tblHeader/>
          <w:jc w:val="center"/>
        </w:trPr>
        <w:tc>
          <w:tcPr>
            <w:tcW w:w="7943" w:type="dxa"/>
            <w:vAlign w:val="center"/>
          </w:tcPr>
          <w:p w14:paraId="13D42D93" w14:textId="77777777" w:rsidR="008F23B1" w:rsidRPr="001066DE" w:rsidRDefault="008F23B1" w:rsidP="001856FA">
            <w:pPr>
              <w:spacing w:line="360" w:lineRule="auto"/>
              <w:rPr>
                <w:b/>
              </w:rPr>
            </w:pPr>
            <m:oMathPara>
              <m:oMath>
                <m:r>
                  <m:rPr>
                    <m:sty m:val="bi"/>
                  </m:rPr>
                  <w:rPr>
                    <w:rFonts w:ascii="Cambria Math" w:hAnsi="Cambria Math"/>
                  </w:rPr>
                  <m:t>ϵ=</m:t>
                </m:r>
                <m:sSubSup>
                  <m:sSubSupPr>
                    <m:ctrlPr>
                      <w:rPr>
                        <w:rFonts w:ascii="Cambria Math" w:hAnsi="Cambria Math"/>
                        <w:b/>
                        <w:i/>
                      </w:rPr>
                    </m:ctrlPr>
                  </m:sSubSupPr>
                  <m:e>
                    <m:r>
                      <m:rPr>
                        <m:sty m:val="bi"/>
                      </m:rPr>
                      <w:rPr>
                        <w:rFonts w:ascii="Cambria Math" w:hAnsi="Cambria Math"/>
                      </w:rPr>
                      <m:t>C</m:t>
                    </m:r>
                  </m:e>
                  <m:sub>
                    <m:r>
                      <m:rPr>
                        <m:sty m:val="bi"/>
                      </m:rPr>
                      <w:rPr>
                        <w:rFonts w:ascii="Cambria Math" w:hAnsi="Cambria Math"/>
                      </w:rPr>
                      <m:t>el</m:t>
                    </m:r>
                  </m:sub>
                  <m:sup>
                    <m:r>
                      <m:rPr>
                        <m:sty m:val="bi"/>
                      </m:rPr>
                      <w:rPr>
                        <w:rFonts w:ascii="Cambria Math" w:hAnsi="Cambria Math"/>
                      </w:rPr>
                      <m:t>-1</m:t>
                    </m:r>
                  </m:sup>
                </m:sSubSup>
                <m:r>
                  <m:rPr>
                    <m:sty m:val="bi"/>
                  </m:rPr>
                  <w:rPr>
                    <w:rFonts w:ascii="Cambria Math" w:hAnsi="Cambria Math"/>
                  </w:rPr>
                  <m:t>σ</m:t>
                </m:r>
                <m:r>
                  <w:rPr>
                    <w:rFonts w:ascii="Cambria Math" w:hAnsi="Cambria Math"/>
                  </w:rPr>
                  <m:t>+α</m:t>
                </m:r>
                <m:r>
                  <m:rPr>
                    <m:sty m:val="p"/>
                  </m:rPr>
                  <w:rPr>
                    <w:rFonts w:ascii="Cambria Math" w:hAnsi="Cambria Math"/>
                  </w:rPr>
                  <m:t>Δ</m:t>
                </m:r>
                <m:r>
                  <m:rPr>
                    <m:sty m:val="bi"/>
                  </m:rPr>
                  <w:rPr>
                    <w:rFonts w:ascii="Cambria Math" w:hAnsi="Cambria Math"/>
                  </w:rPr>
                  <m:t>TI</m:t>
                </m:r>
              </m:oMath>
            </m:oMathPara>
          </w:p>
        </w:tc>
        <w:tc>
          <w:tcPr>
            <w:tcW w:w="1096" w:type="dxa"/>
            <w:vAlign w:val="center"/>
          </w:tcPr>
          <w:p w14:paraId="4DE523B0"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3C468C77" w14:textId="77777777" w:rsidR="008F23B1" w:rsidRDefault="008F23B1" w:rsidP="008F23B1">
      <w:pPr>
        <w:spacing w:line="360" w:lineRule="auto"/>
      </w:pPr>
      <w:proofErr w:type="gramStart"/>
      <w:r>
        <w:t>ou</w:t>
      </w:r>
      <w:proofErr w:type="gramEnd"/>
      <w:r>
        <w:t xml:space="preserve"> dans l’autre sens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8F23B1" w:rsidRPr="00AA3E05" w14:paraId="053FBDB8" w14:textId="77777777" w:rsidTr="001856FA">
        <w:trPr>
          <w:trHeight w:val="635"/>
          <w:tblHeader/>
          <w:jc w:val="center"/>
        </w:trPr>
        <w:tc>
          <w:tcPr>
            <w:tcW w:w="7943" w:type="dxa"/>
            <w:vAlign w:val="center"/>
          </w:tcPr>
          <w:p w14:paraId="798781C6" w14:textId="77777777" w:rsidR="008F23B1" w:rsidRPr="001066DE" w:rsidRDefault="008F23B1" w:rsidP="001856FA">
            <w:pPr>
              <w:spacing w:line="360" w:lineRule="auto"/>
              <w:rPr>
                <w:b/>
              </w:rPr>
            </w:pPr>
            <m:oMathPara>
              <m:oMath>
                <m:r>
                  <m:rPr>
                    <m:sty m:val="bi"/>
                  </m:rPr>
                  <w:rPr>
                    <w:rFonts w:ascii="Cambria Math" w:hAnsi="Cambria Math"/>
                  </w:rPr>
                  <m:t>σ=</m:t>
                </m:r>
                <m:sSub>
                  <m:sSubPr>
                    <m:ctrlPr>
                      <w:rPr>
                        <w:rFonts w:ascii="Cambria Math" w:hAnsi="Cambria Math"/>
                        <w:b/>
                        <w:i/>
                      </w:rPr>
                    </m:ctrlPr>
                  </m:sSubPr>
                  <m:e>
                    <m:r>
                      <m:rPr>
                        <m:sty m:val="bi"/>
                      </m:rPr>
                      <w:rPr>
                        <w:rFonts w:ascii="Cambria Math" w:hAnsi="Cambria Math"/>
                      </w:rPr>
                      <m:t>C</m:t>
                    </m:r>
                  </m:e>
                  <m:sub>
                    <m:r>
                      <m:rPr>
                        <m:sty m:val="bi"/>
                      </m:rPr>
                      <w:rPr>
                        <w:rFonts w:ascii="Cambria Math" w:hAnsi="Cambria Math"/>
                      </w:rPr>
                      <m:t>el</m:t>
                    </m:r>
                  </m:sub>
                </m:sSub>
                <m:r>
                  <m:rPr>
                    <m:sty m:val="bi"/>
                  </m:rPr>
                  <w:rPr>
                    <w:rFonts w:ascii="Cambria Math" w:hAnsi="Cambria Math"/>
                  </w:rPr>
                  <m:t>ϵ</m:t>
                </m:r>
                <m:r>
                  <w:rPr>
                    <w:rFonts w:ascii="Cambria Math" w:hAnsi="Cambria Math"/>
                  </w:rPr>
                  <m:t>-α</m:t>
                </m:r>
                <m:r>
                  <m:rPr>
                    <m:sty m:val="p"/>
                  </m:rPr>
                  <w:rPr>
                    <w:rFonts w:ascii="Cambria Math" w:hAnsi="Cambria Math"/>
                  </w:rPr>
                  <m:t>Δ</m:t>
                </m:r>
                <m:r>
                  <m:rPr>
                    <m:sty m:val="bi"/>
                  </m:rPr>
                  <w:rPr>
                    <w:rFonts w:ascii="Cambria Math" w:hAnsi="Cambria Math"/>
                  </w:rPr>
                  <m:t>T</m:t>
                </m:r>
                <m:sSub>
                  <m:sSubPr>
                    <m:ctrlPr>
                      <w:rPr>
                        <w:rFonts w:ascii="Cambria Math" w:hAnsi="Cambria Math"/>
                        <w:b/>
                        <w:i/>
                      </w:rPr>
                    </m:ctrlPr>
                  </m:sSubPr>
                  <m:e>
                    <m:r>
                      <m:rPr>
                        <m:sty m:val="bi"/>
                      </m:rPr>
                      <w:rPr>
                        <w:rFonts w:ascii="Cambria Math" w:hAnsi="Cambria Math"/>
                      </w:rPr>
                      <m:t>C</m:t>
                    </m:r>
                  </m:e>
                  <m:sub>
                    <m:r>
                      <m:rPr>
                        <m:sty m:val="bi"/>
                      </m:rPr>
                      <w:rPr>
                        <w:rFonts w:ascii="Cambria Math" w:hAnsi="Cambria Math"/>
                      </w:rPr>
                      <m:t>el</m:t>
                    </m:r>
                  </m:sub>
                </m:sSub>
                <m:r>
                  <m:rPr>
                    <m:sty m:val="bi"/>
                  </m:rPr>
                  <w:rPr>
                    <w:rFonts w:ascii="Cambria Math" w:hAnsi="Cambria Math"/>
                  </w:rPr>
                  <m:t>I</m:t>
                </m:r>
              </m:oMath>
            </m:oMathPara>
          </w:p>
        </w:tc>
        <w:tc>
          <w:tcPr>
            <w:tcW w:w="1096" w:type="dxa"/>
            <w:vAlign w:val="center"/>
          </w:tcPr>
          <w:p w14:paraId="5E8A933F"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795DE98C" w14:textId="77777777" w:rsidR="008F23B1" w:rsidRDefault="008F23B1" w:rsidP="008F23B1">
      <w:pPr>
        <w:spacing w:line="360" w:lineRule="auto"/>
      </w:pPr>
      <w:proofErr w:type="gramStart"/>
      <w:r>
        <w:t>avec</w:t>
      </w:r>
      <w:proofErr w:type="gramEnd"/>
      <w:r>
        <w:t xml:space="preserve"> </w:t>
      </w:r>
    </w:p>
    <w:p w14:paraId="22D5986C" w14:textId="77777777" w:rsidR="008F23B1" w:rsidRPr="00305B49" w:rsidRDefault="00730F42" w:rsidP="008F23B1">
      <w:pPr>
        <w:spacing w:line="360" w:lineRule="auto"/>
        <w:rPr>
          <w:b/>
        </w:rPr>
      </w:pPr>
      <m:oMathPara>
        <m:oMath>
          <m:sSub>
            <m:sSubPr>
              <m:ctrlPr>
                <w:rPr>
                  <w:rFonts w:ascii="Cambria Math" w:hAnsi="Cambria Math"/>
                  <w:b/>
                  <w:i/>
                </w:rPr>
              </m:ctrlPr>
            </m:sSubPr>
            <m:e>
              <m:r>
                <m:rPr>
                  <m:sty m:val="bi"/>
                </m:rPr>
                <w:rPr>
                  <w:rFonts w:ascii="Cambria Math" w:hAnsi="Cambria Math"/>
                </w:rPr>
                <m:t>C</m:t>
              </m:r>
            </m:e>
            <m:sub>
              <m:r>
                <m:rPr>
                  <m:sty m:val="bi"/>
                </m:rPr>
                <w:rPr>
                  <w:rFonts w:ascii="Cambria Math" w:hAnsi="Cambria Math"/>
                </w:rPr>
                <m:t>el</m:t>
              </m:r>
            </m:sub>
          </m:sSub>
          <m:r>
            <m:rPr>
              <m:sty m:val="bi"/>
            </m:rPr>
            <w:rPr>
              <w:rFonts w:ascii="Cambria Math" w:hAnsi="Cambria Math"/>
            </w:rPr>
            <m:t>=</m:t>
          </m:r>
          <m:d>
            <m:dPr>
              <m:begChr m:val="["/>
              <m:endChr m:val="]"/>
              <m:shp m:val="match"/>
              <m:ctrlPr>
                <w:rPr>
                  <w:rFonts w:ascii="Cambria Math" w:hAnsi="Cambria Math"/>
                  <w:b/>
                  <w:i/>
                </w:rPr>
              </m:ctrlPr>
            </m:dPr>
            <m:e>
              <m:m>
                <m:mPr>
                  <m:mcs>
                    <m:mc>
                      <m:mcPr>
                        <m:count m:val="6"/>
                        <m:mcJc m:val="center"/>
                      </m:mcPr>
                    </m:mc>
                  </m:mcs>
                  <m:ctrlPr>
                    <w:rPr>
                      <w:rFonts w:ascii="Cambria Math" w:hAnsi="Cambria Math"/>
                      <w:b/>
                      <w:i/>
                    </w:rPr>
                  </m:ctrlPr>
                </m:mPr>
                <m:mr>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r>
                      <w:rPr>
                        <w:rFonts w:ascii="Cambria Math" w:hAnsi="Cambria Math"/>
                      </w:rPr>
                      <m:t>+2</m:t>
                    </m:r>
                    <m:sSub>
                      <m:sSubPr>
                        <m:ctrlPr>
                          <w:rPr>
                            <w:rFonts w:ascii="Cambria Math" w:hAnsi="Cambria Math"/>
                            <w:i/>
                          </w:rPr>
                        </m:ctrlPr>
                      </m:sSubPr>
                      <m:e>
                        <m:r>
                          <w:rPr>
                            <w:rFonts w:ascii="Cambria Math" w:hAnsi="Cambria Math"/>
                          </w:rPr>
                          <m:t>μ</m:t>
                        </m:r>
                      </m:e>
                      <m:sub>
                        <m:r>
                          <w:rPr>
                            <w:rFonts w:ascii="Cambria Math" w:hAnsi="Cambria Math"/>
                          </w:rPr>
                          <m:t>el</m:t>
                        </m:r>
                      </m:sub>
                    </m:sSub>
                  </m:e>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e>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mr>
                <m:mr>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e>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r>
                      <w:rPr>
                        <w:rFonts w:ascii="Cambria Math" w:hAnsi="Cambria Math"/>
                      </w:rPr>
                      <m:t>+2</m:t>
                    </m:r>
                    <m:sSub>
                      <m:sSubPr>
                        <m:ctrlPr>
                          <w:rPr>
                            <w:rFonts w:ascii="Cambria Math" w:hAnsi="Cambria Math"/>
                            <w:i/>
                          </w:rPr>
                        </m:ctrlPr>
                      </m:sSubPr>
                      <m:e>
                        <m:r>
                          <w:rPr>
                            <w:rFonts w:ascii="Cambria Math" w:hAnsi="Cambria Math"/>
                          </w:rPr>
                          <m:t>μ</m:t>
                        </m:r>
                      </m:e>
                      <m:sub>
                        <m:r>
                          <w:rPr>
                            <w:rFonts w:ascii="Cambria Math" w:hAnsi="Cambria Math"/>
                          </w:rPr>
                          <m:t>el</m:t>
                        </m:r>
                      </m:sub>
                    </m:sSub>
                    <m:ctrlPr>
                      <w:rPr>
                        <w:rFonts w:ascii="Cambria Math" w:eastAsia="Cambria Math" w:hAnsi="Cambria Math" w:cs="Cambria Math"/>
                        <w:b/>
                        <w:i/>
                      </w:rPr>
                    </m:ctrlPr>
                  </m:e>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mr>
                <m:mr>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ctrlPr>
                      <w:rPr>
                        <w:rFonts w:ascii="Cambria Math" w:eastAsia="Cambria Math" w:hAnsi="Cambria Math" w:cs="Cambria Math"/>
                        <w:b/>
                        <w:i/>
                      </w:rPr>
                    </m:ctrlPr>
                  </m:e>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ctrlPr>
                      <w:rPr>
                        <w:rFonts w:ascii="Cambria Math" w:eastAsia="Cambria Math" w:hAnsi="Cambria Math" w:cs="Cambria Math"/>
                        <w:b/>
                        <w:i/>
                      </w:rPr>
                    </m:ctrlPr>
                  </m:e>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r>
                      <w:rPr>
                        <w:rFonts w:ascii="Cambria Math" w:hAnsi="Cambria Math"/>
                      </w:rPr>
                      <m:t>+2</m:t>
                    </m:r>
                    <m:sSub>
                      <m:sSubPr>
                        <m:ctrlPr>
                          <w:rPr>
                            <w:rFonts w:ascii="Cambria Math" w:hAnsi="Cambria Math"/>
                            <w:i/>
                          </w:rPr>
                        </m:ctrlPr>
                      </m:sSubPr>
                      <m:e>
                        <m:r>
                          <w:rPr>
                            <w:rFonts w:ascii="Cambria Math" w:hAnsi="Cambria Math"/>
                          </w:rPr>
                          <m:t>μ</m:t>
                        </m:r>
                      </m:e>
                      <m:sub>
                        <m:r>
                          <w:rPr>
                            <w:rFonts w:ascii="Cambria Math" w:hAnsi="Cambria Math"/>
                          </w:rPr>
                          <m:t>el</m:t>
                        </m:r>
                      </m:sub>
                    </m:sSub>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mr>
                <m:mr>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hAnsi="Cambria Math"/>
                      </w:rPr>
                      <m:t>2</m:t>
                    </m:r>
                    <m:sSub>
                      <m:sSubPr>
                        <m:ctrlPr>
                          <w:rPr>
                            <w:rFonts w:ascii="Cambria Math" w:hAnsi="Cambria Math"/>
                            <w:i/>
                          </w:rPr>
                        </m:ctrlPr>
                      </m:sSubPr>
                      <m:e>
                        <m:r>
                          <w:rPr>
                            <w:rFonts w:ascii="Cambria Math" w:hAnsi="Cambria Math"/>
                          </w:rPr>
                          <m:t>μ</m:t>
                        </m:r>
                      </m:e>
                      <m:sub>
                        <m:r>
                          <w:rPr>
                            <w:rFonts w:ascii="Cambria Math" w:hAnsi="Cambria Math"/>
                          </w:rPr>
                          <m:t>el</m:t>
                        </m:r>
                      </m:sub>
                    </m:sSub>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mr>
                <m:mr>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hAnsi="Cambria Math"/>
                      </w:rPr>
                      <m:t>2</m:t>
                    </m:r>
                    <m:sSub>
                      <m:sSubPr>
                        <m:ctrlPr>
                          <w:rPr>
                            <w:rFonts w:ascii="Cambria Math" w:hAnsi="Cambria Math"/>
                            <w:i/>
                          </w:rPr>
                        </m:ctrlPr>
                      </m:sSubPr>
                      <m:e>
                        <m:r>
                          <w:rPr>
                            <w:rFonts w:ascii="Cambria Math" w:hAnsi="Cambria Math"/>
                          </w:rPr>
                          <m:t>μ</m:t>
                        </m:r>
                      </m:e>
                      <m:sub>
                        <m:r>
                          <w:rPr>
                            <w:rFonts w:ascii="Cambria Math" w:hAnsi="Cambria Math"/>
                          </w:rPr>
                          <m:t>el</m:t>
                        </m:r>
                      </m:sub>
                    </m:sSub>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mr>
                <m:mr>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hAnsi="Cambria Math"/>
                      </w:rPr>
                      <m:t>2</m:t>
                    </m:r>
                    <m:sSub>
                      <m:sSubPr>
                        <m:ctrlPr>
                          <w:rPr>
                            <w:rFonts w:ascii="Cambria Math" w:hAnsi="Cambria Math"/>
                            <w:i/>
                          </w:rPr>
                        </m:ctrlPr>
                      </m:sSubPr>
                      <m:e>
                        <m:r>
                          <w:rPr>
                            <w:rFonts w:ascii="Cambria Math" w:hAnsi="Cambria Math"/>
                          </w:rPr>
                          <m:t>μ</m:t>
                        </m:r>
                      </m:e>
                      <m:sub>
                        <m:r>
                          <w:rPr>
                            <w:rFonts w:ascii="Cambria Math" w:hAnsi="Cambria Math"/>
                          </w:rPr>
                          <m:t>el</m:t>
                        </m:r>
                      </m:sub>
                    </m:sSub>
                  </m:e>
                </m:mr>
              </m:m>
            </m:e>
          </m:d>
        </m:oMath>
      </m:oMathPara>
    </w:p>
    <w:p w14:paraId="774524BF" w14:textId="77777777" w:rsidR="008F23B1" w:rsidRPr="00305B49" w:rsidRDefault="00730F42" w:rsidP="008F23B1">
      <w:pPr>
        <w:spacing w:line="360" w:lineRule="auto"/>
      </w:pPr>
      <m:oMathPara>
        <m:oMath>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r>
            <w:rPr>
              <w:rFonts w:ascii="Cambria Math" w:hAnsi="Cambria Math"/>
            </w:rPr>
            <m:t>=</m:t>
          </m:r>
          <m:f>
            <m:fPr>
              <m:ctrlPr>
                <w:rPr>
                  <w:rFonts w:ascii="Cambria Math" w:hAnsi="Cambria Math"/>
                  <w:i/>
                </w:rPr>
              </m:ctrlPr>
            </m:fPr>
            <m:num>
              <m:r>
                <w:rPr>
                  <w:rFonts w:ascii="Cambria Math" w:hAnsi="Cambria Math"/>
                </w:rPr>
                <m:t>Ev</m:t>
              </m:r>
            </m:num>
            <m:den>
              <m:r>
                <w:rPr>
                  <w:rFonts w:ascii="Cambria Math" w:hAnsi="Cambria Math"/>
                </w:rPr>
                <m:t>(1+v)(1-2v)</m:t>
              </m:r>
            </m:den>
          </m:f>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el</m:t>
              </m:r>
            </m:sub>
          </m:sSub>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2</m:t>
              </m:r>
              <m:d>
                <m:dPr>
                  <m:ctrlPr>
                    <w:rPr>
                      <w:rFonts w:ascii="Cambria Math" w:hAnsi="Cambria Math"/>
                      <w:i/>
                    </w:rPr>
                  </m:ctrlPr>
                </m:dPr>
                <m:e>
                  <m:r>
                    <w:rPr>
                      <w:rFonts w:ascii="Cambria Math" w:hAnsi="Cambria Math"/>
                    </w:rPr>
                    <m:t>1+v</m:t>
                  </m:r>
                </m:e>
              </m:d>
            </m:den>
          </m:f>
        </m:oMath>
      </m:oMathPara>
    </w:p>
    <w:p w14:paraId="329FB876" w14:textId="77777777" w:rsidR="008F23B1" w:rsidRDefault="008F23B1" w:rsidP="008F23B1">
      <w:pPr>
        <w:spacing w:line="360" w:lineRule="auto"/>
      </w:pPr>
      <m:oMathPara>
        <m:oMath>
          <m:r>
            <m:rPr>
              <m:sty m:val="bi"/>
            </m:rPr>
            <w:rPr>
              <w:rFonts w:ascii="Cambria Math" w:hAnsi="Cambria Math"/>
            </w:rPr>
            <w:lastRenderedPageBreak/>
            <m:t>σ=</m:t>
          </m:r>
          <m:d>
            <m:dPr>
              <m:ctrlPr>
                <w:rPr>
                  <w:rFonts w:ascii="Cambria Math" w:hAnsi="Cambria Math"/>
                  <w:b/>
                  <w:i/>
                </w:rPr>
              </m:ctrlPr>
            </m:dPr>
            <m:e>
              <m:m>
                <m:mPr>
                  <m:mcs>
                    <m:mc>
                      <m:mcPr>
                        <m:count m:val="1"/>
                        <m:mcJc m:val="center"/>
                      </m:mcPr>
                    </m:mc>
                  </m:mcs>
                  <m:ctrlPr>
                    <w:rPr>
                      <w:rFonts w:ascii="Cambria Math" w:hAnsi="Cambria Math"/>
                      <w:b/>
                      <w:i/>
                    </w:rPr>
                  </m:ctrlPr>
                </m:mP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xx</m:t>
                              </m:r>
                            </m:sub>
                          </m:sSub>
                        </m:e>
                      </m:mr>
                      <m:mr>
                        <m:e>
                          <m:sSub>
                            <m:sSubPr>
                              <m:ctrlPr>
                                <w:rPr>
                                  <w:rFonts w:ascii="Cambria Math" w:hAnsi="Cambria Math"/>
                                  <w:i/>
                                </w:rPr>
                              </m:ctrlPr>
                            </m:sSubPr>
                            <m:e>
                              <m:r>
                                <w:rPr>
                                  <w:rFonts w:ascii="Cambria Math" w:hAnsi="Cambria Math"/>
                                </w:rPr>
                                <m:t>σ</m:t>
                              </m:r>
                            </m:e>
                            <m:sub>
                              <m:r>
                                <w:rPr>
                                  <w:rFonts w:ascii="Cambria Math" w:hAnsi="Cambria Math"/>
                                </w:rPr>
                                <m:t>yy</m:t>
                              </m:r>
                            </m:sub>
                          </m:sSub>
                        </m:e>
                      </m:mr>
                      <m:mr>
                        <m:e>
                          <m:sSub>
                            <m:sSubPr>
                              <m:ctrlPr>
                                <w:rPr>
                                  <w:rFonts w:ascii="Cambria Math" w:hAnsi="Cambria Math"/>
                                  <w:i/>
                                </w:rPr>
                              </m:ctrlPr>
                            </m:sSubPr>
                            <m:e>
                              <m:r>
                                <w:rPr>
                                  <w:rFonts w:ascii="Cambria Math" w:hAnsi="Cambria Math"/>
                                </w:rPr>
                                <m:t>σ</m:t>
                              </m:r>
                            </m:e>
                            <m:sub>
                              <m:r>
                                <w:rPr>
                                  <w:rFonts w:ascii="Cambria Math" w:hAnsi="Cambria Math"/>
                                </w:rPr>
                                <m:t>zz</m:t>
                              </m:r>
                            </m:sub>
                          </m:sSub>
                        </m:e>
                      </m:mr>
                    </m:m>
                  </m:e>
                </m:m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xy</m:t>
                              </m:r>
                            </m:sub>
                          </m:sSub>
                        </m:e>
                      </m:mr>
                      <m:mr>
                        <m:e>
                          <m:sSub>
                            <m:sSubPr>
                              <m:ctrlPr>
                                <w:rPr>
                                  <w:rFonts w:ascii="Cambria Math" w:hAnsi="Cambria Math"/>
                                  <w:i/>
                                </w:rPr>
                              </m:ctrlPr>
                            </m:sSubPr>
                            <m:e>
                              <m:r>
                                <w:rPr>
                                  <w:rFonts w:ascii="Cambria Math" w:hAnsi="Cambria Math"/>
                                </w:rPr>
                                <m:t>σ</m:t>
                              </m:r>
                            </m:e>
                            <m:sub>
                              <m:r>
                                <w:rPr>
                                  <w:rFonts w:ascii="Cambria Math" w:hAnsi="Cambria Math"/>
                                </w:rPr>
                                <m:t>xz</m:t>
                              </m:r>
                            </m:sub>
                          </m:sSub>
                        </m:e>
                      </m:mr>
                      <m:mr>
                        <m:e>
                          <m:sSub>
                            <m:sSubPr>
                              <m:ctrlPr>
                                <w:rPr>
                                  <w:rFonts w:ascii="Cambria Math" w:hAnsi="Cambria Math"/>
                                  <w:i/>
                                </w:rPr>
                              </m:ctrlPr>
                            </m:sSubPr>
                            <m:e>
                              <m:r>
                                <w:rPr>
                                  <w:rFonts w:ascii="Cambria Math" w:hAnsi="Cambria Math"/>
                                </w:rPr>
                                <m:t>σ</m:t>
                              </m:r>
                            </m:e>
                            <m:sub>
                              <m:r>
                                <w:rPr>
                                  <w:rFonts w:ascii="Cambria Math" w:hAnsi="Cambria Math"/>
                                </w:rPr>
                                <m:t>yz</m:t>
                              </m:r>
                            </m:sub>
                          </m:sSub>
                        </m:e>
                      </m:mr>
                    </m:m>
                  </m:e>
                </m:mr>
              </m:m>
            </m:e>
          </m:d>
          <m:r>
            <m:rPr>
              <m:sty m:val="bi"/>
            </m:rPr>
            <w:rPr>
              <w:rFonts w:ascii="Cambria Math" w:hAnsi="Cambria Math"/>
            </w:rPr>
            <m:t xml:space="preserve">     ;    ϵ=</m:t>
          </m:r>
          <m:d>
            <m:dPr>
              <m:ctrlPr>
                <w:rPr>
                  <w:rFonts w:ascii="Cambria Math" w:hAnsi="Cambria Math"/>
                  <w:b/>
                  <w:i/>
                </w:rPr>
              </m:ctrlPr>
            </m:dPr>
            <m:e>
              <m:m>
                <m:mPr>
                  <m:mcs>
                    <m:mc>
                      <m:mcPr>
                        <m:count m:val="1"/>
                        <m:mcJc m:val="center"/>
                      </m:mcPr>
                    </m:mc>
                  </m:mcs>
                  <m:ctrlPr>
                    <w:rPr>
                      <w:rFonts w:ascii="Cambria Math" w:hAnsi="Cambria Math"/>
                      <w:b/>
                      <w:i/>
                    </w:rPr>
                  </m:ctrlPr>
                </m:mP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ϵ</m:t>
                              </m:r>
                            </m:e>
                            <m:sub>
                              <m:r>
                                <w:rPr>
                                  <w:rFonts w:ascii="Cambria Math" w:hAnsi="Cambria Math"/>
                                </w:rPr>
                                <m:t>xx</m:t>
                              </m:r>
                            </m:sub>
                          </m:sSub>
                        </m:e>
                      </m:mr>
                      <m:mr>
                        <m:e>
                          <m:sSub>
                            <m:sSubPr>
                              <m:ctrlPr>
                                <w:rPr>
                                  <w:rFonts w:ascii="Cambria Math" w:hAnsi="Cambria Math"/>
                                  <w:i/>
                                </w:rPr>
                              </m:ctrlPr>
                            </m:sSubPr>
                            <m:e>
                              <m:r>
                                <w:rPr>
                                  <w:rFonts w:ascii="Cambria Math" w:hAnsi="Cambria Math"/>
                                </w:rPr>
                                <m:t>ϵ</m:t>
                              </m:r>
                            </m:e>
                            <m:sub>
                              <m:r>
                                <w:rPr>
                                  <w:rFonts w:ascii="Cambria Math" w:hAnsi="Cambria Math"/>
                                </w:rPr>
                                <m:t>yy</m:t>
                              </m:r>
                            </m:sub>
                          </m:sSub>
                        </m:e>
                      </m:mr>
                      <m:mr>
                        <m:e>
                          <m:sSub>
                            <m:sSubPr>
                              <m:ctrlPr>
                                <w:rPr>
                                  <w:rFonts w:ascii="Cambria Math" w:hAnsi="Cambria Math"/>
                                  <w:i/>
                                </w:rPr>
                              </m:ctrlPr>
                            </m:sSubPr>
                            <m:e>
                              <m:r>
                                <w:rPr>
                                  <w:rFonts w:ascii="Cambria Math" w:hAnsi="Cambria Math"/>
                                </w:rPr>
                                <m:t>ϵ</m:t>
                              </m:r>
                            </m:e>
                            <m:sub>
                              <m:r>
                                <w:rPr>
                                  <w:rFonts w:ascii="Cambria Math" w:hAnsi="Cambria Math"/>
                                </w:rPr>
                                <m:t>zz</m:t>
                              </m:r>
                            </m:sub>
                          </m:sSub>
                        </m:e>
                      </m:mr>
                    </m:m>
                  </m:e>
                </m:mr>
                <m:mr>
                  <m:e>
                    <m:m>
                      <m:mPr>
                        <m:mcs>
                          <m:mc>
                            <m:mcPr>
                              <m:count m:val="1"/>
                              <m:mcJc m:val="center"/>
                            </m:mcPr>
                          </m:mc>
                        </m:mcs>
                        <m:ctrlPr>
                          <w:rPr>
                            <w:rFonts w:ascii="Cambria Math" w:hAnsi="Cambria Math"/>
                            <w:i/>
                          </w:rPr>
                        </m:ctrlPr>
                      </m:mPr>
                      <m:mr>
                        <m:e>
                          <m:r>
                            <w:rPr>
                              <w:rFonts w:ascii="Cambria Math" w:hAnsi="Cambria Math"/>
                            </w:rPr>
                            <m:t>2</m:t>
                          </m:r>
                          <m:sSub>
                            <m:sSubPr>
                              <m:ctrlPr>
                                <w:rPr>
                                  <w:rFonts w:ascii="Cambria Math" w:hAnsi="Cambria Math"/>
                                  <w:i/>
                                </w:rPr>
                              </m:ctrlPr>
                            </m:sSubPr>
                            <m:e>
                              <m:r>
                                <w:rPr>
                                  <w:rFonts w:ascii="Cambria Math" w:hAnsi="Cambria Math"/>
                                </w:rPr>
                                <m:t>ϵ</m:t>
                              </m:r>
                            </m:e>
                            <m:sub>
                              <m:r>
                                <w:rPr>
                                  <w:rFonts w:ascii="Cambria Math" w:hAnsi="Cambria Math"/>
                                </w:rPr>
                                <m:t>xy</m:t>
                              </m:r>
                            </m:sub>
                          </m:sSub>
                        </m:e>
                      </m:mr>
                      <m:mr>
                        <m:e>
                          <m:r>
                            <w:rPr>
                              <w:rFonts w:ascii="Cambria Math" w:hAnsi="Cambria Math"/>
                            </w:rPr>
                            <m:t>2</m:t>
                          </m:r>
                          <m:sSub>
                            <m:sSubPr>
                              <m:ctrlPr>
                                <w:rPr>
                                  <w:rFonts w:ascii="Cambria Math" w:hAnsi="Cambria Math"/>
                                  <w:i/>
                                </w:rPr>
                              </m:ctrlPr>
                            </m:sSubPr>
                            <m:e>
                              <m:r>
                                <w:rPr>
                                  <w:rFonts w:ascii="Cambria Math" w:hAnsi="Cambria Math"/>
                                </w:rPr>
                                <m:t>ϵ</m:t>
                              </m:r>
                            </m:e>
                            <m:sub>
                              <m:r>
                                <w:rPr>
                                  <w:rFonts w:ascii="Cambria Math" w:hAnsi="Cambria Math"/>
                                </w:rPr>
                                <m:t>xz</m:t>
                              </m:r>
                            </m:sub>
                          </m:sSub>
                        </m:e>
                      </m:mr>
                      <m:mr>
                        <m:e>
                          <m:r>
                            <w:rPr>
                              <w:rFonts w:ascii="Cambria Math" w:hAnsi="Cambria Math"/>
                            </w:rPr>
                            <m:t>2</m:t>
                          </m:r>
                          <m:sSub>
                            <m:sSubPr>
                              <m:ctrlPr>
                                <w:rPr>
                                  <w:rFonts w:ascii="Cambria Math" w:hAnsi="Cambria Math"/>
                                  <w:i/>
                                </w:rPr>
                              </m:ctrlPr>
                            </m:sSubPr>
                            <m:e>
                              <m:r>
                                <w:rPr>
                                  <w:rFonts w:ascii="Cambria Math" w:hAnsi="Cambria Math"/>
                                </w:rPr>
                                <m:t>ϵ</m:t>
                              </m:r>
                            </m:e>
                            <m:sub>
                              <m:r>
                                <w:rPr>
                                  <w:rFonts w:ascii="Cambria Math" w:hAnsi="Cambria Math"/>
                                </w:rPr>
                                <m:t>yz</m:t>
                              </m:r>
                            </m:sub>
                          </m:sSub>
                        </m:e>
                      </m:mr>
                    </m:m>
                  </m:e>
                </m:mr>
              </m:m>
            </m:e>
          </m:d>
          <m:r>
            <m:rPr>
              <m:sty m:val="bi"/>
            </m:rPr>
            <w:rPr>
              <w:rFonts w:ascii="Cambria Math" w:hAnsi="Cambria Math"/>
            </w:rPr>
            <m:t>    ;    I=</m:t>
          </m:r>
          <m:d>
            <m:dPr>
              <m:ctrlPr>
                <w:rPr>
                  <w:rFonts w:ascii="Cambria Math" w:hAnsi="Cambria Math"/>
                  <w:b/>
                  <w:i/>
                </w:rPr>
              </m:ctrlPr>
            </m:dPr>
            <m:e>
              <m:r>
                <m:rPr>
                  <m:sty m:val="bi"/>
                </m:rPr>
                <w:rPr>
                  <w:rFonts w:ascii="Cambria Math" w:hAnsi="Cambria Math"/>
                </w:rPr>
                <m:t xml:space="preserve">  </m:t>
              </m:r>
              <m:m>
                <m:mPr>
                  <m:mcs>
                    <m:mc>
                      <m:mcPr>
                        <m:count m:val="1"/>
                        <m:mcJc m:val="center"/>
                      </m:mcPr>
                    </m:mc>
                  </m:mcs>
                  <m:ctrlPr>
                    <w:rPr>
                      <w:rFonts w:ascii="Cambria Math" w:hAnsi="Cambria Math"/>
                      <w:b/>
                      <w:i/>
                    </w:rPr>
                  </m:ctrlPr>
                </m:mPr>
                <m:mr>
                  <m:e>
                    <m:m>
                      <m:mPr>
                        <m:mcs>
                          <m:mc>
                            <m:mcPr>
                              <m:count m:val="1"/>
                              <m:mcJc m:val="center"/>
                            </m:mcPr>
                          </m:mc>
                        </m:mcs>
                        <m:ctrlPr>
                          <w:rPr>
                            <w:rFonts w:ascii="Cambria Math" w:hAnsi="Cambria Math"/>
                            <w:i/>
                          </w:rPr>
                        </m:ctrlPr>
                      </m:mPr>
                      <m:mr>
                        <m:e>
                          <m:r>
                            <w:rPr>
                              <w:rFonts w:ascii="Cambria Math" w:hAnsi="Cambria Math"/>
                            </w:rPr>
                            <m:t>1</m:t>
                          </m:r>
                        </m:e>
                      </m:mr>
                      <m:mr>
                        <m:e>
                          <m:r>
                            <w:rPr>
                              <w:rFonts w:ascii="Cambria Math" w:hAnsi="Cambria Math"/>
                            </w:rPr>
                            <m:t>1</m:t>
                          </m:r>
                        </m:e>
                      </m:mr>
                      <m:mr>
                        <m:e>
                          <m:r>
                            <w:rPr>
                              <w:rFonts w:ascii="Cambria Math" w:hAnsi="Cambria Math"/>
                            </w:rPr>
                            <m:t>1</m:t>
                          </m:r>
                        </m:e>
                      </m:mr>
                    </m:m>
                  </m:e>
                </m:mr>
                <m:m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r>
                            <w:rPr>
                              <w:rFonts w:ascii="Cambria Math" w:hAnsi="Cambria Math"/>
                            </w:rPr>
                            <m:t>0</m:t>
                          </m:r>
                        </m:e>
                      </m:mr>
                    </m:m>
                  </m:e>
                </m:mr>
              </m:m>
              <m:r>
                <m:rPr>
                  <m:sty m:val="bi"/>
                </m:rPr>
                <w:rPr>
                  <w:rFonts w:ascii="Cambria Math" w:hAnsi="Cambria Math"/>
                </w:rPr>
                <m:t xml:space="preserve">  </m:t>
              </m:r>
            </m:e>
          </m:d>
        </m:oMath>
      </m:oMathPara>
    </w:p>
    <w:p w14:paraId="3343678B" w14:textId="77777777" w:rsidR="001E37D0" w:rsidRDefault="001E37D0" w:rsidP="001E37D0">
      <w:pPr>
        <w:spacing w:line="360" w:lineRule="auto"/>
        <w:ind w:firstLine="708"/>
      </w:pPr>
      <w:r>
        <w:t xml:space="preserve">Des valeurs du coefficient de dilatation thermique </w:t>
      </w:r>
      <m:oMath>
        <m:r>
          <w:rPr>
            <w:rFonts w:ascii="Cambria Math" w:hAnsi="Cambria Math"/>
          </w:rPr>
          <m:t>α</m:t>
        </m:r>
      </m:oMath>
      <w:r>
        <w:t xml:space="preserve"> pour quelques matériaux usuels sont données dans </w:t>
      </w:r>
      <w:r w:rsidRPr="00470072">
        <w:rPr>
          <w:b/>
        </w:rPr>
        <w:fldChar w:fldCharType="begin"/>
      </w:r>
      <w:r w:rsidRPr="00470072">
        <w:rPr>
          <w:b/>
        </w:rPr>
        <w:instrText xml:space="preserve"> REF _Ref530004758 \h  \* MERGEFORMAT </w:instrText>
      </w:r>
      <w:r w:rsidRPr="00470072">
        <w:rPr>
          <w:b/>
        </w:rPr>
      </w:r>
      <w:r w:rsidRPr="00470072">
        <w:rPr>
          <w:b/>
        </w:rPr>
        <w:fldChar w:fldCharType="separate"/>
      </w:r>
      <w:r w:rsidR="00D07291" w:rsidRPr="00D07291">
        <w:rPr>
          <w:b/>
          <w:iCs/>
        </w:rPr>
        <w:t xml:space="preserve">Tableau </w:t>
      </w:r>
      <w:r w:rsidR="00D07291" w:rsidRPr="00D07291">
        <w:rPr>
          <w:b/>
          <w:iCs/>
          <w:noProof/>
        </w:rPr>
        <w:t>3.1</w:t>
      </w:r>
      <w:r w:rsidR="00D07291" w:rsidRPr="00D07291">
        <w:rPr>
          <w:b/>
          <w:iCs/>
          <w:noProof/>
        </w:rPr>
        <w:noBreakHyphen/>
        <w:t>2</w:t>
      </w:r>
      <w:r w:rsidRPr="00470072">
        <w:rPr>
          <w:b/>
        </w:rPr>
        <w:fldChar w:fldCharType="end"/>
      </w:r>
      <w:r>
        <w:t xml:space="preserve"> issu de </w:t>
      </w:r>
      <w:r w:rsidRPr="00470072">
        <w:rPr>
          <w:b/>
        </w:rPr>
        <w:fldChar w:fldCharType="begin"/>
      </w:r>
      <w:r w:rsidRPr="00470072">
        <w:rPr>
          <w:b/>
        </w:rPr>
        <w:instrText xml:space="preserve"> REF _Ref528171614 \r \h  \* MERGEFORMAT </w:instrText>
      </w:r>
      <w:r w:rsidRPr="00470072">
        <w:rPr>
          <w:b/>
        </w:rPr>
      </w:r>
      <w:r w:rsidRPr="00470072">
        <w:rPr>
          <w:b/>
        </w:rPr>
        <w:fldChar w:fldCharType="separate"/>
      </w:r>
      <w:r w:rsidR="00D07291">
        <w:rPr>
          <w:b/>
        </w:rPr>
        <w:t>[55]</w:t>
      </w:r>
      <w:r w:rsidRPr="00470072">
        <w:rPr>
          <w:b/>
        </w:rPr>
        <w:fldChar w:fldCharType="end"/>
      </w:r>
      <w:r>
        <w:t>.</w:t>
      </w:r>
    </w:p>
    <w:p w14:paraId="3BE811EB" w14:textId="77777777" w:rsidR="001E37D0" w:rsidRPr="00AE331A" w:rsidRDefault="001E37D0" w:rsidP="001E37D0">
      <w:pPr>
        <w:pStyle w:val="Lgende"/>
        <w:keepNext/>
        <w:jc w:val="center"/>
        <w:rPr>
          <w:rFonts w:ascii="Calibri" w:eastAsia="Times New Roman" w:hAnsi="Calibri" w:cs="Times New Roman"/>
          <w:i w:val="0"/>
          <w:iCs w:val="0"/>
          <w:color w:val="auto"/>
          <w:sz w:val="22"/>
          <w:szCs w:val="20"/>
          <w:lang w:eastAsia="fr-FR"/>
        </w:rPr>
      </w:pPr>
      <w:bookmarkStart w:id="706" w:name="_Ref530004758"/>
      <w:r w:rsidRPr="00AE331A">
        <w:rPr>
          <w:rFonts w:ascii="Calibri" w:eastAsia="Times New Roman" w:hAnsi="Calibri" w:cs="Times New Roman"/>
          <w:i w:val="0"/>
          <w:iCs w:val="0"/>
          <w:color w:val="auto"/>
          <w:sz w:val="22"/>
          <w:szCs w:val="20"/>
          <w:lang w:eastAsia="fr-FR"/>
        </w:rPr>
        <w:t xml:space="preserve">Tableau </w:t>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STYLEREF 2 \s </w:instrText>
      </w:r>
      <w:r>
        <w:rPr>
          <w:rFonts w:ascii="Calibri" w:eastAsia="Times New Roman" w:hAnsi="Calibri" w:cs="Times New Roman"/>
          <w:i w:val="0"/>
          <w:iCs w:val="0"/>
          <w:color w:val="auto"/>
          <w:sz w:val="22"/>
          <w:szCs w:val="20"/>
          <w:lang w:eastAsia="fr-FR"/>
        </w:rPr>
        <w:fldChar w:fldCharType="separate"/>
      </w:r>
      <w:r w:rsidR="00D07291">
        <w:rPr>
          <w:rFonts w:ascii="Calibri" w:eastAsia="Times New Roman" w:hAnsi="Calibri" w:cs="Times New Roman"/>
          <w:i w:val="0"/>
          <w:iCs w:val="0"/>
          <w:noProof/>
          <w:color w:val="auto"/>
          <w:sz w:val="22"/>
          <w:szCs w:val="20"/>
          <w:lang w:eastAsia="fr-FR"/>
        </w:rPr>
        <w:t>3.1</w:t>
      </w:r>
      <w:r>
        <w:rPr>
          <w:rFonts w:ascii="Calibri" w:eastAsia="Times New Roman" w:hAnsi="Calibri" w:cs="Times New Roman"/>
          <w:i w:val="0"/>
          <w:iCs w:val="0"/>
          <w:color w:val="auto"/>
          <w:sz w:val="22"/>
          <w:szCs w:val="20"/>
          <w:lang w:eastAsia="fr-FR"/>
        </w:rPr>
        <w:fldChar w:fldCharType="end"/>
      </w:r>
      <w:r>
        <w:rPr>
          <w:rFonts w:ascii="Calibri" w:eastAsia="Times New Roman" w:hAnsi="Calibri" w:cs="Times New Roman"/>
          <w:i w:val="0"/>
          <w:iCs w:val="0"/>
          <w:color w:val="auto"/>
          <w:sz w:val="22"/>
          <w:szCs w:val="20"/>
          <w:lang w:eastAsia="fr-FR"/>
        </w:rPr>
        <w:noBreakHyphen/>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SEQ Tableau \* ARABIC \s 2 </w:instrText>
      </w:r>
      <w:r>
        <w:rPr>
          <w:rFonts w:ascii="Calibri" w:eastAsia="Times New Roman" w:hAnsi="Calibri" w:cs="Times New Roman"/>
          <w:i w:val="0"/>
          <w:iCs w:val="0"/>
          <w:color w:val="auto"/>
          <w:sz w:val="22"/>
          <w:szCs w:val="20"/>
          <w:lang w:eastAsia="fr-FR"/>
        </w:rPr>
        <w:fldChar w:fldCharType="separate"/>
      </w:r>
      <w:r w:rsidR="00D07291">
        <w:rPr>
          <w:rFonts w:ascii="Calibri" w:eastAsia="Times New Roman" w:hAnsi="Calibri" w:cs="Times New Roman"/>
          <w:i w:val="0"/>
          <w:iCs w:val="0"/>
          <w:noProof/>
          <w:color w:val="auto"/>
          <w:sz w:val="22"/>
          <w:szCs w:val="20"/>
          <w:lang w:eastAsia="fr-FR"/>
        </w:rPr>
        <w:t>2</w:t>
      </w:r>
      <w:r>
        <w:rPr>
          <w:rFonts w:ascii="Calibri" w:eastAsia="Times New Roman" w:hAnsi="Calibri" w:cs="Times New Roman"/>
          <w:i w:val="0"/>
          <w:iCs w:val="0"/>
          <w:color w:val="auto"/>
          <w:sz w:val="22"/>
          <w:szCs w:val="20"/>
          <w:lang w:eastAsia="fr-FR"/>
        </w:rPr>
        <w:fldChar w:fldCharType="end"/>
      </w:r>
      <w:bookmarkEnd w:id="706"/>
      <w:r w:rsidRPr="00AE331A">
        <w:rPr>
          <w:rFonts w:ascii="Calibri" w:eastAsia="Times New Roman" w:hAnsi="Calibri" w:cs="Times New Roman"/>
          <w:i w:val="0"/>
          <w:iCs w:val="0"/>
          <w:color w:val="auto"/>
          <w:sz w:val="22"/>
          <w:szCs w:val="20"/>
          <w:lang w:eastAsia="fr-FR"/>
        </w:rPr>
        <w:t> : Ordres de grandeur du coefficient de dilatation thermique</w:t>
      </w:r>
    </w:p>
    <w:p w14:paraId="510436B7" w14:textId="77777777" w:rsidR="001E37D0" w:rsidRDefault="001E37D0" w:rsidP="001E37D0">
      <w:pPr>
        <w:spacing w:line="360" w:lineRule="auto"/>
        <w:jc w:val="center"/>
      </w:pPr>
      <w:r>
        <w:rPr>
          <w:noProof/>
          <w:lang w:eastAsia="zh-CN"/>
        </w:rPr>
        <w:drawing>
          <wp:inline distT="0" distB="0" distL="0" distR="0" wp14:anchorId="29B3FC39" wp14:editId="78DFE634">
            <wp:extent cx="1746000" cy="986400"/>
            <wp:effectExtent l="0" t="0" r="6985" b="4445"/>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746000" cy="986400"/>
                    </a:xfrm>
                    <a:prstGeom prst="rect">
                      <a:avLst/>
                    </a:prstGeom>
                    <a:noFill/>
                  </pic:spPr>
                </pic:pic>
              </a:graphicData>
            </a:graphic>
          </wp:inline>
        </w:drawing>
      </w:r>
    </w:p>
    <w:p w14:paraId="31FE139A" w14:textId="77777777" w:rsidR="001E37D0" w:rsidRDefault="001E37D0" w:rsidP="001E37D0">
      <w:pPr>
        <w:spacing w:line="360" w:lineRule="auto"/>
        <w:ind w:firstLine="708"/>
      </w:pPr>
      <w:r>
        <w:t>Ces équations</w:t>
      </w:r>
      <w:r w:rsidR="008F23B1">
        <w:t xml:space="preserve"> </w:t>
      </w:r>
      <w:r w:rsidR="00AF59DA">
        <w:t>montre</w:t>
      </w:r>
      <w:r>
        <w:t>nt</w:t>
      </w:r>
      <w:r w:rsidR="00AF59DA">
        <w:t xml:space="preserve"> que</w:t>
      </w:r>
      <w:r w:rsidR="008F23B1">
        <w:t xml:space="preserve"> </w:t>
      </w:r>
      <w:r>
        <w:t xml:space="preserve">pour une structure où tous les degrés de liberté de déplacement sont libres, </w:t>
      </w:r>
      <w:r w:rsidR="00AF59DA">
        <w:t>il peut y avoir dilatation</w:t>
      </w:r>
      <w:r w:rsidR="008F23B1">
        <w:t xml:space="preserve"> sans contrainte </w:t>
      </w:r>
      <m:oMath>
        <m:r>
          <m:rPr>
            <m:sty m:val="bi"/>
          </m:rPr>
          <w:rPr>
            <w:rFonts w:ascii="Cambria Math" w:hAnsi="Cambria Math"/>
          </w:rPr>
          <m:t>σ=0</m:t>
        </m:r>
      </m:oMath>
      <w:r w:rsidR="00AF59DA">
        <w:t xml:space="preserve"> </w:t>
      </w:r>
      <w:r>
        <w:t xml:space="preserve">et </w:t>
      </w:r>
      <w:r w:rsidR="00AF59DA">
        <w:t>les composantes de cis</w:t>
      </w:r>
      <w:r>
        <w:t>aillement ne sont pas affectées.</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1E37D0" w:rsidRPr="00AA3E05" w14:paraId="4BAFA59D" w14:textId="77777777" w:rsidTr="002178F0">
        <w:trPr>
          <w:trHeight w:val="635"/>
          <w:tblHeader/>
          <w:jc w:val="center"/>
        </w:trPr>
        <w:tc>
          <w:tcPr>
            <w:tcW w:w="8080" w:type="dxa"/>
            <w:vAlign w:val="center"/>
          </w:tcPr>
          <w:p w14:paraId="49476BC2" w14:textId="77777777" w:rsidR="001E37D0" w:rsidRPr="001066DE" w:rsidRDefault="00730F42" w:rsidP="002178F0">
            <w:pPr>
              <w:spacing w:line="360" w:lineRule="auto"/>
              <w:rPr>
                <w:b/>
              </w:rPr>
            </w:pPr>
            <m:oMathPara>
              <m:oMath>
                <m:sSub>
                  <m:sSubPr>
                    <m:ctrlPr>
                      <w:rPr>
                        <w:rFonts w:ascii="Cambria Math" w:hAnsi="Cambria Math"/>
                        <w:b/>
                        <w:i/>
                      </w:rPr>
                    </m:ctrlPr>
                  </m:sSubPr>
                  <m:e>
                    <m:r>
                      <m:rPr>
                        <m:sty m:val="bi"/>
                      </m:rPr>
                      <w:rPr>
                        <w:rFonts w:ascii="Cambria Math" w:hAnsi="Cambria Math"/>
                      </w:rPr>
                      <m:t>ϵ</m:t>
                    </m:r>
                  </m:e>
                  <m:sub>
                    <m:r>
                      <m:rPr>
                        <m:sty m:val="bi"/>
                      </m:rPr>
                      <w:rPr>
                        <w:rFonts w:ascii="Cambria Math" w:hAnsi="Cambria Math"/>
                      </w:rPr>
                      <m:t>th</m:t>
                    </m:r>
                  </m:sub>
                </m:sSub>
                <m:r>
                  <m:rPr>
                    <m:sty m:val="bi"/>
                  </m:rPr>
                  <w:rPr>
                    <w:rFonts w:ascii="Cambria Math" w:hAnsi="Cambria Math"/>
                  </w:rPr>
                  <m:t>=α</m:t>
                </m:r>
                <m:r>
                  <m:rPr>
                    <m:sty m:val="p"/>
                  </m:rPr>
                  <w:rPr>
                    <w:rFonts w:ascii="Cambria Math" w:hAnsi="Cambria Math"/>
                  </w:rPr>
                  <m:t>Δ</m:t>
                </m:r>
                <m:r>
                  <m:rPr>
                    <m:sty m:val="bi"/>
                  </m:rPr>
                  <w:rPr>
                    <w:rFonts w:ascii="Cambria Math" w:hAnsi="Cambria Math"/>
                  </w:rPr>
                  <m:t>TI</m:t>
                </m:r>
              </m:oMath>
            </m:oMathPara>
          </w:p>
        </w:tc>
        <w:tc>
          <w:tcPr>
            <w:tcW w:w="992" w:type="dxa"/>
            <w:vAlign w:val="center"/>
          </w:tcPr>
          <w:p w14:paraId="53FDD3B5" w14:textId="77777777" w:rsidR="001E37D0" w:rsidRPr="00222B71" w:rsidRDefault="001E37D0" w:rsidP="002178F0">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700CA4C0" w14:textId="1C9260AB" w:rsidR="001E37D0" w:rsidRDefault="00AF59DA" w:rsidP="001E37D0">
      <w:pPr>
        <w:spacing w:line="360" w:lineRule="auto"/>
        <w:ind w:firstLine="708"/>
      </w:pPr>
      <w:r>
        <w:t>En revanche si de déplacements sont bloqués, des variations</w:t>
      </w:r>
      <w:r w:rsidR="008F23B1">
        <w:t xml:space="preserve"> de température </w:t>
      </w:r>
      <w:r>
        <w:t xml:space="preserve">entrainent des contraintes de </w:t>
      </w:r>
      <w:r w:rsidR="008F23B1">
        <w:t>compression</w:t>
      </w:r>
      <w:r>
        <w:t>.</w:t>
      </w:r>
      <w:r w:rsidR="001E37D0" w:rsidRPr="001E37D0">
        <w:t xml:space="preserve"> </w:t>
      </w:r>
    </w:p>
    <w:p w14:paraId="18A1C18A" w14:textId="59560D31" w:rsidR="008F23B1" w:rsidRPr="000D7C20" w:rsidRDefault="008F23B1" w:rsidP="009367B2">
      <w:pPr>
        <w:pStyle w:val="Titre4"/>
        <w:ind w:left="709"/>
      </w:pPr>
      <w:r>
        <w:t>Condition aux limites mécanique</w:t>
      </w:r>
      <w:r w:rsidR="001E37D0">
        <w:t>s</w:t>
      </w:r>
    </w:p>
    <w:p w14:paraId="2CF6EF09" w14:textId="0E3FEFC3" w:rsidR="008F23B1" w:rsidRDefault="001E37D0" w:rsidP="008753E3">
      <w:pPr>
        <w:spacing w:before="120" w:line="360" w:lineRule="auto"/>
        <w:ind w:firstLine="709"/>
      </w:pPr>
      <w:r>
        <w:t>Contrairement</w:t>
      </w:r>
      <w:r w:rsidR="008F23B1">
        <w:t xml:space="preserve"> </w:t>
      </w:r>
      <w:r>
        <w:t>à</w:t>
      </w:r>
      <w:r w:rsidR="008F23B1">
        <w:t xml:space="preserve"> </w:t>
      </w:r>
      <w:r>
        <w:t xml:space="preserve">une </w:t>
      </w:r>
      <w:r w:rsidR="008F23B1">
        <w:t>structure li</w:t>
      </w:r>
      <w:r>
        <w:t>bre, le rotor est supporté par d</w:t>
      </w:r>
      <w:r w:rsidR="008F23B1">
        <w:t xml:space="preserve">es paliers qui introduisent </w:t>
      </w:r>
      <w:r>
        <w:t>d</w:t>
      </w:r>
      <w:r w:rsidR="008F23B1">
        <w:t xml:space="preserve">es efforts de liaison. Ces derniers </w:t>
      </w:r>
      <w:r>
        <w:t>vont</w:t>
      </w:r>
      <w:r w:rsidR="008F23B1">
        <w:t xml:space="preserve"> de contraindre le rotor lors du calcul de la déformation thermique. </w:t>
      </w:r>
      <w:r>
        <w:t>Pour</w:t>
      </w:r>
      <w:r w:rsidR="008F23B1">
        <w:t xml:space="preserve"> prendre en compte cette condition mécanique, les forces générées </w:t>
      </w:r>
      <w:r>
        <w:t>dans les</w:t>
      </w:r>
      <w:r w:rsidR="008F23B1">
        <w:t xml:space="preserve"> paliers sont distribuées aux nœuds du rotor. L’implémentation de cette condition est assurée par une liaison nommée "RBE3" dans le CodeAster </w:t>
      </w:r>
      <w:r w:rsidR="008F23B1" w:rsidRPr="00F76772">
        <w:rPr>
          <w:b/>
        </w:rPr>
        <w:fldChar w:fldCharType="begin"/>
      </w:r>
      <w:r w:rsidR="008F23B1" w:rsidRPr="00F76772">
        <w:rPr>
          <w:b/>
        </w:rPr>
        <w:instrText xml:space="preserve"> REF _Ref528255279 \r \h </w:instrText>
      </w:r>
      <w:r w:rsidR="008F23B1">
        <w:rPr>
          <w:b/>
        </w:rPr>
        <w:instrText xml:space="preserve"> \* MERGEFORMAT </w:instrText>
      </w:r>
      <w:r w:rsidR="008F23B1" w:rsidRPr="00F76772">
        <w:rPr>
          <w:b/>
        </w:rPr>
      </w:r>
      <w:r w:rsidR="008F23B1" w:rsidRPr="00F76772">
        <w:rPr>
          <w:b/>
        </w:rPr>
        <w:fldChar w:fldCharType="separate"/>
      </w:r>
      <w:r w:rsidR="00D07291">
        <w:rPr>
          <w:b/>
        </w:rPr>
        <w:t>[57]</w:t>
      </w:r>
      <w:r w:rsidR="008F23B1" w:rsidRPr="00F76772">
        <w:rPr>
          <w:b/>
        </w:rPr>
        <w:fldChar w:fldCharType="end"/>
      </w:r>
      <w:r>
        <w:t xml:space="preserve">. </w:t>
      </w:r>
      <w:r w:rsidR="008F23B1" w:rsidRPr="00664D21">
        <w:t xml:space="preserve">La liaison RBE3 définit </w:t>
      </w:r>
      <w:r w:rsidR="008F23B1">
        <w:t>une</w:t>
      </w:r>
      <w:r w:rsidR="008F23B1" w:rsidRPr="00664D21">
        <w:t xml:space="preserve"> relation </w:t>
      </w:r>
      <w:commentRangeStart w:id="707"/>
      <w:r w:rsidR="008F23B1" w:rsidRPr="001E37D0">
        <w:rPr>
          <w:strike/>
          <w:highlight w:val="yellow"/>
        </w:rPr>
        <w:t>cinématique</w:t>
      </w:r>
      <w:commentRangeEnd w:id="707"/>
      <w:r>
        <w:rPr>
          <w:rStyle w:val="Marquedecommentaire"/>
        </w:rPr>
        <w:commentReference w:id="707"/>
      </w:r>
      <w:r w:rsidR="008F23B1" w:rsidRPr="00664D21">
        <w:t xml:space="preserve"> linéaire qui a pour effet de distribuer les efforts appliqués au nœud maître sur les nœuds esclaves.</w:t>
      </w:r>
      <w:r w:rsidR="008F23B1">
        <w:t xml:space="preserve"> Le nœud maître correspond au nœud du palier dans le modèle dynamique d</w:t>
      </w:r>
      <w:r>
        <w:t>u rotor</w:t>
      </w:r>
      <w:r w:rsidR="008F23B1">
        <w:t xml:space="preserve"> alors que les nœuds esclaves sont les nœuds à la surface du rotor qui délimite</w:t>
      </w:r>
      <w:r>
        <w:t>nt</w:t>
      </w:r>
      <w:r w:rsidR="008F23B1">
        <w:t xml:space="preserve"> le maillage du modèle thermomécanique.</w:t>
      </w:r>
      <w:r w:rsidR="008F23B1" w:rsidRPr="00664D21">
        <w:t xml:space="preserve"> </w:t>
      </w:r>
      <w:r w:rsidR="008F23B1">
        <w:t xml:space="preserve">La relation </w:t>
      </w:r>
      <w:r w:rsidR="008F23B1" w:rsidRPr="001E37D0">
        <w:rPr>
          <w:strike/>
          <w:highlight w:val="yellow"/>
        </w:rPr>
        <w:t>cinématique</w:t>
      </w:r>
      <w:r w:rsidR="008F23B1">
        <w:t xml:space="preserve"> linéaire définit la</w:t>
      </w:r>
      <w:r w:rsidR="008F23B1" w:rsidRPr="00664D21">
        <w:t xml:space="preserve"> répartition </w:t>
      </w:r>
      <w:r w:rsidR="008F23B1">
        <w:t xml:space="preserve">des efforts de liaison </w:t>
      </w:r>
      <w:r w:rsidR="008F23B1" w:rsidRPr="00664D21">
        <w:t>entre le nœud maître et le</w:t>
      </w:r>
      <w:r w:rsidR="008F23B1">
        <w:t>s</w:t>
      </w:r>
      <w:r w:rsidR="008F23B1" w:rsidRPr="00664D21">
        <w:t xml:space="preserve"> nœud</w:t>
      </w:r>
      <w:r w:rsidR="008F23B1">
        <w:t>s</w:t>
      </w:r>
      <w:r w:rsidR="008F23B1" w:rsidRPr="00664D21">
        <w:t xml:space="preserve"> esclave</w:t>
      </w:r>
      <w:r w:rsidR="008F23B1">
        <w:t>s</w:t>
      </w:r>
      <w:r w:rsidR="008F23B1" w:rsidRPr="00664D21">
        <w:t>.</w:t>
      </w:r>
      <w:r w:rsidR="008F23B1">
        <w:t xml:space="preserve"> Cette répartition est en fonction de </w:t>
      </w:r>
      <w:r w:rsidR="008F23B1" w:rsidRPr="00664D21">
        <w:t>la distance</w:t>
      </w:r>
      <w:r w:rsidR="008F23B1">
        <w:t xml:space="preserve"> entre le nœud maître et le nœud esclave. </w:t>
      </w:r>
      <w:commentRangeStart w:id="708"/>
      <w:r w:rsidR="008F23B1" w:rsidRPr="00664D21">
        <w:t>Ainsi</w:t>
      </w:r>
      <w:commentRangeEnd w:id="708"/>
      <w:r w:rsidR="0035686B">
        <w:rPr>
          <w:rStyle w:val="Marquedecommentaire"/>
        </w:rPr>
        <w:commentReference w:id="708"/>
      </w:r>
      <w:r w:rsidR="008F23B1" w:rsidRPr="00664D21">
        <w:t xml:space="preserve">, lors de l’application </w:t>
      </w:r>
      <w:r w:rsidR="008F23B1">
        <w:t xml:space="preserve">des efforts du palier </w:t>
      </w:r>
      <w:r w:rsidR="008F23B1" w:rsidRPr="00664D21">
        <w:t xml:space="preserve">au </w:t>
      </w:r>
      <w:r w:rsidR="008F23B1">
        <w:t>nœud maître, ces derniers sont</w:t>
      </w:r>
      <w:r w:rsidR="008F23B1" w:rsidRPr="00664D21">
        <w:t xml:space="preserve"> transmis aux nœuds esclaves </w:t>
      </w:r>
      <w:r w:rsidR="008F23B1">
        <w:t xml:space="preserve">à la surface du rotor à travers </w:t>
      </w:r>
      <w:r w:rsidR="008F23B1" w:rsidRPr="00664D21">
        <w:t>cette liaison RBE3.</w:t>
      </w:r>
    </w:p>
    <w:p w14:paraId="183CE97D" w14:textId="77777777" w:rsidR="008F23B1" w:rsidRDefault="008F23B1" w:rsidP="008F23B1">
      <w:pPr>
        <w:keepNext/>
        <w:spacing w:line="360" w:lineRule="auto"/>
        <w:jc w:val="center"/>
      </w:pPr>
      <w:r w:rsidRPr="001D4F91">
        <w:rPr>
          <w:noProof/>
          <w:lang w:eastAsia="zh-CN"/>
        </w:rPr>
        <w:lastRenderedPageBreak/>
        <w:drawing>
          <wp:inline distT="0" distB="0" distL="0" distR="0" wp14:anchorId="03EA1D21" wp14:editId="476C3ECC">
            <wp:extent cx="5760720" cy="1802130"/>
            <wp:effectExtent l="0" t="0" r="0" b="7620"/>
            <wp:docPr id="160" name="Imag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 159"/>
                    <pic:cNvPicPr>
                      <a:picLocks noChangeAspect="1"/>
                    </pic:cNvPicPr>
                  </pic:nvPicPr>
                  <pic:blipFill>
                    <a:blip r:embed="rId57"/>
                    <a:stretch>
                      <a:fillRect/>
                    </a:stretch>
                  </pic:blipFill>
                  <pic:spPr>
                    <a:xfrm>
                      <a:off x="0" y="0"/>
                      <a:ext cx="5760720" cy="1802130"/>
                    </a:xfrm>
                    <a:prstGeom prst="rect">
                      <a:avLst/>
                    </a:prstGeom>
                  </pic:spPr>
                </pic:pic>
              </a:graphicData>
            </a:graphic>
          </wp:inline>
        </w:drawing>
      </w:r>
    </w:p>
    <w:p w14:paraId="73D6233E" w14:textId="22A5A4E8" w:rsidR="008F23B1" w:rsidRPr="00664D21" w:rsidRDefault="008F23B1" w:rsidP="008F23B1">
      <w:pPr>
        <w:pStyle w:val="Lgende"/>
        <w:jc w:val="center"/>
        <w:rPr>
          <w:rFonts w:ascii="Calibri" w:eastAsia="Times New Roman" w:hAnsi="Calibri" w:cs="Times New Roman"/>
          <w:i w:val="0"/>
          <w:iCs w:val="0"/>
          <w:color w:val="auto"/>
          <w:sz w:val="22"/>
          <w:szCs w:val="20"/>
          <w:lang w:eastAsia="fr-FR"/>
        </w:rPr>
      </w:pPr>
      <w:r w:rsidRPr="00664D21">
        <w:rPr>
          <w:rFonts w:ascii="Calibri" w:eastAsia="Times New Roman" w:hAnsi="Calibri" w:cs="Times New Roman"/>
          <w:i w:val="0"/>
          <w:iCs w:val="0"/>
          <w:color w:val="auto"/>
          <w:sz w:val="22"/>
          <w:szCs w:val="20"/>
          <w:lang w:eastAsia="fr-FR"/>
        </w:rPr>
        <w:t xml:space="preserve">Figure </w:t>
      </w:r>
      <w:r w:rsidR="007B73B8">
        <w:rPr>
          <w:rFonts w:ascii="Calibri" w:eastAsia="Times New Roman" w:hAnsi="Calibri" w:cs="Times New Roman"/>
          <w:i w:val="0"/>
          <w:iCs w:val="0"/>
          <w:color w:val="auto"/>
          <w:sz w:val="22"/>
          <w:szCs w:val="20"/>
          <w:lang w:eastAsia="fr-FR"/>
        </w:rPr>
        <w:fldChar w:fldCharType="begin"/>
      </w:r>
      <w:r w:rsidR="007B73B8">
        <w:rPr>
          <w:rFonts w:ascii="Calibri" w:eastAsia="Times New Roman" w:hAnsi="Calibri" w:cs="Times New Roman"/>
          <w:i w:val="0"/>
          <w:iCs w:val="0"/>
          <w:color w:val="auto"/>
          <w:sz w:val="22"/>
          <w:szCs w:val="20"/>
          <w:lang w:eastAsia="fr-FR"/>
        </w:rPr>
        <w:instrText xml:space="preserve"> STYLEREF 2 \s </w:instrText>
      </w:r>
      <w:r w:rsidR="007B73B8">
        <w:rPr>
          <w:rFonts w:ascii="Calibri" w:eastAsia="Times New Roman" w:hAnsi="Calibri" w:cs="Times New Roman"/>
          <w:i w:val="0"/>
          <w:iCs w:val="0"/>
          <w:color w:val="auto"/>
          <w:sz w:val="22"/>
          <w:szCs w:val="20"/>
          <w:lang w:eastAsia="fr-FR"/>
        </w:rPr>
        <w:fldChar w:fldCharType="separate"/>
      </w:r>
      <w:r w:rsidR="00D07291">
        <w:rPr>
          <w:rFonts w:ascii="Calibri" w:eastAsia="Times New Roman" w:hAnsi="Calibri" w:cs="Times New Roman"/>
          <w:i w:val="0"/>
          <w:iCs w:val="0"/>
          <w:noProof/>
          <w:color w:val="auto"/>
          <w:sz w:val="22"/>
          <w:szCs w:val="20"/>
          <w:lang w:eastAsia="fr-FR"/>
        </w:rPr>
        <w:t>3.1</w:t>
      </w:r>
      <w:r w:rsidR="007B73B8">
        <w:rPr>
          <w:rFonts w:ascii="Calibri" w:eastAsia="Times New Roman" w:hAnsi="Calibri" w:cs="Times New Roman"/>
          <w:i w:val="0"/>
          <w:iCs w:val="0"/>
          <w:color w:val="auto"/>
          <w:sz w:val="22"/>
          <w:szCs w:val="20"/>
          <w:lang w:eastAsia="fr-FR"/>
        </w:rPr>
        <w:fldChar w:fldCharType="end"/>
      </w:r>
      <w:r w:rsidR="007B73B8">
        <w:rPr>
          <w:rFonts w:ascii="Calibri" w:eastAsia="Times New Roman" w:hAnsi="Calibri" w:cs="Times New Roman"/>
          <w:i w:val="0"/>
          <w:iCs w:val="0"/>
          <w:color w:val="auto"/>
          <w:sz w:val="22"/>
          <w:szCs w:val="20"/>
          <w:lang w:eastAsia="fr-FR"/>
        </w:rPr>
        <w:noBreakHyphen/>
      </w:r>
      <w:r w:rsidR="007B73B8">
        <w:rPr>
          <w:rFonts w:ascii="Calibri" w:eastAsia="Times New Roman" w:hAnsi="Calibri" w:cs="Times New Roman"/>
          <w:i w:val="0"/>
          <w:iCs w:val="0"/>
          <w:color w:val="auto"/>
          <w:sz w:val="22"/>
          <w:szCs w:val="20"/>
          <w:lang w:eastAsia="fr-FR"/>
        </w:rPr>
        <w:fldChar w:fldCharType="begin"/>
      </w:r>
      <w:r w:rsidR="007B73B8">
        <w:rPr>
          <w:rFonts w:ascii="Calibri" w:eastAsia="Times New Roman" w:hAnsi="Calibri" w:cs="Times New Roman"/>
          <w:i w:val="0"/>
          <w:iCs w:val="0"/>
          <w:color w:val="auto"/>
          <w:sz w:val="22"/>
          <w:szCs w:val="20"/>
          <w:lang w:eastAsia="fr-FR"/>
        </w:rPr>
        <w:instrText xml:space="preserve"> SEQ Figure \* ARABIC \s 2 </w:instrText>
      </w:r>
      <w:r w:rsidR="007B73B8">
        <w:rPr>
          <w:rFonts w:ascii="Calibri" w:eastAsia="Times New Roman" w:hAnsi="Calibri" w:cs="Times New Roman"/>
          <w:i w:val="0"/>
          <w:iCs w:val="0"/>
          <w:color w:val="auto"/>
          <w:sz w:val="22"/>
          <w:szCs w:val="20"/>
          <w:lang w:eastAsia="fr-FR"/>
        </w:rPr>
        <w:fldChar w:fldCharType="separate"/>
      </w:r>
      <w:r w:rsidR="00D07291">
        <w:rPr>
          <w:rFonts w:ascii="Calibri" w:eastAsia="Times New Roman" w:hAnsi="Calibri" w:cs="Times New Roman"/>
          <w:i w:val="0"/>
          <w:iCs w:val="0"/>
          <w:noProof/>
          <w:color w:val="auto"/>
          <w:sz w:val="22"/>
          <w:szCs w:val="20"/>
          <w:lang w:eastAsia="fr-FR"/>
        </w:rPr>
        <w:t>3</w:t>
      </w:r>
      <w:r w:rsidR="007B73B8">
        <w:rPr>
          <w:rFonts w:ascii="Calibri" w:eastAsia="Times New Roman" w:hAnsi="Calibri" w:cs="Times New Roman"/>
          <w:i w:val="0"/>
          <w:iCs w:val="0"/>
          <w:color w:val="auto"/>
          <w:sz w:val="22"/>
          <w:szCs w:val="20"/>
          <w:lang w:eastAsia="fr-FR"/>
        </w:rPr>
        <w:fldChar w:fldCharType="end"/>
      </w:r>
      <w:r w:rsidRPr="00664D21">
        <w:rPr>
          <w:rFonts w:ascii="Calibri" w:eastAsia="Times New Roman" w:hAnsi="Calibri" w:cs="Times New Roman"/>
          <w:i w:val="0"/>
          <w:iCs w:val="0"/>
          <w:color w:val="auto"/>
          <w:sz w:val="22"/>
          <w:szCs w:val="20"/>
          <w:lang w:eastAsia="fr-FR"/>
        </w:rPr>
        <w:t xml:space="preserve"> : </w:t>
      </w:r>
      <w:r>
        <w:rPr>
          <w:rFonts w:ascii="Calibri" w:eastAsia="Times New Roman" w:hAnsi="Calibri" w:cs="Times New Roman"/>
          <w:i w:val="0"/>
          <w:iCs w:val="0"/>
          <w:color w:val="auto"/>
          <w:sz w:val="22"/>
          <w:szCs w:val="20"/>
          <w:lang w:eastAsia="fr-FR"/>
        </w:rPr>
        <w:t xml:space="preserve">Illustration de la </w:t>
      </w:r>
      <w:r w:rsidRPr="00664D21">
        <w:rPr>
          <w:rFonts w:ascii="Calibri" w:eastAsia="Times New Roman" w:hAnsi="Calibri" w:cs="Times New Roman"/>
          <w:i w:val="0"/>
          <w:iCs w:val="0"/>
          <w:color w:val="auto"/>
          <w:sz w:val="22"/>
          <w:szCs w:val="20"/>
          <w:lang w:eastAsia="fr-FR"/>
        </w:rPr>
        <w:t>liais</w:t>
      </w:r>
      <w:r>
        <w:rPr>
          <w:rFonts w:ascii="Calibri" w:eastAsia="Times New Roman" w:hAnsi="Calibri" w:cs="Times New Roman"/>
          <w:i w:val="0"/>
          <w:iCs w:val="0"/>
          <w:color w:val="auto"/>
          <w:sz w:val="22"/>
          <w:szCs w:val="20"/>
          <w:lang w:eastAsia="fr-FR"/>
        </w:rPr>
        <w:t>on RBE3 au niveau du supportage</w:t>
      </w:r>
    </w:p>
    <w:p w14:paraId="7913029F" w14:textId="22C1F11E" w:rsidR="008F23B1" w:rsidRDefault="0035686B" w:rsidP="008F23B1">
      <w:pPr>
        <w:spacing w:line="360" w:lineRule="auto"/>
        <w:ind w:firstLine="708"/>
      </w:pPr>
      <w:r>
        <w:t>Finalement, pour</w:t>
      </w:r>
      <w:r w:rsidR="008F23B1">
        <w:t xml:space="preserve"> contraindre la translation et la rotation axiale</w:t>
      </w:r>
      <w:r>
        <w:t>,</w:t>
      </w:r>
      <w:r w:rsidR="008F23B1">
        <w:t xml:space="preserve"> les degrés de liberté de déplacement </w:t>
      </w:r>
      <w:r>
        <w:t xml:space="preserve">axial </w:t>
      </w:r>
      <w:r w:rsidR="008F23B1">
        <w:t xml:space="preserve">et </w:t>
      </w:r>
      <w:r>
        <w:t>de</w:t>
      </w:r>
      <w:r w:rsidR="008F23B1">
        <w:t xml:space="preserve"> rotation </w:t>
      </w:r>
      <w:r>
        <w:t xml:space="preserve">autour de l’axe du rotor </w:t>
      </w:r>
      <w:r w:rsidR="008F23B1">
        <w:t>au niv</w:t>
      </w:r>
      <w:r w:rsidR="00763131">
        <w:t xml:space="preserve">eau du roulement sont </w:t>
      </w:r>
      <w:proofErr w:type="gramStart"/>
      <w:r w:rsidR="00763131">
        <w:t>bloqué</w:t>
      </w:r>
      <w:proofErr w:type="gramEnd"/>
      <w:r w:rsidR="00763131">
        <w:t>. Cette</w:t>
      </w:r>
      <w:r w:rsidR="008F23B1">
        <w:t xml:space="preserve"> condition est illustrée à la</w:t>
      </w:r>
      <w:r w:rsidR="008F23B1">
        <w:rPr>
          <w:b/>
        </w:rPr>
        <w:t xml:space="preserve"> </w:t>
      </w:r>
      <w:r w:rsidR="008F23B1" w:rsidRPr="00665FBA">
        <w:rPr>
          <w:b/>
        </w:rPr>
        <w:fldChar w:fldCharType="begin"/>
      </w:r>
      <w:r w:rsidR="008F23B1" w:rsidRPr="00665FBA">
        <w:rPr>
          <w:b/>
        </w:rPr>
        <w:instrText xml:space="preserve"> REF _Ref530004549 \h  \* MERGEFORMAT </w:instrText>
      </w:r>
      <w:r w:rsidR="008F23B1" w:rsidRPr="00665FBA">
        <w:rPr>
          <w:b/>
        </w:rPr>
      </w:r>
      <w:r w:rsidR="008F23B1" w:rsidRPr="00665FBA">
        <w:rPr>
          <w:b/>
        </w:rPr>
        <w:fldChar w:fldCharType="separate"/>
      </w:r>
      <w:r w:rsidR="00D07291" w:rsidRPr="00D07291">
        <w:rPr>
          <w:b/>
          <w:iCs/>
        </w:rPr>
        <w:t xml:space="preserve">Figure </w:t>
      </w:r>
      <w:r w:rsidR="00D07291" w:rsidRPr="00D07291">
        <w:rPr>
          <w:b/>
          <w:iCs/>
          <w:noProof/>
        </w:rPr>
        <w:t>3.1</w:t>
      </w:r>
      <w:r w:rsidR="00D07291" w:rsidRPr="00D07291">
        <w:rPr>
          <w:b/>
          <w:iCs/>
          <w:noProof/>
        </w:rPr>
        <w:noBreakHyphen/>
        <w:t>4</w:t>
      </w:r>
      <w:r w:rsidR="008F23B1" w:rsidRPr="00665FBA">
        <w:rPr>
          <w:b/>
        </w:rPr>
        <w:fldChar w:fldCharType="end"/>
      </w:r>
      <w:r w:rsidR="008F23B1">
        <w:t>.</w:t>
      </w:r>
    </w:p>
    <w:p w14:paraId="69588CC3" w14:textId="77777777" w:rsidR="008F23B1" w:rsidRDefault="008F23B1" w:rsidP="008F23B1">
      <w:pPr>
        <w:keepNext/>
        <w:spacing w:line="360" w:lineRule="auto"/>
        <w:jc w:val="center"/>
      </w:pPr>
      <w:r>
        <w:rPr>
          <w:noProof/>
          <w:lang w:eastAsia="zh-CN"/>
        </w:rPr>
        <w:drawing>
          <wp:inline distT="0" distB="0" distL="0" distR="0" wp14:anchorId="1EB200B6" wp14:editId="2DD20F79">
            <wp:extent cx="4737600" cy="1774800"/>
            <wp:effectExtent l="0" t="0" r="6350" b="0"/>
            <wp:docPr id="449" name="Imag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737600" cy="1774800"/>
                    </a:xfrm>
                    <a:prstGeom prst="rect">
                      <a:avLst/>
                    </a:prstGeom>
                    <a:noFill/>
                  </pic:spPr>
                </pic:pic>
              </a:graphicData>
            </a:graphic>
          </wp:inline>
        </w:drawing>
      </w:r>
    </w:p>
    <w:p w14:paraId="051D108D" w14:textId="73E31817" w:rsidR="008F23B1" w:rsidRPr="001217FC" w:rsidRDefault="008F23B1" w:rsidP="008F23B1">
      <w:pPr>
        <w:pStyle w:val="Lgende"/>
        <w:jc w:val="center"/>
        <w:rPr>
          <w:rFonts w:ascii="Calibri" w:eastAsia="Times New Roman" w:hAnsi="Calibri" w:cs="Times New Roman"/>
          <w:i w:val="0"/>
          <w:iCs w:val="0"/>
          <w:color w:val="auto"/>
          <w:sz w:val="22"/>
          <w:szCs w:val="20"/>
          <w:lang w:eastAsia="fr-FR"/>
        </w:rPr>
      </w:pPr>
      <w:bookmarkStart w:id="709" w:name="_Ref530004549"/>
      <w:r w:rsidRPr="001217FC">
        <w:rPr>
          <w:rFonts w:ascii="Calibri" w:eastAsia="Times New Roman" w:hAnsi="Calibri" w:cs="Times New Roman"/>
          <w:i w:val="0"/>
          <w:iCs w:val="0"/>
          <w:color w:val="auto"/>
          <w:sz w:val="22"/>
          <w:szCs w:val="20"/>
          <w:lang w:eastAsia="fr-FR"/>
        </w:rPr>
        <w:t xml:space="preserve">Figure </w:t>
      </w:r>
      <w:r w:rsidR="007B73B8">
        <w:rPr>
          <w:rFonts w:ascii="Calibri" w:eastAsia="Times New Roman" w:hAnsi="Calibri" w:cs="Times New Roman"/>
          <w:i w:val="0"/>
          <w:iCs w:val="0"/>
          <w:color w:val="auto"/>
          <w:sz w:val="22"/>
          <w:szCs w:val="20"/>
          <w:lang w:eastAsia="fr-FR"/>
        </w:rPr>
        <w:fldChar w:fldCharType="begin"/>
      </w:r>
      <w:r w:rsidR="007B73B8">
        <w:rPr>
          <w:rFonts w:ascii="Calibri" w:eastAsia="Times New Roman" w:hAnsi="Calibri" w:cs="Times New Roman"/>
          <w:i w:val="0"/>
          <w:iCs w:val="0"/>
          <w:color w:val="auto"/>
          <w:sz w:val="22"/>
          <w:szCs w:val="20"/>
          <w:lang w:eastAsia="fr-FR"/>
        </w:rPr>
        <w:instrText xml:space="preserve"> STYLEREF 2 \s </w:instrText>
      </w:r>
      <w:r w:rsidR="007B73B8">
        <w:rPr>
          <w:rFonts w:ascii="Calibri" w:eastAsia="Times New Roman" w:hAnsi="Calibri" w:cs="Times New Roman"/>
          <w:i w:val="0"/>
          <w:iCs w:val="0"/>
          <w:color w:val="auto"/>
          <w:sz w:val="22"/>
          <w:szCs w:val="20"/>
          <w:lang w:eastAsia="fr-FR"/>
        </w:rPr>
        <w:fldChar w:fldCharType="separate"/>
      </w:r>
      <w:r w:rsidR="00D07291">
        <w:rPr>
          <w:rFonts w:ascii="Calibri" w:eastAsia="Times New Roman" w:hAnsi="Calibri" w:cs="Times New Roman"/>
          <w:i w:val="0"/>
          <w:iCs w:val="0"/>
          <w:noProof/>
          <w:color w:val="auto"/>
          <w:sz w:val="22"/>
          <w:szCs w:val="20"/>
          <w:lang w:eastAsia="fr-FR"/>
        </w:rPr>
        <w:t>3.1</w:t>
      </w:r>
      <w:r w:rsidR="007B73B8">
        <w:rPr>
          <w:rFonts w:ascii="Calibri" w:eastAsia="Times New Roman" w:hAnsi="Calibri" w:cs="Times New Roman"/>
          <w:i w:val="0"/>
          <w:iCs w:val="0"/>
          <w:color w:val="auto"/>
          <w:sz w:val="22"/>
          <w:szCs w:val="20"/>
          <w:lang w:eastAsia="fr-FR"/>
        </w:rPr>
        <w:fldChar w:fldCharType="end"/>
      </w:r>
      <w:r w:rsidR="007B73B8">
        <w:rPr>
          <w:rFonts w:ascii="Calibri" w:eastAsia="Times New Roman" w:hAnsi="Calibri" w:cs="Times New Roman"/>
          <w:i w:val="0"/>
          <w:iCs w:val="0"/>
          <w:color w:val="auto"/>
          <w:sz w:val="22"/>
          <w:szCs w:val="20"/>
          <w:lang w:eastAsia="fr-FR"/>
        </w:rPr>
        <w:noBreakHyphen/>
      </w:r>
      <w:r w:rsidR="007B73B8">
        <w:rPr>
          <w:rFonts w:ascii="Calibri" w:eastAsia="Times New Roman" w:hAnsi="Calibri" w:cs="Times New Roman"/>
          <w:i w:val="0"/>
          <w:iCs w:val="0"/>
          <w:color w:val="auto"/>
          <w:sz w:val="22"/>
          <w:szCs w:val="20"/>
          <w:lang w:eastAsia="fr-FR"/>
        </w:rPr>
        <w:fldChar w:fldCharType="begin"/>
      </w:r>
      <w:r w:rsidR="007B73B8">
        <w:rPr>
          <w:rFonts w:ascii="Calibri" w:eastAsia="Times New Roman" w:hAnsi="Calibri" w:cs="Times New Roman"/>
          <w:i w:val="0"/>
          <w:iCs w:val="0"/>
          <w:color w:val="auto"/>
          <w:sz w:val="22"/>
          <w:szCs w:val="20"/>
          <w:lang w:eastAsia="fr-FR"/>
        </w:rPr>
        <w:instrText xml:space="preserve"> SEQ Figure \* ARABIC \s 2 </w:instrText>
      </w:r>
      <w:r w:rsidR="007B73B8">
        <w:rPr>
          <w:rFonts w:ascii="Calibri" w:eastAsia="Times New Roman" w:hAnsi="Calibri" w:cs="Times New Roman"/>
          <w:i w:val="0"/>
          <w:iCs w:val="0"/>
          <w:color w:val="auto"/>
          <w:sz w:val="22"/>
          <w:szCs w:val="20"/>
          <w:lang w:eastAsia="fr-FR"/>
        </w:rPr>
        <w:fldChar w:fldCharType="separate"/>
      </w:r>
      <w:r w:rsidR="00D07291">
        <w:rPr>
          <w:rFonts w:ascii="Calibri" w:eastAsia="Times New Roman" w:hAnsi="Calibri" w:cs="Times New Roman"/>
          <w:i w:val="0"/>
          <w:iCs w:val="0"/>
          <w:noProof/>
          <w:color w:val="auto"/>
          <w:sz w:val="22"/>
          <w:szCs w:val="20"/>
          <w:lang w:eastAsia="fr-FR"/>
        </w:rPr>
        <w:t>4</w:t>
      </w:r>
      <w:r w:rsidR="007B73B8">
        <w:rPr>
          <w:rFonts w:ascii="Calibri" w:eastAsia="Times New Roman" w:hAnsi="Calibri" w:cs="Times New Roman"/>
          <w:i w:val="0"/>
          <w:iCs w:val="0"/>
          <w:color w:val="auto"/>
          <w:sz w:val="22"/>
          <w:szCs w:val="20"/>
          <w:lang w:eastAsia="fr-FR"/>
        </w:rPr>
        <w:fldChar w:fldCharType="end"/>
      </w:r>
      <w:bookmarkEnd w:id="709"/>
      <w:r w:rsidRPr="001217FC">
        <w:rPr>
          <w:rFonts w:ascii="Calibri" w:eastAsia="Times New Roman" w:hAnsi="Calibri" w:cs="Times New Roman"/>
          <w:i w:val="0"/>
          <w:iCs w:val="0"/>
          <w:color w:val="auto"/>
          <w:sz w:val="22"/>
          <w:szCs w:val="20"/>
          <w:lang w:eastAsia="fr-FR"/>
        </w:rPr>
        <w:t xml:space="preserve"> : </w:t>
      </w:r>
      <w:r>
        <w:rPr>
          <w:rFonts w:ascii="Calibri" w:eastAsia="Times New Roman" w:hAnsi="Calibri" w:cs="Times New Roman"/>
          <w:i w:val="0"/>
          <w:iCs w:val="0"/>
          <w:color w:val="auto"/>
          <w:sz w:val="22"/>
          <w:szCs w:val="20"/>
          <w:lang w:eastAsia="fr-FR"/>
        </w:rPr>
        <w:t>C</w:t>
      </w:r>
      <w:r w:rsidRPr="001217FC">
        <w:rPr>
          <w:rFonts w:ascii="Calibri" w:eastAsia="Times New Roman" w:hAnsi="Calibri" w:cs="Times New Roman"/>
          <w:i w:val="0"/>
          <w:iCs w:val="0"/>
          <w:color w:val="auto"/>
          <w:sz w:val="22"/>
          <w:szCs w:val="20"/>
          <w:lang w:eastAsia="fr-FR"/>
        </w:rPr>
        <w:t>onditions aux limites mécan</w:t>
      </w:r>
      <w:r>
        <w:rPr>
          <w:rFonts w:ascii="Calibri" w:eastAsia="Times New Roman" w:hAnsi="Calibri" w:cs="Times New Roman"/>
          <w:i w:val="0"/>
          <w:iCs w:val="0"/>
          <w:color w:val="auto"/>
          <w:sz w:val="22"/>
          <w:szCs w:val="20"/>
          <w:lang w:eastAsia="fr-FR"/>
        </w:rPr>
        <w:t>iques du modèle thermomécanique</w:t>
      </w:r>
    </w:p>
    <w:p w14:paraId="63E76012" w14:textId="3FCBC55F" w:rsidR="008F23B1" w:rsidRDefault="00A532E1" w:rsidP="00A532E1">
      <w:pPr>
        <w:pStyle w:val="Titre4"/>
        <w:ind w:left="709"/>
      </w:pPr>
      <w:r>
        <w:t>Déplacement</w:t>
      </w:r>
      <w:r w:rsidR="008F23B1">
        <w:t xml:space="preserve"> de la fibre neutre du rotor</w:t>
      </w:r>
    </w:p>
    <w:p w14:paraId="62BCD1A6" w14:textId="41F6F2A4" w:rsidR="002178F0" w:rsidRDefault="008F23B1" w:rsidP="002178F0">
      <w:pPr>
        <w:spacing w:line="360" w:lineRule="auto"/>
        <w:ind w:firstLine="708"/>
      </w:pPr>
      <w:r>
        <w:t>En théorie de</w:t>
      </w:r>
      <w:r w:rsidR="002178F0">
        <w:t>s</w:t>
      </w:r>
      <w:r>
        <w:t xml:space="preserve"> poutre</w:t>
      </w:r>
      <w:r w:rsidR="002178F0">
        <w:t>s qui sera utilisée pour le modèle dynamique du rotor</w:t>
      </w:r>
      <w:r>
        <w:t xml:space="preserve">, la fibre neutre désigne </w:t>
      </w:r>
      <w:r w:rsidR="002178F0">
        <w:t>le</w:t>
      </w:r>
      <w:r>
        <w:t xml:space="preserve"> </w:t>
      </w:r>
      <w:r w:rsidR="002178F0">
        <w:t>tracé</w:t>
      </w:r>
      <w:r>
        <w:t xml:space="preserve"> </w:t>
      </w:r>
      <w:r w:rsidR="002178F0">
        <w:t>des</w:t>
      </w:r>
      <w:r>
        <w:t xml:space="preserve"> centre</w:t>
      </w:r>
      <w:r w:rsidR="002178F0">
        <w:t>s</w:t>
      </w:r>
      <w:r>
        <w:t xml:space="preserve"> de gravité des sections droites. Pour un rotor homogène, sans la déformation thermique </w:t>
      </w:r>
      <w:r w:rsidR="002178F0">
        <w:t>(</w:t>
      </w:r>
      <w:r>
        <w:t xml:space="preserve">ou avec </w:t>
      </w:r>
      <w:r w:rsidR="002178F0">
        <w:t>seulement une</w:t>
      </w:r>
      <w:r>
        <w:t xml:space="preserve"> dilatation thermique homogène</w:t>
      </w:r>
      <w:r w:rsidR="002178F0">
        <w:t>)</w:t>
      </w:r>
      <w:r>
        <w:t xml:space="preserve">, la fibre neutre est confondue avec l’axe de rotation. Dans le cas </w:t>
      </w:r>
      <w:r w:rsidR="002178F0">
        <w:t>d’un</w:t>
      </w:r>
      <w:r>
        <w:t xml:space="preserve"> chargement thermique asymétrique, la fibre neutre </w:t>
      </w:r>
      <w:proofErr w:type="gramStart"/>
      <w:r w:rsidR="002178F0">
        <w:t>fléchi</w:t>
      </w:r>
      <w:r>
        <w:t xml:space="preserve"> par rapport à l’axe de rotation comme illustré </w:t>
      </w:r>
      <w:r w:rsidR="002178F0">
        <w:t>sur</w:t>
      </w:r>
      <w:r>
        <w:t xml:space="preserve"> la </w:t>
      </w:r>
      <w:r w:rsidRPr="00994CA9">
        <w:rPr>
          <w:b/>
        </w:rPr>
        <w:fldChar w:fldCharType="begin"/>
      </w:r>
      <w:r w:rsidRPr="00994CA9">
        <w:rPr>
          <w:b/>
        </w:rPr>
        <w:instrText xml:space="preserve"> REF _Ref530003394 \h  \* MERGEFORMAT </w:instrText>
      </w:r>
      <w:r w:rsidRPr="00994CA9">
        <w:rPr>
          <w:b/>
        </w:rPr>
      </w:r>
      <w:r w:rsidRPr="00994CA9">
        <w:rPr>
          <w:b/>
        </w:rPr>
        <w:fldChar w:fldCharType="separate"/>
      </w:r>
      <w:r w:rsidR="00D07291" w:rsidRPr="00D07291">
        <w:rPr>
          <w:b/>
          <w:iCs/>
        </w:rPr>
        <w:t>Figure</w:t>
      </w:r>
      <w:proofErr w:type="gramEnd"/>
      <w:r w:rsidR="00D07291" w:rsidRPr="00D07291">
        <w:rPr>
          <w:b/>
          <w:iCs/>
        </w:rPr>
        <w:t xml:space="preserve"> </w:t>
      </w:r>
      <w:r w:rsidR="00D07291" w:rsidRPr="00D07291">
        <w:rPr>
          <w:b/>
          <w:iCs/>
          <w:noProof/>
        </w:rPr>
        <w:t>3.1</w:t>
      </w:r>
      <w:r w:rsidR="00D07291" w:rsidRPr="00D07291">
        <w:rPr>
          <w:b/>
          <w:iCs/>
          <w:noProof/>
        </w:rPr>
        <w:noBreakHyphen/>
        <w:t>5</w:t>
      </w:r>
      <w:r w:rsidRPr="00994CA9">
        <w:rPr>
          <w:b/>
        </w:rPr>
        <w:fldChar w:fldCharType="end"/>
      </w:r>
      <w:r>
        <w:t xml:space="preserve">. </w:t>
      </w:r>
      <w:r w:rsidR="002178F0">
        <w:t>Son déplacement latéral est décrit par quatre degrés de liberté</w:t>
      </w:r>
      <m:oMath>
        <m:r>
          <w:rPr>
            <w:rFonts w:ascii="Cambria Math" w:hAnsi="Cambria Math"/>
          </w:rPr>
          <m:t xml:space="preserve"> </m:t>
        </m:r>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fn</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fn</m:t>
                </m:r>
              </m:sub>
            </m:sSub>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fn</m:t>
                </m:r>
              </m:sub>
            </m:sSub>
            <m:r>
              <w:rPr>
                <w:rFonts w:ascii="Cambria Math" w:hAnsi="Cambria Math"/>
              </w:rPr>
              <m:t xml:space="preserve">, </m:t>
            </m:r>
            <m:sSub>
              <m:sSubPr>
                <m:ctrlPr>
                  <w:rPr>
                    <w:rFonts w:ascii="Cambria Math" w:hAnsi="Cambria Math"/>
                    <w:i/>
                  </w:rPr>
                </m:ctrlPr>
              </m:sSubPr>
              <m:e>
                <m:r>
                  <w:rPr>
                    <w:rFonts w:ascii="Cambria Math" w:hAnsi="Cambria Math"/>
                  </w:rPr>
                  <m:t>ψ</m:t>
                </m:r>
              </m:e>
              <m:sub>
                <m:r>
                  <w:rPr>
                    <w:rFonts w:ascii="Cambria Math" w:hAnsi="Cambria Math"/>
                  </w:rPr>
                  <m:t>fn</m:t>
                </m:r>
              </m:sub>
            </m:sSub>
          </m:e>
        </m:d>
      </m:oMath>
      <w:r w:rsidR="002178F0">
        <w:t xml:space="preserve"> aux nœuds situés sur la fibre neutre. Ceux-ci sont les centres de masse des sections droites du rotor. </w:t>
      </w:r>
    </w:p>
    <w:p w14:paraId="153ED5CE" w14:textId="77777777" w:rsidR="008F23B1" w:rsidRDefault="008F23B1" w:rsidP="008F23B1">
      <w:pPr>
        <w:keepNext/>
        <w:spacing w:line="360" w:lineRule="auto"/>
        <w:jc w:val="center"/>
      </w:pPr>
      <w:r>
        <w:rPr>
          <w:noProof/>
          <w:lang w:eastAsia="zh-CN"/>
        </w:rPr>
        <w:drawing>
          <wp:inline distT="0" distB="0" distL="0" distR="0" wp14:anchorId="6EA86820" wp14:editId="4DAF854A">
            <wp:extent cx="4428000" cy="1339200"/>
            <wp:effectExtent l="0" t="0" r="0" b="0"/>
            <wp:docPr id="450" name="Imag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428000" cy="1339200"/>
                    </a:xfrm>
                    <a:prstGeom prst="rect">
                      <a:avLst/>
                    </a:prstGeom>
                  </pic:spPr>
                </pic:pic>
              </a:graphicData>
            </a:graphic>
          </wp:inline>
        </w:drawing>
      </w:r>
    </w:p>
    <w:p w14:paraId="269CFD0E" w14:textId="26BDDA48" w:rsidR="008F23B1" w:rsidRPr="00DF0E3B" w:rsidRDefault="008F23B1" w:rsidP="008F23B1">
      <w:pPr>
        <w:pStyle w:val="Lgende"/>
        <w:jc w:val="center"/>
        <w:rPr>
          <w:rFonts w:ascii="Calibri" w:eastAsia="Times New Roman" w:hAnsi="Calibri" w:cs="Times New Roman"/>
          <w:i w:val="0"/>
          <w:iCs w:val="0"/>
          <w:color w:val="auto"/>
          <w:sz w:val="22"/>
          <w:szCs w:val="20"/>
          <w:lang w:eastAsia="fr-FR"/>
        </w:rPr>
      </w:pPr>
      <w:bookmarkStart w:id="710" w:name="_Ref530003394"/>
      <w:r w:rsidRPr="00DF0E3B">
        <w:rPr>
          <w:rFonts w:ascii="Calibri" w:eastAsia="Times New Roman" w:hAnsi="Calibri" w:cs="Times New Roman"/>
          <w:i w:val="0"/>
          <w:iCs w:val="0"/>
          <w:color w:val="auto"/>
          <w:sz w:val="22"/>
          <w:szCs w:val="20"/>
          <w:lang w:eastAsia="fr-FR"/>
        </w:rPr>
        <w:t xml:space="preserve">Figure </w:t>
      </w:r>
      <w:r w:rsidR="007B73B8">
        <w:rPr>
          <w:rFonts w:ascii="Calibri" w:eastAsia="Times New Roman" w:hAnsi="Calibri" w:cs="Times New Roman"/>
          <w:i w:val="0"/>
          <w:iCs w:val="0"/>
          <w:color w:val="auto"/>
          <w:sz w:val="22"/>
          <w:szCs w:val="20"/>
          <w:lang w:eastAsia="fr-FR"/>
        </w:rPr>
        <w:fldChar w:fldCharType="begin"/>
      </w:r>
      <w:r w:rsidR="007B73B8">
        <w:rPr>
          <w:rFonts w:ascii="Calibri" w:eastAsia="Times New Roman" w:hAnsi="Calibri" w:cs="Times New Roman"/>
          <w:i w:val="0"/>
          <w:iCs w:val="0"/>
          <w:color w:val="auto"/>
          <w:sz w:val="22"/>
          <w:szCs w:val="20"/>
          <w:lang w:eastAsia="fr-FR"/>
        </w:rPr>
        <w:instrText xml:space="preserve"> STYLEREF 2 \s </w:instrText>
      </w:r>
      <w:r w:rsidR="007B73B8">
        <w:rPr>
          <w:rFonts w:ascii="Calibri" w:eastAsia="Times New Roman" w:hAnsi="Calibri" w:cs="Times New Roman"/>
          <w:i w:val="0"/>
          <w:iCs w:val="0"/>
          <w:color w:val="auto"/>
          <w:sz w:val="22"/>
          <w:szCs w:val="20"/>
          <w:lang w:eastAsia="fr-FR"/>
        </w:rPr>
        <w:fldChar w:fldCharType="separate"/>
      </w:r>
      <w:r w:rsidR="00D07291">
        <w:rPr>
          <w:rFonts w:ascii="Calibri" w:eastAsia="Times New Roman" w:hAnsi="Calibri" w:cs="Times New Roman"/>
          <w:i w:val="0"/>
          <w:iCs w:val="0"/>
          <w:noProof/>
          <w:color w:val="auto"/>
          <w:sz w:val="22"/>
          <w:szCs w:val="20"/>
          <w:lang w:eastAsia="fr-FR"/>
        </w:rPr>
        <w:t>3.1</w:t>
      </w:r>
      <w:r w:rsidR="007B73B8">
        <w:rPr>
          <w:rFonts w:ascii="Calibri" w:eastAsia="Times New Roman" w:hAnsi="Calibri" w:cs="Times New Roman"/>
          <w:i w:val="0"/>
          <w:iCs w:val="0"/>
          <w:color w:val="auto"/>
          <w:sz w:val="22"/>
          <w:szCs w:val="20"/>
          <w:lang w:eastAsia="fr-FR"/>
        </w:rPr>
        <w:fldChar w:fldCharType="end"/>
      </w:r>
      <w:r w:rsidR="007B73B8">
        <w:rPr>
          <w:rFonts w:ascii="Calibri" w:eastAsia="Times New Roman" w:hAnsi="Calibri" w:cs="Times New Roman"/>
          <w:i w:val="0"/>
          <w:iCs w:val="0"/>
          <w:color w:val="auto"/>
          <w:sz w:val="22"/>
          <w:szCs w:val="20"/>
          <w:lang w:eastAsia="fr-FR"/>
        </w:rPr>
        <w:noBreakHyphen/>
      </w:r>
      <w:r w:rsidR="007B73B8">
        <w:rPr>
          <w:rFonts w:ascii="Calibri" w:eastAsia="Times New Roman" w:hAnsi="Calibri" w:cs="Times New Roman"/>
          <w:i w:val="0"/>
          <w:iCs w:val="0"/>
          <w:color w:val="auto"/>
          <w:sz w:val="22"/>
          <w:szCs w:val="20"/>
          <w:lang w:eastAsia="fr-FR"/>
        </w:rPr>
        <w:fldChar w:fldCharType="begin"/>
      </w:r>
      <w:r w:rsidR="007B73B8">
        <w:rPr>
          <w:rFonts w:ascii="Calibri" w:eastAsia="Times New Roman" w:hAnsi="Calibri" w:cs="Times New Roman"/>
          <w:i w:val="0"/>
          <w:iCs w:val="0"/>
          <w:color w:val="auto"/>
          <w:sz w:val="22"/>
          <w:szCs w:val="20"/>
          <w:lang w:eastAsia="fr-FR"/>
        </w:rPr>
        <w:instrText xml:space="preserve"> SEQ Figure \* ARABIC \s 2 </w:instrText>
      </w:r>
      <w:r w:rsidR="007B73B8">
        <w:rPr>
          <w:rFonts w:ascii="Calibri" w:eastAsia="Times New Roman" w:hAnsi="Calibri" w:cs="Times New Roman"/>
          <w:i w:val="0"/>
          <w:iCs w:val="0"/>
          <w:color w:val="auto"/>
          <w:sz w:val="22"/>
          <w:szCs w:val="20"/>
          <w:lang w:eastAsia="fr-FR"/>
        </w:rPr>
        <w:fldChar w:fldCharType="separate"/>
      </w:r>
      <w:r w:rsidR="00D07291">
        <w:rPr>
          <w:rFonts w:ascii="Calibri" w:eastAsia="Times New Roman" w:hAnsi="Calibri" w:cs="Times New Roman"/>
          <w:i w:val="0"/>
          <w:iCs w:val="0"/>
          <w:noProof/>
          <w:color w:val="auto"/>
          <w:sz w:val="22"/>
          <w:szCs w:val="20"/>
          <w:lang w:eastAsia="fr-FR"/>
        </w:rPr>
        <w:t>5</w:t>
      </w:r>
      <w:r w:rsidR="007B73B8">
        <w:rPr>
          <w:rFonts w:ascii="Calibri" w:eastAsia="Times New Roman" w:hAnsi="Calibri" w:cs="Times New Roman"/>
          <w:i w:val="0"/>
          <w:iCs w:val="0"/>
          <w:color w:val="auto"/>
          <w:sz w:val="22"/>
          <w:szCs w:val="20"/>
          <w:lang w:eastAsia="fr-FR"/>
        </w:rPr>
        <w:fldChar w:fldCharType="end"/>
      </w:r>
      <w:bookmarkEnd w:id="710"/>
      <w:r w:rsidRPr="00DF0E3B">
        <w:rPr>
          <w:rFonts w:ascii="Calibri" w:eastAsia="Times New Roman" w:hAnsi="Calibri" w:cs="Times New Roman"/>
          <w:i w:val="0"/>
          <w:iCs w:val="0"/>
          <w:color w:val="auto"/>
          <w:sz w:val="22"/>
          <w:szCs w:val="20"/>
          <w:lang w:eastAsia="fr-FR"/>
        </w:rPr>
        <w:t> : Déformation</w:t>
      </w:r>
      <w:r>
        <w:rPr>
          <w:rFonts w:ascii="Calibri" w:eastAsia="Times New Roman" w:hAnsi="Calibri" w:cs="Times New Roman"/>
          <w:i w:val="0"/>
          <w:iCs w:val="0"/>
          <w:color w:val="auto"/>
          <w:sz w:val="22"/>
          <w:szCs w:val="20"/>
          <w:lang w:eastAsia="fr-FR"/>
        </w:rPr>
        <w:t xml:space="preserve"> thermique</w:t>
      </w:r>
      <w:r w:rsidRPr="00DF0E3B">
        <w:rPr>
          <w:rFonts w:ascii="Calibri" w:eastAsia="Times New Roman" w:hAnsi="Calibri" w:cs="Times New Roman"/>
          <w:i w:val="0"/>
          <w:iCs w:val="0"/>
          <w:color w:val="auto"/>
          <w:sz w:val="22"/>
          <w:szCs w:val="20"/>
          <w:lang w:eastAsia="fr-FR"/>
        </w:rPr>
        <w:t xml:space="preserve"> du rotor dans le cas de l’effet Morton</w:t>
      </w:r>
    </w:p>
    <w:p w14:paraId="6FA4C4EB" w14:textId="56B554BC" w:rsidR="008F23B1" w:rsidRDefault="008F23B1" w:rsidP="008F23B1">
      <w:pPr>
        <w:spacing w:line="360" w:lineRule="auto"/>
        <w:ind w:firstLine="708"/>
      </w:pPr>
      <w:r>
        <w:lastRenderedPageBreak/>
        <w:t xml:space="preserve">Dans le modèle thermomécanique, une section droite du rotor </w:t>
      </w:r>
      <w:r w:rsidR="002178F0">
        <w:t xml:space="preserve">a plusieurs </w:t>
      </w:r>
      <w:proofErr w:type="gramStart"/>
      <w:r w:rsidR="002178F0">
        <w:t xml:space="preserve">nœuds </w:t>
      </w:r>
      <w:proofErr w:type="gramEnd"/>
      <m:oMath>
        <m:sSub>
          <m:sSubPr>
            <m:ctrlPr>
              <w:rPr>
                <w:rFonts w:ascii="Cambria Math" w:hAnsi="Cambria Math"/>
                <w:i/>
              </w:rPr>
            </m:ctrlPr>
          </m:sSubPr>
          <m:e>
            <m:r>
              <w:rPr>
                <w:rFonts w:ascii="Cambria Math" w:hAnsi="Cambria Math"/>
              </w:rPr>
              <m:t>N</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ψ</m:t>
                </m:r>
              </m:e>
              <m:sub>
                <m:r>
                  <w:rPr>
                    <w:rFonts w:ascii="Cambria Math" w:hAnsi="Cambria Math"/>
                  </w:rPr>
                  <m:t>i</m:t>
                </m:r>
              </m:sub>
            </m:sSub>
          </m:e>
        </m:d>
        <m:r>
          <w:rPr>
            <w:rFonts w:ascii="Cambria Math" w:hAnsi="Cambria Math"/>
          </w:rPr>
          <m:t xml:space="preserve"> , i ϵ </m:t>
        </m:r>
        <m:d>
          <m:dPr>
            <m:begChr m:val="["/>
            <m:endChr m:val="]"/>
            <m:ctrlPr>
              <w:rPr>
                <w:rFonts w:ascii="Cambria Math" w:hAnsi="Cambria Math"/>
                <w:i/>
              </w:rPr>
            </m:ctrlPr>
          </m:dPr>
          <m:e>
            <m:r>
              <w:rPr>
                <w:rFonts w:ascii="Cambria Math" w:hAnsi="Cambria Math"/>
              </w:rPr>
              <m:t>1,…, n</m:t>
            </m:r>
          </m:e>
        </m:d>
      </m:oMath>
      <w:r w:rsidR="002178F0">
        <w:t xml:space="preserve">, </w:t>
      </w:r>
      <w:r>
        <w:t xml:space="preserve">qui possèdent </w:t>
      </w:r>
      <w:r w:rsidR="002178F0">
        <w:t xml:space="preserve">tous </w:t>
      </w:r>
      <w:r w:rsidR="00034021">
        <w:t xml:space="preserve">la même coordonné axiale. </w:t>
      </w:r>
      <w:r>
        <w:t>Le déplacement du centre de masse d</w:t>
      </w:r>
      <w:r w:rsidR="00034021">
        <w:t xml:space="preserve">’une </w:t>
      </w:r>
      <w:r>
        <w:t xml:space="preserve">section est </w:t>
      </w:r>
      <w:r w:rsidR="00034021">
        <w:t>défini par la</w:t>
      </w:r>
      <w:r>
        <w:t xml:space="preserve"> moyen</w:t>
      </w:r>
      <w:r w:rsidR="00034021">
        <w:t>ne des</w:t>
      </w:r>
      <w:r>
        <w:t xml:space="preserve"> déplacement</w:t>
      </w:r>
      <w:r w:rsidR="00034021">
        <w:t>s</w:t>
      </w:r>
      <w:r>
        <w:t xml:space="preserve"> des nœuds </w:t>
      </w:r>
      <m:oMath>
        <m:sSub>
          <m:sSubPr>
            <m:ctrlPr>
              <w:rPr>
                <w:rFonts w:ascii="Cambria Math" w:hAnsi="Cambria Math"/>
                <w:i/>
              </w:rPr>
            </m:ctrlPr>
          </m:sSubPr>
          <m:e>
            <m:r>
              <w:rPr>
                <w:rFonts w:ascii="Cambria Math" w:hAnsi="Cambria Math"/>
              </w:rPr>
              <m:t>N</m:t>
            </m:r>
          </m:e>
          <m:sub>
            <m:r>
              <w:rPr>
                <w:rFonts w:ascii="Cambria Math" w:hAnsi="Cambria Math"/>
              </w:rPr>
              <m:t>i</m:t>
            </m:r>
          </m:sub>
        </m:sSub>
      </m:oMath>
      <w: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3C0C60DA" w14:textId="77777777" w:rsidTr="008E408A">
        <w:trPr>
          <w:trHeight w:val="635"/>
          <w:tblHeader/>
          <w:jc w:val="center"/>
        </w:trPr>
        <w:tc>
          <w:tcPr>
            <w:tcW w:w="8080" w:type="dxa"/>
            <w:vAlign w:val="center"/>
          </w:tcPr>
          <w:p w14:paraId="1F236C7A" w14:textId="1725570B" w:rsidR="008F23B1" w:rsidRPr="00B61CBF" w:rsidRDefault="00730F42" w:rsidP="00F81F39">
            <w:pPr>
              <w:spacing w:line="360" w:lineRule="auto"/>
              <w:jc w:val="center"/>
            </w:pPr>
            <m:oMathPara>
              <m:oMath>
                <m:sSub>
                  <m:sSubPr>
                    <m:ctrlPr>
                      <w:rPr>
                        <w:rFonts w:ascii="Cambria Math" w:hAnsi="Cambria Math"/>
                        <w:i/>
                      </w:rPr>
                    </m:ctrlPr>
                  </m:sSubPr>
                  <m:e>
                    <m:r>
                      <w:rPr>
                        <w:rFonts w:ascii="Cambria Math" w:hAnsi="Cambria Math"/>
                      </w:rPr>
                      <m:t>u</m:t>
                    </m:r>
                  </m:e>
                  <m:sub>
                    <m:r>
                      <w:rPr>
                        <w:rFonts w:ascii="Cambria Math" w:hAnsi="Cambria Math"/>
                      </w:rPr>
                      <m:t>fn</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1</m:t>
                    </m:r>
                  </m:sub>
                  <m:sup>
                    <m:r>
                      <w:rPr>
                        <w:rFonts w:ascii="Cambria Math" w:hAnsi="Cambria Math"/>
                      </w:rPr>
                      <m:t>n</m:t>
                    </m:r>
                  </m:sup>
                  <m:e>
                    <m:sSub>
                      <m:sSubPr>
                        <m:ctrlPr>
                          <w:rPr>
                            <w:rFonts w:ascii="Cambria Math" w:hAnsi="Cambria Math"/>
                            <w:i/>
                          </w:rPr>
                        </m:ctrlPr>
                      </m:sSubPr>
                      <m:e>
                        <m:r>
                          <w:rPr>
                            <w:rFonts w:ascii="Cambria Math" w:hAnsi="Cambria Math"/>
                          </w:rPr>
                          <m:t>u</m:t>
                        </m:r>
                      </m:e>
                      <m:sub>
                        <m:r>
                          <w:rPr>
                            <w:rFonts w:ascii="Cambria Math" w:hAnsi="Cambria Math"/>
                          </w:rPr>
                          <m:t>i</m:t>
                        </m:r>
                      </m:sub>
                    </m:sSub>
                  </m:e>
                </m:nary>
                <m:r>
                  <w:rPr>
                    <w:rFonts w:ascii="Cambria Math" w:hAnsi="Cambria Math"/>
                  </w:rPr>
                  <m:t xml:space="preserve">   ;   </m:t>
                </m:r>
                <m:sSub>
                  <m:sSubPr>
                    <m:ctrlPr>
                      <w:rPr>
                        <w:rFonts w:ascii="Cambria Math" w:hAnsi="Cambria Math"/>
                        <w:i/>
                      </w:rPr>
                    </m:ctrlPr>
                  </m:sSubPr>
                  <m:e>
                    <m:r>
                      <w:rPr>
                        <w:rFonts w:ascii="Cambria Math" w:hAnsi="Cambria Math"/>
                      </w:rPr>
                      <m:t>v</m:t>
                    </m:r>
                  </m:e>
                  <m:sub>
                    <m:r>
                      <w:rPr>
                        <w:rFonts w:ascii="Cambria Math" w:hAnsi="Cambria Math"/>
                      </w:rPr>
                      <m:t>fn</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1</m:t>
                    </m:r>
                  </m:sub>
                  <m:sup>
                    <m:r>
                      <w:rPr>
                        <w:rFonts w:ascii="Cambria Math" w:hAnsi="Cambria Math"/>
                      </w:rPr>
                      <m:t>n</m:t>
                    </m:r>
                  </m:sup>
                  <m:e>
                    <m:sSub>
                      <m:sSubPr>
                        <m:ctrlPr>
                          <w:rPr>
                            <w:rFonts w:ascii="Cambria Math" w:hAnsi="Cambria Math"/>
                            <w:i/>
                          </w:rPr>
                        </m:ctrlPr>
                      </m:sSubPr>
                      <m:e>
                        <m:r>
                          <w:rPr>
                            <w:rFonts w:ascii="Cambria Math" w:hAnsi="Cambria Math"/>
                          </w:rPr>
                          <m:t>v</m:t>
                        </m:r>
                      </m:e>
                      <m:sub>
                        <m:r>
                          <w:rPr>
                            <w:rFonts w:ascii="Cambria Math" w:hAnsi="Cambria Math"/>
                          </w:rPr>
                          <m:t>i</m:t>
                        </m:r>
                      </m:sub>
                    </m:sSub>
                  </m:e>
                </m:nary>
                <m:r>
                  <w:rPr>
                    <w:rFonts w:ascii="Cambria Math" w:hAnsi="Cambria Math"/>
                  </w:rPr>
                  <m:t xml:space="preserve"> ;  </m:t>
                </m:r>
                <m:sSub>
                  <m:sSubPr>
                    <m:ctrlPr>
                      <w:rPr>
                        <w:rFonts w:ascii="Cambria Math" w:hAnsi="Cambria Math"/>
                        <w:i/>
                      </w:rPr>
                    </m:ctrlPr>
                  </m:sSubPr>
                  <m:e>
                    <m:r>
                      <w:rPr>
                        <w:rFonts w:ascii="Cambria Math" w:hAnsi="Cambria Math"/>
                      </w:rPr>
                      <m:t>θ</m:t>
                    </m:r>
                  </m:e>
                  <m:sub>
                    <m:r>
                      <w:rPr>
                        <w:rFonts w:ascii="Cambria Math" w:hAnsi="Cambria Math"/>
                      </w:rPr>
                      <m:t>fn</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1</m:t>
                    </m:r>
                  </m:sub>
                  <m:sup>
                    <m:r>
                      <w:rPr>
                        <w:rFonts w:ascii="Cambria Math" w:hAnsi="Cambria Math"/>
                      </w:rPr>
                      <m:t>n</m:t>
                    </m:r>
                  </m:sup>
                  <m:e>
                    <m:sSub>
                      <m:sSubPr>
                        <m:ctrlPr>
                          <w:rPr>
                            <w:rFonts w:ascii="Cambria Math" w:hAnsi="Cambria Math"/>
                            <w:i/>
                          </w:rPr>
                        </m:ctrlPr>
                      </m:sSubPr>
                      <m:e>
                        <m:r>
                          <w:rPr>
                            <w:rFonts w:ascii="Cambria Math" w:hAnsi="Cambria Math"/>
                          </w:rPr>
                          <m:t>θ</m:t>
                        </m:r>
                      </m:e>
                      <m:sub>
                        <m:r>
                          <w:rPr>
                            <w:rFonts w:ascii="Cambria Math" w:hAnsi="Cambria Math"/>
                          </w:rPr>
                          <m:t>i</m:t>
                        </m:r>
                      </m:sub>
                    </m:sSub>
                  </m:e>
                </m:nary>
                <m:r>
                  <w:rPr>
                    <w:rFonts w:ascii="Cambria Math" w:hAnsi="Cambria Math"/>
                  </w:rPr>
                  <m:t xml:space="preserve">   ;  </m:t>
                </m:r>
                <m:sSub>
                  <m:sSubPr>
                    <m:ctrlPr>
                      <w:rPr>
                        <w:rFonts w:ascii="Cambria Math" w:hAnsi="Cambria Math"/>
                        <w:i/>
                      </w:rPr>
                    </m:ctrlPr>
                  </m:sSubPr>
                  <m:e>
                    <m:r>
                      <w:rPr>
                        <w:rFonts w:ascii="Cambria Math" w:hAnsi="Cambria Math"/>
                      </w:rPr>
                      <m:t>ψ</m:t>
                    </m:r>
                  </m:e>
                  <m:sub>
                    <m:r>
                      <w:rPr>
                        <w:rFonts w:ascii="Cambria Math" w:hAnsi="Cambria Math"/>
                      </w:rPr>
                      <m:t>fn</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1</m:t>
                    </m:r>
                  </m:sub>
                  <m:sup>
                    <m:r>
                      <w:rPr>
                        <w:rFonts w:ascii="Cambria Math" w:hAnsi="Cambria Math"/>
                      </w:rPr>
                      <m:t>n</m:t>
                    </m:r>
                  </m:sup>
                  <m:e>
                    <m:sSub>
                      <m:sSubPr>
                        <m:ctrlPr>
                          <w:rPr>
                            <w:rFonts w:ascii="Cambria Math" w:hAnsi="Cambria Math"/>
                            <w:i/>
                          </w:rPr>
                        </m:ctrlPr>
                      </m:sSubPr>
                      <m:e>
                        <m:r>
                          <w:rPr>
                            <w:rFonts w:ascii="Cambria Math" w:hAnsi="Cambria Math"/>
                          </w:rPr>
                          <m:t>ψ</m:t>
                        </m:r>
                      </m:e>
                      <m:sub>
                        <m:r>
                          <w:rPr>
                            <w:rFonts w:ascii="Cambria Math" w:hAnsi="Cambria Math"/>
                          </w:rPr>
                          <m:t>i</m:t>
                        </m:r>
                      </m:sub>
                    </m:sSub>
                  </m:e>
                </m:nary>
                <m:r>
                  <w:rPr>
                    <w:rFonts w:ascii="Cambria Math" w:hAnsi="Cambria Math"/>
                  </w:rPr>
                  <m:t xml:space="preserve"> </m:t>
                </m:r>
              </m:oMath>
            </m:oMathPara>
          </w:p>
        </w:tc>
        <w:tc>
          <w:tcPr>
            <w:tcW w:w="992" w:type="dxa"/>
            <w:vAlign w:val="center"/>
          </w:tcPr>
          <w:p w14:paraId="2D053699"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41EC59CC" w14:textId="6B619B25" w:rsidR="008F23B1" w:rsidRDefault="008F23B1" w:rsidP="008F23B1">
      <w:pPr>
        <w:spacing w:line="360" w:lineRule="auto"/>
      </w:pPr>
      <w:r>
        <w:t xml:space="preserve">Ce calcul est </w:t>
      </w:r>
      <w:r w:rsidR="00034021">
        <w:t>fait pour toutes les sections droites du rotor. L</w:t>
      </w:r>
      <w:r>
        <w:t xml:space="preserve">e déplacement latéral de la fibre neutre est ensuite utilisé </w:t>
      </w:r>
      <w:r w:rsidR="00034021">
        <w:t xml:space="preserve">pour la </w:t>
      </w:r>
      <w:r>
        <w:t xml:space="preserve">modélisation du balourd thermique </w:t>
      </w:r>
      <w:r w:rsidR="00034021">
        <w:t xml:space="preserve">suivant deux approches de </w:t>
      </w:r>
      <w:r>
        <w:t>présentées dans la</w:t>
      </w:r>
      <w:r w:rsidR="0085283A">
        <w:t xml:space="preserve"> section </w:t>
      </w:r>
      <w:r w:rsidR="0085283A" w:rsidRPr="0085283A">
        <w:rPr>
          <w:b/>
        </w:rPr>
        <w:fldChar w:fldCharType="begin"/>
      </w:r>
      <w:r w:rsidR="0085283A" w:rsidRPr="0085283A">
        <w:rPr>
          <w:b/>
        </w:rPr>
        <w:instrText xml:space="preserve"> REF _Ref533770770 \r \h </w:instrText>
      </w:r>
      <w:r w:rsidR="0085283A">
        <w:rPr>
          <w:b/>
        </w:rPr>
        <w:instrText xml:space="preserve"> \* MERGEFORMAT </w:instrText>
      </w:r>
      <w:r w:rsidR="0085283A" w:rsidRPr="0085283A">
        <w:rPr>
          <w:b/>
        </w:rPr>
      </w:r>
      <w:r w:rsidR="0085283A" w:rsidRPr="0085283A">
        <w:rPr>
          <w:b/>
        </w:rPr>
        <w:fldChar w:fldCharType="separate"/>
      </w:r>
      <w:r w:rsidR="00D07291">
        <w:rPr>
          <w:b/>
        </w:rPr>
        <w:t>3.3</w:t>
      </w:r>
      <w:r w:rsidR="0085283A" w:rsidRPr="0085283A">
        <w:rPr>
          <w:b/>
        </w:rPr>
        <w:fldChar w:fldCharType="end"/>
      </w:r>
      <w:r>
        <w:t>.</w:t>
      </w:r>
    </w:p>
    <w:p w14:paraId="233DAF58" w14:textId="191B1C43" w:rsidR="008F23B1" w:rsidRDefault="00504245" w:rsidP="00504245">
      <w:pPr>
        <w:pStyle w:val="Titre2"/>
        <w:ind w:left="709"/>
      </w:pPr>
      <w:bookmarkStart w:id="711" w:name="_Toc535252159"/>
      <w:r>
        <w:t>M</w:t>
      </w:r>
      <w:r w:rsidR="008F23B1">
        <w:t>odèles dynamiques des rotors</w:t>
      </w:r>
      <w:bookmarkEnd w:id="711"/>
    </w:p>
    <w:p w14:paraId="107C7A58" w14:textId="7F2F8015" w:rsidR="008F23B1" w:rsidRDefault="008F23B1" w:rsidP="008E408A">
      <w:pPr>
        <w:spacing w:before="120" w:line="360" w:lineRule="auto"/>
        <w:ind w:firstLine="709"/>
      </w:pPr>
      <w:r>
        <w:t>Les modèles dynamiques des rotors sont utilisés pour caractériser les vibrations synchrones et prédire le comportement dynamique. Dans cette thèse, deux modèles dynamiques</w:t>
      </w:r>
      <w:r w:rsidR="00034021">
        <w:t xml:space="preserve"> sont présentés</w:t>
      </w:r>
      <w:r>
        <w:t xml:space="preserve">, </w:t>
      </w:r>
      <w:r w:rsidR="00034021">
        <w:t>pour le</w:t>
      </w:r>
      <w:r>
        <w:t xml:space="preserve"> rotor rigide à 4 degrés de liberté et </w:t>
      </w:r>
      <w:r w:rsidR="00034021">
        <w:t xml:space="preserve">pour le </w:t>
      </w:r>
      <w:r>
        <w:t xml:space="preserve">rotor flexible à </w:t>
      </w:r>
      <m:oMath>
        <m:r>
          <w:rPr>
            <w:rFonts w:ascii="Cambria Math" w:hAnsi="Cambria Math"/>
          </w:rPr>
          <m:t>n</m:t>
        </m:r>
      </m:oMath>
      <w:r>
        <w:t xml:space="preserve"> degrés de liberté</w:t>
      </w:r>
      <w:r w:rsidR="00034021">
        <w:t>.</w:t>
      </w:r>
    </w:p>
    <w:p w14:paraId="2A5B38B3" w14:textId="77777777" w:rsidR="008F23B1" w:rsidRDefault="008F23B1" w:rsidP="00504245">
      <w:pPr>
        <w:pStyle w:val="Titre3"/>
        <w:ind w:left="709"/>
      </w:pPr>
      <w:bookmarkStart w:id="712" w:name="_Toc535252160"/>
      <w:r w:rsidRPr="00FE7BC5">
        <w:t xml:space="preserve">Rotor rigide à </w:t>
      </w:r>
      <w:r>
        <w:t>quatres degrés deliberté</w:t>
      </w:r>
      <w:bookmarkEnd w:id="712"/>
    </w:p>
    <w:p w14:paraId="39849EF5" w14:textId="07F52613" w:rsidR="008F23B1" w:rsidRDefault="008F23B1" w:rsidP="008E408A">
      <w:pPr>
        <w:spacing w:before="120" w:line="360" w:lineRule="auto"/>
        <w:ind w:firstLine="709"/>
      </w:pPr>
      <w:r>
        <w:t xml:space="preserve">Le rotor peut être considéré comme un solide indéformable si la première fréquence du mode de flexion est importante devant les fréquences d’excitation. En l’occurrence, ses mouvements latéraux </w:t>
      </w:r>
      <w:r w:rsidR="00034021">
        <w:t xml:space="preserve">peuvent être </w:t>
      </w:r>
      <w:proofErr w:type="gramStart"/>
      <w:r w:rsidR="00034021">
        <w:t>prédites</w:t>
      </w:r>
      <w:proofErr w:type="gramEnd"/>
      <w:r w:rsidR="00034021">
        <w:t xml:space="preserve"> </w:t>
      </w:r>
      <w:r>
        <w:t xml:space="preserve">par </w:t>
      </w:r>
      <w:r w:rsidR="00034021">
        <w:t>un</w:t>
      </w:r>
      <w:r>
        <w:t xml:space="preserve"> modèle dynamique à quatre degrés de liberté : deux translations et deux rotations. La </w:t>
      </w:r>
      <w:r w:rsidRPr="00AC1AA1">
        <w:rPr>
          <w:b/>
        </w:rPr>
        <w:fldChar w:fldCharType="begin"/>
      </w:r>
      <w:r w:rsidRPr="00AC1AA1">
        <w:rPr>
          <w:b/>
        </w:rPr>
        <w:instrText xml:space="preserve"> REF _Ref527447015 \h  \* MERGEFORMAT </w:instrText>
      </w:r>
      <w:r w:rsidRPr="00AC1AA1">
        <w:rPr>
          <w:b/>
        </w:rPr>
      </w:r>
      <w:r w:rsidRPr="00AC1AA1">
        <w:rPr>
          <w:b/>
        </w:rPr>
        <w:fldChar w:fldCharType="separate"/>
      </w:r>
      <w:r w:rsidR="00D07291" w:rsidRPr="00D07291">
        <w:rPr>
          <w:b/>
        </w:rPr>
        <w:t xml:space="preserve">Figure </w:t>
      </w:r>
      <w:r w:rsidR="00D07291" w:rsidRPr="00D07291">
        <w:rPr>
          <w:b/>
          <w:iCs/>
          <w:noProof/>
        </w:rPr>
        <w:t>3.2</w:t>
      </w:r>
      <w:r w:rsidR="00D07291" w:rsidRPr="00D07291">
        <w:rPr>
          <w:b/>
          <w:iCs/>
          <w:noProof/>
        </w:rPr>
        <w:noBreakHyphen/>
        <w:t>1</w:t>
      </w:r>
      <w:r w:rsidRPr="00AC1AA1">
        <w:rPr>
          <w:b/>
        </w:rPr>
        <w:fldChar w:fldCharType="end"/>
      </w:r>
      <w:r>
        <w:t xml:space="preserve"> illustre un rotor supposé rigide avec un disque en porte-à-faux guidé par deux paliers. Ses équations du mouvement exprimées au centre de masse </w:t>
      </w:r>
      <m:oMath>
        <m:sSub>
          <m:sSubPr>
            <m:ctrlPr>
              <w:rPr>
                <w:rFonts w:ascii="Cambria Math" w:hAnsi="Cambria Math"/>
                <w:i/>
              </w:rPr>
            </m:ctrlPr>
          </m:sSubPr>
          <m:e>
            <m:r>
              <w:rPr>
                <w:rFonts w:ascii="Cambria Math" w:hAnsi="Cambria Math"/>
              </w:rPr>
              <m:t>G</m:t>
            </m:r>
          </m:e>
          <m:sub>
            <m:r>
              <w:rPr>
                <w:rFonts w:ascii="Cambria Math" w:hAnsi="Cambria Math"/>
              </w:rPr>
              <m:t>r</m:t>
            </m:r>
          </m:sub>
        </m:sSub>
      </m:oMath>
      <w:r>
        <w:t xml:space="preserve"> s’écrivent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0C3C29EB" w14:textId="77777777" w:rsidTr="00D00F10">
        <w:trPr>
          <w:trHeight w:val="635"/>
          <w:tblHeader/>
          <w:jc w:val="center"/>
        </w:trPr>
        <w:tc>
          <w:tcPr>
            <w:tcW w:w="8080" w:type="dxa"/>
            <w:vAlign w:val="center"/>
          </w:tcPr>
          <w:p w14:paraId="2FD2EBAE" w14:textId="77777777" w:rsidR="008F23B1" w:rsidRPr="002243F4" w:rsidRDefault="00730F42" w:rsidP="001856FA">
            <w:pPr>
              <w:spacing w:line="360" w:lineRule="auto"/>
            </w:pPr>
            <m:oMathPara>
              <m:oMath>
                <m:sSub>
                  <m:sSubPr>
                    <m:ctrlPr>
                      <w:rPr>
                        <w:rFonts w:ascii="Cambria Math" w:hAnsi="Cambria Math"/>
                        <w:i/>
                      </w:rPr>
                    </m:ctrlPr>
                  </m:sSubPr>
                  <m:e>
                    <m:r>
                      <w:rPr>
                        <w:rFonts w:ascii="Cambria Math" w:hAnsi="Cambria Math"/>
                      </w:rPr>
                      <m:t>m</m:t>
                    </m:r>
                  </m:e>
                  <m:sub>
                    <m:r>
                      <w:rPr>
                        <w:rFonts w:ascii="Cambria Math" w:hAnsi="Cambria Math"/>
                      </w:rPr>
                      <m:t>r</m:t>
                    </m:r>
                  </m:sub>
                </m:sSub>
                <m:acc>
                  <m:accPr>
                    <m:chr m:val="̈"/>
                    <m:ctrlPr>
                      <w:rPr>
                        <w:rFonts w:ascii="Cambria Math" w:hAnsi="Cambria Math"/>
                        <w:i/>
                      </w:rPr>
                    </m:ctrlPr>
                  </m:accPr>
                  <m:e>
                    <m:r>
                      <w:rPr>
                        <w:rFonts w:ascii="Cambria Math" w:hAnsi="Cambria Math"/>
                      </w:rPr>
                      <m:t>u</m:t>
                    </m:r>
                  </m:e>
                </m:acc>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2</m:t>
                    </m:r>
                  </m:sup>
                </m:sSubSup>
                <m:r>
                  <w:rPr>
                    <w:rFonts w:ascii="Cambria Math" w:hAnsi="Cambria Math"/>
                  </w:rPr>
                  <m:t xml:space="preserve"> +</m:t>
                </m:r>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U</m:t>
                    </m:r>
                  </m:sup>
                </m:sSubSup>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r</m:t>
                    </m:r>
                  </m:sub>
                </m:sSub>
                <m:r>
                  <w:rPr>
                    <w:rFonts w:ascii="Cambria Math" w:hAnsi="Cambria Math"/>
                  </w:rPr>
                  <m:t>g</m:t>
                </m:r>
              </m:oMath>
            </m:oMathPara>
          </w:p>
          <w:p w14:paraId="49A84169" w14:textId="77777777" w:rsidR="008F23B1" w:rsidRPr="00652491" w:rsidRDefault="00730F42" w:rsidP="001856FA">
            <w:pPr>
              <w:spacing w:line="360" w:lineRule="auto"/>
            </w:pPr>
            <m:oMathPara>
              <m:oMath>
                <m:sSub>
                  <m:sSubPr>
                    <m:ctrlPr>
                      <w:rPr>
                        <w:rFonts w:ascii="Cambria Math" w:hAnsi="Cambria Math"/>
                        <w:i/>
                      </w:rPr>
                    </m:ctrlPr>
                  </m:sSubPr>
                  <m:e>
                    <m:r>
                      <w:rPr>
                        <w:rFonts w:ascii="Cambria Math" w:hAnsi="Cambria Math"/>
                      </w:rPr>
                      <m:t>m</m:t>
                    </m:r>
                  </m:e>
                  <m:sub>
                    <m:r>
                      <w:rPr>
                        <w:rFonts w:ascii="Cambria Math" w:hAnsi="Cambria Math"/>
                      </w:rPr>
                      <m:t>r</m:t>
                    </m:r>
                  </m:sub>
                </m:sSub>
                <m:acc>
                  <m:accPr>
                    <m:chr m:val="̈"/>
                    <m:ctrlPr>
                      <w:rPr>
                        <w:rFonts w:ascii="Cambria Math" w:hAnsi="Cambria Math"/>
                        <w:i/>
                      </w:rPr>
                    </m:ctrlPr>
                  </m:accPr>
                  <m:e>
                    <m:r>
                      <w:rPr>
                        <w:rFonts w:ascii="Cambria Math" w:hAnsi="Cambria Math"/>
                      </w:rPr>
                      <m:t>v</m:t>
                    </m:r>
                  </m:e>
                </m:acc>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2</m:t>
                    </m:r>
                  </m:sup>
                </m:sSubSup>
                <m:r>
                  <w:rPr>
                    <w:rFonts w:ascii="Cambria Math" w:hAnsi="Cambria Math"/>
                  </w:rPr>
                  <m:t xml:space="preserve"> +</m:t>
                </m:r>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U</m:t>
                    </m:r>
                  </m:sup>
                </m:sSubSup>
              </m:oMath>
            </m:oMathPara>
          </w:p>
          <w:p w14:paraId="56E232C2" w14:textId="77777777" w:rsidR="008F23B1" w:rsidRPr="00755A59" w:rsidRDefault="00730F42" w:rsidP="001856FA">
            <w:pPr>
              <w:spacing w:line="360" w:lineRule="auto"/>
            </w:pPr>
            <m:oMathPara>
              <m:oMath>
                <m:sSub>
                  <m:sSubPr>
                    <m:ctrlPr>
                      <w:rPr>
                        <w:rFonts w:ascii="Cambria Math" w:hAnsi="Cambria Math"/>
                        <w:i/>
                      </w:rPr>
                    </m:ctrlPr>
                  </m:sSubPr>
                  <m:e>
                    <m:r>
                      <w:rPr>
                        <w:rFonts w:ascii="Cambria Math" w:hAnsi="Cambria Math"/>
                      </w:rPr>
                      <m:t>J</m:t>
                    </m:r>
                  </m:e>
                  <m:sub>
                    <m:r>
                      <w:rPr>
                        <w:rFonts w:ascii="Cambria Math" w:hAnsi="Cambria Math"/>
                      </w:rPr>
                      <m:t>t</m:t>
                    </m:r>
                  </m:sub>
                </m:sSub>
                <m:acc>
                  <m:accPr>
                    <m:chr m:val="̈"/>
                    <m:ctrlPr>
                      <w:rPr>
                        <w:rFonts w:ascii="Cambria Math" w:hAnsi="Cambria Math"/>
                        <w:i/>
                      </w:rPr>
                    </m:ctrlPr>
                  </m:accPr>
                  <m:e>
                    <m:r>
                      <w:rPr>
                        <w:rFonts w:ascii="Cambria Math" w:hAnsi="Cambria Math"/>
                      </w:rPr>
                      <m:t>θ</m:t>
                    </m:r>
                  </m:e>
                </m:acc>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1</m:t>
                    </m:r>
                  </m:sub>
                </m:sSub>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1</m:t>
                    </m:r>
                  </m:sup>
                </m:sSubSup>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2</m:t>
                    </m:r>
                  </m:sub>
                </m:sSub>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2</m:t>
                    </m:r>
                  </m:sup>
                </m:sSubSup>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b</m:t>
                    </m:r>
                  </m:sub>
                </m:sSub>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U</m:t>
                    </m:r>
                  </m:sup>
                </m:sSubSup>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p</m:t>
                    </m:r>
                  </m:sub>
                </m:sSub>
                <m:r>
                  <m:rPr>
                    <m:sty m:val="p"/>
                  </m:rPr>
                  <w:rPr>
                    <w:rFonts w:ascii="Cambria Math" w:hAnsi="Cambria Math"/>
                  </w:rPr>
                  <m:t>Ω</m:t>
                </m:r>
                <m:acc>
                  <m:accPr>
                    <m:chr m:val="̇"/>
                    <m:ctrlPr>
                      <w:rPr>
                        <w:rFonts w:ascii="Cambria Math" w:hAnsi="Cambria Math"/>
                        <w:i/>
                      </w:rPr>
                    </m:ctrlPr>
                  </m:accPr>
                  <m:e>
                    <m:r>
                      <w:rPr>
                        <w:rFonts w:ascii="Cambria Math" w:hAnsi="Cambria Math"/>
                      </w:rPr>
                      <m:t>ψ</m:t>
                    </m:r>
                  </m:e>
                </m:acc>
              </m:oMath>
            </m:oMathPara>
          </w:p>
          <w:p w14:paraId="3EC21F9B" w14:textId="77777777" w:rsidR="008F23B1" w:rsidRPr="00D51381" w:rsidRDefault="00730F42" w:rsidP="001856FA">
            <w:pPr>
              <w:spacing w:line="360" w:lineRule="auto"/>
            </w:pPr>
            <m:oMathPara>
              <m:oMath>
                <m:sSub>
                  <m:sSubPr>
                    <m:ctrlPr>
                      <w:rPr>
                        <w:rFonts w:ascii="Cambria Math" w:hAnsi="Cambria Math"/>
                        <w:i/>
                      </w:rPr>
                    </m:ctrlPr>
                  </m:sSubPr>
                  <m:e>
                    <m:r>
                      <w:rPr>
                        <w:rFonts w:ascii="Cambria Math" w:hAnsi="Cambria Math"/>
                      </w:rPr>
                      <m:t>J</m:t>
                    </m:r>
                  </m:e>
                  <m:sub>
                    <m:r>
                      <w:rPr>
                        <w:rFonts w:ascii="Cambria Math" w:hAnsi="Cambria Math"/>
                      </w:rPr>
                      <m:t>t</m:t>
                    </m:r>
                  </m:sub>
                </m:sSub>
                <m:acc>
                  <m:accPr>
                    <m:chr m:val="̈"/>
                    <m:ctrlPr>
                      <w:rPr>
                        <w:rFonts w:ascii="Cambria Math" w:hAnsi="Cambria Math"/>
                        <w:i/>
                      </w:rPr>
                    </m:ctrlPr>
                  </m:accPr>
                  <m:e>
                    <m:r>
                      <w:rPr>
                        <w:rFonts w:ascii="Cambria Math" w:hAnsi="Cambria Math"/>
                      </w:rPr>
                      <m:t>ψ</m:t>
                    </m:r>
                  </m:e>
                </m:acc>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1</m:t>
                    </m:r>
                  </m:sub>
                </m:sSub>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1</m:t>
                    </m:r>
                  </m:sup>
                </m:sSubSup>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2</m:t>
                    </m:r>
                  </m:sub>
                </m:sSub>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2</m:t>
                    </m:r>
                  </m:sup>
                </m:sSubSup>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b</m:t>
                    </m:r>
                  </m:sub>
                </m:sSub>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U</m:t>
                    </m:r>
                  </m:sup>
                </m:sSubSup>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p</m:t>
                    </m:r>
                  </m:sub>
                </m:sSub>
                <m:r>
                  <m:rPr>
                    <m:sty m:val="p"/>
                  </m:rPr>
                  <w:rPr>
                    <w:rFonts w:ascii="Cambria Math" w:hAnsi="Cambria Math"/>
                  </w:rPr>
                  <m:t>Ω</m:t>
                </m:r>
                <m:acc>
                  <m:accPr>
                    <m:chr m:val="̇"/>
                    <m:ctrlPr>
                      <w:rPr>
                        <w:rFonts w:ascii="Cambria Math" w:hAnsi="Cambria Math"/>
                        <w:i/>
                      </w:rPr>
                    </m:ctrlPr>
                  </m:accPr>
                  <m:e>
                    <m:r>
                      <w:rPr>
                        <w:rFonts w:ascii="Cambria Math" w:hAnsi="Cambria Math"/>
                      </w:rPr>
                      <m:t>θ</m:t>
                    </m:r>
                  </m:e>
                </m:acc>
              </m:oMath>
            </m:oMathPara>
          </w:p>
        </w:tc>
        <w:tc>
          <w:tcPr>
            <w:tcW w:w="992" w:type="dxa"/>
            <w:vAlign w:val="center"/>
          </w:tcPr>
          <w:p w14:paraId="38436310" w14:textId="77777777" w:rsidR="008F23B1" w:rsidRPr="001C390D"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713" w:name="_Ref527451513"/>
            <w:r w:rsidRPr="001C390D">
              <w:rPr>
                <w:rFonts w:ascii="Calibri" w:eastAsia="Times New Roman" w:hAnsi="Calibri" w:cs="Times New Roman"/>
                <w:i w:val="0"/>
                <w:iCs w:val="0"/>
                <w:color w:val="auto"/>
                <w:sz w:val="22"/>
                <w:szCs w:val="20"/>
                <w:lang w:eastAsia="fr-FR"/>
              </w:rPr>
              <w:t xml:space="preserve"> </w:t>
            </w:r>
            <w:bookmarkEnd w:id="713"/>
          </w:p>
        </w:tc>
      </w:tr>
    </w:tbl>
    <w:p w14:paraId="7B20CC52" w14:textId="77777777" w:rsidR="008F23B1" w:rsidRDefault="008F23B1" w:rsidP="008F23B1">
      <w:pPr>
        <w:keepNext/>
        <w:spacing w:line="360" w:lineRule="auto"/>
        <w:jc w:val="center"/>
      </w:pPr>
      <w:r w:rsidRPr="001A0328">
        <w:rPr>
          <w:noProof/>
          <w:lang w:eastAsia="zh-CN"/>
        </w:rPr>
        <w:drawing>
          <wp:inline distT="0" distB="0" distL="0" distR="0" wp14:anchorId="619956DA" wp14:editId="52A5C368">
            <wp:extent cx="5760720" cy="2159635"/>
            <wp:effectExtent l="0" t="0" r="0" b="0"/>
            <wp:docPr id="451"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3"/>
                    <pic:cNvPicPr>
                      <a:picLocks noChangeAspect="1"/>
                    </pic:cNvPicPr>
                  </pic:nvPicPr>
                  <pic:blipFill>
                    <a:blip r:embed="rId60"/>
                    <a:stretch>
                      <a:fillRect/>
                    </a:stretch>
                  </pic:blipFill>
                  <pic:spPr>
                    <a:xfrm>
                      <a:off x="0" y="0"/>
                      <a:ext cx="5760720" cy="2159635"/>
                    </a:xfrm>
                    <a:prstGeom prst="rect">
                      <a:avLst/>
                    </a:prstGeom>
                  </pic:spPr>
                </pic:pic>
              </a:graphicData>
            </a:graphic>
          </wp:inline>
        </w:drawing>
      </w:r>
    </w:p>
    <w:p w14:paraId="344B6F95" w14:textId="4CE87518" w:rsidR="008F23B1" w:rsidRDefault="008F23B1" w:rsidP="008F23B1">
      <w:pPr>
        <w:pStyle w:val="Lgende"/>
        <w:spacing w:line="360" w:lineRule="auto"/>
        <w:jc w:val="center"/>
        <w:rPr>
          <w:rFonts w:ascii="Calibri" w:eastAsia="Times New Roman" w:hAnsi="Calibri" w:cs="Times New Roman"/>
          <w:i w:val="0"/>
          <w:iCs w:val="0"/>
          <w:color w:val="auto"/>
          <w:sz w:val="22"/>
          <w:szCs w:val="20"/>
          <w:lang w:eastAsia="fr-FR"/>
        </w:rPr>
      </w:pPr>
      <w:bookmarkStart w:id="714" w:name="_Ref527447015"/>
      <w:r w:rsidRPr="001C51AC">
        <w:rPr>
          <w:rFonts w:ascii="Calibri" w:eastAsia="Times New Roman" w:hAnsi="Calibri" w:cs="Times New Roman"/>
          <w:i w:val="0"/>
          <w:iCs w:val="0"/>
          <w:color w:val="auto"/>
          <w:sz w:val="22"/>
          <w:szCs w:val="20"/>
          <w:lang w:eastAsia="fr-FR"/>
        </w:rPr>
        <w:t xml:space="preserve">Figure </w:t>
      </w:r>
      <w:r w:rsidR="007B73B8">
        <w:rPr>
          <w:rFonts w:ascii="Calibri" w:eastAsia="Times New Roman" w:hAnsi="Calibri" w:cs="Times New Roman"/>
          <w:i w:val="0"/>
          <w:iCs w:val="0"/>
          <w:color w:val="auto"/>
          <w:sz w:val="22"/>
          <w:szCs w:val="20"/>
          <w:lang w:eastAsia="fr-FR"/>
        </w:rPr>
        <w:fldChar w:fldCharType="begin"/>
      </w:r>
      <w:r w:rsidR="007B73B8">
        <w:rPr>
          <w:rFonts w:ascii="Calibri" w:eastAsia="Times New Roman" w:hAnsi="Calibri" w:cs="Times New Roman"/>
          <w:i w:val="0"/>
          <w:iCs w:val="0"/>
          <w:color w:val="auto"/>
          <w:sz w:val="22"/>
          <w:szCs w:val="20"/>
          <w:lang w:eastAsia="fr-FR"/>
        </w:rPr>
        <w:instrText xml:space="preserve"> STYLEREF 2 \s </w:instrText>
      </w:r>
      <w:r w:rsidR="007B73B8">
        <w:rPr>
          <w:rFonts w:ascii="Calibri" w:eastAsia="Times New Roman" w:hAnsi="Calibri" w:cs="Times New Roman"/>
          <w:i w:val="0"/>
          <w:iCs w:val="0"/>
          <w:color w:val="auto"/>
          <w:sz w:val="22"/>
          <w:szCs w:val="20"/>
          <w:lang w:eastAsia="fr-FR"/>
        </w:rPr>
        <w:fldChar w:fldCharType="separate"/>
      </w:r>
      <w:r w:rsidR="00D07291">
        <w:rPr>
          <w:rFonts w:ascii="Calibri" w:eastAsia="Times New Roman" w:hAnsi="Calibri" w:cs="Times New Roman"/>
          <w:i w:val="0"/>
          <w:iCs w:val="0"/>
          <w:noProof/>
          <w:color w:val="auto"/>
          <w:sz w:val="22"/>
          <w:szCs w:val="20"/>
          <w:lang w:eastAsia="fr-FR"/>
        </w:rPr>
        <w:t>3.2</w:t>
      </w:r>
      <w:r w:rsidR="007B73B8">
        <w:rPr>
          <w:rFonts w:ascii="Calibri" w:eastAsia="Times New Roman" w:hAnsi="Calibri" w:cs="Times New Roman"/>
          <w:i w:val="0"/>
          <w:iCs w:val="0"/>
          <w:color w:val="auto"/>
          <w:sz w:val="22"/>
          <w:szCs w:val="20"/>
          <w:lang w:eastAsia="fr-FR"/>
        </w:rPr>
        <w:fldChar w:fldCharType="end"/>
      </w:r>
      <w:r w:rsidR="007B73B8">
        <w:rPr>
          <w:rFonts w:ascii="Calibri" w:eastAsia="Times New Roman" w:hAnsi="Calibri" w:cs="Times New Roman"/>
          <w:i w:val="0"/>
          <w:iCs w:val="0"/>
          <w:color w:val="auto"/>
          <w:sz w:val="22"/>
          <w:szCs w:val="20"/>
          <w:lang w:eastAsia="fr-FR"/>
        </w:rPr>
        <w:noBreakHyphen/>
      </w:r>
      <w:r w:rsidR="007B73B8">
        <w:rPr>
          <w:rFonts w:ascii="Calibri" w:eastAsia="Times New Roman" w:hAnsi="Calibri" w:cs="Times New Roman"/>
          <w:i w:val="0"/>
          <w:iCs w:val="0"/>
          <w:color w:val="auto"/>
          <w:sz w:val="22"/>
          <w:szCs w:val="20"/>
          <w:lang w:eastAsia="fr-FR"/>
        </w:rPr>
        <w:fldChar w:fldCharType="begin"/>
      </w:r>
      <w:r w:rsidR="007B73B8">
        <w:rPr>
          <w:rFonts w:ascii="Calibri" w:eastAsia="Times New Roman" w:hAnsi="Calibri" w:cs="Times New Roman"/>
          <w:i w:val="0"/>
          <w:iCs w:val="0"/>
          <w:color w:val="auto"/>
          <w:sz w:val="22"/>
          <w:szCs w:val="20"/>
          <w:lang w:eastAsia="fr-FR"/>
        </w:rPr>
        <w:instrText xml:space="preserve"> SEQ Figure \* ARABIC \s 2 </w:instrText>
      </w:r>
      <w:r w:rsidR="007B73B8">
        <w:rPr>
          <w:rFonts w:ascii="Calibri" w:eastAsia="Times New Roman" w:hAnsi="Calibri" w:cs="Times New Roman"/>
          <w:i w:val="0"/>
          <w:iCs w:val="0"/>
          <w:color w:val="auto"/>
          <w:sz w:val="22"/>
          <w:szCs w:val="20"/>
          <w:lang w:eastAsia="fr-FR"/>
        </w:rPr>
        <w:fldChar w:fldCharType="separate"/>
      </w:r>
      <w:r w:rsidR="00D07291">
        <w:rPr>
          <w:rFonts w:ascii="Calibri" w:eastAsia="Times New Roman" w:hAnsi="Calibri" w:cs="Times New Roman"/>
          <w:i w:val="0"/>
          <w:iCs w:val="0"/>
          <w:noProof/>
          <w:color w:val="auto"/>
          <w:sz w:val="22"/>
          <w:szCs w:val="20"/>
          <w:lang w:eastAsia="fr-FR"/>
        </w:rPr>
        <w:t>1</w:t>
      </w:r>
      <w:r w:rsidR="007B73B8">
        <w:rPr>
          <w:rFonts w:ascii="Calibri" w:eastAsia="Times New Roman" w:hAnsi="Calibri" w:cs="Times New Roman"/>
          <w:i w:val="0"/>
          <w:iCs w:val="0"/>
          <w:color w:val="auto"/>
          <w:sz w:val="22"/>
          <w:szCs w:val="20"/>
          <w:lang w:eastAsia="fr-FR"/>
        </w:rPr>
        <w:fldChar w:fldCharType="end"/>
      </w:r>
      <w:bookmarkEnd w:id="714"/>
      <w:r w:rsidRPr="001C51AC">
        <w:rPr>
          <w:rFonts w:ascii="Calibri" w:eastAsia="Times New Roman" w:hAnsi="Calibri" w:cs="Times New Roman"/>
          <w:i w:val="0"/>
          <w:iCs w:val="0"/>
          <w:color w:val="auto"/>
          <w:sz w:val="22"/>
          <w:szCs w:val="20"/>
          <w:lang w:eastAsia="fr-FR"/>
        </w:rPr>
        <w:t> : schéma du rotor rigide avec un disque guidé par deux paliers</w:t>
      </w:r>
    </w:p>
    <w:p w14:paraId="4D048277" w14:textId="4F7C8E49" w:rsidR="008F23B1" w:rsidRDefault="00034021" w:rsidP="00E331EC">
      <w:pPr>
        <w:spacing w:line="360" w:lineRule="auto"/>
      </w:pPr>
      <w:proofErr w:type="gramStart"/>
      <w:r>
        <w:t>où</w:t>
      </w:r>
      <w:proofErr w:type="gramEnd"/>
      <w:r>
        <w:t xml:space="preserve"> </w:t>
      </w:r>
      <m:oMath>
        <m:sSub>
          <m:sSubPr>
            <m:ctrlPr>
              <w:rPr>
                <w:rFonts w:ascii="Cambria Math" w:hAnsi="Cambria Math"/>
                <w:i/>
              </w:rPr>
            </m:ctrlPr>
          </m:sSubPr>
          <m:e>
            <m:r>
              <w:rPr>
                <w:rFonts w:ascii="Cambria Math" w:hAnsi="Cambria Math"/>
              </w:rPr>
              <m:t>δ</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δ</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δ</m:t>
            </m:r>
          </m:e>
          <m:sub>
            <m:r>
              <w:rPr>
                <w:rFonts w:ascii="Cambria Math" w:hAnsi="Cambria Math"/>
              </w:rPr>
              <m:t>b</m:t>
            </m:r>
          </m:sub>
        </m:sSub>
        <m:r>
          <w:rPr>
            <w:rFonts w:ascii="Cambria Math" w:hAnsi="Cambria Math"/>
          </w:rPr>
          <m:t xml:space="preserve"> </m:t>
        </m:r>
      </m:oMath>
      <w:r>
        <w:t>sont d</w:t>
      </w:r>
      <w:r w:rsidR="008F23B1" w:rsidRPr="00AD319A">
        <w:t>es distances algébriques</w:t>
      </w:r>
      <w:r w:rsidR="008F23B1">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3076348C" w14:textId="77777777" w:rsidTr="00D00F10">
        <w:trPr>
          <w:trHeight w:val="635"/>
          <w:tblHeader/>
          <w:jc w:val="center"/>
        </w:trPr>
        <w:tc>
          <w:tcPr>
            <w:tcW w:w="8080" w:type="dxa"/>
            <w:vAlign w:val="center"/>
          </w:tcPr>
          <w:p w14:paraId="410DF92E" w14:textId="77777777" w:rsidR="008F23B1" w:rsidRPr="004808BA" w:rsidRDefault="00730F42" w:rsidP="001856FA">
            <w:pPr>
              <w:spacing w:line="360" w:lineRule="auto"/>
              <w:jc w:val="center"/>
            </w:pPr>
            <m:oMathPara>
              <m:oMath>
                <m:sSub>
                  <m:sSubPr>
                    <m:ctrlPr>
                      <w:rPr>
                        <w:rFonts w:ascii="Cambria Math" w:hAnsi="Cambria Math"/>
                        <w:i/>
                      </w:rPr>
                    </m:ctrlPr>
                  </m:sSubPr>
                  <m:e>
                    <m:r>
                      <w:rPr>
                        <w:rFonts w:ascii="Cambria Math" w:hAnsi="Cambria Math"/>
                      </w:rPr>
                      <m:t>δ</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z</m:t>
                    </m:r>
                  </m:e>
                  <m:sub>
                    <m:sSub>
                      <m:sSubPr>
                        <m:ctrlPr>
                          <w:rPr>
                            <w:rFonts w:ascii="Cambria Math" w:hAnsi="Cambria Math"/>
                            <w:i/>
                          </w:rPr>
                        </m:ctrlPr>
                      </m:sSubPr>
                      <m:e>
                        <m:r>
                          <w:rPr>
                            <w:rFonts w:ascii="Cambria Math" w:hAnsi="Cambria Math"/>
                          </w:rPr>
                          <m:t>G</m:t>
                        </m:r>
                      </m:e>
                      <m:sub>
                        <m:r>
                          <w:rPr>
                            <w:rFonts w:ascii="Cambria Math" w:hAnsi="Cambria Math"/>
                          </w:rPr>
                          <m:t>r</m:t>
                        </m:r>
                      </m:sub>
                    </m:sSub>
                  </m:sub>
                </m:sSub>
              </m:oMath>
            </m:oMathPara>
          </w:p>
          <w:p w14:paraId="501D2D68" w14:textId="77777777" w:rsidR="008F23B1" w:rsidRPr="00D51381" w:rsidRDefault="008F23B1" w:rsidP="001856FA">
            <w:pPr>
              <w:spacing w:line="360" w:lineRule="auto"/>
            </w:pPr>
            <w:r w:rsidRPr="004808BA">
              <w:t xml:space="preserve">avec </w:t>
            </w:r>
            <m:oMath>
              <m:r>
                <w:rPr>
                  <w:rFonts w:ascii="Cambria Math" w:hAnsi="Cambria Math"/>
                </w:rPr>
                <m:t>k=1, 2,b</m:t>
              </m:r>
            </m:oMath>
            <w:r>
              <w:t xml:space="preserve"> </w:t>
            </w:r>
          </w:p>
        </w:tc>
        <w:tc>
          <w:tcPr>
            <w:tcW w:w="992" w:type="dxa"/>
            <w:vAlign w:val="center"/>
          </w:tcPr>
          <w:p w14:paraId="0A63C481" w14:textId="77777777" w:rsidR="008F23B1" w:rsidRPr="001C390D"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41CAB4BA" w14:textId="77777777" w:rsidR="008F23B1" w:rsidRPr="006D4C5D" w:rsidRDefault="008F23B1" w:rsidP="00A079DB">
      <w:pPr>
        <w:overflowPunct/>
        <w:spacing w:before="120" w:line="360" w:lineRule="auto"/>
        <w:ind w:firstLine="709"/>
        <w:textAlignment w:val="auto"/>
      </w:pPr>
      <w:r w:rsidRPr="006D4C5D">
        <w:t>Les déplacements</w:t>
      </w:r>
      <w:r>
        <w:rPr>
          <w:rStyle w:val="Appelnotedebasdep"/>
        </w:rPr>
        <w:footnoteReference w:id="8"/>
      </w:r>
      <w:r w:rsidRPr="006D4C5D">
        <w:t xml:space="preserve"> au niveau des paliers </w:t>
      </w:r>
      <m:oMath>
        <m:sSub>
          <m:sSubPr>
            <m:ctrlPr>
              <w:rPr>
                <w:rFonts w:ascii="Cambria Math" w:hAnsi="Cambria Math"/>
              </w:rPr>
            </m:ctrlPr>
          </m:sSubPr>
          <m:e>
            <m:r>
              <w:rPr>
                <w:rFonts w:ascii="Cambria Math" w:hAnsi="Cambria Math"/>
              </w:rPr>
              <m:t>u</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v</m:t>
            </m:r>
          </m:e>
          <m:sub>
            <m:r>
              <m:rPr>
                <m:sty m:val="p"/>
              </m:rPr>
              <w:rPr>
                <w:rFonts w:ascii="Cambria Math" w:hAnsi="Cambria Math"/>
              </w:rPr>
              <m:t>1</m:t>
            </m:r>
          </m:sub>
        </m:sSub>
      </m:oMath>
      <w:r w:rsidRPr="006D4C5D">
        <w:t xml:space="preserve"> et </w:t>
      </w:r>
      <m:oMath>
        <m:sSub>
          <m:sSubPr>
            <m:ctrlPr>
              <w:rPr>
                <w:rFonts w:ascii="Cambria Math" w:hAnsi="Cambria Math"/>
              </w:rPr>
            </m:ctrlPr>
          </m:sSubPr>
          <m:e>
            <m:r>
              <w:rPr>
                <w:rFonts w:ascii="Cambria Math" w:hAnsi="Cambria Math"/>
              </w:rPr>
              <m:t>u</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m:rPr>
                <m:sty m:val="p"/>
              </m:rPr>
              <w:rPr>
                <w:rFonts w:ascii="Cambria Math" w:hAnsi="Cambria Math"/>
              </w:rPr>
              <m:t>2</m:t>
            </m:r>
          </m:sub>
        </m:sSub>
      </m:oMath>
      <w:r w:rsidRPr="006D4C5D">
        <w:t xml:space="preserve"> sont liés aux déplacements du centre de masse du rotor</w:t>
      </w:r>
      <w:r>
        <w:t xml:space="preserve"> </w:t>
      </w:r>
      <m:oMath>
        <m:sSub>
          <m:sSubPr>
            <m:ctrlPr>
              <w:rPr>
                <w:rFonts w:ascii="Cambria Math" w:hAnsi="Cambria Math"/>
                <w:i/>
              </w:rPr>
            </m:ctrlPr>
          </m:sSubPr>
          <m:e>
            <m:r>
              <w:rPr>
                <w:rFonts w:ascii="Cambria Math" w:hAnsi="Cambria Math"/>
              </w:rPr>
              <m:t>G</m:t>
            </m:r>
          </m:e>
          <m:sub>
            <m:r>
              <w:rPr>
                <w:rFonts w:ascii="Cambria Math" w:hAnsi="Cambria Math"/>
              </w:rPr>
              <m:t>r</m:t>
            </m:r>
          </m:sub>
        </m:sSub>
      </m:oMath>
      <w:r w:rsidRPr="006D4C5D">
        <w:t xml:space="preserve"> par:</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3FB88747" w14:textId="77777777" w:rsidTr="00D00F10">
        <w:trPr>
          <w:trHeight w:val="635"/>
          <w:tblHeader/>
          <w:jc w:val="center"/>
        </w:trPr>
        <w:tc>
          <w:tcPr>
            <w:tcW w:w="8080" w:type="dxa"/>
            <w:vAlign w:val="center"/>
          </w:tcPr>
          <w:p w14:paraId="1884238E" w14:textId="77777777" w:rsidR="008F23B1" w:rsidRPr="000278B5" w:rsidRDefault="00730F42" w:rsidP="001856FA">
            <w:pPr>
              <w:spacing w:line="360" w:lineRule="auto"/>
            </w:pPr>
            <m:oMathPara>
              <m:oMath>
                <m:sSub>
                  <m:sSubPr>
                    <m:ctrlPr>
                      <w:rPr>
                        <w:rFonts w:ascii="Cambria Math" w:hAnsi="Cambria Math"/>
                        <w:i/>
                      </w:rPr>
                    </m:ctrlPr>
                  </m:sSubPr>
                  <m:e>
                    <m:r>
                      <w:rPr>
                        <w:rFonts w:ascii="Cambria Math" w:hAnsi="Cambria Math"/>
                      </w:rPr>
                      <m:t>u</m:t>
                    </m:r>
                  </m:e>
                  <m:sub>
                    <m:r>
                      <w:rPr>
                        <w:rFonts w:ascii="Cambria Math" w:hAnsi="Cambria Math"/>
                      </w:rPr>
                      <m:t>k</m:t>
                    </m:r>
                  </m:sub>
                </m:sSub>
                <m:r>
                  <w:rPr>
                    <w:rFonts w:ascii="Cambria Math" w:hAnsi="Cambria Math"/>
                  </w:rPr>
                  <m:t>=u+</m:t>
                </m:r>
                <m:sSub>
                  <m:sSubPr>
                    <m:ctrlPr>
                      <w:rPr>
                        <w:rFonts w:ascii="Cambria Math" w:hAnsi="Cambria Math"/>
                        <w:i/>
                      </w:rPr>
                    </m:ctrlPr>
                  </m:sSubPr>
                  <m:e>
                    <m:r>
                      <w:rPr>
                        <w:rFonts w:ascii="Cambria Math" w:hAnsi="Cambria Math"/>
                      </w:rPr>
                      <m:t>δ</m:t>
                    </m:r>
                  </m:e>
                  <m:sub>
                    <m:r>
                      <w:rPr>
                        <w:rFonts w:ascii="Cambria Math" w:hAnsi="Cambria Math"/>
                      </w:rPr>
                      <m:t>k</m:t>
                    </m:r>
                  </m:sub>
                </m:sSub>
                <m:r>
                  <w:rPr>
                    <w:rFonts w:ascii="Cambria Math" w:hAnsi="Cambria Math"/>
                  </w:rPr>
                  <m:t>ψ</m:t>
                </m:r>
              </m:oMath>
            </m:oMathPara>
          </w:p>
          <w:p w14:paraId="2054CC37" w14:textId="77777777" w:rsidR="008F23B1" w:rsidRPr="00D51381" w:rsidRDefault="00730F42" w:rsidP="001856FA">
            <w:pPr>
              <w:spacing w:line="360" w:lineRule="auto"/>
            </w:pPr>
            <m:oMathPara>
              <m:oMath>
                <m:sSub>
                  <m:sSubPr>
                    <m:ctrlPr>
                      <w:rPr>
                        <w:rFonts w:ascii="Cambria Math" w:hAnsi="Cambria Math"/>
                        <w:i/>
                      </w:rPr>
                    </m:ctrlPr>
                  </m:sSubPr>
                  <m:e>
                    <m:r>
                      <w:rPr>
                        <w:rFonts w:ascii="Cambria Math" w:hAnsi="Cambria Math"/>
                      </w:rPr>
                      <m:t>v</m:t>
                    </m:r>
                  </m:e>
                  <m:sub>
                    <m:r>
                      <w:rPr>
                        <w:rFonts w:ascii="Cambria Math" w:hAnsi="Cambria Math"/>
                      </w:rPr>
                      <m:t>k</m:t>
                    </m:r>
                  </m:sub>
                </m:sSub>
                <m:r>
                  <w:rPr>
                    <w:rFonts w:ascii="Cambria Math" w:hAnsi="Cambria Math"/>
                  </w:rPr>
                  <m:t>=v-</m:t>
                </m:r>
                <m:sSub>
                  <m:sSubPr>
                    <m:ctrlPr>
                      <w:rPr>
                        <w:rFonts w:ascii="Cambria Math" w:hAnsi="Cambria Math"/>
                        <w:i/>
                      </w:rPr>
                    </m:ctrlPr>
                  </m:sSubPr>
                  <m:e>
                    <m:r>
                      <w:rPr>
                        <w:rFonts w:ascii="Cambria Math" w:hAnsi="Cambria Math"/>
                      </w:rPr>
                      <m:t>δ</m:t>
                    </m:r>
                  </m:e>
                  <m:sub>
                    <m:r>
                      <w:rPr>
                        <w:rFonts w:ascii="Cambria Math" w:hAnsi="Cambria Math"/>
                      </w:rPr>
                      <m:t>k</m:t>
                    </m:r>
                  </m:sub>
                </m:sSub>
                <m:r>
                  <w:rPr>
                    <w:rFonts w:ascii="Cambria Math" w:hAnsi="Cambria Math"/>
                  </w:rPr>
                  <m:t>θ</m:t>
                </m:r>
              </m:oMath>
            </m:oMathPara>
          </w:p>
        </w:tc>
        <w:tc>
          <w:tcPr>
            <w:tcW w:w="992" w:type="dxa"/>
            <w:vAlign w:val="center"/>
          </w:tcPr>
          <w:p w14:paraId="702B1459" w14:textId="77777777" w:rsidR="008F23B1" w:rsidRPr="001C390D"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715" w:name="_Ref529996805"/>
            <w:r w:rsidRPr="001C390D">
              <w:rPr>
                <w:rFonts w:ascii="Calibri" w:eastAsia="Times New Roman" w:hAnsi="Calibri" w:cs="Times New Roman"/>
                <w:i w:val="0"/>
                <w:iCs w:val="0"/>
                <w:color w:val="auto"/>
                <w:sz w:val="22"/>
                <w:szCs w:val="20"/>
                <w:lang w:eastAsia="fr-FR"/>
              </w:rPr>
              <w:t xml:space="preserve"> </w:t>
            </w:r>
            <w:bookmarkEnd w:id="715"/>
          </w:p>
        </w:tc>
      </w:tr>
    </w:tbl>
    <w:p w14:paraId="252A8CD4" w14:textId="48CA07C2" w:rsidR="008F23B1" w:rsidRDefault="008F23B1" w:rsidP="008F23B1">
      <w:pPr>
        <w:spacing w:line="360" w:lineRule="auto"/>
        <w:ind w:firstLine="708"/>
      </w:pPr>
      <w:r>
        <w:t>Lorsque le</w:t>
      </w:r>
      <w:r w:rsidR="00034021">
        <w:t xml:space="preserve">s amplitudes </w:t>
      </w:r>
      <w:r>
        <w:t xml:space="preserve">des vibrations dans les paliers </w:t>
      </w:r>
      <w:r w:rsidR="00034021">
        <w:t>sont</w:t>
      </w:r>
      <w:r>
        <w:t xml:space="preserve"> faible</w:t>
      </w:r>
      <w:r w:rsidR="00034021">
        <w:t>s</w:t>
      </w:r>
      <w:r>
        <w:t>, les efforts fluides peuvent être linéarisés autour de sa position d’équilibre (</w:t>
      </w:r>
      <m:oMath>
        <m:sSubSup>
          <m:sSubSupPr>
            <m:ctrlPr>
              <w:rPr>
                <w:rFonts w:ascii="Cambria Math" w:hAnsi="Cambria Math"/>
                <w:i/>
              </w:rPr>
            </m:ctrlPr>
          </m:sSubSupPr>
          <m:e>
            <m:r>
              <w:rPr>
                <w:rFonts w:ascii="Cambria Math" w:hAnsi="Cambria Math"/>
              </w:rPr>
              <m:t>x</m:t>
            </m:r>
          </m:e>
          <m:sub>
            <m:r>
              <w:rPr>
                <w:rFonts w:ascii="Cambria Math" w:hAnsi="Cambria Math"/>
              </w:rPr>
              <m:t>st</m:t>
            </m:r>
          </m:sub>
          <m:sup>
            <m:r>
              <w:rPr>
                <w:rFonts w:ascii="Cambria Math" w:hAnsi="Cambria Math"/>
              </w:rPr>
              <m:t>k</m:t>
            </m:r>
          </m:sup>
        </m:sSubSup>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st</m:t>
            </m:r>
          </m:sub>
          <m:sup>
            <m:r>
              <w:rPr>
                <w:rFonts w:ascii="Cambria Math" w:hAnsi="Cambria Math"/>
              </w:rPr>
              <m:t>k</m:t>
            </m:r>
          </m:sup>
        </m:sSubSup>
      </m:oMath>
      <w:r>
        <w:t xml:space="preserve">). </w:t>
      </w:r>
      <w:r w:rsidR="00034021">
        <w:t>L</w:t>
      </w:r>
      <w:r>
        <w:t>es efforts fluides linéarisés agissants sur le rotor peuvent être exprimés</w:t>
      </w:r>
      <w:r w:rsidR="00034021">
        <w:t xml:space="preserve"> à l’aide des coefficients dynamiques</w:t>
      </w:r>
      <w: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1D79057E" w14:textId="77777777" w:rsidTr="00D223AC">
        <w:trPr>
          <w:trHeight w:val="635"/>
          <w:tblHeader/>
          <w:jc w:val="center"/>
        </w:trPr>
        <w:tc>
          <w:tcPr>
            <w:tcW w:w="8080" w:type="dxa"/>
            <w:vAlign w:val="center"/>
          </w:tcPr>
          <w:p w14:paraId="6C697947" w14:textId="77777777" w:rsidR="008F23B1" w:rsidRPr="00D53A12" w:rsidRDefault="00730F42" w:rsidP="001856FA">
            <w:pPr>
              <w:spacing w:line="360" w:lineRule="auto"/>
            </w:pPr>
            <m:oMathPara>
              <m:oMath>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k</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xst</m:t>
                    </m:r>
                  </m:sub>
                  <m:sup>
                    <m:r>
                      <w:rPr>
                        <w:rFonts w:ascii="Cambria Math" w:hAnsi="Cambria Math"/>
                      </w:rPr>
                      <m:t>k</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xx</m:t>
                        </m:r>
                      </m:sub>
                    </m:sSub>
                    <m:sSub>
                      <m:sSubPr>
                        <m:ctrlPr>
                          <w:rPr>
                            <w:rFonts w:ascii="Cambria Math" w:hAnsi="Cambria Math"/>
                            <w:i/>
                          </w:rPr>
                        </m:ctrlPr>
                      </m:sSubPr>
                      <m:e>
                        <m:r>
                          <w:rPr>
                            <w:rFonts w:ascii="Cambria Math" w:hAnsi="Cambria Math"/>
                          </w:rPr>
                          <m:t>u</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xy</m:t>
                        </m:r>
                      </m:sub>
                    </m:sSub>
                    <m:sSub>
                      <m:sSubPr>
                        <m:ctrlPr>
                          <w:rPr>
                            <w:rFonts w:ascii="Cambria Math" w:hAnsi="Cambria Math"/>
                            <w:i/>
                          </w:rPr>
                        </m:ctrlPr>
                      </m:sSubPr>
                      <m:e>
                        <m:r>
                          <w:rPr>
                            <w:rFonts w:ascii="Cambria Math" w:hAnsi="Cambria Math"/>
                          </w:rPr>
                          <m:t>v</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xx</m:t>
                        </m:r>
                      </m:sub>
                    </m:sSub>
                    <m:acc>
                      <m:accPr>
                        <m:chr m:val="̇"/>
                        <m:ctrlPr>
                          <w:rPr>
                            <w:rFonts w:ascii="Cambria Math" w:hAnsi="Cambria Math"/>
                            <w:i/>
                          </w:rPr>
                        </m:ctrlPr>
                      </m:accPr>
                      <m:e>
                        <m:sSub>
                          <m:sSubPr>
                            <m:ctrlPr>
                              <w:rPr>
                                <w:rFonts w:ascii="Cambria Math" w:hAnsi="Cambria Math"/>
                                <w:i/>
                              </w:rPr>
                            </m:ctrlPr>
                          </m:sSubPr>
                          <m:e>
                            <m:r>
                              <w:rPr>
                                <w:rFonts w:ascii="Cambria Math" w:hAnsi="Cambria Math"/>
                              </w:rPr>
                              <m:t>u</m:t>
                            </m:r>
                          </m:e>
                          <m:sub>
                            <m:r>
                              <w:rPr>
                                <w:rFonts w:ascii="Cambria Math" w:hAnsi="Cambria Math"/>
                              </w:rPr>
                              <m:t>k</m:t>
                            </m:r>
                          </m:sub>
                        </m:sSub>
                      </m:e>
                    </m:acc>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xy</m:t>
                        </m:r>
                      </m:sub>
                    </m:sSub>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k</m:t>
                            </m:r>
                          </m:sub>
                        </m:sSub>
                      </m:e>
                    </m:acc>
                  </m:e>
                </m:d>
              </m:oMath>
            </m:oMathPara>
          </w:p>
          <w:p w14:paraId="255E97F3" w14:textId="77777777" w:rsidR="008F23B1" w:rsidRPr="00D51381" w:rsidRDefault="00730F42" w:rsidP="001856FA">
            <w:pPr>
              <w:spacing w:line="360" w:lineRule="auto"/>
            </w:pPr>
            <m:oMathPara>
              <m:oMath>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k</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yst</m:t>
                    </m:r>
                  </m:sub>
                  <m:sup>
                    <m:r>
                      <w:rPr>
                        <w:rFonts w:ascii="Cambria Math" w:hAnsi="Cambria Math"/>
                      </w:rPr>
                      <m:t>k</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yx</m:t>
                        </m:r>
                      </m:sub>
                    </m:sSub>
                    <m:sSub>
                      <m:sSubPr>
                        <m:ctrlPr>
                          <w:rPr>
                            <w:rFonts w:ascii="Cambria Math" w:hAnsi="Cambria Math"/>
                            <w:i/>
                          </w:rPr>
                        </m:ctrlPr>
                      </m:sSubPr>
                      <m:e>
                        <m:r>
                          <w:rPr>
                            <w:rFonts w:ascii="Cambria Math" w:hAnsi="Cambria Math"/>
                          </w:rPr>
                          <m:t>u</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yy</m:t>
                        </m:r>
                      </m:sub>
                    </m:sSub>
                    <m:sSub>
                      <m:sSubPr>
                        <m:ctrlPr>
                          <w:rPr>
                            <w:rFonts w:ascii="Cambria Math" w:hAnsi="Cambria Math"/>
                            <w:i/>
                          </w:rPr>
                        </m:ctrlPr>
                      </m:sSubPr>
                      <m:e>
                        <m:r>
                          <w:rPr>
                            <w:rFonts w:ascii="Cambria Math" w:hAnsi="Cambria Math"/>
                          </w:rPr>
                          <m:t>v</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yx</m:t>
                        </m:r>
                      </m:sub>
                    </m:sSub>
                    <m:acc>
                      <m:accPr>
                        <m:chr m:val="̇"/>
                        <m:ctrlPr>
                          <w:rPr>
                            <w:rFonts w:ascii="Cambria Math" w:hAnsi="Cambria Math"/>
                            <w:i/>
                          </w:rPr>
                        </m:ctrlPr>
                      </m:accPr>
                      <m:e>
                        <m:sSub>
                          <m:sSubPr>
                            <m:ctrlPr>
                              <w:rPr>
                                <w:rFonts w:ascii="Cambria Math" w:hAnsi="Cambria Math"/>
                                <w:i/>
                              </w:rPr>
                            </m:ctrlPr>
                          </m:sSubPr>
                          <m:e>
                            <m:r>
                              <w:rPr>
                                <w:rFonts w:ascii="Cambria Math" w:hAnsi="Cambria Math"/>
                              </w:rPr>
                              <m:t>u</m:t>
                            </m:r>
                          </m:e>
                          <m:sub>
                            <m:r>
                              <w:rPr>
                                <w:rFonts w:ascii="Cambria Math" w:hAnsi="Cambria Math"/>
                              </w:rPr>
                              <m:t>k</m:t>
                            </m:r>
                          </m:sub>
                        </m:sSub>
                      </m:e>
                    </m:acc>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yy</m:t>
                        </m:r>
                      </m:sub>
                    </m:sSub>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k</m:t>
                            </m:r>
                          </m:sub>
                        </m:sSub>
                      </m:e>
                    </m:acc>
                  </m:e>
                </m:d>
              </m:oMath>
            </m:oMathPara>
          </w:p>
        </w:tc>
        <w:tc>
          <w:tcPr>
            <w:tcW w:w="992" w:type="dxa"/>
            <w:vAlign w:val="center"/>
          </w:tcPr>
          <w:p w14:paraId="38F80232" w14:textId="77777777" w:rsidR="008F23B1" w:rsidRPr="001C390D"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716" w:name="_Ref527450146"/>
            <w:r w:rsidRPr="001C390D">
              <w:rPr>
                <w:rFonts w:ascii="Calibri" w:eastAsia="Times New Roman" w:hAnsi="Calibri" w:cs="Times New Roman"/>
                <w:i w:val="0"/>
                <w:iCs w:val="0"/>
                <w:color w:val="auto"/>
                <w:sz w:val="22"/>
                <w:szCs w:val="20"/>
                <w:lang w:eastAsia="fr-FR"/>
              </w:rPr>
              <w:t xml:space="preserve"> </w:t>
            </w:r>
            <w:bookmarkEnd w:id="716"/>
          </w:p>
        </w:tc>
      </w:tr>
    </w:tbl>
    <w:p w14:paraId="7BA95A30" w14:textId="7E5924C4" w:rsidR="00034021" w:rsidRDefault="008F23B1" w:rsidP="00034021">
      <w:pPr>
        <w:spacing w:line="360" w:lineRule="auto"/>
        <w:ind w:firstLine="708"/>
      </w:pPr>
      <w:r>
        <w:t>Si on exprime ces forces par les paramètres cinématiques au centre de masse du rotor</w:t>
      </w:r>
      <m:oMath>
        <m:r>
          <w:rPr>
            <w:rFonts w:ascii="Cambria Math" w:hAnsi="Cambria Math"/>
          </w:rPr>
          <m:t xml:space="preserve"> </m:t>
        </m:r>
        <m:sSub>
          <m:sSubPr>
            <m:ctrlPr>
              <w:rPr>
                <w:rFonts w:ascii="Cambria Math" w:hAnsi="Cambria Math"/>
                <w:i/>
              </w:rPr>
            </m:ctrlPr>
          </m:sSubPr>
          <m:e>
            <m:r>
              <w:rPr>
                <w:rFonts w:ascii="Cambria Math" w:hAnsi="Cambria Math"/>
              </w:rPr>
              <m:t>G</m:t>
            </m:r>
          </m:e>
          <m:sub>
            <m:r>
              <w:rPr>
                <w:rFonts w:ascii="Cambria Math" w:hAnsi="Cambria Math"/>
              </w:rPr>
              <m:t>r</m:t>
            </m:r>
          </m:sub>
        </m:sSub>
      </m:oMath>
      <w:r>
        <w:t xml:space="preserve">, </w:t>
      </w:r>
      <w:r w:rsidRPr="009C4B70">
        <w:rPr>
          <w:b/>
        </w:rPr>
        <w:fldChar w:fldCharType="begin"/>
      </w:r>
      <w:r w:rsidRPr="009C4B70">
        <w:rPr>
          <w:b/>
        </w:rPr>
        <w:instrText xml:space="preserve"> REF _Ref527450146 \r \h  \* MERGEFORMAT </w:instrText>
      </w:r>
      <w:r w:rsidRPr="009C4B70">
        <w:rPr>
          <w:b/>
        </w:rPr>
      </w:r>
      <w:r w:rsidRPr="009C4B70">
        <w:rPr>
          <w:b/>
        </w:rPr>
        <w:fldChar w:fldCharType="separate"/>
      </w:r>
      <w:r w:rsidR="00D07291">
        <w:rPr>
          <w:b/>
        </w:rPr>
        <w:t>Eq.3-15</w:t>
      </w:r>
      <w:r w:rsidRPr="009C4B70">
        <w:rPr>
          <w:b/>
        </w:rPr>
        <w:fldChar w:fldCharType="end"/>
      </w:r>
      <w:r>
        <w:t xml:space="preserve"> devient : </w:t>
      </w:r>
    </w:p>
    <w:tbl>
      <w:tblPr>
        <w:tblStyle w:val="Grilledutableau"/>
        <w:tblW w:w="914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222"/>
        <w:gridCol w:w="923"/>
      </w:tblGrid>
      <w:tr w:rsidR="008F23B1" w:rsidRPr="00AA3E05" w14:paraId="52A2B68E" w14:textId="77777777" w:rsidTr="00D223AC">
        <w:trPr>
          <w:trHeight w:val="635"/>
          <w:tblHeader/>
          <w:jc w:val="center"/>
        </w:trPr>
        <w:tc>
          <w:tcPr>
            <w:tcW w:w="8222" w:type="dxa"/>
            <w:vAlign w:val="center"/>
          </w:tcPr>
          <w:p w14:paraId="5FFE58EB" w14:textId="77777777" w:rsidR="008F23B1" w:rsidRPr="00D53A12" w:rsidRDefault="00730F42" w:rsidP="001856FA">
            <w:pPr>
              <w:spacing w:line="360" w:lineRule="auto"/>
            </w:pPr>
            <m:oMath>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k</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xst</m:t>
                  </m:r>
                </m:sub>
                <m:sup>
                  <m:r>
                    <w:rPr>
                      <w:rFonts w:ascii="Cambria Math" w:hAnsi="Cambria Math"/>
                    </w:rPr>
                    <m:t>k</m:t>
                  </m:r>
                </m:sup>
              </m:sSubSup>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xx</m:t>
                  </m:r>
                </m:sub>
                <m:sup>
                  <m:r>
                    <w:rPr>
                      <w:rFonts w:ascii="Cambria Math" w:hAnsi="Cambria Math"/>
                    </w:rPr>
                    <m:t>k</m:t>
                  </m:r>
                </m:sup>
              </m:sSubSup>
              <m:r>
                <w:rPr>
                  <w:rFonts w:ascii="Cambria Math" w:hAnsi="Cambria Math"/>
                </w:rPr>
                <m:t>u-</m:t>
              </m:r>
              <m:sSubSup>
                <m:sSubSupPr>
                  <m:ctrlPr>
                    <w:rPr>
                      <w:rFonts w:ascii="Cambria Math" w:hAnsi="Cambria Math"/>
                      <w:i/>
                    </w:rPr>
                  </m:ctrlPr>
                </m:sSubSupPr>
                <m:e>
                  <m:r>
                    <w:rPr>
                      <w:rFonts w:ascii="Cambria Math" w:hAnsi="Cambria Math"/>
                    </w:rPr>
                    <m:t>C</m:t>
                  </m:r>
                </m:e>
                <m:sub>
                  <m:r>
                    <w:rPr>
                      <w:rFonts w:ascii="Cambria Math" w:hAnsi="Cambria Math"/>
                    </w:rPr>
                    <m:t>xx</m:t>
                  </m:r>
                </m:sub>
                <m:sup>
                  <m:r>
                    <w:rPr>
                      <w:rFonts w:ascii="Cambria Math" w:hAnsi="Cambria Math"/>
                    </w:rPr>
                    <m:t>k</m:t>
                  </m:r>
                </m:sup>
              </m:sSubSup>
              <m:acc>
                <m:accPr>
                  <m:chr m:val="̇"/>
                  <m:ctrlPr>
                    <w:rPr>
                      <w:rFonts w:ascii="Cambria Math" w:hAnsi="Cambria Math"/>
                      <w:i/>
                    </w:rPr>
                  </m:ctrlPr>
                </m:accPr>
                <m:e>
                  <m:r>
                    <w:rPr>
                      <w:rFonts w:ascii="Cambria Math" w:hAnsi="Cambria Math"/>
                    </w:rPr>
                    <m:t>u</m:t>
                  </m:r>
                </m:e>
              </m:acc>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xy</m:t>
                  </m:r>
                </m:sub>
                <m:sup>
                  <m:r>
                    <w:rPr>
                      <w:rFonts w:ascii="Cambria Math" w:hAnsi="Cambria Math"/>
                    </w:rPr>
                    <m:t>k</m:t>
                  </m:r>
                </m:sup>
              </m:sSubSup>
              <m:r>
                <w:rPr>
                  <w:rFonts w:ascii="Cambria Math" w:hAnsi="Cambria Math"/>
                </w:rPr>
                <m:t>v-</m:t>
              </m:r>
              <m:sSubSup>
                <m:sSubSupPr>
                  <m:ctrlPr>
                    <w:rPr>
                      <w:rFonts w:ascii="Cambria Math" w:hAnsi="Cambria Math"/>
                      <w:i/>
                    </w:rPr>
                  </m:ctrlPr>
                </m:sSubSupPr>
                <m:e>
                  <m:r>
                    <w:rPr>
                      <w:rFonts w:ascii="Cambria Math" w:hAnsi="Cambria Math"/>
                    </w:rPr>
                    <m:t>C</m:t>
                  </m:r>
                </m:e>
                <m:sub>
                  <m:r>
                    <w:rPr>
                      <w:rFonts w:ascii="Cambria Math" w:hAnsi="Cambria Math"/>
                    </w:rPr>
                    <m:t>xy</m:t>
                  </m:r>
                </m:sub>
                <m:sup>
                  <m:r>
                    <w:rPr>
                      <w:rFonts w:ascii="Cambria Math" w:hAnsi="Cambria Math"/>
                    </w:rPr>
                    <m:t>k</m:t>
                  </m:r>
                </m:sup>
              </m:sSubSup>
              <m:acc>
                <m:accPr>
                  <m:chr m:val="̇"/>
                  <m:ctrlPr>
                    <w:rPr>
                      <w:rFonts w:ascii="Cambria Math" w:hAnsi="Cambria Math"/>
                      <w:i/>
                    </w:rPr>
                  </m:ctrlPr>
                </m:accPr>
                <m:e>
                  <m:r>
                    <w:rPr>
                      <w:rFonts w:ascii="Cambria Math" w:hAnsi="Cambria Math"/>
                    </w:rPr>
                    <m:t>v</m:t>
                  </m:r>
                </m:e>
              </m:acc>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xx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r>
                <w:rPr>
                  <w:rFonts w:ascii="Cambria Math" w:hAnsi="Cambria Math"/>
                </w:rPr>
                <m:t>ψ-</m:t>
              </m:r>
              <m:sSubSup>
                <m:sSubSupPr>
                  <m:ctrlPr>
                    <w:rPr>
                      <w:rFonts w:ascii="Cambria Math" w:hAnsi="Cambria Math"/>
                      <w:i/>
                    </w:rPr>
                  </m:ctrlPr>
                </m:sSubSupPr>
                <m:e>
                  <m:r>
                    <w:rPr>
                      <w:rFonts w:ascii="Cambria Math" w:hAnsi="Cambria Math"/>
                    </w:rPr>
                    <m:t>C</m:t>
                  </m:r>
                </m:e>
                <m:sub>
                  <m:r>
                    <w:rPr>
                      <w:rFonts w:ascii="Cambria Math" w:hAnsi="Cambria Math"/>
                    </w:rPr>
                    <m:t>xx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acc>
                <m:accPr>
                  <m:chr m:val="̇"/>
                  <m:ctrlPr>
                    <w:rPr>
                      <w:rFonts w:ascii="Cambria Math" w:hAnsi="Cambria Math"/>
                      <w:i/>
                    </w:rPr>
                  </m:ctrlPr>
                </m:accPr>
                <m:e>
                  <m:r>
                    <w:rPr>
                      <w:rFonts w:ascii="Cambria Math" w:hAnsi="Cambria Math"/>
                    </w:rPr>
                    <m:t>ψ</m:t>
                  </m:r>
                </m:e>
              </m:acc>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xy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r>
                <w:rPr>
                  <w:rFonts w:ascii="Cambria Math" w:hAnsi="Cambria Math"/>
                </w:rPr>
                <m:t>θ+</m:t>
              </m:r>
              <m:sSubSup>
                <m:sSubSupPr>
                  <m:ctrlPr>
                    <w:rPr>
                      <w:rFonts w:ascii="Cambria Math" w:hAnsi="Cambria Math"/>
                      <w:i/>
                    </w:rPr>
                  </m:ctrlPr>
                </m:sSubSupPr>
                <m:e>
                  <m:r>
                    <w:rPr>
                      <w:rFonts w:ascii="Cambria Math" w:hAnsi="Cambria Math"/>
                    </w:rPr>
                    <m:t>C</m:t>
                  </m:r>
                </m:e>
                <m:sub>
                  <m:r>
                    <w:rPr>
                      <w:rFonts w:ascii="Cambria Math" w:hAnsi="Cambria Math"/>
                    </w:rPr>
                    <m:t>xy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acc>
                <m:accPr>
                  <m:chr m:val="̇"/>
                  <m:ctrlPr>
                    <w:rPr>
                      <w:rFonts w:ascii="Cambria Math" w:hAnsi="Cambria Math"/>
                      <w:i/>
                    </w:rPr>
                  </m:ctrlPr>
                </m:accPr>
                <m:e>
                  <m:r>
                    <w:rPr>
                      <w:rFonts w:ascii="Cambria Math" w:hAnsi="Cambria Math"/>
                    </w:rPr>
                    <m:t>θ</m:t>
                  </m:r>
                </m:e>
              </m:acc>
            </m:oMath>
            <w:r w:rsidR="008F23B1">
              <w:t xml:space="preserve"> </w:t>
            </w:r>
          </w:p>
          <w:p w14:paraId="3BA60BC2" w14:textId="77777777" w:rsidR="008F23B1" w:rsidRPr="00D51381" w:rsidRDefault="00730F42" w:rsidP="001856FA">
            <w:pPr>
              <w:spacing w:line="360" w:lineRule="auto"/>
              <w:jc w:val="left"/>
            </w:pPr>
            <m:oMath>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k</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yst</m:t>
                  </m:r>
                </m:sub>
                <m:sup>
                  <m:r>
                    <w:rPr>
                      <w:rFonts w:ascii="Cambria Math" w:hAnsi="Cambria Math"/>
                    </w:rPr>
                    <m:t>k</m:t>
                  </m:r>
                </m:sup>
              </m:sSubSup>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yx</m:t>
                  </m:r>
                </m:sub>
                <m:sup>
                  <m:r>
                    <w:rPr>
                      <w:rFonts w:ascii="Cambria Math" w:hAnsi="Cambria Math"/>
                    </w:rPr>
                    <m:t>k</m:t>
                  </m:r>
                </m:sup>
              </m:sSubSup>
              <m:r>
                <w:rPr>
                  <w:rFonts w:ascii="Cambria Math" w:hAnsi="Cambria Math"/>
                </w:rPr>
                <m:t>u-</m:t>
              </m:r>
              <m:sSubSup>
                <m:sSubSupPr>
                  <m:ctrlPr>
                    <w:rPr>
                      <w:rFonts w:ascii="Cambria Math" w:hAnsi="Cambria Math"/>
                      <w:i/>
                    </w:rPr>
                  </m:ctrlPr>
                </m:sSubSupPr>
                <m:e>
                  <m:r>
                    <w:rPr>
                      <w:rFonts w:ascii="Cambria Math" w:hAnsi="Cambria Math"/>
                    </w:rPr>
                    <m:t>C</m:t>
                  </m:r>
                </m:e>
                <m:sub>
                  <m:r>
                    <w:rPr>
                      <w:rFonts w:ascii="Cambria Math" w:hAnsi="Cambria Math"/>
                    </w:rPr>
                    <m:t>yx</m:t>
                  </m:r>
                </m:sub>
                <m:sup>
                  <m:r>
                    <w:rPr>
                      <w:rFonts w:ascii="Cambria Math" w:hAnsi="Cambria Math"/>
                    </w:rPr>
                    <m:t>k</m:t>
                  </m:r>
                </m:sup>
              </m:sSubSup>
              <m:acc>
                <m:accPr>
                  <m:chr m:val="̇"/>
                  <m:ctrlPr>
                    <w:rPr>
                      <w:rFonts w:ascii="Cambria Math" w:hAnsi="Cambria Math"/>
                      <w:i/>
                    </w:rPr>
                  </m:ctrlPr>
                </m:accPr>
                <m:e>
                  <m:r>
                    <w:rPr>
                      <w:rFonts w:ascii="Cambria Math" w:hAnsi="Cambria Math"/>
                    </w:rPr>
                    <m:t>u</m:t>
                  </m:r>
                </m:e>
              </m:acc>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yy</m:t>
                  </m:r>
                </m:sub>
                <m:sup>
                  <m:r>
                    <w:rPr>
                      <w:rFonts w:ascii="Cambria Math" w:hAnsi="Cambria Math"/>
                    </w:rPr>
                    <m:t>k</m:t>
                  </m:r>
                </m:sup>
              </m:sSubSup>
              <m:r>
                <w:rPr>
                  <w:rFonts w:ascii="Cambria Math" w:hAnsi="Cambria Math"/>
                </w:rPr>
                <m:t>v-</m:t>
              </m:r>
              <m:sSubSup>
                <m:sSubSupPr>
                  <m:ctrlPr>
                    <w:rPr>
                      <w:rFonts w:ascii="Cambria Math" w:hAnsi="Cambria Math"/>
                      <w:i/>
                    </w:rPr>
                  </m:ctrlPr>
                </m:sSubSupPr>
                <m:e>
                  <m:r>
                    <w:rPr>
                      <w:rFonts w:ascii="Cambria Math" w:hAnsi="Cambria Math"/>
                    </w:rPr>
                    <m:t>C</m:t>
                  </m:r>
                </m:e>
                <m:sub>
                  <m:r>
                    <w:rPr>
                      <w:rFonts w:ascii="Cambria Math" w:hAnsi="Cambria Math"/>
                    </w:rPr>
                    <m:t>yy</m:t>
                  </m:r>
                </m:sub>
                <m:sup>
                  <m:r>
                    <w:rPr>
                      <w:rFonts w:ascii="Cambria Math" w:hAnsi="Cambria Math"/>
                    </w:rPr>
                    <m:t>k</m:t>
                  </m:r>
                </m:sup>
              </m:sSubSup>
              <m:acc>
                <m:accPr>
                  <m:chr m:val="̇"/>
                  <m:ctrlPr>
                    <w:rPr>
                      <w:rFonts w:ascii="Cambria Math" w:hAnsi="Cambria Math"/>
                      <w:i/>
                    </w:rPr>
                  </m:ctrlPr>
                </m:accPr>
                <m:e>
                  <m:r>
                    <w:rPr>
                      <w:rFonts w:ascii="Cambria Math" w:hAnsi="Cambria Math"/>
                    </w:rPr>
                    <m:t>v</m:t>
                  </m:r>
                </m:e>
              </m:acc>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yx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r>
                <w:rPr>
                  <w:rFonts w:ascii="Cambria Math" w:hAnsi="Cambria Math"/>
                </w:rPr>
                <m:t>ψ-</m:t>
              </m:r>
              <m:sSubSup>
                <m:sSubSupPr>
                  <m:ctrlPr>
                    <w:rPr>
                      <w:rFonts w:ascii="Cambria Math" w:hAnsi="Cambria Math"/>
                      <w:i/>
                    </w:rPr>
                  </m:ctrlPr>
                </m:sSubSupPr>
                <m:e>
                  <m:r>
                    <w:rPr>
                      <w:rFonts w:ascii="Cambria Math" w:hAnsi="Cambria Math"/>
                    </w:rPr>
                    <m:t>C</m:t>
                  </m:r>
                </m:e>
                <m:sub>
                  <m:r>
                    <w:rPr>
                      <w:rFonts w:ascii="Cambria Math" w:hAnsi="Cambria Math"/>
                    </w:rPr>
                    <m:t>yx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acc>
                <m:accPr>
                  <m:chr m:val="̇"/>
                  <m:ctrlPr>
                    <w:rPr>
                      <w:rFonts w:ascii="Cambria Math" w:hAnsi="Cambria Math"/>
                      <w:i/>
                    </w:rPr>
                  </m:ctrlPr>
                </m:accPr>
                <m:e>
                  <m:r>
                    <w:rPr>
                      <w:rFonts w:ascii="Cambria Math" w:hAnsi="Cambria Math"/>
                    </w:rPr>
                    <m:t>ψ</m:t>
                  </m:r>
                </m:e>
              </m:acc>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yy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r>
                <w:rPr>
                  <w:rFonts w:ascii="Cambria Math" w:hAnsi="Cambria Math"/>
                </w:rPr>
                <m:t>θ+</m:t>
              </m:r>
              <m:sSubSup>
                <m:sSubSupPr>
                  <m:ctrlPr>
                    <w:rPr>
                      <w:rFonts w:ascii="Cambria Math" w:hAnsi="Cambria Math"/>
                      <w:i/>
                    </w:rPr>
                  </m:ctrlPr>
                </m:sSubSupPr>
                <m:e>
                  <m:r>
                    <w:rPr>
                      <w:rFonts w:ascii="Cambria Math" w:hAnsi="Cambria Math"/>
                    </w:rPr>
                    <m:t>C</m:t>
                  </m:r>
                </m:e>
                <m:sub>
                  <m:r>
                    <w:rPr>
                      <w:rFonts w:ascii="Cambria Math" w:hAnsi="Cambria Math"/>
                    </w:rPr>
                    <m:t>yy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acc>
                <m:accPr>
                  <m:chr m:val="̇"/>
                  <m:ctrlPr>
                    <w:rPr>
                      <w:rFonts w:ascii="Cambria Math" w:hAnsi="Cambria Math"/>
                      <w:i/>
                    </w:rPr>
                  </m:ctrlPr>
                </m:accPr>
                <m:e>
                  <m:r>
                    <w:rPr>
                      <w:rFonts w:ascii="Cambria Math" w:hAnsi="Cambria Math"/>
                    </w:rPr>
                    <m:t>θ</m:t>
                  </m:r>
                </m:e>
              </m:acc>
            </m:oMath>
            <w:r w:rsidR="008F23B1">
              <w:t xml:space="preserve"> </w:t>
            </w:r>
          </w:p>
        </w:tc>
        <w:tc>
          <w:tcPr>
            <w:tcW w:w="923" w:type="dxa"/>
            <w:vAlign w:val="center"/>
          </w:tcPr>
          <w:p w14:paraId="6C1DE9E4" w14:textId="77777777" w:rsidR="008F23B1" w:rsidRPr="001C390D"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717" w:name="_Ref527451487"/>
            <w:r w:rsidRPr="001C390D">
              <w:rPr>
                <w:rFonts w:ascii="Calibri" w:eastAsia="Times New Roman" w:hAnsi="Calibri" w:cs="Times New Roman"/>
                <w:i w:val="0"/>
                <w:iCs w:val="0"/>
                <w:color w:val="auto"/>
                <w:sz w:val="22"/>
                <w:szCs w:val="20"/>
                <w:lang w:eastAsia="fr-FR"/>
              </w:rPr>
              <w:t xml:space="preserve"> </w:t>
            </w:r>
            <w:bookmarkEnd w:id="717"/>
          </w:p>
        </w:tc>
      </w:tr>
    </w:tbl>
    <w:p w14:paraId="474240A0" w14:textId="775EBF55" w:rsidR="008F23B1" w:rsidRDefault="008F23B1" w:rsidP="008F23B1">
      <w:pPr>
        <w:spacing w:line="360" w:lineRule="auto"/>
      </w:pPr>
      <w:r>
        <w:t>Ainsi en remplaçant les forces des paliers dans</w:t>
      </w:r>
      <w:r w:rsidRPr="003A4020">
        <w:rPr>
          <w:b/>
        </w:rPr>
        <w:t xml:space="preserve"> </w:t>
      </w:r>
      <w:r w:rsidRPr="003A4020">
        <w:rPr>
          <w:b/>
        </w:rPr>
        <w:fldChar w:fldCharType="begin"/>
      </w:r>
      <w:r w:rsidRPr="003A4020">
        <w:rPr>
          <w:b/>
        </w:rPr>
        <w:instrText xml:space="preserve"> REF _Ref527451513 \r \h  \* MERGEFORMAT </w:instrText>
      </w:r>
      <w:r w:rsidRPr="003A4020">
        <w:rPr>
          <w:b/>
        </w:rPr>
      </w:r>
      <w:r w:rsidRPr="003A4020">
        <w:rPr>
          <w:b/>
        </w:rPr>
        <w:fldChar w:fldCharType="separate"/>
      </w:r>
      <w:r w:rsidR="00D07291">
        <w:rPr>
          <w:b/>
        </w:rPr>
        <w:t>Eq.3-12</w:t>
      </w:r>
      <w:r w:rsidRPr="003A4020">
        <w:rPr>
          <w:b/>
        </w:rPr>
        <w:fldChar w:fldCharType="end"/>
      </w:r>
      <w:r>
        <w:t xml:space="preserve"> par leurs expressions (</w:t>
      </w:r>
      <w:r w:rsidRPr="00E65CE4">
        <w:rPr>
          <w:b/>
        </w:rPr>
        <w:fldChar w:fldCharType="begin"/>
      </w:r>
      <w:r w:rsidRPr="00E65CE4">
        <w:rPr>
          <w:b/>
        </w:rPr>
        <w:instrText xml:space="preserve"> REF _Ref527451487 \r \h  \* MERGEFORMAT </w:instrText>
      </w:r>
      <w:r w:rsidRPr="00E65CE4">
        <w:rPr>
          <w:b/>
        </w:rPr>
      </w:r>
      <w:r w:rsidRPr="00E65CE4">
        <w:rPr>
          <w:b/>
        </w:rPr>
        <w:fldChar w:fldCharType="separate"/>
      </w:r>
      <w:r w:rsidR="00D07291">
        <w:rPr>
          <w:b/>
        </w:rPr>
        <w:t>Eq.3-16</w:t>
      </w:r>
      <w:r w:rsidRPr="00E65CE4">
        <w:rPr>
          <w:b/>
        </w:rPr>
        <w:fldChar w:fldCharType="end"/>
      </w:r>
      <w:r w:rsidR="00865B12">
        <w:t>),  les équations de</w:t>
      </w:r>
      <w:r>
        <w:t xml:space="preserve"> mouvement </w:t>
      </w:r>
      <w:r w:rsidRPr="000E2BD6">
        <w:t>se mettent sous la forme matricielle suivante</w:t>
      </w:r>
      <w: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222"/>
        <w:gridCol w:w="850"/>
      </w:tblGrid>
      <w:tr w:rsidR="008F23B1" w:rsidRPr="00AA3E05" w14:paraId="13A1A3FA" w14:textId="77777777" w:rsidTr="00D001B5">
        <w:trPr>
          <w:trHeight w:val="635"/>
          <w:tblHeader/>
          <w:jc w:val="center"/>
        </w:trPr>
        <w:tc>
          <w:tcPr>
            <w:tcW w:w="8222" w:type="dxa"/>
            <w:vAlign w:val="center"/>
          </w:tcPr>
          <w:p w14:paraId="53B60833" w14:textId="77777777" w:rsidR="008F23B1" w:rsidRPr="00D51381" w:rsidRDefault="008F23B1" w:rsidP="001856FA">
            <w:pPr>
              <w:spacing w:line="360" w:lineRule="auto"/>
            </w:pPr>
            <m:oMathPara>
              <m:oMath>
                <m:r>
                  <m:rPr>
                    <m:sty m:val="bi"/>
                  </m:rPr>
                  <w:rPr>
                    <w:rFonts w:ascii="Cambria Math" w:hAnsi="Cambria Math"/>
                  </w:rPr>
                  <m:t>M</m:t>
                </m:r>
                <m:acc>
                  <m:accPr>
                    <m:chr m:val="̈"/>
                    <m:ctrlPr>
                      <w:rPr>
                        <w:rFonts w:ascii="Cambria Math" w:hAnsi="Cambria Math"/>
                        <w:b/>
                        <w:i/>
                      </w:rPr>
                    </m:ctrlPr>
                  </m:accPr>
                  <m:e>
                    <m:r>
                      <m:rPr>
                        <m:sty m:val="bi"/>
                      </m:rPr>
                      <w:rPr>
                        <w:rFonts w:ascii="Cambria Math" w:hAnsi="Cambria Math"/>
                      </w:rPr>
                      <m:t>q</m:t>
                    </m:r>
                  </m:e>
                </m:acc>
                <m:r>
                  <w:rPr>
                    <w:rFonts w:ascii="Cambria Math" w:hAnsi="Cambria Math"/>
                  </w:rPr>
                  <m:t>+</m:t>
                </m:r>
                <m:d>
                  <m:dPr>
                    <m:begChr m:val="["/>
                    <m:endChr m:val="]"/>
                    <m:ctrlPr>
                      <w:rPr>
                        <w:rFonts w:ascii="Cambria Math" w:hAnsi="Cambria Math"/>
                        <w:i/>
                      </w:rPr>
                    </m:ctrlPr>
                  </m:dPr>
                  <m:e>
                    <m:nary>
                      <m:naryPr>
                        <m:chr m:val="∑"/>
                        <m:limLoc m:val="undOvr"/>
                        <m:ctrlPr>
                          <w:rPr>
                            <w:rFonts w:ascii="Cambria Math" w:hAnsi="Cambria Math"/>
                            <w:i/>
                          </w:rPr>
                        </m:ctrlPr>
                      </m:naryPr>
                      <m:sub>
                        <m:r>
                          <w:rPr>
                            <w:rFonts w:ascii="Cambria Math" w:hAnsi="Cambria Math"/>
                          </w:rPr>
                          <m:t>k=1</m:t>
                        </m:r>
                      </m:sub>
                      <m:sup>
                        <m:r>
                          <w:rPr>
                            <w:rFonts w:ascii="Cambria Math" w:hAnsi="Cambria Math"/>
                          </w:rPr>
                          <m:t>2</m:t>
                        </m:r>
                      </m:sup>
                      <m:e>
                        <m:sSub>
                          <m:sSubPr>
                            <m:ctrlPr>
                              <w:rPr>
                                <w:rFonts w:ascii="Cambria Math" w:hAnsi="Cambria Math"/>
                                <w:b/>
                                <w:i/>
                              </w:rPr>
                            </m:ctrlPr>
                          </m:sSubPr>
                          <m:e>
                            <m:r>
                              <m:rPr>
                                <m:sty m:val="bi"/>
                              </m:rPr>
                              <w:rPr>
                                <w:rFonts w:ascii="Cambria Math" w:hAnsi="Cambria Math"/>
                              </w:rPr>
                              <m:t>C</m:t>
                            </m:r>
                          </m:e>
                          <m:sub>
                            <m:r>
                              <m:rPr>
                                <m:sty m:val="bi"/>
                              </m:rPr>
                              <w:rPr>
                                <w:rFonts w:ascii="Cambria Math" w:hAnsi="Cambria Math"/>
                              </w:rPr>
                              <m:t>k</m:t>
                            </m:r>
                          </m:sub>
                        </m:sSub>
                      </m:e>
                    </m:nary>
                    <m:r>
                      <w:rPr>
                        <w:rFonts w:ascii="Cambria Math" w:hAnsi="Cambria Math"/>
                      </w:rPr>
                      <m:t>+</m:t>
                    </m:r>
                    <m:r>
                      <m:rPr>
                        <m:sty m:val="bi"/>
                      </m:rPr>
                      <w:rPr>
                        <w:rFonts w:ascii="Cambria Math" w:hAnsi="Cambria Math"/>
                      </w:rPr>
                      <m:t>G</m:t>
                    </m:r>
                    <m:d>
                      <m:dPr>
                        <m:ctrlPr>
                          <w:rPr>
                            <w:rFonts w:ascii="Cambria Math" w:hAnsi="Cambria Math"/>
                            <w:b/>
                            <w:i/>
                          </w:rPr>
                        </m:ctrlPr>
                      </m:dPr>
                      <m:e>
                        <m:r>
                          <m:rPr>
                            <m:sty m:val="p"/>
                          </m:rPr>
                          <w:rPr>
                            <w:rFonts w:ascii="Cambria Math" w:hAnsi="Cambria Math"/>
                          </w:rPr>
                          <m:t>Ω</m:t>
                        </m:r>
                      </m:e>
                    </m:d>
                  </m:e>
                </m:d>
                <m:acc>
                  <m:accPr>
                    <m:chr m:val="̇"/>
                    <m:ctrlPr>
                      <w:rPr>
                        <w:rFonts w:ascii="Cambria Math" w:hAnsi="Cambria Math"/>
                        <w:b/>
                        <w:i/>
                      </w:rPr>
                    </m:ctrlPr>
                  </m:accPr>
                  <m:e>
                    <m:r>
                      <m:rPr>
                        <m:sty m:val="bi"/>
                      </m:rPr>
                      <w:rPr>
                        <w:rFonts w:ascii="Cambria Math" w:hAnsi="Cambria Math"/>
                      </w:rPr>
                      <m:t>q</m:t>
                    </m:r>
                  </m:e>
                </m:acc>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2</m:t>
                    </m:r>
                  </m:sup>
                  <m:e>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k</m:t>
                        </m:r>
                      </m:sub>
                    </m:sSub>
                  </m:e>
                </m:nary>
                <m:r>
                  <m:rPr>
                    <m:sty m:val="bi"/>
                  </m:rPr>
                  <w:rPr>
                    <w:rFonts w:ascii="Cambria Math" w:hAnsi="Cambria Math"/>
                  </w:rPr>
                  <m:t>q=</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oMath>
            </m:oMathPara>
          </w:p>
        </w:tc>
        <w:tc>
          <w:tcPr>
            <w:tcW w:w="850" w:type="dxa"/>
            <w:vAlign w:val="center"/>
          </w:tcPr>
          <w:p w14:paraId="096570B6" w14:textId="77777777" w:rsidR="008F23B1" w:rsidRPr="001C390D"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718" w:name="_Ref532491934"/>
            <w:r w:rsidRPr="001C390D">
              <w:rPr>
                <w:rFonts w:ascii="Calibri" w:eastAsia="Times New Roman" w:hAnsi="Calibri" w:cs="Times New Roman"/>
                <w:i w:val="0"/>
                <w:iCs w:val="0"/>
                <w:color w:val="auto"/>
                <w:sz w:val="22"/>
                <w:szCs w:val="20"/>
                <w:lang w:eastAsia="fr-FR"/>
              </w:rPr>
              <w:t xml:space="preserve"> </w:t>
            </w:r>
            <w:bookmarkEnd w:id="718"/>
          </w:p>
        </w:tc>
      </w:tr>
    </w:tbl>
    <w:p w14:paraId="3B1C6797" w14:textId="77777777" w:rsidR="008F23B1" w:rsidRDefault="008F23B1" w:rsidP="008F23B1">
      <w:pPr>
        <w:tabs>
          <w:tab w:val="left" w:pos="7371"/>
        </w:tabs>
        <w:spacing w:line="276" w:lineRule="auto"/>
        <w:jc w:val="left"/>
      </w:pPr>
      <w:r>
        <w:t xml:space="preserve">où </w:t>
      </w:r>
      <m:oMath>
        <m:r>
          <m:rPr>
            <m:sty m:val="bi"/>
          </m:rPr>
          <w:rPr>
            <w:rFonts w:ascii="Cambria Math" w:hAnsi="Cambria Math"/>
          </w:rPr>
          <m:t>q</m:t>
        </m:r>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u, v, ψ,θ</m:t>
                </m:r>
              </m:e>
            </m:d>
          </m:e>
          <m:sup>
            <m:r>
              <w:rPr>
                <w:rFonts w:ascii="Cambria Math" w:hAnsi="Cambria Math"/>
              </w:rPr>
              <m:t>T</m:t>
            </m:r>
          </m:sup>
        </m:sSup>
      </m:oMath>
      <w:r>
        <w:t xml:space="preserve">, </w:t>
      </w:r>
      <w:r>
        <w:br/>
      </w:r>
      <m:oMathPara>
        <m:oMathParaPr>
          <m:jc m:val="center"/>
        </m:oMathParaPr>
        <m:oMath>
          <m:r>
            <m:rPr>
              <m:sty m:val="bi"/>
            </m:rPr>
            <w:rPr>
              <w:rFonts w:ascii="Cambria Math" w:hAnsi="Cambria Math"/>
            </w:rPr>
            <m:t>M</m:t>
          </m:r>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r</m:t>
                              </m:r>
                            </m:sub>
                          </m:sSub>
                        </m:e>
                        <m:e>
                          <m:r>
                            <w:rPr>
                              <w:rFonts w:ascii="Cambria Math" w:hAnsi="Cambria Math"/>
                            </w:rPr>
                            <m:t>0</m:t>
                          </m:r>
                        </m:e>
                      </m:mr>
                      <m:mr>
                        <m:e>
                          <m:r>
                            <w:rPr>
                              <w:rFonts w:ascii="Cambria Math" w:hAnsi="Cambria Math"/>
                            </w:rPr>
                            <m:t>0</m:t>
                          </m:r>
                        </m:e>
                        <m:e>
                          <m:sSub>
                            <m:sSubPr>
                              <m:ctrlPr>
                                <w:rPr>
                                  <w:rFonts w:ascii="Cambria Math" w:hAnsi="Cambria Math"/>
                                  <w:i/>
                                </w:rPr>
                              </m:ctrlPr>
                            </m:sSubPr>
                            <m:e>
                              <m:r>
                                <w:rPr>
                                  <w:rFonts w:ascii="Cambria Math" w:hAnsi="Cambria Math"/>
                                </w:rPr>
                                <m:t>m</m:t>
                              </m:r>
                            </m:e>
                            <m:sub>
                              <m:r>
                                <w:rPr>
                                  <w:rFonts w:ascii="Cambria Math" w:hAnsi="Cambria Math"/>
                                </w:rPr>
                                <m:t>r</m:t>
                              </m:r>
                            </m:sub>
                          </m:sSub>
                        </m:e>
                      </m:mr>
                    </m:m>
                  </m:e>
                  <m:e>
                    <m:m>
                      <m:mPr>
                        <m:mcs>
                          <m:mc>
                            <m:mcPr>
                              <m:count m:val="2"/>
                              <m:mcJc m:val="center"/>
                            </m:mcPr>
                          </m:mc>
                        </m:mcs>
                        <m:ctrlPr>
                          <w:rPr>
                            <w:rFonts w:ascii="Cambria Math" w:hAnsi="Cambria Math"/>
                            <w:i/>
                          </w:rPr>
                        </m:ctrlPr>
                      </m:mPr>
                      <m:mr>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mr>
                    </m:m>
                  </m:e>
                </m:mr>
                <m:mr>
                  <m:e>
                    <m:m>
                      <m:mPr>
                        <m:mcs>
                          <m:mc>
                            <m:mcPr>
                              <m:count m:val="2"/>
                              <m:mcJc m:val="center"/>
                            </m:mcPr>
                          </m:mc>
                        </m:mcs>
                        <m:ctrlPr>
                          <w:rPr>
                            <w:rFonts w:ascii="Cambria Math" w:hAnsi="Cambria Math"/>
                            <w:i/>
                          </w:rPr>
                        </m:ctrlPr>
                      </m:mPr>
                      <m:mr>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mr>
                    </m:m>
                  </m:e>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J</m:t>
                              </m:r>
                            </m:e>
                            <m:sub>
                              <m:r>
                                <w:rPr>
                                  <w:rFonts w:ascii="Cambria Math" w:hAnsi="Cambria Math"/>
                                </w:rPr>
                                <m:t>t</m:t>
                              </m:r>
                            </m:sub>
                          </m:sSub>
                        </m:e>
                        <m:e>
                          <m:r>
                            <w:rPr>
                              <w:rFonts w:ascii="Cambria Math" w:hAnsi="Cambria Math"/>
                            </w:rPr>
                            <m:t>0</m:t>
                          </m:r>
                        </m:e>
                      </m:mr>
                      <m:mr>
                        <m:e>
                          <m:r>
                            <w:rPr>
                              <w:rFonts w:ascii="Cambria Math" w:hAnsi="Cambria Math"/>
                            </w:rPr>
                            <m:t>0</m:t>
                          </m:r>
                        </m:e>
                        <m:e>
                          <m:sSub>
                            <m:sSubPr>
                              <m:ctrlPr>
                                <w:rPr>
                                  <w:rFonts w:ascii="Cambria Math" w:hAnsi="Cambria Math"/>
                                  <w:i/>
                                </w:rPr>
                              </m:ctrlPr>
                            </m:sSubPr>
                            <m:e>
                              <m:r>
                                <w:rPr>
                                  <w:rFonts w:ascii="Cambria Math" w:hAnsi="Cambria Math"/>
                                </w:rPr>
                                <m:t>J</m:t>
                              </m:r>
                            </m:e>
                            <m:sub>
                              <m:r>
                                <w:rPr>
                                  <w:rFonts w:ascii="Cambria Math" w:hAnsi="Cambria Math"/>
                                </w:rPr>
                                <m:t>t</m:t>
                              </m:r>
                            </m:sub>
                          </m:sSub>
                        </m:e>
                      </m:mr>
                    </m:m>
                  </m:e>
                </m:mr>
              </m:m>
            </m:e>
          </m:d>
          <m:r>
            <m:rPr>
              <m:sty m:val="bi"/>
            </m:rPr>
            <w:rPr>
              <w:rFonts w:ascii="Cambria Math" w:hAnsi="Cambria Math"/>
            </w:rPr>
            <m:t>;G</m:t>
          </m:r>
          <m:d>
            <m:dPr>
              <m:ctrlPr>
                <w:rPr>
                  <w:rFonts w:ascii="Cambria Math" w:hAnsi="Cambria Math"/>
                  <w:b/>
                  <w:i/>
                </w:rPr>
              </m:ctrlPr>
            </m:dPr>
            <m:e>
              <m:r>
                <m:rPr>
                  <m:sty m:val="p"/>
                </m:rPr>
                <w:rPr>
                  <w:rFonts w:ascii="Cambria Math" w:hAnsi="Cambria Math"/>
                </w:rPr>
                <m:t>Ω</m:t>
              </m:r>
            </m:e>
          </m:d>
          <m:r>
            <m:rPr>
              <m:sty m:val="bi"/>
            </m:rP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m>
                      <m:mPr>
                        <m:mcs>
                          <m:mc>
                            <m:mcPr>
                              <m:count m:val="2"/>
                              <m:mcJc m:val="center"/>
                            </m:mcPr>
                          </m:mc>
                        </m:mcs>
                        <m:ctrlPr>
                          <w:rPr>
                            <w:rFonts w:ascii="Cambria Math" w:hAnsi="Cambria Math"/>
                            <w:i/>
                          </w:rPr>
                        </m:ctrlPr>
                      </m:mPr>
                      <m:mr>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mr>
                    </m:m>
                  </m:e>
                  <m:e>
                    <m:m>
                      <m:mPr>
                        <m:mcs>
                          <m:mc>
                            <m:mcPr>
                              <m:count m:val="2"/>
                              <m:mcJc m:val="center"/>
                            </m:mcPr>
                          </m:mc>
                        </m:mcs>
                        <m:ctrlPr>
                          <w:rPr>
                            <w:rFonts w:ascii="Cambria Math" w:hAnsi="Cambria Math"/>
                            <w:i/>
                          </w:rPr>
                        </m:ctrlPr>
                      </m:mPr>
                      <m:mr>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mr>
                    </m:m>
                  </m:e>
                </m:mr>
                <m:mr>
                  <m:e>
                    <m:m>
                      <m:mPr>
                        <m:mcs>
                          <m:mc>
                            <m:mcPr>
                              <m:count m:val="2"/>
                              <m:mcJc m:val="center"/>
                            </m:mcPr>
                          </m:mc>
                        </m:mcs>
                        <m:ctrlPr>
                          <w:rPr>
                            <w:rFonts w:ascii="Cambria Math" w:hAnsi="Cambria Math"/>
                            <w:i/>
                          </w:rPr>
                        </m:ctrlPr>
                      </m:mPr>
                      <m:mr>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mr>
                    </m:m>
                  </m:e>
                  <m:e>
                    <m:m>
                      <m:mPr>
                        <m:mcs>
                          <m:mc>
                            <m:mcPr>
                              <m:count m:val="2"/>
                              <m:mcJc m:val="center"/>
                            </m:mcPr>
                          </m:mc>
                        </m:mcs>
                        <m:ctrlPr>
                          <w:rPr>
                            <w:rFonts w:ascii="Cambria Math" w:hAnsi="Cambria Math"/>
                            <w:i/>
                          </w:rPr>
                        </m:ctrlPr>
                      </m:mPr>
                      <m:mr>
                        <m:e>
                          <m:r>
                            <w:rPr>
                              <w:rFonts w:ascii="Cambria Math" w:hAnsi="Cambria Math"/>
                            </w:rPr>
                            <m:t>0</m:t>
                          </m:r>
                        </m:e>
                        <m:e>
                          <m:sSub>
                            <m:sSubPr>
                              <m:ctrlPr>
                                <w:rPr>
                                  <w:rFonts w:ascii="Cambria Math" w:hAnsi="Cambria Math"/>
                                  <w:i/>
                                </w:rPr>
                              </m:ctrlPr>
                            </m:sSubPr>
                            <m:e>
                              <m:r>
                                <w:rPr>
                                  <w:rFonts w:ascii="Cambria Math" w:hAnsi="Cambria Math"/>
                                </w:rPr>
                                <m:t>J</m:t>
                              </m:r>
                            </m:e>
                            <m:sub>
                              <m:r>
                                <w:rPr>
                                  <w:rFonts w:ascii="Cambria Math" w:hAnsi="Cambria Math"/>
                                </w:rPr>
                                <m:t>p</m:t>
                              </m:r>
                            </m:sub>
                          </m:sSub>
                          <m:r>
                            <m:rPr>
                              <m:sty m:val="p"/>
                            </m:rPr>
                            <w:rPr>
                              <w:rFonts w:ascii="Cambria Math" w:hAnsi="Cambria Math"/>
                            </w:rPr>
                            <m:t>Ω</m:t>
                          </m:r>
                        </m:e>
                      </m:mr>
                      <m:mr>
                        <m:e>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p</m:t>
                              </m:r>
                            </m:sub>
                          </m:sSub>
                          <m:r>
                            <m:rPr>
                              <m:sty m:val="p"/>
                            </m:rPr>
                            <w:rPr>
                              <w:rFonts w:ascii="Cambria Math" w:hAnsi="Cambria Math"/>
                            </w:rPr>
                            <m:t>Ω</m:t>
                          </m:r>
                        </m:e>
                        <m:e>
                          <m:r>
                            <w:rPr>
                              <w:rFonts w:ascii="Cambria Math" w:hAnsi="Cambria Math"/>
                            </w:rPr>
                            <m:t>0</m:t>
                          </m:r>
                        </m:e>
                      </m:mr>
                    </m:m>
                  </m:e>
                </m:mr>
              </m:m>
            </m:e>
          </m:d>
          <m: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r>
            <m:rPr>
              <m:sty m:val="bi"/>
            </m:rPr>
            <w:rPr>
              <w:rFonts w:ascii="Cambria Math" w:hAnsi="Cambria Math"/>
            </w:rPr>
            <m:t>=</m:t>
          </m:r>
          <m:d>
            <m:dPr>
              <m:begChr m:val="["/>
              <m:endChr m:val="]"/>
              <m:ctrlPr>
                <w:rPr>
                  <w:rFonts w:ascii="Cambria Math" w:hAnsi="Cambria Math"/>
                  <w:b/>
                  <w:i/>
                </w:rPr>
              </m:ctrlPr>
            </m:dPr>
            <m:e>
              <m:m>
                <m:mPr>
                  <m:mcs>
                    <m:mc>
                      <m:mcPr>
                        <m:count m:val="1"/>
                        <m:mcJc m:val="center"/>
                      </m:mcPr>
                    </m:mc>
                  </m:mcs>
                  <m:ctrlPr>
                    <w:rPr>
                      <w:rFonts w:ascii="Cambria Math" w:hAnsi="Cambria Math"/>
                      <w:b/>
                      <w:i/>
                    </w:rPr>
                  </m:ctrlPr>
                </m:mPr>
                <m:mr>
                  <m:e>
                    <m:m>
                      <m:mPr>
                        <m:mcs>
                          <m:mc>
                            <m:mcPr>
                              <m:count m:val="1"/>
                              <m:mcJc m:val="center"/>
                            </m:mcPr>
                          </m:mc>
                        </m:mcs>
                        <m:ctrlPr>
                          <w:rPr>
                            <w:rFonts w:ascii="Cambria Math" w:hAnsi="Cambria Math"/>
                            <w:b/>
                            <w:i/>
                          </w:rPr>
                        </m:ctrlPr>
                      </m:mPr>
                      <m:mr>
                        <m:e>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U</m:t>
                              </m:r>
                            </m:sup>
                          </m:sSubSup>
                        </m:e>
                      </m:mr>
                      <m:mr>
                        <m:e>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U</m:t>
                              </m:r>
                            </m:sup>
                          </m:sSubSup>
                        </m:e>
                      </m:mr>
                    </m:m>
                  </m:e>
                </m:mr>
                <m:mr>
                  <m:e>
                    <m:m>
                      <m:mPr>
                        <m:mcs>
                          <m:mc>
                            <m:mcPr>
                              <m:count m:val="1"/>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δ</m:t>
                              </m:r>
                            </m:e>
                            <m:sub>
                              <m:r>
                                <w:rPr>
                                  <w:rFonts w:ascii="Cambria Math" w:hAnsi="Cambria Math"/>
                                </w:rPr>
                                <m:t>b</m:t>
                              </m:r>
                            </m:sub>
                          </m:sSub>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U</m:t>
                              </m:r>
                            </m:sup>
                          </m:sSubSup>
                        </m:e>
                      </m:mr>
                      <m:mr>
                        <m:e>
                          <m:r>
                            <m:rPr>
                              <m:sty m:val="bi"/>
                            </m:rP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b</m:t>
                              </m:r>
                            </m:sub>
                          </m:sSub>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U</m:t>
                              </m:r>
                            </m:sup>
                          </m:sSubSup>
                        </m:e>
                      </m:mr>
                    </m:m>
                  </m:e>
                </m:mr>
              </m:m>
            </m:e>
          </m:d>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r>
            <m:rPr>
              <m:sty m:val="bi"/>
            </m:rP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r</m:t>
                              </m:r>
                            </m:sub>
                          </m:sSub>
                          <m:r>
                            <w:rPr>
                              <w:rFonts w:ascii="Cambria Math" w:hAnsi="Cambria Math"/>
                            </w:rPr>
                            <m:t>g</m:t>
                          </m:r>
                        </m:e>
                      </m:mr>
                      <m:mr>
                        <m:e>
                          <m:r>
                            <w:rPr>
                              <w:rFonts w:ascii="Cambria Math" w:hAnsi="Cambria Math"/>
                            </w:rPr>
                            <m:t>0</m:t>
                          </m:r>
                        </m:e>
                      </m:mr>
                    </m:m>
                  </m:e>
                </m:mr>
                <m:m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
                  </m:e>
                </m:mr>
              </m:m>
            </m:e>
          </m:d>
          <m:r>
            <m:rPr>
              <m:sty m:val="p"/>
            </m:rPr>
            <w:br/>
          </m:r>
        </m:oMath>
        <m:oMath>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k</m:t>
              </m:r>
            </m:sub>
          </m:sSub>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m>
                      <m:mPr>
                        <m:mcs>
                          <m:mc>
                            <m:mcPr>
                              <m:count m:val="2"/>
                              <m:mcJc m:val="center"/>
                            </m:mcPr>
                          </m:mc>
                        </m:mcs>
                        <m:ctrlPr>
                          <w:rPr>
                            <w:rFonts w:ascii="Cambria Math" w:hAnsi="Cambria Math"/>
                            <w:i/>
                          </w:rPr>
                        </m:ctrlPr>
                      </m:mPr>
                      <m:mr>
                        <m:e>
                          <m:sSubSup>
                            <m:sSubSupPr>
                              <m:ctrlPr>
                                <w:rPr>
                                  <w:rFonts w:ascii="Cambria Math" w:hAnsi="Cambria Math"/>
                                  <w:i/>
                                </w:rPr>
                              </m:ctrlPr>
                            </m:sSubSupPr>
                            <m:e>
                              <m:r>
                                <w:rPr>
                                  <w:rFonts w:ascii="Cambria Math" w:hAnsi="Cambria Math"/>
                                </w:rPr>
                                <m:t>K</m:t>
                              </m:r>
                            </m:e>
                            <m:sub>
                              <m:r>
                                <w:rPr>
                                  <w:rFonts w:ascii="Cambria Math" w:hAnsi="Cambria Math"/>
                                </w:rPr>
                                <m:t>xx</m:t>
                              </m:r>
                            </m:sub>
                            <m:sup>
                              <m:r>
                                <w:rPr>
                                  <w:rFonts w:ascii="Cambria Math" w:hAnsi="Cambria Math"/>
                                </w:rPr>
                                <m:t>k</m:t>
                              </m:r>
                            </m:sup>
                          </m:sSubSup>
                        </m:e>
                        <m:e>
                          <m:sSubSup>
                            <m:sSubSupPr>
                              <m:ctrlPr>
                                <w:rPr>
                                  <w:rFonts w:ascii="Cambria Math" w:hAnsi="Cambria Math"/>
                                  <w:i/>
                                </w:rPr>
                              </m:ctrlPr>
                            </m:sSubSupPr>
                            <m:e>
                              <m:r>
                                <w:rPr>
                                  <w:rFonts w:ascii="Cambria Math" w:hAnsi="Cambria Math"/>
                                </w:rPr>
                                <m:t>K</m:t>
                              </m:r>
                            </m:e>
                            <m:sub>
                              <m:r>
                                <w:rPr>
                                  <w:rFonts w:ascii="Cambria Math" w:hAnsi="Cambria Math"/>
                                </w:rPr>
                                <m:t>xy</m:t>
                              </m:r>
                            </m:sub>
                            <m:sup>
                              <m:r>
                                <w:rPr>
                                  <w:rFonts w:ascii="Cambria Math" w:hAnsi="Cambria Math"/>
                                </w:rPr>
                                <m:t>k</m:t>
                              </m:r>
                            </m:sup>
                          </m:sSubSup>
                        </m:e>
                      </m:mr>
                      <m:mr>
                        <m:e>
                          <m:sSubSup>
                            <m:sSubSupPr>
                              <m:ctrlPr>
                                <w:rPr>
                                  <w:rFonts w:ascii="Cambria Math" w:hAnsi="Cambria Math"/>
                                  <w:i/>
                                </w:rPr>
                              </m:ctrlPr>
                            </m:sSubSupPr>
                            <m:e>
                              <m:r>
                                <w:rPr>
                                  <w:rFonts w:ascii="Cambria Math" w:hAnsi="Cambria Math"/>
                                </w:rPr>
                                <m:t>K</m:t>
                              </m:r>
                            </m:e>
                            <m:sub>
                              <m:r>
                                <w:rPr>
                                  <w:rFonts w:ascii="Cambria Math" w:hAnsi="Cambria Math"/>
                                </w:rPr>
                                <m:t>yx</m:t>
                              </m:r>
                            </m:sub>
                            <m:sup>
                              <m:r>
                                <w:rPr>
                                  <w:rFonts w:ascii="Cambria Math" w:hAnsi="Cambria Math"/>
                                </w:rPr>
                                <m:t>k</m:t>
                              </m:r>
                            </m:sup>
                          </m:sSubSup>
                        </m:e>
                        <m:e>
                          <m:sSubSup>
                            <m:sSubSupPr>
                              <m:ctrlPr>
                                <w:rPr>
                                  <w:rFonts w:ascii="Cambria Math" w:hAnsi="Cambria Math"/>
                                  <w:i/>
                                </w:rPr>
                              </m:ctrlPr>
                            </m:sSubSupPr>
                            <m:e>
                              <m:r>
                                <w:rPr>
                                  <w:rFonts w:ascii="Cambria Math" w:hAnsi="Cambria Math"/>
                                </w:rPr>
                                <m:t>K</m:t>
                              </m:r>
                            </m:e>
                            <m:sub>
                              <m:r>
                                <w:rPr>
                                  <w:rFonts w:ascii="Cambria Math" w:hAnsi="Cambria Math"/>
                                </w:rPr>
                                <m:t>yy</m:t>
                              </m:r>
                            </m:sub>
                            <m:sup>
                              <m:r>
                                <w:rPr>
                                  <w:rFonts w:ascii="Cambria Math" w:hAnsi="Cambria Math"/>
                                </w:rPr>
                                <m:t>k</m:t>
                              </m:r>
                            </m:sup>
                          </m:sSubSup>
                        </m:e>
                      </m:mr>
                    </m:m>
                  </m:e>
                  <m:e>
                    <m:m>
                      <m:mPr>
                        <m:mcs>
                          <m:mc>
                            <m:mcPr>
                              <m:count m:val="2"/>
                              <m:mcJc m:val="center"/>
                            </m:mcPr>
                          </m:mc>
                        </m:mcs>
                        <m:ctrlPr>
                          <w:rPr>
                            <w:rFonts w:ascii="Cambria Math" w:hAnsi="Cambria Math"/>
                            <w:i/>
                          </w:rPr>
                        </m:ctrlPr>
                      </m:mPr>
                      <m:mr>
                        <m:e>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xy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sSubSup>
                            <m:sSubSupPr>
                              <m:ctrlPr>
                                <w:rPr>
                                  <w:rFonts w:ascii="Cambria Math" w:hAnsi="Cambria Math"/>
                                  <w:i/>
                                </w:rPr>
                              </m:ctrlPr>
                            </m:sSubSupPr>
                            <m:e>
                              <m:r>
                                <w:rPr>
                                  <w:rFonts w:ascii="Cambria Math" w:hAnsi="Cambria Math"/>
                                </w:rPr>
                                <m:t>K</m:t>
                              </m:r>
                            </m:e>
                            <m:sub>
                              <m:r>
                                <w:rPr>
                                  <w:rFonts w:ascii="Cambria Math" w:hAnsi="Cambria Math"/>
                                </w:rPr>
                                <m:t>xx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r>
                        <m:e>
                          <m:sSubSup>
                            <m:sSubSupPr>
                              <m:ctrlPr>
                                <w:rPr>
                                  <w:rFonts w:ascii="Cambria Math" w:hAnsi="Cambria Math"/>
                                  <w:i/>
                                </w:rPr>
                              </m:ctrlPr>
                            </m:sSubSupPr>
                            <m:e>
                              <m:r>
                                <w:rPr>
                                  <w:rFonts w:ascii="Cambria Math" w:hAnsi="Cambria Math"/>
                                </w:rPr>
                                <m:t>K</m:t>
                              </m:r>
                            </m:e>
                            <m:sub>
                              <m:r>
                                <w:rPr>
                                  <w:rFonts w:ascii="Cambria Math" w:hAnsi="Cambria Math"/>
                                </w:rPr>
                                <m:t>yx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yy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
                  </m:e>
                </m:mr>
                <m:mr>
                  <m:e>
                    <m:m>
                      <m:mPr>
                        <m:mcs>
                          <m:mc>
                            <m:mcPr>
                              <m:count m:val="2"/>
                              <m:mcJc m:val="center"/>
                            </m:mcPr>
                          </m:mc>
                        </m:mcs>
                        <m:ctrlPr>
                          <w:rPr>
                            <w:rFonts w:ascii="Cambria Math" w:hAnsi="Cambria Math"/>
                            <w:i/>
                          </w:rPr>
                        </m:ctrlPr>
                      </m:mPr>
                      <m:mr>
                        <m:e>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yx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sSubSup>
                            <m:sSubSupPr>
                              <m:ctrlPr>
                                <w:rPr>
                                  <w:rFonts w:ascii="Cambria Math" w:hAnsi="Cambria Math"/>
                                  <w:i/>
                                </w:rPr>
                              </m:ctrlPr>
                            </m:sSubSupPr>
                            <m:e>
                              <m:r>
                                <w:rPr>
                                  <w:rFonts w:ascii="Cambria Math" w:hAnsi="Cambria Math"/>
                                </w:rPr>
                                <m:t>K</m:t>
                              </m:r>
                            </m:e>
                            <m:sub>
                              <m:r>
                                <w:rPr>
                                  <w:rFonts w:ascii="Cambria Math" w:hAnsi="Cambria Math"/>
                                </w:rPr>
                                <m:t>yy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r>
                        <m:e>
                          <m:sSubSup>
                            <m:sSubSupPr>
                              <m:ctrlPr>
                                <w:rPr>
                                  <w:rFonts w:ascii="Cambria Math" w:hAnsi="Cambria Math"/>
                                  <w:i/>
                                </w:rPr>
                              </m:ctrlPr>
                            </m:sSubSupPr>
                            <m:e>
                              <m:r>
                                <w:rPr>
                                  <w:rFonts w:ascii="Cambria Math" w:hAnsi="Cambria Math"/>
                                </w:rPr>
                                <m:t>K</m:t>
                              </m:r>
                            </m:e>
                            <m:sub>
                              <m:r>
                                <w:rPr>
                                  <w:rFonts w:ascii="Cambria Math" w:hAnsi="Cambria Math"/>
                                </w:rPr>
                                <m:t>xx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xy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
                  </m:e>
                  <m:e>
                    <m:m>
                      <m:mPr>
                        <m:mcs>
                          <m:mc>
                            <m:mcPr>
                              <m:count m:val="2"/>
                              <m:mcJc m:val="center"/>
                            </m:mcPr>
                          </m:mc>
                        </m:mcs>
                        <m:ctrlPr>
                          <w:rPr>
                            <w:rFonts w:ascii="Cambria Math" w:hAnsi="Cambria Math"/>
                            <w:i/>
                          </w:rPr>
                        </m:ctrlPr>
                      </m:mPr>
                      <m:mr>
                        <m:e>
                          <m:sSubSup>
                            <m:sSubSupPr>
                              <m:ctrlPr>
                                <w:rPr>
                                  <w:rFonts w:ascii="Cambria Math" w:hAnsi="Cambria Math"/>
                                  <w:i/>
                                </w:rPr>
                              </m:ctrlPr>
                            </m:sSubSupPr>
                            <m:e>
                              <m:r>
                                <w:rPr>
                                  <w:rFonts w:ascii="Cambria Math" w:hAnsi="Cambria Math"/>
                                </w:rPr>
                                <m:t>K</m:t>
                              </m:r>
                            </m:e>
                            <m:sub>
                              <m:r>
                                <w:rPr>
                                  <w:rFonts w:ascii="Cambria Math" w:hAnsi="Cambria Math"/>
                                </w:rPr>
                                <m:t>yy</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e>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yx</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mr>
                      <m:mr>
                        <m:e>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xy</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e>
                          <m:sSubSup>
                            <m:sSubSupPr>
                              <m:ctrlPr>
                                <w:rPr>
                                  <w:rFonts w:ascii="Cambria Math" w:hAnsi="Cambria Math"/>
                                  <w:i/>
                                </w:rPr>
                              </m:ctrlPr>
                            </m:sSubSupPr>
                            <m:e>
                              <m:r>
                                <w:rPr>
                                  <w:rFonts w:ascii="Cambria Math" w:hAnsi="Cambria Math"/>
                                </w:rPr>
                                <m:t>K</m:t>
                              </m:r>
                            </m:e>
                            <m:sub>
                              <m:r>
                                <w:rPr>
                                  <w:rFonts w:ascii="Cambria Math" w:hAnsi="Cambria Math"/>
                                </w:rPr>
                                <m:t>xx</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mr>
                    </m:m>
                  </m:e>
                </m:mr>
              </m:m>
            </m:e>
          </m:d>
          <m:r>
            <w:rPr>
              <w:rFonts w:ascii="Cambria Math" w:hAnsi="Cambria Math"/>
            </w:rPr>
            <m:t> </m:t>
          </m:r>
          <m:r>
            <m:rPr>
              <m:sty m:val="p"/>
            </m:rPr>
            <w:br/>
          </m:r>
        </m:oMath>
        <m:oMath>
          <m:sSub>
            <m:sSubPr>
              <m:ctrlPr>
                <w:rPr>
                  <w:rFonts w:ascii="Cambria Math" w:hAnsi="Cambria Math"/>
                  <w:b/>
                  <w:i/>
                </w:rPr>
              </m:ctrlPr>
            </m:sSubPr>
            <m:e>
              <m:r>
                <m:rPr>
                  <m:sty m:val="bi"/>
                </m:rPr>
                <w:rPr>
                  <w:rFonts w:ascii="Cambria Math" w:hAnsi="Cambria Math"/>
                </w:rPr>
                <m:t>C</m:t>
              </m:r>
            </m:e>
            <m:sub>
              <m:r>
                <m:rPr>
                  <m:sty m:val="bi"/>
                </m:rPr>
                <w:rPr>
                  <w:rFonts w:ascii="Cambria Math" w:hAnsi="Cambria Math"/>
                </w:rPr>
                <m:t>k</m:t>
              </m:r>
            </m:sub>
          </m:sSub>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m>
                      <m:mPr>
                        <m:mcs>
                          <m:mc>
                            <m:mcPr>
                              <m:count m:val="2"/>
                              <m:mcJc m:val="center"/>
                            </m:mcPr>
                          </m:mc>
                        </m:mcs>
                        <m:ctrlPr>
                          <w:rPr>
                            <w:rFonts w:ascii="Cambria Math" w:hAnsi="Cambria Math"/>
                            <w:i/>
                          </w:rPr>
                        </m:ctrlPr>
                      </m:mPr>
                      <m:mr>
                        <m:e>
                          <m:sSubSup>
                            <m:sSubSupPr>
                              <m:ctrlPr>
                                <w:rPr>
                                  <w:rFonts w:ascii="Cambria Math" w:hAnsi="Cambria Math"/>
                                  <w:i/>
                                </w:rPr>
                              </m:ctrlPr>
                            </m:sSubSupPr>
                            <m:e>
                              <m:r>
                                <w:rPr>
                                  <w:rFonts w:ascii="Cambria Math" w:hAnsi="Cambria Math"/>
                                </w:rPr>
                                <m:t>C</m:t>
                              </m:r>
                            </m:e>
                            <m:sub>
                              <m:r>
                                <w:rPr>
                                  <w:rFonts w:ascii="Cambria Math" w:hAnsi="Cambria Math"/>
                                </w:rPr>
                                <m:t>xx</m:t>
                              </m:r>
                            </m:sub>
                            <m:sup>
                              <m:r>
                                <w:rPr>
                                  <w:rFonts w:ascii="Cambria Math" w:hAnsi="Cambria Math"/>
                                </w:rPr>
                                <m:t>k</m:t>
                              </m:r>
                            </m:sup>
                          </m:sSubSup>
                        </m:e>
                        <m:e>
                          <m:sSubSup>
                            <m:sSubSupPr>
                              <m:ctrlPr>
                                <w:rPr>
                                  <w:rFonts w:ascii="Cambria Math" w:hAnsi="Cambria Math"/>
                                  <w:i/>
                                </w:rPr>
                              </m:ctrlPr>
                            </m:sSubSupPr>
                            <m:e>
                              <m:r>
                                <w:rPr>
                                  <w:rFonts w:ascii="Cambria Math" w:hAnsi="Cambria Math"/>
                                </w:rPr>
                                <m:t>C</m:t>
                              </m:r>
                            </m:e>
                            <m:sub>
                              <m:r>
                                <w:rPr>
                                  <w:rFonts w:ascii="Cambria Math" w:hAnsi="Cambria Math"/>
                                </w:rPr>
                                <m:t>xy</m:t>
                              </m:r>
                            </m:sub>
                            <m:sup>
                              <m:r>
                                <w:rPr>
                                  <w:rFonts w:ascii="Cambria Math" w:hAnsi="Cambria Math"/>
                                </w:rPr>
                                <m:t>k</m:t>
                              </m:r>
                            </m:sup>
                          </m:sSubSup>
                        </m:e>
                      </m:mr>
                      <m:mr>
                        <m:e>
                          <m:sSubSup>
                            <m:sSubSupPr>
                              <m:ctrlPr>
                                <w:rPr>
                                  <w:rFonts w:ascii="Cambria Math" w:hAnsi="Cambria Math"/>
                                  <w:i/>
                                </w:rPr>
                              </m:ctrlPr>
                            </m:sSubSupPr>
                            <m:e>
                              <m:r>
                                <w:rPr>
                                  <w:rFonts w:ascii="Cambria Math" w:hAnsi="Cambria Math"/>
                                </w:rPr>
                                <m:t>C</m:t>
                              </m:r>
                            </m:e>
                            <m:sub>
                              <m:r>
                                <w:rPr>
                                  <w:rFonts w:ascii="Cambria Math" w:hAnsi="Cambria Math"/>
                                </w:rPr>
                                <m:t>yx</m:t>
                              </m:r>
                            </m:sub>
                            <m:sup>
                              <m:r>
                                <w:rPr>
                                  <w:rFonts w:ascii="Cambria Math" w:hAnsi="Cambria Math"/>
                                </w:rPr>
                                <m:t>k</m:t>
                              </m:r>
                            </m:sup>
                          </m:sSubSup>
                        </m:e>
                        <m:e>
                          <m:sSubSup>
                            <m:sSubSupPr>
                              <m:ctrlPr>
                                <w:rPr>
                                  <w:rFonts w:ascii="Cambria Math" w:hAnsi="Cambria Math"/>
                                  <w:i/>
                                </w:rPr>
                              </m:ctrlPr>
                            </m:sSubSupPr>
                            <m:e>
                              <m:r>
                                <w:rPr>
                                  <w:rFonts w:ascii="Cambria Math" w:hAnsi="Cambria Math"/>
                                </w:rPr>
                                <m:t>C</m:t>
                              </m:r>
                            </m:e>
                            <m:sub>
                              <m:r>
                                <w:rPr>
                                  <w:rFonts w:ascii="Cambria Math" w:hAnsi="Cambria Math"/>
                                </w:rPr>
                                <m:t>yy</m:t>
                              </m:r>
                            </m:sub>
                            <m:sup>
                              <m:r>
                                <w:rPr>
                                  <w:rFonts w:ascii="Cambria Math" w:hAnsi="Cambria Math"/>
                                </w:rPr>
                                <m:t>k</m:t>
                              </m:r>
                            </m:sup>
                          </m:sSubSup>
                        </m:e>
                      </m:mr>
                    </m:m>
                  </m:e>
                  <m:e>
                    <m:m>
                      <m:mPr>
                        <m:mcs>
                          <m:mc>
                            <m:mcPr>
                              <m:count m:val="2"/>
                              <m:mcJc m:val="center"/>
                            </m:mcPr>
                          </m:mc>
                        </m:mcs>
                        <m:ctrlPr>
                          <w:rPr>
                            <w:rFonts w:ascii="Cambria Math" w:hAnsi="Cambria Math"/>
                            <w:i/>
                          </w:rPr>
                        </m:ctrlPr>
                      </m:mPr>
                      <m:mr>
                        <m:e>
                          <m:r>
                            <w:rPr>
                              <w:rFonts w:ascii="Cambria Math" w:hAnsi="Cambria Math"/>
                            </w:rPr>
                            <m:t>-</m:t>
                          </m:r>
                          <m:sSubSup>
                            <m:sSubSupPr>
                              <m:ctrlPr>
                                <w:rPr>
                                  <w:rFonts w:ascii="Cambria Math" w:hAnsi="Cambria Math"/>
                                  <w:i/>
                                </w:rPr>
                              </m:ctrlPr>
                            </m:sSubSupPr>
                            <m:e>
                              <m:r>
                                <w:rPr>
                                  <w:rFonts w:ascii="Cambria Math" w:hAnsi="Cambria Math"/>
                                </w:rPr>
                                <m:t>C</m:t>
                              </m:r>
                            </m:e>
                            <m:sub>
                              <m:r>
                                <w:rPr>
                                  <w:rFonts w:ascii="Cambria Math" w:hAnsi="Cambria Math"/>
                                </w:rPr>
                                <m:t>xy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sSubSup>
                            <m:sSubSupPr>
                              <m:ctrlPr>
                                <w:rPr>
                                  <w:rFonts w:ascii="Cambria Math" w:hAnsi="Cambria Math"/>
                                  <w:i/>
                                </w:rPr>
                              </m:ctrlPr>
                            </m:sSubSupPr>
                            <m:e>
                              <m:r>
                                <w:rPr>
                                  <w:rFonts w:ascii="Cambria Math" w:hAnsi="Cambria Math"/>
                                </w:rPr>
                                <m:t>C</m:t>
                              </m:r>
                            </m:e>
                            <m:sub>
                              <m:r>
                                <w:rPr>
                                  <w:rFonts w:ascii="Cambria Math" w:hAnsi="Cambria Math"/>
                                </w:rPr>
                                <m:t>xx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r>
                        <m:e>
                          <m:sSubSup>
                            <m:sSubSupPr>
                              <m:ctrlPr>
                                <w:rPr>
                                  <w:rFonts w:ascii="Cambria Math" w:hAnsi="Cambria Math"/>
                                  <w:i/>
                                </w:rPr>
                              </m:ctrlPr>
                            </m:sSubSupPr>
                            <m:e>
                              <m:r>
                                <w:rPr>
                                  <w:rFonts w:ascii="Cambria Math" w:hAnsi="Cambria Math"/>
                                </w:rPr>
                                <m:t>C</m:t>
                              </m:r>
                            </m:e>
                            <m:sub>
                              <m:r>
                                <w:rPr>
                                  <w:rFonts w:ascii="Cambria Math" w:hAnsi="Cambria Math"/>
                                </w:rPr>
                                <m:t>yx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r>
                            <w:rPr>
                              <w:rFonts w:ascii="Cambria Math" w:hAnsi="Cambria Math"/>
                            </w:rPr>
                            <m:t>-</m:t>
                          </m:r>
                          <m:sSubSup>
                            <m:sSubSupPr>
                              <m:ctrlPr>
                                <w:rPr>
                                  <w:rFonts w:ascii="Cambria Math" w:hAnsi="Cambria Math"/>
                                  <w:i/>
                                </w:rPr>
                              </m:ctrlPr>
                            </m:sSubSupPr>
                            <m:e>
                              <m:r>
                                <w:rPr>
                                  <w:rFonts w:ascii="Cambria Math" w:hAnsi="Cambria Math"/>
                                </w:rPr>
                                <m:t>C</m:t>
                              </m:r>
                            </m:e>
                            <m:sub>
                              <m:r>
                                <w:rPr>
                                  <w:rFonts w:ascii="Cambria Math" w:hAnsi="Cambria Math"/>
                                </w:rPr>
                                <m:t>yy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
                  </m:e>
                </m:mr>
                <m:mr>
                  <m:e>
                    <m:m>
                      <m:mPr>
                        <m:mcs>
                          <m:mc>
                            <m:mcPr>
                              <m:count m:val="2"/>
                              <m:mcJc m:val="center"/>
                            </m:mcPr>
                          </m:mc>
                        </m:mcs>
                        <m:ctrlPr>
                          <w:rPr>
                            <w:rFonts w:ascii="Cambria Math" w:hAnsi="Cambria Math"/>
                            <w:i/>
                          </w:rPr>
                        </m:ctrlPr>
                      </m:mPr>
                      <m:mr>
                        <m:e>
                          <m:r>
                            <w:rPr>
                              <w:rFonts w:ascii="Cambria Math" w:hAnsi="Cambria Math"/>
                            </w:rPr>
                            <m:t>-</m:t>
                          </m:r>
                          <m:sSubSup>
                            <m:sSubSupPr>
                              <m:ctrlPr>
                                <w:rPr>
                                  <w:rFonts w:ascii="Cambria Math" w:hAnsi="Cambria Math"/>
                                  <w:i/>
                                </w:rPr>
                              </m:ctrlPr>
                            </m:sSubSupPr>
                            <m:e>
                              <m:r>
                                <w:rPr>
                                  <w:rFonts w:ascii="Cambria Math" w:hAnsi="Cambria Math"/>
                                </w:rPr>
                                <m:t>C</m:t>
                              </m:r>
                            </m:e>
                            <m:sub>
                              <m:r>
                                <w:rPr>
                                  <w:rFonts w:ascii="Cambria Math" w:hAnsi="Cambria Math"/>
                                </w:rPr>
                                <m:t>yx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sSubSup>
                            <m:sSubSupPr>
                              <m:ctrlPr>
                                <w:rPr>
                                  <w:rFonts w:ascii="Cambria Math" w:hAnsi="Cambria Math"/>
                                  <w:i/>
                                </w:rPr>
                              </m:ctrlPr>
                            </m:sSubSupPr>
                            <m:e>
                              <m:r>
                                <w:rPr>
                                  <w:rFonts w:ascii="Cambria Math" w:hAnsi="Cambria Math"/>
                                </w:rPr>
                                <m:t>C</m:t>
                              </m:r>
                            </m:e>
                            <m:sub>
                              <m:r>
                                <w:rPr>
                                  <w:rFonts w:ascii="Cambria Math" w:hAnsi="Cambria Math"/>
                                </w:rPr>
                                <m:t>yy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r>
                        <m:e>
                          <m:sSubSup>
                            <m:sSubSupPr>
                              <m:ctrlPr>
                                <w:rPr>
                                  <w:rFonts w:ascii="Cambria Math" w:hAnsi="Cambria Math"/>
                                  <w:i/>
                                </w:rPr>
                              </m:ctrlPr>
                            </m:sSubSupPr>
                            <m:e>
                              <m:r>
                                <w:rPr>
                                  <w:rFonts w:ascii="Cambria Math" w:hAnsi="Cambria Math"/>
                                </w:rPr>
                                <m:t>C</m:t>
                              </m:r>
                            </m:e>
                            <m:sub>
                              <m:r>
                                <w:rPr>
                                  <w:rFonts w:ascii="Cambria Math" w:hAnsi="Cambria Math"/>
                                </w:rPr>
                                <m:t>xx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r>
                            <w:rPr>
                              <w:rFonts w:ascii="Cambria Math" w:hAnsi="Cambria Math"/>
                            </w:rPr>
                            <m:t>-</m:t>
                          </m:r>
                          <m:sSubSup>
                            <m:sSubSupPr>
                              <m:ctrlPr>
                                <w:rPr>
                                  <w:rFonts w:ascii="Cambria Math" w:hAnsi="Cambria Math"/>
                                  <w:i/>
                                </w:rPr>
                              </m:ctrlPr>
                            </m:sSubSupPr>
                            <m:e>
                              <m:r>
                                <w:rPr>
                                  <w:rFonts w:ascii="Cambria Math" w:hAnsi="Cambria Math"/>
                                </w:rPr>
                                <m:t>C</m:t>
                              </m:r>
                            </m:e>
                            <m:sub>
                              <m:r>
                                <w:rPr>
                                  <w:rFonts w:ascii="Cambria Math" w:hAnsi="Cambria Math"/>
                                </w:rPr>
                                <m:t>xy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
                  </m:e>
                  <m:e>
                    <m:m>
                      <m:mPr>
                        <m:mcs>
                          <m:mc>
                            <m:mcPr>
                              <m:count m:val="2"/>
                              <m:mcJc m:val="center"/>
                            </m:mcPr>
                          </m:mc>
                        </m:mcs>
                        <m:ctrlPr>
                          <w:rPr>
                            <w:rFonts w:ascii="Cambria Math" w:hAnsi="Cambria Math"/>
                            <w:i/>
                          </w:rPr>
                        </m:ctrlPr>
                      </m:mPr>
                      <m:mr>
                        <m:e>
                          <m:sSubSup>
                            <m:sSubSupPr>
                              <m:ctrlPr>
                                <w:rPr>
                                  <w:rFonts w:ascii="Cambria Math" w:hAnsi="Cambria Math"/>
                                  <w:i/>
                                </w:rPr>
                              </m:ctrlPr>
                            </m:sSubSupPr>
                            <m:e>
                              <m:r>
                                <w:rPr>
                                  <w:rFonts w:ascii="Cambria Math" w:hAnsi="Cambria Math"/>
                                </w:rPr>
                                <m:t>C</m:t>
                              </m:r>
                            </m:e>
                            <m:sub>
                              <m:r>
                                <w:rPr>
                                  <w:rFonts w:ascii="Cambria Math" w:hAnsi="Cambria Math"/>
                                </w:rPr>
                                <m:t>yy</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e>
                          <m:r>
                            <w:rPr>
                              <w:rFonts w:ascii="Cambria Math" w:hAnsi="Cambria Math"/>
                            </w:rPr>
                            <m:t>-</m:t>
                          </m:r>
                          <m:sSubSup>
                            <m:sSubSupPr>
                              <m:ctrlPr>
                                <w:rPr>
                                  <w:rFonts w:ascii="Cambria Math" w:hAnsi="Cambria Math"/>
                                  <w:i/>
                                </w:rPr>
                              </m:ctrlPr>
                            </m:sSubSupPr>
                            <m:e>
                              <m:r>
                                <w:rPr>
                                  <w:rFonts w:ascii="Cambria Math" w:hAnsi="Cambria Math"/>
                                </w:rPr>
                                <m:t>C</m:t>
                              </m:r>
                            </m:e>
                            <m:sub>
                              <m:r>
                                <w:rPr>
                                  <w:rFonts w:ascii="Cambria Math" w:hAnsi="Cambria Math"/>
                                </w:rPr>
                                <m:t>yx</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mr>
                      <m:mr>
                        <m:e>
                          <m:r>
                            <w:rPr>
                              <w:rFonts w:ascii="Cambria Math" w:hAnsi="Cambria Math"/>
                            </w:rPr>
                            <m:t>-</m:t>
                          </m:r>
                          <m:sSubSup>
                            <m:sSubSupPr>
                              <m:ctrlPr>
                                <w:rPr>
                                  <w:rFonts w:ascii="Cambria Math" w:hAnsi="Cambria Math"/>
                                  <w:i/>
                                </w:rPr>
                              </m:ctrlPr>
                            </m:sSubSupPr>
                            <m:e>
                              <m:r>
                                <w:rPr>
                                  <w:rFonts w:ascii="Cambria Math" w:hAnsi="Cambria Math"/>
                                </w:rPr>
                                <m:t>C</m:t>
                              </m:r>
                            </m:e>
                            <m:sub>
                              <m:r>
                                <w:rPr>
                                  <w:rFonts w:ascii="Cambria Math" w:hAnsi="Cambria Math"/>
                                </w:rPr>
                                <m:t>xy</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e>
                          <m:sSubSup>
                            <m:sSubSupPr>
                              <m:ctrlPr>
                                <w:rPr>
                                  <w:rFonts w:ascii="Cambria Math" w:hAnsi="Cambria Math"/>
                                  <w:i/>
                                </w:rPr>
                              </m:ctrlPr>
                            </m:sSubSupPr>
                            <m:e>
                              <m:r>
                                <w:rPr>
                                  <w:rFonts w:ascii="Cambria Math" w:hAnsi="Cambria Math"/>
                                </w:rPr>
                                <m:t>C</m:t>
                              </m:r>
                            </m:e>
                            <m:sub>
                              <m:r>
                                <w:rPr>
                                  <w:rFonts w:ascii="Cambria Math" w:hAnsi="Cambria Math"/>
                                </w:rPr>
                                <m:t>xx</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mr>
                    </m:m>
                  </m:e>
                </m:mr>
              </m:m>
            </m:e>
          </m:d>
          <m:r>
            <w:rPr>
              <w:rFonts w:ascii="Cambria Math" w:hAnsi="Cambria Math"/>
            </w:rPr>
            <m:t> </m:t>
          </m:r>
        </m:oMath>
      </m:oMathPara>
    </w:p>
    <w:p w14:paraId="4BBEE76B" w14:textId="14902245" w:rsidR="008F23B1" w:rsidRDefault="008F23B1" w:rsidP="00565E70">
      <w:pPr>
        <w:spacing w:line="360" w:lineRule="auto"/>
        <w:ind w:firstLine="708"/>
      </w:pPr>
      <w:r>
        <w:lastRenderedPageBreak/>
        <w:t>Cette équation peut être utilisée pour déterminer les déplacements et les vitesses dans les paliers</w:t>
      </w:r>
      <w:r w:rsidR="00034021">
        <w:t xml:space="preserve"> si les amplitudes sont faibles par rapport au jeu radial</w:t>
      </w:r>
      <w:r>
        <w:t xml:space="preserve">. Cependant, dans le cas de l’effet Morton instable, les vibrations au niveau du palier sont souvent décrites par </w:t>
      </w:r>
      <w:r w:rsidR="00034021">
        <w:t>d</w:t>
      </w:r>
      <w:r>
        <w:t xml:space="preserve">es grands déplacements. Ces déplacements rendent l’hypothèse de linéarisation des forces fluides non valable. Par conséquent, les forces fluides calculées par les coefficients dynamiques sont peu précises. </w:t>
      </w:r>
      <w:r w:rsidR="00565E70">
        <w:t xml:space="preserve">L’utilisation des forces </w:t>
      </w:r>
      <w:r>
        <w:t xml:space="preserve">non linéaire du palier </w:t>
      </w:r>
      <w:r w:rsidR="00565E70">
        <w:t xml:space="preserve">permet d’améliorer la précision de </w:t>
      </w:r>
      <w:proofErr w:type="gramStart"/>
      <w:r w:rsidR="00565E70">
        <w:t>l’</w:t>
      </w:r>
      <w:r>
        <w:t>analyses</w:t>
      </w:r>
      <w:proofErr w:type="gramEnd"/>
      <w:r>
        <w:t xml:space="preserve"> de l’effet Morton. </w:t>
      </w:r>
    </w:p>
    <w:p w14:paraId="75C0CC5C" w14:textId="77777777" w:rsidR="008F23B1" w:rsidRDefault="008F23B1" w:rsidP="00620A32">
      <w:pPr>
        <w:pStyle w:val="Titre3"/>
        <w:ind w:left="709"/>
      </w:pPr>
      <w:bookmarkStart w:id="719" w:name="_Toc535252161"/>
      <w:r w:rsidRPr="005C43B6">
        <w:t xml:space="preserve">Rotor flexible à </w:t>
      </w:r>
      <m:oMath>
        <m:r>
          <m:rPr>
            <m:sty m:val="bi"/>
          </m:rPr>
          <w:rPr>
            <w:rFonts w:ascii="Cambria Math" w:hAnsi="Cambria Math"/>
          </w:rPr>
          <m:t>n</m:t>
        </m:r>
      </m:oMath>
      <w:r w:rsidRPr="005C43B6">
        <w:t xml:space="preserve"> degrés de liberté</w:t>
      </w:r>
      <w:bookmarkEnd w:id="719"/>
    </w:p>
    <w:p w14:paraId="7D17528C" w14:textId="77777777" w:rsidR="00946052" w:rsidRPr="00946052" w:rsidRDefault="00946052" w:rsidP="00946052"/>
    <w:p w14:paraId="006CD31F" w14:textId="2685BBDC" w:rsidR="008F23B1" w:rsidRDefault="008F23B1" w:rsidP="008F23B1">
      <w:pPr>
        <w:spacing w:line="360" w:lineRule="auto"/>
        <w:ind w:firstLine="708"/>
      </w:pPr>
      <w:r>
        <w:t xml:space="preserve">Contrairement au rotor rigide, quand les fréquences du mode de flexion sont proches des fréquences d’intérêt </w:t>
      </w:r>
      <w:r w:rsidR="00212686">
        <w:t>ou/et d’excitation, un modèle du</w:t>
      </w:r>
      <w:r>
        <w:t xml:space="preserve"> rotor flexible à </w:t>
      </w:r>
      <m:oMath>
        <m:r>
          <w:rPr>
            <w:rFonts w:ascii="Cambria Math" w:hAnsi="Cambria Math"/>
          </w:rPr>
          <m:t>n</m:t>
        </m:r>
      </m:oMath>
      <w:r>
        <w:t xml:space="preserve"> degrés de liberté est nécessaire pour présenter correctement son comporteme</w:t>
      </w:r>
      <w:r w:rsidR="00F91BAA">
        <w:t>nt dynamique. La modélisation du</w:t>
      </w:r>
      <w:r>
        <w:t xml:space="preserve"> rotor</w:t>
      </w:r>
      <w:r w:rsidR="00F91BAA">
        <w:t xml:space="preserve"> flexible </w:t>
      </w:r>
      <w:r>
        <w:t xml:space="preserve">est </w:t>
      </w:r>
      <w:r w:rsidR="00F91BAA">
        <w:t xml:space="preserve">généralement </w:t>
      </w:r>
      <w:r>
        <w:t xml:space="preserve">basée sur la méthode d’éléments finis largement décrite dans les ouvrages (voir </w:t>
      </w:r>
      <w:r w:rsidRPr="00F17244">
        <w:rPr>
          <w:b/>
        </w:rPr>
        <w:fldChar w:fldCharType="begin"/>
      </w:r>
      <w:r w:rsidRPr="00F17244">
        <w:rPr>
          <w:b/>
        </w:rPr>
        <w:instrText xml:space="preserve"> REF _Ref526346276 \r \h </w:instrText>
      </w:r>
      <w:r w:rsidR="00F17244">
        <w:rPr>
          <w:b/>
        </w:rPr>
        <w:instrText xml:space="preserve"> \* MERGEFORMAT </w:instrText>
      </w:r>
      <w:r w:rsidRPr="00F17244">
        <w:rPr>
          <w:b/>
        </w:rPr>
      </w:r>
      <w:r w:rsidRPr="00F17244">
        <w:rPr>
          <w:b/>
        </w:rPr>
        <w:fldChar w:fldCharType="separate"/>
      </w:r>
      <w:r w:rsidR="00D07291">
        <w:rPr>
          <w:b/>
        </w:rPr>
        <w:t>[49]</w:t>
      </w:r>
      <w:r w:rsidRPr="00F17244">
        <w:rPr>
          <w:b/>
        </w:rPr>
        <w:fldChar w:fldCharType="end"/>
      </w:r>
      <w:r>
        <w:t>-</w:t>
      </w:r>
      <w:r w:rsidRPr="00F17244">
        <w:rPr>
          <w:b/>
        </w:rPr>
        <w:fldChar w:fldCharType="begin"/>
      </w:r>
      <w:r w:rsidRPr="00F17244">
        <w:rPr>
          <w:b/>
        </w:rPr>
        <w:instrText xml:space="preserve"> REF _Ref526357534 \r \h </w:instrText>
      </w:r>
      <w:r w:rsidR="00F17244">
        <w:rPr>
          <w:b/>
        </w:rPr>
        <w:instrText xml:space="preserve"> \* MERGEFORMAT </w:instrText>
      </w:r>
      <w:r w:rsidRPr="00F17244">
        <w:rPr>
          <w:b/>
        </w:rPr>
      </w:r>
      <w:r w:rsidRPr="00F17244">
        <w:rPr>
          <w:b/>
        </w:rPr>
        <w:fldChar w:fldCharType="separate"/>
      </w:r>
      <w:r w:rsidR="00D07291">
        <w:rPr>
          <w:b/>
        </w:rPr>
        <w:t>[50]</w:t>
      </w:r>
      <w:r w:rsidRPr="00F17244">
        <w:rPr>
          <w:b/>
        </w:rPr>
        <w:fldChar w:fldCharType="end"/>
      </w:r>
      <w:r>
        <w:t>).  L’élément</w:t>
      </w:r>
      <w:r w:rsidRPr="0015139F">
        <w:t xml:space="preserve"> de poutre</w:t>
      </w:r>
      <w:r>
        <w:t xml:space="preserve"> 1D</w:t>
      </w:r>
      <w:r w:rsidRPr="0015139F">
        <w:t xml:space="preserve"> basé sur la théorie de </w:t>
      </w:r>
      <w:proofErr w:type="spellStart"/>
      <w:r>
        <w:t>TimoShenko</w:t>
      </w:r>
      <w:proofErr w:type="spellEnd"/>
      <w:r>
        <w:t xml:space="preserve"> est utilisé pour modéliser l’arbre du rotor. Chaque nœud de cet élément possède quatre degrés de liberté (deux déplacements latéraux </w:t>
      </w:r>
      <m:oMath>
        <m:r>
          <w:rPr>
            <w:rFonts w:ascii="Cambria Math" w:hAnsi="Cambria Math"/>
          </w:rPr>
          <m:t>u,v</m:t>
        </m:r>
      </m:oMath>
      <w:r>
        <w:t xml:space="preserve"> et deux rotations</w:t>
      </w:r>
      <m:oMath>
        <m:r>
          <w:rPr>
            <w:rFonts w:ascii="Cambria Math" w:hAnsi="Cambria Math"/>
          </w:rPr>
          <m:t xml:space="preserve"> θ,ψ</m:t>
        </m:r>
      </m:oMath>
      <w:r>
        <w:t xml:space="preserve">). Les effets de cisaillements et les effets gyroscopiques sont pris en compte. Après la discrétisation de rotor flexible en </w:t>
      </w:r>
      <m:oMath>
        <m:sSub>
          <m:sSubPr>
            <m:ctrlPr>
              <w:rPr>
                <w:rFonts w:ascii="Cambria Math" w:hAnsi="Cambria Math"/>
                <w:i/>
              </w:rPr>
            </m:ctrlPr>
          </m:sSubPr>
          <m:e>
            <m:r>
              <w:rPr>
                <w:rFonts w:ascii="Cambria Math" w:hAnsi="Cambria Math"/>
              </w:rPr>
              <m:t>n</m:t>
            </m:r>
          </m:e>
          <m:sub>
            <m:r>
              <w:rPr>
                <w:rFonts w:ascii="Cambria Math" w:hAnsi="Cambria Math"/>
              </w:rPr>
              <m:t>d</m:t>
            </m:r>
          </m:sub>
        </m:sSub>
      </m:oMath>
      <w:r>
        <w:t xml:space="preserve"> éléments poutres, le système des équations différentielles de mouvement sous forme matricielle est établi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7FF1611A" w14:textId="77777777" w:rsidTr="00F63652">
        <w:trPr>
          <w:trHeight w:val="635"/>
          <w:tblHeader/>
          <w:jc w:val="center"/>
        </w:trPr>
        <w:tc>
          <w:tcPr>
            <w:tcW w:w="8080" w:type="dxa"/>
            <w:vAlign w:val="center"/>
          </w:tcPr>
          <w:p w14:paraId="69EBFCBD" w14:textId="77777777" w:rsidR="008F23B1" w:rsidRPr="00073466" w:rsidRDefault="008F23B1" w:rsidP="001856FA">
            <w:pPr>
              <w:spacing w:line="360" w:lineRule="auto"/>
              <w:rPr>
                <w:b/>
              </w:rPr>
            </w:pPr>
            <m:oMathPara>
              <m:oMath>
                <m:r>
                  <m:rPr>
                    <m:sty m:val="bi"/>
                  </m:rPr>
                  <w:rPr>
                    <w:rFonts w:ascii="Cambria Math" w:hAnsi="Cambria Math"/>
                  </w:rPr>
                  <m:t>M</m:t>
                </m:r>
                <m:acc>
                  <m:accPr>
                    <m:chr m:val="̈"/>
                    <m:ctrlPr>
                      <w:rPr>
                        <w:rFonts w:ascii="Cambria Math" w:hAnsi="Cambria Math"/>
                        <w:b/>
                        <w:i/>
                      </w:rPr>
                    </m:ctrlPr>
                  </m:accPr>
                  <m:e>
                    <m:r>
                      <m:rPr>
                        <m:sty m:val="bi"/>
                      </m:rPr>
                      <w:rPr>
                        <w:rFonts w:ascii="Cambria Math" w:hAnsi="Cambria Math"/>
                      </w:rPr>
                      <m:t>q</m:t>
                    </m:r>
                  </m:e>
                </m:acc>
                <m:r>
                  <w:rPr>
                    <w:rFonts w:ascii="Cambria Math" w:hAnsi="Cambria Math"/>
                  </w:rPr>
                  <m:t>+</m:t>
                </m:r>
                <m:d>
                  <m:dPr>
                    <m:begChr m:val="["/>
                    <m:endChr m:val="]"/>
                    <m:ctrlPr>
                      <w:rPr>
                        <w:rFonts w:ascii="Cambria Math" w:hAnsi="Cambria Math"/>
                        <w:i/>
                      </w:rPr>
                    </m:ctrlPr>
                  </m:dPr>
                  <m:e>
                    <m:r>
                      <m:rPr>
                        <m:sty m:val="bi"/>
                      </m:rPr>
                      <w:rPr>
                        <w:rFonts w:ascii="Cambria Math" w:hAnsi="Cambria Math"/>
                      </w:rPr>
                      <m:t>C</m:t>
                    </m:r>
                    <m:r>
                      <w:rPr>
                        <w:rFonts w:ascii="Cambria Math" w:hAnsi="Cambria Math"/>
                      </w:rPr>
                      <m:t>+</m:t>
                    </m:r>
                    <m:r>
                      <m:rPr>
                        <m:sty m:val="bi"/>
                      </m:rPr>
                      <w:rPr>
                        <w:rFonts w:ascii="Cambria Math" w:hAnsi="Cambria Math"/>
                      </w:rPr>
                      <m:t>G</m:t>
                    </m:r>
                    <m:d>
                      <m:dPr>
                        <m:ctrlPr>
                          <w:rPr>
                            <w:rFonts w:ascii="Cambria Math" w:hAnsi="Cambria Math"/>
                            <w:b/>
                            <w:i/>
                          </w:rPr>
                        </m:ctrlPr>
                      </m:dPr>
                      <m:e>
                        <m:r>
                          <m:rPr>
                            <m:sty m:val="p"/>
                          </m:rPr>
                          <w:rPr>
                            <w:rFonts w:ascii="Cambria Math" w:hAnsi="Cambria Math"/>
                          </w:rPr>
                          <m:t>Ω</m:t>
                        </m:r>
                      </m:e>
                    </m:d>
                  </m:e>
                </m:d>
                <m:acc>
                  <m:accPr>
                    <m:chr m:val="̇"/>
                    <m:ctrlPr>
                      <w:rPr>
                        <w:rFonts w:ascii="Cambria Math" w:hAnsi="Cambria Math"/>
                        <w:b/>
                        <w:i/>
                      </w:rPr>
                    </m:ctrlPr>
                  </m:accPr>
                  <m:e>
                    <m:r>
                      <m:rPr>
                        <m:sty m:val="bi"/>
                      </m:rPr>
                      <w:rPr>
                        <w:rFonts w:ascii="Cambria Math" w:hAnsi="Cambria Math"/>
                      </w:rPr>
                      <m:t>q</m:t>
                    </m:r>
                  </m:e>
                </m:acc>
                <m:r>
                  <w:rPr>
                    <w:rFonts w:ascii="Cambria Math" w:hAnsi="Cambria Math"/>
                  </w:rPr>
                  <m:t>+</m:t>
                </m:r>
                <m:r>
                  <m:rPr>
                    <m:sty m:val="bi"/>
                  </m:rPr>
                  <w:rPr>
                    <w:rFonts w:ascii="Cambria Math" w:hAnsi="Cambria Math"/>
                  </w:rPr>
                  <m:t>Kq=</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d>
                  <m:dPr>
                    <m:ctrlPr>
                      <w:rPr>
                        <w:rFonts w:ascii="Cambria Math" w:hAnsi="Cambria Math"/>
                        <w:b/>
                        <w:i/>
                      </w:rPr>
                    </m:ctrlPr>
                  </m:dPr>
                  <m:e>
                    <m:r>
                      <m:rPr>
                        <m:sty m:val="bi"/>
                      </m:rPr>
                      <w:rPr>
                        <w:rFonts w:ascii="Cambria Math" w:hAnsi="Cambria Math"/>
                      </w:rPr>
                      <m:t>q,</m:t>
                    </m:r>
                    <m:acc>
                      <m:accPr>
                        <m:chr m:val="̇"/>
                        <m:ctrlPr>
                          <w:rPr>
                            <w:rFonts w:ascii="Cambria Math" w:hAnsi="Cambria Math"/>
                            <w:b/>
                            <w:i/>
                          </w:rPr>
                        </m:ctrlPr>
                      </m:accPr>
                      <m:e>
                        <m:r>
                          <m:rPr>
                            <m:sty m:val="bi"/>
                          </m:rPr>
                          <w:rPr>
                            <w:rFonts w:ascii="Cambria Math" w:hAnsi="Cambria Math"/>
                          </w:rPr>
                          <m:t>q</m:t>
                        </m:r>
                      </m:e>
                    </m:acc>
                  </m:e>
                </m:d>
              </m:oMath>
            </m:oMathPara>
          </w:p>
        </w:tc>
        <w:tc>
          <w:tcPr>
            <w:tcW w:w="992" w:type="dxa"/>
            <w:vAlign w:val="center"/>
          </w:tcPr>
          <w:p w14:paraId="1D4BCC82" w14:textId="77777777" w:rsidR="008F23B1" w:rsidRPr="001C390D"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720" w:name="_Ref532491926"/>
            <w:r w:rsidRPr="001C390D">
              <w:rPr>
                <w:rFonts w:ascii="Calibri" w:eastAsia="Times New Roman" w:hAnsi="Calibri" w:cs="Times New Roman"/>
                <w:i w:val="0"/>
                <w:iCs w:val="0"/>
                <w:color w:val="auto"/>
                <w:sz w:val="22"/>
                <w:szCs w:val="20"/>
                <w:lang w:eastAsia="fr-FR"/>
              </w:rPr>
              <w:t xml:space="preserve"> </w:t>
            </w:r>
            <w:bookmarkEnd w:id="720"/>
          </w:p>
        </w:tc>
      </w:tr>
    </w:tbl>
    <w:p w14:paraId="6A272664" w14:textId="5E3B8EA4" w:rsidR="008F23B1" w:rsidRDefault="008F23B1" w:rsidP="00F63652">
      <w:pPr>
        <w:spacing w:before="120" w:line="360" w:lineRule="auto"/>
      </w:pPr>
      <w:r>
        <w:t xml:space="preserve">Les matrices </w:t>
      </w:r>
      <m:oMath>
        <m:r>
          <m:rPr>
            <m:sty m:val="bi"/>
          </m:rPr>
          <w:rPr>
            <w:rFonts w:ascii="Cambria Math" w:hAnsi="Cambria Math"/>
          </w:rPr>
          <m:t>M, C, G(</m:t>
        </m:r>
        <m:r>
          <m:rPr>
            <m:sty m:val="p"/>
          </m:rPr>
          <w:rPr>
            <w:rFonts w:ascii="Cambria Math" w:hAnsi="Cambria Math"/>
          </w:rPr>
          <m:t>Ω</m:t>
        </m:r>
        <m:r>
          <m:rPr>
            <m:sty m:val="bi"/>
          </m:rPr>
          <w:rPr>
            <w:rFonts w:ascii="Cambria Math" w:hAnsi="Cambria Math"/>
          </w:rPr>
          <m:t xml:space="preserve">) </m:t>
        </m:r>
      </m:oMath>
      <w:r w:rsidRPr="003E709B">
        <w:t>et</w:t>
      </w:r>
      <w:r>
        <w:t xml:space="preserve"> </w:t>
      </w:r>
      <m:oMath>
        <m:r>
          <m:rPr>
            <m:sty m:val="bi"/>
          </m:rPr>
          <w:rPr>
            <w:rFonts w:ascii="Cambria Math" w:hAnsi="Cambria Math"/>
          </w:rPr>
          <m:t>K</m:t>
        </m:r>
      </m:oMath>
      <w:r>
        <w:rPr>
          <w:b/>
        </w:rPr>
        <w:t xml:space="preserve"> </w:t>
      </w:r>
      <w:r w:rsidRPr="00810BA9">
        <w:t xml:space="preserve">sont </w:t>
      </w:r>
      <w:r>
        <w:t>respectivement la matrice globale de masse, d’amortissement, de gyroscope</w:t>
      </w:r>
      <w:r w:rsidR="00212686">
        <w:t xml:space="preserve"> et de raideur. Elles ont</w:t>
      </w:r>
      <w:r>
        <w:t xml:space="preserve"> la </w:t>
      </w:r>
      <w:r w:rsidRPr="00810BA9">
        <w:t xml:space="preserve">dimension </w:t>
      </w:r>
      <m:oMath>
        <m:r>
          <w:rPr>
            <w:rFonts w:ascii="Cambria Math" w:hAnsi="Cambria Math"/>
          </w:rPr>
          <m:t>4</m:t>
        </m:r>
        <m:sSub>
          <m:sSubPr>
            <m:ctrlPr>
              <w:rPr>
                <w:rFonts w:ascii="Cambria Math" w:hAnsi="Cambria Math"/>
                <w:i/>
              </w:rPr>
            </m:ctrlPr>
          </m:sSubPr>
          <m:e>
            <m:r>
              <w:rPr>
                <w:rFonts w:ascii="Cambria Math" w:hAnsi="Cambria Math"/>
              </w:rPr>
              <m:t>(n</m:t>
            </m:r>
          </m:e>
          <m:sub>
            <m:r>
              <w:rPr>
                <w:rFonts w:ascii="Cambria Math" w:hAnsi="Cambria Math"/>
              </w:rPr>
              <m:t>d</m:t>
            </m:r>
          </m:sub>
        </m:sSub>
        <m:r>
          <w:rPr>
            <w:rFonts w:ascii="Cambria Math" w:hAnsi="Cambria Math"/>
          </w:rPr>
          <m:t>+1)×4</m:t>
        </m:r>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d</m:t>
                </m:r>
              </m:sub>
            </m:sSub>
            <m:r>
              <w:rPr>
                <w:rFonts w:ascii="Cambria Math" w:hAnsi="Cambria Math"/>
              </w:rPr>
              <m:t>+1</m:t>
            </m:r>
          </m:e>
        </m:d>
      </m:oMath>
      <w:r>
        <w:t xml:space="preserve"> et leur construction est largement décrite dans la littérature. Les vecteurs </w:t>
      </w:r>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oMath>
      <w:r>
        <w:rPr>
          <w:b/>
        </w:rPr>
        <w:t xml:space="preserve"> </w:t>
      </w:r>
      <w:r w:rsidRPr="00CA0192">
        <w:t>représente</w:t>
      </w:r>
      <w:r>
        <w:t xml:space="preserve">nt les forces extérieures appliquées au rotor. Les vecteurs d’état </w:t>
      </w:r>
      <m:oMath>
        <m:r>
          <m:rPr>
            <m:sty m:val="bi"/>
          </m:rPr>
          <w:rPr>
            <w:rFonts w:ascii="Cambria Math" w:hAnsi="Cambria Math"/>
          </w:rPr>
          <m:t>q</m:t>
        </m:r>
        <m:r>
          <w:rPr>
            <w:rFonts w:ascii="Cambria Math" w:hAnsi="Cambria Math"/>
          </w:rPr>
          <m:t xml:space="preserve">, </m:t>
        </m:r>
        <m:acc>
          <m:accPr>
            <m:chr m:val="̇"/>
            <m:ctrlPr>
              <w:rPr>
                <w:rFonts w:ascii="Cambria Math" w:hAnsi="Cambria Math"/>
                <w:b/>
                <w:i/>
              </w:rPr>
            </m:ctrlPr>
          </m:accPr>
          <m:e>
            <m:r>
              <m:rPr>
                <m:sty m:val="bi"/>
              </m:rPr>
              <w:rPr>
                <w:rFonts w:ascii="Cambria Math" w:hAnsi="Cambria Math"/>
              </w:rPr>
              <m:t>q</m:t>
            </m:r>
          </m:e>
        </m:acc>
      </m:oMath>
      <w:r w:rsidRPr="005208F4">
        <w:rPr>
          <w:b/>
        </w:rPr>
        <w:t xml:space="preserve"> </w:t>
      </w:r>
      <w:r>
        <w:t>e</w:t>
      </w:r>
      <w:r w:rsidRPr="00B73499">
        <w:t>t</w:t>
      </w:r>
      <w:r w:rsidRPr="005208F4">
        <w:rPr>
          <w:b/>
        </w:rPr>
        <w:t xml:space="preserve"> </w:t>
      </w:r>
      <m:oMath>
        <m:acc>
          <m:accPr>
            <m:chr m:val="̈"/>
            <m:ctrlPr>
              <w:rPr>
                <w:rFonts w:ascii="Cambria Math" w:hAnsi="Cambria Math"/>
                <w:b/>
                <w:i/>
              </w:rPr>
            </m:ctrlPr>
          </m:accPr>
          <m:e>
            <m:r>
              <m:rPr>
                <m:sty m:val="bi"/>
              </m:rPr>
              <w:rPr>
                <w:rFonts w:ascii="Cambria Math" w:hAnsi="Cambria Math"/>
              </w:rPr>
              <m:t>q</m:t>
            </m:r>
          </m:e>
        </m:acc>
      </m:oMath>
      <w:r w:rsidRPr="008D143F">
        <w:t xml:space="preserve"> </w:t>
      </w:r>
      <w:r w:rsidR="00126CF9">
        <w:t xml:space="preserve">représentent les paramètres </w:t>
      </w:r>
      <w:r>
        <w:t xml:space="preserve">cinématiques liée aux nœuds du rotor. Par exemple, le vecteur du déplacement </w:t>
      </w:r>
      <m:oMath>
        <m:r>
          <m:rPr>
            <m:sty m:val="bi"/>
          </m:rPr>
          <w:rPr>
            <w:rFonts w:ascii="Cambria Math" w:hAnsi="Cambria Math"/>
          </w:rPr>
          <m:t>q</m:t>
        </m:r>
      </m:oMath>
      <w:r>
        <w:t xml:space="preserve"> contient les coordonnées physiques de chaque nœud sous forme :  </w:t>
      </w:r>
      <m:oMath>
        <m:r>
          <m:rPr>
            <m:sty m:val="bi"/>
          </m:rPr>
          <w:rPr>
            <w:rFonts w:ascii="Cambria Math" w:hAnsi="Cambria Math"/>
          </w:rPr>
          <m:t>q=</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ψ</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u</m:t>
                </m:r>
              </m:e>
              <m:sub>
                <m:sSub>
                  <m:sSubPr>
                    <m:ctrlPr>
                      <w:rPr>
                        <w:rFonts w:ascii="Cambria Math" w:hAnsi="Cambria Math"/>
                        <w:i/>
                      </w:rPr>
                    </m:ctrlPr>
                  </m:sSubPr>
                  <m:e>
                    <m:r>
                      <w:rPr>
                        <w:rFonts w:ascii="Cambria Math" w:hAnsi="Cambria Math"/>
                      </w:rPr>
                      <m:t>n</m:t>
                    </m:r>
                  </m:e>
                  <m:sub>
                    <m:r>
                      <w:rPr>
                        <w:rFonts w:ascii="Cambria Math" w:hAnsi="Cambria Math"/>
                      </w:rPr>
                      <m:t>d</m:t>
                    </m:r>
                  </m:sub>
                </m:s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n</m:t>
                    </m:r>
                  </m:e>
                  <m:sub>
                    <m:r>
                      <w:rPr>
                        <w:rFonts w:ascii="Cambria Math" w:hAnsi="Cambria Math"/>
                      </w:rPr>
                      <m:t>d</m:t>
                    </m:r>
                  </m:sub>
                </m:s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θ</m:t>
                </m:r>
              </m:e>
              <m:sub>
                <m:sSub>
                  <m:sSubPr>
                    <m:ctrlPr>
                      <w:rPr>
                        <w:rFonts w:ascii="Cambria Math" w:hAnsi="Cambria Math"/>
                        <w:i/>
                      </w:rPr>
                    </m:ctrlPr>
                  </m:sSubPr>
                  <m:e>
                    <m:r>
                      <w:rPr>
                        <w:rFonts w:ascii="Cambria Math" w:hAnsi="Cambria Math"/>
                      </w:rPr>
                      <m:t>n</m:t>
                    </m:r>
                  </m:e>
                  <m:sub>
                    <m:r>
                      <w:rPr>
                        <w:rFonts w:ascii="Cambria Math" w:hAnsi="Cambria Math"/>
                      </w:rPr>
                      <m:t>d</m:t>
                    </m:r>
                  </m:sub>
                </m:s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ψ</m:t>
                </m:r>
              </m:e>
              <m:sub>
                <m:sSub>
                  <m:sSubPr>
                    <m:ctrlPr>
                      <w:rPr>
                        <w:rFonts w:ascii="Cambria Math" w:hAnsi="Cambria Math"/>
                        <w:i/>
                      </w:rPr>
                    </m:ctrlPr>
                  </m:sSubPr>
                  <m:e>
                    <m:r>
                      <w:rPr>
                        <w:rFonts w:ascii="Cambria Math" w:hAnsi="Cambria Math"/>
                      </w:rPr>
                      <m:t>n</m:t>
                    </m:r>
                  </m:e>
                  <m:sub>
                    <m:r>
                      <w:rPr>
                        <w:rFonts w:ascii="Cambria Math" w:hAnsi="Cambria Math"/>
                      </w:rPr>
                      <m:t>d</m:t>
                    </m:r>
                  </m:sub>
                </m:sSub>
                <m:r>
                  <w:rPr>
                    <w:rFonts w:ascii="Cambria Math" w:hAnsi="Cambria Math"/>
                  </w:rPr>
                  <m:t>+1</m:t>
                </m:r>
              </m:sub>
            </m:sSub>
            <m:r>
              <w:rPr>
                <w:rFonts w:ascii="Cambria Math" w:hAnsi="Cambria Math"/>
              </w:rPr>
              <m:t xml:space="preserve"> </m:t>
            </m:r>
          </m:e>
        </m:d>
      </m:oMath>
    </w:p>
    <w:p w14:paraId="7AF8C595" w14:textId="77777777" w:rsidR="008F23B1" w:rsidRDefault="008F23B1" w:rsidP="002730F2">
      <w:pPr>
        <w:pStyle w:val="Titre3"/>
        <w:ind w:left="709"/>
      </w:pPr>
      <w:bookmarkStart w:id="721" w:name="_Toc535252162"/>
      <w:r>
        <w:t>Méthode numérique d’intégration temporelles</w:t>
      </w:r>
      <w:bookmarkEnd w:id="721"/>
    </w:p>
    <w:p w14:paraId="34C0DD9D" w14:textId="77777777" w:rsidR="008F23B1" w:rsidRDefault="008F23B1" w:rsidP="008F23B1"/>
    <w:p w14:paraId="6602ACDF" w14:textId="78DBFDB8" w:rsidR="008F23B1" w:rsidRDefault="008F23B1" w:rsidP="00F63652">
      <w:pPr>
        <w:spacing w:line="360" w:lineRule="auto"/>
        <w:ind w:firstLine="708"/>
      </w:pPr>
      <w:r>
        <w:t>Comme mentionné précédemment, le modèle linéaire du palier est imprécis pour les grands déplacements du rotor</w:t>
      </w:r>
      <w:r w:rsidR="00C62477">
        <w:t xml:space="preserve"> dans le palier</w:t>
      </w:r>
      <w:r>
        <w:t xml:space="preserve">. La résolution des équations de mouvement est ainsi couplée avec le modèle non linéaire du palier. Afin de traiter la non-linéarité du palier et améliorer l’efficacité de la résolution, une méthode d’intégration temporelle mixte </w:t>
      </w:r>
      <w:r w:rsidRPr="007960FD">
        <w:rPr>
          <w:b/>
        </w:rPr>
        <w:fldChar w:fldCharType="begin"/>
      </w:r>
      <w:r w:rsidRPr="007960FD">
        <w:rPr>
          <w:b/>
        </w:rPr>
        <w:instrText xml:space="preserve"> REF _Ref528057257 \r \h  \* MERGEFORMAT </w:instrText>
      </w:r>
      <w:r w:rsidRPr="007960FD">
        <w:rPr>
          <w:b/>
        </w:rPr>
      </w:r>
      <w:r w:rsidRPr="007960FD">
        <w:rPr>
          <w:b/>
        </w:rPr>
        <w:fldChar w:fldCharType="separate"/>
      </w:r>
      <w:r w:rsidR="00D07291">
        <w:rPr>
          <w:b/>
        </w:rPr>
        <w:t>[52]</w:t>
      </w:r>
      <w:r w:rsidRPr="007960FD">
        <w:rPr>
          <w:b/>
        </w:rPr>
        <w:fldChar w:fldCharType="end"/>
      </w:r>
      <w:r>
        <w:t xml:space="preserve"> est utilisée. Cette méthode combine le schéma d’intégration temporelle de </w:t>
      </w:r>
      <w:proofErr w:type="spellStart"/>
      <w:r>
        <w:t>Newmark</w:t>
      </w:r>
      <w:proofErr w:type="spellEnd"/>
      <w:r>
        <w:t xml:space="preserve"> avec la méthode de Newton-</w:t>
      </w:r>
      <w:proofErr w:type="spellStart"/>
      <w:r>
        <w:t>Raphson</w:t>
      </w:r>
      <w:proofErr w:type="spellEnd"/>
      <w:r>
        <w:t>. L’explication détaillée de la méthode est exposée dans la suite.</w:t>
      </w:r>
    </w:p>
    <w:p w14:paraId="0FAEC2E1" w14:textId="57B27BA6" w:rsidR="008F23B1" w:rsidRDefault="008F23B1" w:rsidP="00F63652">
      <w:pPr>
        <w:spacing w:line="360" w:lineRule="auto"/>
        <w:ind w:firstLine="708"/>
      </w:pPr>
      <w:r>
        <w:lastRenderedPageBreak/>
        <w:t xml:space="preserve">Dans un premier temps, l’équation de mouvement </w:t>
      </w:r>
      <w:r w:rsidRPr="00095679">
        <w:rPr>
          <w:b/>
        </w:rPr>
        <w:fldChar w:fldCharType="begin"/>
      </w:r>
      <w:r w:rsidRPr="00095679">
        <w:rPr>
          <w:b/>
        </w:rPr>
        <w:instrText xml:space="preserve"> REF _Ref532491926 \r \h  \* MERGEFORMAT </w:instrText>
      </w:r>
      <w:r w:rsidRPr="00095679">
        <w:rPr>
          <w:b/>
        </w:rPr>
      </w:r>
      <w:r w:rsidRPr="00095679">
        <w:rPr>
          <w:b/>
        </w:rPr>
        <w:fldChar w:fldCharType="separate"/>
      </w:r>
      <w:r w:rsidR="00D07291">
        <w:rPr>
          <w:b/>
        </w:rPr>
        <w:t>Eq.3-18</w:t>
      </w:r>
      <w:r w:rsidRPr="00095679">
        <w:rPr>
          <w:b/>
        </w:rPr>
        <w:fldChar w:fldCharType="end"/>
      </w:r>
      <w:r>
        <w:rPr>
          <w:b/>
        </w:rPr>
        <w:t xml:space="preserve"> </w:t>
      </w:r>
      <w:r>
        <w:t xml:space="preserve">est discrétisée par </w:t>
      </w:r>
      <m:oMath>
        <m:sSub>
          <m:sSubPr>
            <m:ctrlPr>
              <w:rPr>
                <w:rFonts w:ascii="Cambria Math" w:hAnsi="Cambria Math"/>
                <w:i/>
              </w:rPr>
            </m:ctrlPr>
          </m:sSubPr>
          <m:e>
            <m:r>
              <w:rPr>
                <w:rFonts w:ascii="Cambria Math" w:hAnsi="Cambria Math"/>
              </w:rPr>
              <m:t>n</m:t>
            </m:r>
          </m:e>
          <m:sub>
            <m:r>
              <w:rPr>
                <w:rFonts w:ascii="Cambria Math" w:hAnsi="Cambria Math"/>
              </w:rPr>
              <m:t>pt</m:t>
            </m:r>
          </m:sub>
        </m:sSub>
      </m:oMath>
      <w:r>
        <w:t xml:space="preserve"> pas de temps. A l’instant </w:t>
      </w:r>
      <m:oMath>
        <m:sSub>
          <m:sSubPr>
            <m:ctrlPr>
              <w:rPr>
                <w:rFonts w:ascii="Cambria Math" w:hAnsi="Cambria Math"/>
                <w:i/>
              </w:rPr>
            </m:ctrlPr>
          </m:sSubPr>
          <m:e>
            <m:r>
              <w:rPr>
                <w:rFonts w:ascii="Cambria Math" w:hAnsi="Cambria Math"/>
              </w:rPr>
              <m:t>t</m:t>
            </m:r>
          </m:e>
          <m:sub>
            <m:r>
              <w:rPr>
                <w:rFonts w:ascii="Cambria Math" w:hAnsi="Cambria Math"/>
              </w:rPr>
              <m:t>i+1</m:t>
            </m:r>
          </m:sub>
        </m:sSub>
      </m:oMath>
      <w:r>
        <w:t xml:space="preserve"> (</w:t>
      </w:r>
      <m:oMath>
        <m:r>
          <w:rPr>
            <w:rFonts w:ascii="Cambria Math" w:hAnsi="Cambria Math"/>
          </w:rPr>
          <m:t>0≤i≤</m:t>
        </m:r>
        <m:sSub>
          <m:sSubPr>
            <m:ctrlPr>
              <w:rPr>
                <w:rFonts w:ascii="Cambria Math" w:hAnsi="Cambria Math"/>
                <w:i/>
              </w:rPr>
            </m:ctrlPr>
          </m:sSubPr>
          <m:e>
            <m:r>
              <w:rPr>
                <w:rFonts w:ascii="Cambria Math" w:hAnsi="Cambria Math"/>
              </w:rPr>
              <m:t>n</m:t>
            </m:r>
          </m:e>
          <m:sub>
            <m:r>
              <w:rPr>
                <w:rFonts w:ascii="Cambria Math" w:hAnsi="Cambria Math"/>
              </w:rPr>
              <m:t>pt</m:t>
            </m:r>
          </m:sub>
        </m:sSub>
      </m:oMath>
      <w:r>
        <w:t xml:space="preserve">), elle peut s’exprimer comme </w:t>
      </w:r>
      <w:r w:rsidRPr="00ED2946">
        <w:rPr>
          <w:b/>
        </w:rPr>
        <w:fldChar w:fldCharType="begin"/>
      </w:r>
      <w:r w:rsidRPr="00ED2946">
        <w:rPr>
          <w:b/>
        </w:rPr>
        <w:instrText xml:space="preserve"> REF _Ref527642609 \r \h  \* MERGEFORMAT </w:instrText>
      </w:r>
      <w:r w:rsidRPr="00ED2946">
        <w:rPr>
          <w:b/>
        </w:rPr>
      </w:r>
      <w:r w:rsidRPr="00ED2946">
        <w:rPr>
          <w:b/>
        </w:rPr>
        <w:fldChar w:fldCharType="separate"/>
      </w:r>
      <w:r w:rsidR="00D07291">
        <w:rPr>
          <w:b/>
        </w:rPr>
        <w:t>Eq.3-19</w:t>
      </w:r>
      <w:r w:rsidRPr="00ED2946">
        <w:rPr>
          <w:b/>
        </w:rPr>
        <w:fldChar w:fldCharType="end"/>
      </w:r>
      <w:r>
        <w:t xml:space="preserve"> pour faciliter la compréhension.</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2FFBC555" w14:textId="77777777" w:rsidTr="00F63652">
        <w:trPr>
          <w:trHeight w:val="635"/>
          <w:tblHeader/>
          <w:jc w:val="center"/>
        </w:trPr>
        <w:tc>
          <w:tcPr>
            <w:tcW w:w="8080" w:type="dxa"/>
            <w:vAlign w:val="center"/>
          </w:tcPr>
          <w:p w14:paraId="3E76D960" w14:textId="77777777" w:rsidR="008F23B1" w:rsidRPr="00073466" w:rsidRDefault="008F23B1" w:rsidP="001856FA">
            <w:pPr>
              <w:spacing w:line="360" w:lineRule="auto"/>
              <w:jc w:val="center"/>
              <w:rPr>
                <w:b/>
              </w:rPr>
            </w:pPr>
            <m:oMathPara>
              <m:oMath>
                <m:r>
                  <m:rPr>
                    <m:sty m:val="bi"/>
                  </m:rPr>
                  <w:rPr>
                    <w:rFonts w:ascii="Cambria Math" w:hAnsi="Cambria Math"/>
                  </w:rPr>
                  <m:t>M</m:t>
                </m:r>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d>
                  <m:dPr>
                    <m:ctrlPr>
                      <w:rPr>
                        <w:rFonts w:ascii="Cambria Math" w:hAnsi="Cambria Math"/>
                        <w:b/>
                        <w:i/>
                      </w:rPr>
                    </m:ctrlPr>
                  </m:dPr>
                  <m:e>
                    <m:sSup>
                      <m:sSupPr>
                        <m:ctrlPr>
                          <w:rPr>
                            <w:rFonts w:ascii="Cambria Math" w:hAnsi="Cambria Math"/>
                            <w:b/>
                            <w:i/>
                          </w:rPr>
                        </m:ctrlPr>
                      </m:sSupPr>
                      <m:e>
                        <m:r>
                          <m:rPr>
                            <m:sty m:val="bi"/>
                          </m:rPr>
                          <w:rPr>
                            <w:rFonts w:ascii="Cambria Math" w:hAnsi="Cambria Math"/>
                          </w:rPr>
                          <m:t>q</m:t>
                        </m:r>
                      </m:e>
                      <m:sup>
                        <m:r>
                          <w:rPr>
                            <w:rFonts w:ascii="Cambria Math" w:hAnsi="Cambria Math"/>
                          </w:rPr>
                          <m:t>i+1</m:t>
                        </m:r>
                      </m:sup>
                    </m:sSup>
                    <m:r>
                      <m:rPr>
                        <m:sty m:val="bi"/>
                      </m:rPr>
                      <w:rPr>
                        <w:rFonts w:ascii="Cambria Math" w:hAnsi="Cambria Math"/>
                      </w:rPr>
                      <m:t>,</m:t>
                    </m:r>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e>
                </m:d>
                <m:r>
                  <m:rPr>
                    <m:sty m:val="bi"/>
                  </m:rPr>
                  <w:rPr>
                    <w:rFonts w:ascii="Cambria Math" w:hAnsi="Cambria Math"/>
                  </w:rPr>
                  <m:t>-</m:t>
                </m:r>
                <m:d>
                  <m:dPr>
                    <m:begChr m:val="["/>
                    <m:endChr m:val="]"/>
                    <m:ctrlPr>
                      <w:rPr>
                        <w:rFonts w:ascii="Cambria Math" w:hAnsi="Cambria Math"/>
                        <w:b/>
                        <w:i/>
                      </w:rPr>
                    </m:ctrlPr>
                  </m:dPr>
                  <m:e>
                    <m:d>
                      <m:dPr>
                        <m:begChr m:val="["/>
                        <m:endChr m:val="]"/>
                        <m:ctrlPr>
                          <w:rPr>
                            <w:rFonts w:ascii="Cambria Math" w:hAnsi="Cambria Math"/>
                            <w:i/>
                          </w:rPr>
                        </m:ctrlPr>
                      </m:dPr>
                      <m:e>
                        <m:r>
                          <m:rPr>
                            <m:sty m:val="bi"/>
                          </m:rPr>
                          <w:rPr>
                            <w:rFonts w:ascii="Cambria Math" w:hAnsi="Cambria Math"/>
                          </w:rPr>
                          <m:t>C</m:t>
                        </m:r>
                        <m:r>
                          <w:rPr>
                            <w:rFonts w:ascii="Cambria Math" w:hAnsi="Cambria Math"/>
                          </w:rPr>
                          <m:t>+</m:t>
                        </m:r>
                        <m:r>
                          <m:rPr>
                            <m:sty m:val="bi"/>
                          </m:rPr>
                          <w:rPr>
                            <w:rFonts w:ascii="Cambria Math" w:hAnsi="Cambria Math"/>
                          </w:rPr>
                          <m:t>G</m:t>
                        </m:r>
                        <m:d>
                          <m:dPr>
                            <m:ctrlPr>
                              <w:rPr>
                                <w:rFonts w:ascii="Cambria Math" w:hAnsi="Cambria Math"/>
                                <w:b/>
                                <w:i/>
                              </w:rPr>
                            </m:ctrlPr>
                          </m:dPr>
                          <m:e>
                            <m:r>
                              <m:rPr>
                                <m:sty m:val="p"/>
                              </m:rPr>
                              <w:rPr>
                                <w:rFonts w:ascii="Cambria Math" w:hAnsi="Cambria Math"/>
                              </w:rPr>
                              <m:t>Ω</m:t>
                            </m:r>
                          </m:e>
                        </m:d>
                      </m:e>
                    </m:d>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r>
                      <w:rPr>
                        <w:rFonts w:ascii="Cambria Math" w:hAnsi="Cambria Math"/>
                      </w:rPr>
                      <m:t>+</m:t>
                    </m:r>
                    <m:r>
                      <m:rPr>
                        <m:sty m:val="bi"/>
                      </m:rPr>
                      <w:rPr>
                        <w:rFonts w:ascii="Cambria Math" w:hAnsi="Cambria Math"/>
                      </w:rPr>
                      <m:t>K</m:t>
                    </m:r>
                    <m:sSup>
                      <m:sSupPr>
                        <m:ctrlPr>
                          <w:rPr>
                            <w:rFonts w:ascii="Cambria Math" w:hAnsi="Cambria Math"/>
                            <w:b/>
                            <w:i/>
                          </w:rPr>
                        </m:ctrlPr>
                      </m:sSupPr>
                      <m:e>
                        <m:r>
                          <m:rPr>
                            <m:sty m:val="bi"/>
                          </m:rPr>
                          <w:rPr>
                            <w:rFonts w:ascii="Cambria Math" w:hAnsi="Cambria Math"/>
                          </w:rPr>
                          <m:t>q</m:t>
                        </m:r>
                      </m:e>
                      <m:sup>
                        <m:r>
                          <w:rPr>
                            <w:rFonts w:ascii="Cambria Math" w:hAnsi="Cambria Math"/>
                          </w:rPr>
                          <m:t>i+1</m:t>
                        </m:r>
                      </m:sup>
                    </m:sSup>
                  </m:e>
                </m:d>
              </m:oMath>
            </m:oMathPara>
          </w:p>
        </w:tc>
        <w:tc>
          <w:tcPr>
            <w:tcW w:w="992" w:type="dxa"/>
            <w:vAlign w:val="center"/>
          </w:tcPr>
          <w:p w14:paraId="707E1515" w14:textId="77777777" w:rsidR="008F23B1" w:rsidRPr="001C390D"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722" w:name="_Ref527642609"/>
            <w:r w:rsidRPr="001C390D">
              <w:rPr>
                <w:rFonts w:ascii="Calibri" w:eastAsia="Times New Roman" w:hAnsi="Calibri" w:cs="Times New Roman"/>
                <w:i w:val="0"/>
                <w:iCs w:val="0"/>
                <w:color w:val="auto"/>
                <w:sz w:val="22"/>
                <w:szCs w:val="20"/>
                <w:lang w:eastAsia="fr-FR"/>
              </w:rPr>
              <w:t xml:space="preserve"> </w:t>
            </w:r>
            <w:bookmarkEnd w:id="722"/>
          </w:p>
        </w:tc>
      </w:tr>
    </w:tbl>
    <w:p w14:paraId="68CE2DB6" w14:textId="03998124" w:rsidR="008F23B1" w:rsidRDefault="008F23B1" w:rsidP="00997CA7">
      <w:pPr>
        <w:spacing w:before="120" w:line="360" w:lineRule="auto"/>
        <w:ind w:firstLine="708"/>
      </w:pPr>
      <w:r>
        <w:t xml:space="preserve">Cette équation est non linéaire en raison </w:t>
      </w:r>
      <w:r w:rsidR="00F91BAA">
        <w:t>car</w:t>
      </w:r>
      <w:r>
        <w:t xml:space="preserve"> le calcul de l’accélération </w:t>
      </w:r>
      <m:oMath>
        <m:acc>
          <m:accPr>
            <m:chr m:val="̈"/>
            <m:ctrlPr>
              <w:rPr>
                <w:rFonts w:ascii="Cambria Math" w:hAnsi="Cambria Math"/>
                <w:b/>
                <w:i/>
              </w:rPr>
            </m:ctrlPr>
          </m:accPr>
          <m:e>
            <m:r>
              <m:rPr>
                <m:sty m:val="bi"/>
              </m:rPr>
              <w:rPr>
                <w:rFonts w:ascii="Cambria Math" w:hAnsi="Cambria Math"/>
              </w:rPr>
              <m:t>q</m:t>
            </m:r>
          </m:e>
        </m:acc>
      </m:oMath>
      <w:r>
        <w:t xml:space="preserve"> à </w:t>
      </w:r>
      <m:oMath>
        <m:sSub>
          <m:sSubPr>
            <m:ctrlPr>
              <w:rPr>
                <w:rFonts w:ascii="Cambria Math" w:hAnsi="Cambria Math"/>
                <w:i/>
              </w:rPr>
            </m:ctrlPr>
          </m:sSubPr>
          <m:e>
            <m:r>
              <w:rPr>
                <w:rFonts w:ascii="Cambria Math" w:hAnsi="Cambria Math"/>
              </w:rPr>
              <m:t>t</m:t>
            </m:r>
          </m:e>
          <m:sub>
            <m:r>
              <w:rPr>
                <w:rFonts w:ascii="Cambria Math" w:hAnsi="Cambria Math"/>
              </w:rPr>
              <m:t>i+1</m:t>
            </m:r>
          </m:sub>
        </m:sSub>
      </m:oMath>
      <w:r>
        <w:t xml:space="preserve"> a besoin de connaitre la force non linéaire du palier qui dépend du déplacement et de la vitesse du rotor à</w:t>
      </w:r>
      <w:r w:rsidR="00A85C3F">
        <w:t xml:space="preserve"> </w:t>
      </w:r>
      <w:proofErr w:type="gramStart"/>
      <w:r w:rsidR="00A85C3F">
        <w:t xml:space="preserve">l’instant </w:t>
      </w:r>
      <w:proofErr w:type="gramEnd"/>
      <m:oMath>
        <m:sSub>
          <m:sSubPr>
            <m:ctrlPr>
              <w:rPr>
                <w:rFonts w:ascii="Cambria Math" w:hAnsi="Cambria Math"/>
                <w:i/>
              </w:rPr>
            </m:ctrlPr>
          </m:sSubPr>
          <m:e>
            <m:r>
              <w:rPr>
                <w:rFonts w:ascii="Cambria Math" w:hAnsi="Cambria Math"/>
              </w:rPr>
              <m:t>t</m:t>
            </m:r>
          </m:e>
          <m:sub>
            <m:r>
              <w:rPr>
                <w:rFonts w:ascii="Cambria Math" w:hAnsi="Cambria Math"/>
              </w:rPr>
              <m:t>i+1</m:t>
            </m:r>
          </m:sub>
        </m:sSub>
      </m:oMath>
      <w:r>
        <w:t xml:space="preserve">.  Les vecteurs du déplacement et de la vitesse des nœuds du rotor entre les instants </w:t>
      </w:r>
      <m:oMath>
        <m:sSub>
          <m:sSubPr>
            <m:ctrlPr>
              <w:rPr>
                <w:rFonts w:ascii="Cambria Math" w:hAnsi="Cambria Math"/>
                <w:i/>
              </w:rPr>
            </m:ctrlPr>
          </m:sSubPr>
          <m:e>
            <m:r>
              <w:rPr>
                <w:rFonts w:ascii="Cambria Math" w:hAnsi="Cambria Math"/>
              </w:rPr>
              <m:t>t</m:t>
            </m:r>
          </m:e>
          <m:sub>
            <m:r>
              <w:rPr>
                <w:rFonts w:ascii="Cambria Math" w:hAnsi="Cambria Math"/>
              </w:rPr>
              <m:t>i</m:t>
            </m:r>
          </m:sub>
        </m:sSub>
      </m:oMath>
      <w:r>
        <w:t xml:space="preserve"> et </w:t>
      </w:r>
      <m:oMath>
        <m:sSub>
          <m:sSubPr>
            <m:ctrlPr>
              <w:rPr>
                <w:rFonts w:ascii="Cambria Math" w:hAnsi="Cambria Math"/>
                <w:i/>
              </w:rPr>
            </m:ctrlPr>
          </m:sSubPr>
          <m:e>
            <m:r>
              <w:rPr>
                <w:rFonts w:ascii="Cambria Math" w:hAnsi="Cambria Math"/>
              </w:rPr>
              <m:t>t</m:t>
            </m:r>
          </m:e>
          <m:sub>
            <m:r>
              <w:rPr>
                <w:rFonts w:ascii="Cambria Math" w:hAnsi="Cambria Math"/>
              </w:rPr>
              <m:t>i+1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m:t>
        </m:r>
        <m:r>
          <m:rPr>
            <m:sty m:val="p"/>
          </m:rPr>
          <w:rPr>
            <w:rFonts w:ascii="Cambria Math" w:hAnsi="Cambria Math"/>
          </w:rPr>
          <m:t>Δ</m:t>
        </m:r>
        <m:r>
          <w:rPr>
            <w:rFonts w:ascii="Cambria Math" w:hAnsi="Cambria Math"/>
          </w:rPr>
          <m:t>t</m:t>
        </m:r>
      </m:oMath>
      <w:r>
        <w:t xml:space="preserve"> sont approximés par le schéma implicite de </w:t>
      </w:r>
      <w:proofErr w:type="spellStart"/>
      <w:r>
        <w:t>Newmark</w:t>
      </w:r>
      <w:proofErr w:type="spellEnd"/>
      <w: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47E11170" w14:textId="77777777" w:rsidTr="000E682A">
        <w:trPr>
          <w:trHeight w:val="635"/>
          <w:tblHeader/>
          <w:jc w:val="center"/>
        </w:trPr>
        <w:tc>
          <w:tcPr>
            <w:tcW w:w="8080" w:type="dxa"/>
            <w:vAlign w:val="center"/>
          </w:tcPr>
          <w:p w14:paraId="48BC852B" w14:textId="77777777" w:rsidR="008F23B1" w:rsidRPr="000A01F8" w:rsidRDefault="00730F42" w:rsidP="001856FA">
            <w:pPr>
              <w:spacing w:line="360" w:lineRule="auto"/>
              <w:jc w:val="center"/>
            </w:pPr>
            <m:oMathPara>
              <m:oMath>
                <m:sSup>
                  <m:sSupPr>
                    <m:ctrlPr>
                      <w:rPr>
                        <w:rFonts w:ascii="Cambria Math" w:hAnsi="Cambria Math"/>
                        <w:b/>
                        <w:i/>
                      </w:rPr>
                    </m:ctrlPr>
                  </m:sSupPr>
                  <m:e>
                    <m:r>
                      <m:rPr>
                        <m:sty m:val="bi"/>
                      </m:rPr>
                      <w:rPr>
                        <w:rFonts w:ascii="Cambria Math" w:hAnsi="Cambria Math"/>
                      </w:rPr>
                      <m:t>q</m:t>
                    </m:r>
                  </m:e>
                  <m:sup>
                    <m:r>
                      <w:rPr>
                        <w:rFonts w:ascii="Cambria Math" w:hAnsi="Cambria Math"/>
                      </w:rPr>
                      <m:t>i+1</m:t>
                    </m:r>
                  </m:sup>
                </m:sSup>
                <m:r>
                  <m:rPr>
                    <m:sty m:val="bi"/>
                  </m:rPr>
                  <w:rPr>
                    <w:rFonts w:ascii="Cambria Math" w:hAnsi="Cambria Math"/>
                  </w:rPr>
                  <m:t xml:space="preserve">= </m:t>
                </m:r>
                <m:sSup>
                  <m:sSupPr>
                    <m:ctrlPr>
                      <w:rPr>
                        <w:rFonts w:ascii="Cambria Math" w:hAnsi="Cambria Math"/>
                        <w:b/>
                        <w:i/>
                      </w:rPr>
                    </m:ctrlPr>
                  </m:sSupPr>
                  <m:e>
                    <m:r>
                      <m:rPr>
                        <m:sty m:val="bi"/>
                      </m:rPr>
                      <w:rPr>
                        <w:rFonts w:ascii="Cambria Math" w:hAnsi="Cambria Math"/>
                      </w:rPr>
                      <m:t>q</m:t>
                    </m:r>
                  </m:e>
                  <m:sup>
                    <m:r>
                      <w:rPr>
                        <w:rFonts w:ascii="Cambria Math" w:hAnsi="Cambria Math"/>
                      </w:rPr>
                      <m:t>i</m:t>
                    </m:r>
                  </m:sup>
                </m:sSup>
                <m:r>
                  <m:rPr>
                    <m:sty m:val="bi"/>
                  </m:rPr>
                  <w:rPr>
                    <w:rFonts w:ascii="Cambria Math" w:hAnsi="Cambria Math"/>
                  </w:rPr>
                  <m:t>+∆</m:t>
                </m:r>
                <m:r>
                  <w:rPr>
                    <w:rFonts w:ascii="Cambria Math" w:hAnsi="Cambria Math"/>
                  </w:rPr>
                  <m:t>t</m:t>
                </m:r>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m:t>
                    </m:r>
                  </m:sup>
                </m:sSup>
                <m:r>
                  <m:rPr>
                    <m:sty m:val="bi"/>
                  </m:rP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b/>
                                <w:i/>
                              </w:rPr>
                            </m:ctrlPr>
                          </m:dPr>
                          <m:e>
                            <m:r>
                              <m:rPr>
                                <m:sty m:val="bi"/>
                              </m:rPr>
                              <w:rPr>
                                <w:rFonts w:ascii="Cambria Math" w:hAnsi="Cambria Math"/>
                              </w:rPr>
                              <m:t>∆</m:t>
                            </m:r>
                            <m:r>
                              <w:rPr>
                                <w:rFonts w:ascii="Cambria Math" w:hAnsi="Cambria Math"/>
                              </w:rPr>
                              <m:t>t</m:t>
                            </m:r>
                            <m:ctrlPr>
                              <w:rPr>
                                <w:rFonts w:ascii="Cambria Math" w:hAnsi="Cambria Math"/>
                                <w:i/>
                              </w:rPr>
                            </m:ctrlPr>
                          </m:e>
                        </m:d>
                      </m:e>
                      <m:sup>
                        <m:r>
                          <w:rPr>
                            <w:rFonts w:ascii="Cambria Math" w:hAnsi="Cambria Math"/>
                          </w:rPr>
                          <m:t>2</m:t>
                        </m:r>
                      </m:sup>
                    </m:sSup>
                    <m:ctrlPr>
                      <w:rPr>
                        <w:rFonts w:ascii="Cambria Math" w:hAnsi="Cambria Math"/>
                        <w:b/>
                        <w:i/>
                      </w:rPr>
                    </m:ctrlPr>
                  </m:num>
                  <m:den>
                    <m:r>
                      <w:rPr>
                        <w:rFonts w:ascii="Cambria Math" w:hAnsi="Cambria Math"/>
                      </w:rPr>
                      <m:t>2</m:t>
                    </m:r>
                  </m:den>
                </m:f>
                <m:d>
                  <m:dPr>
                    <m:begChr m:val="["/>
                    <m:endChr m:val="]"/>
                    <m:ctrlPr>
                      <w:rPr>
                        <w:rFonts w:ascii="Cambria Math" w:hAnsi="Cambria Math"/>
                        <w:i/>
                      </w:rPr>
                    </m:ctrlPr>
                  </m:dPr>
                  <m:e>
                    <m:d>
                      <m:dPr>
                        <m:ctrlPr>
                          <w:rPr>
                            <w:rFonts w:ascii="Cambria Math" w:hAnsi="Cambria Math"/>
                            <w:i/>
                          </w:rPr>
                        </m:ctrlPr>
                      </m:dPr>
                      <m:e>
                        <m:r>
                          <w:rPr>
                            <w:rFonts w:ascii="Cambria Math" w:hAnsi="Cambria Math"/>
                          </w:rPr>
                          <m:t>1-2β</m:t>
                        </m:r>
                      </m:e>
                    </m:d>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m:t>
                        </m:r>
                      </m:sup>
                    </m:sSup>
                    <m:r>
                      <w:rPr>
                        <w:rFonts w:ascii="Cambria Math" w:hAnsi="Cambria Math"/>
                      </w:rPr>
                      <m:t>+2β</m:t>
                    </m:r>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e>
                </m:d>
              </m:oMath>
            </m:oMathPara>
          </w:p>
          <w:p w14:paraId="034DAB9A" w14:textId="77777777" w:rsidR="008F23B1" w:rsidRPr="00073466" w:rsidRDefault="00730F42" w:rsidP="001856FA">
            <w:pPr>
              <w:spacing w:line="360" w:lineRule="auto"/>
              <w:jc w:val="center"/>
              <w:rPr>
                <w:b/>
              </w:rPr>
            </w:pPr>
            <m:oMathPara>
              <m:oMath>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r>
                  <m:rPr>
                    <m:sty m:val="bi"/>
                  </m:rPr>
                  <w:rPr>
                    <w:rFonts w:ascii="Cambria Math" w:hAnsi="Cambria Math"/>
                  </w:rPr>
                  <m:t>=</m:t>
                </m:r>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m:t>
                    </m:r>
                  </m:sup>
                </m:sSup>
                <m:r>
                  <m:rPr>
                    <m:sty m:val="bi"/>
                  </m:rPr>
                  <w:rPr>
                    <w:rFonts w:ascii="Cambria Math" w:hAnsi="Cambria Math"/>
                  </w:rPr>
                  <m:t>+∆</m:t>
                </m:r>
                <m:r>
                  <w:rPr>
                    <w:rFonts w:ascii="Cambria Math" w:hAnsi="Cambria Math"/>
                  </w:rPr>
                  <m:t>t</m:t>
                </m:r>
                <m:d>
                  <m:dPr>
                    <m:begChr m:val="["/>
                    <m:endChr m:val="]"/>
                    <m:ctrlPr>
                      <w:rPr>
                        <w:rFonts w:ascii="Cambria Math" w:hAnsi="Cambria Math"/>
                        <w:b/>
                        <w:i/>
                      </w:rPr>
                    </m:ctrlPr>
                  </m:dPr>
                  <m:e>
                    <m:d>
                      <m:dPr>
                        <m:ctrlPr>
                          <w:rPr>
                            <w:rFonts w:ascii="Cambria Math" w:hAnsi="Cambria Math"/>
                            <w:b/>
                            <w:i/>
                          </w:rPr>
                        </m:ctrlPr>
                      </m:dPr>
                      <m:e>
                        <m:r>
                          <w:rPr>
                            <w:rFonts w:ascii="Cambria Math" w:hAnsi="Cambria Math"/>
                          </w:rPr>
                          <m:t>1</m:t>
                        </m:r>
                        <m:r>
                          <m:rPr>
                            <m:sty m:val="bi"/>
                          </m:rPr>
                          <w:rPr>
                            <w:rFonts w:ascii="Cambria Math" w:hAnsi="Cambria Math"/>
                          </w:rPr>
                          <m:t>-</m:t>
                        </m:r>
                        <m:r>
                          <w:rPr>
                            <w:rFonts w:ascii="Cambria Math" w:hAnsi="Cambria Math"/>
                          </w:rPr>
                          <m:t>γ</m:t>
                        </m:r>
                      </m:e>
                    </m:d>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m:t>
                        </m:r>
                      </m:sup>
                    </m:sSup>
                    <m:r>
                      <w:rPr>
                        <w:rFonts w:ascii="Cambria Math" w:hAnsi="Cambria Math"/>
                      </w:rPr>
                      <m:t>+γ</m:t>
                    </m:r>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e>
                </m:d>
              </m:oMath>
            </m:oMathPara>
          </w:p>
        </w:tc>
        <w:tc>
          <w:tcPr>
            <w:tcW w:w="992" w:type="dxa"/>
            <w:vAlign w:val="center"/>
          </w:tcPr>
          <w:p w14:paraId="55BCD26A" w14:textId="77777777" w:rsidR="008F23B1" w:rsidRPr="001C390D"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723" w:name="_Ref527644224"/>
            <w:r w:rsidRPr="001C390D">
              <w:rPr>
                <w:rFonts w:ascii="Calibri" w:eastAsia="Times New Roman" w:hAnsi="Calibri" w:cs="Times New Roman"/>
                <w:i w:val="0"/>
                <w:iCs w:val="0"/>
                <w:color w:val="auto"/>
                <w:sz w:val="22"/>
                <w:szCs w:val="20"/>
                <w:lang w:eastAsia="fr-FR"/>
              </w:rPr>
              <w:t xml:space="preserve"> </w:t>
            </w:r>
            <w:bookmarkEnd w:id="723"/>
          </w:p>
        </w:tc>
      </w:tr>
    </w:tbl>
    <w:p w14:paraId="2066D9DE" w14:textId="17B6E88E" w:rsidR="008F23B1" w:rsidRDefault="008F23B1" w:rsidP="008F23B1">
      <w:pPr>
        <w:spacing w:line="360" w:lineRule="auto"/>
      </w:pPr>
      <w:proofErr w:type="gramStart"/>
      <w:r>
        <w:t>où</w:t>
      </w:r>
      <w:proofErr w:type="gramEnd"/>
      <w:r>
        <w:t xml:space="preserve"> les paramètres </w:t>
      </w:r>
      <m:oMath>
        <m:r>
          <w:rPr>
            <w:rFonts w:ascii="Cambria Math" w:hAnsi="Cambria Math"/>
          </w:rPr>
          <m:t>γ=0.5</m:t>
        </m:r>
      </m:oMath>
      <w:r>
        <w:t xml:space="preserve"> et </w:t>
      </w:r>
      <m:oMath>
        <m:r>
          <w:rPr>
            <w:rFonts w:ascii="Cambria Math" w:hAnsi="Cambria Math"/>
          </w:rPr>
          <m:t xml:space="preserve">β=0.25 </m:t>
        </m:r>
      </m:oMath>
      <w:r>
        <w:t xml:space="preserve"> sont utilisés et ils définissent le schéma correspondant à une accélération moyenne qui  assure une stabilité numérique inconditionnellement. </w:t>
      </w:r>
    </w:p>
    <w:p w14:paraId="24C0EDDF" w14:textId="2F66C558" w:rsidR="008F23B1" w:rsidRPr="00F37648" w:rsidRDefault="008F23B1" w:rsidP="000E682A">
      <w:pPr>
        <w:spacing w:line="360" w:lineRule="auto"/>
        <w:ind w:firstLine="708"/>
      </w:pPr>
      <w:r>
        <w:t xml:space="preserve">Etant donné que le calcul de l’accélération </w:t>
      </w:r>
      <m:oMath>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oMath>
      <w:r>
        <w:t xml:space="preserve"> est non linéaire, une stratégie itérative basée sur la méthode de Newton-</w:t>
      </w:r>
      <w:proofErr w:type="spellStart"/>
      <w:r>
        <w:t>Raphson</w:t>
      </w:r>
      <w:proofErr w:type="spellEnd"/>
      <w:r>
        <w:t xml:space="preserve"> est mise en place pour traiter la non-linéarité due au problème de lubrification hydrodynamique de palier. D’après cette stratégie itérative, les vecteurs du déplacement</w:t>
      </w:r>
      <m:oMath>
        <m:r>
          <w:rPr>
            <w:rFonts w:ascii="Cambria Math" w:hAnsi="Cambria Math"/>
          </w:rPr>
          <m:t xml:space="preserve"> </m:t>
        </m:r>
        <m:sSup>
          <m:sSupPr>
            <m:ctrlPr>
              <w:rPr>
                <w:rFonts w:ascii="Cambria Math" w:hAnsi="Cambria Math"/>
                <w:b/>
                <w:i/>
              </w:rPr>
            </m:ctrlPr>
          </m:sSupPr>
          <m:e>
            <m:r>
              <m:rPr>
                <m:sty m:val="bi"/>
              </m:rPr>
              <w:rPr>
                <w:rFonts w:ascii="Cambria Math" w:hAnsi="Cambria Math"/>
              </w:rPr>
              <m:t>q</m:t>
            </m:r>
          </m:e>
          <m:sup>
            <m:r>
              <w:rPr>
                <w:rFonts w:ascii="Cambria Math" w:hAnsi="Cambria Math"/>
              </w:rPr>
              <m:t>i+1</m:t>
            </m:r>
          </m:sup>
        </m:sSup>
      </m:oMath>
      <w:r>
        <w:rPr>
          <w:b/>
        </w:rPr>
        <w:t xml:space="preserve"> </w:t>
      </w:r>
      <w:r w:rsidRPr="0036103E">
        <w:t>et de la vitesse</w:t>
      </w:r>
      <w:r>
        <w:rPr>
          <w:b/>
        </w:rPr>
        <w:t xml:space="preserve"> </w:t>
      </w:r>
      <m:oMath>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oMath>
      <w:r>
        <w:rPr>
          <w:b/>
        </w:rPr>
        <w:t xml:space="preserve"> </w:t>
      </w:r>
      <w:r>
        <w:t xml:space="preserve">sont cherchés de manière précise et itérative comme limite d’une suite des vecteurs </w:t>
      </w:r>
      <m:oMath>
        <m:sSup>
          <m:sSupPr>
            <m:ctrlPr>
              <w:rPr>
                <w:rFonts w:ascii="Cambria Math" w:hAnsi="Cambria Math"/>
                <w:i/>
              </w:rPr>
            </m:ctrlPr>
          </m:sSupPr>
          <m:e>
            <m:d>
              <m:dPr>
                <m:begChr m:val="{"/>
                <m:endChr m:val="}"/>
                <m:ctrlPr>
                  <w:rPr>
                    <w:rFonts w:ascii="Cambria Math" w:hAnsi="Cambria Math"/>
                    <w:i/>
                  </w:rPr>
                </m:ctrlPr>
              </m:dPr>
              <m:e>
                <m:r>
                  <w:rPr>
                    <w:rFonts w:ascii="Cambria Math" w:hAnsi="Cambria Math"/>
                  </w:rPr>
                  <m:t xml:space="preserve"> </m:t>
                </m:r>
                <m:sSubSup>
                  <m:sSubSupPr>
                    <m:ctrlPr>
                      <w:rPr>
                        <w:rFonts w:ascii="Cambria Math" w:hAnsi="Cambria Math"/>
                        <w:b/>
                        <w:i/>
                      </w:rPr>
                    </m:ctrlPr>
                  </m:sSubSupPr>
                  <m:e>
                    <m:r>
                      <m:rPr>
                        <m:sty m:val="bi"/>
                      </m:rPr>
                      <w:rPr>
                        <w:rFonts w:ascii="Cambria Math" w:hAnsi="Cambria Math"/>
                      </w:rPr>
                      <m:t>q</m:t>
                    </m:r>
                    <m:ctrlPr>
                      <w:rPr>
                        <w:rFonts w:ascii="Cambria Math" w:hAnsi="Cambria Math"/>
                        <w:i/>
                      </w:rPr>
                    </m:ctrlPr>
                  </m:e>
                  <m:sub>
                    <m:r>
                      <w:rPr>
                        <w:rFonts w:ascii="Cambria Math" w:hAnsi="Cambria Math"/>
                      </w:rPr>
                      <m:t>(1)</m:t>
                    </m:r>
                  </m:sub>
                  <m:sup>
                    <m:r>
                      <w:rPr>
                        <w:rFonts w:ascii="Cambria Math" w:hAnsi="Cambria Math"/>
                      </w:rPr>
                      <m:t>i+1</m:t>
                    </m:r>
                    <m:ctrlPr>
                      <w:rPr>
                        <w:rFonts w:ascii="Cambria Math" w:hAnsi="Cambria Math"/>
                        <w:i/>
                      </w:rPr>
                    </m:ctrlPr>
                  </m:sup>
                </m:sSubSup>
                <m:r>
                  <m:rPr>
                    <m:sty m:val="bi"/>
                  </m:rPr>
                  <w:rPr>
                    <w:rFonts w:ascii="Cambria Math" w:hAnsi="Cambria Math"/>
                  </w:rPr>
                  <m:t>,</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(1)</m:t>
                    </m:r>
                  </m:sub>
                  <m:sup>
                    <m:r>
                      <w:rPr>
                        <w:rFonts w:ascii="Cambria Math" w:hAnsi="Cambria Math"/>
                      </w:rPr>
                      <m:t>i+1</m:t>
                    </m:r>
                    <m:ctrlPr>
                      <w:rPr>
                        <w:rFonts w:ascii="Cambria Math" w:hAnsi="Cambria Math"/>
                        <w:i/>
                      </w:rPr>
                    </m:ctrlPr>
                  </m:sup>
                </m:sSubSup>
              </m:e>
            </m:d>
          </m:e>
          <m:sup>
            <m:r>
              <w:rPr>
                <w:rFonts w:ascii="Cambria Math" w:hAnsi="Cambria Math"/>
              </w:rPr>
              <m:t>T</m:t>
            </m:r>
          </m:sup>
        </m:sSup>
        <m:r>
          <w:rPr>
            <w:rFonts w:ascii="Cambria Math" w:hAnsi="Cambria Math"/>
          </w:rPr>
          <m:t xml:space="preserve">,…,  </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 xml:space="preserve"> </m:t>
                </m:r>
                <m:sSubSup>
                  <m:sSubSupPr>
                    <m:ctrlPr>
                      <w:rPr>
                        <w:rFonts w:ascii="Cambria Math" w:hAnsi="Cambria Math"/>
                        <w:b/>
                        <w:i/>
                      </w:rPr>
                    </m:ctrlPr>
                  </m:sSubSupPr>
                  <m:e>
                    <m:r>
                      <m:rPr>
                        <m:sty m:val="bi"/>
                      </m:rPr>
                      <w:rPr>
                        <w:rFonts w:ascii="Cambria Math" w:hAnsi="Cambria Math"/>
                      </w:rPr>
                      <m:t>q</m:t>
                    </m:r>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r>
                  <m:rPr>
                    <m:sty m:val="bi"/>
                  </m:rPr>
                  <w:rPr>
                    <w:rFonts w:ascii="Cambria Math" w:hAnsi="Cambria Math"/>
                  </w:rPr>
                  <m:t>,</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e>
            </m:d>
          </m:e>
          <m:sup>
            <m:r>
              <w:rPr>
                <w:rFonts w:ascii="Cambria Math" w:hAnsi="Cambria Math"/>
              </w:rPr>
              <m:t>T</m:t>
            </m:r>
          </m:sup>
        </m:sSup>
      </m:oMath>
      <w:r>
        <w:t xml:space="preserve">dont les éléments sont consécutivement corrigés. L’indice </w:t>
      </w:r>
      <m:oMath>
        <m:r>
          <w:rPr>
            <w:rFonts w:ascii="Cambria Math" w:hAnsi="Cambria Math"/>
          </w:rPr>
          <m:t>k</m:t>
        </m:r>
      </m:oMath>
      <w:r>
        <w:t xml:space="preserve"> signifie le nombre d’itération de la </w:t>
      </w:r>
      <w:r w:rsidR="00F91BAA">
        <w:t xml:space="preserve">méthode de </w:t>
      </w:r>
      <w:r>
        <w:t>Newton-</w:t>
      </w:r>
      <w:proofErr w:type="spellStart"/>
      <w:r>
        <w:t>Raphson</w:t>
      </w:r>
      <w:proofErr w:type="spellEnd"/>
      <w:r>
        <w:t xml:space="preserve">. </w:t>
      </w:r>
      <w:r w:rsidRPr="00F37648">
        <w:rPr>
          <w:rFonts w:eastAsiaTheme="minorEastAsia"/>
        </w:rPr>
        <w:t>Afin de faciliter l’implémentatio</w:t>
      </w:r>
      <w:r>
        <w:rPr>
          <w:rFonts w:eastAsiaTheme="minorEastAsia"/>
        </w:rPr>
        <w:t>n,</w:t>
      </w:r>
      <w:r>
        <w:t xml:space="preserve"> l</w:t>
      </w:r>
      <w:r w:rsidRPr="00F37648">
        <w:rPr>
          <w:rFonts w:eastAsiaTheme="minorEastAsia"/>
        </w:rPr>
        <w:t>es équa</w:t>
      </w:r>
      <w:r>
        <w:rPr>
          <w:rFonts w:eastAsiaTheme="minorEastAsia"/>
        </w:rPr>
        <w:t xml:space="preserve">tions </w:t>
      </w:r>
      <w:r w:rsidRPr="0086415B">
        <w:rPr>
          <w:rFonts w:eastAsiaTheme="minorEastAsia"/>
          <w:b/>
        </w:rPr>
        <w:fldChar w:fldCharType="begin"/>
      </w:r>
      <w:r w:rsidRPr="0086415B">
        <w:rPr>
          <w:rFonts w:eastAsiaTheme="minorEastAsia"/>
          <w:b/>
        </w:rPr>
        <w:instrText xml:space="preserve"> REF _Ref527644224 \r \h  \* MERGEFORMAT </w:instrText>
      </w:r>
      <w:r w:rsidRPr="0086415B">
        <w:rPr>
          <w:rFonts w:eastAsiaTheme="minorEastAsia"/>
          <w:b/>
        </w:rPr>
      </w:r>
      <w:r w:rsidRPr="0086415B">
        <w:rPr>
          <w:rFonts w:eastAsiaTheme="minorEastAsia"/>
          <w:b/>
        </w:rPr>
        <w:fldChar w:fldCharType="separate"/>
      </w:r>
      <w:r w:rsidR="00D07291">
        <w:rPr>
          <w:rFonts w:eastAsiaTheme="minorEastAsia"/>
          <w:b/>
        </w:rPr>
        <w:t>Eq.3-20</w:t>
      </w:r>
      <w:r w:rsidRPr="0086415B">
        <w:rPr>
          <w:rFonts w:eastAsiaTheme="minorEastAsia"/>
          <w:b/>
        </w:rPr>
        <w:fldChar w:fldCharType="end"/>
      </w:r>
      <w:r>
        <w:rPr>
          <w:rFonts w:eastAsiaTheme="minorEastAsia"/>
        </w:rPr>
        <w:t xml:space="preserve"> sont exprimées sous la forme d’un vecteur</w:t>
      </w:r>
      <w:r w:rsidRPr="00F37648">
        <w:rPr>
          <w:rFonts w:eastAsiaTheme="minorEastAsia"/>
        </w:rPr>
        <w:t xml:space="preserve"> </w:t>
      </w:r>
      <m:oMath>
        <m:r>
          <m:rPr>
            <m:sty m:val="bi"/>
          </m:rPr>
          <w:rPr>
            <w:rFonts w:ascii="Cambria Math" w:eastAsiaTheme="minorEastAsia" w:hAnsi="Cambria Math"/>
          </w:rPr>
          <m:t>R</m:t>
        </m:r>
      </m:oMath>
      <w:r w:rsidRPr="00F37648">
        <w:rPr>
          <w:rFonts w:eastAsiaTheme="minorEastAsia"/>
        </w:rPr>
        <w:t xml:space="preserve"> </w:t>
      </w:r>
      <w:r>
        <w:rPr>
          <w:rFonts w:eastAsiaTheme="minorEastAsia"/>
        </w:rPr>
        <w:t xml:space="preserve">qui </w:t>
      </w:r>
      <w:r>
        <w:t xml:space="preserve">contient le vecteur résiduel du déplacement </w:t>
      </w:r>
      <m:oMath>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oMath>
      <w:r>
        <w:rPr>
          <w:b/>
        </w:rPr>
        <w:t xml:space="preserve"> </w:t>
      </w:r>
      <w:r>
        <w:t>et de la vitesse</w:t>
      </w:r>
      <m:oMath>
        <m:r>
          <w:rPr>
            <w:rFonts w:ascii="Cambria Math" w:hAnsi="Cambria Math"/>
          </w:rPr>
          <m:t xml:space="preserve"> </m:t>
        </m:r>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oMath>
      <w:r w:rsidRPr="003A62E0">
        <w:t>.</w:t>
      </w:r>
      <w:r>
        <w:rPr>
          <w:b/>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F37648" w14:paraId="60D725D5" w14:textId="77777777" w:rsidTr="001856FA">
        <w:trPr>
          <w:trHeight w:val="635"/>
          <w:tblHeader/>
          <w:jc w:val="center"/>
        </w:trPr>
        <w:tc>
          <w:tcPr>
            <w:tcW w:w="8080" w:type="dxa"/>
            <w:vAlign w:val="center"/>
          </w:tcPr>
          <w:p w14:paraId="18723DC9" w14:textId="77777777" w:rsidR="008F23B1" w:rsidRPr="00F37648" w:rsidRDefault="008F23B1" w:rsidP="001856FA">
            <w:pPr>
              <w:spacing w:line="360" w:lineRule="auto"/>
              <w:jc w:val="center"/>
              <w:rPr>
                <w:rFonts w:eastAsiaTheme="minorEastAsia"/>
              </w:rPr>
            </w:pPr>
            <m:oMathPara>
              <m:oMath>
                <m:r>
                  <m:rPr>
                    <m:sty m:val="bi"/>
                  </m:rPr>
                  <w:rPr>
                    <w:rFonts w:ascii="Cambria Math" w:eastAsiaTheme="minorEastAsia" w:hAnsi="Cambria Math"/>
                  </w:rPr>
                  <m:t>R</m:t>
                </m:r>
                <m:d>
                  <m:dPr>
                    <m:ctrlPr>
                      <w:rPr>
                        <w:rFonts w:ascii="Cambria Math" w:eastAsiaTheme="minorEastAsia" w:hAnsi="Cambria Math"/>
                        <w:b/>
                        <w:i/>
                      </w:rPr>
                    </m:ctrlPr>
                  </m:dPr>
                  <m:e>
                    <m:sSup>
                      <m:sSupPr>
                        <m:ctrlPr>
                          <w:rPr>
                            <w:rFonts w:ascii="Cambria Math" w:eastAsiaTheme="minorEastAsia" w:hAnsi="Cambria Math"/>
                            <w:b/>
                            <w:i/>
                          </w:rPr>
                        </m:ctrlPr>
                      </m:sSupPr>
                      <m:e>
                        <m:r>
                          <m:rPr>
                            <m:sty m:val="bi"/>
                          </m:rPr>
                          <w:rPr>
                            <w:rFonts w:ascii="Cambria Math" w:eastAsiaTheme="minorEastAsia" w:hAnsi="Cambria Math"/>
                          </w:rPr>
                          <m:t>q</m:t>
                        </m:r>
                      </m:e>
                      <m:sup>
                        <m:r>
                          <w:rPr>
                            <w:rFonts w:ascii="Cambria Math" w:eastAsiaTheme="minorEastAsia" w:hAnsi="Cambria Math"/>
                          </w:rPr>
                          <m:t>i+1</m:t>
                        </m:r>
                      </m:sup>
                    </m:sSup>
                    <m:r>
                      <m:rPr>
                        <m:sty m:val="bi"/>
                      </m:rPr>
                      <w:rPr>
                        <w:rFonts w:ascii="Cambria Math" w:eastAsiaTheme="minorEastAsia" w:hAnsi="Cambria Math"/>
                      </w:rPr>
                      <m:t>,</m:t>
                    </m:r>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r>
                      <m:rPr>
                        <m:sty m:val="bi"/>
                      </m:rPr>
                      <w:rPr>
                        <w:rFonts w:ascii="Cambria Math" w:eastAsiaTheme="minorEastAsia" w:hAnsi="Cambria Math"/>
                      </w:rPr>
                      <m:t xml:space="preserve"> </m:t>
                    </m:r>
                  </m:e>
                </m:d>
                <m:r>
                  <m:rPr>
                    <m:sty m:val="bi"/>
                  </m:rPr>
                  <w:rPr>
                    <w:rFonts w:ascii="Cambria Math" w:eastAsiaTheme="minorEastAsia" w:hAnsi="Cambria Math"/>
                  </w:rPr>
                  <m:t>=</m:t>
                </m:r>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e>
                      </m:mr>
                      <m:mr>
                        <m:e>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e>
                      </m:mr>
                    </m:m>
                  </m:e>
                </m:d>
                <m:r>
                  <m:rPr>
                    <m:sty m:val="bi"/>
                  </m:rPr>
                  <w:rPr>
                    <w:rFonts w:ascii="Cambria Math" w:eastAsiaTheme="minorEastAsia" w:hAnsi="Cambria Math"/>
                  </w:rPr>
                  <m:t>=</m:t>
                </m:r>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sSup>
                            <m:sSupPr>
                              <m:ctrlPr>
                                <w:rPr>
                                  <w:rFonts w:ascii="Cambria Math" w:eastAsiaTheme="minorEastAsia" w:hAnsi="Cambria Math"/>
                                  <w:b/>
                                  <w:i/>
                                </w:rPr>
                              </m:ctrlPr>
                            </m:sSupPr>
                            <m:e>
                              <m:r>
                                <m:rPr>
                                  <m:sty m:val="bi"/>
                                </m:rPr>
                                <w:rPr>
                                  <w:rFonts w:ascii="Cambria Math" w:eastAsiaTheme="minorEastAsia" w:hAnsi="Cambria Math"/>
                                </w:rPr>
                                <m:t>q</m:t>
                              </m:r>
                            </m:e>
                            <m:sup>
                              <m:r>
                                <w:rPr>
                                  <w:rFonts w:ascii="Cambria Math" w:eastAsiaTheme="minorEastAsia" w:hAnsi="Cambria Math"/>
                                </w:rPr>
                                <m:t>i+1</m:t>
                              </m:r>
                            </m:sup>
                          </m:sSup>
                          <m:r>
                            <m:rPr>
                              <m:sty m:val="bi"/>
                            </m:rPr>
                            <w:rPr>
                              <w:rFonts w:ascii="Cambria Math" w:eastAsiaTheme="minorEastAsia" w:hAnsi="Cambria Math"/>
                            </w:rPr>
                            <m:t>-</m:t>
                          </m:r>
                          <m:d>
                            <m:dPr>
                              <m:begChr m:val="["/>
                              <m:endChr m:val="]"/>
                              <m:ctrlPr>
                                <w:rPr>
                                  <w:rFonts w:ascii="Cambria Math" w:eastAsiaTheme="minorEastAsia" w:hAnsi="Cambria Math"/>
                                  <w:b/>
                                  <w:i/>
                                </w:rPr>
                              </m:ctrlPr>
                            </m:dPr>
                            <m:e>
                              <m:sSup>
                                <m:sSupPr>
                                  <m:ctrlPr>
                                    <w:rPr>
                                      <w:rFonts w:ascii="Cambria Math" w:eastAsiaTheme="minorEastAsia" w:hAnsi="Cambria Math"/>
                                      <w:b/>
                                      <w:i/>
                                    </w:rPr>
                                  </m:ctrlPr>
                                </m:sSupPr>
                                <m:e>
                                  <m:r>
                                    <m:rPr>
                                      <m:sty m:val="bi"/>
                                    </m:rPr>
                                    <w:rPr>
                                      <w:rFonts w:ascii="Cambria Math" w:eastAsiaTheme="minorEastAsia" w:hAnsi="Cambria Math"/>
                                    </w:rPr>
                                    <m:t>q</m:t>
                                  </m:r>
                                </m:e>
                                <m:sup>
                                  <m:r>
                                    <w:rPr>
                                      <w:rFonts w:ascii="Cambria Math" w:eastAsiaTheme="minorEastAsia" w:hAnsi="Cambria Math"/>
                                    </w:rPr>
                                    <m:t>i</m:t>
                                  </m:r>
                                </m:sup>
                              </m:sSup>
                              <m:r>
                                <m:rPr>
                                  <m:sty m:val="bi"/>
                                </m:rPr>
                                <w:rPr>
                                  <w:rFonts w:ascii="Cambria Math" w:eastAsiaTheme="minorEastAsia" w:hAnsi="Cambria Math"/>
                                </w:rPr>
                                <m:t>+∆</m:t>
                              </m:r>
                              <m:r>
                                <w:rPr>
                                  <w:rFonts w:ascii="Cambria Math" w:eastAsiaTheme="minorEastAsia" w:hAnsi="Cambria Math"/>
                                </w:rPr>
                                <m:t>t</m:t>
                              </m:r>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m:t>
                                  </m:r>
                                </m:sup>
                              </m:sSup>
                              <m:r>
                                <m:rPr>
                                  <m:sty m:val="bi"/>
                                </m:rP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d>
                                        <m:dPr>
                                          <m:ctrlPr>
                                            <w:rPr>
                                              <w:rFonts w:ascii="Cambria Math" w:eastAsiaTheme="minorEastAsia" w:hAnsi="Cambria Math"/>
                                              <w:b/>
                                              <w:i/>
                                            </w:rPr>
                                          </m:ctrlPr>
                                        </m:dPr>
                                        <m:e>
                                          <m:r>
                                            <m:rPr>
                                              <m:sty m:val="bi"/>
                                            </m:rPr>
                                            <w:rPr>
                                              <w:rFonts w:ascii="Cambria Math" w:eastAsiaTheme="minorEastAsia" w:hAnsi="Cambria Math"/>
                                            </w:rPr>
                                            <m:t>∆</m:t>
                                          </m:r>
                                          <m:r>
                                            <w:rPr>
                                              <w:rFonts w:ascii="Cambria Math" w:eastAsiaTheme="minorEastAsia" w:hAnsi="Cambria Math"/>
                                            </w:rPr>
                                            <m:t>t</m:t>
                                          </m:r>
                                          <m:ctrlPr>
                                            <w:rPr>
                                              <w:rFonts w:ascii="Cambria Math" w:eastAsiaTheme="minorEastAsia" w:hAnsi="Cambria Math"/>
                                              <w:i/>
                                            </w:rPr>
                                          </m:ctrlPr>
                                        </m:e>
                                      </m:d>
                                    </m:e>
                                    <m:sup>
                                      <m:r>
                                        <w:rPr>
                                          <w:rFonts w:ascii="Cambria Math" w:eastAsiaTheme="minorEastAsia" w:hAnsi="Cambria Math"/>
                                        </w:rPr>
                                        <m:t>2</m:t>
                                      </m:r>
                                    </m:sup>
                                  </m:sSup>
                                  <m:ctrlPr>
                                    <w:rPr>
                                      <w:rFonts w:ascii="Cambria Math" w:eastAsiaTheme="minorEastAsia" w:hAnsi="Cambria Math"/>
                                      <w:b/>
                                      <w:i/>
                                    </w:rPr>
                                  </m:ctrlPr>
                                </m:num>
                                <m:den>
                                  <m:r>
                                    <w:rPr>
                                      <w:rFonts w:ascii="Cambria Math" w:eastAsiaTheme="minorEastAsia" w:hAnsi="Cambria Math"/>
                                    </w:rPr>
                                    <m:t>2</m:t>
                                  </m:r>
                                </m:den>
                              </m:f>
                              <m:d>
                                <m:dPr>
                                  <m:begChr m:val="["/>
                                  <m:endChr m:val="]"/>
                                  <m:ctrlPr>
                                    <w:rPr>
                                      <w:rFonts w:ascii="Cambria Math" w:eastAsiaTheme="minorEastAsia" w:hAnsi="Cambria Math"/>
                                      <w:i/>
                                    </w:rPr>
                                  </m:ctrlPr>
                                </m:dPr>
                                <m:e>
                                  <m:d>
                                    <m:dPr>
                                      <m:ctrlPr>
                                        <w:rPr>
                                          <w:rFonts w:ascii="Cambria Math" w:eastAsiaTheme="minorEastAsia" w:hAnsi="Cambria Math"/>
                                          <w:i/>
                                        </w:rPr>
                                      </m:ctrlPr>
                                    </m:dPr>
                                    <m:e>
                                      <m:r>
                                        <w:rPr>
                                          <w:rFonts w:ascii="Cambria Math" w:eastAsiaTheme="minorEastAsia" w:hAnsi="Cambria Math"/>
                                        </w:rPr>
                                        <m:t>1-2β</m:t>
                                      </m:r>
                                    </m:e>
                                  </m:d>
                                  <m:sSup>
                                    <m:sSupPr>
                                      <m:ctrlPr>
                                        <w:rPr>
                                          <w:rFonts w:ascii="Cambria Math" w:eastAsiaTheme="minorEastAsia" w:hAnsi="Cambria Math"/>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m:t>
                                      </m:r>
                                    </m:sup>
                                  </m:sSup>
                                  <m:r>
                                    <w:rPr>
                                      <w:rFonts w:ascii="Cambria Math" w:eastAsiaTheme="minorEastAsia" w:hAnsi="Cambria Math"/>
                                    </w:rPr>
                                    <m:t>+2β</m:t>
                                  </m:r>
                                  <m:sSup>
                                    <m:sSupPr>
                                      <m:ctrlPr>
                                        <w:rPr>
                                          <w:rFonts w:ascii="Cambria Math" w:eastAsiaTheme="minorEastAsia" w:hAnsi="Cambria Math"/>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e>
                              </m:d>
                            </m:e>
                          </m:d>
                        </m:e>
                      </m:mr>
                      <m:mr>
                        <m:e>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r>
                            <m:rPr>
                              <m:sty m:val="bi"/>
                            </m:rPr>
                            <w:rPr>
                              <w:rFonts w:ascii="Cambria Math" w:eastAsiaTheme="minorEastAsia" w:hAnsi="Cambria Math"/>
                            </w:rPr>
                            <m:t>-</m:t>
                          </m:r>
                          <m:d>
                            <m:dPr>
                              <m:begChr m:val="["/>
                              <m:endChr m:val="]"/>
                              <m:ctrlPr>
                                <w:rPr>
                                  <w:rFonts w:ascii="Cambria Math" w:eastAsiaTheme="minorEastAsia" w:hAnsi="Cambria Math"/>
                                  <w:b/>
                                  <w:i/>
                                </w:rPr>
                              </m:ctrlPr>
                            </m:dPr>
                            <m:e>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m:t>
                                  </m:r>
                                </m:sup>
                              </m:sSup>
                              <m:r>
                                <m:rPr>
                                  <m:sty m:val="bi"/>
                                </m:rPr>
                                <w:rPr>
                                  <w:rFonts w:ascii="Cambria Math" w:eastAsiaTheme="minorEastAsia" w:hAnsi="Cambria Math"/>
                                </w:rPr>
                                <m:t>+∆</m:t>
                              </m:r>
                              <m:r>
                                <w:rPr>
                                  <w:rFonts w:ascii="Cambria Math" w:eastAsiaTheme="minorEastAsia" w:hAnsi="Cambria Math"/>
                                </w:rPr>
                                <m:t>t</m:t>
                              </m:r>
                              <m:d>
                                <m:dPr>
                                  <m:begChr m:val="["/>
                                  <m:endChr m:val="]"/>
                                  <m:ctrlPr>
                                    <w:rPr>
                                      <w:rFonts w:ascii="Cambria Math" w:eastAsiaTheme="minorEastAsia" w:hAnsi="Cambria Math"/>
                                      <w:b/>
                                      <w:i/>
                                    </w:rPr>
                                  </m:ctrlPr>
                                </m:dPr>
                                <m:e>
                                  <m:d>
                                    <m:dPr>
                                      <m:ctrlPr>
                                        <w:rPr>
                                          <w:rFonts w:ascii="Cambria Math" w:eastAsiaTheme="minorEastAsia" w:hAnsi="Cambria Math"/>
                                          <w:b/>
                                          <w:i/>
                                        </w:rPr>
                                      </m:ctrlPr>
                                    </m:dPr>
                                    <m:e>
                                      <m:r>
                                        <w:rPr>
                                          <w:rFonts w:ascii="Cambria Math" w:eastAsiaTheme="minorEastAsia" w:hAnsi="Cambria Math"/>
                                        </w:rPr>
                                        <m:t>1</m:t>
                                      </m:r>
                                      <m:r>
                                        <m:rPr>
                                          <m:sty m:val="bi"/>
                                        </m:rPr>
                                        <w:rPr>
                                          <w:rFonts w:ascii="Cambria Math" w:eastAsiaTheme="minorEastAsia" w:hAnsi="Cambria Math"/>
                                        </w:rPr>
                                        <m:t>-</m:t>
                                      </m:r>
                                      <m:r>
                                        <w:rPr>
                                          <w:rFonts w:ascii="Cambria Math" w:eastAsiaTheme="minorEastAsia" w:hAnsi="Cambria Math"/>
                                        </w:rPr>
                                        <m:t>γ</m:t>
                                      </m:r>
                                    </m:e>
                                  </m:d>
                                  <m:sSup>
                                    <m:sSupPr>
                                      <m:ctrlPr>
                                        <w:rPr>
                                          <w:rFonts w:ascii="Cambria Math" w:eastAsiaTheme="minorEastAsia" w:hAnsi="Cambria Math"/>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m:t>
                                      </m:r>
                                    </m:sup>
                                  </m:sSup>
                                  <m:r>
                                    <w:rPr>
                                      <w:rFonts w:ascii="Cambria Math" w:eastAsiaTheme="minorEastAsia" w:hAnsi="Cambria Math"/>
                                    </w:rPr>
                                    <m:t>+γ</m:t>
                                  </m:r>
                                  <m:sSup>
                                    <m:sSupPr>
                                      <m:ctrlPr>
                                        <w:rPr>
                                          <w:rFonts w:ascii="Cambria Math" w:eastAsiaTheme="minorEastAsia" w:hAnsi="Cambria Math"/>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e>
                              </m:d>
                            </m:e>
                          </m:d>
                        </m:e>
                      </m:mr>
                    </m:m>
                  </m:e>
                </m:d>
                <m:r>
                  <m:rPr>
                    <m:sty m:val="bi"/>
                  </m:rPr>
                  <w:rPr>
                    <w:rFonts w:ascii="Cambria Math" w:eastAsiaTheme="minorEastAsia" w:hAnsi="Cambria Math"/>
                  </w:rPr>
                  <m:t xml:space="preserve">=0 </m:t>
                </m:r>
              </m:oMath>
            </m:oMathPara>
          </w:p>
        </w:tc>
        <w:tc>
          <w:tcPr>
            <w:tcW w:w="992" w:type="dxa"/>
            <w:vAlign w:val="center"/>
          </w:tcPr>
          <w:p w14:paraId="71B8FD37" w14:textId="77777777" w:rsidR="008F23B1" w:rsidRPr="00F37648" w:rsidRDefault="008F23B1" w:rsidP="00706BB2">
            <w:pPr>
              <w:numPr>
                <w:ilvl w:val="1"/>
                <w:numId w:val="6"/>
              </w:numPr>
              <w:overflowPunct/>
              <w:autoSpaceDE/>
              <w:autoSpaceDN/>
              <w:adjustRightInd/>
              <w:spacing w:before="120" w:after="120" w:line="360" w:lineRule="auto"/>
              <w:jc w:val="left"/>
              <w:textAlignment w:val="auto"/>
              <w:rPr>
                <w:rFonts w:eastAsiaTheme="minorEastAsia"/>
              </w:rPr>
            </w:pPr>
            <w:bookmarkStart w:id="724" w:name="_Ref527647596"/>
            <w:r w:rsidRPr="00F37648">
              <w:rPr>
                <w:rFonts w:eastAsiaTheme="minorEastAsia"/>
              </w:rPr>
              <w:t xml:space="preserve"> </w:t>
            </w:r>
            <w:bookmarkEnd w:id="724"/>
          </w:p>
        </w:tc>
      </w:tr>
    </w:tbl>
    <w:p w14:paraId="38D34A26" w14:textId="77777777" w:rsidR="008F23B1" w:rsidRDefault="008F23B1" w:rsidP="008A2C6C">
      <w:pPr>
        <w:spacing w:line="360" w:lineRule="auto"/>
        <w:ind w:firstLine="708"/>
      </w:pPr>
      <w:r>
        <w:t xml:space="preserve">Le vecteur résiduel </w:t>
      </w:r>
      <m:oMath>
        <m:r>
          <m:rPr>
            <m:sty m:val="bi"/>
          </m:rPr>
          <w:rPr>
            <w:rFonts w:ascii="Cambria Math" w:hAnsi="Cambria Math"/>
          </w:rPr>
          <m:t>R</m:t>
        </m:r>
      </m:oMath>
      <w:r>
        <w:t xml:space="preserve"> peut être exprimé en utilisant le développement limité en série de Taylor à l’ordre 1 au voisinage du vecteur de déplacement </w:t>
      </w:r>
      <m:oMath>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m:t>
            </m:r>
            <m:r>
              <w:rPr>
                <w:rFonts w:ascii="Cambria Math" w:hAnsi="Cambria Math"/>
              </w:rPr>
              <m:t>k</m:t>
            </m:r>
            <m:r>
              <m:rPr>
                <m:sty m:val="bi"/>
              </m:rPr>
              <w:rPr>
                <w:rFonts w:ascii="Cambria Math" w:hAnsi="Cambria Math"/>
              </w:rPr>
              <m:t>)</m:t>
            </m:r>
          </m:sub>
          <m:sup>
            <m:r>
              <w:rPr>
                <w:rFonts w:ascii="Cambria Math" w:hAnsi="Cambria Math"/>
              </w:rPr>
              <m:t>i+1</m:t>
            </m:r>
            <m:ctrlPr>
              <w:rPr>
                <w:rFonts w:ascii="Cambria Math" w:hAnsi="Cambria Math"/>
                <w:i/>
              </w:rPr>
            </m:ctrlPr>
          </m:sup>
        </m:sSubSup>
      </m:oMath>
      <w:r>
        <w:rPr>
          <w:b/>
        </w:rPr>
        <w:t xml:space="preserve"> </w:t>
      </w:r>
      <w:r>
        <w:t>ou</w:t>
      </w:r>
      <w:r w:rsidRPr="003A62E0">
        <w:t xml:space="preserve"> de</w:t>
      </w:r>
      <w:r>
        <w:t xml:space="preserve"> la vitesse</w:t>
      </w:r>
      <m:oMath>
        <m:r>
          <w:rPr>
            <w:rFonts w:ascii="Cambria Math" w:hAnsi="Cambria Math"/>
          </w:rPr>
          <m:t xml:space="preserve"> </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oMath>
      <w:r w:rsidRPr="0057239B">
        <w:t xml:space="preserve">. </w:t>
      </w:r>
      <w:r>
        <w:t xml:space="preserve">La linéarisation du vecteur résiduel </w:t>
      </w:r>
      <m:oMath>
        <m:r>
          <m:rPr>
            <m:sty m:val="bi"/>
          </m:rPr>
          <w:rPr>
            <w:rFonts w:ascii="Cambria Math" w:hAnsi="Cambria Math"/>
          </w:rPr>
          <m:t>R</m:t>
        </m:r>
      </m:oMath>
      <w:r>
        <w:rPr>
          <w:b/>
        </w:rPr>
        <w:t xml:space="preserve"> </w:t>
      </w:r>
      <w:r w:rsidRPr="0057239B">
        <w:t xml:space="preserve">permet </w:t>
      </w:r>
      <w:r>
        <w:t xml:space="preserve">d’obtenir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F37648" w14:paraId="05B3E293" w14:textId="77777777" w:rsidTr="00B82AE5">
        <w:trPr>
          <w:trHeight w:val="635"/>
          <w:tblHeader/>
          <w:jc w:val="center"/>
        </w:trPr>
        <w:tc>
          <w:tcPr>
            <w:tcW w:w="8080" w:type="dxa"/>
            <w:vAlign w:val="center"/>
          </w:tcPr>
          <w:p w14:paraId="1CD0719E" w14:textId="77777777" w:rsidR="008F23B1" w:rsidRPr="0079382D" w:rsidRDefault="00730F42" w:rsidP="001856FA">
            <w:pPr>
              <w:spacing w:line="360" w:lineRule="auto"/>
              <w:rPr>
                <w:b/>
              </w:rPr>
            </w:pPr>
            <m:oMathPara>
              <m:oMath>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d>
                  <m:dPr>
                    <m:ctrlPr>
                      <w:rPr>
                        <w:rFonts w:ascii="Cambria Math" w:eastAsiaTheme="minorEastAsia" w:hAnsi="Cambria Math"/>
                        <w:b/>
                        <w:i/>
                      </w:rPr>
                    </m:ctrlPr>
                  </m:dPr>
                  <m:e>
                    <m:r>
                      <m:rPr>
                        <m:sty m:val="bi"/>
                      </m:rPr>
                      <w:rPr>
                        <w:rFonts w:ascii="Cambria Math" w:eastAsiaTheme="minorEastAsia" w:hAnsi="Cambria Math"/>
                      </w:rPr>
                      <m:t>∆</m:t>
                    </m:r>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m:t>
                        </m:r>
                        <m:r>
                          <w:rPr>
                            <w:rFonts w:ascii="Cambria Math" w:hAnsi="Cambria Math"/>
                          </w:rPr>
                          <m:t>k</m:t>
                        </m:r>
                        <m:r>
                          <m:rPr>
                            <m:sty m:val="bi"/>
                          </m:rPr>
                          <w:rPr>
                            <w:rFonts w:ascii="Cambria Math" w:hAnsi="Cambria Math"/>
                          </w:rPr>
                          <m:t>)</m:t>
                        </m:r>
                      </m:sub>
                      <m:sup>
                        <m:r>
                          <w:rPr>
                            <w:rFonts w:ascii="Cambria Math" w:hAnsi="Cambria Math"/>
                          </w:rPr>
                          <m:t>i+1</m:t>
                        </m:r>
                        <m:ctrlPr>
                          <w:rPr>
                            <w:rFonts w:ascii="Cambria Math" w:hAnsi="Cambria Math"/>
                            <w:i/>
                          </w:rPr>
                        </m:ctrlPr>
                      </m:sup>
                    </m:sSubSup>
                    <m:r>
                      <m:rPr>
                        <m:sty m:val="bi"/>
                      </m:rPr>
                      <w:rPr>
                        <w:rFonts w:ascii="Cambria Math" w:eastAsiaTheme="minorEastAsia" w:hAnsi="Cambria Math"/>
                      </w:rPr>
                      <m:t xml:space="preserve"> ,∆</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r>
                      <m:rPr>
                        <m:sty m:val="bi"/>
                      </m:rPr>
                      <w:rPr>
                        <w:rFonts w:ascii="Cambria Math" w:eastAsiaTheme="minorEastAsia" w:hAnsi="Cambria Math"/>
                      </w:rPr>
                      <m:t xml:space="preserve"> </m:t>
                    </m:r>
                  </m:e>
                </m:d>
                <m:r>
                  <m:rPr>
                    <m:sty m:val="bi"/>
                  </m:rP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r>
                  <m:rPr>
                    <m:sty m:val="bi"/>
                  </m:rPr>
                  <w:rPr>
                    <w:rFonts w:ascii="Cambria Math" w:eastAsiaTheme="minorEastAsia" w:hAnsi="Cambria Math"/>
                  </w:rPr>
                  <m:t>+</m:t>
                </m:r>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ctrlPr>
                      <w:rPr>
                        <w:rFonts w:ascii="Cambria Math" w:hAnsi="Cambria Math"/>
                        <w:i/>
                      </w:rPr>
                    </m:ctrlPr>
                  </m:num>
                  <m:den>
                    <m:r>
                      <w:rPr>
                        <w:rFonts w:ascii="Cambria Math" w:hAnsi="Cambria Math"/>
                      </w:rPr>
                      <m:t>∂</m:t>
                    </m:r>
                    <m:sSup>
                      <m:sSupPr>
                        <m:ctrlPr>
                          <w:rPr>
                            <w:rFonts w:ascii="Cambria Math" w:hAnsi="Cambria Math"/>
                            <w:b/>
                            <w:i/>
                          </w:rPr>
                        </m:ctrlPr>
                      </m:sSupPr>
                      <m:e>
                        <m:r>
                          <m:rPr>
                            <m:sty m:val="bi"/>
                          </m:rPr>
                          <w:rPr>
                            <w:rFonts w:ascii="Cambria Math" w:hAnsi="Cambria Math"/>
                          </w:rPr>
                          <m:t>q</m:t>
                        </m:r>
                      </m:e>
                      <m:sup>
                        <m:r>
                          <m:rPr>
                            <m:sty m:val="bi"/>
                          </m:rPr>
                          <w:rPr>
                            <w:rFonts w:ascii="Cambria Math" w:eastAsiaTheme="minorEastAsia" w:hAnsi="Cambria Math"/>
                          </w:rPr>
                          <m:t>i+1</m:t>
                        </m:r>
                      </m:sup>
                    </m:sSup>
                  </m:den>
                </m:f>
                <m:r>
                  <m:rPr>
                    <m:sty m:val="bi"/>
                  </m:rPr>
                  <w:rPr>
                    <w:rFonts w:ascii="Cambria Math" w:eastAsiaTheme="minorEastAsia" w:hAnsi="Cambria Math"/>
                  </w:rPr>
                  <m:t>∆</m:t>
                </m:r>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m:t>
                    </m:r>
                    <m:r>
                      <w:rPr>
                        <w:rFonts w:ascii="Cambria Math" w:hAnsi="Cambria Math"/>
                      </w:rPr>
                      <m:t>k</m:t>
                    </m:r>
                    <m:r>
                      <m:rPr>
                        <m:sty m:val="bi"/>
                      </m:rPr>
                      <w:rPr>
                        <w:rFonts w:ascii="Cambria Math" w:hAnsi="Cambria Math"/>
                      </w:rPr>
                      <m:t>)</m:t>
                    </m:r>
                  </m:sub>
                  <m:sup>
                    <m:r>
                      <w:rPr>
                        <w:rFonts w:ascii="Cambria Math" w:hAnsi="Cambria Math"/>
                      </w:rPr>
                      <m:t>i+1</m:t>
                    </m:r>
                    <m:ctrlPr>
                      <w:rPr>
                        <w:rFonts w:ascii="Cambria Math" w:hAnsi="Cambria Math"/>
                        <w:i/>
                      </w:rPr>
                    </m:ctrlPr>
                  </m:sup>
                </m:sSubSup>
                <m:r>
                  <m:rPr>
                    <m:sty m:val="bi"/>
                  </m:rPr>
                  <w:rPr>
                    <w:rFonts w:ascii="Cambria Math" w:hAnsi="Cambria Math"/>
                  </w:rPr>
                  <m:t>+</m:t>
                </m:r>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ctrlPr>
                      <w:rPr>
                        <w:rFonts w:ascii="Cambria Math" w:hAnsi="Cambria Math"/>
                        <w:i/>
                      </w:rPr>
                    </m:ctrlPr>
                  </m:num>
                  <m:den>
                    <m:r>
                      <w:rPr>
                        <w:rFonts w:ascii="Cambria Math" w:hAnsi="Cambria Math"/>
                      </w:rPr>
                      <m:t>∂</m:t>
                    </m:r>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m:rPr>
                            <m:sty m:val="bi"/>
                          </m:rPr>
                          <w:rPr>
                            <w:rFonts w:ascii="Cambria Math" w:eastAsiaTheme="minorEastAsia" w:hAnsi="Cambria Math"/>
                          </w:rPr>
                          <m:t>i+1</m:t>
                        </m:r>
                      </m:sup>
                    </m:sSup>
                  </m:den>
                </m:f>
                <m:r>
                  <m:rPr>
                    <m:sty m:val="bi"/>
                  </m:rPr>
                  <w:rPr>
                    <w:rFonts w:ascii="Cambria Math" w:eastAsiaTheme="minorEastAsia" w:hAnsi="Cambria Math"/>
                  </w:rPr>
                  <m:t>∆</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r>
                  <m:rPr>
                    <m:sty m:val="bi"/>
                  </m:rPr>
                  <w:rPr>
                    <w:rFonts w:ascii="Cambria Math" w:hAnsi="Cambria Math"/>
                  </w:rPr>
                  <m:t>=0</m:t>
                </m:r>
              </m:oMath>
            </m:oMathPara>
          </w:p>
          <w:p w14:paraId="03A37DC3" w14:textId="5E3B786D" w:rsidR="008F23B1" w:rsidRPr="00F37648" w:rsidRDefault="00730F42" w:rsidP="001856FA">
            <w:pPr>
              <w:spacing w:line="360" w:lineRule="auto"/>
            </w:pPr>
            <m:oMathPara>
              <m:oMath>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d>
                  <m:dPr>
                    <m:ctrlPr>
                      <w:rPr>
                        <w:rFonts w:ascii="Cambria Math" w:eastAsiaTheme="minorEastAsia" w:hAnsi="Cambria Math"/>
                        <w:b/>
                        <w:i/>
                      </w:rPr>
                    </m:ctrlPr>
                  </m:dPr>
                  <m:e>
                    <m:r>
                      <m:rPr>
                        <m:sty m:val="bi"/>
                      </m:rPr>
                      <w:rPr>
                        <w:rFonts w:ascii="Cambria Math" w:eastAsiaTheme="minorEastAsia" w:hAnsi="Cambria Math"/>
                      </w:rPr>
                      <m:t>∆</m:t>
                    </m:r>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m:t>
                        </m:r>
                        <m:r>
                          <w:rPr>
                            <w:rFonts w:ascii="Cambria Math" w:hAnsi="Cambria Math"/>
                          </w:rPr>
                          <m:t>k</m:t>
                        </m:r>
                        <m:r>
                          <m:rPr>
                            <m:sty m:val="bi"/>
                          </m:rPr>
                          <w:rPr>
                            <w:rFonts w:ascii="Cambria Math" w:hAnsi="Cambria Math"/>
                          </w:rPr>
                          <m:t>)</m:t>
                        </m:r>
                      </m:sub>
                      <m:sup>
                        <m:r>
                          <w:rPr>
                            <w:rFonts w:ascii="Cambria Math" w:hAnsi="Cambria Math"/>
                          </w:rPr>
                          <m:t>i+1</m:t>
                        </m:r>
                        <m:ctrlPr>
                          <w:rPr>
                            <w:rFonts w:ascii="Cambria Math" w:hAnsi="Cambria Math"/>
                            <w:i/>
                          </w:rPr>
                        </m:ctrlPr>
                      </m:sup>
                    </m:sSubSup>
                    <m:r>
                      <m:rPr>
                        <m:sty m:val="bi"/>
                      </m:rPr>
                      <w:rPr>
                        <w:rFonts w:ascii="Cambria Math" w:eastAsiaTheme="minorEastAsia" w:hAnsi="Cambria Math"/>
                      </w:rPr>
                      <m:t xml:space="preserve"> ,∆</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r>
                      <m:rPr>
                        <m:sty m:val="bi"/>
                      </m:rPr>
                      <w:rPr>
                        <w:rFonts w:ascii="Cambria Math" w:eastAsiaTheme="minorEastAsia" w:hAnsi="Cambria Math"/>
                      </w:rPr>
                      <m:t xml:space="preserve"> </m:t>
                    </m:r>
                  </m:e>
                </m:d>
                <m:r>
                  <m:rPr>
                    <m:sty m:val="bi"/>
                  </m:rP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r>
                  <m:rPr>
                    <m:sty m:val="bi"/>
                  </m:rPr>
                  <w:rPr>
                    <w:rFonts w:ascii="Cambria Math" w:eastAsiaTheme="minorEastAsia" w:hAnsi="Cambria Math"/>
                  </w:rPr>
                  <m:t>+</m:t>
                </m:r>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ctrlPr>
                      <w:rPr>
                        <w:rFonts w:ascii="Cambria Math" w:hAnsi="Cambria Math"/>
                        <w:i/>
                      </w:rPr>
                    </m:ctrlPr>
                  </m:num>
                  <m:den>
                    <m:r>
                      <w:rPr>
                        <w:rFonts w:ascii="Cambria Math" w:hAnsi="Cambria Math"/>
                      </w:rPr>
                      <m:t>∂</m:t>
                    </m:r>
                    <m:sSup>
                      <m:sSupPr>
                        <m:ctrlPr>
                          <w:rPr>
                            <w:rFonts w:ascii="Cambria Math" w:hAnsi="Cambria Math"/>
                            <w:b/>
                            <w:i/>
                          </w:rPr>
                        </m:ctrlPr>
                      </m:sSupPr>
                      <m:e>
                        <m:r>
                          <m:rPr>
                            <m:sty m:val="bi"/>
                          </m:rPr>
                          <w:rPr>
                            <w:rFonts w:ascii="Cambria Math" w:hAnsi="Cambria Math"/>
                          </w:rPr>
                          <m:t>q</m:t>
                        </m:r>
                      </m:e>
                      <m:sup>
                        <m:r>
                          <m:rPr>
                            <m:sty m:val="bi"/>
                          </m:rPr>
                          <w:rPr>
                            <w:rFonts w:ascii="Cambria Math" w:eastAsiaTheme="minorEastAsia" w:hAnsi="Cambria Math"/>
                          </w:rPr>
                          <m:t>i+1</m:t>
                        </m:r>
                      </m:sup>
                    </m:sSup>
                  </m:den>
                </m:f>
                <m:r>
                  <m:rPr>
                    <m:sty m:val="bi"/>
                  </m:rPr>
                  <w:rPr>
                    <w:rFonts w:ascii="Cambria Math" w:eastAsiaTheme="minorEastAsia" w:hAnsi="Cambria Math"/>
                  </w:rPr>
                  <m:t>∆</m:t>
                </m:r>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(k)</m:t>
                    </m:r>
                  </m:sub>
                  <m:sup>
                    <m:r>
                      <w:rPr>
                        <w:rFonts w:ascii="Cambria Math" w:hAnsi="Cambria Math"/>
                      </w:rPr>
                      <m:t>i+1</m:t>
                    </m:r>
                    <m:ctrlPr>
                      <w:rPr>
                        <w:rFonts w:ascii="Cambria Math" w:hAnsi="Cambria Math"/>
                        <w:i/>
                      </w:rPr>
                    </m:ctrlPr>
                  </m:sup>
                </m:sSubSup>
                <m:r>
                  <m:rPr>
                    <m:sty m:val="bi"/>
                  </m:rPr>
                  <w:rPr>
                    <w:rFonts w:ascii="Cambria Math" w:eastAsiaTheme="minorEastAsia" w:hAnsi="Cambria Math"/>
                  </w:rPr>
                  <m:t>+</m:t>
                </m:r>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ctrlPr>
                      <w:rPr>
                        <w:rFonts w:ascii="Cambria Math" w:hAnsi="Cambria Math"/>
                        <w:i/>
                      </w:rPr>
                    </m:ctrlPr>
                  </m:num>
                  <m:den>
                    <m:r>
                      <w:rPr>
                        <w:rFonts w:ascii="Cambria Math" w:hAnsi="Cambria Math"/>
                      </w:rPr>
                      <m:t>∂</m:t>
                    </m:r>
                    <m:sSup>
                      <m:sSupPr>
                        <m:ctrlPr>
                          <w:rPr>
                            <w:rFonts w:ascii="Cambria Math" w:hAnsi="Cambria Math"/>
                            <w:b/>
                            <w:i/>
                          </w:rPr>
                        </m:ctrlPr>
                      </m:sSupPr>
                      <m:e>
                        <m:r>
                          <m:rPr>
                            <m:sty m:val="bi"/>
                          </m:rPr>
                          <w:rPr>
                            <w:rFonts w:ascii="Cambria Math" w:hAnsi="Cambria Math"/>
                          </w:rPr>
                          <m:t>q</m:t>
                        </m:r>
                      </m:e>
                      <m:sup>
                        <m:r>
                          <m:rPr>
                            <m:sty m:val="bi"/>
                          </m:rPr>
                          <w:rPr>
                            <w:rFonts w:ascii="Cambria Math" w:eastAsiaTheme="minorEastAsia" w:hAnsi="Cambria Math"/>
                          </w:rPr>
                          <m:t>i+1</m:t>
                        </m:r>
                      </m:sup>
                    </m:sSup>
                  </m:den>
                </m:f>
                <m:r>
                  <m:rPr>
                    <m:sty m:val="bi"/>
                  </m:rPr>
                  <w:rPr>
                    <w:rFonts w:ascii="Cambria Math" w:eastAsiaTheme="minorEastAsia" w:hAnsi="Cambria Math"/>
                  </w:rPr>
                  <m:t>∆</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r>
                  <m:rPr>
                    <m:sty m:val="bi"/>
                  </m:rPr>
                  <w:rPr>
                    <w:rFonts w:ascii="Cambria Math" w:eastAsiaTheme="minorEastAsia" w:hAnsi="Cambria Math"/>
                  </w:rPr>
                  <m:t>=0</m:t>
                </m:r>
              </m:oMath>
            </m:oMathPara>
          </w:p>
        </w:tc>
        <w:tc>
          <w:tcPr>
            <w:tcW w:w="992" w:type="dxa"/>
            <w:vAlign w:val="center"/>
          </w:tcPr>
          <w:p w14:paraId="321C60A2" w14:textId="77777777" w:rsidR="008F23B1" w:rsidRPr="00F37648" w:rsidRDefault="008F23B1" w:rsidP="00706BB2">
            <w:pPr>
              <w:numPr>
                <w:ilvl w:val="1"/>
                <w:numId w:val="6"/>
              </w:numPr>
              <w:overflowPunct/>
              <w:autoSpaceDE/>
              <w:autoSpaceDN/>
              <w:adjustRightInd/>
              <w:spacing w:before="120" w:after="120" w:line="360" w:lineRule="auto"/>
              <w:textAlignment w:val="auto"/>
              <w:rPr>
                <w:rFonts w:eastAsiaTheme="minorEastAsia"/>
              </w:rPr>
            </w:pPr>
            <w:r w:rsidRPr="00F37648">
              <w:rPr>
                <w:rFonts w:eastAsiaTheme="minorEastAsia"/>
              </w:rPr>
              <w:t xml:space="preserve"> </w:t>
            </w:r>
          </w:p>
        </w:tc>
      </w:tr>
    </w:tbl>
    <w:p w14:paraId="6107CBF6" w14:textId="6D8C1308" w:rsidR="008F23B1" w:rsidRDefault="008F23B1" w:rsidP="008A2C6C">
      <w:pPr>
        <w:spacing w:line="360" w:lineRule="auto"/>
        <w:ind w:firstLine="708"/>
      </w:pPr>
      <w:r>
        <w:t>Après le rangement des expressions, la formule de la méthode Newton-</w:t>
      </w:r>
      <w:proofErr w:type="spellStart"/>
      <w:r>
        <w:t>Raphson</w:t>
      </w:r>
      <w:proofErr w:type="spellEnd"/>
      <w:r>
        <w:t xml:space="preserve"> (</w:t>
      </w:r>
      <w:r w:rsidRPr="00563D0F">
        <w:rPr>
          <w:b/>
        </w:rPr>
        <w:fldChar w:fldCharType="begin"/>
      </w:r>
      <w:r w:rsidRPr="00563D0F">
        <w:rPr>
          <w:b/>
        </w:rPr>
        <w:instrText xml:space="preserve"> REF _Ref532560710 \r \h </w:instrText>
      </w:r>
      <w:r>
        <w:rPr>
          <w:b/>
        </w:rPr>
        <w:instrText xml:space="preserve"> \* MERGEFORMAT </w:instrText>
      </w:r>
      <w:r w:rsidRPr="00563D0F">
        <w:rPr>
          <w:b/>
        </w:rPr>
      </w:r>
      <w:r w:rsidRPr="00563D0F">
        <w:rPr>
          <w:b/>
        </w:rPr>
        <w:fldChar w:fldCharType="separate"/>
      </w:r>
      <w:r w:rsidR="00D07291">
        <w:rPr>
          <w:b/>
        </w:rPr>
        <w:t>Eq.3-23</w:t>
      </w:r>
      <w:r w:rsidRPr="00563D0F">
        <w:rPr>
          <w:b/>
        </w:rPr>
        <w:fldChar w:fldCharType="end"/>
      </w:r>
      <w:r>
        <w:t>) est obtenue</w:t>
      </w:r>
      <w:r w:rsidR="00F91BAA">
        <w:t>.</w:t>
      </w:r>
      <w:r>
        <w:t xml:space="preserve"> </w:t>
      </w:r>
      <w:r w:rsidR="00F91BAA">
        <w:t>Elle</w:t>
      </w:r>
      <w:r>
        <w:t xml:space="preserve"> permet de calculer le vecteur d’incrément de correction.</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F37648" w14:paraId="529DE3DE" w14:textId="77777777" w:rsidTr="00B82AE5">
        <w:trPr>
          <w:trHeight w:val="635"/>
          <w:tblHeader/>
          <w:jc w:val="center"/>
        </w:trPr>
        <w:tc>
          <w:tcPr>
            <w:tcW w:w="8080" w:type="dxa"/>
            <w:vAlign w:val="center"/>
          </w:tcPr>
          <w:p w14:paraId="03287CCE" w14:textId="7594D79D" w:rsidR="008F23B1" w:rsidRPr="00F37648" w:rsidRDefault="00730F42" w:rsidP="00F91BAA">
            <w:pPr>
              <w:spacing w:line="360" w:lineRule="auto"/>
            </w:pPr>
            <m:oMathPara>
              <m:oMath>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R</m:t>
                    </m:r>
                  </m:sub>
                </m:sSub>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r>
                            <m:rPr>
                              <m:sty m:val="bi"/>
                            </m:rPr>
                            <w:rPr>
                              <w:rFonts w:ascii="Cambria Math" w:eastAsiaTheme="minorEastAsia" w:hAnsi="Cambria Math"/>
                            </w:rPr>
                            <m:t>∆</m:t>
                          </m:r>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(k)</m:t>
                              </m:r>
                            </m:sub>
                            <m:sup>
                              <m:r>
                                <w:rPr>
                                  <w:rFonts w:ascii="Cambria Math" w:hAnsi="Cambria Math"/>
                                </w:rPr>
                                <m:t>i+1</m:t>
                              </m:r>
                              <m:ctrlPr>
                                <w:rPr>
                                  <w:rFonts w:ascii="Cambria Math" w:hAnsi="Cambria Math"/>
                                  <w:i/>
                                </w:rPr>
                              </m:ctrlPr>
                            </m:sup>
                          </m:sSubSup>
                        </m:e>
                      </m:mr>
                      <m:mr>
                        <m:e>
                          <m:r>
                            <m:rPr>
                              <m:sty m:val="bi"/>
                            </m:rPr>
                            <w:rPr>
                              <w:rFonts w:ascii="Cambria Math" w:eastAsiaTheme="minorEastAsia" w:hAnsi="Cambria Math"/>
                            </w:rPr>
                            <m:t>∆</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e>
                      </m:mr>
                    </m:m>
                  </m:e>
                </m:d>
                <m:r>
                  <m:rPr>
                    <m:sty m:val="bi"/>
                  </m:rPr>
                  <w:rPr>
                    <w:rFonts w:ascii="Cambria Math" w:eastAsiaTheme="minorEastAsia" w:hAnsi="Cambria Math"/>
                  </w:rPr>
                  <m:t>=</m:t>
                </m:r>
                <m:d>
                  <m:dPr>
                    <m:begChr m:val="["/>
                    <m:endChr m:val="]"/>
                    <m:ctrlPr>
                      <w:rPr>
                        <w:rFonts w:ascii="Cambria Math" w:eastAsiaTheme="minorEastAsia" w:hAnsi="Cambria Math"/>
                        <w:b/>
                        <w:i/>
                      </w:rPr>
                    </m:ctrlPr>
                  </m:dPr>
                  <m:e>
                    <m:m>
                      <m:mPr>
                        <m:mcs>
                          <m:mc>
                            <m:mcPr>
                              <m:count m:val="2"/>
                              <m:mcJc m:val="center"/>
                            </m:mcPr>
                          </m:mc>
                        </m:mcs>
                        <m:ctrlPr>
                          <w:rPr>
                            <w:rFonts w:ascii="Cambria Math" w:eastAsiaTheme="minorEastAsia" w:hAnsi="Cambria Math"/>
                            <w:b/>
                            <w:i/>
                          </w:rPr>
                        </m:ctrlPr>
                      </m:mPr>
                      <m:mr>
                        <m:e>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ctrlPr>
                                <w:rPr>
                                  <w:rFonts w:ascii="Cambria Math" w:hAnsi="Cambria Math"/>
                                  <w:i/>
                                </w:rPr>
                              </m:ctrlPr>
                            </m:num>
                            <m:den>
                              <m:r>
                                <w:rPr>
                                  <w:rFonts w:ascii="Cambria Math" w:hAnsi="Cambria Math"/>
                                </w:rPr>
                                <m:t>∂</m:t>
                              </m:r>
                              <m:sSup>
                                <m:sSupPr>
                                  <m:ctrlPr>
                                    <w:rPr>
                                      <w:rFonts w:ascii="Cambria Math" w:hAnsi="Cambria Math"/>
                                      <w:b/>
                                      <w:i/>
                                    </w:rPr>
                                  </m:ctrlPr>
                                </m:sSupPr>
                                <m:e>
                                  <m:r>
                                    <m:rPr>
                                      <m:sty m:val="bi"/>
                                    </m:rPr>
                                    <w:rPr>
                                      <w:rFonts w:ascii="Cambria Math" w:hAnsi="Cambria Math"/>
                                    </w:rPr>
                                    <m:t>q</m:t>
                                  </m:r>
                                </m:e>
                                <m:sup>
                                  <m:r>
                                    <m:rPr>
                                      <m:sty m:val="bi"/>
                                    </m:rPr>
                                    <w:rPr>
                                      <w:rFonts w:ascii="Cambria Math" w:eastAsiaTheme="minorEastAsia" w:hAnsi="Cambria Math"/>
                                    </w:rPr>
                                    <m:t>i+1</m:t>
                                  </m:r>
                                </m:sup>
                              </m:sSup>
                            </m:den>
                          </m:f>
                        </m:e>
                        <m:e>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ctrlPr>
                                <w:rPr>
                                  <w:rFonts w:ascii="Cambria Math" w:hAnsi="Cambria Math"/>
                                  <w:i/>
                                </w:rPr>
                              </m:ctrlPr>
                            </m:num>
                            <m:den>
                              <m:r>
                                <w:rPr>
                                  <w:rFonts w:ascii="Cambria Math" w:hAnsi="Cambria Math"/>
                                </w:rPr>
                                <m:t>∂</m:t>
                              </m:r>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m:rPr>
                                      <m:sty m:val="bi"/>
                                    </m:rPr>
                                    <w:rPr>
                                      <w:rFonts w:ascii="Cambria Math" w:eastAsiaTheme="minorEastAsia" w:hAnsi="Cambria Math"/>
                                    </w:rPr>
                                    <m:t>i+1</m:t>
                                  </m:r>
                                </m:sup>
                              </m:sSup>
                            </m:den>
                          </m:f>
                        </m:e>
                      </m:mr>
                      <m:mr>
                        <m:e>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ctrlPr>
                                <w:rPr>
                                  <w:rFonts w:ascii="Cambria Math" w:hAnsi="Cambria Math"/>
                                  <w:i/>
                                </w:rPr>
                              </m:ctrlPr>
                            </m:num>
                            <m:den>
                              <m:r>
                                <w:rPr>
                                  <w:rFonts w:ascii="Cambria Math" w:hAnsi="Cambria Math"/>
                                </w:rPr>
                                <m:t>∂</m:t>
                              </m:r>
                              <m:sSup>
                                <m:sSupPr>
                                  <m:ctrlPr>
                                    <w:rPr>
                                      <w:rFonts w:ascii="Cambria Math" w:hAnsi="Cambria Math"/>
                                      <w:b/>
                                      <w:i/>
                                    </w:rPr>
                                  </m:ctrlPr>
                                </m:sSupPr>
                                <m:e>
                                  <m:r>
                                    <m:rPr>
                                      <m:sty m:val="bi"/>
                                    </m:rPr>
                                    <w:rPr>
                                      <w:rFonts w:ascii="Cambria Math" w:hAnsi="Cambria Math"/>
                                    </w:rPr>
                                    <m:t>q</m:t>
                                  </m:r>
                                </m:e>
                                <m:sup>
                                  <m:r>
                                    <m:rPr>
                                      <m:sty m:val="bi"/>
                                    </m:rPr>
                                    <w:rPr>
                                      <w:rFonts w:ascii="Cambria Math" w:eastAsiaTheme="minorEastAsia" w:hAnsi="Cambria Math"/>
                                    </w:rPr>
                                    <m:t>i+1</m:t>
                                  </m:r>
                                </m:sup>
                              </m:sSup>
                            </m:den>
                          </m:f>
                        </m:e>
                        <m:e>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ctrlPr>
                                <w:rPr>
                                  <w:rFonts w:ascii="Cambria Math" w:hAnsi="Cambria Math"/>
                                  <w:i/>
                                </w:rPr>
                              </m:ctrlPr>
                            </m:num>
                            <m:den>
                              <m:r>
                                <w:rPr>
                                  <w:rFonts w:ascii="Cambria Math" w:hAnsi="Cambria Math"/>
                                </w:rPr>
                                <m:t>∂</m:t>
                              </m:r>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m:rPr>
                                      <m:sty m:val="bi"/>
                                    </m:rPr>
                                    <w:rPr>
                                      <w:rFonts w:ascii="Cambria Math" w:eastAsiaTheme="minorEastAsia" w:hAnsi="Cambria Math"/>
                                    </w:rPr>
                                    <m:t>i+1</m:t>
                                  </m:r>
                                </m:sup>
                              </m:sSup>
                            </m:den>
                          </m:f>
                        </m:e>
                      </m:mr>
                    </m:m>
                  </m:e>
                </m:d>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r>
                            <m:rPr>
                              <m:sty m:val="bi"/>
                            </m:rPr>
                            <w:rPr>
                              <w:rFonts w:ascii="Cambria Math" w:eastAsiaTheme="minorEastAsia" w:hAnsi="Cambria Math"/>
                            </w:rPr>
                            <m:t>∆</m:t>
                          </m:r>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(k)</m:t>
                              </m:r>
                            </m:sub>
                            <m:sup>
                              <m:r>
                                <w:rPr>
                                  <w:rFonts w:ascii="Cambria Math" w:hAnsi="Cambria Math"/>
                                </w:rPr>
                                <m:t>i+1</m:t>
                              </m:r>
                              <m:ctrlPr>
                                <w:rPr>
                                  <w:rFonts w:ascii="Cambria Math" w:hAnsi="Cambria Math"/>
                                  <w:i/>
                                </w:rPr>
                              </m:ctrlPr>
                            </m:sup>
                          </m:sSubSup>
                        </m:e>
                      </m:mr>
                      <m:mr>
                        <m:e>
                          <m:r>
                            <m:rPr>
                              <m:sty m:val="bi"/>
                            </m:rPr>
                            <w:rPr>
                              <w:rFonts w:ascii="Cambria Math" w:eastAsiaTheme="minorEastAsia" w:hAnsi="Cambria Math"/>
                            </w:rPr>
                            <m:t>∆</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e>
                      </m:mr>
                    </m:m>
                  </m:e>
                </m:d>
                <m:r>
                  <m:rPr>
                    <m:sty m:val="bi"/>
                  </m:rPr>
                  <w:rPr>
                    <w:rFonts w:ascii="Cambria Math" w:eastAsiaTheme="minorEastAsia" w:hAnsi="Cambria Math"/>
                  </w:rPr>
                  <m:t>=-</m:t>
                </m:r>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e>
                      </m:mr>
                      <m:mr>
                        <m:e>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e>
                      </m:mr>
                    </m:m>
                  </m:e>
                </m:d>
              </m:oMath>
            </m:oMathPara>
          </w:p>
        </w:tc>
        <w:tc>
          <w:tcPr>
            <w:tcW w:w="992" w:type="dxa"/>
            <w:vAlign w:val="center"/>
          </w:tcPr>
          <w:p w14:paraId="4348958C" w14:textId="77777777" w:rsidR="008F23B1" w:rsidRPr="00F37648" w:rsidRDefault="008F23B1" w:rsidP="00706BB2">
            <w:pPr>
              <w:numPr>
                <w:ilvl w:val="1"/>
                <w:numId w:val="6"/>
              </w:numPr>
              <w:overflowPunct/>
              <w:autoSpaceDE/>
              <w:autoSpaceDN/>
              <w:adjustRightInd/>
              <w:spacing w:before="120" w:after="120" w:line="360" w:lineRule="auto"/>
              <w:textAlignment w:val="auto"/>
              <w:rPr>
                <w:rFonts w:eastAsiaTheme="minorEastAsia"/>
              </w:rPr>
            </w:pPr>
            <w:bookmarkStart w:id="725" w:name="_Ref532560710"/>
            <w:r w:rsidRPr="00F37648">
              <w:rPr>
                <w:rFonts w:eastAsiaTheme="minorEastAsia"/>
              </w:rPr>
              <w:t xml:space="preserve"> </w:t>
            </w:r>
            <w:bookmarkEnd w:id="725"/>
          </w:p>
        </w:tc>
      </w:tr>
    </w:tbl>
    <w:p w14:paraId="0E3B9B7C" w14:textId="6E759EE5" w:rsidR="008F23B1" w:rsidRDefault="008F23B1" w:rsidP="008F23B1">
      <w:pPr>
        <w:spacing w:line="360" w:lineRule="auto"/>
      </w:pPr>
      <w:proofErr w:type="gramStart"/>
      <w:r>
        <w:t>où</w:t>
      </w:r>
      <w:proofErr w:type="gramEnd"/>
      <w:r>
        <w:t xml:space="preserve"> </w:t>
      </w:r>
      <m:oMath>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R</m:t>
            </m:r>
          </m:sub>
        </m:sSub>
      </m:oMath>
      <w:r w:rsidRPr="00EF162C">
        <w:t xml:space="preserve"> </w:t>
      </w:r>
      <w:r>
        <w:t xml:space="preserve">est la matrice jacobienne. </w:t>
      </w:r>
    </w:p>
    <w:p w14:paraId="1FC8A3BD" w14:textId="0E64E6E4" w:rsidR="008F23B1" w:rsidRDefault="008F23B1" w:rsidP="008A2C6C">
      <w:pPr>
        <w:spacing w:line="360" w:lineRule="auto"/>
        <w:ind w:firstLine="708"/>
      </w:pPr>
      <w:r>
        <w:t xml:space="preserve">Après la résolution, la correction </w:t>
      </w:r>
      <w:r w:rsidR="00F91BAA">
        <w:t>d</w:t>
      </w:r>
      <w:r>
        <w:t>es vecteurs du déplacement et de la vitesse peut être réalisée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F37648" w14:paraId="7081F244" w14:textId="77777777" w:rsidTr="00B82AE5">
        <w:trPr>
          <w:trHeight w:val="635"/>
          <w:tblHeader/>
          <w:jc w:val="center"/>
        </w:trPr>
        <w:tc>
          <w:tcPr>
            <w:tcW w:w="8080" w:type="dxa"/>
            <w:vAlign w:val="center"/>
          </w:tcPr>
          <w:p w14:paraId="6F3E4C45" w14:textId="77777777" w:rsidR="008F23B1" w:rsidRPr="00F37648" w:rsidRDefault="00730F42" w:rsidP="001856FA">
            <w:pPr>
              <w:spacing w:line="360" w:lineRule="auto"/>
            </w:pPr>
            <m:oMathPara>
              <m:oMath>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sSubSup>
                            <m:sSubSupPr>
                              <m:ctrlPr>
                                <w:rPr>
                                  <w:rFonts w:ascii="Cambria Math" w:eastAsiaTheme="minorEastAsia" w:hAnsi="Cambria Math"/>
                                  <w:b/>
                                  <w:i/>
                                </w:rPr>
                              </m:ctrlPr>
                            </m:sSubSupPr>
                            <m:e>
                              <m:r>
                                <m:rPr>
                                  <m:sty m:val="bi"/>
                                </m:rPr>
                                <w:rPr>
                                  <w:rFonts w:ascii="Cambria Math" w:eastAsiaTheme="minorEastAsia" w:hAnsi="Cambria Math"/>
                                </w:rPr>
                                <m:t>q</m:t>
                              </m:r>
                            </m:e>
                            <m:sub>
                              <m:r>
                                <m:rPr>
                                  <m:sty m:val="bi"/>
                                </m:rPr>
                                <w:rPr>
                                  <w:rFonts w:ascii="Cambria Math" w:eastAsiaTheme="minorEastAsia" w:hAnsi="Cambria Math"/>
                                </w:rPr>
                                <m:t>(</m:t>
                              </m:r>
                              <m:r>
                                <w:rPr>
                                  <w:rFonts w:ascii="Cambria Math" w:eastAsiaTheme="minorEastAsia" w:hAnsi="Cambria Math"/>
                                </w:rPr>
                                <m:t>k+1</m:t>
                              </m:r>
                              <m:r>
                                <m:rPr>
                                  <m:sty m:val="bi"/>
                                </m:rPr>
                                <w:rPr>
                                  <w:rFonts w:ascii="Cambria Math" w:eastAsiaTheme="minorEastAsia" w:hAnsi="Cambria Math"/>
                                </w:rPr>
                                <m:t>)</m:t>
                              </m:r>
                            </m:sub>
                            <m:sup>
                              <m:r>
                                <m:rPr>
                                  <m:sty m:val="bi"/>
                                </m:rPr>
                                <w:rPr>
                                  <w:rFonts w:ascii="Cambria Math" w:eastAsiaTheme="minorEastAsia" w:hAnsi="Cambria Math"/>
                                </w:rPr>
                                <m:t>i</m:t>
                              </m:r>
                              <m:r>
                                <w:rPr>
                                  <w:rFonts w:ascii="Cambria Math" w:eastAsiaTheme="minorEastAsia" w:hAnsi="Cambria Math"/>
                                </w:rPr>
                                <m:t>+1</m:t>
                              </m:r>
                            </m:sup>
                          </m:sSubSup>
                        </m:e>
                      </m:mr>
                      <m:mr>
                        <m:e>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(k+1)</m:t>
                              </m:r>
                            </m:sub>
                            <m:sup>
                              <m:r>
                                <w:rPr>
                                  <w:rFonts w:ascii="Cambria Math" w:hAnsi="Cambria Math"/>
                                </w:rPr>
                                <m:t>i+1</m:t>
                              </m:r>
                              <m:ctrlPr>
                                <w:rPr>
                                  <w:rFonts w:ascii="Cambria Math" w:hAnsi="Cambria Math"/>
                                  <w:i/>
                                </w:rPr>
                              </m:ctrlPr>
                            </m:sup>
                          </m:sSubSup>
                        </m:e>
                      </m:mr>
                    </m:m>
                  </m:e>
                </m:d>
                <m:r>
                  <m:rPr>
                    <m:sty m:val="bi"/>
                  </m:rPr>
                  <w:rPr>
                    <w:rFonts w:ascii="Cambria Math" w:eastAsiaTheme="minorEastAsia" w:hAnsi="Cambria Math"/>
                  </w:rPr>
                  <m:t>=</m:t>
                </m:r>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sSubSup>
                            <m:sSubSupPr>
                              <m:ctrlPr>
                                <w:rPr>
                                  <w:rFonts w:ascii="Cambria Math" w:eastAsiaTheme="minorEastAsia" w:hAnsi="Cambria Math"/>
                                  <w:b/>
                                  <w:i/>
                                </w:rPr>
                              </m:ctrlPr>
                            </m:sSubSupPr>
                            <m:e>
                              <m:r>
                                <m:rPr>
                                  <m:sty m:val="bi"/>
                                </m:rPr>
                                <w:rPr>
                                  <w:rFonts w:ascii="Cambria Math" w:eastAsiaTheme="minorEastAsia" w:hAnsi="Cambria Math"/>
                                </w:rPr>
                                <m:t>q</m:t>
                              </m:r>
                            </m:e>
                            <m:sub>
                              <m:r>
                                <m:rPr>
                                  <m:sty m:val="bi"/>
                                </m:rPr>
                                <w:rPr>
                                  <w:rFonts w:ascii="Cambria Math" w:eastAsiaTheme="minorEastAsia" w:hAnsi="Cambria Math"/>
                                </w:rPr>
                                <m:t>(</m:t>
                              </m:r>
                              <m:r>
                                <w:rPr>
                                  <w:rFonts w:ascii="Cambria Math" w:eastAsiaTheme="minorEastAsia" w:hAnsi="Cambria Math"/>
                                </w:rPr>
                                <m:t>k</m:t>
                              </m:r>
                              <m:r>
                                <m:rPr>
                                  <m:sty m:val="bi"/>
                                </m:rPr>
                                <w:rPr>
                                  <w:rFonts w:ascii="Cambria Math" w:eastAsiaTheme="minorEastAsia" w:hAnsi="Cambria Math"/>
                                </w:rPr>
                                <m:t>)</m:t>
                              </m:r>
                            </m:sub>
                            <m:sup>
                              <m:r>
                                <w:rPr>
                                  <w:rFonts w:ascii="Cambria Math" w:eastAsiaTheme="minorEastAsia" w:hAnsi="Cambria Math"/>
                                </w:rPr>
                                <m:t>i+1</m:t>
                              </m:r>
                            </m:sup>
                          </m:sSubSup>
                        </m:e>
                      </m:mr>
                      <m:mr>
                        <m:e>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e>
                      </m:mr>
                    </m:m>
                  </m:e>
                </m:d>
                <m:r>
                  <m:rPr>
                    <m:sty m:val="bi"/>
                  </m:rPr>
                  <w:rPr>
                    <w:rFonts w:ascii="Cambria Math" w:hAnsi="Cambria Math"/>
                  </w:rPr>
                  <m:t>+</m:t>
                </m:r>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r>
                            <m:rPr>
                              <m:sty m:val="bi"/>
                            </m:rPr>
                            <w:rPr>
                              <w:rFonts w:ascii="Cambria Math" w:eastAsiaTheme="minorEastAsia" w:hAnsi="Cambria Math"/>
                            </w:rPr>
                            <m:t>∆</m:t>
                          </m:r>
                          <m:sSubSup>
                            <m:sSubSupPr>
                              <m:ctrlPr>
                                <w:rPr>
                                  <w:rFonts w:ascii="Cambria Math" w:eastAsiaTheme="minorEastAsia" w:hAnsi="Cambria Math"/>
                                  <w:b/>
                                  <w:i/>
                                </w:rPr>
                              </m:ctrlPr>
                            </m:sSubSupPr>
                            <m:e>
                              <m:r>
                                <m:rPr>
                                  <m:sty m:val="bi"/>
                                </m:rPr>
                                <w:rPr>
                                  <w:rFonts w:ascii="Cambria Math" w:eastAsiaTheme="minorEastAsia" w:hAnsi="Cambria Math"/>
                                </w:rPr>
                                <m:t>q</m:t>
                              </m:r>
                            </m:e>
                            <m:sub>
                              <m:r>
                                <m:rPr>
                                  <m:sty m:val="bi"/>
                                </m:rPr>
                                <w:rPr>
                                  <w:rFonts w:ascii="Cambria Math" w:eastAsiaTheme="minorEastAsia" w:hAnsi="Cambria Math"/>
                                </w:rPr>
                                <m:t>(k)</m:t>
                              </m:r>
                            </m:sub>
                            <m:sup>
                              <m:r>
                                <m:rPr>
                                  <m:sty m:val="bi"/>
                                </m:rPr>
                                <w:rPr>
                                  <w:rFonts w:ascii="Cambria Math" w:eastAsiaTheme="minorEastAsia" w:hAnsi="Cambria Math"/>
                                </w:rPr>
                                <m:t>i</m:t>
                              </m:r>
                              <m:r>
                                <w:rPr>
                                  <w:rFonts w:ascii="Cambria Math" w:eastAsiaTheme="minorEastAsia" w:hAnsi="Cambria Math"/>
                                </w:rPr>
                                <m:t>+1</m:t>
                              </m:r>
                            </m:sup>
                          </m:sSubSup>
                        </m:e>
                      </m:mr>
                      <m:mr>
                        <m:e>
                          <m:r>
                            <m:rPr>
                              <m:sty m:val="bi"/>
                            </m:rPr>
                            <w:rPr>
                              <w:rFonts w:ascii="Cambria Math" w:eastAsiaTheme="minorEastAsia" w:hAnsi="Cambria Math"/>
                            </w:rPr>
                            <m:t>∆</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e>
                      </m:mr>
                    </m:m>
                  </m:e>
                </m:d>
              </m:oMath>
            </m:oMathPara>
          </w:p>
        </w:tc>
        <w:tc>
          <w:tcPr>
            <w:tcW w:w="992" w:type="dxa"/>
            <w:vAlign w:val="center"/>
          </w:tcPr>
          <w:p w14:paraId="4400DF43" w14:textId="77777777" w:rsidR="008F23B1" w:rsidRPr="00F37648" w:rsidRDefault="008F23B1" w:rsidP="00706BB2">
            <w:pPr>
              <w:numPr>
                <w:ilvl w:val="1"/>
                <w:numId w:val="6"/>
              </w:numPr>
              <w:overflowPunct/>
              <w:autoSpaceDE/>
              <w:autoSpaceDN/>
              <w:adjustRightInd/>
              <w:spacing w:before="120" w:after="120" w:line="360" w:lineRule="auto"/>
              <w:textAlignment w:val="auto"/>
              <w:rPr>
                <w:rFonts w:eastAsiaTheme="minorEastAsia"/>
              </w:rPr>
            </w:pPr>
            <w:r w:rsidRPr="00F37648">
              <w:rPr>
                <w:rFonts w:eastAsiaTheme="minorEastAsia"/>
              </w:rPr>
              <w:t xml:space="preserve"> </w:t>
            </w:r>
          </w:p>
        </w:tc>
      </w:tr>
    </w:tbl>
    <w:p w14:paraId="44380E3E" w14:textId="0D6C0E6C" w:rsidR="008F23B1" w:rsidRDefault="008F23B1" w:rsidP="008A2C6C">
      <w:pPr>
        <w:spacing w:line="360" w:lineRule="auto"/>
        <w:ind w:firstLine="708"/>
      </w:pPr>
      <w:r>
        <w:t>Cette correction est répété</w:t>
      </w:r>
      <w:r w:rsidR="00F91BAA">
        <w:t>e</w:t>
      </w:r>
      <w:r>
        <w:t xml:space="preserve"> de manière itérative jusqu’à la </w:t>
      </w:r>
      <w:r w:rsidR="00F91BAA">
        <w:t xml:space="preserve">diminution de la </w:t>
      </w:r>
      <w:r>
        <w:t xml:space="preserve">norme du vecteur résiduel </w:t>
      </w:r>
      <m:oMath>
        <m:r>
          <m:rPr>
            <m:sty m:val="bi"/>
          </m:rPr>
          <w:rPr>
            <w:rFonts w:ascii="Cambria Math" w:hAnsi="Cambria Math"/>
          </w:rPr>
          <m:t>R</m:t>
        </m:r>
      </m:oMath>
      <w:r>
        <w:rPr>
          <w:b/>
        </w:rPr>
        <w:t xml:space="preserve"> </w:t>
      </w:r>
      <w:r w:rsidRPr="00011792">
        <w:t>au-dessous d’une tolérance</w:t>
      </w:r>
      <w:r>
        <w:t xml:space="preserve"> </w:t>
      </w:r>
      <w:r w:rsidR="00F91BAA">
        <w:t>imposée</w:t>
      </w:r>
      <w:r>
        <w:t xml:space="preserve">, </w:t>
      </w:r>
      <w:proofErr w:type="spellStart"/>
      <w:r>
        <w:t>e.g</w:t>
      </w:r>
      <w:proofErr w:type="spellEnd"/>
      <w:r>
        <w:t xml:space="preserve">. 1E-3. </w:t>
      </w:r>
    </w:p>
    <w:p w14:paraId="35873DF6" w14:textId="47AD5B97" w:rsidR="008F23B1" w:rsidRDefault="008F23B1" w:rsidP="008A2C6C">
      <w:pPr>
        <w:spacing w:line="360" w:lineRule="auto"/>
        <w:ind w:firstLine="708"/>
      </w:pPr>
      <w:r>
        <w:t>La matrice jacobienne est fonction du vecteur de déplacement et de vitesse. Compte tenu des dépendances et des calculs du dérivé de</w:t>
      </w:r>
      <w:r w:rsidR="00F91BAA">
        <w:t xml:space="preserve"> chaque terme, elle peut s’écrire</w:t>
      </w:r>
      <w: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F37648" w14:paraId="1C601127" w14:textId="77777777" w:rsidTr="00B82AE5">
        <w:trPr>
          <w:trHeight w:val="635"/>
          <w:tblHeader/>
          <w:jc w:val="center"/>
        </w:trPr>
        <w:tc>
          <w:tcPr>
            <w:tcW w:w="8080" w:type="dxa"/>
            <w:vAlign w:val="center"/>
          </w:tcPr>
          <w:p w14:paraId="2060CD40" w14:textId="77777777" w:rsidR="008F23B1" w:rsidRPr="00195D6C" w:rsidRDefault="00730F42" w:rsidP="001856FA">
            <w:pPr>
              <w:spacing w:line="360" w:lineRule="auto"/>
              <w:rPr>
                <w:b/>
              </w:rPr>
            </w:pPr>
            <m:oMathPara>
              <m:oMath>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R</m:t>
                    </m:r>
                  </m:sub>
                </m:sSub>
                <m:r>
                  <m:rPr>
                    <m:sty m:val="bi"/>
                  </m:rPr>
                  <w:rPr>
                    <w:rFonts w:ascii="Cambria Math" w:eastAsiaTheme="minorEastAsia" w:hAnsi="Cambria Math"/>
                  </w:rPr>
                  <m:t>=</m:t>
                </m:r>
                <m:d>
                  <m:dPr>
                    <m:begChr m:val="["/>
                    <m:endChr m:val="]"/>
                    <m:ctrlPr>
                      <w:rPr>
                        <w:rFonts w:ascii="Cambria Math" w:eastAsiaTheme="minorEastAsia" w:hAnsi="Cambria Math"/>
                        <w:b/>
                        <w:i/>
                      </w:rPr>
                    </m:ctrlPr>
                  </m:dPr>
                  <m:e>
                    <m:m>
                      <m:mPr>
                        <m:mcs>
                          <m:mc>
                            <m:mcPr>
                              <m:count m:val="2"/>
                              <m:mcJc m:val="center"/>
                            </m:mcPr>
                          </m:mc>
                        </m:mcs>
                        <m:ctrlPr>
                          <w:rPr>
                            <w:rFonts w:ascii="Cambria Math" w:eastAsiaTheme="minorEastAsia" w:hAnsi="Cambria Math"/>
                            <w:b/>
                            <w:i/>
                          </w:rPr>
                        </m:ctrlPr>
                      </m:mPr>
                      <m:mr>
                        <m:e>
                          <m:r>
                            <m:rPr>
                              <m:sty m:val="bi"/>
                            </m:rPr>
                            <w:rPr>
                              <w:rFonts w:ascii="Cambria Math" w:eastAsiaTheme="minorEastAsia" w:hAnsi="Cambria Math"/>
                            </w:rPr>
                            <m:t>I-</m:t>
                          </m:r>
                          <m:sSup>
                            <m:sSupPr>
                              <m:ctrlPr>
                                <w:rPr>
                                  <w:rFonts w:ascii="Cambria Math" w:eastAsiaTheme="minorEastAsia" w:hAnsi="Cambria Math"/>
                                  <w:i/>
                                </w:rPr>
                              </m:ctrlPr>
                            </m:sSupPr>
                            <m:e>
                              <m:d>
                                <m:dPr>
                                  <m:ctrlPr>
                                    <w:rPr>
                                      <w:rFonts w:ascii="Cambria Math" w:eastAsiaTheme="minorEastAsia" w:hAnsi="Cambria Math"/>
                                      <w:b/>
                                      <w:i/>
                                    </w:rPr>
                                  </m:ctrlPr>
                                </m:dPr>
                                <m:e>
                                  <m:r>
                                    <m:rPr>
                                      <m:sty m:val="bi"/>
                                    </m:rPr>
                                    <w:rPr>
                                      <w:rFonts w:ascii="Cambria Math" w:eastAsiaTheme="minorEastAsia" w:hAnsi="Cambria Math"/>
                                    </w:rPr>
                                    <m:t>∆</m:t>
                                  </m:r>
                                  <m:r>
                                    <w:rPr>
                                      <w:rFonts w:ascii="Cambria Math" w:eastAsiaTheme="minorEastAsia" w:hAnsi="Cambria Math"/>
                                    </w:rPr>
                                    <m:t>t</m:t>
                                  </m:r>
                                  <m:ctrlPr>
                                    <w:rPr>
                                      <w:rFonts w:ascii="Cambria Math" w:eastAsiaTheme="minorEastAsia" w:hAnsi="Cambria Math"/>
                                      <w:i/>
                                    </w:rPr>
                                  </m:ctrlPr>
                                </m:e>
                              </m:d>
                            </m:e>
                            <m:sup>
                              <m:r>
                                <w:rPr>
                                  <w:rFonts w:ascii="Cambria Math" w:eastAsiaTheme="minorEastAsia" w:hAnsi="Cambria Math"/>
                                </w:rPr>
                                <m:t>2</m:t>
                              </m:r>
                            </m:sup>
                          </m:sSup>
                          <m:r>
                            <w:rPr>
                              <w:rFonts w:ascii="Cambria Math" w:eastAsiaTheme="minorEastAsia" w:hAnsi="Cambria Math"/>
                            </w:rPr>
                            <m:t>β</m:t>
                          </m:r>
                          <m:f>
                            <m:fPr>
                              <m:ctrlPr>
                                <w:rPr>
                                  <w:rFonts w:ascii="Cambria Math" w:hAnsi="Cambria Math"/>
                                  <w:i/>
                                </w:rPr>
                              </m:ctrlPr>
                            </m:fPr>
                            <m:num>
                              <m:sSup>
                                <m:sSupPr>
                                  <m:ctrlPr>
                                    <w:rPr>
                                      <w:rFonts w:ascii="Cambria Math" w:eastAsiaTheme="minorEastAsia" w:hAnsi="Cambria Math"/>
                                      <w:i/>
                                    </w:rPr>
                                  </m:ctrlPr>
                                </m:sSupPr>
                                <m:e>
                                  <m:r>
                                    <w:rPr>
                                      <w:rFonts w:ascii="Cambria Math" w:eastAsiaTheme="minorEastAsia" w:hAnsi="Cambria Math"/>
                                    </w:rPr>
                                    <m:t>∂</m:t>
                                  </m:r>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ctrlPr>
                                <w:rPr>
                                  <w:rFonts w:ascii="Cambria Math" w:eastAsiaTheme="minorEastAsia" w:hAnsi="Cambria Math"/>
                                  <w:b/>
                                  <w:i/>
                                </w:rPr>
                              </m:ctrlPr>
                            </m:num>
                            <m:den>
                              <m:r>
                                <w:rPr>
                                  <w:rFonts w:ascii="Cambria Math" w:eastAsiaTheme="minorEastAsia" w:hAnsi="Cambria Math"/>
                                </w:rPr>
                                <m:t>∂</m:t>
                              </m:r>
                              <m:sSup>
                                <m:sSupPr>
                                  <m:ctrlPr>
                                    <w:rPr>
                                      <w:rFonts w:ascii="Cambria Math" w:hAnsi="Cambria Math"/>
                                      <w:b/>
                                      <w:i/>
                                    </w:rPr>
                                  </m:ctrlPr>
                                </m:sSupPr>
                                <m:e>
                                  <m:r>
                                    <m:rPr>
                                      <m:sty m:val="bi"/>
                                    </m:rPr>
                                    <w:rPr>
                                      <w:rFonts w:ascii="Cambria Math" w:hAnsi="Cambria Math"/>
                                    </w:rPr>
                                    <m:t>q</m:t>
                                  </m:r>
                                </m:e>
                                <m:sup>
                                  <m:r>
                                    <w:rPr>
                                      <w:rFonts w:ascii="Cambria Math" w:eastAsiaTheme="minorEastAsia" w:hAnsi="Cambria Math"/>
                                    </w:rPr>
                                    <m:t>i+1</m:t>
                                  </m:r>
                                </m:sup>
                              </m:sSup>
                            </m:den>
                          </m:f>
                        </m:e>
                        <m:e>
                          <m:r>
                            <m:rPr>
                              <m:sty m:val="bi"/>
                            </m:rPr>
                            <w:rPr>
                              <w:rFonts w:ascii="Cambria Math" w:hAnsi="Cambria Math"/>
                            </w:rPr>
                            <m:t>-</m:t>
                          </m:r>
                          <m:sSup>
                            <m:sSupPr>
                              <m:ctrlPr>
                                <w:rPr>
                                  <w:rFonts w:ascii="Cambria Math" w:eastAsiaTheme="minorEastAsia" w:hAnsi="Cambria Math"/>
                                  <w:i/>
                                </w:rPr>
                              </m:ctrlPr>
                            </m:sSupPr>
                            <m:e>
                              <m:d>
                                <m:dPr>
                                  <m:ctrlPr>
                                    <w:rPr>
                                      <w:rFonts w:ascii="Cambria Math" w:eastAsiaTheme="minorEastAsia" w:hAnsi="Cambria Math"/>
                                      <w:b/>
                                      <w:i/>
                                    </w:rPr>
                                  </m:ctrlPr>
                                </m:dPr>
                                <m:e>
                                  <m:r>
                                    <m:rPr>
                                      <m:sty m:val="bi"/>
                                    </m:rPr>
                                    <w:rPr>
                                      <w:rFonts w:ascii="Cambria Math" w:eastAsiaTheme="minorEastAsia" w:hAnsi="Cambria Math"/>
                                    </w:rPr>
                                    <m:t>∆</m:t>
                                  </m:r>
                                  <m:r>
                                    <w:rPr>
                                      <w:rFonts w:ascii="Cambria Math" w:eastAsiaTheme="minorEastAsia" w:hAnsi="Cambria Math"/>
                                    </w:rPr>
                                    <m:t>t</m:t>
                                  </m:r>
                                  <m:ctrlPr>
                                    <w:rPr>
                                      <w:rFonts w:ascii="Cambria Math" w:eastAsiaTheme="minorEastAsia" w:hAnsi="Cambria Math"/>
                                      <w:i/>
                                    </w:rPr>
                                  </m:ctrlPr>
                                </m:e>
                              </m:d>
                            </m:e>
                            <m:sup>
                              <m:r>
                                <w:rPr>
                                  <w:rFonts w:ascii="Cambria Math" w:eastAsiaTheme="minorEastAsia" w:hAnsi="Cambria Math"/>
                                </w:rPr>
                                <m:t>2</m:t>
                              </m:r>
                            </m:sup>
                          </m:sSup>
                          <m:r>
                            <w:rPr>
                              <w:rFonts w:ascii="Cambria Math" w:eastAsiaTheme="minorEastAsia" w:hAnsi="Cambria Math"/>
                            </w:rPr>
                            <m:t>β</m:t>
                          </m:r>
                          <m:f>
                            <m:fPr>
                              <m:ctrlPr>
                                <w:rPr>
                                  <w:rFonts w:ascii="Cambria Math" w:hAnsi="Cambria Math"/>
                                  <w:i/>
                                </w:rPr>
                              </m:ctrlPr>
                            </m:fPr>
                            <m:num>
                              <m:sSup>
                                <m:sSupPr>
                                  <m:ctrlPr>
                                    <w:rPr>
                                      <w:rFonts w:ascii="Cambria Math" w:eastAsiaTheme="minorEastAsia" w:hAnsi="Cambria Math"/>
                                      <w:i/>
                                    </w:rPr>
                                  </m:ctrlPr>
                                </m:sSupPr>
                                <m:e>
                                  <m:r>
                                    <w:rPr>
                                      <w:rFonts w:ascii="Cambria Math" w:eastAsiaTheme="minorEastAsia" w:hAnsi="Cambria Math"/>
                                    </w:rPr>
                                    <m:t>∂</m:t>
                                  </m:r>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ctrlPr>
                                <w:rPr>
                                  <w:rFonts w:ascii="Cambria Math" w:eastAsiaTheme="minorEastAsia" w:hAnsi="Cambria Math"/>
                                  <w:b/>
                                  <w:i/>
                                </w:rPr>
                              </m:ctrlPr>
                            </m:num>
                            <m:den>
                              <m:r>
                                <w:rPr>
                                  <w:rFonts w:ascii="Cambria Math" w:eastAsiaTheme="minorEastAsia" w:hAnsi="Cambria Math"/>
                                </w:rPr>
                                <m:t>∂</m:t>
                              </m:r>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den>
                          </m:f>
                        </m:e>
                      </m:mr>
                      <m:mr>
                        <m:e>
                          <m:r>
                            <m:rPr>
                              <m:sty m:val="bi"/>
                            </m:rPr>
                            <w:rPr>
                              <w:rFonts w:ascii="Cambria Math" w:hAnsi="Cambria Math"/>
                            </w:rPr>
                            <m:t>-</m:t>
                          </m:r>
                          <m:r>
                            <m:rPr>
                              <m:sty m:val="bi"/>
                            </m:rPr>
                            <w:rPr>
                              <w:rFonts w:ascii="Cambria Math" w:eastAsiaTheme="minorEastAsia" w:hAnsi="Cambria Math"/>
                            </w:rPr>
                            <m:t>∆</m:t>
                          </m:r>
                          <m:r>
                            <w:rPr>
                              <w:rFonts w:ascii="Cambria Math" w:eastAsiaTheme="minorEastAsia" w:hAnsi="Cambria Math"/>
                            </w:rPr>
                            <m:t>tγ</m:t>
                          </m:r>
                          <m:f>
                            <m:fPr>
                              <m:ctrlPr>
                                <w:rPr>
                                  <w:rFonts w:ascii="Cambria Math" w:hAnsi="Cambria Math"/>
                                  <w:i/>
                                </w:rPr>
                              </m:ctrlPr>
                            </m:fPr>
                            <m:num>
                              <m:sSup>
                                <m:sSupPr>
                                  <m:ctrlPr>
                                    <w:rPr>
                                      <w:rFonts w:ascii="Cambria Math" w:eastAsiaTheme="minorEastAsia" w:hAnsi="Cambria Math"/>
                                      <w:i/>
                                    </w:rPr>
                                  </m:ctrlPr>
                                </m:sSupPr>
                                <m:e>
                                  <m:r>
                                    <w:rPr>
                                      <w:rFonts w:ascii="Cambria Math" w:eastAsiaTheme="minorEastAsia" w:hAnsi="Cambria Math"/>
                                    </w:rPr>
                                    <m:t>∂</m:t>
                                  </m:r>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ctrlPr>
                                <w:rPr>
                                  <w:rFonts w:ascii="Cambria Math" w:eastAsiaTheme="minorEastAsia" w:hAnsi="Cambria Math"/>
                                  <w:b/>
                                  <w:i/>
                                </w:rPr>
                              </m:ctrlPr>
                            </m:num>
                            <m:den>
                              <m:r>
                                <w:rPr>
                                  <w:rFonts w:ascii="Cambria Math" w:eastAsiaTheme="minorEastAsia" w:hAnsi="Cambria Math"/>
                                </w:rPr>
                                <m:t>∂</m:t>
                              </m:r>
                              <m:sSup>
                                <m:sSupPr>
                                  <m:ctrlPr>
                                    <w:rPr>
                                      <w:rFonts w:ascii="Cambria Math" w:hAnsi="Cambria Math"/>
                                      <w:b/>
                                      <w:i/>
                                    </w:rPr>
                                  </m:ctrlPr>
                                </m:sSupPr>
                                <m:e>
                                  <m:r>
                                    <m:rPr>
                                      <m:sty m:val="bi"/>
                                    </m:rPr>
                                    <w:rPr>
                                      <w:rFonts w:ascii="Cambria Math" w:hAnsi="Cambria Math"/>
                                    </w:rPr>
                                    <m:t>q</m:t>
                                  </m:r>
                                </m:e>
                                <m:sup>
                                  <m:r>
                                    <w:rPr>
                                      <w:rFonts w:ascii="Cambria Math" w:eastAsiaTheme="minorEastAsia" w:hAnsi="Cambria Math"/>
                                    </w:rPr>
                                    <m:t>i+1</m:t>
                                  </m:r>
                                </m:sup>
                              </m:sSup>
                            </m:den>
                          </m:f>
                        </m:e>
                        <m:e>
                          <m:r>
                            <m:rPr>
                              <m:sty m:val="bi"/>
                            </m:rPr>
                            <w:rPr>
                              <w:rFonts w:ascii="Cambria Math" w:eastAsiaTheme="minorEastAsia" w:hAnsi="Cambria Math"/>
                            </w:rPr>
                            <m:t>I-∆</m:t>
                          </m:r>
                          <m:r>
                            <w:rPr>
                              <w:rFonts w:ascii="Cambria Math" w:eastAsiaTheme="minorEastAsia" w:hAnsi="Cambria Math"/>
                            </w:rPr>
                            <m:t>tγ</m:t>
                          </m:r>
                          <m:f>
                            <m:fPr>
                              <m:ctrlPr>
                                <w:rPr>
                                  <w:rFonts w:ascii="Cambria Math" w:hAnsi="Cambria Math"/>
                                  <w:i/>
                                </w:rPr>
                              </m:ctrlPr>
                            </m:fPr>
                            <m:num>
                              <m:sSup>
                                <m:sSupPr>
                                  <m:ctrlPr>
                                    <w:rPr>
                                      <w:rFonts w:ascii="Cambria Math" w:eastAsiaTheme="minorEastAsia" w:hAnsi="Cambria Math"/>
                                      <w:i/>
                                    </w:rPr>
                                  </m:ctrlPr>
                                </m:sSupPr>
                                <m:e>
                                  <m:r>
                                    <w:rPr>
                                      <w:rFonts w:ascii="Cambria Math" w:eastAsiaTheme="minorEastAsia" w:hAnsi="Cambria Math"/>
                                    </w:rPr>
                                    <m:t>∂</m:t>
                                  </m:r>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ctrlPr>
                                <w:rPr>
                                  <w:rFonts w:ascii="Cambria Math" w:eastAsiaTheme="minorEastAsia" w:hAnsi="Cambria Math"/>
                                  <w:b/>
                                  <w:i/>
                                </w:rPr>
                              </m:ctrlPr>
                            </m:num>
                            <m:den>
                              <m:r>
                                <w:rPr>
                                  <w:rFonts w:ascii="Cambria Math" w:eastAsiaTheme="minorEastAsia" w:hAnsi="Cambria Math"/>
                                </w:rPr>
                                <m:t>∂</m:t>
                              </m:r>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den>
                          </m:f>
                        </m:e>
                      </m:mr>
                    </m:m>
                  </m:e>
                </m:d>
              </m:oMath>
            </m:oMathPara>
          </w:p>
        </w:tc>
        <w:tc>
          <w:tcPr>
            <w:tcW w:w="992" w:type="dxa"/>
            <w:vAlign w:val="center"/>
          </w:tcPr>
          <w:p w14:paraId="3CAEE3A5" w14:textId="77777777" w:rsidR="008F23B1" w:rsidRPr="00F37648" w:rsidRDefault="008F23B1" w:rsidP="00706BB2">
            <w:pPr>
              <w:numPr>
                <w:ilvl w:val="1"/>
                <w:numId w:val="6"/>
              </w:numPr>
              <w:overflowPunct/>
              <w:autoSpaceDE/>
              <w:autoSpaceDN/>
              <w:adjustRightInd/>
              <w:spacing w:before="120" w:after="120" w:line="360" w:lineRule="auto"/>
              <w:textAlignment w:val="auto"/>
              <w:rPr>
                <w:rFonts w:eastAsiaTheme="minorEastAsia"/>
              </w:rPr>
            </w:pPr>
            <w:r w:rsidRPr="00F37648">
              <w:rPr>
                <w:rFonts w:eastAsiaTheme="minorEastAsia"/>
              </w:rPr>
              <w:t xml:space="preserve"> </w:t>
            </w:r>
          </w:p>
        </w:tc>
      </w:tr>
    </w:tbl>
    <w:p w14:paraId="2C7EC156" w14:textId="38FA0306" w:rsidR="008F23B1" w:rsidRDefault="008F23B1" w:rsidP="008A2C6C">
      <w:pPr>
        <w:spacing w:line="360" w:lineRule="auto"/>
        <w:ind w:firstLine="708"/>
      </w:pPr>
      <w:r>
        <w:t>Le dérivé d</w:t>
      </w:r>
      <w:r w:rsidR="00F91BAA">
        <w:t>e l</w:t>
      </w:r>
      <w:r>
        <w:t xml:space="preserve">’accélération </w:t>
      </w:r>
      <m:oMath>
        <m:sSup>
          <m:sSupPr>
            <m:ctrlPr>
              <w:rPr>
                <w:rFonts w:ascii="Cambria Math" w:hAnsi="Cambria Math"/>
              </w:rPr>
            </m:ctrlPr>
          </m:sSupPr>
          <m:e>
            <m:acc>
              <m:accPr>
                <m:chr m:val="̈"/>
                <m:ctrlPr>
                  <w:rPr>
                    <w:rFonts w:ascii="Cambria Math" w:hAnsi="Cambria Math"/>
                  </w:rPr>
                </m:ctrlPr>
              </m:accPr>
              <m:e>
                <m:r>
                  <m:rPr>
                    <m:sty m:val="bi"/>
                  </m:rPr>
                  <w:rPr>
                    <w:rFonts w:ascii="Cambria Math" w:hAnsi="Cambria Math"/>
                  </w:rPr>
                  <m:t>q</m:t>
                </m:r>
              </m:e>
            </m:acc>
          </m:e>
          <m:sup>
            <m:r>
              <w:rPr>
                <w:rFonts w:ascii="Cambria Math" w:hAnsi="Cambria Math"/>
              </w:rPr>
              <m:t>i</m:t>
            </m:r>
            <m:r>
              <m:rPr>
                <m:sty m:val="p"/>
              </m:rPr>
              <w:rPr>
                <w:rFonts w:ascii="Cambria Math" w:hAnsi="Cambria Math"/>
              </w:rPr>
              <m:t>+1</m:t>
            </m:r>
          </m:sup>
        </m:sSup>
      </m:oMath>
      <w:r>
        <w:t xml:space="preserve"> (</w:t>
      </w:r>
      <w:r w:rsidRPr="008A2C6C">
        <w:rPr>
          <w:b/>
        </w:rPr>
        <w:fldChar w:fldCharType="begin"/>
      </w:r>
      <w:r w:rsidRPr="008A2C6C">
        <w:rPr>
          <w:b/>
        </w:rPr>
        <w:instrText xml:space="preserve"> REF _Ref527642609 \r \h  \* MERGEFORMAT </w:instrText>
      </w:r>
      <w:r w:rsidRPr="008A2C6C">
        <w:rPr>
          <w:b/>
        </w:rPr>
      </w:r>
      <w:r w:rsidRPr="008A2C6C">
        <w:rPr>
          <w:b/>
        </w:rPr>
        <w:fldChar w:fldCharType="separate"/>
      </w:r>
      <w:r w:rsidR="00D07291">
        <w:rPr>
          <w:b/>
        </w:rPr>
        <w:t>Eq.3-19</w:t>
      </w:r>
      <w:r w:rsidRPr="008A2C6C">
        <w:rPr>
          <w:b/>
        </w:rPr>
        <w:fldChar w:fldCharType="end"/>
      </w:r>
      <w:r>
        <w:t xml:space="preserve">) par rapport au déplacement </w:t>
      </w:r>
      <m:oMath>
        <m:sSup>
          <m:sSupPr>
            <m:ctrlPr>
              <w:rPr>
                <w:rFonts w:ascii="Cambria Math" w:hAnsi="Cambria Math"/>
              </w:rPr>
            </m:ctrlPr>
          </m:sSupPr>
          <m:e>
            <m:r>
              <m:rPr>
                <m:sty m:val="bi"/>
              </m:rPr>
              <w:rPr>
                <w:rFonts w:ascii="Cambria Math" w:hAnsi="Cambria Math"/>
              </w:rPr>
              <m:t>q</m:t>
            </m:r>
          </m:e>
          <m:sup>
            <m:r>
              <w:rPr>
                <w:rFonts w:ascii="Cambria Math" w:hAnsi="Cambria Math"/>
              </w:rPr>
              <m:t>i</m:t>
            </m:r>
            <m:r>
              <m:rPr>
                <m:sty m:val="p"/>
              </m:rPr>
              <w:rPr>
                <w:rFonts w:ascii="Cambria Math" w:hAnsi="Cambria Math"/>
              </w:rPr>
              <m:t>+1</m:t>
            </m:r>
          </m:sup>
        </m:sSup>
      </m:oMath>
      <w:r>
        <w:t xml:space="preserve"> et à la vitesse </w:t>
      </w:r>
      <m:oMath>
        <m:sSup>
          <m:sSupPr>
            <m:ctrlPr>
              <w:rPr>
                <w:rFonts w:ascii="Cambria Math" w:hAnsi="Cambria Math"/>
              </w:rPr>
            </m:ctrlPr>
          </m:sSupPr>
          <m:e>
            <m:acc>
              <m:accPr>
                <m:chr m:val="̇"/>
                <m:ctrlPr>
                  <w:rPr>
                    <w:rFonts w:ascii="Cambria Math" w:hAnsi="Cambria Math"/>
                  </w:rPr>
                </m:ctrlPr>
              </m:accPr>
              <m:e>
                <m:r>
                  <m:rPr>
                    <m:sty m:val="bi"/>
                  </m:rPr>
                  <w:rPr>
                    <w:rFonts w:ascii="Cambria Math" w:hAnsi="Cambria Math"/>
                  </w:rPr>
                  <m:t>q</m:t>
                </m:r>
              </m:e>
            </m:acc>
          </m:e>
          <m:sup>
            <m:r>
              <w:rPr>
                <w:rFonts w:ascii="Cambria Math" w:hAnsi="Cambria Math"/>
              </w:rPr>
              <m:t>i</m:t>
            </m:r>
            <m:r>
              <m:rPr>
                <m:sty m:val="p"/>
              </m:rPr>
              <w:rPr>
                <w:rFonts w:ascii="Cambria Math" w:hAnsi="Cambria Math"/>
              </w:rPr>
              <m:t>+1</m:t>
            </m:r>
          </m:sup>
        </m:sSup>
      </m:oMath>
      <w:r>
        <w:t xml:space="preserve"> revient à calculer la raideur et l’amortissement du le système rotor où celles de palier est compris. Mathématiquement, ce</w:t>
      </w:r>
      <w:r w:rsidR="00F91BAA">
        <w:t>tte</w:t>
      </w:r>
      <w:r>
        <w:t xml:space="preserve"> dérivé</w:t>
      </w:r>
      <w:r w:rsidR="00F91BAA">
        <w:t>e</w:t>
      </w:r>
      <w:r>
        <w:t xml:space="preserve"> peut être développé</w:t>
      </w:r>
      <w:r w:rsidR="00F91BAA">
        <w:t>e</w:t>
      </w:r>
      <w:r>
        <w:t xml:space="preserve"> de </w:t>
      </w:r>
      <w:r w:rsidR="00F91BAA">
        <w:t xml:space="preserve">la </w:t>
      </w:r>
      <w:r>
        <w:t>manière suivant</w:t>
      </w:r>
      <w:r w:rsidR="00F91BAA">
        <w:t>e</w:t>
      </w:r>
      <w: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1F7B1659" w14:textId="77777777" w:rsidTr="00B82AE5">
        <w:trPr>
          <w:trHeight w:val="635"/>
          <w:tblHeader/>
          <w:jc w:val="center"/>
        </w:trPr>
        <w:tc>
          <w:tcPr>
            <w:tcW w:w="8080" w:type="dxa"/>
            <w:vAlign w:val="center"/>
          </w:tcPr>
          <w:p w14:paraId="15CBD49D" w14:textId="77777777" w:rsidR="008F23B1" w:rsidRPr="00822945" w:rsidRDefault="00730F42" w:rsidP="001856FA">
            <w:pPr>
              <w:spacing w:line="360" w:lineRule="auto"/>
              <w:jc w:val="center"/>
              <w:rPr>
                <w:b/>
              </w:rPr>
            </w:pPr>
            <m:oMathPara>
              <m:oMathParaPr>
                <m:jc m:val="center"/>
              </m:oMathParaPr>
              <m:oMath>
                <m:f>
                  <m:fPr>
                    <m:ctrlPr>
                      <w:rPr>
                        <w:rFonts w:ascii="Cambria Math" w:hAnsi="Cambria Math"/>
                        <w:b/>
                        <w:i/>
                      </w:rPr>
                    </m:ctrlPr>
                  </m:fPr>
                  <m:num>
                    <m:r>
                      <w:rPr>
                        <w:rFonts w:ascii="Cambria Math" w:eastAsiaTheme="minorEastAsia" w:hAnsi="Cambria Math"/>
                      </w:rPr>
                      <m:t>∂</m:t>
                    </m:r>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num>
                  <m:den>
                    <m:r>
                      <w:rPr>
                        <w:rFonts w:ascii="Cambria Math" w:eastAsiaTheme="minorEastAsia" w:hAnsi="Cambria Math"/>
                      </w:rPr>
                      <m:t>∂</m:t>
                    </m:r>
                    <m:sSup>
                      <m:sSupPr>
                        <m:ctrlPr>
                          <w:rPr>
                            <w:rFonts w:ascii="Cambria Math" w:hAnsi="Cambria Math"/>
                            <w:b/>
                            <w:i/>
                          </w:rPr>
                        </m:ctrlPr>
                      </m:sSupPr>
                      <m:e>
                        <m:r>
                          <m:rPr>
                            <m:sty m:val="bi"/>
                          </m:rPr>
                          <w:rPr>
                            <w:rFonts w:ascii="Cambria Math" w:hAnsi="Cambria Math"/>
                          </w:rPr>
                          <m:t>q</m:t>
                        </m:r>
                      </m:e>
                      <m:sup>
                        <m:r>
                          <w:rPr>
                            <w:rFonts w:ascii="Cambria Math" w:eastAsiaTheme="minorEastAsia" w:hAnsi="Cambria Math"/>
                          </w:rPr>
                          <m:t>i+1</m:t>
                        </m:r>
                      </m:sup>
                    </m:sSup>
                  </m:den>
                </m:f>
                <m:r>
                  <m:rPr>
                    <m:sty m:val="bi"/>
                  </m:rPr>
                  <w:rPr>
                    <w:rFonts w:ascii="Cambria Math" w:hAnsi="Cambria Math"/>
                  </w:rPr>
                  <m:t>=</m:t>
                </m:r>
                <m:d>
                  <m:dPr>
                    <m:ctrlPr>
                      <w:rPr>
                        <w:rFonts w:ascii="Cambria Math" w:hAnsi="Cambria Math"/>
                        <w:b/>
                        <w:i/>
                      </w:rPr>
                    </m:ctrlPr>
                  </m:dPr>
                  <m:e>
                    <m:f>
                      <m:fPr>
                        <m:ctrlPr>
                          <w:rPr>
                            <w:rFonts w:ascii="Cambria Math" w:hAnsi="Cambria Math"/>
                            <w:b/>
                            <w:i/>
                          </w:rPr>
                        </m:ctrlPr>
                      </m:fPr>
                      <m:num>
                        <m:r>
                          <w:rPr>
                            <w:rFonts w:ascii="Cambria Math" w:eastAsiaTheme="minorEastAsia"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num>
                      <m:den>
                        <m:r>
                          <w:rPr>
                            <w:rFonts w:ascii="Cambria Math" w:eastAsiaTheme="minorEastAsia" w:hAnsi="Cambria Math"/>
                          </w:rPr>
                          <m:t>∂</m:t>
                        </m:r>
                        <m:sSup>
                          <m:sSupPr>
                            <m:ctrlPr>
                              <w:rPr>
                                <w:rFonts w:ascii="Cambria Math" w:hAnsi="Cambria Math"/>
                                <w:b/>
                                <w:i/>
                              </w:rPr>
                            </m:ctrlPr>
                          </m:sSupPr>
                          <m:e>
                            <m:r>
                              <m:rPr>
                                <m:sty m:val="bi"/>
                              </m:rPr>
                              <w:rPr>
                                <w:rFonts w:ascii="Cambria Math" w:hAnsi="Cambria Math"/>
                              </w:rPr>
                              <m:t>q</m:t>
                            </m:r>
                          </m:e>
                          <m:sup>
                            <m:r>
                              <w:rPr>
                                <w:rFonts w:ascii="Cambria Math" w:eastAsiaTheme="minorEastAsia" w:hAnsi="Cambria Math"/>
                              </w:rPr>
                              <m:t>i+1</m:t>
                            </m:r>
                          </m:sup>
                        </m:sSup>
                      </m:den>
                    </m:f>
                    <m:r>
                      <m:rPr>
                        <m:sty m:val="bi"/>
                      </m:rPr>
                      <w:rPr>
                        <w:rFonts w:ascii="Cambria Math" w:hAnsi="Cambria Math"/>
                      </w:rPr>
                      <m:t>-K</m:t>
                    </m:r>
                  </m:e>
                </m:d>
                <m:r>
                  <m:rPr>
                    <m:sty m:val="bi"/>
                  </m:rPr>
                  <w:rPr>
                    <w:rFonts w:ascii="Cambria Math" w:hAnsi="Cambria Math"/>
                  </w:rPr>
                  <m:t xml:space="preserve">/M      ;      </m:t>
                </m:r>
                <m:f>
                  <m:fPr>
                    <m:ctrlPr>
                      <w:rPr>
                        <w:rFonts w:ascii="Cambria Math" w:hAnsi="Cambria Math"/>
                        <w:b/>
                        <w:i/>
                      </w:rPr>
                    </m:ctrlPr>
                  </m:fPr>
                  <m:num>
                    <m:r>
                      <w:rPr>
                        <w:rFonts w:ascii="Cambria Math" w:eastAsiaTheme="minorEastAsia" w:hAnsi="Cambria Math"/>
                      </w:rPr>
                      <m:t>∂</m:t>
                    </m:r>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num>
                  <m:den>
                    <m:r>
                      <w:rPr>
                        <w:rFonts w:ascii="Cambria Math" w:eastAsiaTheme="minorEastAsia" w:hAnsi="Cambria Math"/>
                      </w:rPr>
                      <m:t>∂</m:t>
                    </m:r>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den>
                </m:f>
                <m:r>
                  <m:rPr>
                    <m:sty m:val="bi"/>
                  </m:rPr>
                  <w:rPr>
                    <w:rFonts w:ascii="Cambria Math" w:hAnsi="Cambria Math"/>
                  </w:rPr>
                  <m:t>=</m:t>
                </m:r>
                <m:d>
                  <m:dPr>
                    <m:ctrlPr>
                      <w:rPr>
                        <w:rFonts w:ascii="Cambria Math" w:hAnsi="Cambria Math"/>
                        <w:b/>
                        <w:i/>
                      </w:rPr>
                    </m:ctrlPr>
                  </m:dPr>
                  <m:e>
                    <m:f>
                      <m:fPr>
                        <m:ctrlPr>
                          <w:rPr>
                            <w:rFonts w:ascii="Cambria Math" w:hAnsi="Cambria Math"/>
                            <w:b/>
                            <w:i/>
                          </w:rPr>
                        </m:ctrlPr>
                      </m:fPr>
                      <m:num>
                        <m:r>
                          <w:rPr>
                            <w:rFonts w:ascii="Cambria Math" w:eastAsiaTheme="minorEastAsia"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num>
                      <m:den>
                        <m:r>
                          <w:rPr>
                            <w:rFonts w:ascii="Cambria Math" w:eastAsiaTheme="minorEastAsia" w:hAnsi="Cambria Math"/>
                          </w:rPr>
                          <m:t>∂</m:t>
                        </m:r>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den>
                    </m:f>
                    <m:r>
                      <m:rPr>
                        <m:sty m:val="bi"/>
                      </m:rPr>
                      <w:rPr>
                        <w:rFonts w:ascii="Cambria Math" w:hAnsi="Cambria Math"/>
                      </w:rPr>
                      <m:t>-</m:t>
                    </m:r>
                    <m:d>
                      <m:dPr>
                        <m:begChr m:val="["/>
                        <m:endChr m:val="]"/>
                        <m:ctrlPr>
                          <w:rPr>
                            <w:rFonts w:ascii="Cambria Math" w:hAnsi="Cambria Math"/>
                            <w:i/>
                          </w:rPr>
                        </m:ctrlPr>
                      </m:dPr>
                      <m:e>
                        <m:r>
                          <m:rPr>
                            <m:sty m:val="bi"/>
                          </m:rPr>
                          <w:rPr>
                            <w:rFonts w:ascii="Cambria Math" w:hAnsi="Cambria Math"/>
                          </w:rPr>
                          <m:t>C</m:t>
                        </m:r>
                        <m:r>
                          <w:rPr>
                            <w:rFonts w:ascii="Cambria Math" w:hAnsi="Cambria Math"/>
                          </w:rPr>
                          <m:t>+</m:t>
                        </m:r>
                        <m:r>
                          <m:rPr>
                            <m:sty m:val="bi"/>
                          </m:rPr>
                          <w:rPr>
                            <w:rFonts w:ascii="Cambria Math" w:hAnsi="Cambria Math"/>
                          </w:rPr>
                          <m:t>G</m:t>
                        </m:r>
                        <m:d>
                          <m:dPr>
                            <m:ctrlPr>
                              <w:rPr>
                                <w:rFonts w:ascii="Cambria Math" w:hAnsi="Cambria Math"/>
                                <w:b/>
                                <w:i/>
                              </w:rPr>
                            </m:ctrlPr>
                          </m:dPr>
                          <m:e>
                            <m:r>
                              <m:rPr>
                                <m:sty m:val="p"/>
                              </m:rPr>
                              <w:rPr>
                                <w:rFonts w:ascii="Cambria Math" w:hAnsi="Cambria Math"/>
                              </w:rPr>
                              <m:t>Ω</m:t>
                            </m:r>
                          </m:e>
                        </m:d>
                      </m:e>
                    </m:d>
                  </m:e>
                </m:d>
                <m:r>
                  <m:rPr>
                    <m:sty m:val="bi"/>
                  </m:rPr>
                  <w:rPr>
                    <w:rFonts w:ascii="Cambria Math" w:hAnsi="Cambria Math"/>
                  </w:rPr>
                  <m:t>/M</m:t>
                </m:r>
              </m:oMath>
            </m:oMathPara>
          </w:p>
        </w:tc>
        <w:tc>
          <w:tcPr>
            <w:tcW w:w="992" w:type="dxa"/>
            <w:vAlign w:val="center"/>
          </w:tcPr>
          <w:p w14:paraId="47A852BE" w14:textId="77777777" w:rsidR="008F23B1" w:rsidRPr="001C390D"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50150735" w14:textId="77777777" w:rsidR="008F23B1" w:rsidRDefault="008F23B1" w:rsidP="008F23B1">
      <w:pPr>
        <w:spacing w:line="276" w:lineRule="auto"/>
      </w:pPr>
      <w:proofErr w:type="gramStart"/>
      <w:r>
        <w:t>où</w:t>
      </w:r>
      <w:proofErr w:type="gramEnd"/>
      <w:r>
        <w:t> :</w:t>
      </w:r>
    </w:p>
    <w:p w14:paraId="51C262E8" w14:textId="77777777" w:rsidR="008F23B1" w:rsidRPr="00890D7C" w:rsidRDefault="00730F42" w:rsidP="008F23B1">
      <w:pPr>
        <w:spacing w:line="276" w:lineRule="auto"/>
        <w:rPr>
          <w:b/>
        </w:rPr>
      </w:pPr>
      <m:oMathPara>
        <m:oMath>
          <m:f>
            <m:fPr>
              <m:ctrlPr>
                <w:rPr>
                  <w:rFonts w:ascii="Cambria Math" w:hAnsi="Cambria Math"/>
                  <w:b/>
                  <w:i/>
                </w:rPr>
              </m:ctrlPr>
            </m:fPr>
            <m:num>
              <m:r>
                <w:rPr>
                  <w:rFonts w:ascii="Cambria Math" w:eastAsiaTheme="minorEastAsia"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num>
            <m:den>
              <m:r>
                <w:rPr>
                  <w:rFonts w:ascii="Cambria Math" w:eastAsiaTheme="minorEastAsia" w:hAnsi="Cambria Math"/>
                </w:rPr>
                <m:t>∂</m:t>
              </m:r>
              <m:sSup>
                <m:sSupPr>
                  <m:ctrlPr>
                    <w:rPr>
                      <w:rFonts w:ascii="Cambria Math" w:hAnsi="Cambria Math"/>
                      <w:b/>
                      <w:i/>
                    </w:rPr>
                  </m:ctrlPr>
                </m:sSupPr>
                <m:e>
                  <m:r>
                    <m:rPr>
                      <m:sty m:val="bi"/>
                    </m:rPr>
                    <w:rPr>
                      <w:rFonts w:ascii="Cambria Math" w:hAnsi="Cambria Math"/>
                    </w:rPr>
                    <m:t>q</m:t>
                  </m:r>
                </m:e>
                <m:sup>
                  <m:r>
                    <w:rPr>
                      <w:rFonts w:ascii="Cambria Math" w:eastAsiaTheme="minorEastAsia" w:hAnsi="Cambria Math"/>
                    </w:rPr>
                    <m:t>i+1</m:t>
                  </m:r>
                </m:sup>
              </m:sSup>
            </m:den>
          </m:f>
          <m:r>
            <m:rPr>
              <m:sty m:val="bi"/>
            </m:rPr>
            <w:rPr>
              <w:rFonts w:ascii="Cambria Math" w:hAnsi="Cambria Math"/>
            </w:rPr>
            <m:t>=</m:t>
          </m:r>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palier</m:t>
              </m:r>
            </m:sub>
          </m:sSub>
          <m:r>
            <m:rPr>
              <m:sty m:val="bi"/>
            </m:rPr>
            <w:rPr>
              <w:rFonts w:ascii="Cambria Math" w:hAnsi="Cambria Math"/>
            </w:rPr>
            <m:t xml:space="preserve">      ;      </m:t>
          </m:r>
          <m:f>
            <m:fPr>
              <m:ctrlPr>
                <w:rPr>
                  <w:rFonts w:ascii="Cambria Math" w:hAnsi="Cambria Math"/>
                  <w:b/>
                  <w:i/>
                </w:rPr>
              </m:ctrlPr>
            </m:fPr>
            <m:num>
              <m:r>
                <w:rPr>
                  <w:rFonts w:ascii="Cambria Math" w:eastAsiaTheme="minorEastAsia"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num>
            <m:den>
              <m:r>
                <w:rPr>
                  <w:rFonts w:ascii="Cambria Math" w:eastAsiaTheme="minorEastAsia" w:hAnsi="Cambria Math"/>
                </w:rPr>
                <m:t>∂</m:t>
              </m:r>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den>
          </m:f>
          <m:r>
            <m:rPr>
              <m:sty m:val="bi"/>
            </m:rPr>
            <w:rPr>
              <w:rFonts w:ascii="Cambria Math" w:hAnsi="Cambria Math"/>
            </w:rPr>
            <m:t>=</m:t>
          </m:r>
          <m:sSub>
            <m:sSubPr>
              <m:ctrlPr>
                <w:rPr>
                  <w:rFonts w:ascii="Cambria Math" w:hAnsi="Cambria Math"/>
                  <w:b/>
                  <w:i/>
                </w:rPr>
              </m:ctrlPr>
            </m:sSubPr>
            <m:e>
              <m:r>
                <m:rPr>
                  <m:sty m:val="bi"/>
                </m:rPr>
                <w:rPr>
                  <w:rFonts w:ascii="Cambria Math" w:hAnsi="Cambria Math"/>
                </w:rPr>
                <m:t>C</m:t>
              </m:r>
            </m:e>
            <m:sub>
              <m:r>
                <m:rPr>
                  <m:sty m:val="bi"/>
                </m:rPr>
                <w:rPr>
                  <w:rFonts w:ascii="Cambria Math" w:hAnsi="Cambria Math"/>
                </w:rPr>
                <m:t>palier</m:t>
              </m:r>
            </m:sub>
          </m:sSub>
        </m:oMath>
      </m:oMathPara>
    </w:p>
    <w:p w14:paraId="45F552A6" w14:textId="67A96102" w:rsidR="00F91BAA" w:rsidRDefault="008F23B1" w:rsidP="00F91BAA">
      <w:pPr>
        <w:spacing w:line="360" w:lineRule="auto"/>
        <w:ind w:firstLine="708"/>
      </w:pPr>
      <w:r>
        <w:t xml:space="preserve">Il est constaté que la raideur et l’amortissement du palier </w:t>
      </w:r>
      <w:r w:rsidR="00F91BAA">
        <w:t>sont nécessaires pour évaluer la</w:t>
      </w:r>
      <w:r>
        <w:t xml:space="preserve"> dérivé</w:t>
      </w:r>
      <w:r w:rsidR="00F91BAA">
        <w:t>e</w:t>
      </w:r>
      <w:r>
        <w:t xml:space="preserve"> de l’accélération. Ces informations sont calculées de manière numérique par différences finies. Les raideurs et les amortissements utilisés ici ne sont pas obtenus à la position </w:t>
      </w:r>
      <w:r w:rsidR="0020334B">
        <w:t>d’équilibre du rotor dans le palier</w:t>
      </w:r>
      <w:r>
        <w:t>. Ils sont évalué</w:t>
      </w:r>
      <w:r w:rsidR="004323C6">
        <w:t>s</w:t>
      </w:r>
      <w:r>
        <w:t xml:space="preserve"> de manière dynamique de telle sorte la force hydrodynamique précise est utilisée.</w:t>
      </w:r>
      <w:r w:rsidR="00F91BAA" w:rsidRPr="00F91BAA">
        <w:t xml:space="preserve"> </w:t>
      </w:r>
    </w:p>
    <w:p w14:paraId="0EE243D5" w14:textId="3EC40183" w:rsidR="002730F2" w:rsidRDefault="002730F2" w:rsidP="004323C6">
      <w:pPr>
        <w:spacing w:line="360" w:lineRule="auto"/>
      </w:pPr>
      <w:r>
        <w:rPr>
          <w:noProof/>
          <w:lang w:eastAsia="zh-CN"/>
        </w:rPr>
        <w:lastRenderedPageBreak/>
        <w:drawing>
          <wp:inline distT="0" distB="0" distL="0" distR="0" wp14:anchorId="52FA3876" wp14:editId="6454E8DF">
            <wp:extent cx="5400000" cy="4482000"/>
            <wp:effectExtent l="0" t="0" r="0" b="0"/>
            <wp:docPr id="452" name="Imag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ure Méthode d'intégration temporelle.png"/>
                    <pic:cNvPicPr/>
                  </pic:nvPicPr>
                  <pic:blipFill>
                    <a:blip r:embed="rId61">
                      <a:extLst>
                        <a:ext uri="{28A0092B-C50C-407E-A947-70E740481C1C}">
                          <a14:useLocalDpi xmlns:a14="http://schemas.microsoft.com/office/drawing/2010/main" val="0"/>
                        </a:ext>
                      </a:extLst>
                    </a:blip>
                    <a:stretch>
                      <a:fillRect/>
                    </a:stretch>
                  </pic:blipFill>
                  <pic:spPr>
                    <a:xfrm>
                      <a:off x="0" y="0"/>
                      <a:ext cx="5400000" cy="4482000"/>
                    </a:xfrm>
                    <a:prstGeom prst="rect">
                      <a:avLst/>
                    </a:prstGeom>
                  </pic:spPr>
                </pic:pic>
              </a:graphicData>
            </a:graphic>
          </wp:inline>
        </w:drawing>
      </w:r>
    </w:p>
    <w:p w14:paraId="1950FCAD" w14:textId="11075BE1" w:rsidR="002730F2" w:rsidRPr="00CE3A86" w:rsidRDefault="002730F2" w:rsidP="002730F2">
      <w:pPr>
        <w:pStyle w:val="Lgende"/>
        <w:jc w:val="center"/>
        <w:rPr>
          <w:rFonts w:ascii="Calibri" w:eastAsia="Times New Roman" w:hAnsi="Calibri" w:cs="Times New Roman"/>
          <w:i w:val="0"/>
          <w:iCs w:val="0"/>
          <w:color w:val="auto"/>
          <w:sz w:val="22"/>
          <w:szCs w:val="20"/>
          <w:lang w:eastAsia="fr-FR"/>
        </w:rPr>
      </w:pPr>
      <w:bookmarkStart w:id="726" w:name="_Ref528070494"/>
      <w:r w:rsidRPr="00CE3A86">
        <w:rPr>
          <w:rFonts w:ascii="Calibri" w:eastAsia="Times New Roman" w:hAnsi="Calibri" w:cs="Times New Roman"/>
          <w:i w:val="0"/>
          <w:iCs w:val="0"/>
          <w:color w:val="auto"/>
          <w:sz w:val="22"/>
          <w:szCs w:val="20"/>
          <w:lang w:eastAsia="fr-FR"/>
        </w:rPr>
        <w:t xml:space="preserve">Figure </w:t>
      </w:r>
      <w:r w:rsidR="007B73B8">
        <w:rPr>
          <w:rFonts w:ascii="Calibri" w:eastAsia="Times New Roman" w:hAnsi="Calibri" w:cs="Times New Roman"/>
          <w:i w:val="0"/>
          <w:iCs w:val="0"/>
          <w:color w:val="auto"/>
          <w:sz w:val="22"/>
          <w:szCs w:val="20"/>
          <w:lang w:eastAsia="fr-FR"/>
        </w:rPr>
        <w:fldChar w:fldCharType="begin"/>
      </w:r>
      <w:r w:rsidR="007B73B8">
        <w:rPr>
          <w:rFonts w:ascii="Calibri" w:eastAsia="Times New Roman" w:hAnsi="Calibri" w:cs="Times New Roman"/>
          <w:i w:val="0"/>
          <w:iCs w:val="0"/>
          <w:color w:val="auto"/>
          <w:sz w:val="22"/>
          <w:szCs w:val="20"/>
          <w:lang w:eastAsia="fr-FR"/>
        </w:rPr>
        <w:instrText xml:space="preserve"> STYLEREF 2 \s </w:instrText>
      </w:r>
      <w:r w:rsidR="007B73B8">
        <w:rPr>
          <w:rFonts w:ascii="Calibri" w:eastAsia="Times New Roman" w:hAnsi="Calibri" w:cs="Times New Roman"/>
          <w:i w:val="0"/>
          <w:iCs w:val="0"/>
          <w:color w:val="auto"/>
          <w:sz w:val="22"/>
          <w:szCs w:val="20"/>
          <w:lang w:eastAsia="fr-FR"/>
        </w:rPr>
        <w:fldChar w:fldCharType="separate"/>
      </w:r>
      <w:r w:rsidR="00D07291">
        <w:rPr>
          <w:rFonts w:ascii="Calibri" w:eastAsia="Times New Roman" w:hAnsi="Calibri" w:cs="Times New Roman"/>
          <w:i w:val="0"/>
          <w:iCs w:val="0"/>
          <w:noProof/>
          <w:color w:val="auto"/>
          <w:sz w:val="22"/>
          <w:szCs w:val="20"/>
          <w:lang w:eastAsia="fr-FR"/>
        </w:rPr>
        <w:t>3.2</w:t>
      </w:r>
      <w:r w:rsidR="007B73B8">
        <w:rPr>
          <w:rFonts w:ascii="Calibri" w:eastAsia="Times New Roman" w:hAnsi="Calibri" w:cs="Times New Roman"/>
          <w:i w:val="0"/>
          <w:iCs w:val="0"/>
          <w:color w:val="auto"/>
          <w:sz w:val="22"/>
          <w:szCs w:val="20"/>
          <w:lang w:eastAsia="fr-FR"/>
        </w:rPr>
        <w:fldChar w:fldCharType="end"/>
      </w:r>
      <w:r w:rsidR="007B73B8">
        <w:rPr>
          <w:rFonts w:ascii="Calibri" w:eastAsia="Times New Roman" w:hAnsi="Calibri" w:cs="Times New Roman"/>
          <w:i w:val="0"/>
          <w:iCs w:val="0"/>
          <w:color w:val="auto"/>
          <w:sz w:val="22"/>
          <w:szCs w:val="20"/>
          <w:lang w:eastAsia="fr-FR"/>
        </w:rPr>
        <w:noBreakHyphen/>
      </w:r>
      <w:r w:rsidR="007B73B8">
        <w:rPr>
          <w:rFonts w:ascii="Calibri" w:eastAsia="Times New Roman" w:hAnsi="Calibri" w:cs="Times New Roman"/>
          <w:i w:val="0"/>
          <w:iCs w:val="0"/>
          <w:color w:val="auto"/>
          <w:sz w:val="22"/>
          <w:szCs w:val="20"/>
          <w:lang w:eastAsia="fr-FR"/>
        </w:rPr>
        <w:fldChar w:fldCharType="begin"/>
      </w:r>
      <w:r w:rsidR="007B73B8">
        <w:rPr>
          <w:rFonts w:ascii="Calibri" w:eastAsia="Times New Roman" w:hAnsi="Calibri" w:cs="Times New Roman"/>
          <w:i w:val="0"/>
          <w:iCs w:val="0"/>
          <w:color w:val="auto"/>
          <w:sz w:val="22"/>
          <w:szCs w:val="20"/>
          <w:lang w:eastAsia="fr-FR"/>
        </w:rPr>
        <w:instrText xml:space="preserve"> SEQ Figure \* ARABIC \s 2 </w:instrText>
      </w:r>
      <w:r w:rsidR="007B73B8">
        <w:rPr>
          <w:rFonts w:ascii="Calibri" w:eastAsia="Times New Roman" w:hAnsi="Calibri" w:cs="Times New Roman"/>
          <w:i w:val="0"/>
          <w:iCs w:val="0"/>
          <w:color w:val="auto"/>
          <w:sz w:val="22"/>
          <w:szCs w:val="20"/>
          <w:lang w:eastAsia="fr-FR"/>
        </w:rPr>
        <w:fldChar w:fldCharType="separate"/>
      </w:r>
      <w:r w:rsidR="00D07291">
        <w:rPr>
          <w:rFonts w:ascii="Calibri" w:eastAsia="Times New Roman" w:hAnsi="Calibri" w:cs="Times New Roman"/>
          <w:i w:val="0"/>
          <w:iCs w:val="0"/>
          <w:noProof/>
          <w:color w:val="auto"/>
          <w:sz w:val="22"/>
          <w:szCs w:val="20"/>
          <w:lang w:eastAsia="fr-FR"/>
        </w:rPr>
        <w:t>2</w:t>
      </w:r>
      <w:r w:rsidR="007B73B8">
        <w:rPr>
          <w:rFonts w:ascii="Calibri" w:eastAsia="Times New Roman" w:hAnsi="Calibri" w:cs="Times New Roman"/>
          <w:i w:val="0"/>
          <w:iCs w:val="0"/>
          <w:color w:val="auto"/>
          <w:sz w:val="22"/>
          <w:szCs w:val="20"/>
          <w:lang w:eastAsia="fr-FR"/>
        </w:rPr>
        <w:fldChar w:fldCharType="end"/>
      </w:r>
      <w:bookmarkEnd w:id="726"/>
      <w:r w:rsidR="00F91BAA">
        <w:rPr>
          <w:rFonts w:ascii="Calibri" w:eastAsia="Times New Roman" w:hAnsi="Calibri" w:cs="Times New Roman"/>
          <w:i w:val="0"/>
          <w:iCs w:val="0"/>
          <w:color w:val="auto"/>
          <w:sz w:val="22"/>
          <w:szCs w:val="20"/>
          <w:lang w:eastAsia="fr-FR"/>
        </w:rPr>
        <w:t> : A</w:t>
      </w:r>
      <w:r>
        <w:rPr>
          <w:rFonts w:ascii="Calibri" w:eastAsia="Times New Roman" w:hAnsi="Calibri" w:cs="Times New Roman"/>
          <w:i w:val="0"/>
          <w:iCs w:val="0"/>
          <w:color w:val="auto"/>
          <w:sz w:val="22"/>
          <w:szCs w:val="20"/>
          <w:lang w:eastAsia="fr-FR"/>
        </w:rPr>
        <w:t>lgorithme utilisé pour l’analyse transitoire non linéaire</w:t>
      </w:r>
    </w:p>
    <w:p w14:paraId="5DEA9905" w14:textId="675249B9" w:rsidR="008F23B1" w:rsidRDefault="008F23B1" w:rsidP="0085508E">
      <w:pPr>
        <w:spacing w:line="360" w:lineRule="auto"/>
        <w:ind w:firstLine="708"/>
      </w:pPr>
      <w:r>
        <w:t xml:space="preserve">Il faut souligner qu’il n’est pas nécessaire d’évaluer </w:t>
      </w:r>
      <m:oMath>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R</m:t>
            </m:r>
          </m:sub>
        </m:sSub>
      </m:oMath>
      <w:r>
        <w:rPr>
          <w:b/>
        </w:rPr>
        <w:t xml:space="preserve"> </w:t>
      </w:r>
      <w:r>
        <w:t xml:space="preserve">pour chaque itération, voire chaque instant du temps. La matrice jacobienne pourrait être valable pour les instants successives après son évaluation à </w:t>
      </w:r>
      <m:oMath>
        <m:sSub>
          <m:sSubPr>
            <m:ctrlPr>
              <w:rPr>
                <w:rFonts w:ascii="Cambria Math" w:hAnsi="Cambria Math"/>
                <w:i/>
              </w:rPr>
            </m:ctrlPr>
          </m:sSubPr>
          <m:e>
            <m:r>
              <w:rPr>
                <w:rFonts w:ascii="Cambria Math" w:hAnsi="Cambria Math"/>
              </w:rPr>
              <m:t>t</m:t>
            </m:r>
          </m:e>
          <m:sub>
            <m:r>
              <w:rPr>
                <w:rFonts w:ascii="Cambria Math" w:hAnsi="Cambria Math"/>
              </w:rPr>
              <m:t>i+1</m:t>
            </m:r>
          </m:sub>
        </m:sSub>
      </m:oMath>
      <w:r>
        <w:t xml:space="preserve"> puisque la raideur et l’amortissement du palier restent valables au voisinage de la position</w:t>
      </w:r>
      <m:oMath>
        <m:r>
          <w:rPr>
            <w:rFonts w:ascii="Cambria Math" w:hAnsi="Cambria Math"/>
          </w:rPr>
          <m:t xml:space="preserve"> </m:t>
        </m:r>
        <m:sSup>
          <m:sSupPr>
            <m:ctrlPr>
              <w:rPr>
                <w:rFonts w:ascii="Cambria Math" w:hAnsi="Cambria Math"/>
              </w:rPr>
            </m:ctrlPr>
          </m:sSupPr>
          <m:e>
            <m:r>
              <m:rPr>
                <m:sty m:val="bi"/>
              </m:rPr>
              <w:rPr>
                <w:rFonts w:ascii="Cambria Math" w:hAnsi="Cambria Math"/>
              </w:rPr>
              <m:t>q</m:t>
            </m:r>
          </m:e>
          <m:sup>
            <m:r>
              <w:rPr>
                <w:rFonts w:ascii="Cambria Math" w:hAnsi="Cambria Math"/>
              </w:rPr>
              <m:t>i</m:t>
            </m:r>
            <m:r>
              <m:rPr>
                <m:sty m:val="p"/>
              </m:rPr>
              <w:rPr>
                <w:rFonts w:ascii="Cambria Math" w:hAnsi="Cambria Math"/>
              </w:rPr>
              <m:t>+1</m:t>
            </m:r>
          </m:sup>
        </m:sSup>
      </m:oMath>
      <w:r>
        <w:t>. Deux critères de réévaluation de la matrice jacobienne sont proposés dans l’algorithme utilisé qui permettent d’éviter le calcul redondant et non nécessaire de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R</m:t>
            </m:r>
          </m:sub>
        </m:sSub>
      </m:oMath>
      <w:r>
        <w:t>, sachant que l’é</w:t>
      </w:r>
      <w:proofErr w:type="spellStart"/>
      <w:r w:rsidR="00F91BAA">
        <w:t>valuation</w:t>
      </w:r>
      <w:proofErr w:type="spellEnd"/>
      <w:r w:rsidR="00F91BAA">
        <w:t xml:space="preserve"> de matrice est onéreuse</w:t>
      </w:r>
      <w:r>
        <w:t xml:space="preserve"> en terme</w:t>
      </w:r>
      <w:r w:rsidR="00F91BAA">
        <w:t>s</w:t>
      </w:r>
      <w:r>
        <w:t xml:space="preserve"> de temps de calcul. Un des critères suppose que la réévaluation de la matrice </w:t>
      </w:r>
      <m:oMath>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R</m:t>
            </m:r>
          </m:sub>
        </m:sSub>
      </m:oMath>
      <w:r w:rsidRPr="000C0572">
        <w:t xml:space="preserve"> est </w:t>
      </w:r>
      <w:r>
        <w:t xml:space="preserve">nécessaire quand la norme </w:t>
      </w:r>
      <w:r w:rsidRPr="000C0572">
        <w:t>euclidienne</w:t>
      </w:r>
      <w:r>
        <w:t xml:space="preserve"> du vecteur résidu </w:t>
      </w:r>
      <m:oMath>
        <m:sSub>
          <m:sSubPr>
            <m:ctrlPr>
              <w:rPr>
                <w:rFonts w:ascii="Cambria Math" w:hAnsi="Cambria Math"/>
                <w:b/>
                <w:i/>
              </w:rPr>
            </m:ctrlPr>
          </m:sSubPr>
          <m:e>
            <m:r>
              <m:rPr>
                <m:sty m:val="bi"/>
              </m:rPr>
              <w:rPr>
                <w:rFonts w:ascii="Cambria Math" w:hAnsi="Cambria Math"/>
              </w:rPr>
              <m:t>R</m:t>
            </m:r>
          </m:e>
          <m:sub>
            <m:r>
              <w:rPr>
                <w:rFonts w:ascii="Cambria Math" w:hAnsi="Cambria Math"/>
              </w:rPr>
              <m:t>(k)</m:t>
            </m:r>
          </m:sub>
        </m:sSub>
      </m:oMath>
      <w:r>
        <w:rPr>
          <w:b/>
        </w:rPr>
        <w:t xml:space="preserve"> </w:t>
      </w:r>
      <w:r>
        <w:t>augmente par rapport à son dernier évaluation</w:t>
      </w:r>
      <m:oMath>
        <m:sSub>
          <m:sSubPr>
            <m:ctrlPr>
              <w:rPr>
                <w:rFonts w:ascii="Cambria Math" w:hAnsi="Cambria Math"/>
                <w:b/>
                <w:i/>
              </w:rPr>
            </m:ctrlPr>
          </m:sSubPr>
          <m:e>
            <m:r>
              <m:rPr>
                <m:sty m:val="bi"/>
              </m:rPr>
              <w:rPr>
                <w:rFonts w:ascii="Cambria Math" w:hAnsi="Cambria Math"/>
              </w:rPr>
              <m:t>R</m:t>
            </m:r>
          </m:e>
          <m:sub>
            <m:r>
              <w:rPr>
                <w:rFonts w:ascii="Cambria Math" w:hAnsi="Cambria Math"/>
              </w:rPr>
              <m:t>(k-1)</m:t>
            </m:r>
          </m:sub>
        </m:sSub>
      </m:oMath>
      <w:r>
        <w:t xml:space="preserve">. L’autre suppose simplement que la réévaluation est réalisée quand le nombre d’itération de la méthode Newton-Raphson dépasse 5. L’algorithme complet de cette méthode d’intégration temporelle est présenté dans la </w:t>
      </w:r>
      <w:r w:rsidRPr="004323C6">
        <w:rPr>
          <w:b/>
        </w:rPr>
        <w:fldChar w:fldCharType="begin"/>
      </w:r>
      <w:r w:rsidRPr="004323C6">
        <w:rPr>
          <w:b/>
        </w:rPr>
        <w:instrText xml:space="preserve"> REF _Ref528070494 \h  \* MERGEFORMAT </w:instrText>
      </w:r>
      <w:r w:rsidRPr="004323C6">
        <w:rPr>
          <w:b/>
        </w:rPr>
      </w:r>
      <w:r w:rsidRPr="004323C6">
        <w:rPr>
          <w:b/>
        </w:rPr>
        <w:fldChar w:fldCharType="separate"/>
      </w:r>
      <w:r w:rsidR="00D07291" w:rsidRPr="00D07291">
        <w:rPr>
          <w:b/>
          <w:iCs/>
        </w:rPr>
        <w:t>Figure 3.2</w:t>
      </w:r>
      <w:r w:rsidR="00D07291" w:rsidRPr="00D07291">
        <w:rPr>
          <w:b/>
          <w:iCs/>
        </w:rPr>
        <w:noBreakHyphen/>
        <w:t>2</w:t>
      </w:r>
      <w:r w:rsidRPr="004323C6">
        <w:rPr>
          <w:b/>
        </w:rPr>
        <w:fldChar w:fldCharType="end"/>
      </w:r>
      <w:r>
        <w:t xml:space="preserve">. </w:t>
      </w:r>
    </w:p>
    <w:p w14:paraId="1F154B01" w14:textId="4DEC4B50" w:rsidR="008F23B1" w:rsidRDefault="008F23B1" w:rsidP="00641AB4">
      <w:pPr>
        <w:pStyle w:val="Titre3"/>
        <w:ind w:left="709"/>
      </w:pPr>
      <w:bookmarkStart w:id="727" w:name="_Ref533776247"/>
      <w:bookmarkStart w:id="728" w:name="_Toc535252163"/>
      <w:r>
        <w:t>Vibration</w:t>
      </w:r>
      <w:r w:rsidR="00565E70">
        <w:t>s</w:t>
      </w:r>
      <w:r>
        <w:t xml:space="preserve"> synchrone</w:t>
      </w:r>
      <w:r w:rsidR="00565E70">
        <w:t>s</w:t>
      </w:r>
      <w:r>
        <w:t xml:space="preserve"> et solution</w:t>
      </w:r>
      <w:r w:rsidR="00565E70">
        <w:t>s</w:t>
      </w:r>
      <w:r>
        <w:t xml:space="preserve"> périodique</w:t>
      </w:r>
      <w:bookmarkEnd w:id="727"/>
      <w:r w:rsidR="00565E70">
        <w:t>s</w:t>
      </w:r>
      <w:bookmarkEnd w:id="728"/>
    </w:p>
    <w:p w14:paraId="0EEB273B" w14:textId="77777777" w:rsidR="008F23B1" w:rsidRPr="00E867FF" w:rsidRDefault="008F23B1" w:rsidP="008F23B1"/>
    <w:p w14:paraId="6E4CA8F2" w14:textId="0E1D1044" w:rsidR="008F23B1" w:rsidRDefault="008F23B1" w:rsidP="00641AB4">
      <w:pPr>
        <w:spacing w:line="360" w:lineRule="auto"/>
        <w:ind w:firstLine="708"/>
      </w:pPr>
      <w:r>
        <w:t xml:space="preserve">Puisque le régime </w:t>
      </w:r>
      <w:r w:rsidR="00F91BAA">
        <w:t>stable,</w:t>
      </w:r>
      <w:r>
        <w:t xml:space="preserve"> périodique est ciblé dans l’analyse de l’effet Morton, deux méthodes qui permettent de trouver la réponse périodique sont présentées dans la suite. </w:t>
      </w:r>
      <w:r w:rsidR="00F91BAA">
        <w:t xml:space="preserve">Ces deux méthodes s’appliquent aux deux modèles de rotor présentés avant. </w:t>
      </w:r>
    </w:p>
    <w:p w14:paraId="0DFA33B1" w14:textId="0F5FDBBC" w:rsidR="008F23B1" w:rsidRDefault="008F23B1" w:rsidP="00473781">
      <w:pPr>
        <w:pStyle w:val="Titre4"/>
        <w:ind w:left="709"/>
      </w:pPr>
      <w:r>
        <w:lastRenderedPageBreak/>
        <w:t xml:space="preserve">Méthode de </w:t>
      </w:r>
      <w:r w:rsidR="005A5955">
        <w:t>« </w:t>
      </w:r>
      <w:r>
        <w:t>shooting</w:t>
      </w:r>
      <w:r w:rsidR="005A5955">
        <w:t> »</w:t>
      </w:r>
      <w:r>
        <w:t xml:space="preserve"> </w:t>
      </w:r>
    </w:p>
    <w:p w14:paraId="07516207" w14:textId="77777777" w:rsidR="00473781" w:rsidRPr="00473781" w:rsidRDefault="00473781" w:rsidP="00473781"/>
    <w:p w14:paraId="529DD6CE" w14:textId="5B8DE2B5" w:rsidR="008F23B1" w:rsidRDefault="008F23B1" w:rsidP="002669D3">
      <w:pPr>
        <w:spacing w:line="360" w:lineRule="auto"/>
        <w:ind w:firstLine="708"/>
        <w:rPr>
          <w:noProof/>
        </w:rPr>
      </w:pPr>
      <w:r>
        <w:rPr>
          <w:noProof/>
        </w:rPr>
        <w:t xml:space="preserve">Le principe de cette méthode consiste à corriger une solution initiale de façon à ce qu’elle corresponde à une solution périodique. Pour cela, une stratégie itérative utilisant la méthode Newton-Raphson est appliquée.  A l’itération </w:t>
      </w:r>
      <m:oMath>
        <m:r>
          <w:rPr>
            <w:rFonts w:ascii="Cambria Math" w:hAnsi="Cambria Math"/>
            <w:noProof/>
          </w:rPr>
          <m:t>k</m:t>
        </m:r>
      </m:oMath>
      <w:r>
        <w:rPr>
          <w:noProof/>
        </w:rPr>
        <w:t xml:space="preserve"> de la méthode Newton-Raphson, un vecteur de résiduel </w:t>
      </w:r>
      <m:oMath>
        <m:sSub>
          <m:sSubPr>
            <m:ctrlPr>
              <w:rPr>
                <w:rFonts w:ascii="Cambria Math" w:hAnsi="Cambria Math"/>
                <w:b/>
                <w:i/>
                <w:noProof/>
              </w:rPr>
            </m:ctrlPr>
          </m:sSubPr>
          <m:e>
            <m:r>
              <m:rPr>
                <m:sty m:val="bi"/>
              </m:rPr>
              <w:rPr>
                <w:rFonts w:ascii="Cambria Math" w:hAnsi="Cambria Math"/>
                <w:noProof/>
              </w:rPr>
              <m:t>R</m:t>
            </m:r>
          </m:e>
          <m:sub>
            <m:r>
              <m:rPr>
                <m:sty m:val="bi"/>
              </m:rPr>
              <w:rPr>
                <w:rFonts w:ascii="Cambria Math" w:hAnsi="Cambria Math"/>
                <w:noProof/>
              </w:rPr>
              <m:t>T</m:t>
            </m:r>
          </m:sub>
        </m:sSub>
      </m:oMath>
      <w:r w:rsidRPr="00D1619F">
        <w:rPr>
          <w:noProof/>
        </w:rPr>
        <w:t xml:space="preserve"> est </w:t>
      </w:r>
      <w:r>
        <w:rPr>
          <w:noProof/>
        </w:rPr>
        <w:t xml:space="preserve">exprimé dans </w:t>
      </w:r>
      <w:r w:rsidRPr="00B0749D">
        <w:rPr>
          <w:b/>
          <w:noProof/>
        </w:rPr>
        <w:fldChar w:fldCharType="begin"/>
      </w:r>
      <w:r w:rsidRPr="00B0749D">
        <w:rPr>
          <w:b/>
          <w:noProof/>
        </w:rPr>
        <w:instrText xml:space="preserve"> REF _Ref478549772 \r \h  \* MERGEFORMAT </w:instrText>
      </w:r>
      <w:r w:rsidRPr="00B0749D">
        <w:rPr>
          <w:b/>
          <w:noProof/>
        </w:rPr>
      </w:r>
      <w:r w:rsidRPr="00B0749D">
        <w:rPr>
          <w:b/>
          <w:noProof/>
        </w:rPr>
        <w:fldChar w:fldCharType="separate"/>
      </w:r>
      <w:r w:rsidR="00D07291">
        <w:rPr>
          <w:b/>
          <w:noProof/>
        </w:rPr>
        <w:t>Eq.3-27</w:t>
      </w:r>
      <w:r w:rsidRPr="00B0749D">
        <w:rPr>
          <w:b/>
          <w:noProof/>
        </w:rPr>
        <w:fldChar w:fldCharType="end"/>
      </w:r>
      <w:r>
        <w:rPr>
          <w:noProof/>
        </w:rPr>
        <w:t xml:space="preserve"> afin de définir la condition de périodicité. </w:t>
      </w:r>
    </w:p>
    <w:tbl>
      <w:tblPr>
        <w:tblStyle w:val="Grilledutableau"/>
        <w:tblW w:w="907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7"/>
      </w:tblGrid>
      <w:tr w:rsidR="008F23B1" w:rsidRPr="0081010A" w14:paraId="3386931A" w14:textId="77777777" w:rsidTr="000F5306">
        <w:trPr>
          <w:trHeight w:val="635"/>
          <w:jc w:val="center"/>
        </w:trPr>
        <w:tc>
          <w:tcPr>
            <w:tcW w:w="8080" w:type="dxa"/>
            <w:vAlign w:val="center"/>
          </w:tcPr>
          <w:p w14:paraId="0C467DF2" w14:textId="77777777" w:rsidR="008F23B1" w:rsidRPr="00737867" w:rsidRDefault="00730F42" w:rsidP="001856FA">
            <w:pPr>
              <w:spacing w:line="360" w:lineRule="auto"/>
              <w:rPr>
                <w:noProof/>
              </w:rPr>
            </w:pPr>
            <m:oMathPara>
              <m:oMath>
                <m:sSub>
                  <m:sSubPr>
                    <m:ctrlPr>
                      <w:rPr>
                        <w:rFonts w:ascii="Cambria Math" w:hAnsi="Cambria Math"/>
                        <w:b/>
                        <w:i/>
                      </w:rPr>
                    </m:ctrlPr>
                  </m:sSubPr>
                  <m:e>
                    <m:r>
                      <m:rPr>
                        <m:sty m:val="bi"/>
                      </m:rPr>
                      <w:rPr>
                        <w:rFonts w:ascii="Cambria Math" w:hAnsi="Cambria Math"/>
                      </w:rPr>
                      <m:t>R</m:t>
                    </m:r>
                  </m:e>
                  <m:sub>
                    <m: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T</m:t>
                    </m:r>
                  </m:sup>
                </m:sSubSup>
                <m:r>
                  <m:rPr>
                    <m:sty m:val="bi"/>
                  </m:rP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r>
                  <w:rPr>
                    <w:rFonts w:ascii="Cambria Math" w:hAnsi="Cambria Math"/>
                  </w:rPr>
                  <m:t>=</m:t>
                </m:r>
                <m:r>
                  <m:rPr>
                    <m:sty m:val="bi"/>
                  </m:rPr>
                  <w:rPr>
                    <w:rFonts w:ascii="Cambria Math" w:hAnsi="Cambria Math"/>
                  </w:rPr>
                  <m:t>0</m:t>
                </m:r>
                <m:r>
                  <m:rPr>
                    <m:sty m:val="p"/>
                  </m:rPr>
                  <w:rPr>
                    <w:rFonts w:eastAsia="SimSun"/>
                  </w:rPr>
                  <w:br/>
                </m:r>
              </m:oMath>
            </m:oMathPara>
            <w:r w:rsidR="008F23B1">
              <w:rPr>
                <w:noProof/>
              </w:rPr>
              <w:t>où :</w:t>
            </w:r>
            <w:r w:rsidR="008F23B1">
              <w:rPr>
                <w:noProof/>
              </w:rPr>
              <w:br/>
            </w:r>
            <m:oMathPara>
              <m:oMath>
                <m:r>
                  <m:rPr>
                    <m:sty m:val="bi"/>
                  </m:rPr>
                  <w:rPr>
                    <w:rFonts w:ascii="Cambria Math" w:hAnsi="Cambria Math"/>
                  </w:rPr>
                  <m:t>δ</m:t>
                </m:r>
                <m:d>
                  <m:dPr>
                    <m:ctrlPr>
                      <w:rPr>
                        <w:rFonts w:ascii="Cambria Math" w:hAnsi="Cambria Math"/>
                        <w:i/>
                      </w:rPr>
                    </m:ctrlPr>
                  </m:dPr>
                  <m:e>
                    <m:r>
                      <w:rPr>
                        <w:rFonts w:ascii="Cambria Math" w:hAnsi="Cambria Math"/>
                      </w:rPr>
                      <m:t>t</m:t>
                    </m:r>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m:sty m:val="bi"/>
                            </m:rPr>
                            <w:rPr>
                              <w:rFonts w:ascii="Cambria Math" w:hAnsi="Cambria Math"/>
                            </w:rPr>
                            <m:t>q(</m:t>
                          </m:r>
                          <m:r>
                            <w:rPr>
                              <w:rFonts w:ascii="Cambria Math" w:hAnsi="Cambria Math"/>
                            </w:rPr>
                            <m:t>t</m:t>
                          </m:r>
                          <m:r>
                            <m:rPr>
                              <m:sty m:val="bi"/>
                            </m:rPr>
                            <w:rPr>
                              <w:rFonts w:ascii="Cambria Math" w:hAnsi="Cambria Math"/>
                            </w:rPr>
                            <m:t>)</m:t>
                          </m:r>
                        </m:e>
                      </m:mr>
                      <m:mr>
                        <m:e>
                          <m:acc>
                            <m:accPr>
                              <m:chr m:val="̇"/>
                              <m:ctrlPr>
                                <w:rPr>
                                  <w:rFonts w:ascii="Cambria Math" w:hAnsi="Cambria Math"/>
                                  <w:b/>
                                  <w:i/>
                                </w:rPr>
                              </m:ctrlPr>
                            </m:accPr>
                            <m:e>
                              <m:r>
                                <m:rPr>
                                  <m:sty m:val="bi"/>
                                </m:rPr>
                                <w:rPr>
                                  <w:rFonts w:ascii="Cambria Math" w:hAnsi="Cambria Math"/>
                                </w:rPr>
                                <m:t>q</m:t>
                              </m:r>
                            </m:e>
                          </m:acc>
                          <m:r>
                            <m:rPr>
                              <m:sty m:val="bi"/>
                            </m:rPr>
                            <w:rPr>
                              <w:rFonts w:ascii="Cambria Math" w:hAnsi="Cambria Math"/>
                            </w:rPr>
                            <m:t>(</m:t>
                          </m:r>
                          <m:r>
                            <w:rPr>
                              <w:rFonts w:ascii="Cambria Math" w:hAnsi="Cambria Math"/>
                            </w:rPr>
                            <m:t>t</m:t>
                          </m:r>
                          <m:r>
                            <m:rPr>
                              <m:sty m:val="bi"/>
                            </m:rPr>
                            <w:rPr>
                              <w:rFonts w:ascii="Cambria Math" w:hAnsi="Cambria Math"/>
                            </w:rPr>
                            <m:t>)</m:t>
                          </m:r>
                        </m:e>
                      </m:mr>
                    </m:m>
                  </m:e>
                </m:d>
              </m:oMath>
            </m:oMathPara>
          </w:p>
        </w:tc>
        <w:tc>
          <w:tcPr>
            <w:tcW w:w="997" w:type="dxa"/>
            <w:vAlign w:val="center"/>
          </w:tcPr>
          <w:p w14:paraId="075A6FFB" w14:textId="77777777" w:rsidR="008F23B1" w:rsidRPr="00737867" w:rsidRDefault="008F23B1" w:rsidP="00706BB2">
            <w:pPr>
              <w:pStyle w:val="Lgende"/>
              <w:keepNext/>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729" w:name="_Ref478549772"/>
            <w:bookmarkStart w:id="730" w:name="_Ref478549690"/>
            <w:r w:rsidRPr="00737867">
              <w:rPr>
                <w:rFonts w:ascii="Times New Roman" w:eastAsia="Times New Roman" w:hAnsi="Times New Roman"/>
                <w:b/>
                <w:iCs w:val="0"/>
                <w:color w:val="auto"/>
                <w:sz w:val="22"/>
                <w:szCs w:val="22"/>
                <w:lang w:eastAsia="fr-FR"/>
              </w:rPr>
              <w:t xml:space="preserve"> </w:t>
            </w:r>
            <w:bookmarkEnd w:id="729"/>
          </w:p>
        </w:tc>
        <w:bookmarkEnd w:id="730"/>
      </w:tr>
    </w:tbl>
    <w:p w14:paraId="4CC618A6" w14:textId="2A4C63F5" w:rsidR="008F23B1" w:rsidRDefault="008F23B1" w:rsidP="00F435E2">
      <w:pPr>
        <w:spacing w:before="120" w:line="360" w:lineRule="auto"/>
        <w:ind w:firstLine="708"/>
      </w:pPr>
      <w:r>
        <w:rPr>
          <w:noProof/>
        </w:rPr>
        <w:t xml:space="preserve">La condition de périodicité impose que l’écart entre la solution initiale </w:t>
      </w:r>
      <m:oMath>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oMath>
      <w:r>
        <w:rPr>
          <w:noProof/>
        </w:rPr>
        <w:t xml:space="preserve"> et la solution périodique </w:t>
      </w:r>
      <m:oMath>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T</m:t>
            </m:r>
          </m:sup>
        </m:sSubSup>
      </m:oMath>
      <w:r>
        <w:rPr>
          <w:b/>
          <w:noProof/>
        </w:rPr>
        <w:t xml:space="preserve"> </w:t>
      </w:r>
      <w:r>
        <w:rPr>
          <w:noProof/>
        </w:rPr>
        <w:t>est nul. Afin de connaitre l’incrément de correction, une série du vecteur de</w:t>
      </w:r>
      <w:r>
        <w:t xml:space="preserve"> perturbation</w:t>
      </w:r>
      <m:oMath>
        <m:r>
          <m:rPr>
            <m:sty m:val="p"/>
          </m:rPr>
          <w:rPr>
            <w:rFonts w:ascii="Cambria Math" w:hAnsi="Cambria Math"/>
          </w:rPr>
          <m:t xml:space="preserve"> ∆</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oMath>
      <w:r>
        <w:rPr>
          <w:b/>
          <w:bCs/>
          <w:iCs/>
        </w:rPr>
        <w:t xml:space="preserve"> </w:t>
      </w:r>
      <w:r w:rsidRPr="00275CFC">
        <w:rPr>
          <w:bCs/>
          <w:iCs/>
        </w:rPr>
        <w:t>est introduite</w:t>
      </w:r>
      <w:r>
        <w:rPr>
          <w:b/>
          <w:bCs/>
          <w:iCs/>
        </w:rPr>
        <w:t xml:space="preserve"> </w:t>
      </w:r>
      <w:r w:rsidRPr="0031372A">
        <w:rPr>
          <w:bCs/>
          <w:iCs/>
        </w:rPr>
        <w:t>au vecteur</w:t>
      </w:r>
      <m:oMath>
        <m:r>
          <w:rPr>
            <w:rFonts w:ascii="Cambria Math" w:hAnsi="Cambria Math"/>
          </w:rPr>
          <m:t xml:space="preserve"> </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sidRPr="00DB5D89">
        <w:t>.</w:t>
      </w:r>
      <w:r>
        <w:rPr>
          <w:b/>
        </w:rPr>
        <w:t xml:space="preserve"> </w:t>
      </w:r>
      <w:r w:rsidRPr="00EF2B26">
        <w:t>Puis, u</w:t>
      </w:r>
      <w:r w:rsidRPr="00DE111A">
        <w:t xml:space="preserve">ne linéarisation appropriée de l’équation </w:t>
      </w:r>
      <w:r w:rsidRPr="00B010F5">
        <w:rPr>
          <w:b/>
        </w:rPr>
        <w:fldChar w:fldCharType="begin"/>
      </w:r>
      <w:r w:rsidRPr="00B010F5">
        <w:rPr>
          <w:b/>
        </w:rPr>
        <w:instrText xml:space="preserve"> REF _Ref478549772 \r \h  \* MERGEFORMAT </w:instrText>
      </w:r>
      <w:r w:rsidRPr="00B010F5">
        <w:rPr>
          <w:b/>
        </w:rPr>
      </w:r>
      <w:r w:rsidRPr="00B010F5">
        <w:rPr>
          <w:b/>
        </w:rPr>
        <w:fldChar w:fldCharType="separate"/>
      </w:r>
      <w:r w:rsidR="00D07291">
        <w:rPr>
          <w:b/>
        </w:rPr>
        <w:t>Eq.3-27</w:t>
      </w:r>
      <w:r w:rsidRPr="00B010F5">
        <w:rPr>
          <w:b/>
        </w:rPr>
        <w:fldChar w:fldCharType="end"/>
      </w:r>
      <w:r>
        <w:t xml:space="preserve"> perturbée </w:t>
      </w:r>
      <w:r w:rsidRPr="00DE111A">
        <w:t xml:space="preserve">est </w:t>
      </w:r>
      <w:r>
        <w:t>réalisée</w:t>
      </w:r>
      <w:r w:rsidRPr="00DE111A">
        <w:t xml:space="preserve"> en construisant un</w:t>
      </w:r>
      <w:r>
        <w:t xml:space="preserve"> </w:t>
      </w:r>
      <w:r w:rsidRPr="00DE111A">
        <w:t xml:space="preserve">développement en série de </w:t>
      </w:r>
      <w:r>
        <w:t>Taylor</w:t>
      </w:r>
      <w:r w:rsidRPr="00DE111A">
        <w:t xml:space="preserve"> du </w:t>
      </w:r>
      <w:r>
        <w:t>1er</w:t>
      </w:r>
      <w:r w:rsidRPr="00DE111A">
        <w:t xml:space="preserve"> ordr</w:t>
      </w:r>
      <w:r>
        <w:t xml:space="preserve">e de cette équation. </w:t>
      </w:r>
      <w:r w:rsidRPr="00DE111A">
        <w:t xml:space="preserve">Il </w:t>
      </w:r>
      <w:r>
        <w:t>devient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8F4754" w14:paraId="45DEFE1F" w14:textId="77777777" w:rsidTr="000F5306">
        <w:trPr>
          <w:trHeight w:val="635"/>
          <w:jc w:val="center"/>
        </w:trPr>
        <w:tc>
          <w:tcPr>
            <w:tcW w:w="8080" w:type="dxa"/>
            <w:vAlign w:val="center"/>
          </w:tcPr>
          <w:p w14:paraId="66AC67BA" w14:textId="77777777" w:rsidR="008F23B1" w:rsidRPr="00D05256" w:rsidRDefault="00730F42" w:rsidP="001856FA">
            <w:pPr>
              <w:spacing w:before="120" w:after="120" w:line="360" w:lineRule="auto"/>
              <w:jc w:val="center"/>
              <w:rPr>
                <w:b/>
              </w:rPr>
            </w:pPr>
            <m:oMathPara>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b/>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r>
                      <w:rPr>
                        <w:rFonts w:ascii="Cambria Math" w:hAnsi="Cambria Math"/>
                        <w:lang w:val="en-US"/>
                      </w:rPr>
                      <m:t>+</m:t>
                    </m:r>
                    <m:r>
                      <m:rPr>
                        <m:sty m:val="p"/>
                      </m:rPr>
                      <w:rPr>
                        <w:rFonts w:ascii="Cambria Math" w:hAnsi="Cambria Math"/>
                        <w:lang w:val="en-US"/>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bCs/>
                        <w:i/>
                        <w:iCs/>
                      </w:rPr>
                    </m:ctrlPr>
                  </m:e>
                </m:d>
                <m:r>
                  <m:rPr>
                    <m:sty m:val="bi"/>
                  </m:rPr>
                  <w:rPr>
                    <w:rFonts w:ascii="Cambria Math" w:hAnsi="Cambria Math"/>
                  </w:rPr>
                  <m:t>≅</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r>
                  <m:rPr>
                    <m:sty m:val="bi"/>
                  </m:rPr>
                  <w:rPr>
                    <w:rFonts w:ascii="Cambria Math" w:hAnsi="Cambria Math"/>
                    <w:lang w:val="en-US"/>
                  </w:rPr>
                  <m:t>+</m:t>
                </m:r>
                <m:f>
                  <m:fPr>
                    <m:ctrlPr>
                      <w:rPr>
                        <w:rFonts w:ascii="Cambria Math" w:hAnsi="Cambria Math"/>
                        <w:i/>
                      </w:rPr>
                    </m:ctrlPr>
                  </m:fPr>
                  <m:num>
                    <m:r>
                      <w:rPr>
                        <w:rFonts w:ascii="Cambria Math" w:hAnsi="Cambria Math"/>
                      </w:rPr>
                      <m:t>∂</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num>
                  <m:den>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den>
                </m:f>
                <m:r>
                  <m:rPr>
                    <m:sty m:val="p"/>
                  </m:rPr>
                  <w:rPr>
                    <w:rFonts w:ascii="Cambria Math" w:hAnsi="Cambria Math"/>
                    <w:lang w:val="en-US"/>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r>
                  <m:rPr>
                    <m:sty m:val="bi"/>
                  </m:rPr>
                  <w:rPr>
                    <w:rFonts w:ascii="Cambria Math" w:hAnsi="Cambria Math"/>
                  </w:rPr>
                  <m:t>=0</m:t>
                </m:r>
              </m:oMath>
            </m:oMathPara>
          </w:p>
        </w:tc>
        <w:tc>
          <w:tcPr>
            <w:tcW w:w="992" w:type="dxa"/>
            <w:vAlign w:val="center"/>
          </w:tcPr>
          <w:p w14:paraId="7F143916" w14:textId="77777777" w:rsidR="008F23B1" w:rsidRPr="0081010A" w:rsidRDefault="008F23B1" w:rsidP="00706BB2">
            <w:pPr>
              <w:pStyle w:val="Lgende"/>
              <w:keepNext/>
              <w:numPr>
                <w:ilvl w:val="1"/>
                <w:numId w:val="6"/>
              </w:numPr>
              <w:spacing w:before="120" w:after="120" w:line="360" w:lineRule="auto"/>
              <w:jc w:val="both"/>
              <w:rPr>
                <w:rFonts w:ascii="Times New Roman" w:eastAsia="Times New Roman" w:hAnsi="Times New Roman"/>
                <w:b/>
                <w:iCs w:val="0"/>
                <w:color w:val="auto"/>
                <w:sz w:val="22"/>
                <w:szCs w:val="22"/>
                <w:lang w:val="en-US" w:eastAsia="fr-FR"/>
              </w:rPr>
            </w:pPr>
            <w:bookmarkStart w:id="731" w:name="_Ref532562776"/>
            <w:r>
              <w:rPr>
                <w:rFonts w:ascii="Times New Roman" w:eastAsia="Times New Roman" w:hAnsi="Times New Roman"/>
                <w:b/>
                <w:iCs w:val="0"/>
                <w:color w:val="auto"/>
                <w:sz w:val="22"/>
                <w:szCs w:val="22"/>
                <w:lang w:val="en-US" w:eastAsia="fr-FR"/>
              </w:rPr>
              <w:t xml:space="preserve"> </w:t>
            </w:r>
            <w:bookmarkEnd w:id="731"/>
          </w:p>
        </w:tc>
      </w:tr>
    </w:tbl>
    <w:p w14:paraId="16C7D24A" w14:textId="7469FFC3" w:rsidR="008F23B1" w:rsidRDefault="008F23B1" w:rsidP="00EA1EE7">
      <w:pPr>
        <w:spacing w:line="360" w:lineRule="auto"/>
        <w:ind w:firstLine="708"/>
        <w:rPr>
          <w:noProof/>
        </w:rPr>
      </w:pPr>
      <w:r>
        <w:rPr>
          <w:noProof/>
        </w:rPr>
        <w:t xml:space="preserve">La perturbation </w:t>
      </w:r>
      <m:oMath>
        <m:r>
          <m:rPr>
            <m:sty m:val="p"/>
          </m:rPr>
          <w:rPr>
            <w:rFonts w:ascii="Cambria Math" w:hAnsi="Cambria Math"/>
          </w:rPr>
          <m:t xml:space="preserve"> ∆</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sidRPr="00BC5E15">
        <w:rPr>
          <w:noProof/>
        </w:rPr>
        <w:t xml:space="preserve"> est</w:t>
      </w:r>
      <w:r>
        <w:rPr>
          <w:noProof/>
        </w:rPr>
        <w:t xml:space="preserve"> appliq</w:t>
      </w:r>
      <w:r w:rsidR="00F91BAA">
        <w:rPr>
          <w:noProof/>
        </w:rPr>
        <w:t>uée autant de fois que la dimens</w:t>
      </w:r>
      <w:r>
        <w:rPr>
          <w:noProof/>
        </w:rPr>
        <w:t xml:space="preserve">ion du vecteur </w:t>
      </w:r>
      <m:oMath>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Pr>
          <w:b/>
          <w:noProof/>
        </w:rPr>
        <w:t xml:space="preserve">. </w:t>
      </w:r>
      <w:r w:rsidRPr="006F5C55">
        <w:rPr>
          <w:noProof/>
        </w:rPr>
        <w:t>Cha</w:t>
      </w:r>
      <w:r>
        <w:rPr>
          <w:noProof/>
        </w:rPr>
        <w:t xml:space="preserve">que perturbation est réalisée à un élément différent </w:t>
      </w:r>
      <w:r w:rsidR="00F91BAA">
        <w:rPr>
          <w:noProof/>
        </w:rPr>
        <w:t>du</w:t>
      </w:r>
      <w:r>
        <w:rPr>
          <w:noProof/>
        </w:rPr>
        <w:t xml:space="preserve"> vecteur. </w:t>
      </w:r>
      <w:r w:rsidRPr="009B6841">
        <w:rPr>
          <w:noProof/>
        </w:rPr>
        <w:t xml:space="preserve">Par </w:t>
      </w:r>
      <w:r>
        <w:rPr>
          <w:noProof/>
        </w:rPr>
        <w:t xml:space="preserve">exemple, dans le cas d’un rotor à 4 degrés de liberté, la perturbation est réalisée pour huit fois : quatre fois respecteviement sur </w:t>
      </w:r>
      <m:oMath>
        <m:r>
          <m:rPr>
            <m:sty m:val="bi"/>
          </m:rPr>
          <w:rPr>
            <w:rFonts w:ascii="Cambria Math" w:hAnsi="Cambria Math"/>
          </w:rPr>
          <m:t>q</m:t>
        </m:r>
      </m:oMath>
      <w:r w:rsidRPr="00C21945">
        <w:rPr>
          <w:noProof/>
        </w:rPr>
        <w:t xml:space="preserve"> et </w:t>
      </w:r>
      <m:oMath>
        <m:acc>
          <m:accPr>
            <m:chr m:val="̇"/>
            <m:ctrlPr>
              <w:rPr>
                <w:rFonts w:ascii="Cambria Math" w:hAnsi="Cambria Math"/>
                <w:b/>
                <w:i/>
              </w:rPr>
            </m:ctrlPr>
          </m:accPr>
          <m:e>
            <m:r>
              <m:rPr>
                <m:sty m:val="bi"/>
              </m:rPr>
              <w:rPr>
                <w:rFonts w:ascii="Cambria Math" w:hAnsi="Cambria Math"/>
              </w:rPr>
              <m:t>q</m:t>
            </m:r>
          </m:e>
        </m:acc>
      </m:oMath>
      <w:r>
        <w:rPr>
          <w:noProof/>
        </w:rPr>
        <w:t>.</w:t>
      </w:r>
    </w:p>
    <w:p w14:paraId="0ADB315C" w14:textId="77777777" w:rsidR="008F23B1" w:rsidRPr="005F2AA2" w:rsidRDefault="008F23B1" w:rsidP="008F23B1">
      <w:pPr>
        <w:spacing w:line="360" w:lineRule="auto"/>
        <w:rPr>
          <w:noProof/>
        </w:rPr>
      </w:pPr>
      <w:r>
        <w:rPr>
          <w:noProof/>
        </w:rPr>
        <w:t>La formulation de la méthode Newton-Raphson est ainsi obtenue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81010A" w14:paraId="488DBFDE" w14:textId="77777777" w:rsidTr="000F5306">
        <w:trPr>
          <w:trHeight w:val="635"/>
          <w:jc w:val="center"/>
        </w:trPr>
        <w:tc>
          <w:tcPr>
            <w:tcW w:w="8080" w:type="dxa"/>
            <w:vAlign w:val="center"/>
          </w:tcPr>
          <w:p w14:paraId="16014D0C" w14:textId="77777777" w:rsidR="008F23B1" w:rsidRPr="00BC5E15" w:rsidRDefault="00730F42" w:rsidP="001856FA">
            <w:pPr>
              <w:spacing w:before="120" w:after="120" w:line="360" w:lineRule="auto"/>
              <w:jc w:val="center"/>
              <w:rPr>
                <w:rFonts w:eastAsia="SimSun"/>
                <w:i/>
              </w:rPr>
            </w:pPr>
            <m:oMathPara>
              <m:oMath>
                <m:sSub>
                  <m:sSubPr>
                    <m:ctrlPr>
                      <w:rPr>
                        <w:rFonts w:ascii="Cambria Math" w:hAnsi="Cambria Math"/>
                        <w:b/>
                        <w:i/>
                      </w:rPr>
                    </m:ctrlPr>
                  </m:sSubPr>
                  <m:e>
                    <m:r>
                      <m:rPr>
                        <m:sty m:val="bi"/>
                      </m:rPr>
                      <w:rPr>
                        <w:rFonts w:ascii="Cambria Math" w:hAnsi="Cambria Math"/>
                      </w:rPr>
                      <m:t>J</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sub>
                </m:sSub>
                <m:r>
                  <m:rPr>
                    <m:sty m:val="p"/>
                  </m:rPr>
                  <w:rPr>
                    <w:rFonts w:ascii="Cambria Math" w:hAnsi="Cambria Math"/>
                    <w:lang w:val="en-US"/>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r>
                  <w:rPr>
                    <w:rFonts w:ascii="Cambria Math" w:hAnsi="Cambria Math"/>
                  </w:rPr>
                  <m:t>=-</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ctrlPr>
                      <w:rPr>
                        <w:rFonts w:ascii="Cambria Math" w:hAnsi="Cambria Math"/>
                        <w:b/>
                        <w:i/>
                      </w:rPr>
                    </m:ctrlPr>
                  </m:e>
                </m:d>
              </m:oMath>
            </m:oMathPara>
          </w:p>
        </w:tc>
        <w:tc>
          <w:tcPr>
            <w:tcW w:w="992" w:type="dxa"/>
            <w:vAlign w:val="center"/>
          </w:tcPr>
          <w:p w14:paraId="4AF588CB" w14:textId="77777777" w:rsidR="008F23B1" w:rsidRPr="00BC5E15" w:rsidRDefault="008F23B1" w:rsidP="00706BB2">
            <w:pPr>
              <w:pStyle w:val="Lgende"/>
              <w:keepNext/>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732" w:name="_Ref507252382"/>
            <w:r w:rsidRPr="00BC5E15">
              <w:rPr>
                <w:rFonts w:ascii="Times New Roman" w:eastAsia="Times New Roman" w:hAnsi="Times New Roman"/>
                <w:b/>
                <w:iCs w:val="0"/>
                <w:color w:val="auto"/>
                <w:sz w:val="22"/>
                <w:szCs w:val="22"/>
                <w:lang w:eastAsia="fr-FR"/>
              </w:rPr>
              <w:t xml:space="preserve"> </w:t>
            </w:r>
            <w:bookmarkEnd w:id="732"/>
          </w:p>
        </w:tc>
      </w:tr>
    </w:tbl>
    <w:p w14:paraId="0106859D" w14:textId="7884D9EB" w:rsidR="008F23B1" w:rsidRDefault="00F91BAA" w:rsidP="00EA1EE7">
      <w:pPr>
        <w:spacing w:line="360" w:lineRule="auto"/>
        <w:ind w:firstLine="708"/>
        <w:rPr>
          <w:noProof/>
        </w:rPr>
      </w:pPr>
      <w:r>
        <w:rPr>
          <w:noProof/>
        </w:rPr>
        <w:t>L</w:t>
      </w:r>
      <w:r w:rsidR="008F23B1">
        <w:rPr>
          <w:noProof/>
        </w:rPr>
        <w:t xml:space="preserve">a matrice jacobienne </w:t>
      </w:r>
      <m:oMath>
        <m:sSub>
          <m:sSubPr>
            <m:ctrlPr>
              <w:rPr>
                <w:rFonts w:ascii="Cambria Math" w:hAnsi="Cambria Math"/>
                <w:b/>
                <w:i/>
              </w:rPr>
            </m:ctrlPr>
          </m:sSubPr>
          <m:e>
            <m:r>
              <m:rPr>
                <m:sty m:val="bi"/>
              </m:rPr>
              <w:rPr>
                <w:rFonts w:ascii="Cambria Math" w:hAnsi="Cambria Math"/>
              </w:rPr>
              <m:t>J</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sub>
        </m:sSub>
      </m:oMath>
      <w:r>
        <w:rPr>
          <w:noProof/>
        </w:rPr>
        <w:t xml:space="preserve"> </w:t>
      </w:r>
      <w:r w:rsidR="008F23B1">
        <w:rPr>
          <w:noProof/>
        </w:rPr>
        <w:t xml:space="preserve">peut être évaluée en calculant le dérivée du vecteur résiduel par rapport à l’état initial </w:t>
      </w:r>
      <m:oMath>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sidR="008F23B1">
        <w:rPr>
          <w:noProof/>
        </w:rP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81010A" w14:paraId="3BE3B1BC" w14:textId="77777777" w:rsidTr="000F5306">
        <w:trPr>
          <w:trHeight w:val="635"/>
          <w:jc w:val="center"/>
        </w:trPr>
        <w:tc>
          <w:tcPr>
            <w:tcW w:w="8080" w:type="dxa"/>
            <w:vAlign w:val="center"/>
          </w:tcPr>
          <w:p w14:paraId="724082F7" w14:textId="77777777" w:rsidR="008F23B1" w:rsidRPr="00AA3E05" w:rsidRDefault="00730F42" w:rsidP="001856FA">
            <w:pPr>
              <w:spacing w:before="120" w:after="120" w:line="360" w:lineRule="auto"/>
              <w:jc w:val="center"/>
              <w:rPr>
                <w:rFonts w:eastAsia="SimSun"/>
                <w:i/>
                <w:lang w:val="en-US"/>
              </w:rPr>
            </w:pPr>
            <m:oMathPara>
              <m:oMath>
                <m:sSub>
                  <m:sSubPr>
                    <m:ctrlPr>
                      <w:rPr>
                        <w:rFonts w:ascii="Cambria Math" w:hAnsi="Cambria Math"/>
                        <w:b/>
                        <w:i/>
                      </w:rPr>
                    </m:ctrlPr>
                  </m:sSubPr>
                  <m:e>
                    <m:r>
                      <m:rPr>
                        <m:sty m:val="bi"/>
                      </m:rPr>
                      <w:rPr>
                        <w:rFonts w:ascii="Cambria Math" w:hAnsi="Cambria Math"/>
                      </w:rPr>
                      <m:t>J</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ctrlPr>
                          <w:rPr>
                            <w:rFonts w:ascii="Cambria Math" w:hAnsi="Cambria Math"/>
                            <w:b/>
                            <w:i/>
                          </w:rPr>
                        </m:ctrlPr>
                      </m:e>
                    </m:d>
                  </m:num>
                  <m:den>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den>
                </m:f>
                <m:r>
                  <w:rPr>
                    <w:rFonts w:ascii="Cambria Math" w:hAnsi="Cambria Math"/>
                  </w:rPr>
                  <m:t>=</m:t>
                </m:r>
                <m:f>
                  <m:fPr>
                    <m:ctrlPr>
                      <w:rPr>
                        <w:rFonts w:ascii="Cambria Math" w:hAnsi="Cambria Math"/>
                        <w:i/>
                      </w:rPr>
                    </m:ctrlPr>
                  </m:fPr>
                  <m:num>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T</m:t>
                        </m:r>
                      </m:sup>
                    </m:sSubSup>
                  </m:num>
                  <m:den>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den>
                </m:f>
                <m:r>
                  <m:rPr>
                    <m:sty m:val="bi"/>
                  </m:rPr>
                  <w:rPr>
                    <w:rFonts w:ascii="Cambria Math" w:hAnsi="Cambria Math"/>
                  </w:rPr>
                  <m:t>-I</m:t>
                </m:r>
              </m:oMath>
            </m:oMathPara>
          </w:p>
        </w:tc>
        <w:tc>
          <w:tcPr>
            <w:tcW w:w="992" w:type="dxa"/>
            <w:vAlign w:val="center"/>
          </w:tcPr>
          <w:p w14:paraId="2FED4102" w14:textId="77777777" w:rsidR="008F23B1" w:rsidRPr="0081010A" w:rsidRDefault="008F23B1" w:rsidP="00706BB2">
            <w:pPr>
              <w:pStyle w:val="Lgende"/>
              <w:keepNext/>
              <w:numPr>
                <w:ilvl w:val="1"/>
                <w:numId w:val="6"/>
              </w:numPr>
              <w:spacing w:before="120" w:after="120" w:line="360" w:lineRule="auto"/>
              <w:jc w:val="both"/>
              <w:rPr>
                <w:rFonts w:ascii="Times New Roman" w:eastAsia="Times New Roman" w:hAnsi="Times New Roman"/>
                <w:b/>
                <w:iCs w:val="0"/>
                <w:color w:val="auto"/>
                <w:sz w:val="22"/>
                <w:szCs w:val="22"/>
                <w:lang w:val="en-US" w:eastAsia="fr-FR"/>
              </w:rPr>
            </w:pPr>
            <w:r>
              <w:rPr>
                <w:rFonts w:ascii="Times New Roman" w:eastAsia="Times New Roman" w:hAnsi="Times New Roman"/>
                <w:b/>
                <w:iCs w:val="0"/>
                <w:color w:val="auto"/>
                <w:sz w:val="22"/>
                <w:szCs w:val="22"/>
                <w:lang w:val="en-US" w:eastAsia="fr-FR"/>
              </w:rPr>
              <w:t xml:space="preserve"> </w:t>
            </w:r>
          </w:p>
        </w:tc>
      </w:tr>
    </w:tbl>
    <w:p w14:paraId="29264221" w14:textId="4E68C91B" w:rsidR="008F23B1" w:rsidRDefault="008F23B1" w:rsidP="008F23B1">
      <w:pPr>
        <w:spacing w:line="360" w:lineRule="auto"/>
        <w:rPr>
          <w:noProof/>
        </w:rPr>
      </w:pPr>
      <w:r>
        <w:rPr>
          <w:noProof/>
        </w:rPr>
        <w:t xml:space="preserve">où la matrice de monodromie </w:t>
      </w:r>
      <m:oMath>
        <m:r>
          <m:rPr>
            <m:sty m:val="b"/>
          </m:rPr>
          <w:rPr>
            <w:rFonts w:ascii="Cambria Math" w:hAnsi="Cambria Math"/>
          </w:rPr>
          <m:t>Φ</m:t>
        </m:r>
      </m:oMath>
      <w:r>
        <w:rPr>
          <w:noProof/>
        </w:rPr>
        <w:t xml:space="preserve"> est définie d’après </w:t>
      </w:r>
      <w:r w:rsidRPr="007F01EC">
        <w:rPr>
          <w:b/>
          <w:noProof/>
        </w:rPr>
        <w:fldChar w:fldCharType="begin"/>
      </w:r>
      <w:r w:rsidRPr="007F01EC">
        <w:rPr>
          <w:b/>
          <w:noProof/>
        </w:rPr>
        <w:instrText xml:space="preserve"> REF _Ref528001806 \r \h </w:instrText>
      </w:r>
      <w:r>
        <w:rPr>
          <w:b/>
          <w:noProof/>
        </w:rPr>
        <w:instrText xml:space="preserve"> \* MERGEFORMAT </w:instrText>
      </w:r>
      <w:r w:rsidRPr="007F01EC">
        <w:rPr>
          <w:b/>
          <w:noProof/>
        </w:rPr>
      </w:r>
      <w:r w:rsidRPr="007F01EC">
        <w:rPr>
          <w:b/>
          <w:noProof/>
        </w:rPr>
        <w:fldChar w:fldCharType="separate"/>
      </w:r>
      <w:r w:rsidR="00D07291">
        <w:rPr>
          <w:b/>
          <w:noProof/>
        </w:rPr>
        <w:t>[53]</w:t>
      </w:r>
      <w:r w:rsidRPr="007F01EC">
        <w:rPr>
          <w:b/>
          <w:noProof/>
        </w:rPr>
        <w:fldChar w:fldCharType="end"/>
      </w:r>
      <w:r>
        <w:rPr>
          <w:noProof/>
        </w:rP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81010A" w14:paraId="520E1541" w14:textId="77777777" w:rsidTr="000F5306">
        <w:trPr>
          <w:trHeight w:val="635"/>
          <w:jc w:val="center"/>
        </w:trPr>
        <w:tc>
          <w:tcPr>
            <w:tcW w:w="8080" w:type="dxa"/>
            <w:vAlign w:val="center"/>
          </w:tcPr>
          <w:p w14:paraId="3BC3B4BF" w14:textId="77777777" w:rsidR="008F23B1" w:rsidRPr="00AA3E05" w:rsidRDefault="008F23B1" w:rsidP="001856FA">
            <w:pPr>
              <w:spacing w:before="120" w:after="120" w:line="360" w:lineRule="auto"/>
              <w:jc w:val="center"/>
              <w:rPr>
                <w:rFonts w:eastAsia="SimSun"/>
                <w:i/>
                <w:lang w:val="en-US"/>
              </w:rPr>
            </w:pPr>
            <m:oMathPara>
              <m:oMath>
                <m:r>
                  <m:rPr>
                    <m:sty m:val="b"/>
                  </m:rPr>
                  <w:rPr>
                    <w:rFonts w:ascii="Cambria Math" w:hAnsi="Cambria Math"/>
                  </w:rPr>
                  <m:t>Φ</m:t>
                </m:r>
                <m:r>
                  <w:rPr>
                    <w:rFonts w:ascii="Cambria Math" w:hAnsi="Cambria Math"/>
                  </w:rPr>
                  <m:t>=</m:t>
                </m:r>
                <m:f>
                  <m:fPr>
                    <m:ctrlPr>
                      <w:rPr>
                        <w:rFonts w:ascii="Cambria Math" w:hAnsi="Cambria Math"/>
                        <w:i/>
                      </w:rPr>
                    </m:ctrlPr>
                  </m:fPr>
                  <m:num>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T</m:t>
                        </m:r>
                      </m:sup>
                    </m:sSubSup>
                    <m:d>
                      <m:dPr>
                        <m:ctrlPr>
                          <w:rPr>
                            <w:rFonts w:ascii="Cambria Math" w:hAnsi="Cambria Math"/>
                            <w:b/>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e>
                    </m:d>
                  </m:num>
                  <m:den>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den>
                </m:f>
              </m:oMath>
            </m:oMathPara>
          </w:p>
        </w:tc>
        <w:tc>
          <w:tcPr>
            <w:tcW w:w="992" w:type="dxa"/>
            <w:vAlign w:val="center"/>
          </w:tcPr>
          <w:p w14:paraId="5DF9C52C" w14:textId="77777777" w:rsidR="008F23B1" w:rsidRPr="0081010A" w:rsidRDefault="008F23B1" w:rsidP="00706BB2">
            <w:pPr>
              <w:pStyle w:val="Lgende"/>
              <w:keepNext/>
              <w:numPr>
                <w:ilvl w:val="1"/>
                <w:numId w:val="6"/>
              </w:numPr>
              <w:spacing w:before="120" w:after="120" w:line="360" w:lineRule="auto"/>
              <w:jc w:val="both"/>
              <w:rPr>
                <w:rFonts w:ascii="Times New Roman" w:eastAsia="Times New Roman" w:hAnsi="Times New Roman"/>
                <w:b/>
                <w:iCs w:val="0"/>
                <w:color w:val="auto"/>
                <w:sz w:val="22"/>
                <w:szCs w:val="22"/>
                <w:lang w:val="en-US" w:eastAsia="fr-FR"/>
              </w:rPr>
            </w:pPr>
            <w:r>
              <w:rPr>
                <w:rFonts w:ascii="Times New Roman" w:eastAsia="Times New Roman" w:hAnsi="Times New Roman"/>
                <w:b/>
                <w:iCs w:val="0"/>
                <w:color w:val="auto"/>
                <w:sz w:val="22"/>
                <w:szCs w:val="22"/>
                <w:lang w:val="en-US" w:eastAsia="fr-FR"/>
              </w:rPr>
              <w:t xml:space="preserve"> </w:t>
            </w:r>
          </w:p>
        </w:tc>
      </w:tr>
    </w:tbl>
    <w:p w14:paraId="0B1578E8" w14:textId="34C9F4F9" w:rsidR="00F91BAA" w:rsidRDefault="008F23B1" w:rsidP="00F91BAA">
      <w:pPr>
        <w:spacing w:line="360" w:lineRule="auto"/>
        <w:ind w:firstLine="708"/>
        <w:rPr>
          <w:noProof/>
        </w:rPr>
      </w:pPr>
      <w:r>
        <w:rPr>
          <w:noProof/>
        </w:rPr>
        <w:t xml:space="preserve">Le calcul de la matrice de monodromie peut être effectué </w:t>
      </w:r>
      <w:r w:rsidR="00F91BAA">
        <w:rPr>
          <w:noProof/>
        </w:rPr>
        <w:t>à partir de définition de la</w:t>
      </w:r>
      <w:r>
        <w:rPr>
          <w:noProof/>
        </w:rPr>
        <w:t xml:space="preserve"> dérivé</w:t>
      </w:r>
      <w:r w:rsidR="00F91BAA">
        <w:rPr>
          <w:noProof/>
        </w:rPr>
        <w:t>e</w:t>
      </w:r>
      <w:r>
        <w:rPr>
          <w:noProof/>
        </w:rPr>
        <w:t xml:space="preserve"> de la solution </w:t>
      </w:r>
      <m:oMath>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T</m:t>
            </m:r>
          </m:sup>
        </m:sSubSup>
      </m:oMath>
      <w:r>
        <w:rPr>
          <w:noProof/>
        </w:rPr>
        <w:t xml:space="preserve"> par rapport à la solution initiale </w:t>
      </w:r>
      <m:oMath>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sidRPr="005C3AD6">
        <w:rPr>
          <w:noProof/>
        </w:rPr>
        <w:t xml:space="preserve"> (</w:t>
      </w:r>
      <w:r w:rsidRPr="007F01EC">
        <w:rPr>
          <w:b/>
          <w:noProof/>
        </w:rPr>
        <w:fldChar w:fldCharType="begin"/>
      </w:r>
      <w:r w:rsidRPr="007F01EC">
        <w:rPr>
          <w:b/>
          <w:noProof/>
        </w:rPr>
        <w:instrText xml:space="preserve"> REF _Ref528576979 \r \h </w:instrText>
      </w:r>
      <w:r>
        <w:rPr>
          <w:b/>
          <w:noProof/>
        </w:rPr>
        <w:instrText xml:space="preserve"> \* MERGEFORMAT </w:instrText>
      </w:r>
      <w:r w:rsidRPr="007F01EC">
        <w:rPr>
          <w:b/>
          <w:noProof/>
        </w:rPr>
      </w:r>
      <w:r w:rsidRPr="007F01EC">
        <w:rPr>
          <w:b/>
          <w:noProof/>
        </w:rPr>
        <w:fldChar w:fldCharType="separate"/>
      </w:r>
      <w:r w:rsidR="00D07291">
        <w:rPr>
          <w:b/>
          <w:noProof/>
        </w:rPr>
        <w:t>Eq.3-32</w:t>
      </w:r>
      <w:r w:rsidRPr="007F01EC">
        <w:rPr>
          <w:b/>
          <w:noProof/>
        </w:rPr>
        <w:fldChar w:fldCharType="end"/>
      </w:r>
      <w:r>
        <w:rPr>
          <w:noProof/>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81010A" w14:paraId="2B568233" w14:textId="77777777" w:rsidTr="000F5306">
        <w:trPr>
          <w:trHeight w:val="635"/>
          <w:jc w:val="center"/>
        </w:trPr>
        <w:tc>
          <w:tcPr>
            <w:tcW w:w="8080" w:type="dxa"/>
            <w:vAlign w:val="center"/>
          </w:tcPr>
          <w:p w14:paraId="4D014CA5" w14:textId="77777777" w:rsidR="008F23B1" w:rsidRPr="00CE7924" w:rsidRDefault="00730F42" w:rsidP="001856FA">
            <w:pPr>
              <w:spacing w:before="120" w:after="120" w:line="360" w:lineRule="auto"/>
              <w:jc w:val="center"/>
              <w:rPr>
                <w:rFonts w:eastAsia="SimSun"/>
                <w:i/>
              </w:rPr>
            </w:pPr>
            <m:oMathPara>
              <m:oMath>
                <m:f>
                  <m:fPr>
                    <m:ctrlPr>
                      <w:rPr>
                        <w:rFonts w:ascii="Cambria Math" w:hAnsi="Cambria Math"/>
                        <w:i/>
                      </w:rPr>
                    </m:ctrlPr>
                  </m:fPr>
                  <m:num>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T</m:t>
                        </m:r>
                      </m:sup>
                    </m:sSubSup>
                    <m:d>
                      <m:dPr>
                        <m:ctrlPr>
                          <w:rPr>
                            <w:rFonts w:ascii="Cambria Math" w:hAnsi="Cambria Math"/>
                            <w:b/>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e>
                    </m:d>
                  </m:num>
                  <m:den>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den>
                </m:f>
                <m:r>
                  <w:rPr>
                    <w:rFonts w:ascii="Cambria Math" w:eastAsia="SimSun" w:hAnsi="Cambria Math"/>
                  </w:rPr>
                  <m:t>=</m:t>
                </m:r>
                <m:func>
                  <m:funcPr>
                    <m:ctrlPr>
                      <w:rPr>
                        <w:rFonts w:ascii="Cambria Math" w:eastAsia="SimSun" w:hAnsi="Cambria Math"/>
                        <w:i/>
                      </w:rPr>
                    </m:ctrlPr>
                  </m:funcPr>
                  <m:fName>
                    <m:limLow>
                      <m:limLowPr>
                        <m:ctrlPr>
                          <w:rPr>
                            <w:rFonts w:ascii="Cambria Math" w:eastAsia="SimSun" w:hAnsi="Cambria Math"/>
                            <w:i/>
                          </w:rPr>
                        </m:ctrlPr>
                      </m:limLowPr>
                      <m:e>
                        <m:r>
                          <m:rPr>
                            <m:sty m:val="p"/>
                          </m:rPr>
                          <w:rPr>
                            <w:rFonts w:ascii="Cambria Math" w:eastAsia="SimSun" w:hAnsi="Cambria Math"/>
                          </w:rPr>
                          <m:t>lim</m:t>
                        </m:r>
                      </m:e>
                      <m:lim>
                        <m:r>
                          <m:rPr>
                            <m:sty m:val="p"/>
                          </m:rPr>
                          <w:rPr>
                            <w:rFonts w:ascii="Cambria Math" w:hAnsi="Cambria Math"/>
                          </w:rPr>
                          <m:t>∆</m:t>
                        </m:r>
                        <m:r>
                          <m:rPr>
                            <m:sty m:val="bi"/>
                          </m:rPr>
                          <w:rPr>
                            <w:rFonts w:ascii="Cambria Math" w:hAnsi="Cambria Math"/>
                          </w:rPr>
                          <m:t>δ→0</m:t>
                        </m:r>
                      </m:lim>
                    </m:limLow>
                  </m:fName>
                  <m:e>
                    <m:f>
                      <m:fPr>
                        <m:ctrlPr>
                          <w:rPr>
                            <w:rFonts w:ascii="Cambria Math" w:eastAsia="SimSun" w:hAnsi="Cambria Math"/>
                            <w:i/>
                          </w:rPr>
                        </m:ctrlPr>
                      </m:fPr>
                      <m:num>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T</m:t>
                            </m:r>
                          </m:sup>
                        </m:sSubSup>
                        <m:d>
                          <m:dPr>
                            <m:ctrlPr>
                              <w:rPr>
                                <w:rFonts w:ascii="Cambria Math" w:hAnsi="Cambria Math"/>
                                <w:b/>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r>
                              <m:rPr>
                                <m:sty m:val="bi"/>
                              </m:rPr>
                              <w:rPr>
                                <w:rFonts w:ascii="Cambria Math" w:hAnsi="Cambria Math"/>
                              </w:rPr>
                              <m:t>+</m:t>
                            </m:r>
                            <m:r>
                              <m:rPr>
                                <m:sty m:val="p"/>
                              </m:rPr>
                              <w:rPr>
                                <w:rFonts w:ascii="Cambria Math" w:hAnsi="Cambria Math"/>
                              </w:rPr>
                              <m:t>∆</m:t>
                            </m:r>
                            <m:r>
                              <w:rPr>
                                <w:rFonts w:ascii="Cambria Math" w:hAnsi="Cambria Math"/>
                              </w:rPr>
                              <m:t>δ</m:t>
                            </m:r>
                          </m:e>
                        </m:d>
                        <m:r>
                          <m:rPr>
                            <m:sty m:val="bi"/>
                          </m:rP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T</m:t>
                            </m:r>
                          </m:sup>
                        </m:sSubSup>
                        <m:d>
                          <m:dPr>
                            <m:ctrlPr>
                              <w:rPr>
                                <w:rFonts w:ascii="Cambria Math" w:hAnsi="Cambria Math"/>
                                <w:b/>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e>
                        </m:d>
                        <m:ctrlPr>
                          <w:rPr>
                            <w:rFonts w:ascii="Cambria Math" w:eastAsia="SimSun" w:hAnsi="Cambria Math"/>
                            <w:i/>
                            <w:lang w:val="en-US"/>
                          </w:rPr>
                        </m:ctrlPr>
                      </m:num>
                      <m:den>
                        <m:r>
                          <m:rPr>
                            <m:sty m:val="p"/>
                          </m:rPr>
                          <w:rPr>
                            <w:rFonts w:ascii="Cambria Math" w:hAnsi="Cambria Math"/>
                          </w:rPr>
                          <m:t>∆</m:t>
                        </m:r>
                        <m:r>
                          <w:rPr>
                            <w:rFonts w:ascii="Cambria Math" w:hAnsi="Cambria Math"/>
                          </w:rPr>
                          <m:t>δ</m:t>
                        </m:r>
                      </m:den>
                    </m:f>
                  </m:e>
                </m:func>
              </m:oMath>
            </m:oMathPara>
          </w:p>
        </w:tc>
        <w:tc>
          <w:tcPr>
            <w:tcW w:w="992" w:type="dxa"/>
            <w:vAlign w:val="center"/>
          </w:tcPr>
          <w:p w14:paraId="45E6339A" w14:textId="77777777" w:rsidR="008F23B1" w:rsidRPr="00CE7924" w:rsidRDefault="008F23B1" w:rsidP="00706BB2">
            <w:pPr>
              <w:pStyle w:val="Lgende"/>
              <w:keepNext/>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733" w:name="_Ref528576979"/>
            <w:r w:rsidRPr="00CE7924">
              <w:rPr>
                <w:rFonts w:ascii="Times New Roman" w:eastAsia="Times New Roman" w:hAnsi="Times New Roman"/>
                <w:b/>
                <w:iCs w:val="0"/>
                <w:color w:val="auto"/>
                <w:sz w:val="22"/>
                <w:szCs w:val="22"/>
                <w:lang w:eastAsia="fr-FR"/>
              </w:rPr>
              <w:t xml:space="preserve"> </w:t>
            </w:r>
            <w:bookmarkEnd w:id="733"/>
          </w:p>
        </w:tc>
      </w:tr>
    </w:tbl>
    <w:p w14:paraId="49ED76DA" w14:textId="5CE04BF4" w:rsidR="00F91BAA" w:rsidRDefault="008F23B1" w:rsidP="00F91BAA">
      <w:pPr>
        <w:spacing w:line="360" w:lineRule="auto"/>
        <w:ind w:firstLine="708"/>
        <w:rPr>
          <w:noProof/>
        </w:rPr>
      </w:pPr>
      <w:r>
        <w:rPr>
          <w:noProof/>
        </w:rPr>
        <w:t xml:space="preserve">Enfin, le calcul de la matrice jacobienne peut également </w:t>
      </w:r>
      <w:r w:rsidR="00F91BAA">
        <w:rPr>
          <w:noProof/>
        </w:rPr>
        <w:t>s’</w:t>
      </w:r>
      <w:r>
        <w:rPr>
          <w:noProof/>
        </w:rPr>
        <w:t xml:space="preserve">écrire de manière équivalente par le vecteur résiduel </w:t>
      </w:r>
      <m:oMath>
        <m:sSub>
          <m:sSubPr>
            <m:ctrlPr>
              <w:rPr>
                <w:rFonts w:ascii="Cambria Math" w:hAnsi="Cambria Math"/>
                <w:b/>
                <w:i/>
                <w:noProof/>
              </w:rPr>
            </m:ctrlPr>
          </m:sSubPr>
          <m:e>
            <m:r>
              <m:rPr>
                <m:sty m:val="bi"/>
              </m:rPr>
              <w:rPr>
                <w:rFonts w:ascii="Cambria Math" w:hAnsi="Cambria Math"/>
                <w:noProof/>
              </w:rPr>
              <m:t>R</m:t>
            </m:r>
          </m:e>
          <m:sub>
            <m:r>
              <m:rPr>
                <m:sty m:val="bi"/>
              </m:rPr>
              <w:rPr>
                <w:rFonts w:ascii="Cambria Math" w:hAnsi="Cambria Math"/>
                <w:noProof/>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oMath>
      <w:r>
        <w:rPr>
          <w:noProof/>
        </w:rPr>
        <w:t> :</w:t>
      </w:r>
      <w:r w:rsidR="00F91BAA" w:rsidRPr="00F91BAA">
        <w:rPr>
          <w:noProof/>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81010A" w14:paraId="42FD1CD9" w14:textId="77777777" w:rsidTr="000F5306">
        <w:trPr>
          <w:trHeight w:val="635"/>
          <w:jc w:val="center"/>
        </w:trPr>
        <w:tc>
          <w:tcPr>
            <w:tcW w:w="8080" w:type="dxa"/>
            <w:vAlign w:val="center"/>
          </w:tcPr>
          <w:p w14:paraId="5B21AE1E" w14:textId="77777777" w:rsidR="008F23B1" w:rsidRPr="00AA3E05" w:rsidRDefault="00730F42" w:rsidP="001856FA">
            <w:pPr>
              <w:spacing w:before="120" w:after="120" w:line="360" w:lineRule="auto"/>
              <w:jc w:val="center"/>
              <w:rPr>
                <w:rFonts w:eastAsia="SimSun"/>
                <w:i/>
                <w:lang w:val="en-US"/>
              </w:rPr>
            </w:pPr>
            <m:oMathPara>
              <m:oMath>
                <m:sSub>
                  <m:sSubPr>
                    <m:ctrlPr>
                      <w:rPr>
                        <w:rFonts w:ascii="Cambria Math" w:hAnsi="Cambria Math"/>
                        <w:b/>
                        <w:i/>
                      </w:rPr>
                    </m:ctrlPr>
                  </m:sSubPr>
                  <m:e>
                    <m:r>
                      <m:rPr>
                        <m:sty m:val="bi"/>
                      </m:rPr>
                      <w:rPr>
                        <w:rFonts w:ascii="Cambria Math" w:hAnsi="Cambria Math"/>
                      </w:rPr>
                      <m:t>J</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sub>
                </m:sSub>
                <m:r>
                  <w:rPr>
                    <w:rFonts w:ascii="Cambria Math" w:hAnsi="Cambria Math"/>
                  </w:rPr>
                  <m:t>=</m:t>
                </m:r>
                <m:limLow>
                  <m:limLowPr>
                    <m:ctrlPr>
                      <w:rPr>
                        <w:rFonts w:ascii="Cambria Math" w:eastAsia="SimSun" w:hAnsi="Cambria Math"/>
                        <w:i/>
                      </w:rPr>
                    </m:ctrlPr>
                  </m:limLowPr>
                  <m:e>
                    <m:r>
                      <m:rPr>
                        <m:sty m:val="p"/>
                      </m:rPr>
                      <w:rPr>
                        <w:rFonts w:ascii="Cambria Math" w:eastAsia="SimSun" w:hAnsi="Cambria Math"/>
                      </w:rPr>
                      <m:t>lim</m:t>
                    </m:r>
                  </m:e>
                  <m:lim>
                    <m:r>
                      <m:rPr>
                        <m:sty m:val="p"/>
                      </m:rPr>
                      <w:rPr>
                        <w:rFonts w:ascii="Cambria Math" w:hAnsi="Cambria Math"/>
                      </w:rPr>
                      <m:t>∆</m:t>
                    </m:r>
                    <m:r>
                      <m:rPr>
                        <m:sty m:val="bi"/>
                      </m:rPr>
                      <w:rPr>
                        <w:rFonts w:ascii="Cambria Math" w:hAnsi="Cambria Math"/>
                      </w:rPr>
                      <m:t>δ→0</m:t>
                    </m:r>
                  </m:lim>
                </m:limLow>
                <m:f>
                  <m:fPr>
                    <m:ctrlPr>
                      <w:rPr>
                        <w:rFonts w:ascii="Cambria Math" w:hAnsi="Cambria Math"/>
                        <w:i/>
                      </w:rPr>
                    </m:ctrlPr>
                  </m:fPr>
                  <m:num>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r>
                          <w:rPr>
                            <w:rFonts w:ascii="Cambria Math" w:hAnsi="Cambria Math"/>
                          </w:rPr>
                          <m:t>+</m:t>
                        </m:r>
                        <m:r>
                          <m:rPr>
                            <m:sty m:val="p"/>
                          </m:rPr>
                          <w:rPr>
                            <w:rFonts w:ascii="Cambria Math" w:hAnsi="Cambria Math"/>
                          </w:rPr>
                          <m:t>∆</m:t>
                        </m:r>
                        <m:r>
                          <w:rPr>
                            <w:rFonts w:ascii="Cambria Math" w:hAnsi="Cambria Math"/>
                          </w:rPr>
                          <m:t>δ</m:t>
                        </m:r>
                        <m:ctrlPr>
                          <w:rPr>
                            <w:rFonts w:ascii="Cambria Math" w:hAnsi="Cambria Math"/>
                            <w:b/>
                            <w:i/>
                          </w:rPr>
                        </m:ctrlPr>
                      </m:e>
                    </m:d>
                    <m:r>
                      <w:rPr>
                        <w:rFonts w:ascii="Cambria Math" w:hAnsi="Cambria Math"/>
                      </w:rPr>
                      <m:t>-</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ctrlPr>
                      <w:rPr>
                        <w:rFonts w:ascii="Cambria Math" w:eastAsia="SimSun" w:hAnsi="Cambria Math"/>
                        <w:i/>
                        <w:lang w:val="en-US"/>
                      </w:rPr>
                    </m:ctrlPr>
                  </m:num>
                  <m:den>
                    <m:r>
                      <m:rPr>
                        <m:sty m:val="p"/>
                      </m:rPr>
                      <w:rPr>
                        <w:rFonts w:ascii="Cambria Math" w:hAnsi="Cambria Math"/>
                      </w:rPr>
                      <m:t>∆</m:t>
                    </m:r>
                    <m:r>
                      <w:rPr>
                        <w:rFonts w:ascii="Cambria Math" w:hAnsi="Cambria Math"/>
                      </w:rPr>
                      <m:t>δ</m:t>
                    </m:r>
                  </m:den>
                </m:f>
              </m:oMath>
            </m:oMathPara>
          </w:p>
        </w:tc>
        <w:tc>
          <w:tcPr>
            <w:tcW w:w="992" w:type="dxa"/>
            <w:vAlign w:val="center"/>
          </w:tcPr>
          <w:p w14:paraId="36219FD2" w14:textId="77777777" w:rsidR="008F23B1" w:rsidRPr="0081010A" w:rsidRDefault="008F23B1" w:rsidP="00706BB2">
            <w:pPr>
              <w:pStyle w:val="Lgende"/>
              <w:keepNext/>
              <w:numPr>
                <w:ilvl w:val="1"/>
                <w:numId w:val="6"/>
              </w:numPr>
              <w:spacing w:before="120" w:after="120" w:line="360" w:lineRule="auto"/>
              <w:jc w:val="both"/>
              <w:rPr>
                <w:rFonts w:ascii="Times New Roman" w:eastAsia="Times New Roman" w:hAnsi="Times New Roman"/>
                <w:b/>
                <w:iCs w:val="0"/>
                <w:color w:val="auto"/>
                <w:sz w:val="22"/>
                <w:szCs w:val="22"/>
                <w:lang w:val="en-US" w:eastAsia="fr-FR"/>
              </w:rPr>
            </w:pPr>
            <w:bookmarkStart w:id="734" w:name="_Ref528576952"/>
            <w:r>
              <w:rPr>
                <w:rFonts w:ascii="Times New Roman" w:eastAsia="Times New Roman" w:hAnsi="Times New Roman"/>
                <w:b/>
                <w:iCs w:val="0"/>
                <w:color w:val="auto"/>
                <w:sz w:val="22"/>
                <w:szCs w:val="22"/>
                <w:lang w:val="en-US" w:eastAsia="fr-FR"/>
              </w:rPr>
              <w:t xml:space="preserve"> </w:t>
            </w:r>
            <w:bookmarkEnd w:id="734"/>
          </w:p>
        </w:tc>
      </w:tr>
    </w:tbl>
    <w:p w14:paraId="03487758" w14:textId="32FD1E8C" w:rsidR="008F23B1" w:rsidRDefault="008F23B1" w:rsidP="00762AEE">
      <w:pPr>
        <w:spacing w:line="360" w:lineRule="auto"/>
        <w:ind w:firstLine="708"/>
        <w:rPr>
          <w:noProof/>
        </w:rPr>
      </w:pPr>
      <w:r>
        <w:rPr>
          <w:noProof/>
        </w:rPr>
        <w:t>Le calcul de l</w:t>
      </w:r>
      <w:r w:rsidR="00F91BAA">
        <w:rPr>
          <w:noProof/>
        </w:rPr>
        <w:t>a matrice jacobienne et de monod</w:t>
      </w:r>
      <w:r>
        <w:rPr>
          <w:noProof/>
        </w:rPr>
        <w:t xml:space="preserve">romie nécessite de choisir une perturbation </w:t>
      </w:r>
      <m:oMath>
        <m:r>
          <m:rPr>
            <m:sty m:val="p"/>
          </m:rPr>
          <w:rPr>
            <w:rFonts w:ascii="Cambria Math" w:hAnsi="Cambria Math"/>
          </w:rPr>
          <m:t>∆</m:t>
        </m:r>
        <m:r>
          <w:rPr>
            <w:rFonts w:ascii="Cambria Math" w:hAnsi="Cambria Math"/>
          </w:rPr>
          <m:t>δ</m:t>
        </m:r>
      </m:oMath>
      <w:r>
        <w:rPr>
          <w:b/>
          <w:bCs/>
          <w:iCs/>
          <w:noProof/>
        </w:rPr>
        <w:t xml:space="preserve"> </w:t>
      </w:r>
      <w:r>
        <w:rPr>
          <w:noProof/>
        </w:rPr>
        <w:t>suffisamment petit</w:t>
      </w:r>
      <w:r w:rsidR="00F91BAA">
        <w:rPr>
          <w:noProof/>
        </w:rPr>
        <w:t>e</w:t>
      </w:r>
      <w:r>
        <w:rPr>
          <w:noProof/>
        </w:rPr>
        <w:t xml:space="preserve"> pour que l’évaluation </w:t>
      </w:r>
      <m:oMath>
        <m:sSub>
          <m:sSubPr>
            <m:ctrlPr>
              <w:rPr>
                <w:rFonts w:ascii="Cambria Math" w:hAnsi="Cambria Math"/>
                <w:b/>
                <w:i/>
              </w:rPr>
            </m:ctrlPr>
          </m:sSubPr>
          <m:e>
            <m:r>
              <m:rPr>
                <m:sty m:val="bi"/>
              </m:rPr>
              <w:rPr>
                <w:rFonts w:ascii="Cambria Math" w:hAnsi="Cambria Math"/>
              </w:rPr>
              <m:t>J</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sub>
        </m:sSub>
      </m:oMath>
      <w:r>
        <w:rPr>
          <w:noProof/>
        </w:rPr>
        <w:t xml:space="preserve"> soit correcte. Une fois la matrice jacobienne </w:t>
      </w:r>
      <m:oMath>
        <m:sSub>
          <m:sSubPr>
            <m:ctrlPr>
              <w:rPr>
                <w:rFonts w:ascii="Cambria Math" w:hAnsi="Cambria Math"/>
                <w:b/>
                <w:i/>
              </w:rPr>
            </m:ctrlPr>
          </m:sSubPr>
          <m:e>
            <m:r>
              <m:rPr>
                <m:sty m:val="bi"/>
              </m:rPr>
              <w:rPr>
                <w:rFonts w:ascii="Cambria Math" w:hAnsi="Cambria Math"/>
              </w:rPr>
              <m:t>J</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sub>
        </m:sSub>
      </m:oMath>
      <w:r w:rsidRPr="003313EF">
        <w:rPr>
          <w:noProof/>
        </w:rPr>
        <w:t xml:space="preserve"> </w:t>
      </w:r>
      <w:r>
        <w:rPr>
          <w:noProof/>
        </w:rPr>
        <w:t xml:space="preserve">obtenue, l’incrément de correction peut être déduit </w:t>
      </w:r>
      <w:r>
        <w:t xml:space="preserve">grâce à </w:t>
      </w:r>
      <w:r w:rsidRPr="00664618">
        <w:rPr>
          <w:b/>
        </w:rPr>
        <w:fldChar w:fldCharType="begin"/>
      </w:r>
      <w:r w:rsidRPr="00664618">
        <w:rPr>
          <w:b/>
        </w:rPr>
        <w:instrText xml:space="preserve"> REF _Ref507252382 \r \h  \* MERGEFORMAT </w:instrText>
      </w:r>
      <w:r w:rsidRPr="00664618">
        <w:rPr>
          <w:b/>
        </w:rPr>
      </w:r>
      <w:r w:rsidRPr="00664618">
        <w:rPr>
          <w:b/>
        </w:rPr>
        <w:fldChar w:fldCharType="separate"/>
      </w:r>
      <w:r w:rsidR="00D07291">
        <w:rPr>
          <w:b/>
        </w:rPr>
        <w:t>Eq.3-29</w:t>
      </w:r>
      <w:r w:rsidRPr="00664618">
        <w:rPr>
          <w:b/>
        </w:rPr>
        <w:fldChar w:fldCharType="end"/>
      </w:r>
      <w:r>
        <w:t xml:space="preserve"> et la solution initiale </w:t>
      </w:r>
      <m:oMath>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sidRPr="00E671DA">
        <w:t xml:space="preserve"> peut </w:t>
      </w:r>
      <w:r>
        <w:t>ainsi être corrigée par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81010A" w14:paraId="1BC993A7" w14:textId="77777777" w:rsidTr="000F5306">
        <w:trPr>
          <w:trHeight w:val="635"/>
          <w:jc w:val="center"/>
        </w:trPr>
        <w:tc>
          <w:tcPr>
            <w:tcW w:w="8080" w:type="dxa"/>
            <w:vAlign w:val="center"/>
          </w:tcPr>
          <w:p w14:paraId="0E171B87" w14:textId="77777777" w:rsidR="008F23B1" w:rsidRPr="003313EF" w:rsidRDefault="00730F42" w:rsidP="001856FA">
            <w:pPr>
              <w:spacing w:before="120" w:after="120" w:line="360" w:lineRule="auto"/>
              <w:jc w:val="center"/>
              <w:rPr>
                <w:rFonts w:eastAsia="SimSun"/>
                <w:i/>
              </w:rPr>
            </w:pPr>
            <m:oMathPara>
              <m:oMath>
                <m:sSubSup>
                  <m:sSubSupPr>
                    <m:ctrlPr>
                      <w:rPr>
                        <w:rFonts w:ascii="Cambria Math" w:hAnsi="Cambria Math"/>
                        <w:b/>
                        <w:i/>
                      </w:rPr>
                    </m:ctrlPr>
                  </m:sSubSupPr>
                  <m:e>
                    <m:r>
                      <m:rPr>
                        <m:sty m:val="bi"/>
                      </m:rPr>
                      <w:rPr>
                        <w:rFonts w:ascii="Cambria Math" w:hAnsi="Cambria Math"/>
                      </w:rPr>
                      <m:t>δ</m:t>
                    </m:r>
                  </m:e>
                  <m:sub>
                    <m:r>
                      <w:rPr>
                        <w:rFonts w:ascii="Cambria Math" w:hAnsi="Cambria Math"/>
                      </w:rPr>
                      <m:t>(k+1)</m:t>
                    </m:r>
                  </m:sub>
                  <m:sup>
                    <m:r>
                      <w:rPr>
                        <w:rFonts w:ascii="Cambria Math" w:hAnsi="Cambria Math"/>
                      </w:rPr>
                      <m:t>0</m:t>
                    </m:r>
                  </m:sup>
                </m:sSubSup>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r>
                  <m:rPr>
                    <m:sty m:val="bi"/>
                  </m:rPr>
                  <w:rPr>
                    <w:rFonts w:ascii="Cambria Math" w:hAnsi="Cambria Math"/>
                  </w:rPr>
                  <m:t>+</m:t>
                </m:r>
                <m:r>
                  <m:rPr>
                    <m:sty m:val="p"/>
                  </m:rP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m:oMathPara>
          </w:p>
        </w:tc>
        <w:tc>
          <w:tcPr>
            <w:tcW w:w="992" w:type="dxa"/>
            <w:vAlign w:val="center"/>
          </w:tcPr>
          <w:p w14:paraId="2787B222" w14:textId="77777777" w:rsidR="008F23B1" w:rsidRPr="003313EF" w:rsidRDefault="008F23B1" w:rsidP="00706BB2">
            <w:pPr>
              <w:pStyle w:val="Lgende"/>
              <w:keepNext/>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3313EF">
              <w:rPr>
                <w:rFonts w:ascii="Times New Roman" w:eastAsia="Times New Roman" w:hAnsi="Times New Roman"/>
                <w:b/>
                <w:iCs w:val="0"/>
                <w:color w:val="auto"/>
                <w:sz w:val="22"/>
                <w:szCs w:val="22"/>
                <w:lang w:eastAsia="fr-FR"/>
              </w:rPr>
              <w:t xml:space="preserve"> </w:t>
            </w:r>
          </w:p>
        </w:tc>
      </w:tr>
    </w:tbl>
    <w:p w14:paraId="1F322438" w14:textId="6DCF4DA8" w:rsidR="008F23B1" w:rsidRDefault="008F23B1" w:rsidP="00762AEE">
      <w:pPr>
        <w:spacing w:line="360" w:lineRule="auto"/>
        <w:ind w:firstLine="708"/>
      </w:pPr>
      <w:r>
        <w:t>L’algorithme de la méthode de shooting</w:t>
      </w:r>
      <w:r w:rsidRPr="002F253F">
        <w:t xml:space="preserve"> est </w:t>
      </w:r>
      <w:r>
        <w:t>résumé dans le d</w:t>
      </w:r>
      <w:r w:rsidRPr="00AD442C">
        <w:t>iagramme</w:t>
      </w:r>
      <w:r>
        <w:t xml:space="preserve"> (</w:t>
      </w:r>
      <w:r w:rsidRPr="000B6E52">
        <w:rPr>
          <w:b/>
          <w:i/>
        </w:rPr>
        <w:fldChar w:fldCharType="begin"/>
      </w:r>
      <w:r w:rsidRPr="000B6E52">
        <w:rPr>
          <w:b/>
          <w:i/>
        </w:rPr>
        <w:instrText xml:space="preserve"> REF _Ref528059593 \h  \* MERGEFORMAT </w:instrText>
      </w:r>
      <w:r w:rsidRPr="000B6E52">
        <w:rPr>
          <w:b/>
          <w:i/>
        </w:rPr>
      </w:r>
      <w:r w:rsidRPr="000B6E52">
        <w:rPr>
          <w:b/>
          <w:i/>
        </w:rPr>
        <w:fldChar w:fldCharType="separate"/>
      </w:r>
      <w:r w:rsidR="00D07291" w:rsidRPr="00D07291">
        <w:rPr>
          <w:b/>
          <w:i/>
          <w:iCs/>
        </w:rPr>
        <w:t xml:space="preserve">Figure </w:t>
      </w:r>
      <w:r w:rsidR="00D07291" w:rsidRPr="00D07291">
        <w:rPr>
          <w:b/>
          <w:i/>
          <w:iCs/>
          <w:noProof/>
        </w:rPr>
        <w:t>3.2</w:t>
      </w:r>
      <w:r w:rsidR="00D07291" w:rsidRPr="00D07291">
        <w:rPr>
          <w:b/>
          <w:i/>
          <w:iCs/>
          <w:noProof/>
        </w:rPr>
        <w:noBreakHyphen/>
        <w:t>3</w:t>
      </w:r>
      <w:r w:rsidRPr="000B6E52">
        <w:rPr>
          <w:b/>
          <w:i/>
        </w:rPr>
        <w:fldChar w:fldCharType="end"/>
      </w:r>
      <w:r>
        <w:t xml:space="preserve">). </w:t>
      </w:r>
      <w:r w:rsidRPr="00AA2CE0">
        <w:t xml:space="preserve">La solution initiale </w:t>
      </w:r>
      <m:oMath>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1</m:t>
                </m:r>
              </m:e>
            </m:d>
          </m:sub>
          <m:sup>
            <m:r>
              <w:rPr>
                <w:rFonts w:ascii="Cambria Math" w:hAnsi="Cambria Math"/>
              </w:rPr>
              <m:t>0</m:t>
            </m:r>
          </m:sup>
        </m:sSubSup>
      </m:oMath>
      <w:r>
        <w:t xml:space="preserve"> </w:t>
      </w:r>
      <w:r w:rsidRPr="00AA2CE0">
        <w:t>est prise égale à un vecteur d’état</w:t>
      </w:r>
      <w:r>
        <w:t xml:space="preserve"> </w:t>
      </w:r>
      <m:oMath>
        <m:r>
          <m:rPr>
            <m:sty m:val="bi"/>
          </m:rPr>
          <w:rPr>
            <w:rFonts w:ascii="Cambria Math" w:hAnsi="Cambria Math"/>
          </w:rPr>
          <m:t>δ</m:t>
        </m:r>
        <m:r>
          <w:rPr>
            <w:rFonts w:ascii="Cambria Math" w:hAnsi="Cambria Math"/>
          </w:rPr>
          <m:t>(t)</m:t>
        </m:r>
      </m:oMath>
      <w:r w:rsidRPr="00AA2CE0">
        <w:t xml:space="preserve"> défini par l’utilisateur. Lorsque le vecteur résiduel </w:t>
      </w:r>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oMath>
      <w:r>
        <w:t xml:space="preserve"> </w:t>
      </w:r>
      <w:r w:rsidRPr="00AA2CE0">
        <w:t>est calculé par l’équation</w:t>
      </w:r>
      <w:r>
        <w:t xml:space="preserve"> </w:t>
      </w:r>
      <w:r w:rsidRPr="00664618">
        <w:rPr>
          <w:b/>
        </w:rPr>
        <w:fldChar w:fldCharType="begin"/>
      </w:r>
      <w:r w:rsidRPr="00664618">
        <w:rPr>
          <w:b/>
        </w:rPr>
        <w:instrText xml:space="preserve"> REF _Ref478549772 \r \h  \* MERGEFORMAT </w:instrText>
      </w:r>
      <w:r w:rsidRPr="00664618">
        <w:rPr>
          <w:b/>
        </w:rPr>
      </w:r>
      <w:r w:rsidRPr="00664618">
        <w:rPr>
          <w:b/>
        </w:rPr>
        <w:fldChar w:fldCharType="separate"/>
      </w:r>
      <w:r w:rsidR="00D07291">
        <w:rPr>
          <w:b/>
        </w:rPr>
        <w:t>Eq.3-27</w:t>
      </w:r>
      <w:r w:rsidRPr="00664618">
        <w:rPr>
          <w:b/>
        </w:rPr>
        <w:fldChar w:fldCharType="end"/>
      </w:r>
      <w:r>
        <w:t>, l’</w:t>
      </w:r>
      <w:r w:rsidRPr="00AA2CE0">
        <w:t>incrément</w:t>
      </w:r>
      <w:r>
        <w:t xml:space="preserve"> du vecteur de correction</w:t>
      </w:r>
      <w:r w:rsidRPr="00AA2CE0">
        <w:t xml:space="preserve"> </w:t>
      </w:r>
      <m:oMath>
        <m:r>
          <m:rPr>
            <m:sty m:val="p"/>
          </m:rP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t xml:space="preserve"> est produit par </w:t>
      </w:r>
      <w:r w:rsidRPr="008C6AE3">
        <w:rPr>
          <w:b/>
        </w:rPr>
        <w:fldChar w:fldCharType="begin"/>
      </w:r>
      <w:r w:rsidRPr="008C6AE3">
        <w:rPr>
          <w:b/>
        </w:rPr>
        <w:instrText xml:space="preserve"> REF _Ref507252382 \r \h  \* MERGEFORMAT </w:instrText>
      </w:r>
      <w:r w:rsidRPr="008C6AE3">
        <w:rPr>
          <w:b/>
        </w:rPr>
      </w:r>
      <w:r w:rsidRPr="008C6AE3">
        <w:rPr>
          <w:b/>
        </w:rPr>
        <w:fldChar w:fldCharType="separate"/>
      </w:r>
      <w:r w:rsidR="00D07291">
        <w:rPr>
          <w:b/>
        </w:rPr>
        <w:t>Eq.3-29</w:t>
      </w:r>
      <w:r w:rsidRPr="008C6AE3">
        <w:rPr>
          <w:b/>
        </w:rPr>
        <w:fldChar w:fldCharType="end"/>
      </w:r>
      <w:r>
        <w:t xml:space="preserve"> et ainsi la solution initiale  </w:t>
      </w:r>
      <m:oMath>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sidRPr="00747FEF">
        <w:t xml:space="preserve"> est</w:t>
      </w:r>
      <w:r>
        <w:t xml:space="preserve"> corrigée et mise à jour. </w:t>
      </w:r>
    </w:p>
    <w:p w14:paraId="573021E1" w14:textId="77777777" w:rsidR="005A5955" w:rsidRDefault="005A5955" w:rsidP="005A5955">
      <w:pPr>
        <w:keepNext/>
        <w:spacing w:line="360" w:lineRule="auto"/>
        <w:jc w:val="center"/>
      </w:pPr>
      <w:r w:rsidRPr="00917A64">
        <w:rPr>
          <w:noProof/>
          <w:lang w:eastAsia="zh-CN"/>
        </w:rPr>
        <w:lastRenderedPageBreak/>
        <w:drawing>
          <wp:inline distT="0" distB="0" distL="0" distR="0" wp14:anchorId="0363D6CB" wp14:editId="2833CB3E">
            <wp:extent cx="4206703" cy="4591050"/>
            <wp:effectExtent l="0" t="0" r="3810" b="0"/>
            <wp:docPr id="138" name="Imag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 137"/>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4223902" cy="4609820"/>
                    </a:xfrm>
                    <a:prstGeom prst="rect">
                      <a:avLst/>
                    </a:prstGeom>
                  </pic:spPr>
                </pic:pic>
              </a:graphicData>
            </a:graphic>
          </wp:inline>
        </w:drawing>
      </w:r>
    </w:p>
    <w:p w14:paraId="6C90A055" w14:textId="77777777" w:rsidR="005A5955" w:rsidRDefault="005A5955" w:rsidP="005A5955">
      <w:pPr>
        <w:pStyle w:val="Lgende"/>
        <w:jc w:val="center"/>
        <w:rPr>
          <w:rFonts w:ascii="Calibri" w:eastAsia="Times New Roman" w:hAnsi="Calibri" w:cs="Times New Roman"/>
          <w:i w:val="0"/>
          <w:iCs w:val="0"/>
          <w:color w:val="auto"/>
          <w:sz w:val="22"/>
          <w:szCs w:val="20"/>
          <w:lang w:eastAsia="fr-FR"/>
        </w:rPr>
      </w:pPr>
      <w:bookmarkStart w:id="735" w:name="_Ref528059593"/>
      <w:r w:rsidRPr="00823BFC">
        <w:rPr>
          <w:rFonts w:ascii="Calibri" w:eastAsia="Times New Roman" w:hAnsi="Calibri" w:cs="Times New Roman"/>
          <w:i w:val="0"/>
          <w:iCs w:val="0"/>
          <w:color w:val="auto"/>
          <w:sz w:val="22"/>
          <w:szCs w:val="20"/>
          <w:lang w:eastAsia="fr-FR"/>
        </w:rPr>
        <w:t xml:space="preserve">Figure </w:t>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STYLEREF 2 \s </w:instrText>
      </w:r>
      <w:r>
        <w:rPr>
          <w:rFonts w:ascii="Calibri" w:eastAsia="Times New Roman" w:hAnsi="Calibri" w:cs="Times New Roman"/>
          <w:i w:val="0"/>
          <w:iCs w:val="0"/>
          <w:color w:val="auto"/>
          <w:sz w:val="22"/>
          <w:szCs w:val="20"/>
          <w:lang w:eastAsia="fr-FR"/>
        </w:rPr>
        <w:fldChar w:fldCharType="separate"/>
      </w:r>
      <w:r w:rsidR="00D07291">
        <w:rPr>
          <w:rFonts w:ascii="Calibri" w:eastAsia="Times New Roman" w:hAnsi="Calibri" w:cs="Times New Roman"/>
          <w:i w:val="0"/>
          <w:iCs w:val="0"/>
          <w:noProof/>
          <w:color w:val="auto"/>
          <w:sz w:val="22"/>
          <w:szCs w:val="20"/>
          <w:lang w:eastAsia="fr-FR"/>
        </w:rPr>
        <w:t>3.2</w:t>
      </w:r>
      <w:r>
        <w:rPr>
          <w:rFonts w:ascii="Calibri" w:eastAsia="Times New Roman" w:hAnsi="Calibri" w:cs="Times New Roman"/>
          <w:i w:val="0"/>
          <w:iCs w:val="0"/>
          <w:color w:val="auto"/>
          <w:sz w:val="22"/>
          <w:szCs w:val="20"/>
          <w:lang w:eastAsia="fr-FR"/>
        </w:rPr>
        <w:fldChar w:fldCharType="end"/>
      </w:r>
      <w:r>
        <w:rPr>
          <w:rFonts w:ascii="Calibri" w:eastAsia="Times New Roman" w:hAnsi="Calibri" w:cs="Times New Roman"/>
          <w:i w:val="0"/>
          <w:iCs w:val="0"/>
          <w:color w:val="auto"/>
          <w:sz w:val="22"/>
          <w:szCs w:val="20"/>
          <w:lang w:eastAsia="fr-FR"/>
        </w:rPr>
        <w:noBreakHyphen/>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SEQ Figure \* ARABIC \s 2 </w:instrText>
      </w:r>
      <w:r>
        <w:rPr>
          <w:rFonts w:ascii="Calibri" w:eastAsia="Times New Roman" w:hAnsi="Calibri" w:cs="Times New Roman"/>
          <w:i w:val="0"/>
          <w:iCs w:val="0"/>
          <w:color w:val="auto"/>
          <w:sz w:val="22"/>
          <w:szCs w:val="20"/>
          <w:lang w:eastAsia="fr-FR"/>
        </w:rPr>
        <w:fldChar w:fldCharType="separate"/>
      </w:r>
      <w:r w:rsidR="00D07291">
        <w:rPr>
          <w:rFonts w:ascii="Calibri" w:eastAsia="Times New Roman" w:hAnsi="Calibri" w:cs="Times New Roman"/>
          <w:i w:val="0"/>
          <w:iCs w:val="0"/>
          <w:noProof/>
          <w:color w:val="auto"/>
          <w:sz w:val="22"/>
          <w:szCs w:val="20"/>
          <w:lang w:eastAsia="fr-FR"/>
        </w:rPr>
        <w:t>3</w:t>
      </w:r>
      <w:r>
        <w:rPr>
          <w:rFonts w:ascii="Calibri" w:eastAsia="Times New Roman" w:hAnsi="Calibri" w:cs="Times New Roman"/>
          <w:i w:val="0"/>
          <w:iCs w:val="0"/>
          <w:color w:val="auto"/>
          <w:sz w:val="22"/>
          <w:szCs w:val="20"/>
          <w:lang w:eastAsia="fr-FR"/>
        </w:rPr>
        <w:fldChar w:fldCharType="end"/>
      </w:r>
      <w:bookmarkEnd w:id="735"/>
      <w:r w:rsidRPr="00823BFC">
        <w:rPr>
          <w:rFonts w:ascii="Calibri" w:eastAsia="Times New Roman" w:hAnsi="Calibri" w:cs="Times New Roman"/>
          <w:i w:val="0"/>
          <w:iCs w:val="0"/>
          <w:color w:val="auto"/>
          <w:sz w:val="22"/>
          <w:szCs w:val="20"/>
          <w:lang w:eastAsia="fr-FR"/>
        </w:rPr>
        <w:t> </w:t>
      </w:r>
      <w:r>
        <w:rPr>
          <w:rFonts w:ascii="Calibri" w:eastAsia="Times New Roman" w:hAnsi="Calibri" w:cs="Times New Roman"/>
          <w:i w:val="0"/>
          <w:iCs w:val="0"/>
          <w:color w:val="auto"/>
          <w:sz w:val="22"/>
          <w:szCs w:val="20"/>
          <w:lang w:eastAsia="fr-FR"/>
        </w:rPr>
        <w:t>: Diagramme de l’algorithme de « s</w:t>
      </w:r>
      <w:r w:rsidRPr="00823BFC">
        <w:rPr>
          <w:rFonts w:ascii="Calibri" w:eastAsia="Times New Roman" w:hAnsi="Calibri" w:cs="Times New Roman"/>
          <w:i w:val="0"/>
          <w:iCs w:val="0"/>
          <w:color w:val="auto"/>
          <w:sz w:val="22"/>
          <w:szCs w:val="20"/>
          <w:lang w:eastAsia="fr-FR"/>
        </w:rPr>
        <w:t>hooting</w:t>
      </w:r>
      <w:r>
        <w:rPr>
          <w:rFonts w:ascii="Calibri" w:eastAsia="Times New Roman" w:hAnsi="Calibri" w:cs="Times New Roman"/>
          <w:i w:val="0"/>
          <w:iCs w:val="0"/>
          <w:color w:val="auto"/>
          <w:sz w:val="22"/>
          <w:szCs w:val="20"/>
          <w:lang w:eastAsia="fr-FR"/>
        </w:rPr>
        <w:t> »</w:t>
      </w:r>
    </w:p>
    <w:p w14:paraId="61A434CF" w14:textId="26C18233" w:rsidR="008F23B1" w:rsidRDefault="008F23B1" w:rsidP="00762AEE">
      <w:pPr>
        <w:spacing w:line="360" w:lineRule="auto"/>
        <w:ind w:firstLine="708"/>
      </w:pPr>
      <w:r>
        <w:t xml:space="preserve">Le fait que </w:t>
      </w:r>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oMath>
      <w:r>
        <w:t xml:space="preserve"> représente la différence des positions et vitesses entre la solution initiale et la solution périodique, deux tolérances de convergence du calcul </w:t>
      </w:r>
      <m:oMath>
        <m:sSub>
          <m:sSubPr>
            <m:ctrlPr>
              <w:rPr>
                <w:rFonts w:ascii="Cambria Math" w:hAnsi="Cambria Math"/>
              </w:rPr>
            </m:ctrlPr>
          </m:sSubPr>
          <m:e>
            <m:r>
              <w:rPr>
                <w:rFonts w:ascii="Cambria Math" w:hAnsi="Cambria Math"/>
              </w:rPr>
              <m:t>ε</m:t>
            </m:r>
          </m:e>
          <m:sub>
            <m:r>
              <m:rPr>
                <m:sty m:val="bi"/>
              </m:rPr>
              <w:rPr>
                <w:rFonts w:ascii="Cambria Math" w:hAnsi="Cambria Math"/>
              </w:rPr>
              <m:t>q</m:t>
            </m:r>
          </m:sub>
        </m:sSub>
        <m:r>
          <m:rPr>
            <m:sty m:val="p"/>
          </m:rPr>
          <w:rPr>
            <w:rFonts w:ascii="Cambria Math" w:hAnsi="Cambria Math"/>
          </w:rPr>
          <m:t>=1</m:t>
        </m:r>
        <m:sSup>
          <m:sSupPr>
            <m:ctrlPr>
              <w:rPr>
                <w:rFonts w:ascii="Cambria Math" w:hAnsi="Cambria Math"/>
              </w:rPr>
            </m:ctrlPr>
          </m:sSupPr>
          <m:e>
            <m:r>
              <w:rPr>
                <w:rFonts w:ascii="Cambria Math" w:hAnsi="Cambria Math"/>
              </w:rPr>
              <m:t>E</m:t>
            </m:r>
          </m:e>
          <m:sup>
            <m:r>
              <m:rPr>
                <m:sty m:val="p"/>
              </m:rPr>
              <w:rPr>
                <w:rFonts w:ascii="Cambria Math" w:hAnsi="Cambria Math"/>
              </w:rPr>
              <m:t>-7</m:t>
            </m:r>
          </m:sup>
        </m:sSup>
      </m:oMath>
      <w:r>
        <w:t xml:space="preserve"> et </w:t>
      </w:r>
      <m:oMath>
        <m:sSub>
          <m:sSubPr>
            <m:ctrlPr>
              <w:rPr>
                <w:rFonts w:ascii="Cambria Math" w:hAnsi="Cambria Math"/>
              </w:rPr>
            </m:ctrlPr>
          </m:sSubPr>
          <m:e>
            <m:r>
              <w:rPr>
                <w:rFonts w:ascii="Cambria Math" w:hAnsi="Cambria Math"/>
              </w:rPr>
              <m:t>ε</m:t>
            </m:r>
          </m:e>
          <m:sub>
            <m:acc>
              <m:accPr>
                <m:chr m:val="̇"/>
                <m:ctrlPr>
                  <w:rPr>
                    <w:rFonts w:ascii="Cambria Math" w:hAnsi="Cambria Math"/>
                    <w:i/>
                  </w:rPr>
                </m:ctrlPr>
              </m:accPr>
              <m:e>
                <m:r>
                  <w:rPr>
                    <w:rFonts w:ascii="Cambria Math" w:hAnsi="Cambria Math"/>
                  </w:rPr>
                  <m:t>q</m:t>
                </m:r>
              </m:e>
            </m:acc>
          </m:sub>
        </m:sSub>
        <m:r>
          <m:rPr>
            <m:sty m:val="p"/>
          </m:rPr>
          <w:rPr>
            <w:rFonts w:ascii="Cambria Math" w:hAnsi="Cambria Math"/>
          </w:rPr>
          <m:t>=1</m:t>
        </m:r>
        <m:sSup>
          <m:sSupPr>
            <m:ctrlPr>
              <w:rPr>
                <w:rFonts w:ascii="Cambria Math" w:hAnsi="Cambria Math"/>
              </w:rPr>
            </m:ctrlPr>
          </m:sSupPr>
          <m:e>
            <m:r>
              <w:rPr>
                <w:rFonts w:ascii="Cambria Math" w:hAnsi="Cambria Math"/>
              </w:rPr>
              <m:t>E</m:t>
            </m:r>
          </m:e>
          <m:sup>
            <m:r>
              <m:rPr>
                <m:sty m:val="p"/>
              </m:rPr>
              <w:rPr>
                <w:rFonts w:ascii="Cambria Math" w:hAnsi="Cambria Math"/>
              </w:rPr>
              <m:t>-3</m:t>
            </m:r>
          </m:sup>
        </m:sSup>
      </m:oMath>
      <w:r>
        <w:t xml:space="preserve"> sont appliquées séparément aux</w:t>
      </w:r>
      <m:oMath>
        <m:r>
          <m:rPr>
            <m:sty m:val="p"/>
          </m:rP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r>
              <m:rPr>
                <m:sty m:val="bi"/>
              </m:rPr>
              <w:rPr>
                <w:rFonts w:ascii="Cambria Math" w:hAnsi="Cambria Math"/>
              </w:rPr>
              <m:t>q</m:t>
            </m:r>
          </m:e>
        </m:d>
        <m:r>
          <m:rPr>
            <m:sty m:val="p"/>
          </m:rPr>
          <w:rPr>
            <w:rFonts w:ascii="Cambria Math" w:hAnsi="Cambria Math"/>
          </w:rPr>
          <m:t xml:space="preserve"> </m:t>
        </m:r>
      </m:oMath>
      <w:r w:rsidRPr="007342CE">
        <w:t>et</w:t>
      </w:r>
      <m:oMath>
        <m:r>
          <m:rPr>
            <m:sty m:val="p"/>
          </m:rP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acc>
              <m:accPr>
                <m:chr m:val="̇"/>
                <m:ctrlPr>
                  <w:rPr>
                    <w:rFonts w:ascii="Cambria Math" w:hAnsi="Cambria Math"/>
                    <w:b/>
                    <w:i/>
                  </w:rPr>
                </m:ctrlPr>
              </m:accPr>
              <m:e>
                <m:r>
                  <m:rPr>
                    <m:sty m:val="bi"/>
                  </m:rPr>
                  <w:rPr>
                    <w:rFonts w:ascii="Cambria Math" w:hAnsi="Cambria Math"/>
                  </w:rPr>
                  <m:t>q</m:t>
                </m:r>
              </m:e>
            </m:acc>
          </m:e>
        </m:d>
      </m:oMath>
      <w:r w:rsidR="00F91BAA">
        <w:t xml:space="preserve">. </w:t>
      </w:r>
      <w:r>
        <w:rPr>
          <w:noProof/>
        </w:rPr>
        <w:t xml:space="preserve">Quand la norme </w:t>
      </w:r>
      <w:r w:rsidRPr="000C0572">
        <w:t>euclidienne</w:t>
      </w:r>
      <w:r>
        <w:t xml:space="preserve"> des vecteurs résiduels </w:t>
      </w:r>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r>
              <m:rPr>
                <m:sty m:val="bi"/>
              </m:rPr>
              <w:rPr>
                <w:rFonts w:ascii="Cambria Math" w:hAnsi="Cambria Math"/>
              </w:rPr>
              <m:t>q</m:t>
            </m:r>
          </m:e>
        </m:d>
        <m:r>
          <m:rPr>
            <m:sty m:val="p"/>
          </m:rPr>
          <w:rPr>
            <w:rFonts w:ascii="Cambria Math" w:hAnsi="Cambria Math"/>
          </w:rPr>
          <m:t xml:space="preserve"> </m:t>
        </m:r>
      </m:oMath>
      <w:r>
        <w:t xml:space="preserve">et </w:t>
      </w:r>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acc>
              <m:accPr>
                <m:chr m:val="̇"/>
                <m:ctrlPr>
                  <w:rPr>
                    <w:rFonts w:ascii="Cambria Math" w:hAnsi="Cambria Math"/>
                    <w:b/>
                    <w:i/>
                  </w:rPr>
                </m:ctrlPr>
              </m:accPr>
              <m:e>
                <m:r>
                  <m:rPr>
                    <m:sty m:val="bi"/>
                  </m:rPr>
                  <w:rPr>
                    <w:rFonts w:ascii="Cambria Math" w:hAnsi="Cambria Math"/>
                  </w:rPr>
                  <m:t>q</m:t>
                </m:r>
              </m:e>
            </m:acc>
          </m:e>
        </m:d>
      </m:oMath>
      <w:r>
        <w:t xml:space="preserve"> </w:t>
      </w:r>
      <w:r w:rsidRPr="00A4091E">
        <w:t xml:space="preserve"> est </w:t>
      </w:r>
      <w:r>
        <w:t xml:space="preserve">au-dessous des deux tolérances </w:t>
      </w:r>
      <m:oMath>
        <m:sSub>
          <m:sSubPr>
            <m:ctrlPr>
              <w:rPr>
                <w:rFonts w:ascii="Cambria Math" w:hAnsi="Cambria Math"/>
              </w:rPr>
            </m:ctrlPr>
          </m:sSubPr>
          <m:e>
            <m:r>
              <w:rPr>
                <w:rFonts w:ascii="Cambria Math" w:hAnsi="Cambria Math"/>
              </w:rPr>
              <m:t>ε</m:t>
            </m:r>
          </m:e>
          <m:sub>
            <m:r>
              <m:rPr>
                <m:sty m:val="bi"/>
              </m:rPr>
              <w:rPr>
                <w:rFonts w:ascii="Cambria Math" w:hAnsi="Cambria Math"/>
              </w:rPr>
              <m:t>q</m:t>
            </m:r>
          </m:sub>
        </m:sSub>
      </m:oMath>
      <w:r>
        <w:t xml:space="preserve"> et</w:t>
      </w:r>
      <m:oMath>
        <m:r>
          <w:rPr>
            <w:rFonts w:ascii="Cambria Math" w:hAnsi="Cambria Math"/>
          </w:rPr>
          <m:t xml:space="preserve"> </m:t>
        </m:r>
        <m:sSub>
          <m:sSubPr>
            <m:ctrlPr>
              <w:rPr>
                <w:rFonts w:ascii="Cambria Math" w:hAnsi="Cambria Math"/>
              </w:rPr>
            </m:ctrlPr>
          </m:sSubPr>
          <m:e>
            <m:r>
              <w:rPr>
                <w:rFonts w:ascii="Cambria Math" w:hAnsi="Cambria Math"/>
              </w:rPr>
              <m:t>ε</m:t>
            </m:r>
          </m:e>
          <m:sub>
            <m:acc>
              <m:accPr>
                <m:chr m:val="̇"/>
                <m:ctrlPr>
                  <w:rPr>
                    <w:rFonts w:ascii="Cambria Math" w:hAnsi="Cambria Math"/>
                    <w:i/>
                  </w:rPr>
                </m:ctrlPr>
              </m:accPr>
              <m:e>
                <m:r>
                  <w:rPr>
                    <w:rFonts w:ascii="Cambria Math" w:hAnsi="Cambria Math"/>
                  </w:rPr>
                  <m:t>q</m:t>
                </m:r>
              </m:e>
            </m:acc>
          </m:sub>
        </m:sSub>
      </m:oMath>
      <w:r w:rsidR="00F91BAA">
        <w:t>, l</w:t>
      </w:r>
      <w:r>
        <w:t>a solution périodique</w:t>
      </w:r>
      <m:oMath>
        <m:r>
          <w:rPr>
            <w:rFonts w:ascii="Cambria Math" w:hAnsi="Cambria Math"/>
          </w:rPr>
          <m:t xml:space="preserve"> </m:t>
        </m:r>
        <m:sSubSup>
          <m:sSubSupPr>
            <m:ctrlPr>
              <w:rPr>
                <w:rFonts w:ascii="Cambria Math" w:hAnsi="Cambria Math"/>
                <w:b/>
                <w:i/>
              </w:rPr>
            </m:ctrlPr>
          </m:sSubSupPr>
          <m:e>
            <m:r>
              <m:rPr>
                <m:sty m:val="bi"/>
              </m:rPr>
              <w:rPr>
                <w:rFonts w:ascii="Cambria Math" w:hAnsi="Cambria Math"/>
              </w:rPr>
              <m:t>δ</m:t>
            </m:r>
          </m:e>
          <m:sub>
            <m:r>
              <m:rPr>
                <m:sty m:val="bi"/>
              </m:rPr>
              <w:rPr>
                <w:rFonts w:ascii="Cambria Math" w:hAnsi="Cambria Math"/>
              </w:rPr>
              <m:t>(k)</m:t>
            </m:r>
          </m:sub>
          <m:sup>
            <m:r>
              <m:rPr>
                <m:sty m:val="bi"/>
              </m:rPr>
              <w:rPr>
                <w:rFonts w:ascii="Cambria Math" w:hAnsi="Cambria Math"/>
              </w:rPr>
              <m:t>T</m:t>
            </m:r>
          </m:sup>
        </m:sSubSup>
      </m:oMath>
      <w:r>
        <w:t xml:space="preserve">, i.e. l’orbite périodique, est supposée obtenue. Sinon, une nouvelle correction itérative de </w:t>
      </w:r>
      <w:r w:rsidR="00F91BAA">
        <w:t xml:space="preserve">la méthode </w:t>
      </w:r>
      <w:r>
        <w:t>Newton-</w:t>
      </w:r>
      <w:proofErr w:type="spellStart"/>
      <w:r>
        <w:t>Raphson</w:t>
      </w:r>
      <w:proofErr w:type="spellEnd"/>
      <w:r>
        <w:t xml:space="preserve"> commence. Après la correction par</w:t>
      </w:r>
      <m:oMath>
        <m:r>
          <w:rPr>
            <w:rFonts w:ascii="Cambria Math" w:hAnsi="Cambria Math"/>
          </w:rPr>
          <m:t xml:space="preserve"> </m:t>
        </m:r>
        <m:r>
          <m:rPr>
            <m:sty m:val="p"/>
          </m:rP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Pr>
          <w:b/>
        </w:rPr>
        <w:t>,</w:t>
      </w:r>
      <w:r>
        <w:t xml:space="preserve"> le vecteur </w:t>
      </w:r>
      <m:oMath>
        <m:sSubSup>
          <m:sSubSupPr>
            <m:ctrlPr>
              <w:rPr>
                <w:rFonts w:ascii="Cambria Math" w:hAnsi="Cambria Math"/>
                <w:b/>
                <w:i/>
              </w:rPr>
            </m:ctrlPr>
          </m:sSubSupPr>
          <m:e>
            <m:r>
              <m:rPr>
                <m:sty m:val="bi"/>
              </m:rPr>
              <w:rPr>
                <w:rFonts w:ascii="Cambria Math" w:hAnsi="Cambria Math"/>
              </w:rPr>
              <m:t>δ</m:t>
            </m:r>
          </m:e>
          <m:sub>
            <m:r>
              <m:rPr>
                <m:sty m:val="bi"/>
              </m:rPr>
              <w:rPr>
                <w:rFonts w:ascii="Cambria Math" w:hAnsi="Cambria Math"/>
              </w:rPr>
              <m:t>(k+1)</m:t>
            </m:r>
          </m:sub>
          <m:sup>
            <m:r>
              <m:rPr>
                <m:sty m:val="bi"/>
              </m:rPr>
              <w:rPr>
                <w:rFonts w:ascii="Cambria Math" w:hAnsi="Cambria Math"/>
              </w:rPr>
              <m:t>T</m:t>
            </m:r>
          </m:sup>
        </m:sSubSup>
      </m:oMath>
      <w:r>
        <w:rPr>
          <w:noProof/>
        </w:rPr>
        <w:t xml:space="preserve"> est recalculé à partir de </w:t>
      </w:r>
      <m:oMath>
        <m:sSubSup>
          <m:sSubSupPr>
            <m:ctrlPr>
              <w:rPr>
                <w:rFonts w:ascii="Cambria Math" w:hAnsi="Cambria Math"/>
                <w:b/>
                <w:i/>
              </w:rPr>
            </m:ctrlPr>
          </m:sSubSupPr>
          <m:e>
            <m:r>
              <m:rPr>
                <m:sty m:val="bi"/>
              </m:rPr>
              <w:rPr>
                <w:rFonts w:ascii="Cambria Math" w:hAnsi="Cambria Math"/>
              </w:rPr>
              <m:t>δ</m:t>
            </m:r>
          </m:e>
          <m:sub>
            <m:r>
              <m:rPr>
                <m:sty m:val="bi"/>
              </m:rPr>
              <w:rPr>
                <w:rFonts w:ascii="Cambria Math" w:hAnsi="Cambria Math"/>
              </w:rPr>
              <m:t>(k+1)</m:t>
            </m:r>
          </m:sub>
          <m:sup>
            <m:r>
              <m:rPr>
                <m:sty m:val="bi"/>
              </m:rPr>
              <w:rPr>
                <w:rFonts w:ascii="Cambria Math" w:hAnsi="Cambria Math"/>
              </w:rPr>
              <m:t>0</m:t>
            </m:r>
          </m:sup>
        </m:sSubSup>
      </m:oMath>
      <w:r>
        <w:rPr>
          <w:b/>
          <w:noProof/>
        </w:rPr>
        <w:t xml:space="preserve"> </w:t>
      </w:r>
      <w:r w:rsidRPr="00DE4627">
        <w:rPr>
          <w:noProof/>
        </w:rPr>
        <w:t>grâce au schéma d’intégration temporelle.</w:t>
      </w:r>
      <w:r>
        <w:rPr>
          <w:b/>
          <w:noProof/>
        </w:rPr>
        <w:t xml:space="preserve"> </w:t>
      </w:r>
      <w:r w:rsidRPr="009A5EF0">
        <w:t xml:space="preserve">Enfin, </w:t>
      </w:r>
      <w:r w:rsidR="00F91BAA">
        <w:t xml:space="preserve">comme le montre la </w:t>
      </w:r>
      <w:r w:rsidR="005A5955" w:rsidRPr="005A5955">
        <w:rPr>
          <w:b/>
        </w:rPr>
        <w:fldChar w:fldCharType="begin"/>
      </w:r>
      <w:r w:rsidR="005A5955" w:rsidRPr="005A5955">
        <w:rPr>
          <w:b/>
        </w:rPr>
        <w:instrText xml:space="preserve"> REF _Ref535232690 \h  \* MERGEFORMAT </w:instrText>
      </w:r>
      <w:r w:rsidR="005A5955" w:rsidRPr="005A5955">
        <w:rPr>
          <w:b/>
        </w:rPr>
      </w:r>
      <w:r w:rsidR="005A5955" w:rsidRPr="005A5955">
        <w:rPr>
          <w:b/>
        </w:rPr>
        <w:fldChar w:fldCharType="separate"/>
      </w:r>
      <w:r w:rsidR="00D07291" w:rsidRPr="00D07291">
        <w:rPr>
          <w:b/>
          <w:i/>
          <w:iCs/>
        </w:rPr>
        <w:t xml:space="preserve">Figure </w:t>
      </w:r>
      <w:r w:rsidR="00D07291" w:rsidRPr="00D07291">
        <w:rPr>
          <w:b/>
          <w:i/>
          <w:iCs/>
          <w:noProof/>
        </w:rPr>
        <w:t>3.2</w:t>
      </w:r>
      <w:r w:rsidR="00D07291" w:rsidRPr="00D07291">
        <w:rPr>
          <w:b/>
          <w:i/>
          <w:iCs/>
          <w:noProof/>
        </w:rPr>
        <w:noBreakHyphen/>
        <w:t>4</w:t>
      </w:r>
      <w:r w:rsidR="005A5955" w:rsidRPr="005A5955">
        <w:rPr>
          <w:b/>
        </w:rPr>
        <w:fldChar w:fldCharType="end"/>
      </w:r>
      <w:r w:rsidR="005A5955">
        <w:rPr>
          <w:b/>
        </w:rPr>
        <w:t>,</w:t>
      </w:r>
      <w:r w:rsidR="005A5955">
        <w:t xml:space="preserve"> </w:t>
      </w:r>
      <w:r w:rsidRPr="009A5EF0">
        <w:t xml:space="preserve">la solution périodique en utilisant la méthode de </w:t>
      </w:r>
      <w:r w:rsidR="005A5955">
        <w:t>« </w:t>
      </w:r>
      <w:r w:rsidRPr="009A5EF0">
        <w:t>shooting</w:t>
      </w:r>
      <w:r w:rsidR="005A5955">
        <w:t> »</w:t>
      </w:r>
      <w:r w:rsidRPr="009A5EF0">
        <w:t xml:space="preserve"> est généralement obtenue en quelques</w:t>
      </w:r>
      <w:r>
        <w:t xml:space="preserve"> </w:t>
      </w:r>
      <w:r w:rsidRPr="009A5EF0">
        <w:t>itérati</w:t>
      </w:r>
      <w:r>
        <w:t>ons seulement.</w:t>
      </w:r>
    </w:p>
    <w:p w14:paraId="5620B865" w14:textId="77777777" w:rsidR="002458EC" w:rsidRDefault="002458EC" w:rsidP="002458EC">
      <w:pPr>
        <w:keepNext/>
        <w:spacing w:line="360" w:lineRule="auto"/>
        <w:jc w:val="center"/>
      </w:pPr>
      <w:r>
        <w:rPr>
          <w:noProof/>
          <w:lang w:eastAsia="zh-CN"/>
        </w:rPr>
        <w:lastRenderedPageBreak/>
        <w:drawing>
          <wp:inline distT="0" distB="0" distL="0" distR="0" wp14:anchorId="2D2D80B5" wp14:editId="45AF62BD">
            <wp:extent cx="2636384" cy="1814614"/>
            <wp:effectExtent l="0" t="0" r="0" b="0"/>
            <wp:docPr id="453" name="Imag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ure, principe de shooting.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640918" cy="1817735"/>
                    </a:xfrm>
                    <a:prstGeom prst="rect">
                      <a:avLst/>
                    </a:prstGeom>
                  </pic:spPr>
                </pic:pic>
              </a:graphicData>
            </a:graphic>
          </wp:inline>
        </w:drawing>
      </w:r>
    </w:p>
    <w:p w14:paraId="404EE17E" w14:textId="0D9E427D" w:rsidR="002458EC" w:rsidRPr="00D0664B" w:rsidRDefault="002458EC" w:rsidP="002458EC">
      <w:pPr>
        <w:pStyle w:val="Lgende"/>
        <w:jc w:val="center"/>
        <w:rPr>
          <w:rFonts w:ascii="Calibri" w:eastAsia="Times New Roman" w:hAnsi="Calibri" w:cs="Times New Roman"/>
          <w:i w:val="0"/>
          <w:iCs w:val="0"/>
          <w:color w:val="auto"/>
          <w:sz w:val="22"/>
          <w:szCs w:val="20"/>
          <w:lang w:eastAsia="fr-FR"/>
        </w:rPr>
      </w:pPr>
      <w:bookmarkStart w:id="736" w:name="_Ref535232690"/>
      <w:r w:rsidRPr="00D0664B">
        <w:rPr>
          <w:rFonts w:ascii="Calibri" w:eastAsia="Times New Roman" w:hAnsi="Calibri" w:cs="Times New Roman"/>
          <w:i w:val="0"/>
          <w:iCs w:val="0"/>
          <w:color w:val="auto"/>
          <w:sz w:val="22"/>
          <w:szCs w:val="20"/>
          <w:lang w:eastAsia="fr-FR"/>
        </w:rPr>
        <w:t xml:space="preserve">Figure </w:t>
      </w:r>
      <w:r w:rsidR="007B73B8">
        <w:rPr>
          <w:rFonts w:ascii="Calibri" w:eastAsia="Times New Roman" w:hAnsi="Calibri" w:cs="Times New Roman"/>
          <w:i w:val="0"/>
          <w:iCs w:val="0"/>
          <w:color w:val="auto"/>
          <w:sz w:val="22"/>
          <w:szCs w:val="20"/>
          <w:lang w:eastAsia="fr-FR"/>
        </w:rPr>
        <w:fldChar w:fldCharType="begin"/>
      </w:r>
      <w:r w:rsidR="007B73B8">
        <w:rPr>
          <w:rFonts w:ascii="Calibri" w:eastAsia="Times New Roman" w:hAnsi="Calibri" w:cs="Times New Roman"/>
          <w:i w:val="0"/>
          <w:iCs w:val="0"/>
          <w:color w:val="auto"/>
          <w:sz w:val="22"/>
          <w:szCs w:val="20"/>
          <w:lang w:eastAsia="fr-FR"/>
        </w:rPr>
        <w:instrText xml:space="preserve"> STYLEREF 2 \s </w:instrText>
      </w:r>
      <w:r w:rsidR="007B73B8">
        <w:rPr>
          <w:rFonts w:ascii="Calibri" w:eastAsia="Times New Roman" w:hAnsi="Calibri" w:cs="Times New Roman"/>
          <w:i w:val="0"/>
          <w:iCs w:val="0"/>
          <w:color w:val="auto"/>
          <w:sz w:val="22"/>
          <w:szCs w:val="20"/>
          <w:lang w:eastAsia="fr-FR"/>
        </w:rPr>
        <w:fldChar w:fldCharType="separate"/>
      </w:r>
      <w:r w:rsidR="00D07291">
        <w:rPr>
          <w:rFonts w:ascii="Calibri" w:eastAsia="Times New Roman" w:hAnsi="Calibri" w:cs="Times New Roman"/>
          <w:i w:val="0"/>
          <w:iCs w:val="0"/>
          <w:noProof/>
          <w:color w:val="auto"/>
          <w:sz w:val="22"/>
          <w:szCs w:val="20"/>
          <w:lang w:eastAsia="fr-FR"/>
        </w:rPr>
        <w:t>3.2</w:t>
      </w:r>
      <w:r w:rsidR="007B73B8">
        <w:rPr>
          <w:rFonts w:ascii="Calibri" w:eastAsia="Times New Roman" w:hAnsi="Calibri" w:cs="Times New Roman"/>
          <w:i w:val="0"/>
          <w:iCs w:val="0"/>
          <w:color w:val="auto"/>
          <w:sz w:val="22"/>
          <w:szCs w:val="20"/>
          <w:lang w:eastAsia="fr-FR"/>
        </w:rPr>
        <w:fldChar w:fldCharType="end"/>
      </w:r>
      <w:r w:rsidR="007B73B8">
        <w:rPr>
          <w:rFonts w:ascii="Calibri" w:eastAsia="Times New Roman" w:hAnsi="Calibri" w:cs="Times New Roman"/>
          <w:i w:val="0"/>
          <w:iCs w:val="0"/>
          <w:color w:val="auto"/>
          <w:sz w:val="22"/>
          <w:szCs w:val="20"/>
          <w:lang w:eastAsia="fr-FR"/>
        </w:rPr>
        <w:noBreakHyphen/>
      </w:r>
      <w:r w:rsidR="007B73B8">
        <w:rPr>
          <w:rFonts w:ascii="Calibri" w:eastAsia="Times New Roman" w:hAnsi="Calibri" w:cs="Times New Roman"/>
          <w:i w:val="0"/>
          <w:iCs w:val="0"/>
          <w:color w:val="auto"/>
          <w:sz w:val="22"/>
          <w:szCs w:val="20"/>
          <w:lang w:eastAsia="fr-FR"/>
        </w:rPr>
        <w:fldChar w:fldCharType="begin"/>
      </w:r>
      <w:r w:rsidR="007B73B8">
        <w:rPr>
          <w:rFonts w:ascii="Calibri" w:eastAsia="Times New Roman" w:hAnsi="Calibri" w:cs="Times New Roman"/>
          <w:i w:val="0"/>
          <w:iCs w:val="0"/>
          <w:color w:val="auto"/>
          <w:sz w:val="22"/>
          <w:szCs w:val="20"/>
          <w:lang w:eastAsia="fr-FR"/>
        </w:rPr>
        <w:instrText xml:space="preserve"> SEQ Figure \* ARABIC \s 2 </w:instrText>
      </w:r>
      <w:r w:rsidR="007B73B8">
        <w:rPr>
          <w:rFonts w:ascii="Calibri" w:eastAsia="Times New Roman" w:hAnsi="Calibri" w:cs="Times New Roman"/>
          <w:i w:val="0"/>
          <w:iCs w:val="0"/>
          <w:color w:val="auto"/>
          <w:sz w:val="22"/>
          <w:szCs w:val="20"/>
          <w:lang w:eastAsia="fr-FR"/>
        </w:rPr>
        <w:fldChar w:fldCharType="separate"/>
      </w:r>
      <w:r w:rsidR="00D07291">
        <w:rPr>
          <w:rFonts w:ascii="Calibri" w:eastAsia="Times New Roman" w:hAnsi="Calibri" w:cs="Times New Roman"/>
          <w:i w:val="0"/>
          <w:iCs w:val="0"/>
          <w:noProof/>
          <w:color w:val="auto"/>
          <w:sz w:val="22"/>
          <w:szCs w:val="20"/>
          <w:lang w:eastAsia="fr-FR"/>
        </w:rPr>
        <w:t>4</w:t>
      </w:r>
      <w:r w:rsidR="007B73B8">
        <w:rPr>
          <w:rFonts w:ascii="Calibri" w:eastAsia="Times New Roman" w:hAnsi="Calibri" w:cs="Times New Roman"/>
          <w:i w:val="0"/>
          <w:iCs w:val="0"/>
          <w:color w:val="auto"/>
          <w:sz w:val="22"/>
          <w:szCs w:val="20"/>
          <w:lang w:eastAsia="fr-FR"/>
        </w:rPr>
        <w:fldChar w:fldCharType="end"/>
      </w:r>
      <w:bookmarkEnd w:id="736"/>
      <w:r w:rsidR="005A5955">
        <w:rPr>
          <w:rFonts w:ascii="Calibri" w:eastAsia="Times New Roman" w:hAnsi="Calibri" w:cs="Times New Roman"/>
          <w:i w:val="0"/>
          <w:iCs w:val="0"/>
          <w:color w:val="auto"/>
          <w:sz w:val="22"/>
          <w:szCs w:val="20"/>
          <w:lang w:eastAsia="fr-FR"/>
        </w:rPr>
        <w:t> : E</w:t>
      </w:r>
      <w:r>
        <w:rPr>
          <w:rFonts w:ascii="Calibri" w:eastAsia="Times New Roman" w:hAnsi="Calibri" w:cs="Times New Roman"/>
          <w:i w:val="0"/>
          <w:iCs w:val="0"/>
          <w:color w:val="auto"/>
          <w:sz w:val="22"/>
          <w:szCs w:val="20"/>
          <w:lang w:eastAsia="fr-FR"/>
        </w:rPr>
        <w:t xml:space="preserve">xemple d’application de la méthode Shooting </w:t>
      </w:r>
      <w:r w:rsidR="005A5955">
        <w:rPr>
          <w:rFonts w:ascii="Calibri" w:eastAsia="Times New Roman" w:hAnsi="Calibri" w:cs="Times New Roman"/>
          <w:i w:val="0"/>
          <w:iCs w:val="0"/>
          <w:color w:val="auto"/>
          <w:sz w:val="22"/>
          <w:szCs w:val="20"/>
          <w:lang w:eastAsia="fr-FR"/>
        </w:rPr>
        <w:t>convergée</w:t>
      </w:r>
      <w:r>
        <w:rPr>
          <w:rFonts w:ascii="Calibri" w:eastAsia="Times New Roman" w:hAnsi="Calibri" w:cs="Times New Roman"/>
          <w:i w:val="0"/>
          <w:iCs w:val="0"/>
          <w:color w:val="auto"/>
          <w:sz w:val="22"/>
          <w:szCs w:val="20"/>
          <w:lang w:eastAsia="fr-FR"/>
        </w:rPr>
        <w:t xml:space="preserve"> en 3 itérations</w:t>
      </w:r>
    </w:p>
    <w:p w14:paraId="0E4C1412" w14:textId="0865445F" w:rsidR="000F5306" w:rsidRDefault="000F5306" w:rsidP="002458EC">
      <w:pPr>
        <w:spacing w:line="360" w:lineRule="auto"/>
        <w:ind w:firstLine="708"/>
        <w:rPr>
          <w:noProof/>
        </w:rPr>
      </w:pPr>
      <w:r>
        <w:rPr>
          <w:noProof/>
        </w:rPr>
        <w:t xml:space="preserve">La méthode de shooting converge non seulement vers des solutions stables mais aussi vers celles instables. Cependant, seules les solutions stables peuvent être expérimentalement obtenues. La solution instable vérifie les équations du mouvement mais n’est pas physiquement observable. C’est pourquoi, après avoir obtenu la solution périodique, sa stabilité peut être vérifiée en appliquant la théorie de Floquet </w:t>
      </w:r>
      <w:r w:rsidRPr="00692093">
        <w:rPr>
          <w:b/>
          <w:noProof/>
        </w:rPr>
        <w:fldChar w:fldCharType="begin"/>
      </w:r>
      <w:r w:rsidRPr="00692093">
        <w:rPr>
          <w:b/>
          <w:noProof/>
        </w:rPr>
        <w:instrText xml:space="preserve"> REF _Ref528001806 \r \h </w:instrText>
      </w:r>
      <w:r>
        <w:rPr>
          <w:b/>
          <w:noProof/>
        </w:rPr>
        <w:instrText xml:space="preserve"> \* MERGEFORMAT </w:instrText>
      </w:r>
      <w:r w:rsidRPr="00692093">
        <w:rPr>
          <w:b/>
          <w:noProof/>
        </w:rPr>
      </w:r>
      <w:r w:rsidRPr="00692093">
        <w:rPr>
          <w:b/>
          <w:noProof/>
        </w:rPr>
        <w:fldChar w:fldCharType="separate"/>
      </w:r>
      <w:r w:rsidR="00D07291">
        <w:rPr>
          <w:b/>
          <w:noProof/>
        </w:rPr>
        <w:t>[53]</w:t>
      </w:r>
      <w:r w:rsidRPr="00692093">
        <w:rPr>
          <w:b/>
          <w:noProof/>
        </w:rPr>
        <w:fldChar w:fldCharType="end"/>
      </w:r>
      <w:r>
        <w:rPr>
          <w:noProof/>
        </w:rPr>
        <w:t xml:space="preserve">, c’est-à-dire en calculant les valeurs propres (multiplicateurs caractéristiques de Floquet) de la matrice de monodromie </w:t>
      </w:r>
      <m:oMath>
        <m:r>
          <m:rPr>
            <m:sty m:val="b"/>
          </m:rPr>
          <w:rPr>
            <w:rFonts w:ascii="Cambria Math" w:hAnsi="Cambria Math"/>
          </w:rPr>
          <m:t>Φ</m:t>
        </m:r>
      </m:oMath>
      <w:r>
        <w:rPr>
          <w:noProof/>
        </w:rPr>
        <w:t>. Quand la plus grande valeur propre est inférieure 1, la méthode de shooting est stable.</w:t>
      </w:r>
    </w:p>
    <w:p w14:paraId="10B162DC" w14:textId="00A69228" w:rsidR="008F12ED" w:rsidRDefault="008F23B1" w:rsidP="008F12ED">
      <w:pPr>
        <w:pStyle w:val="Titre4"/>
        <w:ind w:left="709"/>
      </w:pPr>
      <w:r>
        <w:t>Méthode classique</w:t>
      </w:r>
      <w:r w:rsidR="005A5955">
        <w:t xml:space="preserve"> (la méthode de l’orbite)</w:t>
      </w:r>
    </w:p>
    <w:p w14:paraId="4A59F212" w14:textId="002A5031" w:rsidR="008F23B1" w:rsidRDefault="008F23B1" w:rsidP="008F12ED">
      <w:r>
        <w:t xml:space="preserve"> </w:t>
      </w:r>
    </w:p>
    <w:p w14:paraId="77A87A92" w14:textId="43C418F3" w:rsidR="008F23B1" w:rsidRDefault="008F23B1" w:rsidP="001C2EA3">
      <w:pPr>
        <w:spacing w:line="360" w:lineRule="auto"/>
        <w:ind w:firstLine="708"/>
      </w:pPr>
      <w:r>
        <w:t xml:space="preserve">La méthode classique consiste à effectuer un calcul transitoire suffisamment long afin de trouver la réponse périodique. Le vecteur </w:t>
      </w:r>
      <w:r>
        <w:rPr>
          <w:noProof/>
        </w:rPr>
        <w:t xml:space="preserve">d’état </w:t>
      </w:r>
      <m:oMath>
        <m:r>
          <m:rPr>
            <m:sty m:val="bi"/>
          </m:rPr>
          <w:rPr>
            <w:rFonts w:ascii="Cambria Math" w:hAnsi="Cambria Math"/>
          </w:rPr>
          <m:t>δ</m:t>
        </m:r>
        <m:d>
          <m:dPr>
            <m:ctrlPr>
              <w:rPr>
                <w:rFonts w:ascii="Cambria Math" w:hAnsi="Cambria Math"/>
                <w:i/>
              </w:rPr>
            </m:ctrlPr>
          </m:dPr>
          <m:e>
            <m:r>
              <w:rPr>
                <w:rFonts w:ascii="Cambria Math" w:hAnsi="Cambria Math"/>
              </w:rPr>
              <m:t>t</m:t>
            </m:r>
          </m:e>
        </m:d>
      </m:oMath>
      <w:r>
        <w:rPr>
          <w:noProof/>
        </w:rPr>
        <w:t xml:space="preserve"> qui </w:t>
      </w:r>
      <w:r w:rsidRPr="00DE111A">
        <w:rPr>
          <w:noProof/>
        </w:rPr>
        <w:t>repré</w:t>
      </w:r>
      <w:r>
        <w:rPr>
          <w:noProof/>
        </w:rPr>
        <w:t>sente la solution des équati</w:t>
      </w:r>
      <w:r w:rsidR="00EB36EA">
        <w:rPr>
          <w:noProof/>
        </w:rPr>
        <w:t>ons de mouvement est enregistré</w:t>
      </w:r>
      <w:r>
        <w:rPr>
          <w:noProof/>
        </w:rPr>
        <w:t xml:space="preserve"> au début de chaque périodie </w:t>
      </w:r>
      <m:oMath>
        <m:r>
          <w:rPr>
            <w:rFonts w:ascii="Cambria Math" w:hAnsi="Cambria Math"/>
          </w:rPr>
          <m:t>t=kT</m:t>
        </m:r>
      </m:oMath>
      <w:r>
        <w:t xml:space="preserve"> (</w:t>
      </w:r>
      <m:oMath>
        <m:r>
          <w:rPr>
            <w:rFonts w:ascii="Cambria Math" w:hAnsi="Cambria Math"/>
          </w:rPr>
          <m:t>k</m:t>
        </m:r>
      </m:oMath>
      <w:r>
        <w:t xml:space="preserve"> est le nombre de période</w:t>
      </w:r>
      <w:r w:rsidR="00EB36EA">
        <w:t>s</w:t>
      </w:r>
      <w:r>
        <w:t xml:space="preserve"> de rotation). Puis, il est comparé avec celui stocké à la période précédente</w:t>
      </w:r>
      <m:oMath>
        <m:r>
          <w:rPr>
            <w:rFonts w:ascii="Cambria Math" w:hAnsi="Cambria Math"/>
          </w:rPr>
          <m:t xml:space="preserve"> t=</m:t>
        </m:r>
        <m:d>
          <m:dPr>
            <m:ctrlPr>
              <w:rPr>
                <w:rFonts w:ascii="Cambria Math" w:hAnsi="Cambria Math"/>
                <w:i/>
              </w:rPr>
            </m:ctrlPr>
          </m:dPr>
          <m:e>
            <m:r>
              <w:rPr>
                <w:rFonts w:ascii="Cambria Math" w:hAnsi="Cambria Math"/>
              </w:rPr>
              <m:t>k-1</m:t>
            </m:r>
          </m:e>
        </m:d>
        <m:r>
          <w:rPr>
            <w:rFonts w:ascii="Cambria Math" w:hAnsi="Cambria Math"/>
          </w:rPr>
          <m:t>T</m:t>
        </m:r>
      </m:oMath>
      <w:r>
        <w:t>. Le vecteur résiduel pour définir la condition de périodicité s’écrit: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81010A" w14:paraId="1F9D9E98" w14:textId="77777777" w:rsidTr="003E00E8">
        <w:trPr>
          <w:trHeight w:val="635"/>
          <w:jc w:val="center"/>
        </w:trPr>
        <w:tc>
          <w:tcPr>
            <w:tcW w:w="8080" w:type="dxa"/>
            <w:vAlign w:val="center"/>
          </w:tcPr>
          <w:p w14:paraId="157331AC" w14:textId="77777777" w:rsidR="008F23B1" w:rsidRPr="00AA3E05" w:rsidRDefault="00730F42" w:rsidP="001856FA">
            <w:pPr>
              <w:spacing w:before="120" w:after="120" w:line="360" w:lineRule="auto"/>
              <w:jc w:val="center"/>
              <w:rPr>
                <w:rFonts w:eastAsia="SimSun"/>
                <w:i/>
                <w:lang w:val="en-US"/>
              </w:rPr>
            </w:pPr>
            <m:oMathPara>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kT</m:t>
                        </m:r>
                      </m:sub>
                      <m:sup>
                        <m:r>
                          <w:rPr>
                            <w:rFonts w:ascii="Cambria Math" w:hAnsi="Cambria Math"/>
                          </w:rPr>
                          <m:t>0</m:t>
                        </m:r>
                      </m:sup>
                    </m:sSubSup>
                    <m:ctrlPr>
                      <w:rPr>
                        <w:rFonts w:ascii="Cambria Math" w:hAnsi="Cambria Math"/>
                        <w:b/>
                        <w:i/>
                      </w:rPr>
                    </m:ctrlPr>
                  </m:e>
                </m:d>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kT</m:t>
                    </m:r>
                  </m:sub>
                  <m:sup>
                    <m:r>
                      <w:rPr>
                        <w:rFonts w:ascii="Cambria Math" w:hAnsi="Cambria Math"/>
                      </w:rPr>
                      <m:t>0</m:t>
                    </m:r>
                  </m:sup>
                </m:sSubSup>
                <m:r>
                  <m:rPr>
                    <m:sty m:val="bi"/>
                  </m:rP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k-1</m:t>
                        </m:r>
                      </m:e>
                    </m:d>
                    <m:r>
                      <w:rPr>
                        <w:rFonts w:ascii="Cambria Math" w:hAnsi="Cambria Math"/>
                      </w:rPr>
                      <m:t>T</m:t>
                    </m:r>
                  </m:sub>
                  <m:sup>
                    <m:r>
                      <w:rPr>
                        <w:rFonts w:ascii="Cambria Math" w:hAnsi="Cambria Math"/>
                      </w:rPr>
                      <m:t>0</m:t>
                    </m:r>
                  </m:sup>
                </m:sSubSup>
                <m:r>
                  <w:rPr>
                    <w:rFonts w:ascii="Cambria Math" w:hAnsi="Cambria Math"/>
                  </w:rPr>
                  <m:t>=</m:t>
                </m:r>
                <m:r>
                  <m:rPr>
                    <m:sty m:val="bi"/>
                  </m:rPr>
                  <w:rPr>
                    <w:rFonts w:ascii="Cambria Math" w:hAnsi="Cambria Math"/>
                  </w:rPr>
                  <m:t>0</m:t>
                </m:r>
              </m:oMath>
            </m:oMathPara>
          </w:p>
        </w:tc>
        <w:tc>
          <w:tcPr>
            <w:tcW w:w="992" w:type="dxa"/>
            <w:vAlign w:val="center"/>
          </w:tcPr>
          <w:p w14:paraId="7F45460F" w14:textId="77777777" w:rsidR="008F23B1" w:rsidRPr="0081010A" w:rsidRDefault="008F23B1" w:rsidP="00706BB2">
            <w:pPr>
              <w:pStyle w:val="Lgende"/>
              <w:keepNext/>
              <w:numPr>
                <w:ilvl w:val="1"/>
                <w:numId w:val="6"/>
              </w:numPr>
              <w:spacing w:before="120" w:after="120" w:line="360" w:lineRule="auto"/>
              <w:jc w:val="both"/>
              <w:rPr>
                <w:rFonts w:ascii="Times New Roman" w:eastAsia="Times New Roman" w:hAnsi="Times New Roman"/>
                <w:b/>
                <w:iCs w:val="0"/>
                <w:color w:val="auto"/>
                <w:sz w:val="22"/>
                <w:szCs w:val="22"/>
                <w:lang w:val="en-US" w:eastAsia="fr-FR"/>
              </w:rPr>
            </w:pPr>
            <w:r>
              <w:rPr>
                <w:rFonts w:ascii="Times New Roman" w:eastAsia="Times New Roman" w:hAnsi="Times New Roman"/>
                <w:b/>
                <w:iCs w:val="0"/>
                <w:color w:val="auto"/>
                <w:sz w:val="22"/>
                <w:szCs w:val="22"/>
                <w:lang w:val="en-US" w:eastAsia="fr-FR"/>
              </w:rPr>
              <w:t xml:space="preserve"> </w:t>
            </w:r>
          </w:p>
        </w:tc>
      </w:tr>
    </w:tbl>
    <w:p w14:paraId="4F2BCBB6" w14:textId="4BC86105" w:rsidR="008F23B1" w:rsidRDefault="008F23B1" w:rsidP="00EB36EA">
      <w:pPr>
        <w:spacing w:line="360" w:lineRule="auto"/>
        <w:ind w:firstLine="708"/>
      </w:pPr>
      <w:r>
        <w:t xml:space="preserve">Comme utilisées dans la méthode de shooting, deux tolérances de convergence du calcul </w:t>
      </w:r>
      <m:oMath>
        <m:sSub>
          <m:sSubPr>
            <m:ctrlPr>
              <w:rPr>
                <w:rFonts w:ascii="Cambria Math" w:hAnsi="Cambria Math"/>
              </w:rPr>
            </m:ctrlPr>
          </m:sSubPr>
          <m:e>
            <m:r>
              <w:rPr>
                <w:rFonts w:ascii="Cambria Math" w:hAnsi="Cambria Math"/>
              </w:rPr>
              <m:t>ε</m:t>
            </m:r>
          </m:e>
          <m:sub>
            <m:r>
              <w:rPr>
                <w:rFonts w:ascii="Cambria Math" w:hAnsi="Cambria Math"/>
              </w:rPr>
              <m:t>q</m:t>
            </m:r>
          </m:sub>
        </m:sSub>
        <m:r>
          <m:rPr>
            <m:sty m:val="p"/>
          </m:rPr>
          <w:rPr>
            <w:rFonts w:ascii="Cambria Math" w:hAnsi="Cambria Math"/>
          </w:rPr>
          <m:t>=1</m:t>
        </m:r>
        <m:sSup>
          <m:sSupPr>
            <m:ctrlPr>
              <w:rPr>
                <w:rFonts w:ascii="Cambria Math" w:hAnsi="Cambria Math"/>
              </w:rPr>
            </m:ctrlPr>
          </m:sSupPr>
          <m:e>
            <m:r>
              <w:rPr>
                <w:rFonts w:ascii="Cambria Math" w:hAnsi="Cambria Math"/>
              </w:rPr>
              <m:t>E</m:t>
            </m:r>
          </m:e>
          <m:sup>
            <m:r>
              <m:rPr>
                <m:sty m:val="p"/>
              </m:rPr>
              <w:rPr>
                <w:rFonts w:ascii="Cambria Math" w:hAnsi="Cambria Math"/>
              </w:rPr>
              <m:t>-7</m:t>
            </m:r>
          </m:sup>
        </m:sSup>
      </m:oMath>
      <w:r>
        <w:t xml:space="preserve"> et </w:t>
      </w:r>
      <m:oMath>
        <m:sSub>
          <m:sSubPr>
            <m:ctrlPr>
              <w:rPr>
                <w:rFonts w:ascii="Cambria Math" w:hAnsi="Cambria Math"/>
              </w:rPr>
            </m:ctrlPr>
          </m:sSubPr>
          <m:e>
            <m:r>
              <w:rPr>
                <w:rFonts w:ascii="Cambria Math" w:hAnsi="Cambria Math"/>
              </w:rPr>
              <m:t>ε</m:t>
            </m:r>
          </m:e>
          <m:sub>
            <m:acc>
              <m:accPr>
                <m:chr m:val="̇"/>
                <m:ctrlPr>
                  <w:rPr>
                    <w:rFonts w:ascii="Cambria Math" w:hAnsi="Cambria Math"/>
                    <w:i/>
                  </w:rPr>
                </m:ctrlPr>
              </m:accPr>
              <m:e>
                <m:r>
                  <w:rPr>
                    <w:rFonts w:ascii="Cambria Math" w:hAnsi="Cambria Math"/>
                  </w:rPr>
                  <m:t>q</m:t>
                </m:r>
              </m:e>
            </m:acc>
          </m:sub>
        </m:sSub>
        <m:r>
          <m:rPr>
            <m:sty m:val="p"/>
          </m:rPr>
          <w:rPr>
            <w:rFonts w:ascii="Cambria Math" w:hAnsi="Cambria Math"/>
          </w:rPr>
          <m:t>=1</m:t>
        </m:r>
        <m:sSup>
          <m:sSupPr>
            <m:ctrlPr>
              <w:rPr>
                <w:rFonts w:ascii="Cambria Math" w:hAnsi="Cambria Math"/>
              </w:rPr>
            </m:ctrlPr>
          </m:sSupPr>
          <m:e>
            <m:r>
              <w:rPr>
                <w:rFonts w:ascii="Cambria Math" w:hAnsi="Cambria Math"/>
              </w:rPr>
              <m:t>E</m:t>
            </m:r>
          </m:e>
          <m:sup>
            <m:r>
              <m:rPr>
                <m:sty m:val="p"/>
              </m:rPr>
              <w:rPr>
                <w:rFonts w:ascii="Cambria Math" w:hAnsi="Cambria Math"/>
              </w:rPr>
              <m:t>-3</m:t>
            </m:r>
          </m:sup>
        </m:sSup>
      </m:oMath>
      <w:r>
        <w:t xml:space="preserve"> sont appliquées séparément aux vecteurs résiduels de déplacement </w:t>
      </w:r>
      <m:oMath>
        <m:r>
          <m:rPr>
            <m:sty m:val="p"/>
          </m:rP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sSup>
              <m:sSupPr>
                <m:ctrlPr>
                  <w:rPr>
                    <w:rFonts w:ascii="Cambria Math" w:hAnsi="Cambria Math"/>
                    <w:b/>
                    <w:i/>
                  </w:rPr>
                </m:ctrlPr>
              </m:sSupPr>
              <m:e>
                <m:r>
                  <m:rPr>
                    <m:sty m:val="bi"/>
                  </m:rPr>
                  <w:rPr>
                    <w:rFonts w:ascii="Cambria Math" w:hAnsi="Cambria Math"/>
                  </w:rPr>
                  <m:t>q</m:t>
                </m:r>
              </m:e>
              <m:sup>
                <m:r>
                  <w:rPr>
                    <w:rFonts w:ascii="Cambria Math" w:hAnsi="Cambria Math"/>
                  </w:rPr>
                  <m:t>0</m:t>
                </m:r>
              </m:sup>
            </m:sSup>
          </m:e>
        </m:d>
      </m:oMath>
      <w:r>
        <w:t xml:space="preserve"> et de la vitesse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0</m:t>
                </m:r>
              </m:sup>
            </m:sSup>
          </m:e>
        </m:d>
      </m:oMath>
      <w:r w:rsidR="00EB36EA">
        <w:t>. L’orbite périodique, i.e. la solution p</w:t>
      </w:r>
      <w:proofErr w:type="spellStart"/>
      <w:r w:rsidR="00EB36EA">
        <w:t>ériodique</w:t>
      </w:r>
      <w:proofErr w:type="spellEnd"/>
      <m:oMath>
        <m:r>
          <w:rPr>
            <w:rFonts w:ascii="Cambria Math" w:hAnsi="Cambria Math"/>
          </w:rPr>
          <m:t xml:space="preserve"> </m:t>
        </m:r>
        <m:sSubSup>
          <m:sSubSupPr>
            <m:ctrlPr>
              <w:rPr>
                <w:rFonts w:ascii="Cambria Math" w:hAnsi="Cambria Math"/>
                <w:b/>
                <w:i/>
              </w:rPr>
            </m:ctrlPr>
          </m:sSubSupPr>
          <m:e>
            <m:r>
              <m:rPr>
                <m:sty m:val="bi"/>
              </m:rPr>
              <w:rPr>
                <w:rFonts w:ascii="Cambria Math" w:hAnsi="Cambria Math"/>
              </w:rPr>
              <m:t>δ</m:t>
            </m:r>
          </m:e>
          <m:sub>
            <m:r>
              <m:rPr>
                <m:sty m:val="bi"/>
              </m:rPr>
              <w:rPr>
                <w:rFonts w:ascii="Cambria Math" w:hAnsi="Cambria Math"/>
              </w:rPr>
              <m:t>(k)</m:t>
            </m:r>
          </m:sub>
          <m:sup>
            <m:r>
              <m:rPr>
                <m:sty m:val="bi"/>
              </m:rPr>
              <w:rPr>
                <w:rFonts w:ascii="Cambria Math" w:hAnsi="Cambria Math"/>
              </w:rPr>
              <m:t>T</m:t>
            </m:r>
          </m:sup>
        </m:sSubSup>
      </m:oMath>
      <w:r w:rsidR="00EB36EA" w:rsidRPr="00EB36EA">
        <w:t>,</w:t>
      </w:r>
      <w:r w:rsidR="00EB36EA">
        <w:t xml:space="preserve"> est obtenue</w:t>
      </w:r>
      <w:r w:rsidR="00EB36EA">
        <w:rPr>
          <w:noProof/>
        </w:rPr>
        <w:t xml:space="preserve"> q</w:t>
      </w:r>
      <w:r>
        <w:rPr>
          <w:noProof/>
        </w:rPr>
        <w:t xml:space="preserve">uand la norme </w:t>
      </w:r>
      <w:r w:rsidRPr="000C0572">
        <w:t>euclidienne</w:t>
      </w:r>
      <w:r>
        <w:t xml:space="preserve"> des vecteurs résiduels </w:t>
      </w:r>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sSup>
              <m:sSupPr>
                <m:ctrlPr>
                  <w:rPr>
                    <w:rFonts w:ascii="Cambria Math" w:hAnsi="Cambria Math"/>
                    <w:b/>
                    <w:i/>
                  </w:rPr>
                </m:ctrlPr>
              </m:sSupPr>
              <m:e>
                <m:r>
                  <m:rPr>
                    <m:sty m:val="bi"/>
                  </m:rPr>
                  <w:rPr>
                    <w:rFonts w:ascii="Cambria Math" w:hAnsi="Cambria Math"/>
                  </w:rPr>
                  <m:t>q</m:t>
                </m:r>
              </m:e>
              <m:sup>
                <m:r>
                  <w:rPr>
                    <w:rFonts w:ascii="Cambria Math" w:hAnsi="Cambria Math"/>
                  </w:rPr>
                  <m:t>0</m:t>
                </m:r>
              </m:sup>
            </m:sSup>
          </m:e>
        </m:d>
        <m:r>
          <m:rPr>
            <m:sty m:val="p"/>
          </m:rPr>
          <w:rPr>
            <w:rFonts w:ascii="Cambria Math" w:hAnsi="Cambria Math"/>
          </w:rPr>
          <m:t xml:space="preserve"> </m:t>
        </m:r>
      </m:oMath>
      <w:r>
        <w:t xml:space="preserve">et </w:t>
      </w:r>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0</m:t>
                </m:r>
              </m:sup>
            </m:sSup>
          </m:e>
        </m:d>
      </m:oMath>
      <w:r w:rsidRPr="00A4091E">
        <w:t xml:space="preserve"> est </w:t>
      </w:r>
      <w:r>
        <w:t xml:space="preserve">au-dessous des deux tolérances </w:t>
      </w:r>
      <m:oMath>
        <m:sSub>
          <m:sSubPr>
            <m:ctrlPr>
              <w:rPr>
                <w:rFonts w:ascii="Cambria Math" w:hAnsi="Cambria Math"/>
              </w:rPr>
            </m:ctrlPr>
          </m:sSubPr>
          <m:e>
            <m:r>
              <w:rPr>
                <w:rFonts w:ascii="Cambria Math" w:hAnsi="Cambria Math"/>
              </w:rPr>
              <m:t>ε</m:t>
            </m:r>
          </m:e>
          <m:sub>
            <m:r>
              <m:rPr>
                <m:sty m:val="bi"/>
              </m:rPr>
              <w:rPr>
                <w:rFonts w:ascii="Cambria Math" w:hAnsi="Cambria Math"/>
              </w:rPr>
              <m:t>q</m:t>
            </m:r>
          </m:sub>
        </m:sSub>
      </m:oMath>
      <w:r>
        <w:t xml:space="preserve"> </w:t>
      </w:r>
      <w:proofErr w:type="gramStart"/>
      <w:r>
        <w:t xml:space="preserve">et </w:t>
      </w:r>
      <w:proofErr w:type="gramEnd"/>
      <m:oMath>
        <m:sSub>
          <m:sSubPr>
            <m:ctrlPr>
              <w:rPr>
                <w:rFonts w:ascii="Cambria Math" w:hAnsi="Cambria Math"/>
              </w:rPr>
            </m:ctrlPr>
          </m:sSubPr>
          <m:e>
            <m:r>
              <w:rPr>
                <w:rFonts w:ascii="Cambria Math" w:hAnsi="Cambria Math"/>
              </w:rPr>
              <m:t>ε</m:t>
            </m:r>
          </m:e>
          <m:sub>
            <m:acc>
              <m:accPr>
                <m:chr m:val="̇"/>
                <m:ctrlPr>
                  <w:rPr>
                    <w:rFonts w:ascii="Cambria Math" w:hAnsi="Cambria Math"/>
                    <w:i/>
                  </w:rPr>
                </m:ctrlPr>
              </m:accPr>
              <m:e>
                <m:r>
                  <w:rPr>
                    <w:rFonts w:ascii="Cambria Math" w:hAnsi="Cambria Math"/>
                  </w:rPr>
                  <m:t>q</m:t>
                </m:r>
              </m:e>
            </m:acc>
          </m:sub>
        </m:sSub>
      </m:oMath>
      <w:r>
        <w:t>.</w:t>
      </w:r>
      <w:r w:rsidR="00EB36EA" w:rsidRPr="00EB36EA">
        <w:t xml:space="preserve"> </w:t>
      </w:r>
      <w:r w:rsidR="00EB36EA">
        <w:t xml:space="preserve">L’algorithme de la méthode classique est présenté dans la </w:t>
      </w:r>
      <w:r w:rsidR="00EB36EA" w:rsidRPr="00DE203F">
        <w:rPr>
          <w:b/>
        </w:rPr>
        <w:fldChar w:fldCharType="begin"/>
      </w:r>
      <w:r w:rsidR="00EB36EA" w:rsidRPr="00DE203F">
        <w:rPr>
          <w:b/>
        </w:rPr>
        <w:instrText xml:space="preserve"> REF _Ref528618353 \h </w:instrText>
      </w:r>
      <w:r w:rsidR="00EB36EA">
        <w:rPr>
          <w:b/>
        </w:rPr>
        <w:instrText xml:space="preserve"> \* MERGEFORMAT </w:instrText>
      </w:r>
      <w:r w:rsidR="00EB36EA" w:rsidRPr="00DE203F">
        <w:rPr>
          <w:b/>
        </w:rPr>
      </w:r>
      <w:r w:rsidR="00EB36EA" w:rsidRPr="00DE203F">
        <w:rPr>
          <w:b/>
        </w:rPr>
        <w:fldChar w:fldCharType="separate"/>
      </w:r>
      <w:r w:rsidR="00D07291" w:rsidRPr="00D07291">
        <w:rPr>
          <w:b/>
        </w:rPr>
        <w:t xml:space="preserve">Figure </w:t>
      </w:r>
      <w:r w:rsidR="00D07291" w:rsidRPr="00D07291">
        <w:rPr>
          <w:b/>
          <w:noProof/>
        </w:rPr>
        <w:t>3.2</w:t>
      </w:r>
      <w:r w:rsidR="00D07291" w:rsidRPr="00D07291">
        <w:rPr>
          <w:b/>
          <w:noProof/>
        </w:rPr>
        <w:noBreakHyphen/>
        <w:t>5</w:t>
      </w:r>
      <w:r w:rsidR="00EB36EA" w:rsidRPr="00DE203F">
        <w:rPr>
          <w:b/>
        </w:rPr>
        <w:fldChar w:fldCharType="end"/>
      </w:r>
      <w:r w:rsidR="00EB36EA">
        <w:t>.</w:t>
      </w:r>
    </w:p>
    <w:p w14:paraId="63A28C04" w14:textId="77777777" w:rsidR="008F23B1" w:rsidRDefault="008F23B1" w:rsidP="008F23B1">
      <w:pPr>
        <w:jc w:val="center"/>
      </w:pPr>
      <w:r>
        <w:rPr>
          <w:noProof/>
          <w:lang w:eastAsia="zh-CN"/>
        </w:rPr>
        <w:lastRenderedPageBreak/>
        <w:drawing>
          <wp:inline distT="0" distB="0" distL="0" distR="0" wp14:anchorId="38D3A4F7" wp14:editId="2A6C5972">
            <wp:extent cx="5224725" cy="2993395"/>
            <wp:effectExtent l="0" t="0" r="0" b="0"/>
            <wp:docPr id="454" name="Imag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ure Méthode classique _solution périodique.png"/>
                    <pic:cNvPicPr/>
                  </pic:nvPicPr>
                  <pic:blipFill>
                    <a:blip r:embed="rId64">
                      <a:extLst>
                        <a:ext uri="{28A0092B-C50C-407E-A947-70E740481C1C}">
                          <a14:useLocalDpi xmlns:a14="http://schemas.microsoft.com/office/drawing/2010/main" val="0"/>
                        </a:ext>
                      </a:extLst>
                    </a:blip>
                    <a:stretch>
                      <a:fillRect/>
                    </a:stretch>
                  </pic:blipFill>
                  <pic:spPr>
                    <a:xfrm>
                      <a:off x="0" y="0"/>
                      <a:ext cx="5224725" cy="2993395"/>
                    </a:xfrm>
                    <a:prstGeom prst="rect">
                      <a:avLst/>
                    </a:prstGeom>
                  </pic:spPr>
                </pic:pic>
              </a:graphicData>
            </a:graphic>
          </wp:inline>
        </w:drawing>
      </w:r>
    </w:p>
    <w:p w14:paraId="6DE256EF" w14:textId="6266637D" w:rsidR="008F23B1" w:rsidRDefault="008F23B1" w:rsidP="008F23B1">
      <w:pPr>
        <w:jc w:val="center"/>
      </w:pPr>
      <w:bookmarkStart w:id="737" w:name="_Ref528618353"/>
      <w:r>
        <w:t xml:space="preserve">Figure </w:t>
      </w:r>
      <w:r w:rsidR="00B46355">
        <w:rPr>
          <w:noProof/>
        </w:rPr>
        <w:fldChar w:fldCharType="begin"/>
      </w:r>
      <w:r w:rsidR="00B46355">
        <w:rPr>
          <w:noProof/>
        </w:rPr>
        <w:instrText xml:space="preserve"> STYLEREF 2 \s </w:instrText>
      </w:r>
      <w:r w:rsidR="00B46355">
        <w:rPr>
          <w:noProof/>
        </w:rPr>
        <w:fldChar w:fldCharType="separate"/>
      </w:r>
      <w:r w:rsidR="00D07291">
        <w:rPr>
          <w:noProof/>
        </w:rPr>
        <w:t>3.2</w:t>
      </w:r>
      <w:r w:rsidR="00B46355">
        <w:rPr>
          <w:noProof/>
        </w:rPr>
        <w:fldChar w:fldCharType="end"/>
      </w:r>
      <w:r w:rsidR="007B73B8">
        <w:noBreakHyphen/>
      </w:r>
      <w:r w:rsidR="00B46355">
        <w:rPr>
          <w:noProof/>
        </w:rPr>
        <w:fldChar w:fldCharType="begin"/>
      </w:r>
      <w:r w:rsidR="00B46355">
        <w:rPr>
          <w:noProof/>
        </w:rPr>
        <w:instrText xml:space="preserve"> SEQ Figure \* ARABIC \s 2 </w:instrText>
      </w:r>
      <w:r w:rsidR="00B46355">
        <w:rPr>
          <w:noProof/>
        </w:rPr>
        <w:fldChar w:fldCharType="separate"/>
      </w:r>
      <w:r w:rsidR="00D07291">
        <w:rPr>
          <w:noProof/>
        </w:rPr>
        <w:t>5</w:t>
      </w:r>
      <w:r w:rsidR="00B46355">
        <w:rPr>
          <w:noProof/>
        </w:rPr>
        <w:fldChar w:fldCharType="end"/>
      </w:r>
      <w:bookmarkEnd w:id="737"/>
      <w:r>
        <w:t xml:space="preserve"> : </w:t>
      </w:r>
      <w:r w:rsidRPr="000F0B32">
        <w:t>Diagramme de l’algorithme classique pour trouver la solution périodique</w:t>
      </w:r>
    </w:p>
    <w:p w14:paraId="1F2DF4BB" w14:textId="77777777" w:rsidR="008F23B1" w:rsidRDefault="008F23B1" w:rsidP="008F23B1"/>
    <w:p w14:paraId="236E2CED" w14:textId="77777777" w:rsidR="00EB36EA" w:rsidRDefault="00EB36EA" w:rsidP="00EB36EA">
      <w:pPr>
        <w:spacing w:line="360" w:lineRule="auto"/>
        <w:ind w:firstLine="708"/>
      </w:pPr>
      <w:r>
        <w:t xml:space="preserve">Comparée avec la méthode shooting, la méthode classique est plus avantageuse quand l’orbite synchrone s’établie assez vite, comme par exemple quand l’amortissement du système est important. </w:t>
      </w:r>
    </w:p>
    <w:p w14:paraId="41125E9C" w14:textId="48D8F548" w:rsidR="008F23B1" w:rsidRDefault="00E64D3A" w:rsidP="00377126">
      <w:pPr>
        <w:pStyle w:val="Titre2"/>
        <w:ind w:left="709"/>
      </w:pPr>
      <w:bookmarkStart w:id="738" w:name="_Ref533770770"/>
      <w:bookmarkStart w:id="739" w:name="_Toc535252164"/>
      <w:r>
        <w:t>Modélisation du balourd thermique</w:t>
      </w:r>
      <w:bookmarkEnd w:id="738"/>
      <w:bookmarkEnd w:id="739"/>
    </w:p>
    <w:p w14:paraId="78C454BE" w14:textId="77777777" w:rsidR="008F23B1" w:rsidRDefault="008F23B1" w:rsidP="008F23B1">
      <w:pPr>
        <w:spacing w:line="360" w:lineRule="auto"/>
      </w:pPr>
    </w:p>
    <w:p w14:paraId="1EF40791" w14:textId="76058F90" w:rsidR="008F23B1" w:rsidRDefault="008F23B1" w:rsidP="00377126">
      <w:pPr>
        <w:spacing w:line="360" w:lineRule="auto"/>
        <w:ind w:firstLine="708"/>
      </w:pPr>
      <w:r>
        <w:t xml:space="preserve">La déformation thermique du rotor introduit un balourd qui influence son comportement dynamique. Le terme « balourd thermique » est une façon vulgarisée pour expliquer l’augmentation de l’amplitude et le changement de phase de la vibration synchrone suite à la déformation thermique du rotor. Dans la littérature </w:t>
      </w:r>
      <w:r w:rsidRPr="00E85DF7">
        <w:rPr>
          <w:b/>
        </w:rPr>
        <w:fldChar w:fldCharType="begin"/>
      </w:r>
      <w:r w:rsidRPr="00E85DF7">
        <w:rPr>
          <w:b/>
        </w:rPr>
        <w:instrText xml:space="preserve"> REF _Ref528572358 \r \h </w:instrText>
      </w:r>
      <w:r>
        <w:rPr>
          <w:b/>
        </w:rPr>
        <w:instrText xml:space="preserve"> \* MERGEFORMAT </w:instrText>
      </w:r>
      <w:r w:rsidRPr="00E85DF7">
        <w:rPr>
          <w:b/>
        </w:rPr>
      </w:r>
      <w:r w:rsidRPr="00E85DF7">
        <w:rPr>
          <w:b/>
        </w:rPr>
        <w:fldChar w:fldCharType="separate"/>
      </w:r>
      <w:r w:rsidR="00D07291">
        <w:rPr>
          <w:b/>
        </w:rPr>
        <w:t>[58]</w:t>
      </w:r>
      <w:r w:rsidRPr="00E85DF7">
        <w:rPr>
          <w:b/>
        </w:rPr>
        <w:fldChar w:fldCharType="end"/>
      </w:r>
      <w:r>
        <w:t xml:space="preserve">, </w:t>
      </w:r>
      <w:r w:rsidRPr="00E85DF7">
        <w:rPr>
          <w:b/>
        </w:rPr>
        <w:fldChar w:fldCharType="begin"/>
      </w:r>
      <w:r w:rsidRPr="00E85DF7">
        <w:rPr>
          <w:b/>
        </w:rPr>
        <w:instrText xml:space="preserve"> REF _Ref528572371 \r \h </w:instrText>
      </w:r>
      <w:r>
        <w:rPr>
          <w:b/>
        </w:rPr>
        <w:instrText xml:space="preserve"> \* MERGEFORMAT </w:instrText>
      </w:r>
      <w:r w:rsidRPr="00E85DF7">
        <w:rPr>
          <w:b/>
        </w:rPr>
      </w:r>
      <w:r w:rsidRPr="00E85DF7">
        <w:rPr>
          <w:b/>
        </w:rPr>
        <w:fldChar w:fldCharType="separate"/>
      </w:r>
      <w:r w:rsidR="00D07291">
        <w:rPr>
          <w:b/>
        </w:rPr>
        <w:t>[59]</w:t>
      </w:r>
      <w:r w:rsidRPr="00E85DF7">
        <w:rPr>
          <w:b/>
        </w:rPr>
        <w:fldChar w:fldCharType="end"/>
      </w:r>
      <w:r>
        <w:t xml:space="preserve">, ce balourd thermique est souvent modélisé par deux approches : </w:t>
      </w:r>
      <w:r w:rsidRPr="00BE28B8">
        <w:t>masse concentrée</w:t>
      </w:r>
      <w:r>
        <w:t xml:space="preserve"> et le </w:t>
      </w:r>
      <w:r w:rsidRPr="00BE28B8">
        <w:t>défaut de la fibre neutre</w:t>
      </w:r>
      <w:r w:rsidR="00EB36EA">
        <w:t>.</w:t>
      </w:r>
    </w:p>
    <w:p w14:paraId="12D319F9" w14:textId="77777777" w:rsidR="008F23B1" w:rsidRDefault="008F23B1" w:rsidP="00377126">
      <w:pPr>
        <w:pStyle w:val="Titre3"/>
        <w:ind w:left="709"/>
      </w:pPr>
      <w:bookmarkStart w:id="740" w:name="_Toc535252165"/>
      <w:r>
        <w:t>Approche des masses conconcentrées</w:t>
      </w:r>
      <w:bookmarkEnd w:id="740"/>
    </w:p>
    <w:p w14:paraId="195DFBCA" w14:textId="77777777" w:rsidR="00377126" w:rsidRPr="00377126" w:rsidRDefault="00377126" w:rsidP="00377126"/>
    <w:p w14:paraId="47982632" w14:textId="0522C837" w:rsidR="008F23B1" w:rsidRDefault="008F23B1" w:rsidP="00377126">
      <w:pPr>
        <w:spacing w:line="360" w:lineRule="auto"/>
        <w:ind w:firstLine="708"/>
      </w:pPr>
      <w:r>
        <w:t xml:space="preserve">Cette </w:t>
      </w:r>
      <w:r w:rsidRPr="008308B4">
        <w:t xml:space="preserve">approche </w:t>
      </w:r>
      <w:r>
        <w:t xml:space="preserve">modélise le balourd thermique à partir de la définition de balourd, i.e. une masse décentrée </w:t>
      </w:r>
      <w:r w:rsidR="00EB36EA">
        <w:t xml:space="preserve">à une distance </w:t>
      </w:r>
      <w:r>
        <w:t>de son axe de rotation. S</w:t>
      </w:r>
      <w:r w:rsidRPr="00513208">
        <w:t xml:space="preserve">uite à l’échauffement non-homogène </w:t>
      </w:r>
      <w:r>
        <w:t xml:space="preserve">du rotor </w:t>
      </w:r>
      <w:r w:rsidRPr="00513208">
        <w:t>dans l</w:t>
      </w:r>
      <w:r>
        <w:t>e palier, celui-ci</w:t>
      </w:r>
      <w:r w:rsidRPr="00513208">
        <w:t xml:space="preserve"> se déforme de manière asymétrique</w:t>
      </w:r>
      <w:r>
        <w:t xml:space="preserve"> et</w:t>
      </w:r>
      <w:r w:rsidRPr="00513208">
        <w:t xml:space="preserve"> engendr</w:t>
      </w:r>
      <w:r>
        <w:t>e</w:t>
      </w:r>
      <w:r w:rsidRPr="00513208">
        <w:t xml:space="preserve"> une déviation de sa fibre neutre par rapport à l’axe de rotation (</w:t>
      </w:r>
      <w:r w:rsidRPr="002C12E1">
        <w:rPr>
          <w:b/>
        </w:rPr>
        <w:fldChar w:fldCharType="begin"/>
      </w:r>
      <w:r w:rsidRPr="002C12E1">
        <w:rPr>
          <w:b/>
        </w:rPr>
        <w:instrText xml:space="preserve"> REF _Ref503981360 \h  \* MERGEFORMAT </w:instrText>
      </w:r>
      <w:r w:rsidRPr="002C12E1">
        <w:rPr>
          <w:b/>
        </w:rPr>
      </w:r>
      <w:r w:rsidRPr="002C12E1">
        <w:rPr>
          <w:b/>
        </w:rPr>
        <w:fldChar w:fldCharType="separate"/>
      </w:r>
      <w:r w:rsidR="00D07291" w:rsidRPr="00D07291">
        <w:rPr>
          <w:b/>
        </w:rPr>
        <w:t>Figure 3.3</w:t>
      </w:r>
      <w:r w:rsidR="00D07291" w:rsidRPr="00D07291">
        <w:rPr>
          <w:b/>
        </w:rPr>
        <w:noBreakHyphen/>
        <w:t>1</w:t>
      </w:r>
      <w:r w:rsidRPr="002C12E1">
        <w:rPr>
          <w:b/>
        </w:rPr>
        <w:fldChar w:fldCharType="end"/>
      </w:r>
      <w:r w:rsidRPr="00513208">
        <w:t>). L’influence de cette déviation de la fibre neutre sur la</w:t>
      </w:r>
      <w:r>
        <w:t xml:space="preserve"> dynamique du rotor</w:t>
      </w:r>
      <w:r w:rsidRPr="00513208">
        <w:t xml:space="preserve"> peut être caractérisée </w:t>
      </w:r>
      <w:r>
        <w:t xml:space="preserve">par </w:t>
      </w:r>
      <w:r w:rsidRPr="00513208">
        <w:t>une masse locale d’</w:t>
      </w:r>
      <w:r>
        <w:t xml:space="preserve">un </w:t>
      </w:r>
      <w:r w:rsidRPr="00513208">
        <w:t xml:space="preserve">élément d’arbre et </w:t>
      </w:r>
      <w:r w:rsidR="00015340">
        <w:t>de son déplacement latéral</w:t>
      </w:r>
      <w:r w:rsidRPr="00513208">
        <w:t xml:space="preserve">. Par exemple, </w:t>
      </w:r>
      <w:r>
        <w:t>dans le repère du rotor</w:t>
      </w:r>
      <m:oMath>
        <m:r>
          <w:rPr>
            <w:rFonts w:ascii="Cambria Math" w:hAnsi="Cambria Math"/>
          </w:rPr>
          <m:t xml:space="preserve"> </m:t>
        </m:r>
        <m:sSub>
          <m:sSubPr>
            <m:ctrlPr>
              <w:rPr>
                <w:rFonts w:ascii="Cambria Math" w:hAnsi="Cambria Math"/>
                <w:i/>
                <w:highlight w:val="yellow"/>
              </w:rPr>
            </m:ctrlPr>
          </m:sSubPr>
          <m:e>
            <m:r>
              <w:rPr>
                <w:rFonts w:ascii="Cambria Math" w:hAnsi="Cambria Math"/>
                <w:highlight w:val="yellow"/>
              </w:rPr>
              <m:t>R</m:t>
            </m:r>
          </m:e>
          <m:sub>
            <m:r>
              <w:rPr>
                <w:rFonts w:ascii="Cambria Math" w:hAnsi="Cambria Math"/>
                <w:highlight w:val="yellow"/>
              </w:rPr>
              <m:t>2</m:t>
            </m:r>
            <m:r>
              <m:rPr>
                <m:sty m:val="p"/>
              </m:rPr>
              <w:rPr>
                <w:rStyle w:val="Marquedecommentaire"/>
                <w:highlight w:val="yellow"/>
              </w:rPr>
              <w:commentReference w:id="741"/>
            </m:r>
          </m:sub>
        </m:sSub>
      </m:oMath>
      <w:r>
        <w:t xml:space="preserve">, si toute la ligne d’arbre est modélisée par </w:t>
      </w:r>
      <m:oMath>
        <m:r>
          <w:rPr>
            <w:rFonts w:ascii="Cambria Math" w:hAnsi="Cambria Math"/>
          </w:rPr>
          <m:t>n</m:t>
        </m:r>
      </m:oMath>
      <w:r>
        <w:t xml:space="preserve"> élém</w:t>
      </w:r>
      <w:proofErr w:type="spellStart"/>
      <w:r w:rsidR="00FF1A6E">
        <w:t>ents</w:t>
      </w:r>
      <w:proofErr w:type="spellEnd"/>
      <w:r w:rsidR="00FF1A6E">
        <w:t>, chaque élément possède sa</w:t>
      </w:r>
      <w:r>
        <w:t xml:space="preserve"> propre masse</w:t>
      </w:r>
      <m:oMath>
        <m:r>
          <m:rPr>
            <m:sty m:val="p"/>
          </m:rPr>
          <w:rPr>
            <w:rFonts w:ascii="Cambria Math" w:hAnsi="Cambria Math"/>
          </w:rPr>
          <m:t xml:space="preserve"> </m:t>
        </m:r>
        <m:sSub>
          <m:sSubPr>
            <m:ctrlPr>
              <w:rPr>
                <w:rFonts w:ascii="Cambria Math" w:hAnsi="Cambria Math"/>
              </w:rPr>
            </m:ctrlPr>
          </m:sSubPr>
          <m:e>
            <m:r>
              <w:rPr>
                <w:rFonts w:ascii="Cambria Math" w:hAnsi="Cambria Math"/>
              </w:rPr>
              <m:t>m</m:t>
            </m:r>
          </m:e>
          <m:sub>
            <m:r>
              <w:rPr>
                <w:rFonts w:ascii="Cambria Math" w:hAnsi="Cambria Math"/>
              </w:rPr>
              <m:t>k</m:t>
            </m:r>
          </m:sub>
        </m:sSub>
      </m:oMath>
      <w:r>
        <w:t xml:space="preserve">. Le vecteur du déplacement </w:t>
      </w:r>
      <m:oMath>
        <m:acc>
          <m:accPr>
            <m:chr m:val="̃"/>
            <m:ctrlPr>
              <w:rPr>
                <w:rFonts w:ascii="Cambria Math" w:hAnsi="Cambria Math"/>
                <w:b/>
                <w:i/>
              </w:rPr>
            </m:ctrlPr>
          </m:accPr>
          <m:e>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m:t>
                </m:r>
                <m:sSub>
                  <m:sSubPr>
                    <m:ctrlPr>
                      <w:rPr>
                        <w:rFonts w:ascii="Cambria Math" w:hAnsi="Cambria Math"/>
                        <w:b/>
                        <w:i/>
                      </w:rPr>
                    </m:ctrlPr>
                  </m:sSubPr>
                  <m:e>
                    <m:r>
                      <m:rPr>
                        <m:sty m:val="bi"/>
                      </m:rPr>
                      <w:rPr>
                        <w:rFonts w:ascii="Cambria Math" w:hAnsi="Cambria Math"/>
                      </w:rPr>
                      <m:t>h</m:t>
                    </m:r>
                  </m:e>
                  <m:sub>
                    <m:r>
                      <m:rPr>
                        <m:sty m:val="bi"/>
                      </m:rPr>
                      <w:rPr>
                        <w:rFonts w:ascii="Cambria Math" w:hAnsi="Cambria Math"/>
                      </w:rPr>
                      <m:t>k</m:t>
                    </m:r>
                  </m:sub>
                </m:sSub>
                <m:r>
                  <m:rPr>
                    <m:sty m:val="bi"/>
                  </m:rPr>
                  <w:rPr>
                    <w:rFonts w:ascii="Cambria Math" w:hAnsi="Cambria Math"/>
                  </w:rPr>
                  <m:t xml:space="preserve"> </m:t>
                </m:r>
              </m:sub>
            </m:sSub>
          </m:e>
        </m:acc>
      </m:oMath>
      <w:r>
        <w:t xml:space="preserve"> au point </w:t>
      </w:r>
      <m:oMath>
        <m:sSub>
          <m:sSubPr>
            <m:ctrlPr>
              <w:rPr>
                <w:rFonts w:ascii="Cambria Math" w:hAnsi="Cambria Math"/>
                <w:i/>
              </w:rPr>
            </m:ctrlPr>
          </m:sSubPr>
          <m:e>
            <m:r>
              <w:rPr>
                <w:rFonts w:ascii="Cambria Math" w:hAnsi="Cambria Math"/>
              </w:rPr>
              <m:t>G</m:t>
            </m:r>
          </m:e>
          <m:sub>
            <m:r>
              <w:rPr>
                <w:rFonts w:ascii="Cambria Math" w:hAnsi="Cambria Math"/>
              </w:rPr>
              <m:t>k</m:t>
            </m:r>
          </m:sub>
        </m:sSub>
      </m:oMath>
      <w:r>
        <w:t xml:space="preserve"> caractérise la déviation entre le centre de masse de l’élément </w:t>
      </w:r>
      <m:oMath>
        <m:sSub>
          <m:sSubPr>
            <m:ctrlPr>
              <w:rPr>
                <w:rFonts w:ascii="Cambria Math" w:hAnsi="Cambria Math"/>
                <w:i/>
              </w:rPr>
            </m:ctrlPr>
          </m:sSubPr>
          <m:e>
            <m:r>
              <w:rPr>
                <w:rFonts w:ascii="Cambria Math" w:hAnsi="Cambria Math"/>
              </w:rPr>
              <m:t>G</m:t>
            </m:r>
          </m:e>
          <m:sub>
            <m:r>
              <w:rPr>
                <w:rFonts w:ascii="Cambria Math" w:hAnsi="Cambria Math"/>
              </w:rPr>
              <m:t>k</m:t>
            </m:r>
          </m:sub>
        </m:sSub>
      </m:oMath>
      <w:r>
        <w:t xml:space="preserve"> et l’axe de rotation</w:t>
      </w:r>
      <m:oMath>
        <m:r>
          <w:rPr>
            <w:rFonts w:ascii="Cambria Math" w:hAnsi="Cambria Math"/>
          </w:rPr>
          <m:t xml:space="preserve"> z</m:t>
        </m:r>
      </m:oMath>
      <w:r>
        <w:t>. Pour chaque élément</w:t>
      </w:r>
      <m:oMath>
        <m:r>
          <w:rPr>
            <w:rFonts w:ascii="Cambria Math" w:hAnsi="Cambria Math"/>
          </w:rPr>
          <m:t xml:space="preserve"> k</m:t>
        </m:r>
      </m:oMath>
      <w:r>
        <w:t xml:space="preserve">, le balourd thermique généré et sa phase </w:t>
      </w:r>
      <w:commentRangeStart w:id="742"/>
      <w:r>
        <w:t>s’écrivent</w:t>
      </w:r>
      <w:commentRangeEnd w:id="742"/>
      <w:r w:rsidR="00FF1A6E">
        <w:rPr>
          <w:rStyle w:val="Marquedecommentaire"/>
        </w:rPr>
        <w:commentReference w:id="742"/>
      </w:r>
      <w:r>
        <w:t xml:space="preserve">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581DBB21" w14:textId="77777777" w:rsidTr="003E00E8">
        <w:trPr>
          <w:trHeight w:val="635"/>
          <w:tblHeader/>
          <w:jc w:val="center"/>
        </w:trPr>
        <w:tc>
          <w:tcPr>
            <w:tcW w:w="8080" w:type="dxa"/>
            <w:vAlign w:val="center"/>
          </w:tcPr>
          <w:p w14:paraId="32FE239B" w14:textId="77777777" w:rsidR="008F23B1" w:rsidRPr="007C2FE0" w:rsidRDefault="00730F42" w:rsidP="001856FA">
            <w:pPr>
              <w:jc w:val="center"/>
              <w:rPr>
                <w:b/>
              </w:rPr>
            </w:pPr>
            <m:oMathPara>
              <m:oMath>
                <m:sSub>
                  <m:sSubPr>
                    <m:ctrlPr>
                      <w:rPr>
                        <w:rFonts w:ascii="Cambria Math" w:hAnsi="Cambria Math"/>
                        <w:i/>
                      </w:rPr>
                    </m:ctrlPr>
                  </m:sSubPr>
                  <m:e>
                    <m:sSub>
                      <m:sSubPr>
                        <m:ctrlPr>
                          <w:rPr>
                            <w:rFonts w:ascii="Cambria Math" w:hAnsi="Cambria Math"/>
                            <w:i/>
                          </w:rPr>
                        </m:ctrlPr>
                      </m:sSubPr>
                      <m:e>
                        <m:r>
                          <w:rPr>
                            <w:rFonts w:ascii="Cambria Math" w:hAnsi="Cambria Math"/>
                          </w:rPr>
                          <m:t>U</m:t>
                        </m:r>
                      </m:e>
                      <m:sub>
                        <m:r>
                          <w:rPr>
                            <w:rFonts w:ascii="Cambria Math" w:hAnsi="Cambria Math"/>
                          </w:rPr>
                          <m:t>th</m:t>
                        </m:r>
                      </m:sub>
                    </m:sSub>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m</m:t>
                    </m:r>
                  </m:e>
                  <m:sub>
                    <m:r>
                      <w:rPr>
                        <w:rFonts w:ascii="Cambria Math" w:hAnsi="Cambria Math"/>
                      </w:rPr>
                      <m:t>k</m:t>
                    </m:r>
                  </m:sub>
                </m:sSub>
                <m:d>
                  <m:dPr>
                    <m:begChr m:val="|"/>
                    <m:endChr m:val="|"/>
                    <m:ctrlPr>
                      <w:rPr>
                        <w:rFonts w:ascii="Cambria Math" w:hAnsi="Cambria Math"/>
                        <w:b/>
                        <w:i/>
                      </w:rPr>
                    </m:ctrlPr>
                  </m:dPr>
                  <m:e>
                    <m:acc>
                      <m:accPr>
                        <m:chr m:val="̃"/>
                        <m:ctrlPr>
                          <w:rPr>
                            <w:rFonts w:ascii="Cambria Math" w:hAnsi="Cambria Math"/>
                            <w:b/>
                            <w:i/>
                          </w:rPr>
                        </m:ctrlPr>
                      </m:accPr>
                      <m:e>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m:t>
                            </m:r>
                            <m:sSub>
                              <m:sSubPr>
                                <m:ctrlPr>
                                  <w:rPr>
                                    <w:rFonts w:ascii="Cambria Math" w:hAnsi="Cambria Math"/>
                                    <w:b/>
                                    <w:i/>
                                  </w:rPr>
                                </m:ctrlPr>
                              </m:sSubPr>
                              <m:e>
                                <m:r>
                                  <m:rPr>
                                    <m:sty m:val="bi"/>
                                  </m:rPr>
                                  <w:rPr>
                                    <w:rFonts w:ascii="Cambria Math" w:hAnsi="Cambria Math"/>
                                  </w:rPr>
                                  <m:t>h</m:t>
                                </m:r>
                              </m:e>
                              <m:sub>
                                <m:r>
                                  <w:rPr>
                                    <w:rFonts w:ascii="Cambria Math" w:hAnsi="Cambria Math"/>
                                  </w:rPr>
                                  <m:t>k</m:t>
                                </m:r>
                              </m:sub>
                            </m:sSub>
                            <m:r>
                              <m:rPr>
                                <m:sty m:val="bi"/>
                              </m:rPr>
                              <w:rPr>
                                <w:rFonts w:ascii="Cambria Math" w:hAnsi="Cambria Math"/>
                              </w:rPr>
                              <m:t xml:space="preserve"> </m:t>
                            </m:r>
                          </m:sub>
                        </m:sSub>
                      </m:e>
                    </m:acc>
                    <m:r>
                      <w:rPr>
                        <w:rFonts w:ascii="Cambria Math" w:hAnsi="Cambria Math"/>
                      </w:rPr>
                      <m:t xml:space="preserve">  </m:t>
                    </m:r>
                  </m:e>
                </m:d>
              </m:oMath>
            </m:oMathPara>
          </w:p>
          <w:p w14:paraId="5AA8CA2C" w14:textId="77777777" w:rsidR="008F23B1" w:rsidRPr="00566968" w:rsidRDefault="00730F42" w:rsidP="001856FA">
            <w:pPr>
              <w:jc w:val="center"/>
              <w:rPr>
                <w:b/>
              </w:rPr>
            </w:pPr>
            <m:oMathPara>
              <m:oMath>
                <m:sSub>
                  <m:sSubPr>
                    <m:ctrlPr>
                      <w:rPr>
                        <w:rFonts w:ascii="Cambria Math" w:hAnsi="Cambria Math"/>
                        <w:bCs/>
                        <w:i/>
                      </w:rPr>
                    </m:ctrlPr>
                  </m:sSubPr>
                  <m:e>
                    <m:sSub>
                      <m:sSubPr>
                        <m:ctrlPr>
                          <w:rPr>
                            <w:rFonts w:ascii="Cambria Math" w:hAnsi="Cambria Math"/>
                            <w:i/>
                          </w:rPr>
                        </m:ctrlPr>
                      </m:sSubPr>
                      <m:e>
                        <m:r>
                          <w:rPr>
                            <w:rFonts w:ascii="Cambria Math" w:hAnsi="Cambria Math"/>
                          </w:rPr>
                          <m:t>φ</m:t>
                        </m:r>
                      </m:e>
                      <m:sub>
                        <m:r>
                          <w:rPr>
                            <w:rFonts w:ascii="Cambria Math" w:hAnsi="Cambria Math"/>
                          </w:rPr>
                          <m:t>th</m:t>
                        </m:r>
                      </m:sub>
                    </m:sSub>
                  </m:e>
                  <m:sub>
                    <m:r>
                      <w:rPr>
                        <w:rFonts w:ascii="Cambria Math" w:hAnsi="Cambria Math"/>
                      </w:rPr>
                      <m:t>k</m:t>
                    </m:r>
                  </m:sub>
                </m:sSub>
                <m:r>
                  <w:rPr>
                    <w:rFonts w:ascii="Cambria Math" w:hAnsi="Cambria Math"/>
                  </w:rPr>
                  <m:t>=atan2</m:t>
                </m:r>
                <m:d>
                  <m:dPr>
                    <m:ctrlPr>
                      <w:rPr>
                        <w:rFonts w:ascii="Cambria Math" w:hAnsi="Cambria Math"/>
                        <w:bCs/>
                        <w:i/>
                      </w:rPr>
                    </m:ctrlPr>
                  </m:dPr>
                  <m:e>
                    <m:acc>
                      <m:accPr>
                        <m:chr m:val="̃"/>
                        <m:ctrlPr>
                          <w:rPr>
                            <w:rFonts w:ascii="Cambria Math" w:hAnsi="Cambria Math"/>
                            <w:bCs/>
                            <w:i/>
                          </w:rPr>
                        </m:ctrlPr>
                      </m:accPr>
                      <m:e>
                        <m:sSub>
                          <m:sSubPr>
                            <m:ctrlPr>
                              <w:rPr>
                                <w:rFonts w:ascii="Cambria Math" w:hAnsi="Cambria Math"/>
                                <w:bCs/>
                                <w:i/>
                              </w:rPr>
                            </m:ctrlPr>
                          </m:sSubPr>
                          <m:e>
                            <m:sSub>
                              <m:sSubPr>
                                <m:ctrlPr>
                                  <w:rPr>
                                    <w:rFonts w:ascii="Cambria Math" w:hAnsi="Cambria Math"/>
                                    <w:i/>
                                  </w:rPr>
                                </m:ctrlPr>
                              </m:sSubPr>
                              <m:e>
                                <m:r>
                                  <w:rPr>
                                    <w:rFonts w:ascii="Cambria Math" w:hAnsi="Cambria Math"/>
                                  </w:rPr>
                                  <m:t>u</m:t>
                                </m:r>
                              </m:e>
                              <m:sub>
                                <m:r>
                                  <w:rPr>
                                    <w:rFonts w:ascii="Cambria Math" w:hAnsi="Cambria Math"/>
                                  </w:rPr>
                                  <m:t>th</m:t>
                                </m:r>
                              </m:sub>
                            </m:sSub>
                          </m:e>
                          <m:sub>
                            <m:r>
                              <w:rPr>
                                <w:rFonts w:ascii="Cambria Math" w:hAnsi="Cambria Math"/>
                              </w:rPr>
                              <m:t>k</m:t>
                            </m:r>
                          </m:sub>
                        </m:sSub>
                      </m:e>
                    </m:acc>
                    <m:r>
                      <w:rPr>
                        <w:rFonts w:ascii="Cambria Math" w:hAnsi="Cambria Math"/>
                      </w:rPr>
                      <m:t xml:space="preserve">  , </m:t>
                    </m:r>
                    <m:acc>
                      <m:accPr>
                        <m:chr m:val="̃"/>
                        <m:ctrlPr>
                          <w:rPr>
                            <w:rFonts w:ascii="Cambria Math" w:hAnsi="Cambria Math"/>
                            <w:bCs/>
                            <w:i/>
                          </w:rPr>
                        </m:ctrlPr>
                      </m:accPr>
                      <m:e>
                        <m:sSub>
                          <m:sSubPr>
                            <m:ctrlPr>
                              <w:rPr>
                                <w:rFonts w:ascii="Cambria Math" w:hAnsi="Cambria Math"/>
                                <w:bCs/>
                                <w:i/>
                              </w:rPr>
                            </m:ctrlPr>
                          </m:sSubPr>
                          <m:e>
                            <m:sSub>
                              <m:sSubPr>
                                <m:ctrlPr>
                                  <w:rPr>
                                    <w:rFonts w:ascii="Cambria Math" w:hAnsi="Cambria Math"/>
                                    <w:i/>
                                  </w:rPr>
                                </m:ctrlPr>
                              </m:sSubPr>
                              <m:e>
                                <m:r>
                                  <w:rPr>
                                    <w:rFonts w:ascii="Cambria Math" w:hAnsi="Cambria Math"/>
                                  </w:rPr>
                                  <m:t>v</m:t>
                                </m:r>
                              </m:e>
                              <m:sub>
                                <m:r>
                                  <w:rPr>
                                    <w:rFonts w:ascii="Cambria Math" w:hAnsi="Cambria Math"/>
                                  </w:rPr>
                                  <m:t>th</m:t>
                                </m:r>
                              </m:sub>
                            </m:sSub>
                          </m:e>
                          <m:sub>
                            <m:r>
                              <w:rPr>
                                <w:rFonts w:ascii="Cambria Math" w:hAnsi="Cambria Math"/>
                              </w:rPr>
                              <m:t>k</m:t>
                            </m:r>
                          </m:sub>
                        </m:sSub>
                      </m:e>
                    </m:acc>
                  </m:e>
                </m:d>
              </m:oMath>
            </m:oMathPara>
          </w:p>
        </w:tc>
        <w:tc>
          <w:tcPr>
            <w:tcW w:w="992" w:type="dxa"/>
            <w:vAlign w:val="center"/>
          </w:tcPr>
          <w:p w14:paraId="1860E429"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3F7382ED" w14:textId="77777777" w:rsidR="008F23B1" w:rsidRDefault="008F23B1" w:rsidP="008F23B1">
      <w:pPr>
        <w:pStyle w:val="Default"/>
        <w:spacing w:line="360" w:lineRule="auto"/>
        <w:jc w:val="center"/>
      </w:pPr>
      <w:r w:rsidRPr="001258EB">
        <w:rPr>
          <w:noProof/>
        </w:rPr>
        <w:drawing>
          <wp:inline distT="0" distB="0" distL="0" distR="0" wp14:anchorId="19B0295B" wp14:editId="162F51B7">
            <wp:extent cx="4644367" cy="1429351"/>
            <wp:effectExtent l="0" t="0" r="4445" b="0"/>
            <wp:docPr id="455"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4"/>
                    <pic:cNvPicPr>
                      <a:picLocks noChangeAspect="1"/>
                    </pic:cNvPicPr>
                  </pic:nvPicPr>
                  <pic:blipFill>
                    <a:blip r:embed="rId65"/>
                    <a:stretch>
                      <a:fillRect/>
                    </a:stretch>
                  </pic:blipFill>
                  <pic:spPr>
                    <a:xfrm>
                      <a:off x="0" y="0"/>
                      <a:ext cx="4662356" cy="1434887"/>
                    </a:xfrm>
                    <a:prstGeom prst="rect">
                      <a:avLst/>
                    </a:prstGeom>
                  </pic:spPr>
                </pic:pic>
              </a:graphicData>
            </a:graphic>
          </wp:inline>
        </w:drawing>
      </w:r>
    </w:p>
    <w:p w14:paraId="4D728966" w14:textId="2A9B89EE" w:rsidR="008F23B1" w:rsidRPr="00BD0636" w:rsidRDefault="008F23B1" w:rsidP="008F23B1">
      <w:pPr>
        <w:pStyle w:val="Lgende"/>
        <w:jc w:val="center"/>
        <w:rPr>
          <w:rFonts w:ascii="Calibri" w:eastAsia="Times New Roman" w:hAnsi="Calibri" w:cs="Times New Roman"/>
          <w:i w:val="0"/>
          <w:iCs w:val="0"/>
          <w:color w:val="auto"/>
          <w:sz w:val="22"/>
          <w:szCs w:val="20"/>
          <w:lang w:eastAsia="fr-FR"/>
        </w:rPr>
      </w:pPr>
      <w:bookmarkStart w:id="743" w:name="_Ref503981360"/>
      <w:r w:rsidRPr="00BD0636">
        <w:rPr>
          <w:rFonts w:ascii="Calibri" w:eastAsia="Times New Roman" w:hAnsi="Calibri" w:cs="Times New Roman"/>
          <w:i w:val="0"/>
          <w:iCs w:val="0"/>
          <w:color w:val="auto"/>
          <w:sz w:val="22"/>
          <w:szCs w:val="20"/>
          <w:lang w:eastAsia="fr-FR"/>
        </w:rPr>
        <w:t xml:space="preserve">Figure </w:t>
      </w:r>
      <w:r w:rsidR="007B73B8">
        <w:rPr>
          <w:rFonts w:ascii="Calibri" w:eastAsia="Times New Roman" w:hAnsi="Calibri" w:cs="Times New Roman"/>
          <w:i w:val="0"/>
          <w:iCs w:val="0"/>
          <w:color w:val="auto"/>
          <w:sz w:val="22"/>
          <w:szCs w:val="20"/>
          <w:lang w:eastAsia="fr-FR"/>
        </w:rPr>
        <w:fldChar w:fldCharType="begin"/>
      </w:r>
      <w:r w:rsidR="007B73B8">
        <w:rPr>
          <w:rFonts w:ascii="Calibri" w:eastAsia="Times New Roman" w:hAnsi="Calibri" w:cs="Times New Roman"/>
          <w:i w:val="0"/>
          <w:iCs w:val="0"/>
          <w:color w:val="auto"/>
          <w:sz w:val="22"/>
          <w:szCs w:val="20"/>
          <w:lang w:eastAsia="fr-FR"/>
        </w:rPr>
        <w:instrText xml:space="preserve"> STYLEREF 2 \s </w:instrText>
      </w:r>
      <w:r w:rsidR="007B73B8">
        <w:rPr>
          <w:rFonts w:ascii="Calibri" w:eastAsia="Times New Roman" w:hAnsi="Calibri" w:cs="Times New Roman"/>
          <w:i w:val="0"/>
          <w:iCs w:val="0"/>
          <w:color w:val="auto"/>
          <w:sz w:val="22"/>
          <w:szCs w:val="20"/>
          <w:lang w:eastAsia="fr-FR"/>
        </w:rPr>
        <w:fldChar w:fldCharType="separate"/>
      </w:r>
      <w:r w:rsidR="00D07291">
        <w:rPr>
          <w:rFonts w:ascii="Calibri" w:eastAsia="Times New Roman" w:hAnsi="Calibri" w:cs="Times New Roman"/>
          <w:i w:val="0"/>
          <w:iCs w:val="0"/>
          <w:noProof/>
          <w:color w:val="auto"/>
          <w:sz w:val="22"/>
          <w:szCs w:val="20"/>
          <w:lang w:eastAsia="fr-FR"/>
        </w:rPr>
        <w:t>3.3</w:t>
      </w:r>
      <w:r w:rsidR="007B73B8">
        <w:rPr>
          <w:rFonts w:ascii="Calibri" w:eastAsia="Times New Roman" w:hAnsi="Calibri" w:cs="Times New Roman"/>
          <w:i w:val="0"/>
          <w:iCs w:val="0"/>
          <w:color w:val="auto"/>
          <w:sz w:val="22"/>
          <w:szCs w:val="20"/>
          <w:lang w:eastAsia="fr-FR"/>
        </w:rPr>
        <w:fldChar w:fldCharType="end"/>
      </w:r>
      <w:r w:rsidR="007B73B8">
        <w:rPr>
          <w:rFonts w:ascii="Calibri" w:eastAsia="Times New Roman" w:hAnsi="Calibri" w:cs="Times New Roman"/>
          <w:i w:val="0"/>
          <w:iCs w:val="0"/>
          <w:color w:val="auto"/>
          <w:sz w:val="22"/>
          <w:szCs w:val="20"/>
          <w:lang w:eastAsia="fr-FR"/>
        </w:rPr>
        <w:noBreakHyphen/>
      </w:r>
      <w:r w:rsidR="007B73B8">
        <w:rPr>
          <w:rFonts w:ascii="Calibri" w:eastAsia="Times New Roman" w:hAnsi="Calibri" w:cs="Times New Roman"/>
          <w:i w:val="0"/>
          <w:iCs w:val="0"/>
          <w:color w:val="auto"/>
          <w:sz w:val="22"/>
          <w:szCs w:val="20"/>
          <w:lang w:eastAsia="fr-FR"/>
        </w:rPr>
        <w:fldChar w:fldCharType="begin"/>
      </w:r>
      <w:r w:rsidR="007B73B8">
        <w:rPr>
          <w:rFonts w:ascii="Calibri" w:eastAsia="Times New Roman" w:hAnsi="Calibri" w:cs="Times New Roman"/>
          <w:i w:val="0"/>
          <w:iCs w:val="0"/>
          <w:color w:val="auto"/>
          <w:sz w:val="22"/>
          <w:szCs w:val="20"/>
          <w:lang w:eastAsia="fr-FR"/>
        </w:rPr>
        <w:instrText xml:space="preserve"> SEQ Figure \* ARABIC \s 2 </w:instrText>
      </w:r>
      <w:r w:rsidR="007B73B8">
        <w:rPr>
          <w:rFonts w:ascii="Calibri" w:eastAsia="Times New Roman" w:hAnsi="Calibri" w:cs="Times New Roman"/>
          <w:i w:val="0"/>
          <w:iCs w:val="0"/>
          <w:color w:val="auto"/>
          <w:sz w:val="22"/>
          <w:szCs w:val="20"/>
          <w:lang w:eastAsia="fr-FR"/>
        </w:rPr>
        <w:fldChar w:fldCharType="separate"/>
      </w:r>
      <w:r w:rsidR="00D07291">
        <w:rPr>
          <w:rFonts w:ascii="Calibri" w:eastAsia="Times New Roman" w:hAnsi="Calibri" w:cs="Times New Roman"/>
          <w:i w:val="0"/>
          <w:iCs w:val="0"/>
          <w:noProof/>
          <w:color w:val="auto"/>
          <w:sz w:val="22"/>
          <w:szCs w:val="20"/>
          <w:lang w:eastAsia="fr-FR"/>
        </w:rPr>
        <w:t>1</w:t>
      </w:r>
      <w:r w:rsidR="007B73B8">
        <w:rPr>
          <w:rFonts w:ascii="Calibri" w:eastAsia="Times New Roman" w:hAnsi="Calibri" w:cs="Times New Roman"/>
          <w:i w:val="0"/>
          <w:iCs w:val="0"/>
          <w:color w:val="auto"/>
          <w:sz w:val="22"/>
          <w:szCs w:val="20"/>
          <w:lang w:eastAsia="fr-FR"/>
        </w:rPr>
        <w:fldChar w:fldCharType="end"/>
      </w:r>
      <w:bookmarkEnd w:id="743"/>
      <w:r w:rsidRPr="00BD0636">
        <w:rPr>
          <w:rFonts w:ascii="Calibri" w:eastAsia="Times New Roman" w:hAnsi="Calibri" w:cs="Times New Roman"/>
          <w:i w:val="0"/>
          <w:iCs w:val="0"/>
          <w:color w:val="auto"/>
          <w:sz w:val="22"/>
          <w:szCs w:val="20"/>
          <w:lang w:eastAsia="fr-FR"/>
        </w:rPr>
        <w:t> : défaut de la fibre neutre</w:t>
      </w:r>
    </w:p>
    <w:p w14:paraId="3E0DFCF3" w14:textId="77777777" w:rsidR="008F23B1" w:rsidRDefault="008F23B1" w:rsidP="008F23B1">
      <w:pPr>
        <w:spacing w:line="360" w:lineRule="auto"/>
        <w:rPr>
          <w:b/>
        </w:rPr>
      </w:pPr>
      <w:r>
        <w:t>La force générée par le balourd à l’élément</w:t>
      </w:r>
      <m:oMath>
        <m:r>
          <w:rPr>
            <w:rFonts w:ascii="Cambria Math" w:hAnsi="Cambria Math"/>
          </w:rPr>
          <m:t xml:space="preserve"> k</m:t>
        </m:r>
      </m:oMath>
      <w:r>
        <w:t xml:space="preserve"> peut être ainsi exprimée dans le repère du rotor </w:t>
      </w:r>
      <m:oMath>
        <m:sSub>
          <m:sSubPr>
            <m:ctrlPr>
              <w:rPr>
                <w:rFonts w:ascii="Cambria Math" w:hAnsi="Cambria Math"/>
                <w:b/>
                <w:i/>
              </w:rPr>
            </m:ctrlPr>
          </m:sSubPr>
          <m:e>
            <m:r>
              <w:rPr>
                <w:rFonts w:ascii="Cambria Math" w:hAnsi="Cambria Math"/>
              </w:rPr>
              <m:t>R</m:t>
            </m:r>
          </m:e>
          <m:sub>
            <m:r>
              <m:rPr>
                <m:sty m:val="bi"/>
              </m:rPr>
              <w:rPr>
                <w:rFonts w:ascii="Cambria Math" w:hAnsi="Cambria Math"/>
              </w:rPr>
              <m:t>2</m:t>
            </m:r>
          </m:sub>
        </m:sSub>
        <m:r>
          <m:rPr>
            <m:sty m:val="bi"/>
          </m:rPr>
          <w:rPr>
            <w:rFonts w:ascii="Cambria Math" w:hAnsi="Cambria Math"/>
          </w:rPr>
          <m:t>&lt;</m:t>
        </m:r>
        <m:r>
          <w:rPr>
            <w:rFonts w:ascii="Cambria Math" w:hAnsi="Cambria Math"/>
          </w:rPr>
          <m:t>r,t</m:t>
        </m:r>
        <m:r>
          <m:rPr>
            <m:sty m:val="bi"/>
          </m:rPr>
          <w:rPr>
            <w:rFonts w:ascii="Cambria Math" w:hAnsi="Cambria Math"/>
          </w:rPr>
          <m:t>&gt; </m:t>
        </m:r>
      </m:oMath>
      <w: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6620B40C" w14:textId="77777777" w:rsidTr="00863AE2">
        <w:trPr>
          <w:trHeight w:val="635"/>
          <w:tblHeader/>
          <w:jc w:val="center"/>
        </w:trPr>
        <w:tc>
          <w:tcPr>
            <w:tcW w:w="8080" w:type="dxa"/>
            <w:vAlign w:val="center"/>
          </w:tcPr>
          <w:p w14:paraId="39ADC986" w14:textId="77777777" w:rsidR="008F23B1" w:rsidRPr="00B61CBF" w:rsidRDefault="00730F42" w:rsidP="001856FA">
            <w:pPr>
              <w:spacing w:line="360" w:lineRule="auto"/>
              <w:jc w:val="center"/>
            </w:pPr>
            <m:oMathPara>
              <m:oMath>
                <m:acc>
                  <m:accPr>
                    <m:chr m:val="̃"/>
                    <m:ctrlPr>
                      <w:rPr>
                        <w:rFonts w:ascii="Cambria Math" w:hAnsi="Cambria Math"/>
                        <w:i/>
                      </w:rPr>
                    </m:ctrlPr>
                  </m:accPr>
                  <m:e>
                    <m:sSub>
                      <m:sSubPr>
                        <m:ctrlPr>
                          <w:rPr>
                            <w:rFonts w:ascii="Cambria Math" w:hAnsi="Cambria Math"/>
                            <w:i/>
                          </w:rPr>
                        </m:ctrlPr>
                      </m:sSubPr>
                      <m:e>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e>
                      <m:sub>
                        <m:r>
                          <w:rPr>
                            <w:rFonts w:ascii="Cambria Math" w:hAnsi="Cambria Math"/>
                          </w:rPr>
                          <m:t>t</m:t>
                        </m:r>
                        <m:sSub>
                          <m:sSubPr>
                            <m:ctrlPr>
                              <w:rPr>
                                <w:rFonts w:ascii="Cambria Math" w:hAnsi="Cambria Math"/>
                                <w:i/>
                              </w:rPr>
                            </m:ctrlPr>
                          </m:sSubPr>
                          <m:e>
                            <m:r>
                              <w:rPr>
                                <w:rFonts w:ascii="Cambria Math" w:hAnsi="Cambria Math"/>
                              </w:rPr>
                              <m:t>h</m:t>
                            </m:r>
                          </m:e>
                          <m:sub>
                            <m:r>
                              <w:rPr>
                                <w:rFonts w:ascii="Cambria Math" w:hAnsi="Cambria Math"/>
                              </w:rPr>
                              <m:t>k</m:t>
                            </m:r>
                          </m:sub>
                        </m:sSub>
                      </m:sub>
                    </m:sSub>
                  </m:e>
                </m:acc>
                <m:r>
                  <w:rPr>
                    <w:rFonts w:ascii="Cambria Math" w:hAnsi="Cambria Math"/>
                  </w:rPr>
                  <m:t xml:space="preserve">= </m:t>
                </m:r>
                <m:sSup>
                  <m:sSupPr>
                    <m:ctrlPr>
                      <w:rPr>
                        <w:rFonts w:ascii="Cambria Math" w:hAnsi="Cambria Math"/>
                        <w:i/>
                      </w:rPr>
                    </m:ctrlPr>
                  </m:sSupPr>
                  <m:e>
                    <m:r>
                      <w:rPr>
                        <w:rFonts w:ascii="Cambria Math" w:hAnsi="Cambria Math"/>
                      </w:rPr>
                      <m:t>ω</m:t>
                    </m:r>
                    <m:ctrlPr>
                      <w:rPr>
                        <w:rFonts w:ascii="Cambria Math" w:hAnsi="Cambria Math"/>
                      </w:rPr>
                    </m:ctrlPr>
                  </m:e>
                  <m:sup>
                    <m:r>
                      <w:rPr>
                        <w:rFonts w:ascii="Cambria Math" w:hAnsi="Cambria Math"/>
                      </w:rPr>
                      <m:t>2</m:t>
                    </m:r>
                  </m:sup>
                </m:sSup>
                <m:sSub>
                  <m:sSubPr>
                    <m:ctrlPr>
                      <w:rPr>
                        <w:rFonts w:ascii="Cambria Math" w:hAnsi="Cambria Math"/>
                        <w:i/>
                      </w:rPr>
                    </m:ctrlPr>
                  </m:sSubPr>
                  <m:e>
                    <m:sSub>
                      <m:sSubPr>
                        <m:ctrlPr>
                          <w:rPr>
                            <w:rFonts w:ascii="Cambria Math" w:hAnsi="Cambria Math"/>
                            <w:i/>
                          </w:rPr>
                        </m:ctrlPr>
                      </m:sSubPr>
                      <m:e>
                        <m:r>
                          <w:rPr>
                            <w:rFonts w:ascii="Cambria Math" w:hAnsi="Cambria Math"/>
                          </w:rPr>
                          <m:t>U</m:t>
                        </m:r>
                      </m:e>
                      <m:sub>
                        <m:r>
                          <w:rPr>
                            <w:rFonts w:ascii="Cambria Math" w:hAnsi="Cambria Math"/>
                          </w:rPr>
                          <m:t>th</m:t>
                        </m:r>
                      </m:sub>
                    </m:sSub>
                  </m:e>
                  <m:sub>
                    <m:r>
                      <w:rPr>
                        <w:rFonts w:ascii="Cambria Math" w:hAnsi="Cambria Math"/>
                      </w:rPr>
                      <m:t>k</m:t>
                    </m:r>
                  </m:sub>
                </m:sSub>
                <m:d>
                  <m:dPr>
                    <m:begChr m:val="["/>
                    <m:endChr m:val="]"/>
                    <m:ctrlPr>
                      <w:rPr>
                        <w:rFonts w:ascii="Cambria Math" w:hAnsi="Cambria Math"/>
                        <w:b/>
                        <w:i/>
                      </w:rPr>
                    </m:ctrlPr>
                  </m:dPr>
                  <m:e>
                    <m:eqArr>
                      <m:eqArrPr>
                        <m:ctrlPr>
                          <w:rPr>
                            <w:rFonts w:ascii="Cambria Math" w:hAnsi="Cambria Math"/>
                            <w:b/>
                            <w:i/>
                          </w:rPr>
                        </m:ctrlPr>
                      </m:eqArrPr>
                      <m:e>
                        <m:func>
                          <m:funcPr>
                            <m:ctrlPr>
                              <w:rPr>
                                <w:rFonts w:ascii="Cambria Math" w:hAnsi="Cambria Math"/>
                                <w:i/>
                              </w:rPr>
                            </m:ctrlPr>
                          </m:funcPr>
                          <m:fName>
                            <m:r>
                              <w:rPr>
                                <w:rFonts w:ascii="Cambria Math" w:hAnsi="Cambria Math"/>
                              </w:rPr>
                              <m:t>cos</m:t>
                            </m:r>
                          </m:fName>
                          <m:e>
                            <m:d>
                              <m:dPr>
                                <m:ctrlPr>
                                  <w:rPr>
                                    <w:rFonts w:ascii="Cambria Math" w:hAnsi="Cambria Math"/>
                                    <w:i/>
                                  </w:rPr>
                                </m:ctrlPr>
                              </m:dPr>
                              <m:e>
                                <m:sSub>
                                  <m:sSubPr>
                                    <m:ctrlPr>
                                      <w:rPr>
                                        <w:rFonts w:ascii="Cambria Math" w:hAnsi="Cambria Math"/>
                                        <w:bCs/>
                                        <w:i/>
                                      </w:rPr>
                                    </m:ctrlPr>
                                  </m:sSubPr>
                                  <m:e>
                                    <m:sSub>
                                      <m:sSubPr>
                                        <m:ctrlPr>
                                          <w:rPr>
                                            <w:rFonts w:ascii="Cambria Math" w:hAnsi="Cambria Math"/>
                                            <w:i/>
                                          </w:rPr>
                                        </m:ctrlPr>
                                      </m:sSubPr>
                                      <m:e>
                                        <m:r>
                                          <w:rPr>
                                            <w:rFonts w:ascii="Cambria Math" w:hAnsi="Cambria Math"/>
                                          </w:rPr>
                                          <m:t>φ</m:t>
                                        </m:r>
                                      </m:e>
                                      <m:sub>
                                        <m:r>
                                          <w:rPr>
                                            <w:rFonts w:ascii="Cambria Math" w:hAnsi="Cambria Math"/>
                                          </w:rPr>
                                          <m:t>th</m:t>
                                        </m:r>
                                      </m:sub>
                                    </m:sSub>
                                  </m:e>
                                  <m:sub>
                                    <m:r>
                                      <w:rPr>
                                        <w:rFonts w:ascii="Cambria Math" w:hAnsi="Cambria Math"/>
                                      </w:rPr>
                                      <m:t>k</m:t>
                                    </m:r>
                                  </m:sub>
                                </m:sSub>
                              </m:e>
                            </m:d>
                          </m:e>
                        </m:func>
                        <m:ctrlPr>
                          <w:rPr>
                            <w:rFonts w:ascii="Cambria Math" w:hAnsi="Cambria Math"/>
                            <w:bCs/>
                            <w:i/>
                          </w:rPr>
                        </m:ctrlPr>
                      </m:e>
                      <m:e>
                        <m:func>
                          <m:funcPr>
                            <m:ctrlPr>
                              <w:rPr>
                                <w:rFonts w:ascii="Cambria Math" w:hAnsi="Cambria Math"/>
                                <w:i/>
                              </w:rPr>
                            </m:ctrlPr>
                          </m:funcPr>
                          <m:fName>
                            <m:r>
                              <w:rPr>
                                <w:rFonts w:ascii="Cambria Math" w:hAnsi="Cambria Math"/>
                              </w:rPr>
                              <m:t>sin</m:t>
                            </m:r>
                          </m:fName>
                          <m:e>
                            <m:d>
                              <m:dPr>
                                <m:ctrlPr>
                                  <w:rPr>
                                    <w:rFonts w:ascii="Cambria Math" w:hAnsi="Cambria Math"/>
                                    <w:i/>
                                  </w:rPr>
                                </m:ctrlPr>
                              </m:dPr>
                              <m:e>
                                <m:sSub>
                                  <m:sSubPr>
                                    <m:ctrlPr>
                                      <w:rPr>
                                        <w:rFonts w:ascii="Cambria Math" w:hAnsi="Cambria Math"/>
                                        <w:bCs/>
                                        <w:i/>
                                      </w:rPr>
                                    </m:ctrlPr>
                                  </m:sSubPr>
                                  <m:e>
                                    <m:sSub>
                                      <m:sSubPr>
                                        <m:ctrlPr>
                                          <w:rPr>
                                            <w:rFonts w:ascii="Cambria Math" w:hAnsi="Cambria Math"/>
                                            <w:i/>
                                          </w:rPr>
                                        </m:ctrlPr>
                                      </m:sSubPr>
                                      <m:e>
                                        <m:r>
                                          <w:rPr>
                                            <w:rFonts w:ascii="Cambria Math" w:hAnsi="Cambria Math"/>
                                          </w:rPr>
                                          <m:t>φ</m:t>
                                        </m:r>
                                      </m:e>
                                      <m:sub>
                                        <m:r>
                                          <w:rPr>
                                            <w:rFonts w:ascii="Cambria Math" w:hAnsi="Cambria Math"/>
                                          </w:rPr>
                                          <m:t>th</m:t>
                                        </m:r>
                                      </m:sub>
                                    </m:sSub>
                                  </m:e>
                                  <m:sub>
                                    <m:r>
                                      <w:rPr>
                                        <w:rFonts w:ascii="Cambria Math" w:hAnsi="Cambria Math"/>
                                      </w:rPr>
                                      <m:t>k</m:t>
                                    </m:r>
                                  </m:sub>
                                </m:sSub>
                              </m:e>
                            </m:d>
                          </m:e>
                        </m:func>
                        <m:ctrlPr>
                          <w:rPr>
                            <w:rFonts w:ascii="Cambria Math" w:eastAsia="Cambria Math" w:hAnsi="Cambria Math" w:cs="Cambria Math"/>
                            <w:bCs/>
                            <w:i/>
                          </w:rPr>
                        </m:ctrlPr>
                      </m:e>
                      <m:e>
                        <m:r>
                          <w:rPr>
                            <w:rFonts w:ascii="Cambria Math" w:eastAsia="Cambria Math" w:hAnsi="Cambria Math" w:cs="Cambria Math"/>
                          </w:rPr>
                          <m:t>0</m:t>
                        </m:r>
                        <m:ctrlPr>
                          <w:rPr>
                            <w:rFonts w:ascii="Cambria Math" w:eastAsia="Cambria Math" w:hAnsi="Cambria Math" w:cs="Cambria Math"/>
                            <w:bCs/>
                            <w:i/>
                          </w:rPr>
                        </m:ctrlPr>
                      </m:e>
                      <m:e>
                        <m:r>
                          <w:rPr>
                            <w:rFonts w:ascii="Cambria Math" w:eastAsia="Cambria Math" w:hAnsi="Cambria Math" w:cs="Cambria Math"/>
                          </w:rPr>
                          <m:t>0</m:t>
                        </m:r>
                        <m:ctrlPr>
                          <w:rPr>
                            <w:rFonts w:ascii="Cambria Math" w:hAnsi="Cambria Math"/>
                            <w:bCs/>
                            <w:i/>
                          </w:rPr>
                        </m:ctrlPr>
                      </m:e>
                    </m:eqArr>
                  </m:e>
                </m:d>
              </m:oMath>
            </m:oMathPara>
          </w:p>
        </w:tc>
        <w:tc>
          <w:tcPr>
            <w:tcW w:w="992" w:type="dxa"/>
            <w:vAlign w:val="center"/>
          </w:tcPr>
          <w:p w14:paraId="5B18EBF3"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0FA82A59" w14:textId="77777777" w:rsidR="008F23B1" w:rsidRPr="005930D4" w:rsidRDefault="008F23B1" w:rsidP="008A1F4D">
      <w:pPr>
        <w:spacing w:line="360" w:lineRule="auto"/>
        <w:ind w:firstLine="708"/>
      </w:pPr>
      <w:r>
        <w:t xml:space="preserve">Avant d’appliquer l’ensemble des forces du balourd thermique au système des équations de mouvement, il est nécessaire de réaliser un changement de repère mobile du rotor du </w:t>
      </w:r>
      <m:oMath>
        <m:sSub>
          <m:sSubPr>
            <m:ctrlPr>
              <w:rPr>
                <w:rFonts w:ascii="Cambria Math" w:hAnsi="Cambria Math"/>
                <w:i/>
              </w:rPr>
            </m:ctrlPr>
          </m:sSubPr>
          <m:e>
            <m:r>
              <w:rPr>
                <w:rFonts w:ascii="Cambria Math" w:hAnsi="Cambria Math"/>
              </w:rPr>
              <m:t>R</m:t>
            </m:r>
          </m:e>
          <m:sub>
            <m:r>
              <w:rPr>
                <w:rFonts w:ascii="Cambria Math" w:hAnsi="Cambria Math"/>
              </w:rPr>
              <m:t>2</m:t>
            </m:r>
          </m:sub>
        </m:sSub>
      </m:oMath>
      <w:r>
        <w:t xml:space="preserve"> au repère fixe</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1</m:t>
            </m:r>
          </m:sub>
        </m:sSub>
      </m:oMath>
      <w:r>
        <w:t xml:space="preserve">. En prenant en compte la vitesse de rotation du rotor </w:t>
      </w:r>
      <m:oMath>
        <m:r>
          <w:rPr>
            <w:rFonts w:ascii="Cambria Math" w:hAnsi="Cambria Math"/>
          </w:rPr>
          <m:t>ω</m:t>
        </m:r>
      </m:oMath>
      <w:r>
        <w:t xml:space="preserve"> et l’instant</w:t>
      </w:r>
      <m:oMath>
        <m:r>
          <w:rPr>
            <w:rFonts w:ascii="Cambria Math" w:hAnsi="Cambria Math"/>
          </w:rPr>
          <m:t xml:space="preserve"> t</m:t>
        </m:r>
      </m:oMath>
      <w:r>
        <w:t xml:space="preserve">, l’expression du vecteur de la force nodale du balourd thermique au repère </w:t>
      </w:r>
      <m:oMath>
        <m:sSub>
          <m:sSubPr>
            <m:ctrlPr>
              <w:rPr>
                <w:rFonts w:ascii="Cambria Math" w:hAnsi="Cambria Math"/>
                <w:i/>
              </w:rPr>
            </m:ctrlPr>
          </m:sSubPr>
          <m:e>
            <m:r>
              <w:rPr>
                <w:rFonts w:ascii="Cambria Math" w:hAnsi="Cambria Math"/>
              </w:rPr>
              <m:t>R</m:t>
            </m:r>
          </m:e>
          <m:sub>
            <m:r>
              <w:rPr>
                <w:rFonts w:ascii="Cambria Math" w:hAnsi="Cambria Math"/>
              </w:rPr>
              <m:t>1</m:t>
            </m:r>
          </m:sub>
        </m:sSub>
      </m:oMath>
      <w:r>
        <w:t xml:space="preserve"> s’écrit ainsi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3F58AD95" w14:textId="77777777" w:rsidTr="00863AE2">
        <w:trPr>
          <w:trHeight w:val="635"/>
          <w:tblHeader/>
          <w:jc w:val="center"/>
        </w:trPr>
        <w:tc>
          <w:tcPr>
            <w:tcW w:w="8080" w:type="dxa"/>
            <w:vAlign w:val="center"/>
          </w:tcPr>
          <w:p w14:paraId="416D40B8" w14:textId="77777777" w:rsidR="008F23B1" w:rsidRPr="00B61CBF" w:rsidRDefault="00730F42" w:rsidP="001856FA">
            <w:pPr>
              <w:spacing w:line="360" w:lineRule="auto"/>
              <w:jc w:val="center"/>
            </w:pPr>
            <m:oMath>
              <m:sSub>
                <m:sSubPr>
                  <m:ctrlPr>
                    <w:rPr>
                      <w:rFonts w:ascii="Cambria Math" w:hAnsi="Cambria Math"/>
                      <w:i/>
                    </w:rPr>
                  </m:ctrlPr>
                </m:sSubPr>
                <m:e>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e>
                <m:sub>
                  <m:r>
                    <w:rPr>
                      <w:rFonts w:ascii="Cambria Math" w:hAnsi="Cambria Math"/>
                    </w:rPr>
                    <m:t>t</m:t>
                  </m:r>
                  <m:sSub>
                    <m:sSubPr>
                      <m:ctrlPr>
                        <w:rPr>
                          <w:rFonts w:ascii="Cambria Math" w:hAnsi="Cambria Math"/>
                          <w:i/>
                        </w:rPr>
                      </m:ctrlPr>
                    </m:sSubPr>
                    <m:e>
                      <m:r>
                        <w:rPr>
                          <w:rFonts w:ascii="Cambria Math" w:hAnsi="Cambria Math"/>
                        </w:rPr>
                        <m:t>h</m:t>
                      </m:r>
                    </m:e>
                    <m:sub>
                      <m:r>
                        <w:rPr>
                          <w:rFonts w:ascii="Cambria Math" w:hAnsi="Cambria Math"/>
                        </w:rPr>
                        <m:t>k</m:t>
                      </m:r>
                    </m:sub>
                  </m:sSub>
                </m:sub>
              </m:sSub>
              <m:r>
                <w:rPr>
                  <w:rFonts w:ascii="Cambria Math" w:hAnsi="Cambria Math"/>
                </w:rPr>
                <m:t xml:space="preserve">= </m:t>
              </m:r>
              <m:sSup>
                <m:sSupPr>
                  <m:ctrlPr>
                    <w:rPr>
                      <w:rFonts w:ascii="Cambria Math" w:hAnsi="Cambria Math"/>
                      <w:i/>
                    </w:rPr>
                  </m:ctrlPr>
                </m:sSupPr>
                <m:e>
                  <m:r>
                    <w:rPr>
                      <w:rFonts w:ascii="Cambria Math" w:hAnsi="Cambria Math"/>
                    </w:rPr>
                    <m:t>ω</m:t>
                  </m:r>
                  <m:ctrlPr>
                    <w:rPr>
                      <w:rFonts w:ascii="Cambria Math" w:hAnsi="Cambria Math"/>
                    </w:rPr>
                  </m:ctrlPr>
                </m:e>
                <m:sup>
                  <m:r>
                    <w:rPr>
                      <w:rFonts w:ascii="Cambria Math" w:hAnsi="Cambria Math"/>
                    </w:rPr>
                    <m:t>2</m:t>
                  </m:r>
                </m:sup>
              </m:sSup>
              <m:sSub>
                <m:sSubPr>
                  <m:ctrlPr>
                    <w:rPr>
                      <w:rFonts w:ascii="Cambria Math" w:hAnsi="Cambria Math"/>
                      <w:i/>
                    </w:rPr>
                  </m:ctrlPr>
                </m:sSubPr>
                <m:e>
                  <m:sSub>
                    <m:sSubPr>
                      <m:ctrlPr>
                        <w:rPr>
                          <w:rFonts w:ascii="Cambria Math" w:hAnsi="Cambria Math"/>
                          <w:i/>
                        </w:rPr>
                      </m:ctrlPr>
                    </m:sSubPr>
                    <m:e>
                      <m:r>
                        <w:rPr>
                          <w:rFonts w:ascii="Cambria Math" w:hAnsi="Cambria Math"/>
                        </w:rPr>
                        <m:t>U</m:t>
                      </m:r>
                    </m:e>
                    <m:sub>
                      <m:r>
                        <w:rPr>
                          <w:rFonts w:ascii="Cambria Math" w:hAnsi="Cambria Math"/>
                        </w:rPr>
                        <m:t>th</m:t>
                      </m:r>
                    </m:sub>
                  </m:sSub>
                </m:e>
                <m:sub>
                  <m:r>
                    <w:rPr>
                      <w:rFonts w:ascii="Cambria Math" w:hAnsi="Cambria Math"/>
                    </w:rPr>
                    <m:t>k</m:t>
                  </m:r>
                </m:sub>
              </m:sSub>
              <m:d>
                <m:dPr>
                  <m:begChr m:val="["/>
                  <m:endChr m:val="]"/>
                  <m:ctrlPr>
                    <w:rPr>
                      <w:rFonts w:ascii="Cambria Math" w:hAnsi="Cambria Math"/>
                      <w:b/>
                      <w:i/>
                    </w:rPr>
                  </m:ctrlPr>
                </m:dPr>
                <m:e>
                  <m:eqArr>
                    <m:eqArrPr>
                      <m:ctrlPr>
                        <w:rPr>
                          <w:rFonts w:ascii="Cambria Math" w:hAnsi="Cambria Math"/>
                          <w:b/>
                          <w:i/>
                        </w:rPr>
                      </m:ctrlPr>
                    </m:eqArrPr>
                    <m:e>
                      <m:func>
                        <m:funcPr>
                          <m:ctrlPr>
                            <w:rPr>
                              <w:rFonts w:ascii="Cambria Math" w:hAnsi="Cambria Math"/>
                              <w:i/>
                            </w:rPr>
                          </m:ctrlPr>
                        </m:funcPr>
                        <m:fName>
                          <m:r>
                            <w:rPr>
                              <w:rFonts w:ascii="Cambria Math" w:hAnsi="Cambria Math"/>
                            </w:rPr>
                            <m:t>cos</m:t>
                          </m:r>
                        </m:fName>
                        <m:e>
                          <m:d>
                            <m:dPr>
                              <m:ctrlPr>
                                <w:rPr>
                                  <w:rFonts w:ascii="Cambria Math" w:hAnsi="Cambria Math"/>
                                  <w:i/>
                                </w:rPr>
                              </m:ctrlPr>
                            </m:dPr>
                            <m:e>
                              <m:r>
                                <w:rPr>
                                  <w:rFonts w:ascii="Cambria Math" w:hAnsi="Cambria Math"/>
                                </w:rPr>
                                <m:t>ωt+</m:t>
                              </m:r>
                              <m:sSub>
                                <m:sSubPr>
                                  <m:ctrlPr>
                                    <w:rPr>
                                      <w:rFonts w:ascii="Cambria Math" w:hAnsi="Cambria Math"/>
                                      <w:bCs/>
                                      <w:i/>
                                    </w:rPr>
                                  </m:ctrlPr>
                                </m:sSubPr>
                                <m:e>
                                  <m:sSub>
                                    <m:sSubPr>
                                      <m:ctrlPr>
                                        <w:rPr>
                                          <w:rFonts w:ascii="Cambria Math" w:hAnsi="Cambria Math"/>
                                          <w:i/>
                                        </w:rPr>
                                      </m:ctrlPr>
                                    </m:sSubPr>
                                    <m:e>
                                      <m:r>
                                        <w:rPr>
                                          <w:rFonts w:ascii="Cambria Math" w:hAnsi="Cambria Math"/>
                                        </w:rPr>
                                        <m:t>φ</m:t>
                                      </m:r>
                                    </m:e>
                                    <m:sub>
                                      <m:r>
                                        <w:rPr>
                                          <w:rFonts w:ascii="Cambria Math" w:hAnsi="Cambria Math"/>
                                        </w:rPr>
                                        <m:t>th</m:t>
                                      </m:r>
                                    </m:sub>
                                  </m:sSub>
                                </m:e>
                                <m:sub>
                                  <m:r>
                                    <w:rPr>
                                      <w:rFonts w:ascii="Cambria Math" w:hAnsi="Cambria Math"/>
                                    </w:rPr>
                                    <m:t>k</m:t>
                                  </m:r>
                                </m:sub>
                              </m:sSub>
                            </m:e>
                          </m:d>
                        </m:e>
                      </m:func>
                      <m:ctrlPr>
                        <w:rPr>
                          <w:rFonts w:ascii="Cambria Math" w:hAnsi="Cambria Math"/>
                          <w:bCs/>
                          <w:i/>
                        </w:rPr>
                      </m:ctrlPr>
                    </m:e>
                    <m:e>
                      <m:func>
                        <m:funcPr>
                          <m:ctrlPr>
                            <w:rPr>
                              <w:rFonts w:ascii="Cambria Math" w:hAnsi="Cambria Math"/>
                              <w:i/>
                            </w:rPr>
                          </m:ctrlPr>
                        </m:funcPr>
                        <m:fName>
                          <m:r>
                            <w:rPr>
                              <w:rFonts w:ascii="Cambria Math" w:hAnsi="Cambria Math"/>
                            </w:rPr>
                            <m:t>sin</m:t>
                          </m:r>
                        </m:fName>
                        <m:e>
                          <m:d>
                            <m:dPr>
                              <m:ctrlPr>
                                <w:rPr>
                                  <w:rFonts w:ascii="Cambria Math" w:hAnsi="Cambria Math"/>
                                  <w:i/>
                                </w:rPr>
                              </m:ctrlPr>
                            </m:dPr>
                            <m:e>
                              <m:r>
                                <w:rPr>
                                  <w:rFonts w:ascii="Cambria Math" w:hAnsi="Cambria Math"/>
                                </w:rPr>
                                <m:t>ωt+</m:t>
                              </m:r>
                              <m:sSub>
                                <m:sSubPr>
                                  <m:ctrlPr>
                                    <w:rPr>
                                      <w:rFonts w:ascii="Cambria Math" w:hAnsi="Cambria Math"/>
                                      <w:bCs/>
                                      <w:i/>
                                    </w:rPr>
                                  </m:ctrlPr>
                                </m:sSubPr>
                                <m:e>
                                  <m:sSub>
                                    <m:sSubPr>
                                      <m:ctrlPr>
                                        <w:rPr>
                                          <w:rFonts w:ascii="Cambria Math" w:hAnsi="Cambria Math"/>
                                          <w:i/>
                                        </w:rPr>
                                      </m:ctrlPr>
                                    </m:sSubPr>
                                    <m:e>
                                      <m:r>
                                        <w:rPr>
                                          <w:rFonts w:ascii="Cambria Math" w:hAnsi="Cambria Math"/>
                                        </w:rPr>
                                        <m:t>φ</m:t>
                                      </m:r>
                                    </m:e>
                                    <m:sub>
                                      <m:r>
                                        <w:rPr>
                                          <w:rFonts w:ascii="Cambria Math" w:hAnsi="Cambria Math"/>
                                        </w:rPr>
                                        <m:t>th</m:t>
                                      </m:r>
                                    </m:sub>
                                  </m:sSub>
                                </m:e>
                                <m:sub>
                                  <m:r>
                                    <w:rPr>
                                      <w:rFonts w:ascii="Cambria Math" w:hAnsi="Cambria Math"/>
                                    </w:rPr>
                                    <m:t>k</m:t>
                                  </m:r>
                                </m:sub>
                              </m:sSub>
                            </m:e>
                          </m:d>
                        </m:e>
                      </m:func>
                      <m:ctrlPr>
                        <w:rPr>
                          <w:rFonts w:ascii="Cambria Math" w:eastAsia="Cambria Math" w:hAnsi="Cambria Math" w:cs="Cambria Math"/>
                          <w:bCs/>
                          <w:i/>
                        </w:rPr>
                      </m:ctrlPr>
                    </m:e>
                    <m:e>
                      <m:r>
                        <w:rPr>
                          <w:rFonts w:ascii="Cambria Math" w:eastAsia="Cambria Math" w:hAnsi="Cambria Math" w:cs="Cambria Math"/>
                        </w:rPr>
                        <m:t>0</m:t>
                      </m:r>
                      <m:ctrlPr>
                        <w:rPr>
                          <w:rFonts w:ascii="Cambria Math" w:eastAsia="Cambria Math" w:hAnsi="Cambria Math" w:cs="Cambria Math"/>
                          <w:bCs/>
                          <w:i/>
                        </w:rPr>
                      </m:ctrlPr>
                    </m:e>
                    <m:e>
                      <m:r>
                        <w:rPr>
                          <w:rFonts w:ascii="Cambria Math" w:eastAsia="Cambria Math" w:hAnsi="Cambria Math" w:cs="Cambria Math"/>
                        </w:rPr>
                        <m:t>0</m:t>
                      </m:r>
                      <m:ctrlPr>
                        <w:rPr>
                          <w:rFonts w:ascii="Cambria Math" w:hAnsi="Cambria Math"/>
                          <w:bCs/>
                          <w:i/>
                        </w:rPr>
                      </m:ctrlPr>
                    </m:e>
                  </m:eqArr>
                </m:e>
              </m:d>
            </m:oMath>
            <w:r w:rsidR="008F23B1">
              <w:rPr>
                <w:b/>
              </w:rPr>
              <w:t xml:space="preserve"> </w:t>
            </w:r>
            <w:r w:rsidR="008F23B1" w:rsidRPr="00440FE9">
              <w:t>ou</w:t>
            </w:r>
            <w:r w:rsidR="008F23B1">
              <w:rPr>
                <w:b/>
              </w:rPr>
              <w:t xml:space="preserve">  </w:t>
            </w:r>
            <m:oMath>
              <m:sSub>
                <m:sSubPr>
                  <m:ctrlPr>
                    <w:rPr>
                      <w:rFonts w:ascii="Cambria Math" w:hAnsi="Cambria Math"/>
                      <w:i/>
                    </w:rPr>
                  </m:ctrlPr>
                </m:sSubPr>
                <m:e>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e>
                <m:sub>
                  <m:r>
                    <w:rPr>
                      <w:rFonts w:ascii="Cambria Math" w:hAnsi="Cambria Math"/>
                    </w:rPr>
                    <m:t>t</m:t>
                  </m:r>
                  <m:sSub>
                    <m:sSubPr>
                      <m:ctrlPr>
                        <w:rPr>
                          <w:rFonts w:ascii="Cambria Math" w:hAnsi="Cambria Math"/>
                          <w:i/>
                        </w:rPr>
                      </m:ctrlPr>
                    </m:sSubPr>
                    <m:e>
                      <m:r>
                        <w:rPr>
                          <w:rFonts w:ascii="Cambria Math" w:hAnsi="Cambria Math"/>
                        </w:rPr>
                        <m:t>h</m:t>
                      </m:r>
                    </m:e>
                    <m:sub>
                      <m:r>
                        <w:rPr>
                          <w:rFonts w:ascii="Cambria Math" w:hAnsi="Cambria Math"/>
                        </w:rPr>
                        <m:t>k</m:t>
                      </m:r>
                    </m:sub>
                  </m:sSub>
                </m:sub>
              </m:sSub>
              <m:r>
                <w:rPr>
                  <w:rFonts w:ascii="Cambria Math" w:hAnsi="Cambria Math"/>
                </w:rPr>
                <m:t>=</m:t>
              </m:r>
              <m:sSup>
                <m:sSupPr>
                  <m:ctrlPr>
                    <w:rPr>
                      <w:rFonts w:ascii="Cambria Math" w:hAnsi="Cambria Math"/>
                      <w:i/>
                    </w:rPr>
                  </m:ctrlPr>
                </m:sSupPr>
                <m:e>
                  <m:r>
                    <w:rPr>
                      <w:rFonts w:ascii="Cambria Math" w:hAnsi="Cambria Math"/>
                    </w:rPr>
                    <m:t>ω</m:t>
                  </m:r>
                  <m:ctrlPr>
                    <w:rPr>
                      <w:rFonts w:ascii="Cambria Math" w:hAnsi="Cambria Math"/>
                    </w:rPr>
                  </m:ctrlPr>
                </m:e>
                <m:sup>
                  <m:r>
                    <w:rPr>
                      <w:rFonts w:ascii="Cambria Math" w:hAnsi="Cambria Math"/>
                    </w:rPr>
                    <m:t>2</m:t>
                  </m:r>
                </m:sup>
              </m:sSup>
              <m:sSub>
                <m:sSubPr>
                  <m:ctrlPr>
                    <w:rPr>
                      <w:rFonts w:ascii="Cambria Math" w:hAnsi="Cambria Math"/>
                      <w:i/>
                    </w:rPr>
                  </m:ctrlPr>
                </m:sSubPr>
                <m:e>
                  <m:sSub>
                    <m:sSubPr>
                      <m:ctrlPr>
                        <w:rPr>
                          <w:rFonts w:ascii="Cambria Math" w:hAnsi="Cambria Math"/>
                          <w:i/>
                        </w:rPr>
                      </m:ctrlPr>
                    </m:sSubPr>
                    <m:e>
                      <m:r>
                        <w:rPr>
                          <w:rFonts w:ascii="Cambria Math" w:hAnsi="Cambria Math"/>
                        </w:rPr>
                        <m:t>U</m:t>
                      </m:r>
                    </m:e>
                    <m:sub>
                      <m:r>
                        <w:rPr>
                          <w:rFonts w:ascii="Cambria Math" w:hAnsi="Cambria Math"/>
                        </w:rPr>
                        <m:t>th</m:t>
                      </m:r>
                    </m:sub>
                  </m:sSub>
                </m:e>
                <m:sub>
                  <m:r>
                    <w:rPr>
                      <w:rFonts w:ascii="Cambria Math" w:hAnsi="Cambria Math"/>
                    </w:rPr>
                    <m:t>k</m:t>
                  </m:r>
                </m:sub>
              </m:sSub>
              <m:sSup>
                <m:sSupPr>
                  <m:ctrlPr>
                    <w:rPr>
                      <w:rFonts w:ascii="Cambria Math" w:hAnsi="Cambria Math"/>
                      <w:i/>
                    </w:rPr>
                  </m:ctrlPr>
                </m:sSupPr>
                <m:e>
                  <m:r>
                    <w:rPr>
                      <w:rFonts w:ascii="Cambria Math" w:hAnsi="Cambria Math"/>
                    </w:rPr>
                    <m:t>e</m:t>
                  </m:r>
                </m:e>
                <m:sup>
                  <m:r>
                    <w:rPr>
                      <w:rFonts w:ascii="Cambria Math" w:hAnsi="Cambria Math"/>
                    </w:rPr>
                    <m:t>(j</m:t>
                  </m:r>
                  <m:r>
                    <m:rPr>
                      <m:sty m:val="p"/>
                    </m:rPr>
                    <w:rPr>
                      <w:rFonts w:ascii="Cambria Math" w:hAnsi="Cambria Math"/>
                    </w:rPr>
                    <m:t>ω</m:t>
                  </m:r>
                  <m:r>
                    <w:rPr>
                      <w:rFonts w:ascii="Cambria Math" w:hAnsi="Cambria Math"/>
                    </w:rPr>
                    <m:t>t+</m:t>
                  </m:r>
                  <m:sSub>
                    <m:sSubPr>
                      <m:ctrlPr>
                        <w:rPr>
                          <w:rFonts w:ascii="Cambria Math" w:hAnsi="Cambria Math"/>
                          <w:bCs/>
                          <w:i/>
                        </w:rPr>
                      </m:ctrlPr>
                    </m:sSubPr>
                    <m:e>
                      <m:sSub>
                        <m:sSubPr>
                          <m:ctrlPr>
                            <w:rPr>
                              <w:rFonts w:ascii="Cambria Math" w:hAnsi="Cambria Math"/>
                              <w:i/>
                            </w:rPr>
                          </m:ctrlPr>
                        </m:sSubPr>
                        <m:e>
                          <m:r>
                            <w:rPr>
                              <w:rFonts w:ascii="Cambria Math" w:hAnsi="Cambria Math"/>
                            </w:rPr>
                            <m:t>φ</m:t>
                          </m:r>
                        </m:e>
                        <m:sub>
                          <m:r>
                            <w:rPr>
                              <w:rFonts w:ascii="Cambria Math" w:hAnsi="Cambria Math"/>
                            </w:rPr>
                            <m:t>th</m:t>
                          </m:r>
                        </m:sub>
                      </m:sSub>
                    </m:e>
                    <m:sub>
                      <m:r>
                        <w:rPr>
                          <w:rFonts w:ascii="Cambria Math" w:hAnsi="Cambria Math"/>
                        </w:rPr>
                        <m:t>k</m:t>
                      </m:r>
                    </m:sub>
                  </m:sSub>
                  <m:r>
                    <w:rPr>
                      <w:rFonts w:ascii="Cambria Math" w:hAnsi="Cambria Math"/>
                    </w:rPr>
                    <m:t>)</m:t>
                  </m:r>
                </m:sup>
              </m:sSup>
            </m:oMath>
          </w:p>
        </w:tc>
        <w:tc>
          <w:tcPr>
            <w:tcW w:w="992" w:type="dxa"/>
            <w:vAlign w:val="center"/>
          </w:tcPr>
          <w:p w14:paraId="1758A904"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480810A2" w14:textId="7F17557E" w:rsidR="008F23B1" w:rsidRDefault="008F23B1" w:rsidP="008A1F4D">
      <w:pPr>
        <w:spacing w:line="360" w:lineRule="auto"/>
        <w:ind w:firstLine="708"/>
      </w:pPr>
      <w:r>
        <w:t>Toutes les forces du balourd thermique créées aux éléments du rotor sont assemblées et ajoutées au système des équations de mouvement comme force</w:t>
      </w:r>
      <w:r w:rsidR="00FF1A6E">
        <w:t>s</w:t>
      </w:r>
      <w:r>
        <w:t xml:space="preserve"> extérieure</w:t>
      </w:r>
      <w:bookmarkStart w:id="744" w:name="_Ref527568693"/>
      <w:r w:rsidR="00FF1A6E">
        <w:t>s</w:t>
      </w:r>
      <w:r>
        <w:t>. Si la force du balourd thermique est la seule force extérieure appliquée au système du rotor, l’équation de mouvement s’écrit: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0BA388C1" w14:textId="77777777" w:rsidTr="00863AE2">
        <w:trPr>
          <w:trHeight w:val="635"/>
          <w:tblHeader/>
          <w:jc w:val="center"/>
        </w:trPr>
        <w:tc>
          <w:tcPr>
            <w:tcW w:w="8080" w:type="dxa"/>
            <w:vAlign w:val="center"/>
          </w:tcPr>
          <w:p w14:paraId="7872F914" w14:textId="77777777" w:rsidR="008F23B1" w:rsidRPr="00B61CBF" w:rsidRDefault="008F23B1" w:rsidP="001856FA">
            <w:pPr>
              <w:spacing w:line="360" w:lineRule="auto"/>
              <w:jc w:val="center"/>
            </w:pPr>
            <m:oMathPara>
              <m:oMath>
                <m:r>
                  <m:rPr>
                    <m:sty m:val="bi"/>
                  </m:rPr>
                  <w:rPr>
                    <w:rFonts w:ascii="Cambria Math" w:hAnsi="Cambria Math"/>
                  </w:rPr>
                  <m:t>M</m:t>
                </m:r>
                <m:acc>
                  <m:accPr>
                    <m:chr m:val="̈"/>
                    <m:ctrlPr>
                      <w:rPr>
                        <w:rFonts w:ascii="Cambria Math" w:hAnsi="Cambria Math"/>
                        <w:b/>
                        <w:i/>
                      </w:rPr>
                    </m:ctrlPr>
                  </m:accPr>
                  <m:e>
                    <m:r>
                      <m:rPr>
                        <m:sty m:val="bi"/>
                      </m:rPr>
                      <w:rPr>
                        <w:rFonts w:ascii="Cambria Math" w:hAnsi="Cambria Math"/>
                      </w:rPr>
                      <m:t>q</m:t>
                    </m:r>
                  </m:e>
                </m:acc>
                <m:r>
                  <w:rPr>
                    <w:rFonts w:ascii="Cambria Math" w:hAnsi="Cambria Math"/>
                  </w:rPr>
                  <m:t>+</m:t>
                </m:r>
                <m:d>
                  <m:dPr>
                    <m:begChr m:val="["/>
                    <m:endChr m:val="]"/>
                    <m:ctrlPr>
                      <w:rPr>
                        <w:rFonts w:ascii="Cambria Math" w:hAnsi="Cambria Math"/>
                        <w:i/>
                      </w:rPr>
                    </m:ctrlPr>
                  </m:dPr>
                  <m:e>
                    <m:r>
                      <m:rPr>
                        <m:sty m:val="bi"/>
                      </m:rPr>
                      <w:rPr>
                        <w:rFonts w:ascii="Cambria Math" w:hAnsi="Cambria Math"/>
                      </w:rPr>
                      <m:t>C</m:t>
                    </m:r>
                    <m:r>
                      <w:rPr>
                        <w:rFonts w:ascii="Cambria Math" w:hAnsi="Cambria Math"/>
                      </w:rPr>
                      <m:t>+</m:t>
                    </m:r>
                    <m:r>
                      <m:rPr>
                        <m:sty m:val="bi"/>
                      </m:rPr>
                      <w:rPr>
                        <w:rFonts w:ascii="Cambria Math" w:hAnsi="Cambria Math"/>
                      </w:rPr>
                      <m:t>G</m:t>
                    </m:r>
                    <m:d>
                      <m:dPr>
                        <m:ctrlPr>
                          <w:rPr>
                            <w:rFonts w:ascii="Cambria Math" w:hAnsi="Cambria Math"/>
                            <w:b/>
                            <w:i/>
                          </w:rPr>
                        </m:ctrlPr>
                      </m:dPr>
                      <m:e>
                        <m:r>
                          <m:rPr>
                            <m:sty m:val="p"/>
                          </m:rPr>
                          <w:rPr>
                            <w:rFonts w:ascii="Cambria Math" w:hAnsi="Cambria Math"/>
                          </w:rPr>
                          <m:t>Ω</m:t>
                        </m:r>
                      </m:e>
                    </m:d>
                  </m:e>
                </m:d>
                <m:acc>
                  <m:accPr>
                    <m:chr m:val="̇"/>
                    <m:ctrlPr>
                      <w:rPr>
                        <w:rFonts w:ascii="Cambria Math" w:hAnsi="Cambria Math"/>
                        <w:b/>
                        <w:i/>
                      </w:rPr>
                    </m:ctrlPr>
                  </m:accPr>
                  <m:e>
                    <m:r>
                      <m:rPr>
                        <m:sty m:val="bi"/>
                      </m:rPr>
                      <w:rPr>
                        <w:rFonts w:ascii="Cambria Math" w:hAnsi="Cambria Math"/>
                      </w:rPr>
                      <m:t>q</m:t>
                    </m:r>
                  </m:e>
                </m:acc>
                <m:r>
                  <w:rPr>
                    <w:rFonts w:ascii="Cambria Math" w:hAnsi="Cambria Math"/>
                  </w:rPr>
                  <m:t>+</m:t>
                </m:r>
                <m:r>
                  <m:rPr>
                    <m:sty m:val="bi"/>
                  </m:rPr>
                  <w:rPr>
                    <w:rFonts w:ascii="Cambria Math" w:hAnsi="Cambria Math"/>
                  </w:rPr>
                  <m:t>Kq</m:t>
                </m:r>
                <m:r>
                  <w:rPr>
                    <w:rFonts w:ascii="Cambria Math" w:hAnsi="Cambria Math"/>
                  </w:rPr>
                  <m:t>=</m:t>
                </m:r>
                <m:sSub>
                  <m:sSubPr>
                    <m:ctrlPr>
                      <w:rPr>
                        <w:rFonts w:ascii="Cambria Math" w:hAnsi="Cambria Math"/>
                        <w:i/>
                      </w:rPr>
                    </m:ctrlPr>
                  </m:sSubPr>
                  <m:e>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e>
                  <m:sub>
                    <m:r>
                      <w:rPr>
                        <w:rFonts w:ascii="Cambria Math" w:hAnsi="Cambria Math"/>
                      </w:rPr>
                      <m:t>th</m:t>
                    </m:r>
                  </m:sub>
                </m:sSub>
              </m:oMath>
            </m:oMathPara>
          </w:p>
        </w:tc>
        <w:tc>
          <w:tcPr>
            <w:tcW w:w="992" w:type="dxa"/>
            <w:vAlign w:val="center"/>
          </w:tcPr>
          <w:p w14:paraId="6DCA797C"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745" w:name="_Ref528586408"/>
            <w:r w:rsidRPr="00222B71">
              <w:rPr>
                <w:rFonts w:ascii="Calibri" w:eastAsia="Times New Roman" w:hAnsi="Calibri" w:cs="Times New Roman"/>
                <w:i w:val="0"/>
                <w:iCs w:val="0"/>
                <w:color w:val="auto"/>
                <w:sz w:val="22"/>
                <w:szCs w:val="20"/>
                <w:lang w:eastAsia="fr-FR"/>
              </w:rPr>
              <w:t xml:space="preserve"> </w:t>
            </w:r>
            <w:bookmarkEnd w:id="745"/>
          </w:p>
        </w:tc>
      </w:tr>
    </w:tbl>
    <w:p w14:paraId="1BC20D96" w14:textId="1E672022" w:rsidR="008F23B1" w:rsidRPr="00291150" w:rsidRDefault="00FF1A6E" w:rsidP="00377126">
      <w:pPr>
        <w:pStyle w:val="Titre3"/>
        <w:ind w:left="709"/>
      </w:pPr>
      <w:bookmarkStart w:id="746" w:name="_Toc535252166"/>
      <w:r>
        <w:t>Approche de défaut</w:t>
      </w:r>
      <w:r w:rsidR="008F23B1">
        <w:t xml:space="preserve"> de la fibre neutre</w:t>
      </w:r>
      <w:bookmarkEnd w:id="744"/>
      <w:bookmarkEnd w:id="746"/>
      <w:r w:rsidR="008F23B1">
        <w:t xml:space="preserve"> </w:t>
      </w:r>
    </w:p>
    <w:p w14:paraId="7E8FF32E" w14:textId="28C39FD7" w:rsidR="008F23B1" w:rsidRDefault="008F23B1" w:rsidP="008A1F4D">
      <w:pPr>
        <w:spacing w:before="120" w:line="360" w:lineRule="auto"/>
        <w:ind w:firstLine="709"/>
      </w:pPr>
      <w:r>
        <w:t>Cette approche modélise l’influence de la déformation thermique comme une force interne liée à la matrice de raideur du rotor</w:t>
      </w:r>
      <m:oMath>
        <m:r>
          <w:rPr>
            <w:rFonts w:ascii="Cambria Math" w:hAnsi="Cambria Math"/>
          </w:rPr>
          <m:t xml:space="preserve"> </m:t>
        </m:r>
        <m:r>
          <m:rPr>
            <m:sty m:val="bi"/>
          </m:rPr>
          <w:rPr>
            <w:rFonts w:ascii="Cambria Math" w:hAnsi="Cambria Math"/>
          </w:rPr>
          <m:t>K</m:t>
        </m:r>
      </m:oMath>
      <w:r>
        <w:t xml:space="preserve">. L’approche est applicable uniquement au modèle du rotor flexible à </w:t>
      </w:r>
      <m:oMath>
        <m:r>
          <w:rPr>
            <w:rFonts w:ascii="Cambria Math" w:hAnsi="Cambria Math"/>
          </w:rPr>
          <m:t>n</m:t>
        </m:r>
      </m:oMath>
      <w:r>
        <w:t xml:space="preserve"> degré de liberté. Suite à la déformation thermique du rotor, dans le repère de référence</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&lt;X,Y&gt;</m:t>
        </m:r>
      </m:oMath>
      <w:r w:rsidR="00CA43E9">
        <w:t>, le déplacement</w:t>
      </w:r>
      <w:r>
        <w:t xml:space="preserve"> </w:t>
      </w:r>
      <w:r w:rsidR="00722BDF">
        <w:t xml:space="preserve">de sa fibre neutre et la </w:t>
      </w:r>
      <w:r w:rsidR="00303231">
        <w:t>déflection</w:t>
      </w:r>
      <w:r>
        <w:t xml:space="preserve"> élastique du rotor sont respectivement </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th</m:t>
            </m:r>
          </m:sub>
        </m:sSub>
      </m:oMath>
      <w:r>
        <w:t xml:space="preserve"> </w:t>
      </w:r>
      <w:proofErr w:type="gramStart"/>
      <w:r>
        <w:t xml:space="preserve">et </w:t>
      </w:r>
      <w:proofErr w:type="gramEnd"/>
      <m:oMath>
        <m:r>
          <w:rPr>
            <w:rFonts w:ascii="Cambria Math" w:hAnsi="Cambria Math"/>
          </w:rPr>
          <m:t xml:space="preserve"> </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élas</m:t>
            </m:r>
          </m:sub>
        </m:sSub>
      </m:oMath>
      <w:r>
        <w:t xml:space="preserve">. La </w:t>
      </w:r>
      <w:r w:rsidR="00CA43E9">
        <w:t>déflec</w:t>
      </w:r>
      <w:r w:rsidR="00303231">
        <w:t>t</w:t>
      </w:r>
      <w:r w:rsidR="00CA43E9">
        <w:t>ion</w:t>
      </w:r>
      <w:r>
        <w:t xml:space="preserve"> nodale complète est alors</w:t>
      </w:r>
      <m:oMath>
        <m:r>
          <w:rPr>
            <w:rFonts w:ascii="Cambria Math" w:hAnsi="Cambria Math"/>
          </w:rPr>
          <m:t xml:space="preserve"> </m:t>
        </m:r>
        <m:r>
          <m:rPr>
            <m:sty m:val="bi"/>
          </m:rPr>
          <w:rPr>
            <w:rFonts w:ascii="Cambria Math" w:hAnsi="Cambria Math"/>
          </w:rPr>
          <m:t>q=</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élas</m:t>
            </m:r>
          </m:sub>
        </m:sSub>
        <m:r>
          <m:rPr>
            <m:sty m:val="bi"/>
          </m:rPr>
          <w:rPr>
            <w:rFonts w:ascii="Cambria Math" w:hAnsi="Cambria Math"/>
          </w:rPr>
          <m:t>+</m:t>
        </m:r>
        <m:r>
          <w:rPr>
            <w:rFonts w:ascii="Cambria Math" w:hAnsi="Cambria Math"/>
          </w:rPr>
          <m:t xml:space="preserve"> </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th</m:t>
            </m:r>
          </m:sub>
        </m:sSub>
      </m:oMath>
      <w:r w:rsidRPr="00624BDA">
        <w:t xml:space="preserve">.  </w:t>
      </w:r>
      <w:r>
        <w:t>Les expressions des énergies du système rotor sous chargement thermique écrivent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35723C71" w14:textId="77777777" w:rsidTr="00863AE2">
        <w:trPr>
          <w:trHeight w:val="635"/>
          <w:tblHeader/>
          <w:jc w:val="center"/>
        </w:trPr>
        <w:tc>
          <w:tcPr>
            <w:tcW w:w="8080" w:type="dxa"/>
            <w:vAlign w:val="center"/>
          </w:tcPr>
          <w:p w14:paraId="737114AF" w14:textId="77777777" w:rsidR="008F23B1" w:rsidRPr="00EE4A85" w:rsidRDefault="00730F42" w:rsidP="001856FA">
            <w:pPr>
              <w:spacing w:line="360" w:lineRule="auto"/>
              <w:jc w:val="center"/>
              <w:rPr>
                <w:b/>
              </w:rPr>
            </w:pPr>
            <m:oMathPara>
              <m:oMath>
                <m:sSub>
                  <m:sSubPr>
                    <m:ctrlPr>
                      <w:rPr>
                        <w:rFonts w:ascii="Cambria Math" w:hAnsi="Cambria Math"/>
                        <w:b/>
                        <w:i/>
                      </w:rPr>
                    </m:ctrlPr>
                  </m:sSubPr>
                  <m:e>
                    <m:r>
                      <m:rPr>
                        <m:sty m:val="bi"/>
                      </m:rPr>
                      <w:rPr>
                        <w:rFonts w:ascii="Cambria Math" w:hAnsi="Cambria Math"/>
                      </w:rPr>
                      <m:t>E</m:t>
                    </m:r>
                  </m:e>
                  <m:sub>
                    <m:r>
                      <w:rPr>
                        <w:rFonts w:ascii="Cambria Math" w:hAnsi="Cambria Math"/>
                      </w:rPr>
                      <m:t>é</m:t>
                    </m:r>
                    <m:r>
                      <m:rPr>
                        <m:sty m:val="bi"/>
                      </m:rPr>
                      <w:rPr>
                        <w:rFonts w:ascii="Cambria Math" w:hAnsi="Cambria Math"/>
                      </w:rPr>
                      <m:t>las</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ctrlPr>
                          <w:rPr>
                            <w:rFonts w:ascii="Cambria Math" w:hAnsi="Cambria Math"/>
                            <w:i/>
                          </w:rPr>
                        </m:ctrlPr>
                      </m:dPr>
                      <m:e>
                        <m:r>
                          <m:rPr>
                            <m:sty m:val="bi"/>
                          </m:rPr>
                          <w:rPr>
                            <w:rFonts w:ascii="Cambria Math" w:hAnsi="Cambria Math"/>
                          </w:rPr>
                          <m:t>q</m:t>
                        </m:r>
                        <m:r>
                          <w:rPr>
                            <w:rFonts w:ascii="Cambria Math" w:hAnsi="Cambria Math"/>
                          </w:rPr>
                          <m:t>-</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th</m:t>
                            </m:r>
                          </m:sub>
                        </m:sSub>
                      </m:e>
                    </m:d>
                  </m:e>
                  <m:sup>
                    <m:r>
                      <w:rPr>
                        <w:rFonts w:ascii="Cambria Math" w:hAnsi="Cambria Math"/>
                      </w:rPr>
                      <m:t>T</m:t>
                    </m:r>
                  </m:sup>
                </m:sSup>
                <m:r>
                  <m:rPr>
                    <m:sty m:val="bi"/>
                  </m:rPr>
                  <w:rPr>
                    <w:rFonts w:ascii="Cambria Math" w:hAnsi="Cambria Math"/>
                  </w:rPr>
                  <m:t>K</m:t>
                </m:r>
                <m:d>
                  <m:dPr>
                    <m:ctrlPr>
                      <w:rPr>
                        <w:rFonts w:ascii="Cambria Math" w:hAnsi="Cambria Math"/>
                        <w:b/>
                        <w:i/>
                      </w:rPr>
                    </m:ctrlPr>
                  </m:dPr>
                  <m:e>
                    <m:r>
                      <m:rPr>
                        <m:sty m:val="bi"/>
                      </m:rPr>
                      <w:rPr>
                        <w:rFonts w:ascii="Cambria Math" w:hAnsi="Cambria Math"/>
                      </w:rPr>
                      <m:t>q</m:t>
                    </m:r>
                    <m:r>
                      <w:rPr>
                        <w:rFonts w:ascii="Cambria Math" w:hAnsi="Cambria Math"/>
                      </w:rPr>
                      <m:t>-</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th</m:t>
                        </m:r>
                      </m:sub>
                    </m:sSub>
                  </m:e>
                </m:d>
              </m:oMath>
            </m:oMathPara>
          </w:p>
          <w:p w14:paraId="543369D8" w14:textId="77777777" w:rsidR="008F23B1" w:rsidRPr="00DA6A38" w:rsidRDefault="00730F42" w:rsidP="001856FA">
            <w:pPr>
              <w:spacing w:line="360" w:lineRule="auto"/>
              <w:jc w:val="center"/>
              <w:rPr>
                <w:b/>
              </w:rPr>
            </w:pPr>
            <m:oMathPara>
              <m:oMath>
                <m:sSub>
                  <m:sSubPr>
                    <m:ctrlPr>
                      <w:rPr>
                        <w:rFonts w:ascii="Cambria Math" w:hAnsi="Cambria Math"/>
                        <w:b/>
                        <w:i/>
                      </w:rPr>
                    </m:ctrlPr>
                  </m:sSubPr>
                  <m:e>
                    <m:r>
                      <m:rPr>
                        <m:sty m:val="bi"/>
                      </m:rPr>
                      <w:rPr>
                        <w:rFonts w:ascii="Cambria Math" w:hAnsi="Cambria Math"/>
                      </w:rPr>
                      <m:t>E</m:t>
                    </m:r>
                  </m:e>
                  <m:sub>
                    <m:r>
                      <m:rPr>
                        <m:sty m:val="bi"/>
                      </m:rPr>
                      <w:rPr>
                        <w:rFonts w:ascii="Cambria Math" w:hAnsi="Cambria Math"/>
                      </w:rPr>
                      <m:t>ciné</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T</m:t>
                    </m:r>
                  </m:sup>
                </m:sSup>
                <m:r>
                  <m:rPr>
                    <m:sty m:val="bi"/>
                  </m:rPr>
                  <w:rPr>
                    <w:rFonts w:ascii="Cambria Math" w:hAnsi="Cambria Math"/>
                  </w:rPr>
                  <m:t>M</m:t>
                </m:r>
                <m:acc>
                  <m:accPr>
                    <m:chr m:val="̇"/>
                    <m:ctrlPr>
                      <w:rPr>
                        <w:rFonts w:ascii="Cambria Math" w:hAnsi="Cambria Math"/>
                        <w:b/>
                        <w:i/>
                      </w:rPr>
                    </m:ctrlPr>
                  </m:accPr>
                  <m:e>
                    <m:r>
                      <m:rPr>
                        <m:sty m:val="bi"/>
                      </m:rPr>
                      <w:rPr>
                        <w:rFonts w:ascii="Cambria Math" w:hAnsi="Cambria Math"/>
                      </w:rPr>
                      <m:t>q</m:t>
                    </m:r>
                  </m:e>
                </m:acc>
              </m:oMath>
            </m:oMathPara>
          </w:p>
          <w:p w14:paraId="53706F71" w14:textId="77777777" w:rsidR="008F23B1" w:rsidRPr="00B61CBF" w:rsidRDefault="00730F42" w:rsidP="001856FA">
            <w:pPr>
              <w:spacing w:line="360" w:lineRule="auto"/>
              <w:jc w:val="center"/>
            </w:pPr>
            <m:oMathPara>
              <m:oMath>
                <m:sSub>
                  <m:sSubPr>
                    <m:ctrlPr>
                      <w:rPr>
                        <w:rFonts w:ascii="Cambria Math" w:hAnsi="Cambria Math"/>
                        <w:b/>
                        <w:i/>
                      </w:rPr>
                    </m:ctrlPr>
                  </m:sSubPr>
                  <m:e>
                    <m:r>
                      <m:rPr>
                        <m:sty m:val="bi"/>
                      </m:rPr>
                      <w:rPr>
                        <w:rFonts w:ascii="Cambria Math" w:hAnsi="Cambria Math"/>
                      </w:rPr>
                      <m:t>E</m:t>
                    </m:r>
                  </m:e>
                  <m:sub>
                    <m:r>
                      <m:rPr>
                        <m:sty m:val="bi"/>
                      </m:rPr>
                      <w:rPr>
                        <w:rFonts w:ascii="Cambria Math" w:hAnsi="Cambria Math"/>
                      </w:rPr>
                      <m:t>diss</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T</m:t>
                    </m:r>
                  </m:sup>
                </m:sSup>
                <m:d>
                  <m:dPr>
                    <m:begChr m:val="["/>
                    <m:endChr m:val="]"/>
                    <m:ctrlPr>
                      <w:rPr>
                        <w:rFonts w:ascii="Cambria Math" w:hAnsi="Cambria Math"/>
                        <w:b/>
                        <w:i/>
                      </w:rPr>
                    </m:ctrlPr>
                  </m:dPr>
                  <m:e>
                    <m:r>
                      <m:rPr>
                        <m:sty m:val="bi"/>
                      </m:rPr>
                      <w:rPr>
                        <w:rFonts w:ascii="Cambria Math" w:hAnsi="Cambria Math"/>
                      </w:rPr>
                      <m:t>C+G(</m:t>
                    </m:r>
                    <m:r>
                      <m:rPr>
                        <m:sty m:val="b"/>
                      </m:rPr>
                      <w:rPr>
                        <w:rFonts w:ascii="Cambria Math" w:hAnsi="Cambria Math"/>
                      </w:rPr>
                      <m:t>Ω</m:t>
                    </m:r>
                    <m:r>
                      <m:rPr>
                        <m:sty m:val="bi"/>
                      </m:rPr>
                      <w:rPr>
                        <w:rFonts w:ascii="Cambria Math" w:hAnsi="Cambria Math"/>
                      </w:rPr>
                      <m:t>)</m:t>
                    </m:r>
                  </m:e>
                </m:d>
                <m:acc>
                  <m:accPr>
                    <m:chr m:val="̇"/>
                    <m:ctrlPr>
                      <w:rPr>
                        <w:rFonts w:ascii="Cambria Math" w:hAnsi="Cambria Math"/>
                        <w:b/>
                        <w:i/>
                      </w:rPr>
                    </m:ctrlPr>
                  </m:accPr>
                  <m:e>
                    <m:r>
                      <m:rPr>
                        <m:sty m:val="bi"/>
                      </m:rPr>
                      <w:rPr>
                        <w:rFonts w:ascii="Cambria Math" w:hAnsi="Cambria Math"/>
                      </w:rPr>
                      <m:t>q</m:t>
                    </m:r>
                  </m:e>
                </m:acc>
              </m:oMath>
            </m:oMathPara>
          </w:p>
        </w:tc>
        <w:tc>
          <w:tcPr>
            <w:tcW w:w="992" w:type="dxa"/>
            <w:vAlign w:val="center"/>
          </w:tcPr>
          <w:p w14:paraId="1B701214"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314B1047" w14:textId="77777777" w:rsidR="008F23B1" w:rsidRDefault="008F23B1" w:rsidP="008F23B1">
      <w:pPr>
        <w:spacing w:line="360" w:lineRule="auto"/>
      </w:pPr>
      <w:r>
        <w:t>Après l’application de l’équation de Lagrange, l’équation du mouvement est obtenue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47AC9E9C" w14:textId="77777777" w:rsidTr="00863AE2">
        <w:trPr>
          <w:trHeight w:val="635"/>
          <w:tblHeader/>
          <w:jc w:val="center"/>
        </w:trPr>
        <w:tc>
          <w:tcPr>
            <w:tcW w:w="8080" w:type="dxa"/>
            <w:vAlign w:val="center"/>
          </w:tcPr>
          <w:p w14:paraId="27BC3EDF" w14:textId="77777777" w:rsidR="008F23B1" w:rsidRPr="00B61CBF" w:rsidRDefault="008F23B1" w:rsidP="001856FA">
            <w:pPr>
              <w:spacing w:line="360" w:lineRule="auto"/>
              <w:jc w:val="center"/>
            </w:pPr>
            <m:oMathPara>
              <m:oMath>
                <m:r>
                  <m:rPr>
                    <m:sty m:val="bi"/>
                  </m:rPr>
                  <w:rPr>
                    <w:rFonts w:ascii="Cambria Math" w:hAnsi="Cambria Math"/>
                  </w:rPr>
                  <m:t>M</m:t>
                </m:r>
                <m:acc>
                  <m:accPr>
                    <m:chr m:val="̈"/>
                    <m:ctrlPr>
                      <w:rPr>
                        <w:rFonts w:ascii="Cambria Math" w:hAnsi="Cambria Math"/>
                        <w:b/>
                        <w:i/>
                      </w:rPr>
                    </m:ctrlPr>
                  </m:accPr>
                  <m:e>
                    <m:r>
                      <m:rPr>
                        <m:sty m:val="bi"/>
                      </m:rPr>
                      <w:rPr>
                        <w:rFonts w:ascii="Cambria Math" w:hAnsi="Cambria Math"/>
                      </w:rPr>
                      <m:t>q</m:t>
                    </m:r>
                  </m:e>
                </m:acc>
                <m:r>
                  <w:rPr>
                    <w:rFonts w:ascii="Cambria Math" w:hAnsi="Cambria Math"/>
                  </w:rPr>
                  <m:t>+</m:t>
                </m:r>
                <m:d>
                  <m:dPr>
                    <m:begChr m:val="["/>
                    <m:endChr m:val="]"/>
                    <m:ctrlPr>
                      <w:rPr>
                        <w:rFonts w:ascii="Cambria Math" w:hAnsi="Cambria Math"/>
                        <w:b/>
                        <w:i/>
                      </w:rPr>
                    </m:ctrlPr>
                  </m:dPr>
                  <m:e>
                    <m:r>
                      <m:rPr>
                        <m:sty m:val="bi"/>
                      </m:rPr>
                      <w:rPr>
                        <w:rFonts w:ascii="Cambria Math" w:hAnsi="Cambria Math"/>
                      </w:rPr>
                      <m:t>C+G(</m:t>
                    </m:r>
                    <m:r>
                      <m:rPr>
                        <m:sty m:val="b"/>
                      </m:rPr>
                      <w:rPr>
                        <w:rFonts w:ascii="Cambria Math" w:hAnsi="Cambria Math"/>
                      </w:rPr>
                      <m:t>Ω</m:t>
                    </m:r>
                    <m:r>
                      <m:rPr>
                        <m:sty m:val="bi"/>
                      </m:rPr>
                      <w:rPr>
                        <w:rFonts w:ascii="Cambria Math" w:hAnsi="Cambria Math"/>
                      </w:rPr>
                      <m:t>)</m:t>
                    </m:r>
                  </m:e>
                </m:d>
                <m:acc>
                  <m:accPr>
                    <m:chr m:val="̇"/>
                    <m:ctrlPr>
                      <w:rPr>
                        <w:rFonts w:ascii="Cambria Math" w:hAnsi="Cambria Math"/>
                        <w:b/>
                        <w:i/>
                      </w:rPr>
                    </m:ctrlPr>
                  </m:accPr>
                  <m:e>
                    <m:r>
                      <m:rPr>
                        <m:sty m:val="bi"/>
                      </m:rPr>
                      <w:rPr>
                        <w:rFonts w:ascii="Cambria Math" w:hAnsi="Cambria Math"/>
                      </w:rPr>
                      <m:t>q</m:t>
                    </m:r>
                  </m:e>
                </m:acc>
                <m:r>
                  <w:rPr>
                    <w:rFonts w:ascii="Cambria Math" w:hAnsi="Cambria Math"/>
                  </w:rPr>
                  <m:t>+</m:t>
                </m:r>
                <m:r>
                  <m:rPr>
                    <m:sty m:val="bi"/>
                  </m:rPr>
                  <w:rPr>
                    <w:rFonts w:ascii="Cambria Math" w:hAnsi="Cambria Math"/>
                  </w:rPr>
                  <m:t>Kq</m:t>
                </m:r>
                <m:r>
                  <w:rPr>
                    <w:rFonts w:ascii="Cambria Math" w:hAnsi="Cambria Math"/>
                  </w:rPr>
                  <m:t>=</m:t>
                </m:r>
                <m:r>
                  <m:rPr>
                    <m:sty m:val="bi"/>
                  </m:rPr>
                  <w:rPr>
                    <w:rFonts w:ascii="Cambria Math" w:hAnsi="Cambria Math"/>
                  </w:rPr>
                  <m:t>K</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th</m:t>
                    </m:r>
                  </m:sub>
                </m:sSub>
              </m:oMath>
            </m:oMathPara>
          </w:p>
        </w:tc>
        <w:tc>
          <w:tcPr>
            <w:tcW w:w="992" w:type="dxa"/>
            <w:vAlign w:val="center"/>
          </w:tcPr>
          <w:p w14:paraId="7BC4CAFF"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747" w:name="_Ref528591501"/>
            <w:r w:rsidRPr="00222B71">
              <w:rPr>
                <w:rFonts w:ascii="Calibri" w:eastAsia="Times New Roman" w:hAnsi="Calibri" w:cs="Times New Roman"/>
                <w:i w:val="0"/>
                <w:iCs w:val="0"/>
                <w:color w:val="auto"/>
                <w:sz w:val="22"/>
                <w:szCs w:val="20"/>
                <w:lang w:eastAsia="fr-FR"/>
              </w:rPr>
              <w:t xml:space="preserve"> </w:t>
            </w:r>
            <w:bookmarkEnd w:id="747"/>
          </w:p>
        </w:tc>
      </w:tr>
    </w:tbl>
    <w:p w14:paraId="444D97D2" w14:textId="25159697" w:rsidR="008F23B1" w:rsidRDefault="008F23B1" w:rsidP="00AB18AD">
      <w:pPr>
        <w:spacing w:before="120" w:line="360" w:lineRule="auto"/>
        <w:ind w:firstLine="709"/>
      </w:pPr>
      <w:r>
        <w:t>Puisque la déformation thermique issu</w:t>
      </w:r>
      <w:r w:rsidR="00FF1A6E">
        <w:t>e</w:t>
      </w:r>
      <w:r>
        <w:t xml:space="preserve"> du modèle thermomécanique est </w:t>
      </w:r>
      <w:r w:rsidR="00FF1A6E">
        <w:t>calculée</w:t>
      </w:r>
      <w:r>
        <w:t xml:space="preserve"> </w:t>
      </w:r>
      <w:r w:rsidR="00FF1A6E">
        <w:t>dans</w:t>
      </w:r>
      <w:r w:rsidR="00AB18AD">
        <w:t xml:space="preserve"> </w:t>
      </w:r>
      <w:r w:rsidR="00FF1A6E">
        <w:t>le repère du</w:t>
      </w:r>
      <w:r w:rsidR="00AB18AD">
        <w:t xml:space="preserve"> rotor</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2</m:t>
            </m:r>
          </m:sub>
        </m:sSub>
      </m:oMath>
      <w:r>
        <w:t xml:space="preserve">, </w:t>
      </w:r>
      <w:r w:rsidRPr="008855E2">
        <w:t>il</w:t>
      </w:r>
      <w:r>
        <w:t xml:space="preserve"> est nécessaire </w:t>
      </w:r>
      <w:r w:rsidR="00FF1A6E">
        <w:t>de l’exprimer dans le</w:t>
      </w:r>
      <w:r>
        <w:t xml:space="preserve"> repère fixe</w:t>
      </w:r>
      <w:r w:rsidR="00FF1A6E">
        <w:t xml:space="preserve"> </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1</m:t>
            </m:r>
          </m:sub>
        </m:sSub>
      </m:oMath>
      <w:r w:rsidR="009B0726">
        <w:t xml:space="preserve"> pour </w:t>
      </w:r>
      <w:r>
        <w:t xml:space="preserve">évaluer la force du balourd </w:t>
      </w:r>
      <w:r w:rsidR="009B0726">
        <w:t>thermique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dfn</m:t>
            </m:r>
          </m:sub>
        </m:sSub>
        <m:r>
          <m:rPr>
            <m:sty m:val="bi"/>
          </m:rPr>
          <w:rPr>
            <w:rFonts w:ascii="Cambria Math" w:hAnsi="Cambria Math"/>
          </w:rPr>
          <m:t>=K</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th</m:t>
            </m:r>
          </m:sub>
        </m:sSub>
      </m:oMath>
      <w:r>
        <w:t xml:space="preserve">. Pour un nœud sur la fibre neutre du rotor flexible, son vecteur de déplacement avec 4 degrés de liberté obtenu au repère </w:t>
      </w:r>
      <m:oMath>
        <m:sSub>
          <m:sSubPr>
            <m:ctrlPr>
              <w:rPr>
                <w:rFonts w:ascii="Cambria Math" w:hAnsi="Cambria Math"/>
                <w:i/>
              </w:rPr>
            </m:ctrlPr>
          </m:sSubPr>
          <m:e>
            <m:r>
              <w:rPr>
                <w:rFonts w:ascii="Cambria Math" w:hAnsi="Cambria Math"/>
              </w:rPr>
              <m:t>R</m:t>
            </m:r>
          </m:e>
          <m:sub>
            <m:r>
              <w:rPr>
                <w:rFonts w:ascii="Cambria Math" w:hAnsi="Cambria Math"/>
              </w:rPr>
              <m:t>2</m:t>
            </m:r>
          </m:sub>
        </m:sSub>
      </m:oMath>
      <w:r>
        <w:t xml:space="preserve"> s’écrit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427C5EB7" w14:textId="77777777" w:rsidTr="00863AE2">
        <w:trPr>
          <w:trHeight w:val="635"/>
          <w:tblHeader/>
          <w:jc w:val="center"/>
        </w:trPr>
        <w:tc>
          <w:tcPr>
            <w:tcW w:w="8080" w:type="dxa"/>
            <w:vAlign w:val="center"/>
          </w:tcPr>
          <w:p w14:paraId="6FC62243" w14:textId="77777777" w:rsidR="008F23B1" w:rsidRPr="00B61CBF" w:rsidRDefault="00730F42" w:rsidP="001856FA">
            <w:pPr>
              <w:spacing w:line="360" w:lineRule="auto"/>
              <w:jc w:val="center"/>
            </w:pPr>
            <m:oMathPara>
              <m:oMath>
                <m:acc>
                  <m:accPr>
                    <m:chr m:val="̃"/>
                    <m:ctrlPr>
                      <w:rPr>
                        <w:rFonts w:ascii="Cambria Math" w:hAnsi="Cambria Math"/>
                        <w:b/>
                        <w:i/>
                      </w:rPr>
                    </m:ctrlPr>
                  </m:accPr>
                  <m:e>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m:t>
                        </m:r>
                        <m:sSub>
                          <m:sSubPr>
                            <m:ctrlPr>
                              <w:rPr>
                                <w:rFonts w:ascii="Cambria Math" w:hAnsi="Cambria Math"/>
                                <w:b/>
                                <w:i/>
                              </w:rPr>
                            </m:ctrlPr>
                          </m:sSubPr>
                          <m:e>
                            <m:r>
                              <m:rPr>
                                <m:sty m:val="bi"/>
                              </m:rPr>
                              <w:rPr>
                                <w:rFonts w:ascii="Cambria Math" w:hAnsi="Cambria Math"/>
                              </w:rPr>
                              <m:t>h</m:t>
                            </m:r>
                          </m:e>
                          <m:sub>
                            <m:r>
                              <m:rPr>
                                <m:sty m:val="bi"/>
                              </m:rPr>
                              <w:rPr>
                                <w:rFonts w:ascii="Cambria Math" w:hAnsi="Cambria Math"/>
                              </w:rPr>
                              <m:t>k</m:t>
                            </m:r>
                          </m:sub>
                        </m:sSub>
                      </m:sub>
                    </m:sSub>
                  </m:e>
                </m:acc>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u</m:t>
                            </m:r>
                          </m:e>
                        </m:acc>
                        <m:r>
                          <w:rPr>
                            <w:rFonts w:ascii="Cambria Math" w:hAnsi="Cambria Math"/>
                          </w:rPr>
                          <m:t>,</m:t>
                        </m:r>
                        <m:acc>
                          <m:accPr>
                            <m:chr m:val="̃"/>
                            <m:ctrlPr>
                              <w:rPr>
                                <w:rFonts w:ascii="Cambria Math" w:hAnsi="Cambria Math"/>
                                <w:i/>
                              </w:rPr>
                            </m:ctrlPr>
                          </m:accPr>
                          <m:e>
                            <m:r>
                              <w:rPr>
                                <w:rFonts w:ascii="Cambria Math" w:hAnsi="Cambria Math"/>
                              </w:rPr>
                              <m:t>v</m:t>
                            </m:r>
                          </m:e>
                        </m:acc>
                        <m:r>
                          <w:rPr>
                            <w:rFonts w:ascii="Cambria Math" w:hAnsi="Cambria Math"/>
                          </w:rPr>
                          <m:t>,</m:t>
                        </m:r>
                        <m:acc>
                          <m:accPr>
                            <m:chr m:val="̃"/>
                            <m:ctrlPr>
                              <w:rPr>
                                <w:rFonts w:ascii="Cambria Math" w:hAnsi="Cambria Math"/>
                                <w:i/>
                              </w:rPr>
                            </m:ctrlPr>
                          </m:accPr>
                          <m:e>
                            <m:r>
                              <w:rPr>
                                <w:rFonts w:ascii="Cambria Math" w:hAnsi="Cambria Math"/>
                              </w:rPr>
                              <m:t>θ</m:t>
                            </m:r>
                          </m:e>
                        </m:acc>
                        <m:r>
                          <w:rPr>
                            <w:rFonts w:ascii="Cambria Math" w:hAnsi="Cambria Math"/>
                          </w:rPr>
                          <m:t>,</m:t>
                        </m:r>
                        <m:acc>
                          <m:accPr>
                            <m:chr m:val="̃"/>
                            <m:ctrlPr>
                              <w:rPr>
                                <w:rFonts w:ascii="Cambria Math" w:hAnsi="Cambria Math"/>
                                <w:i/>
                              </w:rPr>
                            </m:ctrlPr>
                          </m:accPr>
                          <m:e>
                            <m:r>
                              <w:rPr>
                                <w:rFonts w:ascii="Cambria Math" w:hAnsi="Cambria Math"/>
                              </w:rPr>
                              <m:t>ψ</m:t>
                            </m:r>
                          </m:e>
                        </m:acc>
                        <m:r>
                          <w:rPr>
                            <w:rFonts w:ascii="Cambria Math" w:hAnsi="Cambria Math"/>
                          </w:rPr>
                          <m:t xml:space="preserve"> </m:t>
                        </m:r>
                      </m:e>
                    </m:d>
                  </m:e>
                  <m:sup>
                    <m:r>
                      <w:rPr>
                        <w:rFonts w:ascii="Cambria Math" w:hAnsi="Cambria Math"/>
                      </w:rPr>
                      <m:t>T</m:t>
                    </m:r>
                  </m:sup>
                </m:sSup>
              </m:oMath>
            </m:oMathPara>
          </w:p>
        </w:tc>
        <w:tc>
          <w:tcPr>
            <w:tcW w:w="992" w:type="dxa"/>
            <w:vAlign w:val="center"/>
          </w:tcPr>
          <w:p w14:paraId="1F1D4F6A"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384A57B7" w14:textId="77777777" w:rsidR="008F23B1" w:rsidRDefault="008F23B1" w:rsidP="008F23B1">
      <w:pPr>
        <w:spacing w:line="360" w:lineRule="auto"/>
      </w:pPr>
      <w:r>
        <w:t>Le changement du repère fait appel à la matrice de rotation</w:t>
      </w:r>
      <m:oMath>
        <m:r>
          <w:rPr>
            <w:rFonts w:ascii="Cambria Math" w:hAnsi="Cambria Math"/>
          </w:rPr>
          <m:t xml:space="preserve"> </m:t>
        </m:r>
        <m:r>
          <m:rPr>
            <m:sty m:val="bi"/>
          </m:rPr>
          <w:rPr>
            <w:rFonts w:ascii="Cambria Math" w:hAnsi="Cambria Math"/>
          </w:rPr>
          <m:t>Q</m:t>
        </m:r>
      </m:oMath>
      <w:r>
        <w:rPr>
          <w:b/>
        </w:rPr>
        <w:t xml:space="preserve"> </w:t>
      </w:r>
      <w:r w:rsidRPr="007476BF">
        <w:t>qui</w:t>
      </w:r>
      <w:r>
        <w:rPr>
          <w:b/>
        </w:rPr>
        <w:t xml:space="preserve"> </w:t>
      </w:r>
      <w:r w:rsidRPr="007476BF">
        <w:t>d</w:t>
      </w:r>
      <w:r>
        <w:t>éfinit la relation suivante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4DB37585" w14:textId="77777777" w:rsidTr="00863AE2">
        <w:trPr>
          <w:trHeight w:val="635"/>
          <w:tblHeader/>
          <w:jc w:val="center"/>
        </w:trPr>
        <w:tc>
          <w:tcPr>
            <w:tcW w:w="8080" w:type="dxa"/>
            <w:vAlign w:val="center"/>
          </w:tcPr>
          <w:p w14:paraId="1713DB07" w14:textId="77777777" w:rsidR="008F23B1" w:rsidRPr="00546459" w:rsidRDefault="00730F42" w:rsidP="001856FA">
            <w:pPr>
              <w:jc w:val="center"/>
            </w:pPr>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r>
                                  <w:rPr>
                                    <w:rFonts w:ascii="Cambria Math" w:hAnsi="Cambria Math"/>
                                  </w:rPr>
                                  <m:t>u</m:t>
                                </m:r>
                              </m:e>
                            </m:mr>
                            <m:mr>
                              <m:e>
                                <m:r>
                                  <w:rPr>
                                    <w:rFonts w:ascii="Cambria Math" w:hAnsi="Cambria Math"/>
                                  </w:rPr>
                                  <m:t>v</m:t>
                                </m:r>
                              </m:e>
                            </m:mr>
                          </m:m>
                        </m:e>
                      </m:mr>
                      <m:mr>
                        <m:e>
                          <m:r>
                            <w:rPr>
                              <w:rFonts w:ascii="Cambria Math" w:hAnsi="Cambria Math"/>
                            </w:rPr>
                            <m:t>θ</m:t>
                          </m:r>
                        </m:e>
                      </m:mr>
                      <m:mr>
                        <m:e>
                          <m:r>
                            <w:rPr>
                              <w:rFonts w:ascii="Cambria Math" w:hAnsi="Cambria Math"/>
                            </w:rPr>
                            <m:t xml:space="preserve">ψ </m:t>
                          </m:r>
                        </m:e>
                      </m:mr>
                    </m:m>
                  </m:e>
                </m:d>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2</m:t>
                    </m:r>
                  </m:sub>
                </m:sSub>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acc>
                                  <m:accPr>
                                    <m:chr m:val="̃"/>
                                    <m:ctrlPr>
                                      <w:rPr>
                                        <w:rFonts w:ascii="Cambria Math" w:hAnsi="Cambria Math"/>
                                        <w:i/>
                                      </w:rPr>
                                    </m:ctrlPr>
                                  </m:accPr>
                                  <m:e>
                                    <m:r>
                                      <w:rPr>
                                        <w:rFonts w:ascii="Cambria Math" w:hAnsi="Cambria Math"/>
                                      </w:rPr>
                                      <m:t>u</m:t>
                                    </m:r>
                                  </m:e>
                                </m:acc>
                              </m:e>
                            </m:mr>
                            <m:mr>
                              <m:e>
                                <m:acc>
                                  <m:accPr>
                                    <m:chr m:val="̃"/>
                                    <m:ctrlPr>
                                      <w:rPr>
                                        <w:rFonts w:ascii="Cambria Math" w:hAnsi="Cambria Math"/>
                                        <w:i/>
                                      </w:rPr>
                                    </m:ctrlPr>
                                  </m:accPr>
                                  <m:e>
                                    <m:r>
                                      <w:rPr>
                                        <w:rFonts w:ascii="Cambria Math" w:hAnsi="Cambria Math"/>
                                      </w:rPr>
                                      <m:t>v</m:t>
                                    </m:r>
                                  </m:e>
                                </m:acc>
                              </m:e>
                            </m:mr>
                          </m:m>
                        </m:e>
                      </m:mr>
                      <m:mr>
                        <m:e>
                          <m:acc>
                            <m:accPr>
                              <m:chr m:val="̃"/>
                              <m:ctrlPr>
                                <w:rPr>
                                  <w:rFonts w:ascii="Cambria Math" w:hAnsi="Cambria Math"/>
                                  <w:i/>
                                </w:rPr>
                              </m:ctrlPr>
                            </m:accPr>
                            <m:e>
                              <m:r>
                                <w:rPr>
                                  <w:rFonts w:ascii="Cambria Math" w:hAnsi="Cambria Math"/>
                                </w:rPr>
                                <m:t>θ</m:t>
                              </m:r>
                            </m:e>
                          </m:acc>
                        </m:e>
                      </m:mr>
                      <m:mr>
                        <m:e>
                          <m:acc>
                            <m:accPr>
                              <m:chr m:val="̃"/>
                              <m:ctrlPr>
                                <w:rPr>
                                  <w:rFonts w:ascii="Cambria Math" w:hAnsi="Cambria Math"/>
                                  <w:i/>
                                </w:rPr>
                              </m:ctrlPr>
                            </m:accPr>
                            <m:e>
                              <m:r>
                                <w:rPr>
                                  <w:rFonts w:ascii="Cambria Math" w:hAnsi="Cambria Math"/>
                                </w:rPr>
                                <m:t>ψ</m:t>
                              </m:r>
                            </m:e>
                          </m:acc>
                        </m:e>
                      </m:mr>
                    </m:m>
                  </m:e>
                </m:d>
              </m:oMath>
            </m:oMathPara>
          </w:p>
          <w:p w14:paraId="6FC66352" w14:textId="5C19FC96" w:rsidR="008F23B1" w:rsidRDefault="00FF1A6E" w:rsidP="001856FA">
            <w:r>
              <w:t>o</w:t>
            </w:r>
            <w:r w:rsidR="008F23B1">
              <w:t>ù :</w:t>
            </w:r>
          </w:p>
          <w:p w14:paraId="28DD4171" w14:textId="3E8A9DA0" w:rsidR="008F23B1" w:rsidRPr="00B61CBF" w:rsidRDefault="00730F42" w:rsidP="001856FA">
            <m:oMathPara>
              <m:oMath>
                <m:sSub>
                  <m:sSubPr>
                    <m:ctrlPr>
                      <w:rPr>
                        <w:rFonts w:ascii="Cambria Math" w:hAnsi="Cambria Math"/>
                        <w:i/>
                      </w:rPr>
                    </m:ctrlPr>
                  </m:sSubPr>
                  <m:e>
                    <m:r>
                      <w:rPr>
                        <w:rFonts w:ascii="Cambria Math" w:hAnsi="Cambria Math"/>
                      </w:rPr>
                      <m:t>Q</m:t>
                    </m:r>
                  </m:e>
                  <m:sub>
                    <m:r>
                      <w:rPr>
                        <w:rFonts w:ascii="Cambria Math" w:hAnsi="Cambria Math"/>
                      </w:rPr>
                      <m:t>2</m:t>
                    </m:r>
                  </m:sub>
                </m:sSub>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T</m:t>
                          </m:r>
                        </m:e>
                        <m:e>
                          <m:r>
                            <w:rPr>
                              <w:rFonts w:ascii="Cambria Math" w:hAnsi="Cambria Math"/>
                            </w:rPr>
                            <m:t>0</m:t>
                          </m:r>
                        </m:e>
                      </m:mr>
                      <m:mr>
                        <m:e>
                          <m:r>
                            <w:rPr>
                              <w:rFonts w:ascii="Cambria Math" w:hAnsi="Cambria Math"/>
                            </w:rPr>
                            <m:t>0</m:t>
                          </m:r>
                        </m:e>
                        <m:e>
                          <m:r>
                            <w:rPr>
                              <w:rFonts w:ascii="Cambria Math" w:hAnsi="Cambria Math"/>
                            </w:rPr>
                            <m:t>T</m:t>
                          </m:r>
                        </m:e>
                      </m:mr>
                    </m:m>
                  </m:e>
                </m:d>
                <m:r>
                  <w:rPr>
                    <w:rFonts w:ascii="Cambria Math" w:hAnsi="Cambria Math"/>
                  </w:rPr>
                  <m:t xml:space="preserve">  et  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m:rPr>
                              <m:sty m:val="p"/>
                            </m:rPr>
                            <w:rPr>
                              <w:rFonts w:ascii="Cambria Math" w:hAnsi="Cambria Math"/>
                            </w:rPr>
                            <m:t>cos⁡</m:t>
                          </m:r>
                          <m:r>
                            <w:rPr>
                              <w:rFonts w:ascii="Cambria Math" w:hAnsi="Cambria Math"/>
                            </w:rPr>
                            <m:t>(ωt)</m:t>
                          </m:r>
                        </m:e>
                        <m:e>
                          <m:r>
                            <w:rPr>
                              <w:rFonts w:ascii="Cambria Math" w:hAnsi="Cambria Math"/>
                            </w:rPr>
                            <m:t>-sin(ωt)</m:t>
                          </m:r>
                        </m:e>
                      </m:mr>
                      <m:mr>
                        <m:e>
                          <m:r>
                            <w:rPr>
                              <w:rFonts w:ascii="Cambria Math" w:hAnsi="Cambria Math"/>
                            </w:rPr>
                            <m:t>sin(ωt)</m:t>
                          </m:r>
                        </m:e>
                        <m:e>
                          <m:r>
                            <m:rPr>
                              <m:sty m:val="p"/>
                            </m:rPr>
                            <w:rPr>
                              <w:rFonts w:ascii="Cambria Math" w:hAnsi="Cambria Math"/>
                            </w:rPr>
                            <m:t>cos⁡</m:t>
                          </m:r>
                          <m:r>
                            <w:rPr>
                              <w:rFonts w:ascii="Cambria Math" w:hAnsi="Cambria Math"/>
                            </w:rPr>
                            <m:t>(ωt)</m:t>
                          </m:r>
                        </m:e>
                      </m:mr>
                    </m:m>
                  </m:e>
                </m:d>
              </m:oMath>
            </m:oMathPara>
          </w:p>
        </w:tc>
        <w:tc>
          <w:tcPr>
            <w:tcW w:w="992" w:type="dxa"/>
            <w:vAlign w:val="center"/>
          </w:tcPr>
          <w:p w14:paraId="4B24613E"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748" w:name="_Ref532583633"/>
            <w:r w:rsidRPr="00222B71">
              <w:rPr>
                <w:rFonts w:ascii="Calibri" w:eastAsia="Times New Roman" w:hAnsi="Calibri" w:cs="Times New Roman"/>
                <w:i w:val="0"/>
                <w:iCs w:val="0"/>
                <w:color w:val="auto"/>
                <w:sz w:val="22"/>
                <w:szCs w:val="20"/>
                <w:lang w:eastAsia="fr-FR"/>
              </w:rPr>
              <w:t xml:space="preserve"> </w:t>
            </w:r>
            <w:bookmarkEnd w:id="748"/>
          </w:p>
        </w:tc>
      </w:tr>
    </w:tbl>
    <w:p w14:paraId="78B03BAA" w14:textId="53D529A2" w:rsidR="008F23B1" w:rsidRDefault="008F23B1" w:rsidP="009A1906">
      <w:pPr>
        <w:spacing w:before="120" w:line="360" w:lineRule="auto"/>
        <w:rPr>
          <w:b/>
        </w:rPr>
      </w:pPr>
      <w:r w:rsidRPr="00917439">
        <w:t>L’</w:t>
      </w:r>
      <w:r w:rsidRPr="00917439">
        <w:rPr>
          <w:b/>
        </w:rPr>
        <w:fldChar w:fldCharType="begin"/>
      </w:r>
      <w:r w:rsidRPr="00917439">
        <w:rPr>
          <w:b/>
        </w:rPr>
        <w:instrText xml:space="preserve"> REF _Ref532583633 \r \h </w:instrText>
      </w:r>
      <w:r>
        <w:rPr>
          <w:b/>
        </w:rPr>
        <w:instrText xml:space="preserve"> \* MERGEFORMAT </w:instrText>
      </w:r>
      <w:r w:rsidRPr="00917439">
        <w:rPr>
          <w:b/>
        </w:rPr>
      </w:r>
      <w:r w:rsidRPr="00917439">
        <w:rPr>
          <w:b/>
        </w:rPr>
        <w:fldChar w:fldCharType="separate"/>
      </w:r>
      <w:r w:rsidR="00D07291">
        <w:rPr>
          <w:b/>
        </w:rPr>
        <w:t>Eq.3-43</w:t>
      </w:r>
      <w:r w:rsidRPr="00917439">
        <w:rPr>
          <w:b/>
        </w:rPr>
        <w:fldChar w:fldCharType="end"/>
      </w:r>
      <w:r>
        <w:t xml:space="preserve"> permet de prendre en compte la rotation du rotor dans le repère fixe. Ainsi la force nodale du balourd thermique en fonction de la </w:t>
      </w:r>
      <w:r w:rsidR="00303231">
        <w:t>déflection</w:t>
      </w:r>
      <w:r>
        <w:t xml:space="preserve"> </w:t>
      </w:r>
      <m:oMath>
        <m:acc>
          <m:accPr>
            <m:chr m:val="̃"/>
            <m:ctrlPr>
              <w:rPr>
                <w:rFonts w:ascii="Cambria Math" w:hAnsi="Cambria Math"/>
                <w:b/>
                <w:i/>
              </w:rPr>
            </m:ctrlPr>
          </m:accPr>
          <m:e>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m:t>
                </m:r>
                <m:sSub>
                  <m:sSubPr>
                    <m:ctrlPr>
                      <w:rPr>
                        <w:rFonts w:ascii="Cambria Math" w:hAnsi="Cambria Math"/>
                        <w:b/>
                        <w:i/>
                      </w:rPr>
                    </m:ctrlPr>
                  </m:sSubPr>
                  <m:e>
                    <m:r>
                      <m:rPr>
                        <m:sty m:val="bi"/>
                      </m:rPr>
                      <w:rPr>
                        <w:rFonts w:ascii="Cambria Math" w:hAnsi="Cambria Math"/>
                      </w:rPr>
                      <m:t>h</m:t>
                    </m:r>
                  </m:e>
                  <m:sub>
                    <m:r>
                      <m:rPr>
                        <m:sty m:val="bi"/>
                      </m:rPr>
                      <w:rPr>
                        <w:rFonts w:ascii="Cambria Math" w:hAnsi="Cambria Math"/>
                      </w:rPr>
                      <m:t>k</m:t>
                    </m:r>
                  </m:sub>
                </m:sSub>
              </m:sub>
            </m:sSub>
          </m:e>
        </m:acc>
      </m:oMath>
      <w:r>
        <w:rPr>
          <w:b/>
        </w:rPr>
        <w:t xml:space="preserve"> </w:t>
      </w:r>
      <w:r w:rsidRPr="0057429F">
        <w:t>s’écrit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57429F" w14:paraId="451B44A0" w14:textId="77777777" w:rsidTr="00863AE2">
        <w:trPr>
          <w:trHeight w:val="635"/>
          <w:tblHeader/>
          <w:jc w:val="center"/>
        </w:trPr>
        <w:tc>
          <w:tcPr>
            <w:tcW w:w="8080" w:type="dxa"/>
            <w:vAlign w:val="center"/>
          </w:tcPr>
          <w:p w14:paraId="1BEDEC7C" w14:textId="77777777" w:rsidR="008F23B1" w:rsidRPr="0057429F" w:rsidRDefault="00730F42" w:rsidP="001856FA">
            <w:pPr>
              <w:jc w:val="center"/>
              <w:rPr>
                <w:lang w:val="en-US"/>
              </w:rPr>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dfn</m:t>
                    </m:r>
                  </m:sub>
                </m:sSub>
                <m:r>
                  <w:rPr>
                    <w:rFonts w:ascii="Cambria Math" w:hAnsi="Cambria Math"/>
                    <w:lang w:val="en-US"/>
                  </w:rPr>
                  <m:t>=</m:t>
                </m:r>
                <m:r>
                  <m:rPr>
                    <m:sty m:val="bi"/>
                  </m:rPr>
                  <w:rPr>
                    <w:rFonts w:ascii="Cambria Math" w:hAnsi="Cambria Math"/>
                  </w:rPr>
                  <m:t>K</m:t>
                </m:r>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acc>
                                  <m:accPr>
                                    <m:chr m:val="̃"/>
                                    <m:ctrlPr>
                                      <w:rPr>
                                        <w:rFonts w:ascii="Cambria Math" w:hAnsi="Cambria Math"/>
                                        <w:i/>
                                      </w:rPr>
                                    </m:ctrlPr>
                                  </m:accPr>
                                  <m:e>
                                    <m:r>
                                      <w:rPr>
                                        <w:rFonts w:ascii="Cambria Math" w:hAnsi="Cambria Math"/>
                                      </w:rPr>
                                      <m:t>u</m:t>
                                    </m:r>
                                  </m:e>
                                </m:acc>
                                <m:func>
                                  <m:funcPr>
                                    <m:ctrlPr>
                                      <w:rPr>
                                        <w:rFonts w:ascii="Cambria Math" w:hAnsi="Cambria Math"/>
                                      </w:rPr>
                                    </m:ctrlPr>
                                  </m:funcPr>
                                  <m:fName>
                                    <m:r>
                                      <m:rPr>
                                        <m:sty m:val="p"/>
                                      </m:rPr>
                                      <w:rPr>
                                        <w:rFonts w:ascii="Cambria Math" w:hAnsi="Cambria Math"/>
                                        <w:lang w:val="en-US"/>
                                      </w:rPr>
                                      <m:t>cos</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r>
                                  <w:rPr>
                                    <w:rFonts w:ascii="Cambria Math" w:hAnsi="Cambria Math"/>
                                    <w:lang w:val="en-US"/>
                                  </w:rPr>
                                  <m:t>-</m:t>
                                </m:r>
                                <m:acc>
                                  <m:accPr>
                                    <m:chr m:val="̃"/>
                                    <m:ctrlPr>
                                      <w:rPr>
                                        <w:rFonts w:ascii="Cambria Math" w:hAnsi="Cambria Math"/>
                                        <w:i/>
                                      </w:rPr>
                                    </m:ctrlPr>
                                  </m:accPr>
                                  <m:e>
                                    <m:r>
                                      <w:rPr>
                                        <w:rFonts w:ascii="Cambria Math" w:hAnsi="Cambria Math"/>
                                      </w:rPr>
                                      <m:t>v</m:t>
                                    </m:r>
                                  </m:e>
                                </m:acc>
                                <m:func>
                                  <m:funcPr>
                                    <m:ctrlPr>
                                      <w:rPr>
                                        <w:rFonts w:ascii="Cambria Math" w:hAnsi="Cambria Math"/>
                                        <w:i/>
                                      </w:rPr>
                                    </m:ctrlPr>
                                  </m:funcPr>
                                  <m:fName>
                                    <m:r>
                                      <m:rPr>
                                        <m:sty m:val="p"/>
                                      </m:rPr>
                                      <w:rPr>
                                        <w:rFonts w:ascii="Cambria Math" w:hAnsi="Cambria Math"/>
                                        <w:lang w:val="en-US"/>
                                      </w:rPr>
                                      <m:t>sin</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e>
                            </m:mr>
                            <m:mr>
                              <m:e>
                                <m:acc>
                                  <m:accPr>
                                    <m:chr m:val="̃"/>
                                    <m:ctrlPr>
                                      <w:rPr>
                                        <w:rFonts w:ascii="Cambria Math" w:hAnsi="Cambria Math"/>
                                        <w:i/>
                                      </w:rPr>
                                    </m:ctrlPr>
                                  </m:accPr>
                                  <m:e>
                                    <m:r>
                                      <w:rPr>
                                        <w:rFonts w:ascii="Cambria Math" w:hAnsi="Cambria Math"/>
                                      </w:rPr>
                                      <m:t>v</m:t>
                                    </m:r>
                                  </m:e>
                                </m:acc>
                                <m:func>
                                  <m:funcPr>
                                    <m:ctrlPr>
                                      <w:rPr>
                                        <w:rFonts w:ascii="Cambria Math" w:hAnsi="Cambria Math"/>
                                      </w:rPr>
                                    </m:ctrlPr>
                                  </m:funcPr>
                                  <m:fName>
                                    <m:r>
                                      <m:rPr>
                                        <m:sty m:val="p"/>
                                      </m:rPr>
                                      <w:rPr>
                                        <w:rFonts w:ascii="Cambria Math" w:hAnsi="Cambria Math"/>
                                        <w:lang w:val="en-US"/>
                                      </w:rPr>
                                      <m:t>cos</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r>
                                  <w:rPr>
                                    <w:rFonts w:ascii="Cambria Math" w:hAnsi="Cambria Math"/>
                                    <w:lang w:val="en-US"/>
                                  </w:rPr>
                                  <m:t>+</m:t>
                                </m:r>
                                <m:acc>
                                  <m:accPr>
                                    <m:chr m:val="̃"/>
                                    <m:ctrlPr>
                                      <w:rPr>
                                        <w:rFonts w:ascii="Cambria Math" w:hAnsi="Cambria Math"/>
                                        <w:i/>
                                      </w:rPr>
                                    </m:ctrlPr>
                                  </m:accPr>
                                  <m:e>
                                    <m:r>
                                      <w:rPr>
                                        <w:rFonts w:ascii="Cambria Math" w:hAnsi="Cambria Math"/>
                                      </w:rPr>
                                      <m:t>u</m:t>
                                    </m:r>
                                  </m:e>
                                </m:acc>
                                <m:func>
                                  <m:funcPr>
                                    <m:ctrlPr>
                                      <w:rPr>
                                        <w:rFonts w:ascii="Cambria Math" w:hAnsi="Cambria Math"/>
                                        <w:i/>
                                      </w:rPr>
                                    </m:ctrlPr>
                                  </m:funcPr>
                                  <m:fName>
                                    <m:r>
                                      <m:rPr>
                                        <m:sty m:val="p"/>
                                      </m:rPr>
                                      <w:rPr>
                                        <w:rFonts w:ascii="Cambria Math" w:hAnsi="Cambria Math"/>
                                        <w:lang w:val="en-US"/>
                                      </w:rPr>
                                      <m:t>sin</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e>
                            </m:mr>
                          </m:m>
                        </m:e>
                      </m:mr>
                      <m:mr>
                        <m:e>
                          <m:acc>
                            <m:accPr>
                              <m:chr m:val="̃"/>
                              <m:ctrlPr>
                                <w:rPr>
                                  <w:rFonts w:ascii="Cambria Math" w:hAnsi="Cambria Math"/>
                                  <w:i/>
                                </w:rPr>
                              </m:ctrlPr>
                            </m:accPr>
                            <m:e>
                              <m:r>
                                <w:rPr>
                                  <w:rFonts w:ascii="Cambria Math" w:hAnsi="Cambria Math"/>
                                </w:rPr>
                                <m:t>θ</m:t>
                              </m:r>
                            </m:e>
                          </m:acc>
                          <m:func>
                            <m:funcPr>
                              <m:ctrlPr>
                                <w:rPr>
                                  <w:rFonts w:ascii="Cambria Math" w:hAnsi="Cambria Math"/>
                                </w:rPr>
                              </m:ctrlPr>
                            </m:funcPr>
                            <m:fName>
                              <m:r>
                                <m:rPr>
                                  <m:sty m:val="p"/>
                                </m:rPr>
                                <w:rPr>
                                  <w:rFonts w:ascii="Cambria Math" w:hAnsi="Cambria Math"/>
                                  <w:lang w:val="en-US"/>
                                </w:rPr>
                                <m:t>cos</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r>
                            <w:rPr>
                              <w:rFonts w:ascii="Cambria Math" w:hAnsi="Cambria Math"/>
                              <w:lang w:val="en-US"/>
                            </w:rPr>
                            <m:t>-</m:t>
                          </m:r>
                          <m:acc>
                            <m:accPr>
                              <m:chr m:val="̃"/>
                              <m:ctrlPr>
                                <w:rPr>
                                  <w:rFonts w:ascii="Cambria Math" w:hAnsi="Cambria Math"/>
                                  <w:i/>
                                </w:rPr>
                              </m:ctrlPr>
                            </m:accPr>
                            <m:e>
                              <m:r>
                                <w:rPr>
                                  <w:rFonts w:ascii="Cambria Math" w:hAnsi="Cambria Math"/>
                                </w:rPr>
                                <m:t>ψ</m:t>
                              </m:r>
                            </m:e>
                          </m:acc>
                          <m:func>
                            <m:funcPr>
                              <m:ctrlPr>
                                <w:rPr>
                                  <w:rFonts w:ascii="Cambria Math" w:hAnsi="Cambria Math"/>
                                  <w:i/>
                                </w:rPr>
                              </m:ctrlPr>
                            </m:funcPr>
                            <m:fName>
                              <m:r>
                                <m:rPr>
                                  <m:sty m:val="p"/>
                                </m:rPr>
                                <w:rPr>
                                  <w:rFonts w:ascii="Cambria Math" w:hAnsi="Cambria Math"/>
                                  <w:lang w:val="en-US"/>
                                </w:rPr>
                                <m:t>sin</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e>
                      </m:mr>
                      <m:mr>
                        <m:e>
                          <m:acc>
                            <m:accPr>
                              <m:chr m:val="̃"/>
                              <m:ctrlPr>
                                <w:rPr>
                                  <w:rFonts w:ascii="Cambria Math" w:hAnsi="Cambria Math"/>
                                  <w:i/>
                                </w:rPr>
                              </m:ctrlPr>
                            </m:accPr>
                            <m:e>
                              <m:r>
                                <w:rPr>
                                  <w:rFonts w:ascii="Cambria Math" w:hAnsi="Cambria Math"/>
                                </w:rPr>
                                <m:t>ψ</m:t>
                              </m:r>
                            </m:e>
                          </m:acc>
                          <m:func>
                            <m:funcPr>
                              <m:ctrlPr>
                                <w:rPr>
                                  <w:rFonts w:ascii="Cambria Math" w:hAnsi="Cambria Math"/>
                                </w:rPr>
                              </m:ctrlPr>
                            </m:funcPr>
                            <m:fName>
                              <m:r>
                                <m:rPr>
                                  <m:sty m:val="p"/>
                                </m:rPr>
                                <w:rPr>
                                  <w:rFonts w:ascii="Cambria Math" w:hAnsi="Cambria Math"/>
                                  <w:lang w:val="en-US"/>
                                </w:rPr>
                                <m:t>cos</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r>
                            <w:rPr>
                              <w:rFonts w:ascii="Cambria Math" w:hAnsi="Cambria Math"/>
                              <w:lang w:val="en-US"/>
                            </w:rPr>
                            <m:t>+</m:t>
                          </m:r>
                          <m:acc>
                            <m:accPr>
                              <m:chr m:val="̃"/>
                              <m:ctrlPr>
                                <w:rPr>
                                  <w:rFonts w:ascii="Cambria Math" w:hAnsi="Cambria Math"/>
                                  <w:i/>
                                </w:rPr>
                              </m:ctrlPr>
                            </m:accPr>
                            <m:e>
                              <m:r>
                                <w:rPr>
                                  <w:rFonts w:ascii="Cambria Math" w:hAnsi="Cambria Math"/>
                                </w:rPr>
                                <m:t>θ</m:t>
                              </m:r>
                            </m:e>
                          </m:acc>
                          <m:func>
                            <m:funcPr>
                              <m:ctrlPr>
                                <w:rPr>
                                  <w:rFonts w:ascii="Cambria Math" w:hAnsi="Cambria Math"/>
                                  <w:i/>
                                </w:rPr>
                              </m:ctrlPr>
                            </m:funcPr>
                            <m:fName>
                              <m:r>
                                <m:rPr>
                                  <m:sty m:val="p"/>
                                </m:rPr>
                                <w:rPr>
                                  <w:rFonts w:ascii="Cambria Math" w:hAnsi="Cambria Math"/>
                                  <w:lang w:val="en-US"/>
                                </w:rPr>
                                <m:t>sin</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e>
                      </m:mr>
                    </m:m>
                  </m:e>
                </m:d>
                <m:r>
                  <w:rPr>
                    <w:rFonts w:ascii="Cambria Math" w:hAnsi="Cambria Math"/>
                    <w:lang w:val="en-US"/>
                  </w:rPr>
                  <m:t>=</m:t>
                </m:r>
                <m:r>
                  <m:rPr>
                    <m:sty m:val="bi"/>
                  </m:rPr>
                  <w:rPr>
                    <w:rFonts w:ascii="Cambria Math" w:hAnsi="Cambria Math"/>
                  </w:rPr>
                  <m:t>K</m:t>
                </m:r>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acc>
                                  <m:accPr>
                                    <m:chr m:val="̃"/>
                                    <m:ctrlPr>
                                      <w:rPr>
                                        <w:rFonts w:ascii="Cambria Math" w:hAnsi="Cambria Math"/>
                                        <w:i/>
                                      </w:rPr>
                                    </m:ctrlPr>
                                  </m:accPr>
                                  <m:e>
                                    <m:r>
                                      <w:rPr>
                                        <w:rFonts w:ascii="Cambria Math" w:hAnsi="Cambria Math"/>
                                      </w:rPr>
                                      <m:t>u</m:t>
                                    </m:r>
                                  </m:e>
                                </m:acc>
                              </m:e>
                            </m:mr>
                            <m:mr>
                              <m:e>
                                <m:acc>
                                  <m:accPr>
                                    <m:chr m:val="̃"/>
                                    <m:ctrlPr>
                                      <w:rPr>
                                        <w:rFonts w:ascii="Cambria Math" w:hAnsi="Cambria Math"/>
                                        <w:i/>
                                      </w:rPr>
                                    </m:ctrlPr>
                                  </m:accPr>
                                  <m:e>
                                    <m:r>
                                      <w:rPr>
                                        <w:rFonts w:ascii="Cambria Math" w:hAnsi="Cambria Math"/>
                                      </w:rPr>
                                      <m:t>v</m:t>
                                    </m:r>
                                  </m:e>
                                </m:acc>
                              </m:e>
                            </m:mr>
                          </m:m>
                        </m:e>
                      </m:mr>
                      <m:mr>
                        <m:e>
                          <m:acc>
                            <m:accPr>
                              <m:chr m:val="̃"/>
                              <m:ctrlPr>
                                <w:rPr>
                                  <w:rFonts w:ascii="Cambria Math" w:hAnsi="Cambria Math"/>
                                  <w:i/>
                                </w:rPr>
                              </m:ctrlPr>
                            </m:accPr>
                            <m:e>
                              <m:r>
                                <w:rPr>
                                  <w:rFonts w:ascii="Cambria Math" w:hAnsi="Cambria Math"/>
                                </w:rPr>
                                <m:t>θ</m:t>
                              </m:r>
                            </m:e>
                          </m:acc>
                        </m:e>
                      </m:mr>
                      <m:mr>
                        <m:e>
                          <m:acc>
                            <m:accPr>
                              <m:chr m:val="̃"/>
                              <m:ctrlPr>
                                <w:rPr>
                                  <w:rFonts w:ascii="Cambria Math" w:hAnsi="Cambria Math"/>
                                  <w:i/>
                                </w:rPr>
                              </m:ctrlPr>
                            </m:accPr>
                            <m:e>
                              <m:r>
                                <w:rPr>
                                  <w:rFonts w:ascii="Cambria Math" w:hAnsi="Cambria Math"/>
                                </w:rPr>
                                <m:t>ψ</m:t>
                              </m:r>
                            </m:e>
                          </m:acc>
                        </m:e>
                      </m:mr>
                    </m:m>
                  </m:e>
                </m:d>
                <m:func>
                  <m:funcPr>
                    <m:ctrlPr>
                      <w:rPr>
                        <w:rFonts w:ascii="Cambria Math" w:hAnsi="Cambria Math"/>
                        <w:i/>
                      </w:rPr>
                    </m:ctrlPr>
                  </m:funcPr>
                  <m:fName>
                    <m:r>
                      <m:rPr>
                        <m:sty m:val="p"/>
                      </m:rPr>
                      <w:rPr>
                        <w:rFonts w:ascii="Cambria Math" w:hAnsi="Cambria Math"/>
                        <w:lang w:val="en-US"/>
                      </w:rPr>
                      <m:t>cos</m:t>
                    </m:r>
                  </m:fName>
                  <m:e>
                    <m:d>
                      <m:dPr>
                        <m:ctrlPr>
                          <w:rPr>
                            <w:rFonts w:ascii="Cambria Math" w:hAnsi="Cambria Math"/>
                            <w:i/>
                          </w:rPr>
                        </m:ctrlPr>
                      </m:dPr>
                      <m:e>
                        <m:r>
                          <w:rPr>
                            <w:rFonts w:ascii="Cambria Math" w:hAnsi="Cambria Math"/>
                          </w:rPr>
                          <m:t>ωt</m:t>
                        </m:r>
                      </m:e>
                    </m:d>
                  </m:e>
                </m:func>
                <m:r>
                  <w:rPr>
                    <w:rFonts w:ascii="Cambria Math" w:hAnsi="Cambria Math"/>
                    <w:lang w:val="en-US"/>
                  </w:rPr>
                  <m:t>+</m:t>
                </m:r>
                <m:r>
                  <m:rPr>
                    <m:sty m:val="bi"/>
                  </m:rPr>
                  <w:rPr>
                    <w:rFonts w:ascii="Cambria Math" w:hAnsi="Cambria Math"/>
                  </w:rPr>
                  <m:t>K</m:t>
                </m:r>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r>
                                  <w:rPr>
                                    <w:rFonts w:ascii="Cambria Math" w:hAnsi="Cambria Math"/>
                                    <w:lang w:val="en-US"/>
                                  </w:rPr>
                                  <m:t>-</m:t>
                                </m:r>
                                <m:acc>
                                  <m:accPr>
                                    <m:chr m:val="̃"/>
                                    <m:ctrlPr>
                                      <w:rPr>
                                        <w:rFonts w:ascii="Cambria Math" w:hAnsi="Cambria Math"/>
                                        <w:i/>
                                      </w:rPr>
                                    </m:ctrlPr>
                                  </m:accPr>
                                  <m:e>
                                    <m:r>
                                      <w:rPr>
                                        <w:rFonts w:ascii="Cambria Math" w:hAnsi="Cambria Math"/>
                                      </w:rPr>
                                      <m:t>v</m:t>
                                    </m:r>
                                  </m:e>
                                </m:acc>
                              </m:e>
                            </m:mr>
                            <m:mr>
                              <m:e>
                                <m:acc>
                                  <m:accPr>
                                    <m:chr m:val="̃"/>
                                    <m:ctrlPr>
                                      <w:rPr>
                                        <w:rFonts w:ascii="Cambria Math" w:hAnsi="Cambria Math"/>
                                        <w:i/>
                                      </w:rPr>
                                    </m:ctrlPr>
                                  </m:accPr>
                                  <m:e>
                                    <m:r>
                                      <w:rPr>
                                        <w:rFonts w:ascii="Cambria Math" w:hAnsi="Cambria Math"/>
                                      </w:rPr>
                                      <m:t>u</m:t>
                                    </m:r>
                                  </m:e>
                                </m:acc>
                              </m:e>
                            </m:mr>
                          </m:m>
                        </m:e>
                      </m:mr>
                      <m:mr>
                        <m:e>
                          <m:r>
                            <w:rPr>
                              <w:rFonts w:ascii="Cambria Math" w:hAnsi="Cambria Math"/>
                              <w:lang w:val="en-US"/>
                            </w:rPr>
                            <m:t>-</m:t>
                          </m:r>
                          <m:acc>
                            <m:accPr>
                              <m:chr m:val="̃"/>
                              <m:ctrlPr>
                                <w:rPr>
                                  <w:rFonts w:ascii="Cambria Math" w:hAnsi="Cambria Math"/>
                                  <w:i/>
                                </w:rPr>
                              </m:ctrlPr>
                            </m:accPr>
                            <m:e>
                              <m:r>
                                <w:rPr>
                                  <w:rFonts w:ascii="Cambria Math" w:hAnsi="Cambria Math"/>
                                </w:rPr>
                                <m:t>ψ</m:t>
                              </m:r>
                            </m:e>
                          </m:acc>
                        </m:e>
                      </m:mr>
                      <m:mr>
                        <m:e>
                          <m:acc>
                            <m:accPr>
                              <m:chr m:val="̃"/>
                              <m:ctrlPr>
                                <w:rPr>
                                  <w:rFonts w:ascii="Cambria Math" w:hAnsi="Cambria Math"/>
                                  <w:i/>
                                </w:rPr>
                              </m:ctrlPr>
                            </m:accPr>
                            <m:e>
                              <m:r>
                                <w:rPr>
                                  <w:rFonts w:ascii="Cambria Math" w:hAnsi="Cambria Math"/>
                                </w:rPr>
                                <m:t>θ</m:t>
                              </m:r>
                            </m:e>
                          </m:acc>
                        </m:e>
                      </m:mr>
                    </m:m>
                  </m:e>
                </m:d>
                <m:func>
                  <m:funcPr>
                    <m:ctrlPr>
                      <w:rPr>
                        <w:rFonts w:ascii="Cambria Math" w:hAnsi="Cambria Math"/>
                        <w:i/>
                      </w:rPr>
                    </m:ctrlPr>
                  </m:funcPr>
                  <m:fName>
                    <m:r>
                      <m:rPr>
                        <m:sty m:val="p"/>
                      </m:rPr>
                      <w:rPr>
                        <w:rFonts w:ascii="Cambria Math" w:hAnsi="Cambria Math"/>
                        <w:lang w:val="en-US"/>
                      </w:rPr>
                      <m:t>sin</m:t>
                    </m:r>
                  </m:fName>
                  <m:e>
                    <m:d>
                      <m:dPr>
                        <m:ctrlPr>
                          <w:rPr>
                            <w:rFonts w:ascii="Cambria Math" w:hAnsi="Cambria Math"/>
                            <w:i/>
                          </w:rPr>
                        </m:ctrlPr>
                      </m:dPr>
                      <m:e>
                        <m:r>
                          <w:rPr>
                            <w:rFonts w:ascii="Cambria Math" w:hAnsi="Cambria Math"/>
                          </w:rPr>
                          <m:t>ωt</m:t>
                        </m:r>
                      </m:e>
                    </m:d>
                  </m:e>
                </m:func>
              </m:oMath>
            </m:oMathPara>
          </w:p>
        </w:tc>
        <w:tc>
          <w:tcPr>
            <w:tcW w:w="992" w:type="dxa"/>
            <w:vAlign w:val="center"/>
          </w:tcPr>
          <w:p w14:paraId="1196111D" w14:textId="77777777" w:rsidR="008F23B1" w:rsidRPr="0057429F" w:rsidRDefault="008F23B1" w:rsidP="00706BB2">
            <w:pPr>
              <w:pStyle w:val="Lgende"/>
              <w:numPr>
                <w:ilvl w:val="1"/>
                <w:numId w:val="13"/>
              </w:numPr>
              <w:spacing w:before="120" w:after="120"/>
              <w:jc w:val="both"/>
              <w:rPr>
                <w:rFonts w:ascii="Times New Roman" w:eastAsia="Times New Roman" w:hAnsi="Times New Roman"/>
                <w:b/>
                <w:iCs w:val="0"/>
                <w:color w:val="auto"/>
                <w:sz w:val="22"/>
                <w:szCs w:val="22"/>
                <w:lang w:val="en-US" w:eastAsia="fr-FR"/>
              </w:rPr>
            </w:pPr>
            <w:r w:rsidRPr="0057429F">
              <w:rPr>
                <w:rFonts w:ascii="Times New Roman" w:eastAsia="Times New Roman" w:hAnsi="Times New Roman"/>
                <w:b/>
                <w:iCs w:val="0"/>
                <w:color w:val="auto"/>
                <w:sz w:val="22"/>
                <w:szCs w:val="22"/>
                <w:lang w:val="en-US" w:eastAsia="fr-FR"/>
              </w:rPr>
              <w:t xml:space="preserve"> </w:t>
            </w:r>
          </w:p>
        </w:tc>
      </w:tr>
    </w:tbl>
    <w:p w14:paraId="422485B7" w14:textId="77777777" w:rsidR="008F23B1" w:rsidRPr="0057429F" w:rsidRDefault="008F23B1" w:rsidP="008F23B1">
      <w:pPr>
        <w:rPr>
          <w:lang w:val="en-US"/>
        </w:rPr>
      </w:pPr>
    </w:p>
    <w:p w14:paraId="2E627348" w14:textId="77777777" w:rsidR="008F23B1" w:rsidRDefault="008F23B1" w:rsidP="009A1906">
      <w:pPr>
        <w:pStyle w:val="Titre2"/>
        <w:ind w:left="709"/>
      </w:pPr>
      <w:bookmarkStart w:id="749" w:name="_Toc535252167"/>
      <w:r>
        <w:t>Conclusion</w:t>
      </w:r>
      <w:bookmarkEnd w:id="749"/>
    </w:p>
    <w:p w14:paraId="11ED618F" w14:textId="77777777" w:rsidR="008F23B1" w:rsidRDefault="008F23B1" w:rsidP="008F23B1"/>
    <w:p w14:paraId="5AC45A9A" w14:textId="19D71C93" w:rsidR="008F23B1" w:rsidRDefault="008316A3" w:rsidP="00465866">
      <w:pPr>
        <w:spacing w:line="360" w:lineRule="auto"/>
        <w:ind w:firstLine="708"/>
        <w:rPr>
          <w:sz w:val="23"/>
          <w:szCs w:val="23"/>
        </w:rPr>
      </w:pPr>
      <w:r>
        <w:rPr>
          <w:sz w:val="23"/>
          <w:szCs w:val="23"/>
        </w:rPr>
        <w:t xml:space="preserve">Ce chapitre présente </w:t>
      </w:r>
      <w:r w:rsidR="008F23B1">
        <w:rPr>
          <w:sz w:val="23"/>
          <w:szCs w:val="23"/>
        </w:rPr>
        <w:t>en détail les modèles numér</w:t>
      </w:r>
      <w:r w:rsidR="00407A8B">
        <w:rPr>
          <w:sz w:val="23"/>
          <w:szCs w:val="23"/>
        </w:rPr>
        <w:t>iques du rotor</w:t>
      </w:r>
      <w:r w:rsidR="009A1906">
        <w:rPr>
          <w:sz w:val="23"/>
          <w:szCs w:val="23"/>
        </w:rPr>
        <w:t xml:space="preserve"> utilisé</w:t>
      </w:r>
      <w:r w:rsidR="00407A8B">
        <w:rPr>
          <w:sz w:val="23"/>
          <w:szCs w:val="23"/>
        </w:rPr>
        <w:t>s pour l’</w:t>
      </w:r>
      <w:r w:rsidR="008F23B1">
        <w:rPr>
          <w:sz w:val="23"/>
          <w:szCs w:val="23"/>
        </w:rPr>
        <w:t xml:space="preserve">analyse de l’effet Morton. Le modèle dynamique du rotor </w:t>
      </w:r>
      <w:r w:rsidR="00407A8B">
        <w:rPr>
          <w:sz w:val="23"/>
          <w:szCs w:val="23"/>
        </w:rPr>
        <w:t xml:space="preserve">est </w:t>
      </w:r>
      <w:r w:rsidR="008F23B1">
        <w:rPr>
          <w:sz w:val="23"/>
          <w:szCs w:val="23"/>
        </w:rPr>
        <w:t xml:space="preserve">couplé avec le modèle non linéaire du palier. </w:t>
      </w:r>
      <w:r w:rsidR="00407A8B">
        <w:rPr>
          <w:sz w:val="23"/>
          <w:szCs w:val="23"/>
        </w:rPr>
        <w:t>L</w:t>
      </w:r>
      <w:r w:rsidR="008F23B1">
        <w:rPr>
          <w:sz w:val="23"/>
          <w:szCs w:val="23"/>
        </w:rPr>
        <w:t xml:space="preserve">e flux thermique issu du modèle de palier </w:t>
      </w:r>
      <w:r w:rsidR="00407A8B">
        <w:rPr>
          <w:sz w:val="23"/>
          <w:szCs w:val="23"/>
        </w:rPr>
        <w:t>est</w:t>
      </w:r>
      <w:r w:rsidR="008F23B1">
        <w:rPr>
          <w:sz w:val="23"/>
          <w:szCs w:val="23"/>
        </w:rPr>
        <w:t xml:space="preserve"> la condition aux limites du modèle thermique du rotor. La r</w:t>
      </w:r>
      <w:r w:rsidR="000C18AE">
        <w:rPr>
          <w:sz w:val="23"/>
          <w:szCs w:val="23"/>
        </w:rPr>
        <w:t>ésolution du modèle thermique permet de déterminer</w:t>
      </w:r>
      <w:r w:rsidR="008F23B1">
        <w:rPr>
          <w:sz w:val="23"/>
          <w:szCs w:val="23"/>
        </w:rPr>
        <w:t xml:space="preserve"> le champ de température en </w:t>
      </w:r>
      <w:r w:rsidR="000C18AE">
        <w:rPr>
          <w:sz w:val="23"/>
          <w:szCs w:val="23"/>
        </w:rPr>
        <w:t xml:space="preserve">régime </w:t>
      </w:r>
      <w:r w:rsidR="008F23B1">
        <w:rPr>
          <w:sz w:val="23"/>
          <w:szCs w:val="23"/>
        </w:rPr>
        <w:t>transitoire et puis</w:t>
      </w:r>
      <w:r w:rsidR="000C18AE">
        <w:rPr>
          <w:sz w:val="23"/>
          <w:szCs w:val="23"/>
        </w:rPr>
        <w:t xml:space="preserve"> de</w:t>
      </w:r>
      <w:r w:rsidR="008F23B1">
        <w:rPr>
          <w:sz w:val="23"/>
          <w:szCs w:val="23"/>
        </w:rPr>
        <w:t xml:space="preserve"> </w:t>
      </w:r>
      <w:r w:rsidR="000C18AE">
        <w:rPr>
          <w:sz w:val="23"/>
          <w:szCs w:val="23"/>
        </w:rPr>
        <w:t>calculer</w:t>
      </w:r>
      <w:r w:rsidR="008F23B1">
        <w:rPr>
          <w:sz w:val="23"/>
          <w:szCs w:val="23"/>
        </w:rPr>
        <w:t xml:space="preserve"> la déformation du rotor. La </w:t>
      </w:r>
      <w:r w:rsidR="00A81CDC">
        <w:rPr>
          <w:sz w:val="23"/>
          <w:szCs w:val="23"/>
        </w:rPr>
        <w:t xml:space="preserve">déflection </w:t>
      </w:r>
      <w:r w:rsidR="008F23B1">
        <w:rPr>
          <w:sz w:val="23"/>
          <w:szCs w:val="23"/>
        </w:rPr>
        <w:t>de la fibre neutre du rotor</w:t>
      </w:r>
      <w:r w:rsidR="00625443">
        <w:rPr>
          <w:sz w:val="23"/>
          <w:szCs w:val="23"/>
        </w:rPr>
        <w:t xml:space="preserve"> suite à la déformation thermique</w:t>
      </w:r>
      <w:r w:rsidR="008F23B1">
        <w:rPr>
          <w:sz w:val="23"/>
          <w:szCs w:val="23"/>
        </w:rPr>
        <w:t xml:space="preserve"> </w:t>
      </w:r>
      <w:r w:rsidR="00625443">
        <w:rPr>
          <w:sz w:val="23"/>
          <w:szCs w:val="23"/>
        </w:rPr>
        <w:t xml:space="preserve">est </w:t>
      </w:r>
      <w:r w:rsidR="00407A8B">
        <w:rPr>
          <w:sz w:val="23"/>
          <w:szCs w:val="23"/>
        </w:rPr>
        <w:t>prise en compte</w:t>
      </w:r>
      <w:r w:rsidR="00625443">
        <w:rPr>
          <w:sz w:val="23"/>
          <w:szCs w:val="23"/>
        </w:rPr>
        <w:t xml:space="preserve"> </w:t>
      </w:r>
      <w:r w:rsidR="00407A8B">
        <w:rPr>
          <w:sz w:val="23"/>
          <w:szCs w:val="23"/>
        </w:rPr>
        <w:t>à l’aide de</w:t>
      </w:r>
      <w:r w:rsidR="00625443">
        <w:rPr>
          <w:sz w:val="23"/>
          <w:szCs w:val="23"/>
        </w:rPr>
        <w:t xml:space="preserve"> </w:t>
      </w:r>
      <w:r w:rsidR="008F23B1">
        <w:rPr>
          <w:sz w:val="23"/>
          <w:szCs w:val="23"/>
        </w:rPr>
        <w:t xml:space="preserve">deux approches </w:t>
      </w:r>
      <w:r w:rsidR="0058775A">
        <w:rPr>
          <w:sz w:val="23"/>
          <w:szCs w:val="23"/>
        </w:rPr>
        <w:t>du</w:t>
      </w:r>
      <w:r w:rsidR="008F23B1">
        <w:rPr>
          <w:sz w:val="23"/>
          <w:szCs w:val="23"/>
        </w:rPr>
        <w:t xml:space="preserve"> balourd thermique. Dans le chapitre suivant, ces </w:t>
      </w:r>
      <w:r w:rsidR="000C3798">
        <w:rPr>
          <w:sz w:val="23"/>
          <w:szCs w:val="23"/>
        </w:rPr>
        <w:t>modèles</w:t>
      </w:r>
      <w:r w:rsidR="008F23B1">
        <w:rPr>
          <w:sz w:val="23"/>
          <w:szCs w:val="23"/>
        </w:rPr>
        <w:t xml:space="preserve"> numériques </w:t>
      </w:r>
      <w:r w:rsidR="00FE4B03">
        <w:rPr>
          <w:sz w:val="23"/>
          <w:szCs w:val="23"/>
        </w:rPr>
        <w:t>sont</w:t>
      </w:r>
      <w:r w:rsidR="008F23B1">
        <w:rPr>
          <w:sz w:val="23"/>
          <w:szCs w:val="23"/>
        </w:rPr>
        <w:t xml:space="preserve"> </w:t>
      </w:r>
      <w:r w:rsidR="00E85AC4">
        <w:rPr>
          <w:sz w:val="23"/>
          <w:szCs w:val="23"/>
        </w:rPr>
        <w:t>utilisé</w:t>
      </w:r>
      <w:r>
        <w:rPr>
          <w:sz w:val="23"/>
          <w:szCs w:val="23"/>
        </w:rPr>
        <w:t>s</w:t>
      </w:r>
      <w:r w:rsidR="00E85AC4">
        <w:rPr>
          <w:sz w:val="23"/>
          <w:szCs w:val="23"/>
        </w:rPr>
        <w:t xml:space="preserve"> pour </w:t>
      </w:r>
      <w:r w:rsidR="00407A8B">
        <w:rPr>
          <w:sz w:val="23"/>
          <w:szCs w:val="23"/>
        </w:rPr>
        <w:t>simuler</w:t>
      </w:r>
      <w:r w:rsidR="00E85AC4">
        <w:rPr>
          <w:sz w:val="23"/>
          <w:szCs w:val="23"/>
        </w:rPr>
        <w:t xml:space="preserve"> l’effet </w:t>
      </w:r>
      <w:r w:rsidR="00E85AC4">
        <w:rPr>
          <w:sz w:val="23"/>
          <w:szCs w:val="23"/>
        </w:rPr>
        <w:lastRenderedPageBreak/>
        <w:t xml:space="preserve">Morton en </w:t>
      </w:r>
      <w:r w:rsidR="00407A8B">
        <w:rPr>
          <w:sz w:val="23"/>
          <w:szCs w:val="23"/>
        </w:rPr>
        <w:t xml:space="preserve">régime </w:t>
      </w:r>
      <w:r w:rsidR="00E85AC4">
        <w:rPr>
          <w:sz w:val="23"/>
          <w:szCs w:val="23"/>
        </w:rPr>
        <w:t>transitoire</w:t>
      </w:r>
      <w:r w:rsidR="00407A8B">
        <w:rPr>
          <w:sz w:val="23"/>
          <w:szCs w:val="23"/>
        </w:rPr>
        <w:t>. Les résultats</w:t>
      </w:r>
      <w:r w:rsidR="00E85AC4">
        <w:rPr>
          <w:sz w:val="23"/>
          <w:szCs w:val="23"/>
        </w:rPr>
        <w:t xml:space="preserve"> </w:t>
      </w:r>
      <w:r w:rsidR="00FE4B03">
        <w:rPr>
          <w:sz w:val="23"/>
          <w:szCs w:val="23"/>
        </w:rPr>
        <w:t>sont</w:t>
      </w:r>
      <w:r w:rsidR="00E85AC4">
        <w:rPr>
          <w:sz w:val="23"/>
          <w:szCs w:val="23"/>
        </w:rPr>
        <w:t xml:space="preserve"> </w:t>
      </w:r>
      <w:r w:rsidR="008F23B1">
        <w:rPr>
          <w:sz w:val="23"/>
          <w:szCs w:val="23"/>
        </w:rPr>
        <w:t xml:space="preserve">validés par </w:t>
      </w:r>
      <w:r w:rsidR="00407A8B">
        <w:rPr>
          <w:sz w:val="23"/>
          <w:szCs w:val="23"/>
        </w:rPr>
        <w:t>des</w:t>
      </w:r>
      <w:r w:rsidR="00E85AC4">
        <w:rPr>
          <w:sz w:val="23"/>
          <w:szCs w:val="23"/>
        </w:rPr>
        <w:t xml:space="preserve"> comparaison</w:t>
      </w:r>
      <w:r w:rsidR="00407A8B">
        <w:rPr>
          <w:sz w:val="23"/>
          <w:szCs w:val="23"/>
        </w:rPr>
        <w:t>s</w:t>
      </w:r>
      <w:r w:rsidR="00E85AC4">
        <w:rPr>
          <w:sz w:val="23"/>
          <w:szCs w:val="23"/>
        </w:rPr>
        <w:t xml:space="preserve"> </w:t>
      </w:r>
      <w:r w:rsidR="00407A8B">
        <w:rPr>
          <w:sz w:val="23"/>
          <w:szCs w:val="23"/>
        </w:rPr>
        <w:t>avec des données</w:t>
      </w:r>
      <w:r w:rsidR="008F23B1">
        <w:rPr>
          <w:sz w:val="23"/>
          <w:szCs w:val="23"/>
        </w:rPr>
        <w:t xml:space="preserve"> </w:t>
      </w:r>
      <w:proofErr w:type="spellStart"/>
      <w:r w:rsidR="008F23B1">
        <w:rPr>
          <w:sz w:val="23"/>
          <w:szCs w:val="23"/>
        </w:rPr>
        <w:t>expérimenta</w:t>
      </w:r>
      <w:r w:rsidR="00407A8B">
        <w:rPr>
          <w:sz w:val="23"/>
          <w:szCs w:val="23"/>
        </w:rPr>
        <w:t>lles</w:t>
      </w:r>
      <w:proofErr w:type="spellEnd"/>
      <w:r w:rsidR="008F23B1">
        <w:rPr>
          <w:sz w:val="23"/>
          <w:szCs w:val="23"/>
        </w:rPr>
        <w:t>.</w:t>
      </w:r>
    </w:p>
    <w:p w14:paraId="31D43579" w14:textId="77777777" w:rsidR="0093422C" w:rsidRDefault="0093422C" w:rsidP="0093422C">
      <w:pPr>
        <w:spacing w:line="360" w:lineRule="auto"/>
      </w:pPr>
    </w:p>
    <w:p w14:paraId="1C573CFC" w14:textId="3D82EA29" w:rsidR="003B7093" w:rsidRDefault="003B7093">
      <w:pPr>
        <w:overflowPunct/>
        <w:autoSpaceDE/>
        <w:autoSpaceDN/>
        <w:adjustRightInd/>
        <w:spacing w:after="160" w:line="259" w:lineRule="auto"/>
        <w:jc w:val="left"/>
        <w:textAlignment w:val="auto"/>
      </w:pPr>
    </w:p>
    <w:p w14:paraId="625E078D" w14:textId="77777777" w:rsidR="007C4DEA" w:rsidRDefault="007C4DEA">
      <w:pPr>
        <w:overflowPunct/>
        <w:autoSpaceDE/>
        <w:autoSpaceDN/>
        <w:adjustRightInd/>
        <w:spacing w:after="160" w:line="259" w:lineRule="auto"/>
        <w:jc w:val="left"/>
        <w:textAlignment w:val="auto"/>
      </w:pPr>
    </w:p>
    <w:p w14:paraId="4C549233" w14:textId="77777777" w:rsidR="007C4DEA" w:rsidRDefault="007C4DEA">
      <w:pPr>
        <w:overflowPunct/>
        <w:autoSpaceDE/>
        <w:autoSpaceDN/>
        <w:adjustRightInd/>
        <w:spacing w:after="160" w:line="259" w:lineRule="auto"/>
        <w:jc w:val="left"/>
        <w:textAlignment w:val="auto"/>
      </w:pPr>
    </w:p>
    <w:p w14:paraId="63799088" w14:textId="77777777" w:rsidR="007C4DEA" w:rsidRDefault="007C4DEA">
      <w:pPr>
        <w:overflowPunct/>
        <w:autoSpaceDE/>
        <w:autoSpaceDN/>
        <w:adjustRightInd/>
        <w:spacing w:after="160" w:line="259" w:lineRule="auto"/>
        <w:jc w:val="left"/>
        <w:textAlignment w:val="auto"/>
      </w:pPr>
    </w:p>
    <w:p w14:paraId="6F0E7B89" w14:textId="77777777" w:rsidR="007C4DEA" w:rsidRDefault="007C4DEA">
      <w:pPr>
        <w:overflowPunct/>
        <w:autoSpaceDE/>
        <w:autoSpaceDN/>
        <w:adjustRightInd/>
        <w:spacing w:after="160" w:line="259" w:lineRule="auto"/>
        <w:jc w:val="left"/>
        <w:textAlignment w:val="auto"/>
      </w:pPr>
    </w:p>
    <w:p w14:paraId="19A628AA" w14:textId="77777777" w:rsidR="007C4DEA" w:rsidRDefault="007C4DEA">
      <w:pPr>
        <w:overflowPunct/>
        <w:autoSpaceDE/>
        <w:autoSpaceDN/>
        <w:adjustRightInd/>
        <w:spacing w:after="160" w:line="259" w:lineRule="auto"/>
        <w:jc w:val="left"/>
        <w:textAlignment w:val="auto"/>
      </w:pPr>
    </w:p>
    <w:p w14:paraId="1672B8D5" w14:textId="77777777" w:rsidR="007C4DEA" w:rsidRDefault="007C4DEA">
      <w:pPr>
        <w:overflowPunct/>
        <w:autoSpaceDE/>
        <w:autoSpaceDN/>
        <w:adjustRightInd/>
        <w:spacing w:after="160" w:line="259" w:lineRule="auto"/>
        <w:jc w:val="left"/>
        <w:textAlignment w:val="auto"/>
      </w:pPr>
    </w:p>
    <w:p w14:paraId="4A298A43" w14:textId="77777777" w:rsidR="007C4DEA" w:rsidRDefault="007C4DEA">
      <w:pPr>
        <w:overflowPunct/>
        <w:autoSpaceDE/>
        <w:autoSpaceDN/>
        <w:adjustRightInd/>
        <w:spacing w:after="160" w:line="259" w:lineRule="auto"/>
        <w:jc w:val="left"/>
        <w:textAlignment w:val="auto"/>
      </w:pPr>
    </w:p>
    <w:p w14:paraId="0A616233" w14:textId="35D4771E" w:rsidR="00B431E6" w:rsidRDefault="00BA34A7" w:rsidP="00BA34A7">
      <w:pPr>
        <w:pStyle w:val="Titre1"/>
        <w:numPr>
          <w:ilvl w:val="0"/>
          <w:numId w:val="0"/>
        </w:numPr>
        <w:ind w:left="567" w:hanging="566"/>
        <w:jc w:val="left"/>
      </w:pPr>
      <w:bookmarkStart w:id="750" w:name="_Toc535252168"/>
      <w:r>
        <w:t>Chapitre 4</w:t>
      </w:r>
      <w:r w:rsidR="00B431E6">
        <w:t xml:space="preserve"> : </w:t>
      </w:r>
      <w:r>
        <w:br/>
      </w:r>
      <w:r w:rsidR="00B431E6">
        <w:t>Simulations numériques</w:t>
      </w:r>
      <w:bookmarkEnd w:id="750"/>
    </w:p>
    <w:p w14:paraId="5500FEBD" w14:textId="77777777" w:rsidR="00B431E6" w:rsidRDefault="00B431E6" w:rsidP="00B431E6"/>
    <w:p w14:paraId="32EA83DB" w14:textId="77777777" w:rsidR="00BA34A7" w:rsidRDefault="00BA34A7" w:rsidP="00B431E6"/>
    <w:p w14:paraId="69D126BF" w14:textId="77777777" w:rsidR="00BA34A7" w:rsidRDefault="00BA34A7" w:rsidP="00B431E6"/>
    <w:p w14:paraId="22398C0D" w14:textId="04383CAF" w:rsidR="00B431E6" w:rsidRDefault="00B431E6" w:rsidP="003537CB">
      <w:pPr>
        <w:spacing w:line="360" w:lineRule="auto"/>
        <w:ind w:firstLine="708"/>
      </w:pPr>
      <w:r>
        <w:t>Les deux chapitres précédents mettent en place les sous modèles nécessaires pour traiter les phénomènes physiques concernés dans l’effet Morton. Ce chapitre présente les simulations</w:t>
      </w:r>
      <w:r w:rsidRPr="00A605CC">
        <w:t xml:space="preserve"> </w:t>
      </w:r>
      <w:r>
        <w:t>complètes de l’effet Morton en régime transitoire en utilisant les outils mis aux points. Ces sous</w:t>
      </w:r>
      <w:r>
        <w:rPr>
          <w:rFonts w:asciiTheme="minorEastAsia" w:eastAsiaTheme="minorEastAsia" w:hAnsiTheme="minorEastAsia" w:hint="eastAsia"/>
          <w:lang w:eastAsia="zh-CN"/>
        </w:rPr>
        <w:t>-</w:t>
      </w:r>
      <w:r>
        <w:t xml:space="preserve">modèles numériques sont couplés en suivant la stratégie de modélisation synthétisée au chapitre 1, ce qui établit le modèle complet et non linéaire de l’effet Morton. Les simulations se sont basées sur le </w:t>
      </w:r>
      <w:r w:rsidRPr="0082796C">
        <w:rPr>
          <w:b/>
        </w:rPr>
        <w:t>B</w:t>
      </w:r>
      <w:r>
        <w:t>anc de l’</w:t>
      </w:r>
      <w:r w:rsidRPr="0082796C">
        <w:rPr>
          <w:b/>
        </w:rPr>
        <w:t>E</w:t>
      </w:r>
      <w:r>
        <w:t xml:space="preserve">ffet </w:t>
      </w:r>
      <w:r w:rsidRPr="0082796C">
        <w:rPr>
          <w:b/>
        </w:rPr>
        <w:t>M</w:t>
      </w:r>
      <w:r>
        <w:t>orton (</w:t>
      </w:r>
      <w:r w:rsidRPr="0082796C">
        <w:rPr>
          <w:b/>
        </w:rPr>
        <w:t>BEM</w:t>
      </w:r>
      <w:r w:rsidRPr="0082796C">
        <w:t>)</w:t>
      </w:r>
      <w:r>
        <w:t xml:space="preserve"> dédié à l’étude de ce phénomène.  Les résultats </w:t>
      </w:r>
      <w:r w:rsidR="00FC07BF">
        <w:t>à</w:t>
      </w:r>
      <w:r w:rsidR="00FE4B03">
        <w:t xml:space="preserve"> </w:t>
      </w:r>
      <w:r w:rsidR="00FC07BF">
        <w:t>l’</w:t>
      </w:r>
      <w:r>
        <w:t>issu des simulations numériques sont comparés avec les résultats expérimentaux. Cette comparaison permet de valider le modèle de l’effet Morton et d’effectuer les analyses en régime transitoire. Les outils validés dans ce chapitre sont ensuite utilisés au chapitre 5 pour les analyses de stabilité de l’effet Morton.</w:t>
      </w:r>
    </w:p>
    <w:p w14:paraId="38DA296F" w14:textId="77777777" w:rsidR="003537CB" w:rsidRPr="003537CB" w:rsidRDefault="003537CB" w:rsidP="00706BB2">
      <w:pPr>
        <w:pStyle w:val="Paragraphedeliste"/>
        <w:keepNext/>
        <w:keepLines/>
        <w:numPr>
          <w:ilvl w:val="0"/>
          <w:numId w:val="14"/>
        </w:numPr>
        <w:tabs>
          <w:tab w:val="left" w:pos="567"/>
        </w:tabs>
        <w:spacing w:before="240"/>
        <w:contextualSpacing w:val="0"/>
        <w:jc w:val="both"/>
        <w:outlineLvl w:val="0"/>
        <w:rPr>
          <w:b/>
          <w:caps/>
          <w:vanish/>
          <w:sz w:val="40"/>
          <w:szCs w:val="24"/>
        </w:rPr>
      </w:pPr>
      <w:bookmarkStart w:id="751" w:name="_Toc533772322"/>
      <w:bookmarkStart w:id="752" w:name="_Toc533774394"/>
      <w:bookmarkStart w:id="753" w:name="_Toc533775586"/>
      <w:bookmarkStart w:id="754" w:name="_Toc533776230"/>
      <w:bookmarkStart w:id="755" w:name="_Toc533776357"/>
      <w:bookmarkStart w:id="756" w:name="_Toc533777582"/>
      <w:bookmarkStart w:id="757" w:name="_Toc534279490"/>
      <w:bookmarkStart w:id="758" w:name="_Toc534279588"/>
      <w:bookmarkStart w:id="759" w:name="_Toc534279666"/>
      <w:bookmarkStart w:id="760" w:name="_Toc534290962"/>
      <w:bookmarkStart w:id="761" w:name="_Toc534293244"/>
      <w:bookmarkStart w:id="762" w:name="_Toc534293528"/>
      <w:bookmarkStart w:id="763" w:name="_Toc534293606"/>
      <w:bookmarkStart w:id="764" w:name="_Toc534387905"/>
      <w:bookmarkStart w:id="765" w:name="_Toc534410876"/>
      <w:bookmarkStart w:id="766" w:name="_Toc534620790"/>
      <w:bookmarkStart w:id="767" w:name="_Toc534621276"/>
      <w:bookmarkStart w:id="768" w:name="_Toc534621381"/>
      <w:bookmarkStart w:id="769" w:name="_Toc534621488"/>
      <w:bookmarkStart w:id="770" w:name="_Toc534625147"/>
      <w:bookmarkStart w:id="771" w:name="_Toc534631447"/>
      <w:bookmarkStart w:id="772" w:name="_Toc534631547"/>
      <w:bookmarkStart w:id="773" w:name="_Toc534631900"/>
      <w:bookmarkStart w:id="774" w:name="_Toc534632133"/>
      <w:bookmarkStart w:id="775" w:name="_Toc534632345"/>
      <w:bookmarkStart w:id="776" w:name="_Toc534632467"/>
      <w:bookmarkStart w:id="777" w:name="_Toc534632566"/>
      <w:bookmarkStart w:id="778" w:name="_Toc534633859"/>
      <w:bookmarkStart w:id="779" w:name="_Toc534634203"/>
      <w:bookmarkStart w:id="780" w:name="_Toc534634607"/>
      <w:bookmarkStart w:id="781" w:name="_Toc534634982"/>
      <w:bookmarkStart w:id="782" w:name="_Toc534635082"/>
      <w:bookmarkStart w:id="783" w:name="_Toc534635182"/>
      <w:bookmarkStart w:id="784" w:name="_Toc534635282"/>
      <w:bookmarkStart w:id="785" w:name="_Toc534635382"/>
      <w:bookmarkStart w:id="786" w:name="_Toc534635503"/>
      <w:bookmarkStart w:id="787" w:name="_Toc534635602"/>
      <w:bookmarkStart w:id="788" w:name="_Toc534636652"/>
      <w:bookmarkStart w:id="789" w:name="_Toc534638280"/>
      <w:bookmarkStart w:id="790" w:name="_Toc534638366"/>
      <w:bookmarkStart w:id="791" w:name="_Toc534638733"/>
      <w:bookmarkStart w:id="792" w:name="_Toc534640588"/>
      <w:bookmarkStart w:id="793" w:name="_Toc534650398"/>
      <w:bookmarkStart w:id="794" w:name="_Toc534707674"/>
      <w:bookmarkStart w:id="795" w:name="_Toc534719979"/>
      <w:bookmarkStart w:id="796" w:name="_Toc534720662"/>
      <w:bookmarkStart w:id="797" w:name="_Toc534721434"/>
      <w:bookmarkStart w:id="798" w:name="_Toc534723212"/>
      <w:bookmarkStart w:id="799" w:name="_Toc534724124"/>
      <w:bookmarkStart w:id="800" w:name="_Toc534724669"/>
      <w:bookmarkStart w:id="801" w:name="_Toc534724973"/>
      <w:bookmarkStart w:id="802" w:name="_Toc534725644"/>
      <w:bookmarkStart w:id="803" w:name="_Toc534729727"/>
      <w:bookmarkStart w:id="804" w:name="_Toc534792276"/>
      <w:bookmarkStart w:id="805" w:name="_Toc534792925"/>
      <w:bookmarkStart w:id="806" w:name="_Toc534793251"/>
      <w:bookmarkStart w:id="807" w:name="_Toc534794009"/>
      <w:bookmarkStart w:id="808" w:name="_Toc534794104"/>
      <w:bookmarkStart w:id="809" w:name="_Toc534794201"/>
      <w:bookmarkStart w:id="810" w:name="_Toc534796833"/>
      <w:bookmarkStart w:id="811" w:name="_Toc534878089"/>
      <w:bookmarkStart w:id="812" w:name="_Toc534878183"/>
      <w:bookmarkStart w:id="813" w:name="_Toc534880521"/>
      <w:bookmarkStart w:id="814" w:name="_Toc534895253"/>
      <w:bookmarkStart w:id="815" w:name="_Toc534895970"/>
      <w:bookmarkStart w:id="816" w:name="_Toc534896524"/>
      <w:bookmarkStart w:id="817" w:name="_Toc534896917"/>
      <w:bookmarkStart w:id="818" w:name="_Toc534983313"/>
      <w:bookmarkStart w:id="819" w:name="_Toc534984847"/>
      <w:bookmarkStart w:id="820" w:name="_Toc535242939"/>
      <w:bookmarkStart w:id="821" w:name="_Toc535243291"/>
      <w:bookmarkStart w:id="822" w:name="_Toc535245074"/>
      <w:bookmarkStart w:id="823" w:name="_Toc535248198"/>
      <w:bookmarkStart w:id="824" w:name="_Toc535248615"/>
      <w:bookmarkStart w:id="825" w:name="_Toc535250094"/>
      <w:bookmarkStart w:id="826" w:name="_Toc535251274"/>
      <w:bookmarkStart w:id="827" w:name="_Toc535251815"/>
      <w:bookmarkStart w:id="828" w:name="_Toc535252169"/>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p>
    <w:p w14:paraId="778A2A5B" w14:textId="77777777" w:rsidR="00106910" w:rsidRPr="00106910" w:rsidRDefault="00106910" w:rsidP="00106910">
      <w:pPr>
        <w:pStyle w:val="Paragraphedeliste"/>
        <w:keepNext/>
        <w:keepLines/>
        <w:numPr>
          <w:ilvl w:val="0"/>
          <w:numId w:val="34"/>
        </w:numPr>
        <w:tabs>
          <w:tab w:val="left" w:pos="567"/>
        </w:tabs>
        <w:spacing w:before="240"/>
        <w:contextualSpacing w:val="0"/>
        <w:jc w:val="both"/>
        <w:outlineLvl w:val="0"/>
        <w:rPr>
          <w:b/>
          <w:caps/>
          <w:vanish/>
          <w:sz w:val="40"/>
          <w:szCs w:val="24"/>
        </w:rPr>
      </w:pPr>
      <w:bookmarkStart w:id="829" w:name="_Toc534793252"/>
      <w:bookmarkStart w:id="830" w:name="_Toc534794010"/>
      <w:bookmarkStart w:id="831" w:name="_Toc534794105"/>
      <w:bookmarkStart w:id="832" w:name="_Toc534794202"/>
      <w:bookmarkStart w:id="833" w:name="_Toc534796834"/>
      <w:bookmarkStart w:id="834" w:name="_Toc534878090"/>
      <w:bookmarkStart w:id="835" w:name="_Toc534878184"/>
      <w:bookmarkStart w:id="836" w:name="_Toc534880522"/>
      <w:bookmarkStart w:id="837" w:name="_Toc534895254"/>
      <w:bookmarkStart w:id="838" w:name="_Toc534895971"/>
      <w:bookmarkStart w:id="839" w:name="_Toc534896525"/>
      <w:bookmarkStart w:id="840" w:name="_Toc534896918"/>
      <w:bookmarkStart w:id="841" w:name="_Toc534983314"/>
      <w:bookmarkStart w:id="842" w:name="_Toc534984848"/>
      <w:bookmarkStart w:id="843" w:name="_Toc535242940"/>
      <w:bookmarkStart w:id="844" w:name="_Toc535243292"/>
      <w:bookmarkStart w:id="845" w:name="_Toc535245075"/>
      <w:bookmarkStart w:id="846" w:name="_Toc535248199"/>
      <w:bookmarkStart w:id="847" w:name="_Toc535248616"/>
      <w:bookmarkStart w:id="848" w:name="_Toc535250095"/>
      <w:bookmarkStart w:id="849" w:name="_Toc535251275"/>
      <w:bookmarkStart w:id="850" w:name="_Toc535251816"/>
      <w:bookmarkStart w:id="851" w:name="_Toc535252170"/>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p>
    <w:p w14:paraId="14BE9E13" w14:textId="5B661D98" w:rsidR="00B431E6" w:rsidRDefault="00B431E6" w:rsidP="006A3D40">
      <w:pPr>
        <w:pStyle w:val="Titre2"/>
        <w:ind w:left="709" w:hanging="709"/>
      </w:pPr>
      <w:bookmarkStart w:id="852" w:name="_Toc535252171"/>
      <w:r>
        <w:t>Modèle complet et non linéaire de l’effet Morton</w:t>
      </w:r>
      <w:bookmarkEnd w:id="852"/>
    </w:p>
    <w:p w14:paraId="6FC30016" w14:textId="77777777" w:rsidR="00B431E6" w:rsidRDefault="00B431E6" w:rsidP="003537CB">
      <w:pPr>
        <w:pStyle w:val="Titre3"/>
        <w:ind w:left="709"/>
      </w:pPr>
      <w:bookmarkStart w:id="853" w:name="_Toc535252172"/>
      <w:r>
        <w:t>Approche du moyennage du flux thermique dans le temps</w:t>
      </w:r>
      <w:bookmarkEnd w:id="853"/>
    </w:p>
    <w:p w14:paraId="128B2A1A" w14:textId="76FF2D06" w:rsidR="00B431E6" w:rsidRDefault="00B431E6" w:rsidP="00C55B35">
      <w:pPr>
        <w:spacing w:before="120" w:line="360" w:lineRule="auto"/>
        <w:ind w:firstLine="567"/>
      </w:pPr>
      <w:r>
        <w:t xml:space="preserve">Lors de la simulation de l’effet Morton en régime transitoire, les phénomènes avec l’échelle de temps petite (milli seconde) comme la vibration synchrone sont couplés avec les phénomènes caractérisés par l’échelle de temps grande (des minutes voir des heures) tel que le transfert de la </w:t>
      </w:r>
      <w:r>
        <w:lastRenderedPageBreak/>
        <w:t>chaleur et la déformation thermique. Dans une approche classique, ce couplage nécessite d’un pas de discrétisation temporelle petit à la grandeur du temps dynamique pour simuler la durée longue à la grandeur du temps thermique. Par conséquent, la simulation a besoin d’un effort de calcul onéreux. Afin de réduire le temps de calcul, une méthode nommée " a</w:t>
      </w:r>
      <w:r w:rsidRPr="00524242">
        <w:t>pproche du moyennage de flux thermique dans le temps</w:t>
      </w:r>
      <w:r>
        <w:t xml:space="preserve"> " est implémentée dans l</w:t>
      </w:r>
      <w:r w:rsidR="008F1788">
        <w:t>a</w:t>
      </w:r>
      <w:r w:rsidR="00750098">
        <w:t xml:space="preserve"> mod</w:t>
      </w:r>
      <w:r w:rsidR="008F1788">
        <w:t>é</w:t>
      </w:r>
      <w:r w:rsidR="00750098">
        <w:t>l</w:t>
      </w:r>
      <w:r w:rsidR="008F1788">
        <w:t>isation</w:t>
      </w:r>
      <w:r w:rsidR="00750098">
        <w:t xml:space="preserve"> de l’effet Morton</w:t>
      </w:r>
      <w:r>
        <w:t xml:space="preserve">. </w:t>
      </w:r>
    </w:p>
    <w:p w14:paraId="7FDAF478" w14:textId="057D09C8" w:rsidR="00B431E6" w:rsidRDefault="00B431E6" w:rsidP="00B431E6">
      <w:pPr>
        <w:spacing w:line="360" w:lineRule="auto"/>
        <w:ind w:firstLine="708"/>
      </w:pPr>
      <w:r>
        <w:t>C</w:t>
      </w:r>
      <w:r w:rsidRPr="001F178D">
        <w:t>ette approche suppose que</w:t>
      </w:r>
      <w:r>
        <w:t xml:space="preserve"> le rotor se comporte</w:t>
      </w:r>
      <w:r w:rsidR="00100935">
        <w:t xml:space="preserve"> toujours</w:t>
      </w:r>
      <w:r>
        <w:t xml:space="preserve"> avec l</w:t>
      </w:r>
      <w:r w:rsidR="0092110D">
        <w:t>es</w:t>
      </w:r>
      <w:r>
        <w:t xml:space="preserve"> vibration</w:t>
      </w:r>
      <w:r w:rsidR="0092110D">
        <w:t>s</w:t>
      </w:r>
      <w:r>
        <w:t xml:space="preserve"> synchrone</w:t>
      </w:r>
      <w:r w:rsidR="0092110D">
        <w:t>s</w:t>
      </w:r>
      <w:r>
        <w:t xml:space="preserve">, </w:t>
      </w:r>
      <w:r w:rsidRPr="001F178D">
        <w:t>l</w:t>
      </w:r>
      <w:r>
        <w:t xml:space="preserve">es </w:t>
      </w:r>
      <w:r w:rsidRPr="001F178D">
        <w:t>orbite</w:t>
      </w:r>
      <w:r>
        <w:t xml:space="preserve">s </w:t>
      </w:r>
      <w:r w:rsidRPr="001F178D">
        <w:t>synchrone</w:t>
      </w:r>
      <w:r>
        <w:t>s</w:t>
      </w:r>
      <w:r w:rsidRPr="001F178D">
        <w:t xml:space="preserve"> ne change</w:t>
      </w:r>
      <w:r>
        <w:t>nt</w:t>
      </w:r>
      <w:r w:rsidRPr="001F178D">
        <w:t xml:space="preserve"> </w:t>
      </w:r>
      <w:r>
        <w:t>guère</w:t>
      </w:r>
      <w:r w:rsidRPr="001F178D">
        <w:t xml:space="preserve"> pendant </w:t>
      </w:r>
      <w:r>
        <w:t>certaines périodes de rotation. Ainsi,</w:t>
      </w:r>
      <w:r w:rsidRPr="001F178D">
        <w:t xml:space="preserve"> il </w:t>
      </w:r>
      <w:r>
        <w:t>devient</w:t>
      </w:r>
      <w:r w:rsidRPr="001F178D">
        <w:t xml:space="preserve"> possible d'utiliser </w:t>
      </w:r>
      <w:r>
        <w:t>un</w:t>
      </w:r>
      <w:r w:rsidRPr="001F178D">
        <w:t xml:space="preserve"> flux </w:t>
      </w:r>
      <w:r>
        <w:t>thermique</w:t>
      </w:r>
      <w:r w:rsidR="00955653">
        <w:t xml:space="preserve"> </w:t>
      </w:r>
      <m:oMath>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oMath>
      <w:r>
        <w:t xml:space="preserve"> </w:t>
      </w:r>
      <w:r w:rsidRPr="001F178D">
        <w:t>moyen</w:t>
      </w:r>
      <w:r>
        <w:t>né</w:t>
      </w:r>
      <w:r w:rsidR="00955653">
        <w:t xml:space="preserve"> </w:t>
      </w:r>
      <w:r>
        <w:t xml:space="preserve">dans une période de rotation </w:t>
      </w:r>
      <m:oMath>
        <m:sSub>
          <m:sSubPr>
            <m:ctrlPr>
              <w:rPr>
                <w:rFonts w:ascii="Cambria Math" w:hAnsi="Cambria Math"/>
                <w:i/>
              </w:rPr>
            </m:ctrlPr>
          </m:sSubPr>
          <m:e>
            <m:r>
              <w:rPr>
                <w:rFonts w:ascii="Cambria Math" w:hAnsi="Cambria Math"/>
              </w:rPr>
              <m:t>T</m:t>
            </m:r>
          </m:e>
          <m:sub>
            <m:r>
              <w:rPr>
                <w:rFonts w:ascii="Cambria Math" w:hAnsi="Cambria Math"/>
              </w:rPr>
              <m:t>rotation</m:t>
            </m:r>
          </m:sub>
        </m:sSub>
      </m:oMath>
      <w:r w:rsidR="0056575D">
        <w:t xml:space="preserve"> </w:t>
      </w:r>
      <w:r w:rsidRPr="001F178D">
        <w:t xml:space="preserve">pour </w:t>
      </w:r>
      <w:r>
        <w:t xml:space="preserve">déterminer </w:t>
      </w:r>
      <w:r w:rsidRPr="001F178D">
        <w:t>l</w:t>
      </w:r>
      <w:r>
        <w:t>’évolution de la</w:t>
      </w:r>
      <w:r w:rsidRPr="001F178D">
        <w:t xml:space="preserve"> température </w:t>
      </w:r>
      <w:r>
        <w:t>du rotor dans le temps</w:t>
      </w:r>
      <w:r w:rsidRPr="001F178D">
        <w:t>.</w:t>
      </w:r>
      <w:r>
        <w:t xml:space="preserve"> </w:t>
      </w:r>
      <w:r w:rsidRPr="001F178D">
        <w:t xml:space="preserve"> </w:t>
      </w:r>
      <w:r w:rsidRPr="00C36B86">
        <w:t>Toutefois</w:t>
      </w:r>
      <w:r>
        <w:t xml:space="preserve">, ce flux thermique ne reste que valable pour une durée de temps courte. Une fois l’orbite synchrone s’est suffisamment évoluée, le flux thermique moyenné devrait être renouvelé.  </w:t>
      </w:r>
    </w:p>
    <w:p w14:paraId="0DE1954F" w14:textId="4620EDE1" w:rsidR="00B431E6" w:rsidRDefault="00B431E6" w:rsidP="00B431E6">
      <w:pPr>
        <w:spacing w:line="360" w:lineRule="auto"/>
        <w:ind w:firstLine="708"/>
      </w:pPr>
      <w:r>
        <w:t xml:space="preserve">Ce flux thermique moyenné est calculé à partir du flux thermique instantané </w:t>
      </w:r>
      <m:oMath>
        <m:sSub>
          <m:sSubPr>
            <m:ctrlPr>
              <w:rPr>
                <w:rFonts w:ascii="Cambria Math" w:hAnsi="Cambria Math"/>
                <w:i/>
              </w:rPr>
            </m:ctrlPr>
          </m:sSubPr>
          <m:e>
            <m:r>
              <w:rPr>
                <w:rFonts w:ascii="Cambria Math" w:hAnsi="Cambria Math"/>
              </w:rPr>
              <m:t>Q</m:t>
            </m:r>
          </m:e>
          <m:sub>
            <m:r>
              <w:rPr>
                <w:rFonts w:ascii="Cambria Math" w:hAnsi="Cambria Math"/>
              </w:rPr>
              <m:t>i</m:t>
            </m:r>
          </m:sub>
        </m:sSub>
      </m:oMath>
      <w:r>
        <w:t xml:space="preserve"> obtenu à chaque position dynamique sur l’orbite synchrone (</w:t>
      </w:r>
      <w:r w:rsidRPr="00667A55">
        <w:rPr>
          <w:b/>
        </w:rPr>
        <w:fldChar w:fldCharType="begin"/>
      </w:r>
      <w:r w:rsidRPr="00667A55">
        <w:rPr>
          <w:b/>
        </w:rPr>
        <w:instrText xml:space="preserve"> REF _Ref525135958 \h </w:instrText>
      </w:r>
      <w:r>
        <w:rPr>
          <w:b/>
        </w:rPr>
        <w:instrText xml:space="preserve"> \* MERGEFORMAT </w:instrText>
      </w:r>
      <w:r w:rsidRPr="00667A55">
        <w:rPr>
          <w:b/>
        </w:rPr>
      </w:r>
      <w:r w:rsidRPr="00667A55">
        <w:rPr>
          <w:b/>
        </w:rPr>
        <w:fldChar w:fldCharType="separate"/>
      </w:r>
      <w:r w:rsidR="00D07291" w:rsidRPr="00D07291">
        <w:rPr>
          <w:b/>
          <w:color w:val="000000" w:themeColor="text1"/>
        </w:rPr>
        <w:t xml:space="preserve">Figure </w:t>
      </w:r>
      <w:r w:rsidR="00D07291" w:rsidRPr="00D07291">
        <w:rPr>
          <w:b/>
          <w:i/>
          <w:noProof/>
        </w:rPr>
        <w:t>4.1</w:t>
      </w:r>
      <w:r w:rsidR="00D07291" w:rsidRPr="00D07291">
        <w:rPr>
          <w:b/>
          <w:i/>
          <w:noProof/>
        </w:rPr>
        <w:noBreakHyphen/>
        <w:t>1</w:t>
      </w:r>
      <w:r w:rsidRPr="00667A55">
        <w:rPr>
          <w:b/>
        </w:rPr>
        <w:fldChar w:fldCharType="end"/>
      </w:r>
      <w:r>
        <w:t xml:space="preserve">). En supposant que l'orbite synchrone est décrite par </w:t>
      </w:r>
      <m:oMath>
        <m:sSub>
          <m:sSubPr>
            <m:ctrlPr>
              <w:rPr>
                <w:rFonts w:ascii="Cambria Math" w:hAnsi="Cambria Math"/>
                <w:i/>
              </w:rPr>
            </m:ctrlPr>
          </m:sSubPr>
          <m:e>
            <m:r>
              <w:rPr>
                <w:rFonts w:ascii="Cambria Math" w:hAnsi="Cambria Math"/>
              </w:rPr>
              <m:t>N</m:t>
            </m:r>
          </m:e>
          <m:sub>
            <m:r>
              <w:rPr>
                <w:rFonts w:ascii="Cambria Math" w:hAnsi="Cambria Math"/>
              </w:rPr>
              <m:t>t</m:t>
            </m:r>
          </m:sub>
        </m:sSub>
        <m:r>
          <w:rPr>
            <w:rFonts w:ascii="Cambria Math" w:hAnsi="Cambria Math"/>
          </w:rPr>
          <m:t xml:space="preserve"> </m:t>
        </m:r>
      </m:oMath>
      <w:r>
        <w:t xml:space="preserve">positions, la résolution de l'équation d'énergie du film lubrifiant couplée avec l'équation de Reynolds généralisée à chaque position </w:t>
      </w:r>
      <m:oMath>
        <m:r>
          <w:rPr>
            <w:rFonts w:ascii="Cambria Math" w:hAnsi="Cambria Math"/>
          </w:rPr>
          <m:t>O</m:t>
        </m:r>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 xml:space="preserve"> (i</m:t>
        </m:r>
        <m:r>
          <w:rPr>
            <w:rFonts w:ascii="Cambria Math" w:hAnsi="Cambria Math" w:cs="Cambria Math"/>
          </w:rPr>
          <m:t>∈</m:t>
        </m:r>
        <m:r>
          <w:rPr>
            <w:rFonts w:ascii="Cambria Math" w:hAnsi="Cambria Math"/>
          </w:rPr>
          <m:t>[1,Nt])</m:t>
        </m:r>
      </m:oMath>
      <w:r>
        <w:t xml:space="preserve">  donne ce flux thermique instantan</w:t>
      </w:r>
      <w:r>
        <w:rPr>
          <w:rFonts w:cs="Calibri"/>
        </w:rPr>
        <w:t>é</w:t>
      </w:r>
      <w:r>
        <w:t xml:space="preserve"> </w:t>
      </w:r>
      <m:oMath>
        <m:sSub>
          <m:sSubPr>
            <m:ctrlPr>
              <w:rPr>
                <w:rFonts w:ascii="Cambria Math" w:hAnsi="Cambria Math"/>
                <w:i/>
              </w:rPr>
            </m:ctrlPr>
          </m:sSubPr>
          <m:e>
            <m:r>
              <w:rPr>
                <w:rFonts w:ascii="Cambria Math" w:hAnsi="Cambria Math"/>
              </w:rPr>
              <m:t>Q</m:t>
            </m:r>
          </m:e>
          <m:sub>
            <m:r>
              <w:rPr>
                <w:rFonts w:ascii="Cambria Math" w:hAnsi="Cambria Math"/>
              </w:rPr>
              <m:t>i</m:t>
            </m:r>
          </m:sub>
        </m:sSub>
      </m:oMath>
      <w:r>
        <w:t xml:space="preserve"> exposé au rotor.  En outre, le calcul du flux thermique moyenné applicable au modèle thermique du rotor n'est pas simple en raison de la rotation propre du rotor. En fait, le calcul thermo-hyd</w:t>
      </w:r>
      <w:proofErr w:type="spellStart"/>
      <w:r>
        <w:t>rodynamique</w:t>
      </w:r>
      <w:proofErr w:type="spellEnd"/>
      <w:r>
        <w:t xml:space="preserve"> est effectué dans le repère fixe </w:t>
      </w:r>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&lt;X,Y&gt;</m:t>
        </m:r>
      </m:oMath>
      <w:r>
        <w:t xml:space="preserve"> du palier, alors que le modèle thermique du rotor est lié au repère mobile </w:t>
      </w:r>
      <m:oMath>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&lt;r,t&gt;</m:t>
        </m:r>
      </m:oMath>
      <w:r>
        <w:t xml:space="preserve"> du rotor.  Ainsi, un changement de repère est nécessaire lors du calcul de ce flux moyenné </w:t>
      </w:r>
      <m:oMath>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oMath>
      <w:r>
        <w:t xml:space="preserve"> à partir du fl</w:t>
      </w:r>
      <w:proofErr w:type="spellStart"/>
      <w:r>
        <w:t>ux</w:t>
      </w:r>
      <w:proofErr w:type="spellEnd"/>
      <w:r>
        <w:t xml:space="preserve"> instantané</w:t>
      </w:r>
      <m:oMath>
        <m:r>
          <w:rPr>
            <w:rFonts w:ascii="Cambria Math" w:hAnsi="Cambria Math"/>
          </w:rPr>
          <m:t xml:space="preserve"> </m:t>
        </m:r>
        <m:sSub>
          <m:sSubPr>
            <m:ctrlPr>
              <w:rPr>
                <w:rFonts w:ascii="Cambria Math" w:hAnsi="Cambria Math"/>
                <w:i/>
              </w:rPr>
            </m:ctrlPr>
          </m:sSubPr>
          <m:e>
            <m:r>
              <w:rPr>
                <w:rFonts w:ascii="Cambria Math" w:hAnsi="Cambria Math"/>
              </w:rPr>
              <m:t>Q</m:t>
            </m:r>
          </m:e>
          <m:sub>
            <m:r>
              <w:rPr>
                <w:rFonts w:ascii="Cambria Math" w:hAnsi="Cambria Math"/>
              </w:rPr>
              <m:t>i</m:t>
            </m:r>
          </m:sub>
        </m:sSub>
      </m:oMath>
      <w:r>
        <w:t xml:space="preserve">. </w:t>
      </w:r>
    </w:p>
    <w:p w14:paraId="24F13F55" w14:textId="77777777" w:rsidR="003C1FD1" w:rsidRDefault="00B431E6" w:rsidP="003C1FD1">
      <w:pPr>
        <w:keepNext/>
        <w:spacing w:line="360" w:lineRule="auto"/>
        <w:jc w:val="center"/>
      </w:pPr>
      <w:r>
        <w:rPr>
          <w:noProof/>
          <w:lang w:eastAsia="zh-CN"/>
        </w:rPr>
        <w:drawing>
          <wp:inline distT="0" distB="0" distL="0" distR="0" wp14:anchorId="752E17D0" wp14:editId="04547CBA">
            <wp:extent cx="3074781" cy="3010864"/>
            <wp:effectExtent l="0" t="0" r="0" b="0"/>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086150" cy="3021996"/>
                    </a:xfrm>
                    <a:prstGeom prst="rect">
                      <a:avLst/>
                    </a:prstGeom>
                  </pic:spPr>
                </pic:pic>
              </a:graphicData>
            </a:graphic>
          </wp:inline>
        </w:drawing>
      </w:r>
    </w:p>
    <w:p w14:paraId="35A99739" w14:textId="7BAF1285" w:rsidR="00B431E6" w:rsidRPr="00935A0C" w:rsidRDefault="00B431E6" w:rsidP="00B431E6">
      <w:pPr>
        <w:pStyle w:val="Lgende"/>
        <w:spacing w:line="360" w:lineRule="auto"/>
        <w:jc w:val="center"/>
        <w:rPr>
          <w:i w:val="0"/>
          <w:sz w:val="22"/>
        </w:rPr>
      </w:pPr>
      <w:bookmarkStart w:id="854" w:name="_Ref525135958"/>
      <w:r w:rsidRPr="00D21CE4">
        <w:rPr>
          <w:i w:val="0"/>
          <w:sz w:val="22"/>
        </w:rPr>
        <w:t xml:space="preserve">Figure </w:t>
      </w:r>
      <w:r w:rsidR="007B73B8">
        <w:rPr>
          <w:i w:val="0"/>
          <w:sz w:val="22"/>
        </w:rPr>
        <w:fldChar w:fldCharType="begin"/>
      </w:r>
      <w:r w:rsidR="007B73B8">
        <w:rPr>
          <w:i w:val="0"/>
          <w:sz w:val="22"/>
        </w:rPr>
        <w:instrText xml:space="preserve"> STYLEREF 2 \s </w:instrText>
      </w:r>
      <w:r w:rsidR="007B73B8">
        <w:rPr>
          <w:i w:val="0"/>
          <w:sz w:val="22"/>
        </w:rPr>
        <w:fldChar w:fldCharType="separate"/>
      </w:r>
      <w:r w:rsidR="00D07291">
        <w:rPr>
          <w:i w:val="0"/>
          <w:noProof/>
          <w:sz w:val="22"/>
        </w:rPr>
        <w:t>4.1</w:t>
      </w:r>
      <w:r w:rsidR="007B73B8">
        <w:rPr>
          <w:i w:val="0"/>
          <w:sz w:val="22"/>
        </w:rPr>
        <w:fldChar w:fldCharType="end"/>
      </w:r>
      <w:r w:rsidR="007B73B8">
        <w:rPr>
          <w:i w:val="0"/>
          <w:sz w:val="22"/>
        </w:rPr>
        <w:noBreakHyphen/>
      </w:r>
      <w:r w:rsidR="007B73B8">
        <w:rPr>
          <w:i w:val="0"/>
          <w:sz w:val="22"/>
        </w:rPr>
        <w:fldChar w:fldCharType="begin"/>
      </w:r>
      <w:r w:rsidR="007B73B8">
        <w:rPr>
          <w:i w:val="0"/>
          <w:sz w:val="22"/>
        </w:rPr>
        <w:instrText xml:space="preserve"> SEQ Figure \* ARABIC \s 2 </w:instrText>
      </w:r>
      <w:r w:rsidR="007B73B8">
        <w:rPr>
          <w:i w:val="0"/>
          <w:sz w:val="22"/>
        </w:rPr>
        <w:fldChar w:fldCharType="separate"/>
      </w:r>
      <w:r w:rsidR="00D07291">
        <w:rPr>
          <w:i w:val="0"/>
          <w:noProof/>
          <w:sz w:val="22"/>
        </w:rPr>
        <w:t>1</w:t>
      </w:r>
      <w:r w:rsidR="007B73B8">
        <w:rPr>
          <w:i w:val="0"/>
          <w:sz w:val="22"/>
        </w:rPr>
        <w:fldChar w:fldCharType="end"/>
      </w:r>
      <w:bookmarkEnd w:id="854"/>
      <w:r>
        <w:rPr>
          <w:i w:val="0"/>
          <w:sz w:val="22"/>
        </w:rPr>
        <w:t xml:space="preserve"> : système de références </w:t>
      </w:r>
      <m:oMath>
        <m:sSub>
          <m:sSubPr>
            <m:ctrlPr>
              <w:rPr>
                <w:rFonts w:ascii="Cambria Math" w:hAnsi="Cambria Math"/>
                <w:sz w:val="22"/>
              </w:rPr>
            </m:ctrlPr>
          </m:sSubPr>
          <m:e>
            <m:r>
              <w:rPr>
                <w:rFonts w:ascii="Cambria Math" w:hAnsi="Cambria Math"/>
                <w:sz w:val="22"/>
              </w:rPr>
              <m:t>R</m:t>
            </m:r>
          </m:e>
          <m:sub>
            <m:r>
              <w:rPr>
                <w:rFonts w:ascii="Cambria Math" w:hAnsi="Cambria Math"/>
                <w:sz w:val="22"/>
              </w:rPr>
              <m:t>1</m:t>
            </m:r>
          </m:sub>
        </m:sSub>
      </m:oMath>
      <w:r w:rsidRPr="00190BFE">
        <w:rPr>
          <w:i w:val="0"/>
          <w:sz w:val="22"/>
        </w:rPr>
        <w:t xml:space="preserve">et </w:t>
      </w:r>
      <m:oMath>
        <m:sSub>
          <m:sSubPr>
            <m:ctrlPr>
              <w:rPr>
                <w:rFonts w:ascii="Cambria Math" w:hAnsi="Cambria Math"/>
                <w:sz w:val="22"/>
              </w:rPr>
            </m:ctrlPr>
          </m:sSubPr>
          <m:e>
            <m:r>
              <w:rPr>
                <w:rFonts w:ascii="Cambria Math" w:hAnsi="Cambria Math"/>
                <w:sz w:val="22"/>
              </w:rPr>
              <m:t>R</m:t>
            </m:r>
          </m:e>
          <m:sub>
            <m:r>
              <w:rPr>
                <w:rFonts w:ascii="Cambria Math" w:hAnsi="Cambria Math"/>
                <w:sz w:val="22"/>
              </w:rPr>
              <m:t>2</m:t>
            </m:r>
          </m:sub>
        </m:sSub>
      </m:oMath>
      <w:r>
        <w:rPr>
          <w:i w:val="0"/>
          <w:sz w:val="22"/>
        </w:rPr>
        <w:t xml:space="preserve"> avec le rotor aux positions </w:t>
      </w:r>
      <m:oMath>
        <m:sSub>
          <m:sSubPr>
            <m:ctrlPr>
              <w:rPr>
                <w:rFonts w:ascii="Cambria Math" w:hAnsi="Cambria Math"/>
                <w:sz w:val="22"/>
              </w:rPr>
            </m:ctrlPr>
          </m:sSubPr>
          <m:e>
            <m:r>
              <w:rPr>
                <w:rFonts w:ascii="Cambria Math" w:hAnsi="Cambria Math"/>
                <w:sz w:val="22"/>
              </w:rPr>
              <m:t>t</m:t>
            </m:r>
          </m:e>
          <m:sub>
            <m:r>
              <w:rPr>
                <w:rFonts w:ascii="Cambria Math" w:hAnsi="Cambria Math"/>
                <w:sz w:val="22"/>
              </w:rPr>
              <m:t>0</m:t>
            </m:r>
          </m:sub>
        </m:sSub>
      </m:oMath>
      <w:r>
        <w:rPr>
          <w:i w:val="0"/>
          <w:sz w:val="22"/>
        </w:rPr>
        <w:t xml:space="preserve"> et </w:t>
      </w:r>
      <m:oMath>
        <m:sSub>
          <m:sSubPr>
            <m:ctrlPr>
              <w:rPr>
                <w:rFonts w:ascii="Cambria Math" w:hAnsi="Cambria Math"/>
                <w:sz w:val="22"/>
              </w:rPr>
            </m:ctrlPr>
          </m:sSubPr>
          <m:e>
            <m:r>
              <w:rPr>
                <w:rFonts w:ascii="Cambria Math" w:hAnsi="Cambria Math"/>
                <w:sz w:val="22"/>
              </w:rPr>
              <m:t>t</m:t>
            </m:r>
          </m:e>
          <m:sub>
            <m:r>
              <w:rPr>
                <w:rFonts w:ascii="Cambria Math" w:hAnsi="Cambria Math"/>
                <w:sz w:val="22"/>
              </w:rPr>
              <m:t>i</m:t>
            </m:r>
          </m:sub>
        </m:sSub>
      </m:oMath>
    </w:p>
    <w:p w14:paraId="461B4816" w14:textId="18410C1A" w:rsidR="00B431E6" w:rsidRDefault="00B431E6" w:rsidP="00B431E6">
      <w:pPr>
        <w:spacing w:line="360" w:lineRule="auto"/>
        <w:ind w:firstLine="708"/>
      </w:pPr>
      <w:r>
        <w:lastRenderedPageBreak/>
        <w:t xml:space="preserve">Pour une orbite synchrone établie, la première position </w:t>
      </w:r>
      <m:oMath>
        <m:r>
          <m:rPr>
            <m:sty m:val="p"/>
          </m:rPr>
          <w:rPr>
            <w:rFonts w:ascii="Cambria Math" w:hAnsi="Cambria Math"/>
          </w:rPr>
          <m:t>(</m:t>
        </m:r>
        <m:sSub>
          <m:sSubPr>
            <m:ctrlPr>
              <w:rPr>
                <w:rFonts w:ascii="Cambria Math" w:hAnsi="Cambria Math"/>
                <w:lang w:val="en-US"/>
              </w:rPr>
            </m:ctrlPr>
          </m:sSubPr>
          <m:e>
            <m:r>
              <w:rPr>
                <w:rFonts w:ascii="Cambria Math" w:hAnsi="Cambria Math"/>
                <w:lang w:val="en-US"/>
              </w:rPr>
              <m:t>t</m:t>
            </m:r>
          </m:e>
          <m:sub>
            <m:r>
              <m:rPr>
                <m:sty m:val="p"/>
              </m:rPr>
              <w:rPr>
                <w:rFonts w:ascii="Cambria Math" w:hAnsi="Cambria Math"/>
              </w:rPr>
              <m:t>0</m:t>
            </m:r>
          </m:sub>
        </m:sSub>
        <m:r>
          <m:rPr>
            <m:sty m:val="p"/>
          </m:rPr>
          <w:rPr>
            <w:rFonts w:ascii="Cambria Math" w:hAnsi="Cambria Math"/>
          </w:rPr>
          <m:t>:</m:t>
        </m:r>
        <m:r>
          <w:rPr>
            <w:rFonts w:ascii="Cambria Math" w:hAnsi="Cambria Math"/>
            <w:lang w:val="en-US"/>
          </w:rPr>
          <m:t>t</m:t>
        </m:r>
        <m:r>
          <m:rPr>
            <m:sty m:val="p"/>
          </m:rPr>
          <w:rPr>
            <w:rFonts w:ascii="Cambria Math" w:hAnsi="Cambria Math"/>
          </w:rPr>
          <m:t>=0)</m:t>
        </m:r>
      </m:oMath>
      <w:r>
        <w:t xml:space="preserve"> est définie lorsque l'axe </w:t>
      </w:r>
      <m:oMath>
        <m:r>
          <w:rPr>
            <w:rFonts w:ascii="Cambria Math" w:hAnsi="Cambria Math"/>
          </w:rPr>
          <m:t>r</m:t>
        </m:r>
      </m:oMath>
      <w:r>
        <w:t xml:space="preserve"> du repère mobile passe par l'axe </w:t>
      </w:r>
      <m:oMath>
        <m:r>
          <w:rPr>
            <w:rFonts w:ascii="Cambria Math" w:hAnsi="Cambria Math"/>
          </w:rPr>
          <m:t>X</m:t>
        </m:r>
      </m:oMath>
      <w:r>
        <w:t xml:space="preserve"> du repère fixe. A l'instant</w:t>
      </w:r>
      <m:oMath>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i</m:t>
            </m:r>
          </m:sub>
        </m:sSub>
      </m:oMath>
      <w:r>
        <w:t xml:space="preserve">, le rotor est à la position </w:t>
      </w:r>
      <m:oMath>
        <m:sSub>
          <m:sSubPr>
            <m:ctrlPr>
              <w:rPr>
                <w:rFonts w:ascii="Cambria Math" w:hAnsi="Cambria Math"/>
                <w:i/>
              </w:rPr>
            </m:ctrlPr>
          </m:sSubPr>
          <m:e>
            <m:r>
              <w:rPr>
                <w:rFonts w:ascii="Cambria Math" w:hAnsi="Cambria Math"/>
              </w:rPr>
              <m:t>t</m:t>
            </m:r>
          </m:e>
          <m:sub>
            <m:r>
              <w:rPr>
                <w:rFonts w:ascii="Cambria Math" w:hAnsi="Cambria Math"/>
              </w:rPr>
              <m:t>i</m:t>
            </m:r>
          </m:sub>
        </m:sSub>
      </m:oMath>
      <w:r>
        <w:t xml:space="preserve"> où l'angle de rotation est</w:t>
      </w:r>
      <m:oMath>
        <m:r>
          <w:rPr>
            <w:rFonts w:ascii="Cambria Math" w:hAnsi="Cambria Math"/>
          </w:rPr>
          <m:t xml:space="preserve"> ω</m:t>
        </m:r>
        <m:sSub>
          <m:sSubPr>
            <m:ctrlPr>
              <w:rPr>
                <w:rFonts w:ascii="Cambria Math" w:hAnsi="Cambria Math"/>
                <w:i/>
              </w:rPr>
            </m:ctrlPr>
          </m:sSubPr>
          <m:e>
            <m:r>
              <w:rPr>
                <w:rFonts w:ascii="Cambria Math" w:hAnsi="Cambria Math"/>
              </w:rPr>
              <m:t>t</m:t>
            </m:r>
          </m:e>
          <m:sub>
            <m:r>
              <w:rPr>
                <w:rFonts w:ascii="Cambria Math" w:hAnsi="Cambria Math"/>
              </w:rPr>
              <m:t>i</m:t>
            </m:r>
          </m:sub>
        </m:sSub>
      </m:oMath>
      <w:r>
        <w:t xml:space="preserve">. Considérant la rotation propre </w:t>
      </w:r>
      <w:r w:rsidRPr="00755E53">
        <w:t>d</w:t>
      </w:r>
      <w:r>
        <w:t>u</w:t>
      </w:r>
      <w:r w:rsidRPr="00755E53">
        <w:t xml:space="preserve"> </w:t>
      </w:r>
      <w:r>
        <w:t>rotor</w:t>
      </w:r>
      <w:r w:rsidRPr="00755E53">
        <w:t xml:space="preserve">, la relation entre le flux </w:t>
      </w:r>
      <w:r>
        <w:t>thermique</w:t>
      </w:r>
      <w:r w:rsidRPr="00755E53">
        <w:t xml:space="preserve"> </w:t>
      </w:r>
      <m:oMath>
        <m:sSub>
          <m:sSubPr>
            <m:ctrlPr>
              <w:rPr>
                <w:rFonts w:ascii="Cambria Math" w:hAnsi="Cambria Math"/>
                <w:i/>
              </w:rPr>
            </m:ctrlPr>
          </m:sSubPr>
          <m:e>
            <m:d>
              <m:dPr>
                <m:begChr m:val=""/>
                <m:endChr m:val="|"/>
                <m:ctrlPr>
                  <w:rPr>
                    <w:rFonts w:ascii="Cambria Math" w:hAnsi="Cambria Math"/>
                    <w:i/>
                  </w:rPr>
                </m:ctrlPr>
              </m:dPr>
              <m:e>
                <m:r>
                  <w:rPr>
                    <w:rFonts w:ascii="Cambria Math" w:hAnsi="Cambria Math"/>
                  </w:rPr>
                  <m:t>Q</m:t>
                </m:r>
                <m:d>
                  <m:dPr>
                    <m:ctrlPr>
                      <w:rPr>
                        <w:rFonts w:ascii="Cambria Math" w:hAnsi="Cambria Math"/>
                        <w:i/>
                      </w:rPr>
                    </m:ctrlPr>
                  </m:dPr>
                  <m:e>
                    <m:sSup>
                      <m:sSupPr>
                        <m:ctrlPr>
                          <w:rPr>
                            <w:rFonts w:ascii="Cambria Math" w:hAnsi="Cambria Math"/>
                            <w:i/>
                          </w:rPr>
                        </m:ctrlPr>
                      </m:sSupPr>
                      <m:e>
                        <m:r>
                          <w:rPr>
                            <w:rFonts w:ascii="Cambria Math" w:hAnsi="Cambria Math"/>
                          </w:rPr>
                          <m:t>θ</m:t>
                        </m:r>
                      </m:e>
                      <m:sup>
                        <m:r>
                          <w:rPr>
                            <w:rFonts w:ascii="Cambria Math" w:hAnsi="Cambria Math"/>
                          </w:rPr>
                          <m:t>*</m:t>
                        </m:r>
                      </m:sup>
                    </m:sSup>
                  </m:e>
                </m:d>
              </m:e>
            </m:d>
          </m:e>
          <m:sub>
            <m:sSub>
              <m:sSubPr>
                <m:ctrlPr>
                  <w:rPr>
                    <w:rFonts w:ascii="Cambria Math" w:hAnsi="Cambria Math"/>
                    <w:i/>
                  </w:rPr>
                </m:ctrlPr>
              </m:sSubPr>
              <m:e>
                <m:r>
                  <w:rPr>
                    <w:rFonts w:ascii="Cambria Math" w:hAnsi="Cambria Math"/>
                  </w:rPr>
                  <m:t>R</m:t>
                </m:r>
              </m:e>
              <m:sub>
                <m:r>
                  <w:rPr>
                    <w:rFonts w:ascii="Cambria Math" w:hAnsi="Cambria Math"/>
                  </w:rPr>
                  <m:t>1</m:t>
                </m:r>
              </m:sub>
            </m:sSub>
          </m:sub>
        </m:sSub>
      </m:oMath>
      <w:r w:rsidRPr="00755E53">
        <w:t xml:space="preserve"> obtenu dans </w:t>
      </w:r>
      <m:oMath>
        <m:sSub>
          <m:sSubPr>
            <m:ctrlPr>
              <w:rPr>
                <w:rFonts w:ascii="Cambria Math" w:hAnsi="Cambria Math"/>
                <w:i/>
              </w:rPr>
            </m:ctrlPr>
          </m:sSubPr>
          <m:e>
            <m:r>
              <w:rPr>
                <w:rFonts w:ascii="Cambria Math" w:hAnsi="Cambria Math"/>
              </w:rPr>
              <m:t>R</m:t>
            </m:r>
          </m:e>
          <m:sub>
            <m:r>
              <w:rPr>
                <w:rFonts w:ascii="Cambria Math" w:hAnsi="Cambria Math"/>
              </w:rPr>
              <m:t>1</m:t>
            </m:r>
          </m:sub>
        </m:sSub>
      </m:oMath>
      <w:r>
        <w:t xml:space="preserve"> </w:t>
      </w:r>
      <w:r w:rsidRPr="00755E53">
        <w:t xml:space="preserve">et le flux </w:t>
      </w:r>
      <w:r>
        <w:t>thermique exposé au rotor</w:t>
      </w:r>
      <m:oMath>
        <m:r>
          <w:rPr>
            <w:rFonts w:ascii="Cambria Math" w:hAnsi="Cambria Math"/>
          </w:rPr>
          <m:t xml:space="preserve"> </m:t>
        </m:r>
        <m:sSub>
          <m:sSubPr>
            <m:ctrlPr>
              <w:rPr>
                <w:rFonts w:ascii="Cambria Math" w:hAnsi="Cambria Math"/>
                <w:i/>
              </w:rPr>
            </m:ctrlPr>
          </m:sSubPr>
          <m:e>
            <m:d>
              <m:dPr>
                <m:begChr m:val=""/>
                <m:endChr m:val="|"/>
                <m:ctrlPr>
                  <w:rPr>
                    <w:rFonts w:ascii="Cambria Math" w:hAnsi="Cambria Math"/>
                    <w:i/>
                  </w:rPr>
                </m:ctrlPr>
              </m:dPr>
              <m:e>
                <m:r>
                  <w:rPr>
                    <w:rFonts w:ascii="Cambria Math" w:hAnsi="Cambria Math"/>
                  </w:rPr>
                  <m:t>Q</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e>
            </m:d>
          </m:e>
          <m:sub>
            <m:sSub>
              <m:sSubPr>
                <m:ctrlPr>
                  <w:rPr>
                    <w:rFonts w:ascii="Cambria Math" w:hAnsi="Cambria Math"/>
                    <w:i/>
                  </w:rPr>
                </m:ctrlPr>
              </m:sSubPr>
              <m:e>
                <m:r>
                  <w:rPr>
                    <w:rFonts w:ascii="Cambria Math" w:hAnsi="Cambria Math"/>
                  </w:rPr>
                  <m:t>R</m:t>
                </m:r>
              </m:e>
              <m:sub>
                <m:r>
                  <w:rPr>
                    <w:rFonts w:ascii="Cambria Math" w:hAnsi="Cambria Math"/>
                  </w:rPr>
                  <m:t>2</m:t>
                </m:r>
              </m:sub>
            </m:sSub>
          </m:sub>
        </m:sSub>
      </m:oMath>
      <w:r w:rsidRPr="00755E53">
        <w:t xml:space="preserve"> dans </w:t>
      </w:r>
      <m:oMath>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 xml:space="preserve"> </m:t>
        </m:r>
      </m:oMath>
      <w:r w:rsidRPr="00755E53">
        <w:t xml:space="preserve">peut être exprimée </w:t>
      </w:r>
      <w:r>
        <w:t xml:space="preserve">dans </w:t>
      </w:r>
      <w:r>
        <w:fldChar w:fldCharType="begin"/>
      </w:r>
      <w:r>
        <w:instrText xml:space="preserve"> REF _Ref525134360 \n \h  \* MERGEFORMAT </w:instrText>
      </w:r>
      <w:r>
        <w:fldChar w:fldCharType="separate"/>
      </w:r>
      <w:r w:rsidR="00D07291">
        <w:t>Eq.4</w:t>
      </w:r>
      <w:r>
        <w:fldChar w:fldCharType="end"/>
      </w:r>
      <w:r>
        <w:t xml:space="preserve">.  La relation </w:t>
      </w:r>
      <w:r w:rsidRPr="005E5CEB">
        <w:t>entre les tempéra</w:t>
      </w:r>
      <w:r>
        <w:t xml:space="preserve">tures </w:t>
      </w:r>
      <m:oMath>
        <m:sSub>
          <m:sSubPr>
            <m:ctrlPr>
              <w:rPr>
                <w:rFonts w:ascii="Cambria Math" w:hAnsi="Cambria Math"/>
                <w:i/>
              </w:rPr>
            </m:ctrlPr>
          </m:sSubPr>
          <m:e>
            <m:d>
              <m:dPr>
                <m:begChr m:val=""/>
                <m:endChr m:val="|"/>
                <m:ctrlPr>
                  <w:rPr>
                    <w:rFonts w:ascii="Cambria Math" w:hAnsi="Cambria Math"/>
                    <w:i/>
                  </w:rPr>
                </m:ctrlPr>
              </m:dPr>
              <m:e>
                <m:r>
                  <w:rPr>
                    <w:rFonts w:ascii="Cambria Math" w:hAnsi="Cambria Math"/>
                  </w:rPr>
                  <m:t>T</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e>
            </m:d>
          </m:e>
          <m:sub>
            <m:sSub>
              <m:sSubPr>
                <m:ctrlPr>
                  <w:rPr>
                    <w:rFonts w:ascii="Cambria Math" w:hAnsi="Cambria Math"/>
                    <w:i/>
                  </w:rPr>
                </m:ctrlPr>
              </m:sSubPr>
              <m:e>
                <m:r>
                  <w:rPr>
                    <w:rFonts w:ascii="Cambria Math" w:hAnsi="Cambria Math"/>
                  </w:rPr>
                  <m:t>R</m:t>
                </m:r>
              </m:e>
              <m:sub>
                <m:r>
                  <w:rPr>
                    <w:rFonts w:ascii="Cambria Math" w:hAnsi="Cambria Math"/>
                  </w:rPr>
                  <m:t>2</m:t>
                </m:r>
              </m:sub>
            </m:sSub>
          </m:sub>
        </m:sSub>
      </m:oMath>
      <w:r>
        <w:t xml:space="preserve"> </w:t>
      </w:r>
      <w:r w:rsidRPr="0034570E">
        <w:t xml:space="preserve"> et </w:t>
      </w:r>
      <m:oMath>
        <m:sSub>
          <m:sSubPr>
            <m:ctrlPr>
              <w:rPr>
                <w:rFonts w:ascii="Cambria Math" w:hAnsi="Cambria Math"/>
                <w:i/>
              </w:rPr>
            </m:ctrlPr>
          </m:sSubPr>
          <m:e>
            <m:d>
              <m:dPr>
                <m:begChr m:val=""/>
                <m:endChr m:val="|"/>
                <m:ctrlPr>
                  <w:rPr>
                    <w:rFonts w:ascii="Cambria Math" w:hAnsi="Cambria Math"/>
                    <w:i/>
                  </w:rPr>
                </m:ctrlPr>
              </m:dPr>
              <m:e>
                <m:r>
                  <w:rPr>
                    <w:rFonts w:ascii="Cambria Math" w:hAnsi="Cambria Math"/>
                  </w:rPr>
                  <m:t>T</m:t>
                </m:r>
                <m:d>
                  <m:dPr>
                    <m:ctrlPr>
                      <w:rPr>
                        <w:rFonts w:ascii="Cambria Math" w:hAnsi="Cambria Math"/>
                        <w:i/>
                      </w:rPr>
                    </m:ctrlPr>
                  </m:dPr>
                  <m:e>
                    <m:sSup>
                      <m:sSupPr>
                        <m:ctrlPr>
                          <w:rPr>
                            <w:rFonts w:ascii="Cambria Math" w:hAnsi="Cambria Math"/>
                            <w:lang w:val="en-US"/>
                          </w:rPr>
                        </m:ctrlPr>
                      </m:sSupPr>
                      <m:e>
                        <m:r>
                          <w:rPr>
                            <w:rFonts w:ascii="Cambria Math" w:hAnsi="Cambria Math"/>
                            <w:lang w:val="en-US"/>
                          </w:rPr>
                          <m:t>θ</m:t>
                        </m:r>
                      </m:e>
                      <m:sup>
                        <m:r>
                          <m:rPr>
                            <m:sty m:val="p"/>
                          </m:rPr>
                          <w:rPr>
                            <w:rFonts w:ascii="Cambria Math" w:hAnsi="Cambria Math"/>
                          </w:rPr>
                          <m:t>*</m:t>
                        </m:r>
                      </m:sup>
                    </m:sSup>
                  </m:e>
                </m:d>
              </m:e>
            </m:d>
          </m:e>
          <m:sub>
            <m:sSub>
              <m:sSubPr>
                <m:ctrlPr>
                  <w:rPr>
                    <w:rFonts w:ascii="Cambria Math" w:hAnsi="Cambria Math"/>
                    <w:i/>
                  </w:rPr>
                </m:ctrlPr>
              </m:sSubPr>
              <m:e>
                <m:r>
                  <w:rPr>
                    <w:rFonts w:ascii="Cambria Math" w:hAnsi="Cambria Math"/>
                  </w:rPr>
                  <m:t>R</m:t>
                </m:r>
              </m:e>
              <m:sub>
                <m:r>
                  <w:rPr>
                    <w:rFonts w:ascii="Cambria Math" w:hAnsi="Cambria Math"/>
                  </w:rPr>
                  <m:t>1</m:t>
                </m:r>
              </m:sub>
            </m:sSub>
          </m:sub>
        </m:sSub>
      </m:oMath>
      <w:r w:rsidRPr="0034570E">
        <w:t xml:space="preserve"> </w:t>
      </w:r>
      <w:r>
        <w:t>exprimées dans les deux repères est similaire.</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B431E6" w:rsidRPr="002E2B92" w14:paraId="1E446C10" w14:textId="77777777" w:rsidTr="0025189C">
        <w:trPr>
          <w:trHeight w:val="635"/>
          <w:tblHeader/>
          <w:jc w:val="center"/>
        </w:trPr>
        <w:tc>
          <w:tcPr>
            <w:tcW w:w="7943" w:type="dxa"/>
            <w:vAlign w:val="center"/>
          </w:tcPr>
          <w:p w14:paraId="1FA960CA" w14:textId="77777777" w:rsidR="00B431E6" w:rsidRPr="008910A0" w:rsidRDefault="00730F42" w:rsidP="0025189C">
            <w:pPr>
              <w:spacing w:before="120" w:after="120" w:line="360" w:lineRule="auto"/>
            </w:pPr>
            <m:oMathPara>
              <m:oMath>
                <m:sSub>
                  <m:sSubPr>
                    <m:ctrlPr>
                      <w:rPr>
                        <w:rFonts w:ascii="Cambria Math" w:hAnsi="Cambria Math"/>
                        <w:i/>
                      </w:rPr>
                    </m:ctrlPr>
                  </m:sSubPr>
                  <m:e>
                    <m:d>
                      <m:dPr>
                        <m:begChr m:val=""/>
                        <m:endChr m:val="|"/>
                        <m:ctrlPr>
                          <w:rPr>
                            <w:rFonts w:ascii="Cambria Math" w:hAnsi="Cambria Math"/>
                            <w:i/>
                          </w:rPr>
                        </m:ctrlPr>
                      </m:dPr>
                      <m:e>
                        <m:r>
                          <w:rPr>
                            <w:rFonts w:ascii="Cambria Math" w:hAnsi="Cambria Math"/>
                          </w:rPr>
                          <m:t>Q</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e>
                    </m:d>
                  </m:e>
                  <m:sub>
                    <m:sSub>
                      <m:sSubPr>
                        <m:ctrlPr>
                          <w:rPr>
                            <w:rFonts w:ascii="Cambria Math" w:hAnsi="Cambria Math"/>
                            <w:i/>
                          </w:rPr>
                        </m:ctrlPr>
                      </m:sSubPr>
                      <m:e>
                        <m:r>
                          <w:rPr>
                            <w:rFonts w:ascii="Cambria Math" w:hAnsi="Cambria Math"/>
                          </w:rPr>
                          <m:t>R</m:t>
                        </m:r>
                      </m:e>
                      <m:sub>
                        <m:r>
                          <w:rPr>
                            <w:rFonts w:ascii="Cambria Math" w:hAnsi="Cambria Math"/>
                          </w:rPr>
                          <m:t>2</m:t>
                        </m:r>
                      </m:sub>
                    </m:sSub>
                  </m:sub>
                </m:sSub>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r>
                          <w:rPr>
                            <w:rFonts w:ascii="Cambria Math" w:hAnsi="Cambria Math"/>
                          </w:rPr>
                          <m:t>Q</m:t>
                        </m:r>
                        <m:d>
                          <m:dPr>
                            <m:ctrlPr>
                              <w:rPr>
                                <w:rFonts w:ascii="Cambria Math" w:hAnsi="Cambria Math"/>
                                <w:i/>
                              </w:rPr>
                            </m:ctrlPr>
                          </m:dPr>
                          <m:e>
                            <m:sSup>
                              <m:sSupPr>
                                <m:ctrlPr>
                                  <w:rPr>
                                    <w:rFonts w:ascii="Cambria Math" w:hAnsi="Cambria Math"/>
                                    <w:i/>
                                  </w:rPr>
                                </m:ctrlPr>
                              </m:sSupPr>
                              <m:e>
                                <m:r>
                                  <w:rPr>
                                    <w:rFonts w:ascii="Cambria Math" w:hAnsi="Cambria Math"/>
                                  </w:rPr>
                                  <m:t>θ</m:t>
                                </m:r>
                              </m:e>
                              <m:sup>
                                <m:r>
                                  <w:rPr>
                                    <w:rFonts w:ascii="Cambria Math" w:hAnsi="Cambria Math"/>
                                  </w:rPr>
                                  <m:t>*</m:t>
                                </m:r>
                              </m:sup>
                            </m:sSup>
                            <m:r>
                              <m:rPr>
                                <m:sty m:val="p"/>
                              </m:rPr>
                              <w:rPr>
                                <w:rFonts w:ascii="Cambria Math" w:hAnsi="Cambria Math"/>
                                <w:lang w:val="en-US"/>
                              </w:rPr>
                              <m:t>+</m:t>
                            </m:r>
                            <m:r>
                              <w:rPr>
                                <w:rFonts w:ascii="Cambria Math" w:hAnsi="Cambria Math"/>
                                <w:lang w:val="en-US"/>
                              </w:rPr>
                              <m:t>π</m:t>
                            </m:r>
                            <m:r>
                              <m:rPr>
                                <m:sty m:val="p"/>
                              </m:rPr>
                              <w:rPr>
                                <w:rFonts w:ascii="Cambria Math" w:hAnsi="Cambria Math"/>
                                <w:lang w:val="en-US"/>
                              </w:rPr>
                              <m:t>+</m:t>
                            </m:r>
                            <m:r>
                              <w:rPr>
                                <w:rFonts w:ascii="Cambria Math" w:hAnsi="Cambria Math"/>
                                <w:lang w:val="en-US"/>
                              </w:rPr>
                              <m:t>ωt</m:t>
                            </m:r>
                          </m:e>
                        </m:d>
                      </m:e>
                    </m:d>
                  </m:e>
                  <m:sub>
                    <m:sSub>
                      <m:sSubPr>
                        <m:ctrlPr>
                          <w:rPr>
                            <w:rFonts w:ascii="Cambria Math" w:hAnsi="Cambria Math"/>
                            <w:i/>
                          </w:rPr>
                        </m:ctrlPr>
                      </m:sSubPr>
                      <m:e>
                        <m:r>
                          <w:rPr>
                            <w:rFonts w:ascii="Cambria Math" w:hAnsi="Cambria Math"/>
                          </w:rPr>
                          <m:t>R</m:t>
                        </m:r>
                      </m:e>
                      <m:sub>
                        <m:r>
                          <w:rPr>
                            <w:rFonts w:ascii="Cambria Math" w:hAnsi="Cambria Math"/>
                          </w:rPr>
                          <m:t>1</m:t>
                        </m:r>
                      </m:sub>
                    </m:sSub>
                  </m:sub>
                </m:sSub>
              </m:oMath>
            </m:oMathPara>
          </w:p>
          <w:p w14:paraId="3FF2F555" w14:textId="77777777" w:rsidR="00B431E6" w:rsidRPr="002E2B92" w:rsidRDefault="00730F42" w:rsidP="0025189C">
            <w:pPr>
              <w:spacing w:before="120" w:after="120" w:line="360" w:lineRule="auto"/>
              <w:rPr>
                <w:lang w:val="en-US"/>
              </w:rPr>
            </w:pPr>
            <m:oMathPara>
              <m:oMath>
                <m:sSub>
                  <m:sSubPr>
                    <m:ctrlPr>
                      <w:rPr>
                        <w:rFonts w:ascii="Cambria Math" w:hAnsi="Cambria Math"/>
                        <w:i/>
                      </w:rPr>
                    </m:ctrlPr>
                  </m:sSubPr>
                  <m:e>
                    <m:d>
                      <m:dPr>
                        <m:begChr m:val=""/>
                        <m:endChr m:val="|"/>
                        <m:ctrlPr>
                          <w:rPr>
                            <w:rFonts w:ascii="Cambria Math" w:hAnsi="Cambria Math"/>
                            <w:i/>
                          </w:rPr>
                        </m:ctrlPr>
                      </m:dPr>
                      <m:e>
                        <m:r>
                          <w:rPr>
                            <w:rFonts w:ascii="Cambria Math" w:hAnsi="Cambria Math"/>
                          </w:rPr>
                          <m:t>Q</m:t>
                        </m:r>
                        <m:d>
                          <m:dPr>
                            <m:ctrlPr>
                              <w:rPr>
                                <w:rFonts w:ascii="Cambria Math" w:hAnsi="Cambria Math"/>
                                <w:i/>
                              </w:rPr>
                            </m:ctrlPr>
                          </m:dPr>
                          <m:e>
                            <m:sSup>
                              <m:sSupPr>
                                <m:ctrlPr>
                                  <w:rPr>
                                    <w:rFonts w:ascii="Cambria Math" w:hAnsi="Cambria Math"/>
                                    <w:lang w:val="en-US"/>
                                  </w:rPr>
                                </m:ctrlPr>
                              </m:sSupPr>
                              <m:e>
                                <m:r>
                                  <w:rPr>
                                    <w:rFonts w:ascii="Cambria Math" w:hAnsi="Cambria Math"/>
                                    <w:lang w:val="en-US"/>
                                  </w:rPr>
                                  <m:t>θ</m:t>
                                </m:r>
                              </m:e>
                              <m:sup>
                                <m:r>
                                  <m:rPr>
                                    <m:sty m:val="p"/>
                                  </m:rPr>
                                  <w:rPr>
                                    <w:rFonts w:ascii="Cambria Math" w:hAnsi="Cambria Math"/>
                                    <w:lang w:val="en-US"/>
                                  </w:rPr>
                                  <m:t>*</m:t>
                                </m:r>
                              </m:sup>
                            </m:sSup>
                          </m:e>
                        </m:d>
                      </m:e>
                    </m:d>
                  </m:e>
                  <m:sub>
                    <m:sSub>
                      <m:sSubPr>
                        <m:ctrlPr>
                          <w:rPr>
                            <w:rFonts w:ascii="Cambria Math" w:hAnsi="Cambria Math"/>
                            <w:i/>
                          </w:rPr>
                        </m:ctrlPr>
                      </m:sSubPr>
                      <m:e>
                        <m:r>
                          <w:rPr>
                            <w:rFonts w:ascii="Cambria Math" w:hAnsi="Cambria Math"/>
                          </w:rPr>
                          <m:t>R</m:t>
                        </m:r>
                      </m:e>
                      <m:sub>
                        <m:r>
                          <w:rPr>
                            <w:rFonts w:ascii="Cambria Math" w:hAnsi="Cambria Math"/>
                          </w:rPr>
                          <m:t>1</m:t>
                        </m:r>
                      </m:sub>
                    </m:sSub>
                  </m:sub>
                </m:sSub>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r>
                          <w:rPr>
                            <w:rFonts w:ascii="Cambria Math" w:hAnsi="Cambria Math"/>
                          </w:rPr>
                          <m:t>Q</m:t>
                        </m:r>
                        <m:d>
                          <m:dPr>
                            <m:ctrlPr>
                              <w:rPr>
                                <w:rFonts w:ascii="Cambria Math" w:hAnsi="Cambria Math"/>
                                <w:i/>
                              </w:rPr>
                            </m:ctrlPr>
                          </m:dPr>
                          <m:e>
                            <m:sSub>
                              <m:sSubPr>
                                <m:ctrlPr>
                                  <w:rPr>
                                    <w:rFonts w:ascii="Cambria Math" w:hAnsi="Cambria Math"/>
                                    <w:lang w:val="en-US"/>
                                  </w:rPr>
                                </m:ctrlPr>
                              </m:sSubPr>
                              <m:e>
                                <m:r>
                                  <w:rPr>
                                    <w:rFonts w:ascii="Cambria Math" w:hAnsi="Cambria Math"/>
                                    <w:lang w:val="en-US"/>
                                  </w:rPr>
                                  <m:t>θ</m:t>
                                </m:r>
                              </m:e>
                              <m:sub>
                                <m:r>
                                  <w:rPr>
                                    <w:rFonts w:ascii="Cambria Math" w:hAnsi="Cambria Math"/>
                                    <w:lang w:val="en-US"/>
                                  </w:rPr>
                                  <m:t>r</m:t>
                                </m:r>
                              </m:sub>
                            </m:sSub>
                            <m:r>
                              <w:rPr>
                                <w:rFonts w:ascii="Cambria Math" w:hAnsi="Cambria Math"/>
                                <w:lang w:val="en-US"/>
                              </w:rPr>
                              <m:t>-π-ωt</m:t>
                            </m:r>
                          </m:e>
                        </m:d>
                      </m:e>
                    </m:d>
                  </m:e>
                  <m:sub>
                    <m:sSub>
                      <m:sSubPr>
                        <m:ctrlPr>
                          <w:rPr>
                            <w:rFonts w:ascii="Cambria Math" w:hAnsi="Cambria Math"/>
                            <w:i/>
                          </w:rPr>
                        </m:ctrlPr>
                      </m:sSubPr>
                      <m:e>
                        <m:r>
                          <w:rPr>
                            <w:rFonts w:ascii="Cambria Math" w:hAnsi="Cambria Math"/>
                          </w:rPr>
                          <m:t>R</m:t>
                        </m:r>
                      </m:e>
                      <m:sub>
                        <m:r>
                          <w:rPr>
                            <w:rFonts w:ascii="Cambria Math" w:hAnsi="Cambria Math"/>
                          </w:rPr>
                          <m:t>2</m:t>
                        </m:r>
                      </m:sub>
                    </m:sSub>
                  </m:sub>
                </m:sSub>
              </m:oMath>
            </m:oMathPara>
          </w:p>
        </w:tc>
        <w:tc>
          <w:tcPr>
            <w:tcW w:w="1096" w:type="dxa"/>
            <w:vAlign w:val="center"/>
          </w:tcPr>
          <w:p w14:paraId="1D43AF07" w14:textId="77777777" w:rsidR="00495F01" w:rsidRPr="00495F01" w:rsidRDefault="00495F01" w:rsidP="00706BB2">
            <w:pPr>
              <w:pStyle w:val="Paragraphedeliste"/>
              <w:numPr>
                <w:ilvl w:val="0"/>
                <w:numId w:val="13"/>
              </w:numPr>
              <w:overflowPunct/>
              <w:autoSpaceDE/>
              <w:autoSpaceDN/>
              <w:adjustRightInd/>
              <w:spacing w:before="120" w:after="120" w:line="360" w:lineRule="auto"/>
              <w:jc w:val="both"/>
              <w:textAlignment w:val="auto"/>
              <w:rPr>
                <w:rFonts w:eastAsiaTheme="minorHAnsi"/>
                <w:vanish/>
                <w:lang w:val="en-US"/>
              </w:rPr>
            </w:pPr>
            <w:bookmarkStart w:id="855" w:name="_Ref525134360"/>
            <w:bookmarkStart w:id="856" w:name="_Ref525134341"/>
          </w:p>
          <w:p w14:paraId="66BA9073" w14:textId="0CBF2D90" w:rsidR="00B431E6" w:rsidRPr="00AE67EE" w:rsidRDefault="00B431E6" w:rsidP="00706BB2">
            <w:pPr>
              <w:pStyle w:val="Paragraphedeliste"/>
              <w:numPr>
                <w:ilvl w:val="1"/>
                <w:numId w:val="13"/>
              </w:numPr>
              <w:overflowPunct/>
              <w:autoSpaceDE/>
              <w:autoSpaceDN/>
              <w:adjustRightInd/>
              <w:spacing w:before="120" w:after="120" w:line="360" w:lineRule="auto"/>
              <w:jc w:val="both"/>
              <w:textAlignment w:val="auto"/>
              <w:rPr>
                <w:rFonts w:eastAsiaTheme="minorHAnsi"/>
                <w:lang w:val="en-US"/>
              </w:rPr>
            </w:pPr>
            <w:r>
              <w:rPr>
                <w:rFonts w:eastAsiaTheme="minorHAnsi"/>
                <w:lang w:val="en-US"/>
              </w:rPr>
              <w:t xml:space="preserve"> </w:t>
            </w:r>
            <w:bookmarkEnd w:id="855"/>
          </w:p>
        </w:tc>
        <w:bookmarkEnd w:id="856"/>
      </w:tr>
    </w:tbl>
    <w:p w14:paraId="41F264F3" w14:textId="77777777" w:rsidR="00B431E6" w:rsidRDefault="00B431E6" w:rsidP="00B431E6">
      <w:pPr>
        <w:spacing w:line="360" w:lineRule="auto"/>
      </w:pPr>
      <w:r>
        <w:t>A</w:t>
      </w:r>
      <w:r w:rsidRPr="0016069C">
        <w:t xml:space="preserve">près la résolution de l'équation d'énergie 3D dans le </w:t>
      </w:r>
      <w:r>
        <w:t>repère</w:t>
      </w:r>
      <w:r w:rsidRPr="0016069C">
        <w:t xml:space="preserve"> fixe</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1</m:t>
            </m:r>
          </m:sub>
        </m:sSub>
      </m:oMath>
      <w:r w:rsidRPr="0016069C">
        <w:t xml:space="preserve">, le flux </w:t>
      </w:r>
      <w:r>
        <w:t xml:space="preserve">thermique </w:t>
      </w:r>
      <w:r w:rsidRPr="0016069C">
        <w:t xml:space="preserve">instantané </w:t>
      </w:r>
      <m:oMath>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i</m:t>
                    </m:r>
                  </m:sub>
                </m:sSub>
              </m:e>
            </m:d>
          </m:e>
          <m:sub>
            <m:sSub>
              <m:sSubPr>
                <m:ctrlPr>
                  <w:rPr>
                    <w:rFonts w:ascii="Cambria Math" w:hAnsi="Cambria Math"/>
                    <w:i/>
                  </w:rPr>
                </m:ctrlPr>
              </m:sSubPr>
              <m:e>
                <m:r>
                  <w:rPr>
                    <w:rFonts w:ascii="Cambria Math" w:hAnsi="Cambria Math"/>
                  </w:rPr>
                  <m:t>R</m:t>
                </m:r>
              </m:e>
              <m:sub>
                <m:r>
                  <w:rPr>
                    <w:rFonts w:ascii="Cambria Math" w:hAnsi="Cambria Math"/>
                  </w:rPr>
                  <m:t>2</m:t>
                </m:r>
              </m:sub>
            </m:sSub>
          </m:sub>
        </m:sSub>
      </m:oMath>
      <w:r>
        <w:t xml:space="preserve"> à la surface du rotor exprimé dans le repère </w:t>
      </w:r>
      <w:r w:rsidRPr="0016069C">
        <w:t xml:space="preserve">mobile </w:t>
      </w:r>
      <m:oMath>
        <m:sSub>
          <m:sSubPr>
            <m:ctrlPr>
              <w:rPr>
                <w:rFonts w:ascii="Cambria Math" w:hAnsi="Cambria Math"/>
                <w:i/>
              </w:rPr>
            </m:ctrlPr>
          </m:sSubPr>
          <m:e>
            <m:r>
              <w:rPr>
                <w:rFonts w:ascii="Cambria Math" w:hAnsi="Cambria Math"/>
              </w:rPr>
              <m:t>R</m:t>
            </m:r>
          </m:e>
          <m:sub>
            <m:r>
              <w:rPr>
                <w:rFonts w:ascii="Cambria Math" w:hAnsi="Cambria Math"/>
              </w:rPr>
              <m:t>2</m:t>
            </m:r>
          </m:sub>
        </m:sSub>
      </m:oMath>
      <w:r w:rsidRPr="0016069C">
        <w:t xml:space="preserve"> est écrit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B431E6" w:rsidRPr="002E2B92" w14:paraId="67D6306C" w14:textId="77777777" w:rsidTr="0025189C">
        <w:trPr>
          <w:trHeight w:val="635"/>
          <w:tblHeader/>
          <w:jc w:val="center"/>
        </w:trPr>
        <w:tc>
          <w:tcPr>
            <w:tcW w:w="7943" w:type="dxa"/>
            <w:vAlign w:val="center"/>
          </w:tcPr>
          <w:p w14:paraId="0B178E87" w14:textId="77777777" w:rsidR="00B431E6" w:rsidRPr="002E2B92" w:rsidRDefault="00730F42" w:rsidP="0025189C">
            <w:pPr>
              <w:spacing w:before="120" w:after="120" w:line="360" w:lineRule="auto"/>
              <w:rPr>
                <w:lang w:val="en-US"/>
              </w:rPr>
            </w:pPr>
            <m:oMathPara>
              <m:oMath>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e>
                    </m:d>
                  </m:e>
                  <m:sub>
                    <m:sSub>
                      <m:sSubPr>
                        <m:ctrlPr>
                          <w:rPr>
                            <w:rFonts w:ascii="Cambria Math" w:hAnsi="Cambria Math"/>
                            <w:i/>
                          </w:rPr>
                        </m:ctrlPr>
                      </m:sSubPr>
                      <m:e>
                        <m:r>
                          <w:rPr>
                            <w:rFonts w:ascii="Cambria Math" w:hAnsi="Cambria Math"/>
                          </w:rPr>
                          <m:t>R</m:t>
                        </m:r>
                      </m:e>
                      <m:sub>
                        <m:r>
                          <w:rPr>
                            <w:rFonts w:ascii="Cambria Math" w:hAnsi="Cambria Math"/>
                          </w:rPr>
                          <m:t>2</m:t>
                        </m:r>
                      </m:sub>
                    </m:sSub>
                  </m:sub>
                </m:sSub>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r>
                          <w:rPr>
                            <w:rFonts w:ascii="Cambria Math" w:hAnsi="Cambria Math"/>
                          </w:rPr>
                          <m:t>Q</m:t>
                        </m:r>
                        <m:d>
                          <m:dPr>
                            <m:ctrlPr>
                              <w:rPr>
                                <w:rFonts w:ascii="Cambria Math" w:hAnsi="Cambria Math"/>
                                <w:i/>
                              </w:rPr>
                            </m:ctrlPr>
                          </m:dPr>
                          <m:e>
                            <m:sSup>
                              <m:sSupPr>
                                <m:ctrlPr>
                                  <w:rPr>
                                    <w:rFonts w:ascii="Cambria Math" w:hAnsi="Cambria Math"/>
                                    <w:i/>
                                  </w:rPr>
                                </m:ctrlPr>
                              </m:sSupPr>
                              <m:e>
                                <m:r>
                                  <w:rPr>
                                    <w:rFonts w:ascii="Cambria Math" w:hAnsi="Cambria Math"/>
                                  </w:rPr>
                                  <m:t>θ</m:t>
                                </m:r>
                              </m:e>
                              <m:sup>
                                <m:r>
                                  <w:rPr>
                                    <w:rFonts w:ascii="Cambria Math" w:hAnsi="Cambria Math"/>
                                  </w:rPr>
                                  <m:t>*</m:t>
                                </m:r>
                              </m:sup>
                            </m:sSup>
                            <m:r>
                              <m:rPr>
                                <m:sty m:val="p"/>
                              </m:rPr>
                              <w:rPr>
                                <w:rFonts w:ascii="Cambria Math" w:hAnsi="Cambria Math"/>
                                <w:lang w:val="en-US"/>
                              </w:rPr>
                              <m:t>+</m:t>
                            </m:r>
                            <m:r>
                              <w:rPr>
                                <w:rFonts w:ascii="Cambria Math" w:hAnsi="Cambria Math"/>
                                <w:lang w:val="en-US"/>
                              </w:rPr>
                              <m:t>π</m:t>
                            </m:r>
                            <m:r>
                              <m:rPr>
                                <m:sty m:val="p"/>
                              </m:rPr>
                              <w:rPr>
                                <w:rFonts w:ascii="Cambria Math" w:hAnsi="Cambria Math"/>
                                <w:lang w:val="en-US"/>
                              </w:rPr>
                              <m:t>+</m:t>
                            </m:r>
                            <m:r>
                              <w:rPr>
                                <w:rFonts w:ascii="Cambria Math" w:hAnsi="Cambria Math"/>
                                <w:lang w:val="en-US"/>
                              </w:rPr>
                              <m:t>ω</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i</m:t>
                                </m:r>
                              </m:sub>
                            </m:sSub>
                          </m:e>
                        </m:d>
                      </m:e>
                    </m:d>
                  </m:e>
                  <m:sub>
                    <m:sSub>
                      <m:sSubPr>
                        <m:ctrlPr>
                          <w:rPr>
                            <w:rFonts w:ascii="Cambria Math" w:hAnsi="Cambria Math"/>
                            <w:i/>
                          </w:rPr>
                        </m:ctrlPr>
                      </m:sSubPr>
                      <m:e>
                        <m:r>
                          <w:rPr>
                            <w:rFonts w:ascii="Cambria Math" w:hAnsi="Cambria Math"/>
                          </w:rPr>
                          <m:t>R</m:t>
                        </m:r>
                      </m:e>
                      <m:sub>
                        <m:r>
                          <w:rPr>
                            <w:rFonts w:ascii="Cambria Math" w:hAnsi="Cambria Math"/>
                          </w:rPr>
                          <m:t>1</m:t>
                        </m:r>
                      </m:sub>
                    </m:sSub>
                  </m:sub>
                </m:sSub>
              </m:oMath>
            </m:oMathPara>
          </w:p>
        </w:tc>
        <w:tc>
          <w:tcPr>
            <w:tcW w:w="1096" w:type="dxa"/>
            <w:vAlign w:val="center"/>
          </w:tcPr>
          <w:p w14:paraId="21C39920" w14:textId="77777777" w:rsidR="00B431E6" w:rsidRPr="00AE67EE" w:rsidRDefault="00B431E6" w:rsidP="00706BB2">
            <w:pPr>
              <w:pStyle w:val="Paragraphedeliste"/>
              <w:numPr>
                <w:ilvl w:val="1"/>
                <w:numId w:val="13"/>
              </w:numPr>
              <w:overflowPunct/>
              <w:autoSpaceDE/>
              <w:autoSpaceDN/>
              <w:adjustRightInd/>
              <w:spacing w:before="120" w:after="120" w:line="360" w:lineRule="auto"/>
              <w:jc w:val="both"/>
              <w:textAlignment w:val="auto"/>
              <w:rPr>
                <w:rFonts w:eastAsiaTheme="minorHAnsi"/>
                <w:lang w:val="en-US"/>
              </w:rPr>
            </w:pPr>
          </w:p>
        </w:tc>
      </w:tr>
    </w:tbl>
    <w:p w14:paraId="1F0C8A3C" w14:textId="77777777" w:rsidR="00B431E6" w:rsidRDefault="00B431E6" w:rsidP="00B431E6">
      <w:pPr>
        <w:spacing w:line="360" w:lineRule="auto"/>
      </w:pPr>
      <w:r w:rsidRPr="000C05D9">
        <w:t xml:space="preserve">Le flux </w:t>
      </w:r>
      <w:r>
        <w:t>thermique moyenné</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r>
          <w:rPr>
            <w:rFonts w:ascii="Cambria Math" w:hAnsi="Cambria Math"/>
          </w:rPr>
          <m:t xml:space="preserve"> </m:t>
        </m:r>
      </m:oMath>
      <w:r w:rsidRPr="000C05D9">
        <w:t xml:space="preserve">obtenu </w:t>
      </w:r>
      <w:r>
        <w:t>en se basant sur l’</w:t>
      </w:r>
      <w:r w:rsidRPr="000C05D9">
        <w:t xml:space="preserve">orbite </w:t>
      </w:r>
      <w:r>
        <w:t>synchrone est ainsi déterminé par</w:t>
      </w:r>
      <w:r w:rsidRPr="000C05D9">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B431E6" w:rsidRPr="002E2B92" w14:paraId="51EF2F67" w14:textId="77777777" w:rsidTr="0025189C">
        <w:trPr>
          <w:trHeight w:val="635"/>
          <w:tblHeader/>
          <w:jc w:val="center"/>
        </w:trPr>
        <w:tc>
          <w:tcPr>
            <w:tcW w:w="7943" w:type="dxa"/>
            <w:vAlign w:val="center"/>
          </w:tcPr>
          <w:p w14:paraId="3F1FE1F5" w14:textId="77777777" w:rsidR="00B431E6" w:rsidRPr="00614EE1" w:rsidRDefault="00B431E6" w:rsidP="0025189C">
            <w:pPr>
              <w:spacing w:before="120" w:after="120" w:line="360" w:lineRule="auto"/>
              <w:rPr>
                <w:rFonts w:eastAsiaTheme="minorHAnsi"/>
                <w:lang w:val="en-US"/>
              </w:rPr>
            </w:pPr>
            <m:oMathPara>
              <m:oMath>
                <m:r>
                  <w:rPr>
                    <w:rFonts w:ascii="Cambria Math" w:hAnsi="Cambria Math"/>
                  </w:rPr>
                  <m:t xml:space="preserve"> </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r>
                  <w:rPr>
                    <w:rFonts w:ascii="Cambria Math" w:hAnsi="Cambria Math"/>
                  </w:rPr>
                  <m:t xml:space="preserve"> </m:t>
                </m:r>
                <m:r>
                  <m:rPr>
                    <m:sty m:val="p"/>
                  </m:rPr>
                  <w:rPr>
                    <w:rFonts w:ascii="Cambria Math" w:hAnsi="Cambria Math"/>
                    <w:lang w:val="en-US"/>
                  </w:rPr>
                  <m:t>=</m:t>
                </m:r>
                <m:f>
                  <m:fPr>
                    <m:ctrlPr>
                      <w:rPr>
                        <w:rFonts w:ascii="Cambria Math" w:hAnsi="Cambria Math"/>
                        <w:lang w:val="en-US"/>
                      </w:rPr>
                    </m:ctrlPr>
                  </m:fPr>
                  <m:num>
                    <m:r>
                      <m:rPr>
                        <m:sty m:val="p"/>
                      </m:rPr>
                      <w:rPr>
                        <w:rFonts w:ascii="Cambria Math" w:hAnsi="Cambria Math"/>
                        <w:lang w:val="en-US"/>
                      </w:rPr>
                      <m:t>1</m:t>
                    </m:r>
                  </m:num>
                  <m:den>
                    <m:sSub>
                      <m:sSubPr>
                        <m:ctrlPr>
                          <w:rPr>
                            <w:rFonts w:ascii="Cambria Math" w:hAnsi="Cambria Math"/>
                            <w:lang w:val="en-US"/>
                          </w:rPr>
                        </m:ctrlPr>
                      </m:sSubPr>
                      <m:e>
                        <m:r>
                          <w:rPr>
                            <w:rFonts w:ascii="Cambria Math" w:hAnsi="Cambria Math"/>
                            <w:lang w:val="en-US"/>
                          </w:rPr>
                          <m:t>T</m:t>
                        </m:r>
                      </m:e>
                      <m:sub>
                        <m:r>
                          <w:rPr>
                            <w:rFonts w:ascii="Cambria Math" w:hAnsi="Cambria Math"/>
                            <w:lang w:val="en-US"/>
                          </w:rPr>
                          <m:t>rotation</m:t>
                        </m:r>
                      </m:sub>
                    </m:sSub>
                  </m:den>
                </m:f>
                <m:nary>
                  <m:naryPr>
                    <m:chr m:val="∑"/>
                    <m:limLoc m:val="undOvr"/>
                    <m:ctrlPr>
                      <w:rPr>
                        <w:rFonts w:ascii="Cambria Math" w:hAnsi="Cambria Math"/>
                        <w:lang w:val="en-US"/>
                      </w:rPr>
                    </m:ctrlPr>
                  </m:naryPr>
                  <m:sub>
                    <m:r>
                      <w:rPr>
                        <w:rFonts w:ascii="Cambria Math" w:hAnsi="Cambria Math"/>
                        <w:lang w:val="en-US"/>
                      </w:rPr>
                      <m:t>i</m:t>
                    </m:r>
                    <m:r>
                      <m:rPr>
                        <m:sty m:val="p"/>
                      </m:rPr>
                      <w:rPr>
                        <w:rFonts w:ascii="Cambria Math" w:hAnsi="Cambria Math"/>
                        <w:lang w:val="en-US"/>
                      </w:rPr>
                      <m:t>=1</m:t>
                    </m:r>
                  </m:sub>
                  <m:sup>
                    <m:sSub>
                      <m:sSubPr>
                        <m:ctrlPr>
                          <w:rPr>
                            <w:rFonts w:ascii="Cambria Math" w:hAnsi="Cambria Math"/>
                            <w:lang w:val="en-US"/>
                          </w:rPr>
                        </m:ctrlPr>
                      </m:sSubPr>
                      <m:e>
                        <m:r>
                          <w:rPr>
                            <w:rFonts w:ascii="Cambria Math" w:hAnsi="Cambria Math"/>
                            <w:lang w:val="en-US"/>
                          </w:rPr>
                          <m:t>N</m:t>
                        </m:r>
                      </m:e>
                      <m:sub>
                        <m:r>
                          <w:rPr>
                            <w:rFonts w:ascii="Cambria Math" w:hAnsi="Cambria Math"/>
                            <w:lang w:val="en-US"/>
                          </w:rPr>
                          <m:t>t</m:t>
                        </m:r>
                      </m:sub>
                    </m:sSub>
                  </m:sup>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i</m:t>
                                </m:r>
                              </m:sub>
                            </m:sSub>
                          </m:e>
                        </m:d>
                      </m:e>
                      <m:sub>
                        <m:sSub>
                          <m:sSubPr>
                            <m:ctrlPr>
                              <w:rPr>
                                <w:rFonts w:ascii="Cambria Math" w:hAnsi="Cambria Math"/>
                                <w:i/>
                              </w:rPr>
                            </m:ctrlPr>
                          </m:sSubPr>
                          <m:e>
                            <m:r>
                              <w:rPr>
                                <w:rFonts w:ascii="Cambria Math" w:hAnsi="Cambria Math"/>
                              </w:rPr>
                              <m:t>R</m:t>
                            </m:r>
                          </m:e>
                          <m:sub>
                            <m:r>
                              <w:rPr>
                                <w:rFonts w:ascii="Cambria Math" w:hAnsi="Cambria Math"/>
                              </w:rPr>
                              <m:t>2</m:t>
                            </m:r>
                          </m:sub>
                        </m:sSub>
                      </m:sub>
                    </m:sSub>
                    <m:r>
                      <w:rPr>
                        <w:rFonts w:ascii="Cambria Math" w:hAnsi="Cambria Math"/>
                        <w:lang w:val="en-US"/>
                      </w:rPr>
                      <m:t xml:space="preserve"> d</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dynamique</m:t>
                        </m:r>
                      </m:sub>
                    </m:sSub>
                  </m:e>
                </m:nary>
              </m:oMath>
            </m:oMathPara>
          </w:p>
        </w:tc>
        <w:tc>
          <w:tcPr>
            <w:tcW w:w="1096" w:type="dxa"/>
            <w:vAlign w:val="center"/>
          </w:tcPr>
          <w:p w14:paraId="452C5CC1" w14:textId="77777777" w:rsidR="00B431E6" w:rsidRPr="00AE67EE" w:rsidRDefault="00B431E6" w:rsidP="00706BB2">
            <w:pPr>
              <w:pStyle w:val="Paragraphedeliste"/>
              <w:numPr>
                <w:ilvl w:val="1"/>
                <w:numId w:val="13"/>
              </w:numPr>
              <w:overflowPunct/>
              <w:autoSpaceDE/>
              <w:autoSpaceDN/>
              <w:adjustRightInd/>
              <w:spacing w:before="120" w:after="120" w:line="360" w:lineRule="auto"/>
              <w:jc w:val="both"/>
              <w:textAlignment w:val="auto"/>
              <w:rPr>
                <w:rFonts w:eastAsiaTheme="minorHAnsi"/>
                <w:lang w:val="en-US"/>
              </w:rPr>
            </w:pPr>
          </w:p>
        </w:tc>
      </w:tr>
    </w:tbl>
    <w:p w14:paraId="5FFA73B5" w14:textId="77777777" w:rsidR="00B431E6" w:rsidRPr="00EE1D5E" w:rsidRDefault="00B431E6" w:rsidP="00B431E6">
      <w:pPr>
        <w:spacing w:line="360" w:lineRule="auto"/>
      </w:pPr>
      <w:proofErr w:type="gramStart"/>
      <w:r>
        <w:t>o</w:t>
      </w:r>
      <w:r w:rsidRPr="005467A8">
        <w:t>ù</w:t>
      </w:r>
      <w:proofErr w:type="gramEnd"/>
      <w:r w:rsidRPr="005467A8">
        <w:t xml:space="preserve"> le pas de temps </w:t>
      </w:r>
      <w:r>
        <w:t xml:space="preserve">dynamique </w:t>
      </w:r>
      <w:r w:rsidRPr="005467A8">
        <w:t xml:space="preserve">est donnée par </w:t>
      </w:r>
      <m:oMath>
        <m:r>
          <w:rPr>
            <w:rFonts w:ascii="Cambria Math" w:hAnsi="Cambria Math"/>
            <w:lang w:val="en-US"/>
          </w:rPr>
          <m:t>d</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dynamique</m:t>
            </m:r>
          </m:sub>
        </m:sSub>
        <m:r>
          <m:rPr>
            <m:sty m:val="p"/>
          </m:rPr>
          <w:rPr>
            <w:rFonts w:ascii="Cambria Math" w:hAnsi="Cambria Math"/>
          </w:rPr>
          <m:t>=</m:t>
        </m:r>
        <m:f>
          <m:fPr>
            <m:ctrlPr>
              <w:rPr>
                <w:rFonts w:ascii="Cambria Math" w:hAnsi="Cambria Math"/>
                <w:lang w:val="en-US"/>
              </w:rPr>
            </m:ctrlPr>
          </m:fPr>
          <m:num>
            <m:sSub>
              <m:sSubPr>
                <m:ctrlPr>
                  <w:rPr>
                    <w:rFonts w:ascii="Cambria Math" w:hAnsi="Cambria Math"/>
                    <w:lang w:val="en-US"/>
                  </w:rPr>
                </m:ctrlPr>
              </m:sSubPr>
              <m:e>
                <m:r>
                  <w:rPr>
                    <w:rFonts w:ascii="Cambria Math" w:hAnsi="Cambria Math"/>
                    <w:lang w:val="en-US"/>
                  </w:rPr>
                  <m:t>T</m:t>
                </m:r>
              </m:e>
              <m:sub>
                <m:r>
                  <w:rPr>
                    <w:rFonts w:ascii="Cambria Math" w:hAnsi="Cambria Math"/>
                    <w:lang w:val="en-US"/>
                  </w:rPr>
                  <m:t>rotation</m:t>
                </m:r>
              </m:sub>
            </m:sSub>
          </m:num>
          <m:den>
            <m:r>
              <w:rPr>
                <w:rFonts w:ascii="Cambria Math" w:hAnsi="Cambria Math"/>
                <w:lang w:val="en-US"/>
              </w:rPr>
              <m:t>Nt</m:t>
            </m:r>
          </m:den>
        </m:f>
      </m:oMath>
    </w:p>
    <w:p w14:paraId="2635D92C" w14:textId="77777777" w:rsidR="00B431E6" w:rsidRDefault="00B431E6" w:rsidP="00B431E6">
      <w:pPr>
        <w:spacing w:line="360" w:lineRule="auto"/>
        <w:ind w:firstLine="708"/>
      </w:pPr>
      <w:r>
        <w:t xml:space="preserve">Après être déterminé, ce flux thermique moyenné </w:t>
      </w:r>
      <m:oMath>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oMath>
      <w:r>
        <w:t xml:space="preserve"> est appliqué comme une condition aux limites au modèle thermique du rotor. La résolution de l’équation de chaleur en régime transitoire pe</w:t>
      </w:r>
      <w:proofErr w:type="spellStart"/>
      <w:r>
        <w:t>rmet</w:t>
      </w:r>
      <w:proofErr w:type="spellEnd"/>
      <w:r>
        <w:t xml:space="preserve"> d’avoir le champ de température à la surface du rotor</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T</m:t>
            </m:r>
            <m:ctrlPr>
              <w:rPr>
                <w:rFonts w:ascii="Cambria Math" w:hAnsi="Cambria Math"/>
                <w:i/>
              </w:rPr>
            </m:ctrlPr>
          </m:e>
          <m:sub>
            <m:r>
              <w:rPr>
                <w:rFonts w:ascii="Cambria Math" w:hAnsi="Cambria Math"/>
              </w:rPr>
              <m:t>rotor</m:t>
            </m:r>
          </m:sub>
        </m:sSub>
      </m:oMath>
      <w:r>
        <w:rPr>
          <w:b/>
        </w:rPr>
        <w:t xml:space="preserve"> </w:t>
      </w:r>
      <w:r w:rsidRPr="00750DAB">
        <w:t>dans le temps</w:t>
      </w:r>
      <w:r>
        <w:t>.</w:t>
      </w:r>
    </w:p>
    <w:p w14:paraId="7AD92E78" w14:textId="77777777" w:rsidR="00B431E6" w:rsidRDefault="00B431E6" w:rsidP="0025189C">
      <w:pPr>
        <w:pStyle w:val="Titre3"/>
        <w:ind w:left="709"/>
      </w:pPr>
      <w:bookmarkStart w:id="857" w:name="_Toc535252173"/>
      <w:r>
        <w:t>Algorithme de l’effet Morton</w:t>
      </w:r>
      <w:bookmarkEnd w:id="857"/>
      <w:r>
        <w:t xml:space="preserve"> </w:t>
      </w:r>
    </w:p>
    <w:p w14:paraId="2ABF8127" w14:textId="1A4A19C4" w:rsidR="00B431E6" w:rsidRDefault="00B431E6" w:rsidP="00AD2F9E">
      <w:pPr>
        <w:spacing w:before="120" w:line="360" w:lineRule="auto"/>
        <w:ind w:firstLine="709"/>
        <w:rPr>
          <w:noProof/>
        </w:rPr>
      </w:pPr>
      <w:r>
        <w:t xml:space="preserve">La simulation transitoire de l’effet Morton est effectuée en utilisant un schéma illustré à la </w:t>
      </w:r>
      <w:r>
        <w:fldChar w:fldCharType="begin"/>
      </w:r>
      <w:r>
        <w:instrText xml:space="preserve"> REF _Ref533260304 \h  \* MERGEFORMAT </w:instrText>
      </w:r>
      <w:r>
        <w:fldChar w:fldCharType="separate"/>
      </w:r>
      <w:r w:rsidR="00D07291" w:rsidRPr="0058347B">
        <w:t xml:space="preserve">Figure </w:t>
      </w:r>
      <w:r w:rsidR="00D07291" w:rsidRPr="00D07291">
        <w:t>4.1</w:t>
      </w:r>
      <w:r w:rsidR="00D07291">
        <w:noBreakHyphen/>
      </w:r>
      <w:r w:rsidR="00D07291" w:rsidRPr="00D07291">
        <w:t>2</w:t>
      </w:r>
      <w:r>
        <w:fldChar w:fldCharType="end"/>
      </w:r>
      <w:r>
        <w:t>. Ce schéma couple le modèle thermomécanique du rotor et le modèle dynamique du système rotor-palier à chaque pas de temps de l’effet Morton</w:t>
      </w:r>
      <m:oMath>
        <m:r>
          <w:rPr>
            <w:rFonts w:ascii="Cambria Math" w:hAnsi="Cambria Math"/>
          </w:rPr>
          <m:t xml:space="preserve"> d</m:t>
        </m:r>
        <m:sSub>
          <m:sSubPr>
            <m:ctrlPr>
              <w:rPr>
                <w:rFonts w:ascii="Cambria Math" w:hAnsi="Cambria Math"/>
                <w:i/>
              </w:rPr>
            </m:ctrlPr>
          </m:sSubPr>
          <m:e>
            <m:r>
              <w:rPr>
                <w:rFonts w:ascii="Cambria Math" w:hAnsi="Cambria Math"/>
              </w:rPr>
              <m:t>t</m:t>
            </m:r>
          </m:e>
          <m:sub>
            <m:r>
              <w:rPr>
                <w:rFonts w:ascii="Cambria Math" w:hAnsi="Cambria Math"/>
              </w:rPr>
              <m:t>EM</m:t>
            </m:r>
          </m:sub>
        </m:sSub>
      </m:oMath>
      <w:r>
        <w:t>.</w:t>
      </w:r>
      <w:r w:rsidRPr="00DB57FF">
        <w:rPr>
          <w:noProof/>
        </w:rPr>
        <w:t xml:space="preserve"> </w:t>
      </w:r>
      <w:r>
        <w:rPr>
          <w:noProof/>
        </w:rPr>
        <w:t xml:space="preserve">Ce pas de temps </w:t>
      </w:r>
      <m:oMath>
        <m:r>
          <w:rPr>
            <w:rFonts w:ascii="Cambria Math" w:hAnsi="Cambria Math"/>
          </w:rPr>
          <m:t>d</m:t>
        </m:r>
        <m:sSub>
          <m:sSubPr>
            <m:ctrlPr>
              <w:rPr>
                <w:rFonts w:ascii="Cambria Math" w:hAnsi="Cambria Math"/>
                <w:i/>
              </w:rPr>
            </m:ctrlPr>
          </m:sSubPr>
          <m:e>
            <m:r>
              <w:rPr>
                <w:rFonts w:ascii="Cambria Math" w:hAnsi="Cambria Math"/>
              </w:rPr>
              <m:t>t</m:t>
            </m:r>
          </m:e>
          <m:sub>
            <m:r>
              <w:rPr>
                <w:rFonts w:ascii="Cambria Math" w:hAnsi="Cambria Math"/>
              </w:rPr>
              <m:t>EM</m:t>
            </m:r>
          </m:sub>
        </m:sSub>
      </m:oMath>
      <w:r>
        <w:rPr>
          <w:noProof/>
        </w:rPr>
        <w:t xml:space="preserve"> représente une durée courte dans laquelle le flux thermique moyenné </w:t>
      </w:r>
      <m:oMath>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oMath>
      <w:r w:rsidRPr="00A84027">
        <w:rPr>
          <w:noProof/>
        </w:rPr>
        <w:t xml:space="preserve"> e</w:t>
      </w:r>
      <w:r>
        <w:rPr>
          <w:noProof/>
        </w:rPr>
        <w:t>st supposé constant. Le couplage est réalisé par un échange des informations thermo-mécaniques. Ces dernières contiennent :</w:t>
      </w:r>
    </w:p>
    <w:p w14:paraId="0FCA83C5" w14:textId="77777777" w:rsidR="00B431E6" w:rsidRDefault="00B431E6" w:rsidP="00706BB2">
      <w:pPr>
        <w:pStyle w:val="Paragraphedeliste"/>
        <w:numPr>
          <w:ilvl w:val="0"/>
          <w:numId w:val="17"/>
        </w:numPr>
        <w:spacing w:line="360" w:lineRule="auto"/>
      </w:pPr>
      <w:r>
        <w:rPr>
          <w:noProof/>
        </w:rPr>
        <w:t xml:space="preserve">le champ de température à la surface du rotor </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T</m:t>
            </m:r>
            <m:ctrlPr>
              <w:rPr>
                <w:rFonts w:ascii="Cambria Math" w:hAnsi="Cambria Math"/>
                <w:i/>
              </w:rPr>
            </m:ctrlPr>
          </m:e>
          <m:sub>
            <m:r>
              <w:rPr>
                <w:rFonts w:ascii="Cambria Math" w:hAnsi="Cambria Math"/>
              </w:rPr>
              <m:t>rotor</m:t>
            </m:r>
          </m:sub>
        </m:sSub>
      </m:oMath>
      <w:r w:rsidRPr="00456F30">
        <w:rPr>
          <w:b/>
          <w:noProof/>
        </w:rPr>
        <w:t xml:space="preserve"> </w:t>
      </w:r>
      <w:r w:rsidRPr="00456F30">
        <w:rPr>
          <w:noProof/>
        </w:rPr>
        <w:t>à l’</w:t>
      </w:r>
      <w:r>
        <w:rPr>
          <w:noProof/>
        </w:rPr>
        <w:t>issu du modèle thermomécanique</w:t>
      </w:r>
    </w:p>
    <w:p w14:paraId="672DE4CC" w14:textId="1C4CF9FD" w:rsidR="00B431E6" w:rsidRPr="00456F30" w:rsidRDefault="009921BA" w:rsidP="00706BB2">
      <w:pPr>
        <w:pStyle w:val="Paragraphedeliste"/>
        <w:numPr>
          <w:ilvl w:val="0"/>
          <w:numId w:val="17"/>
        </w:numPr>
        <w:spacing w:line="360" w:lineRule="auto"/>
      </w:pPr>
      <w:r>
        <w:rPr>
          <w:noProof/>
        </w:rPr>
        <w:t xml:space="preserve">le déplacement de la fibre neutre du rotor </w:t>
      </w:r>
      <m:oMath>
        <m:sSub>
          <m:sSubPr>
            <m:ctrlPr>
              <w:rPr>
                <w:rFonts w:ascii="Cambria Math" w:hAnsi="Cambria Math"/>
                <w:b/>
                <w:i/>
                <w:noProof/>
              </w:rPr>
            </m:ctrlPr>
          </m:sSubPr>
          <m:e>
            <m:r>
              <m:rPr>
                <m:sty m:val="bi"/>
              </m:rPr>
              <w:rPr>
                <w:rFonts w:ascii="Cambria Math" w:hAnsi="Cambria Math"/>
                <w:noProof/>
              </w:rPr>
              <m:t>q</m:t>
            </m:r>
          </m:e>
          <m:sub>
            <m:r>
              <m:rPr>
                <m:sty m:val="bi"/>
              </m:rPr>
              <w:rPr>
                <w:rFonts w:ascii="Cambria Math" w:hAnsi="Cambria Math"/>
                <w:noProof/>
              </w:rPr>
              <m:t>th</m:t>
            </m:r>
          </m:sub>
        </m:sSub>
      </m:oMath>
      <w:r>
        <w:rPr>
          <w:noProof/>
        </w:rPr>
        <w:t xml:space="preserve"> suite à la déformation</w:t>
      </w:r>
      <w:r w:rsidR="00B431E6">
        <w:rPr>
          <w:noProof/>
        </w:rPr>
        <w:t xml:space="preserve"> thermique du rotor </w:t>
      </w:r>
    </w:p>
    <w:p w14:paraId="66AF43D8" w14:textId="77777777" w:rsidR="00B431E6" w:rsidRDefault="00B431E6" w:rsidP="00706BB2">
      <w:pPr>
        <w:pStyle w:val="Paragraphedeliste"/>
        <w:numPr>
          <w:ilvl w:val="0"/>
          <w:numId w:val="17"/>
        </w:numPr>
        <w:spacing w:line="360" w:lineRule="auto"/>
      </w:pPr>
      <w:r>
        <w:t xml:space="preserve">le flux thermique moyenné dans le temps </w:t>
      </w:r>
      <m:oMath>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oMath>
      <w:r>
        <w:rPr>
          <w:b/>
        </w:rPr>
        <w:t xml:space="preserve"> </w:t>
      </w:r>
      <w:r>
        <w:t>calculé grâce aux modèles dynamique et du palier couplés.</w:t>
      </w:r>
    </w:p>
    <w:p w14:paraId="63AE6FA8" w14:textId="77777777" w:rsidR="00495F01" w:rsidRDefault="00B431E6" w:rsidP="00495F01">
      <w:pPr>
        <w:keepNext/>
        <w:jc w:val="center"/>
      </w:pPr>
      <w:r w:rsidRPr="00543CF9">
        <w:rPr>
          <w:noProof/>
          <w:lang w:eastAsia="zh-CN"/>
        </w:rPr>
        <w:lastRenderedPageBreak/>
        <w:drawing>
          <wp:inline distT="0" distB="0" distL="0" distR="0" wp14:anchorId="3841B048" wp14:editId="4B148349">
            <wp:extent cx="5760720" cy="3007360"/>
            <wp:effectExtent l="0" t="0" r="0" b="0"/>
            <wp:docPr id="318" name="Imag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Image 317"/>
                    <pic:cNvPicPr>
                      <a:picLocks noChangeAspect="1"/>
                    </pic:cNvPicPr>
                  </pic:nvPicPr>
                  <pic:blipFill>
                    <a:blip r:embed="rId67"/>
                    <a:stretch>
                      <a:fillRect/>
                    </a:stretch>
                  </pic:blipFill>
                  <pic:spPr>
                    <a:xfrm>
                      <a:off x="0" y="0"/>
                      <a:ext cx="5760720" cy="3007360"/>
                    </a:xfrm>
                    <a:prstGeom prst="rect">
                      <a:avLst/>
                    </a:prstGeom>
                  </pic:spPr>
                </pic:pic>
              </a:graphicData>
            </a:graphic>
          </wp:inline>
        </w:drawing>
      </w:r>
    </w:p>
    <w:p w14:paraId="333EABFB" w14:textId="5122F8A8" w:rsidR="00B431E6" w:rsidRPr="00733813" w:rsidRDefault="00B431E6" w:rsidP="00B431E6">
      <w:pPr>
        <w:pStyle w:val="Lgende"/>
        <w:jc w:val="center"/>
        <w:rPr>
          <w:i w:val="0"/>
          <w:sz w:val="22"/>
        </w:rPr>
      </w:pPr>
      <w:bookmarkStart w:id="858" w:name="_Ref533260304"/>
      <w:r w:rsidRPr="0058347B">
        <w:rPr>
          <w:i w:val="0"/>
          <w:sz w:val="22"/>
        </w:rPr>
        <w:t xml:space="preserve">Figure </w:t>
      </w:r>
      <w:r w:rsidR="007B73B8">
        <w:rPr>
          <w:i w:val="0"/>
          <w:sz w:val="22"/>
        </w:rPr>
        <w:fldChar w:fldCharType="begin"/>
      </w:r>
      <w:r w:rsidR="007B73B8">
        <w:rPr>
          <w:i w:val="0"/>
          <w:sz w:val="22"/>
        </w:rPr>
        <w:instrText xml:space="preserve"> STYLEREF 2 \s </w:instrText>
      </w:r>
      <w:r w:rsidR="007B73B8">
        <w:rPr>
          <w:i w:val="0"/>
          <w:sz w:val="22"/>
        </w:rPr>
        <w:fldChar w:fldCharType="separate"/>
      </w:r>
      <w:r w:rsidR="00D07291">
        <w:rPr>
          <w:i w:val="0"/>
          <w:noProof/>
          <w:sz w:val="22"/>
        </w:rPr>
        <w:t>4.1</w:t>
      </w:r>
      <w:r w:rsidR="007B73B8">
        <w:rPr>
          <w:i w:val="0"/>
          <w:sz w:val="22"/>
        </w:rPr>
        <w:fldChar w:fldCharType="end"/>
      </w:r>
      <w:r w:rsidR="007B73B8">
        <w:rPr>
          <w:i w:val="0"/>
          <w:sz w:val="22"/>
        </w:rPr>
        <w:noBreakHyphen/>
      </w:r>
      <w:r w:rsidR="007B73B8">
        <w:rPr>
          <w:i w:val="0"/>
          <w:sz w:val="22"/>
        </w:rPr>
        <w:fldChar w:fldCharType="begin"/>
      </w:r>
      <w:r w:rsidR="007B73B8">
        <w:rPr>
          <w:i w:val="0"/>
          <w:sz w:val="22"/>
        </w:rPr>
        <w:instrText xml:space="preserve"> SEQ Figure \* ARABIC \s 2 </w:instrText>
      </w:r>
      <w:r w:rsidR="007B73B8">
        <w:rPr>
          <w:i w:val="0"/>
          <w:sz w:val="22"/>
        </w:rPr>
        <w:fldChar w:fldCharType="separate"/>
      </w:r>
      <w:r w:rsidR="00D07291">
        <w:rPr>
          <w:i w:val="0"/>
          <w:noProof/>
          <w:sz w:val="22"/>
        </w:rPr>
        <w:t>2</w:t>
      </w:r>
      <w:r w:rsidR="007B73B8">
        <w:rPr>
          <w:i w:val="0"/>
          <w:sz w:val="22"/>
        </w:rPr>
        <w:fldChar w:fldCharType="end"/>
      </w:r>
      <w:bookmarkEnd w:id="858"/>
      <w:r>
        <w:rPr>
          <w:i w:val="0"/>
          <w:sz w:val="22"/>
        </w:rPr>
        <w:t> : schéma de la simulation en régime transitoire de l’effet Morton</w:t>
      </w:r>
    </w:p>
    <w:p w14:paraId="06589DF8" w14:textId="77777777" w:rsidR="00B431E6" w:rsidRDefault="00B431E6" w:rsidP="00B431E6">
      <w:pPr>
        <w:spacing w:line="360" w:lineRule="auto"/>
        <w:ind w:firstLine="708"/>
      </w:pPr>
      <w:r>
        <w:t>À l’instant</w:t>
      </w:r>
      <m:oMath>
        <m:r>
          <w:rPr>
            <w:rFonts w:ascii="Cambria Math" w:hAnsi="Cambria Math"/>
          </w:rPr>
          <m:t xml:space="preserve"> </m:t>
        </m:r>
        <m:sSup>
          <m:sSupPr>
            <m:ctrlPr>
              <w:rPr>
                <w:rFonts w:ascii="Cambria Math" w:hAnsi="Cambria Math"/>
                <w:i/>
              </w:rPr>
            </m:ctrlPr>
          </m:sSupPr>
          <m:e>
            <m:r>
              <w:rPr>
                <w:rFonts w:ascii="Cambria Math" w:hAnsi="Cambria Math"/>
              </w:rPr>
              <m:t>t</m:t>
            </m:r>
          </m:e>
          <m:sup>
            <m:r>
              <w:rPr>
                <w:rFonts w:ascii="Cambria Math" w:hAnsi="Cambria Math"/>
              </w:rPr>
              <m:t>i</m:t>
            </m:r>
          </m:sup>
        </m:sSup>
      </m:oMath>
      <w:r>
        <w:t xml:space="preserve"> , la température </w:t>
      </w:r>
      <m:oMath>
        <m:sSubSup>
          <m:sSubSupPr>
            <m:ctrlPr>
              <w:rPr>
                <w:rFonts w:ascii="Cambria Math" w:hAnsi="Cambria Math"/>
                <w:i/>
              </w:rPr>
            </m:ctrlPr>
          </m:sSubSupPr>
          <m:e>
            <m:r>
              <m:rPr>
                <m:sty m:val="bi"/>
              </m:rPr>
              <w:rPr>
                <w:rFonts w:ascii="Cambria Math" w:hAnsi="Cambria Math"/>
              </w:rPr>
              <m:t>T</m:t>
            </m:r>
          </m:e>
          <m:sub>
            <m:r>
              <w:rPr>
                <w:rFonts w:ascii="Cambria Math" w:hAnsi="Cambria Math"/>
              </w:rPr>
              <m:t>rotor</m:t>
            </m:r>
          </m:sub>
          <m:sup>
            <m:r>
              <w:rPr>
                <w:rFonts w:ascii="Cambria Math" w:hAnsi="Cambria Math"/>
              </w:rPr>
              <m:t>i</m:t>
            </m:r>
          </m:sup>
        </m:sSubSup>
      </m:oMath>
      <w:r>
        <w:t xml:space="preserve"> et la déformation thermique </w:t>
      </w:r>
      <m:oMath>
        <m:sSubSup>
          <m:sSubSupPr>
            <m:ctrlPr>
              <w:rPr>
                <w:rFonts w:ascii="Cambria Math" w:hAnsi="Cambria Math"/>
                <w:b/>
                <w:i/>
              </w:rPr>
            </m:ctrlPr>
          </m:sSubSupPr>
          <m:e>
            <m:r>
              <m:rPr>
                <m:sty m:val="bi"/>
              </m:rPr>
              <w:rPr>
                <w:rFonts w:ascii="Cambria Math" w:hAnsi="Cambria Math"/>
              </w:rPr>
              <m:t>q</m:t>
            </m:r>
          </m:e>
          <m:sub>
            <m:r>
              <w:rPr>
                <w:rFonts w:ascii="Cambria Math" w:hAnsi="Cambria Math"/>
              </w:rPr>
              <m:t>th</m:t>
            </m:r>
            <m:ctrlPr>
              <w:rPr>
                <w:rFonts w:ascii="Cambria Math" w:hAnsi="Cambria Math"/>
                <w:i/>
              </w:rPr>
            </m:ctrlPr>
          </m:sub>
          <m:sup>
            <m:r>
              <w:rPr>
                <w:rFonts w:ascii="Cambria Math" w:hAnsi="Cambria Math"/>
              </w:rPr>
              <m:t>i</m:t>
            </m:r>
          </m:sup>
        </m:sSubSup>
      </m:oMath>
      <w:r>
        <w:t xml:space="preserve"> provenant du modèle thermomécanique sont injectées au modèle dynamique du système rotor-palier. La déformation thermique </w:t>
      </w:r>
      <m:oMath>
        <m:sSubSup>
          <m:sSubSupPr>
            <m:ctrlPr>
              <w:rPr>
                <w:rFonts w:ascii="Cambria Math" w:hAnsi="Cambria Math"/>
                <w:b/>
                <w:i/>
              </w:rPr>
            </m:ctrlPr>
          </m:sSubSupPr>
          <m:e>
            <m:r>
              <m:rPr>
                <m:sty m:val="bi"/>
              </m:rPr>
              <w:rPr>
                <w:rFonts w:ascii="Cambria Math" w:hAnsi="Cambria Math"/>
              </w:rPr>
              <m:t>q</m:t>
            </m:r>
          </m:e>
          <m:sub>
            <m:r>
              <w:rPr>
                <w:rFonts w:ascii="Cambria Math" w:hAnsi="Cambria Math"/>
              </w:rPr>
              <m:t>th</m:t>
            </m:r>
            <m:ctrlPr>
              <w:rPr>
                <w:rFonts w:ascii="Cambria Math" w:hAnsi="Cambria Math"/>
                <w:i/>
              </w:rPr>
            </m:ctrlPr>
          </m:sub>
          <m:sup>
            <m:r>
              <w:rPr>
                <w:rFonts w:ascii="Cambria Math" w:hAnsi="Cambria Math"/>
              </w:rPr>
              <m:t>i</m:t>
            </m:r>
          </m:sup>
        </m:sSubSup>
      </m:oMath>
      <w:r>
        <w:t xml:space="preserve"> crée une source d’excitation synchrone qui influence la réponse dynamique au balourd. En même temps, la température </w:t>
      </w:r>
      <m:oMath>
        <m:sSub>
          <m:sSubPr>
            <m:ctrlPr>
              <w:rPr>
                <w:rFonts w:ascii="Cambria Math" w:hAnsi="Cambria Math"/>
                <w:i/>
              </w:rPr>
            </m:ctrlPr>
          </m:sSubPr>
          <m:e>
            <m:r>
              <m:rPr>
                <m:sty m:val="bi"/>
              </m:rPr>
              <w:rPr>
                <w:rFonts w:ascii="Cambria Math" w:hAnsi="Cambria Math"/>
              </w:rPr>
              <m:t>T</m:t>
            </m:r>
          </m:e>
          <m:sub>
            <m:r>
              <w:rPr>
                <w:rFonts w:ascii="Cambria Math" w:hAnsi="Cambria Math"/>
              </w:rPr>
              <m:t>rotor</m:t>
            </m:r>
          </m:sub>
        </m:sSub>
      </m:oMath>
      <w:r>
        <w:t xml:space="preserve"> est imposée à l’interface fluide-rotor comme une condition aux limites pour résoudre l’équation de l’énergie du film. </w:t>
      </w:r>
    </w:p>
    <w:p w14:paraId="10B0E825" w14:textId="3756948A" w:rsidR="00B431E6" w:rsidRDefault="00B431E6" w:rsidP="00B431E6">
      <w:pPr>
        <w:spacing w:line="360" w:lineRule="auto"/>
        <w:ind w:firstLine="708"/>
      </w:pPr>
      <w:r>
        <w:t>Dans le modèle dynamique, les méthodes pour trouver la trajectoire périodique de la vibration synchrone du rotor (méthode de s</w:t>
      </w:r>
      <w:r w:rsidR="00643557">
        <w:t xml:space="preserve">hooting ou méthode classique à la section </w:t>
      </w:r>
      <w:r w:rsidR="00643557" w:rsidRPr="00643557">
        <w:rPr>
          <w:b/>
        </w:rPr>
        <w:fldChar w:fldCharType="begin"/>
      </w:r>
      <w:r w:rsidR="00643557" w:rsidRPr="00643557">
        <w:rPr>
          <w:b/>
        </w:rPr>
        <w:instrText xml:space="preserve"> REF _Ref533776247 \r \h </w:instrText>
      </w:r>
      <w:r w:rsidR="00643557">
        <w:rPr>
          <w:b/>
        </w:rPr>
        <w:instrText xml:space="preserve"> \* MERGEFORMAT </w:instrText>
      </w:r>
      <w:r w:rsidR="00643557" w:rsidRPr="00643557">
        <w:rPr>
          <w:b/>
        </w:rPr>
      </w:r>
      <w:r w:rsidR="00643557" w:rsidRPr="00643557">
        <w:rPr>
          <w:b/>
        </w:rPr>
        <w:fldChar w:fldCharType="separate"/>
      </w:r>
      <w:r w:rsidR="00D07291">
        <w:rPr>
          <w:b/>
        </w:rPr>
        <w:t>3.2.4</w:t>
      </w:r>
      <w:r w:rsidR="00643557" w:rsidRPr="00643557">
        <w:rPr>
          <w:b/>
        </w:rPr>
        <w:fldChar w:fldCharType="end"/>
      </w:r>
      <w:r>
        <w:t xml:space="preserve">) sont utilisées. Le schéma d’intégration temporelle de </w:t>
      </w:r>
      <w:proofErr w:type="spellStart"/>
      <w:r>
        <w:t>Newmark</w:t>
      </w:r>
      <w:proofErr w:type="spellEnd"/>
      <w:r>
        <w:t xml:space="preserve"> combiné avec la méthode de Newton-</w:t>
      </w:r>
      <w:proofErr w:type="spellStart"/>
      <w:r>
        <w:t>Raphson</w:t>
      </w:r>
      <w:proofErr w:type="spellEnd"/>
      <w:r>
        <w:t xml:space="preserve"> est implémenté pour résoudre l’équation de mouvement en régime transitoire. A chaque pas de temps dynamique, les efforts du palier sont calculés par la résolution de l’équation de Reynolds couplée avec l’équation de l’énergie. Le champ de flux thermique </w:t>
      </w:r>
      <m:oMath>
        <m:r>
          <w:rPr>
            <w:rFonts w:ascii="Cambria Math" w:hAnsi="Cambria Math"/>
          </w:rPr>
          <m:t>Q</m:t>
        </m:r>
      </m:oMath>
      <w:r>
        <w:t xml:space="preserve"> à l’interface fluide-rotor est également calculé pend</w:t>
      </w:r>
      <w:proofErr w:type="spellStart"/>
      <w:r>
        <w:t>ant</w:t>
      </w:r>
      <w:proofErr w:type="spellEnd"/>
      <w:r>
        <w:t xml:space="preserve"> la résolution des équations de lubrification. Ce flux thermique instantané est enregistré pour préparer l’approche du moyennage du flux thermique dans le temps. </w:t>
      </w:r>
    </w:p>
    <w:p w14:paraId="4770C0DD" w14:textId="77777777" w:rsidR="00643557" w:rsidRDefault="00643557" w:rsidP="00643557">
      <w:pPr>
        <w:keepNext/>
        <w:spacing w:line="360" w:lineRule="auto"/>
      </w:pPr>
      <w:r w:rsidRPr="00CE45D8">
        <w:rPr>
          <w:noProof/>
          <w:lang w:eastAsia="zh-CN"/>
        </w:rPr>
        <w:lastRenderedPageBreak/>
        <w:drawing>
          <wp:inline distT="0" distB="0" distL="0" distR="0" wp14:anchorId="653CD9E1" wp14:editId="6A7F6ED1">
            <wp:extent cx="5686953" cy="5236234"/>
            <wp:effectExtent l="0" t="0" r="9525" b="2540"/>
            <wp:docPr id="47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pic:cNvPicPr>
                      <a:picLocks noChangeAspect="1"/>
                    </pic:cNvPicPr>
                  </pic:nvPicPr>
                  <pic:blipFill>
                    <a:blip r:embed="rId68"/>
                    <a:stretch>
                      <a:fillRect/>
                    </a:stretch>
                  </pic:blipFill>
                  <pic:spPr>
                    <a:xfrm>
                      <a:off x="0" y="0"/>
                      <a:ext cx="5694952" cy="5243599"/>
                    </a:xfrm>
                    <a:prstGeom prst="rect">
                      <a:avLst/>
                    </a:prstGeom>
                  </pic:spPr>
                </pic:pic>
              </a:graphicData>
            </a:graphic>
          </wp:inline>
        </w:drawing>
      </w:r>
    </w:p>
    <w:p w14:paraId="4BA3C802" w14:textId="75A4CF72" w:rsidR="00643557" w:rsidRDefault="00643557" w:rsidP="00643557">
      <w:pPr>
        <w:pStyle w:val="Lgende"/>
        <w:jc w:val="center"/>
      </w:pPr>
      <w:bookmarkStart w:id="859" w:name="_Ref533777748"/>
      <w:r w:rsidRPr="00CE45D8">
        <w:rPr>
          <w:i w:val="0"/>
          <w:sz w:val="22"/>
        </w:rPr>
        <w:t xml:space="preserve">Figure </w:t>
      </w:r>
      <w:r w:rsidR="007B73B8">
        <w:rPr>
          <w:i w:val="0"/>
          <w:sz w:val="22"/>
        </w:rPr>
        <w:fldChar w:fldCharType="begin"/>
      </w:r>
      <w:r w:rsidR="007B73B8">
        <w:rPr>
          <w:i w:val="0"/>
          <w:sz w:val="22"/>
        </w:rPr>
        <w:instrText xml:space="preserve"> STYLEREF 2 \s </w:instrText>
      </w:r>
      <w:r w:rsidR="007B73B8">
        <w:rPr>
          <w:i w:val="0"/>
          <w:sz w:val="22"/>
        </w:rPr>
        <w:fldChar w:fldCharType="separate"/>
      </w:r>
      <w:r w:rsidR="00D07291">
        <w:rPr>
          <w:i w:val="0"/>
          <w:noProof/>
          <w:sz w:val="22"/>
        </w:rPr>
        <w:t>4.1</w:t>
      </w:r>
      <w:r w:rsidR="007B73B8">
        <w:rPr>
          <w:i w:val="0"/>
          <w:sz w:val="22"/>
        </w:rPr>
        <w:fldChar w:fldCharType="end"/>
      </w:r>
      <w:r w:rsidR="007B73B8">
        <w:rPr>
          <w:i w:val="0"/>
          <w:sz w:val="22"/>
        </w:rPr>
        <w:noBreakHyphen/>
      </w:r>
      <w:r w:rsidR="007B73B8">
        <w:rPr>
          <w:i w:val="0"/>
          <w:sz w:val="22"/>
        </w:rPr>
        <w:fldChar w:fldCharType="begin"/>
      </w:r>
      <w:r w:rsidR="007B73B8">
        <w:rPr>
          <w:i w:val="0"/>
          <w:sz w:val="22"/>
        </w:rPr>
        <w:instrText xml:space="preserve"> SEQ Figure \* ARABIC \s 2 </w:instrText>
      </w:r>
      <w:r w:rsidR="007B73B8">
        <w:rPr>
          <w:i w:val="0"/>
          <w:sz w:val="22"/>
        </w:rPr>
        <w:fldChar w:fldCharType="separate"/>
      </w:r>
      <w:r w:rsidR="00D07291">
        <w:rPr>
          <w:i w:val="0"/>
          <w:noProof/>
          <w:sz w:val="22"/>
        </w:rPr>
        <w:t>3</w:t>
      </w:r>
      <w:r w:rsidR="007B73B8">
        <w:rPr>
          <w:i w:val="0"/>
          <w:sz w:val="22"/>
        </w:rPr>
        <w:fldChar w:fldCharType="end"/>
      </w:r>
      <w:bookmarkEnd w:id="859"/>
      <w:r w:rsidRPr="00CE45D8">
        <w:rPr>
          <w:i w:val="0"/>
          <w:sz w:val="22"/>
        </w:rPr>
        <w:t> :</w:t>
      </w:r>
      <w:r>
        <w:rPr>
          <w:i w:val="0"/>
          <w:sz w:val="22"/>
        </w:rPr>
        <w:t xml:space="preserve"> Algorithme de l’effet Morton</w:t>
      </w:r>
    </w:p>
    <w:p w14:paraId="6DC69DFE" w14:textId="6690C388" w:rsidR="00B431E6" w:rsidRDefault="00B431E6" w:rsidP="00B431E6">
      <w:pPr>
        <w:spacing w:line="360" w:lineRule="auto"/>
        <w:ind w:firstLine="708"/>
      </w:pPr>
      <w:r>
        <w:t xml:space="preserve">Ensuite, une fois que la trajectoire périodique de la vibration synchrone est obtenue, le flux thermique moyenné pendent une période </w:t>
      </w:r>
      <m:oMath>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oMath>
      <w:r w:rsidRPr="00E84ED1">
        <w:t xml:space="preserve"> est</w:t>
      </w:r>
      <w:r>
        <w:t xml:space="preserve"> évalué. Celui-ci est renvoyé au modèle thermomécanique et est appliqué comme une condition aux limites. L’intégration temporelle de l’équation de la chaleur permet ainsi d’estimer le champ de température du rotor </w:t>
      </w:r>
      <m:oMath>
        <m:sSubSup>
          <m:sSubSupPr>
            <m:ctrlPr>
              <w:rPr>
                <w:rFonts w:ascii="Cambria Math" w:hAnsi="Cambria Math"/>
                <w:i/>
              </w:rPr>
            </m:ctrlPr>
          </m:sSubSupPr>
          <m:e>
            <m:r>
              <m:rPr>
                <m:sty m:val="bi"/>
              </m:rPr>
              <w:rPr>
                <w:rFonts w:ascii="Cambria Math" w:hAnsi="Cambria Math"/>
              </w:rPr>
              <m:t>T</m:t>
            </m:r>
          </m:e>
          <m:sub>
            <m:r>
              <w:rPr>
                <w:rFonts w:ascii="Cambria Math" w:hAnsi="Cambria Math"/>
              </w:rPr>
              <m:t>rotor</m:t>
            </m:r>
          </m:sub>
          <m:sup>
            <m:r>
              <w:rPr>
                <w:rFonts w:ascii="Cambria Math" w:hAnsi="Cambria Math"/>
              </w:rPr>
              <m:t>i+1</m:t>
            </m:r>
          </m:sup>
        </m:sSubSup>
      </m:oMath>
      <w:r>
        <w:t xml:space="preserve"> à l’instant du </w:t>
      </w:r>
      <w:proofErr w:type="gramStart"/>
      <w:r>
        <w:t xml:space="preserve">temps </w:t>
      </w:r>
      <w:proofErr w:type="gramEnd"/>
      <m:oMath>
        <m:r>
          <w:rPr>
            <w:rFonts w:ascii="Cambria Math" w:hAnsi="Cambria Math"/>
          </w:rPr>
          <m:t xml:space="preserve"> </m:t>
        </m:r>
        <m:sSup>
          <m:sSupPr>
            <m:ctrlPr>
              <w:rPr>
                <w:rFonts w:ascii="Cambria Math" w:hAnsi="Cambria Math"/>
                <w:i/>
              </w:rPr>
            </m:ctrlPr>
          </m:sSupPr>
          <m:e>
            <m:r>
              <w:rPr>
                <w:rFonts w:ascii="Cambria Math" w:hAnsi="Cambria Math"/>
              </w:rPr>
              <m:t>t</m:t>
            </m:r>
          </m:e>
          <m:sup>
            <m:r>
              <w:rPr>
                <w:rFonts w:ascii="Cambria Math" w:hAnsi="Cambria Math"/>
              </w:rPr>
              <m:t>i+1</m:t>
            </m:r>
          </m:sup>
        </m:sSup>
      </m:oMath>
      <w:r>
        <w:t xml:space="preserve">. En se basant sur ce champ de température, la déformation thermique </w:t>
      </w:r>
      <m:oMath>
        <m:sSubSup>
          <m:sSubSupPr>
            <m:ctrlPr>
              <w:rPr>
                <w:rFonts w:ascii="Cambria Math" w:hAnsi="Cambria Math"/>
                <w:b/>
                <w:i/>
              </w:rPr>
            </m:ctrlPr>
          </m:sSubSupPr>
          <m:e>
            <m:r>
              <m:rPr>
                <m:sty m:val="bi"/>
              </m:rPr>
              <w:rPr>
                <w:rFonts w:ascii="Cambria Math" w:hAnsi="Cambria Math"/>
              </w:rPr>
              <m:t>q</m:t>
            </m:r>
          </m:e>
          <m:sub>
            <m:r>
              <w:rPr>
                <w:rFonts w:ascii="Cambria Math" w:hAnsi="Cambria Math"/>
              </w:rPr>
              <m:t>th</m:t>
            </m:r>
            <m:ctrlPr>
              <w:rPr>
                <w:rFonts w:ascii="Cambria Math" w:hAnsi="Cambria Math"/>
                <w:i/>
              </w:rPr>
            </m:ctrlPr>
          </m:sub>
          <m:sup>
            <m:r>
              <w:rPr>
                <w:rFonts w:ascii="Cambria Math" w:hAnsi="Cambria Math"/>
              </w:rPr>
              <m:t>i+1</m:t>
            </m:r>
          </m:sup>
        </m:sSubSup>
      </m:oMath>
      <w:r>
        <w:t xml:space="preserve"> est </w:t>
      </w:r>
      <w:r w:rsidR="00F72B48">
        <w:t>calculée</w:t>
      </w:r>
      <w:r>
        <w:t xml:space="preserve">. La procédure est répétée à </w:t>
      </w:r>
      <m:oMath>
        <m:r>
          <w:rPr>
            <w:rFonts w:ascii="Cambria Math" w:hAnsi="Cambria Math"/>
          </w:rPr>
          <m:t xml:space="preserve"> </m:t>
        </m:r>
        <m:sSup>
          <m:sSupPr>
            <m:ctrlPr>
              <w:rPr>
                <w:rFonts w:ascii="Cambria Math" w:hAnsi="Cambria Math"/>
                <w:i/>
              </w:rPr>
            </m:ctrlPr>
          </m:sSupPr>
          <m:e>
            <m:r>
              <w:rPr>
                <w:rFonts w:ascii="Cambria Math" w:hAnsi="Cambria Math"/>
              </w:rPr>
              <m:t>t</m:t>
            </m:r>
          </m:e>
          <m:sup>
            <m:r>
              <w:rPr>
                <w:rFonts w:ascii="Cambria Math" w:hAnsi="Cambria Math"/>
              </w:rPr>
              <m:t>i+1</m:t>
            </m:r>
          </m:sup>
        </m:sSup>
      </m:oMath>
      <w:r>
        <w:t xml:space="preserve"> avec ces nouvelles informations thermomécanique et l’algorithme de l’effet Morton est </w:t>
      </w:r>
      <w:r w:rsidR="00C60449">
        <w:t xml:space="preserve">synthétisé </w:t>
      </w:r>
      <w:r>
        <w:t xml:space="preserve">à la </w:t>
      </w:r>
      <w:r w:rsidR="00C60449" w:rsidRPr="00C60449">
        <w:rPr>
          <w:b/>
        </w:rPr>
        <w:fldChar w:fldCharType="begin"/>
      </w:r>
      <w:r w:rsidR="00C60449" w:rsidRPr="00C60449">
        <w:rPr>
          <w:b/>
        </w:rPr>
        <w:instrText xml:space="preserve"> REF _Ref533777748 \h </w:instrText>
      </w:r>
      <w:r w:rsidR="00C60449">
        <w:rPr>
          <w:b/>
        </w:rPr>
        <w:instrText xml:space="preserve"> \* MERGEFORMAT </w:instrText>
      </w:r>
      <w:r w:rsidR="00C60449" w:rsidRPr="00C60449">
        <w:rPr>
          <w:b/>
        </w:rPr>
      </w:r>
      <w:r w:rsidR="00C60449" w:rsidRPr="00C60449">
        <w:rPr>
          <w:b/>
        </w:rPr>
        <w:fldChar w:fldCharType="separate"/>
      </w:r>
      <w:r w:rsidR="00D07291" w:rsidRPr="00D07291">
        <w:rPr>
          <w:b/>
        </w:rPr>
        <w:t xml:space="preserve">Figure </w:t>
      </w:r>
      <w:r w:rsidR="00D07291" w:rsidRPr="00D07291">
        <w:rPr>
          <w:b/>
          <w:noProof/>
        </w:rPr>
        <w:t>4.1</w:t>
      </w:r>
      <w:r w:rsidR="00D07291" w:rsidRPr="00D07291">
        <w:rPr>
          <w:b/>
          <w:noProof/>
        </w:rPr>
        <w:noBreakHyphen/>
        <w:t>3</w:t>
      </w:r>
      <w:r w:rsidR="00C60449" w:rsidRPr="00C60449">
        <w:rPr>
          <w:b/>
        </w:rPr>
        <w:fldChar w:fldCharType="end"/>
      </w:r>
      <w:r>
        <w:t>.</w:t>
      </w:r>
    </w:p>
    <w:p w14:paraId="43FCB475" w14:textId="4A84E14F" w:rsidR="00B431E6" w:rsidRDefault="00B431E6" w:rsidP="00B431E6">
      <w:pPr>
        <w:spacing w:line="360" w:lineRule="auto"/>
        <w:ind w:firstLine="708"/>
      </w:pPr>
      <w:r>
        <w:t xml:space="preserve">Il faut souligner qu’en réel, le flux thermique moyenné </w:t>
      </w:r>
      <m:oMath>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moy</m:t>
            </m:r>
          </m:sub>
          <m:sup>
            <m:r>
              <m:rPr>
                <m:sty m:val="bi"/>
              </m:rPr>
              <w:rPr>
                <w:rFonts w:ascii="Cambria Math" w:hAnsi="Cambria Math"/>
              </w:rPr>
              <m:t>i</m:t>
            </m:r>
          </m:sup>
        </m:sSubSup>
      </m:oMath>
      <w:r>
        <w:rPr>
          <w:b/>
        </w:rPr>
        <w:t xml:space="preserve"> </w:t>
      </w:r>
      <w:r w:rsidRPr="00DB52C1">
        <w:t xml:space="preserve">utilisé </w:t>
      </w:r>
      <w:r>
        <w:t>par le modèle thermique est inconstant pendant le pas de temps</w:t>
      </w:r>
      <m:oMath>
        <m:r>
          <w:rPr>
            <w:rFonts w:ascii="Cambria Math" w:hAnsi="Cambria Math"/>
          </w:rPr>
          <m:t xml:space="preserve"> d</m:t>
        </m:r>
        <m:sSub>
          <m:sSubPr>
            <m:ctrlPr>
              <w:rPr>
                <w:rFonts w:ascii="Cambria Math" w:hAnsi="Cambria Math"/>
                <w:i/>
              </w:rPr>
            </m:ctrlPr>
          </m:sSubPr>
          <m:e>
            <m:r>
              <w:rPr>
                <w:rFonts w:ascii="Cambria Math" w:hAnsi="Cambria Math"/>
              </w:rPr>
              <m:t>t</m:t>
            </m:r>
          </m:e>
          <m:sub>
            <m:r>
              <w:rPr>
                <w:rFonts w:ascii="Cambria Math" w:hAnsi="Cambria Math"/>
              </w:rPr>
              <m:t>EM</m:t>
            </m:r>
          </m:sub>
        </m:sSub>
      </m:oMath>
      <w:r>
        <w:t xml:space="preserve">, alors que dans ce modèle la température </w:t>
      </w:r>
      <m:oMath>
        <m:sSubSup>
          <m:sSubSupPr>
            <m:ctrlPr>
              <w:rPr>
                <w:rFonts w:ascii="Cambria Math" w:hAnsi="Cambria Math"/>
                <w:i/>
              </w:rPr>
            </m:ctrlPr>
          </m:sSubSupPr>
          <m:e>
            <m:r>
              <m:rPr>
                <m:sty m:val="bi"/>
              </m:rPr>
              <w:rPr>
                <w:rFonts w:ascii="Cambria Math" w:hAnsi="Cambria Math"/>
              </w:rPr>
              <m:t>T</m:t>
            </m:r>
          </m:e>
          <m:sub>
            <m:r>
              <w:rPr>
                <w:rFonts w:ascii="Cambria Math" w:hAnsi="Cambria Math"/>
              </w:rPr>
              <m:t>rotor</m:t>
            </m:r>
          </m:sub>
          <m:sup>
            <m:r>
              <w:rPr>
                <w:rFonts w:ascii="Cambria Math" w:hAnsi="Cambria Math"/>
              </w:rPr>
              <m:t>i+1</m:t>
            </m:r>
          </m:sup>
        </m:sSubSup>
      </m:oMath>
      <w:r>
        <w:t xml:space="preserve"> estimée à </w:t>
      </w:r>
      <m:oMath>
        <m:r>
          <w:rPr>
            <w:rFonts w:ascii="Cambria Math" w:hAnsi="Cambria Math"/>
          </w:rPr>
          <m:t xml:space="preserve"> </m:t>
        </m:r>
        <m:sSup>
          <m:sSupPr>
            <m:ctrlPr>
              <w:rPr>
                <w:rFonts w:ascii="Cambria Math" w:hAnsi="Cambria Math"/>
                <w:i/>
              </w:rPr>
            </m:ctrlPr>
          </m:sSupPr>
          <m:e>
            <m:r>
              <w:rPr>
                <w:rFonts w:ascii="Cambria Math" w:hAnsi="Cambria Math"/>
              </w:rPr>
              <m:t>t</m:t>
            </m:r>
          </m:e>
          <m:sup>
            <m:r>
              <w:rPr>
                <w:rFonts w:ascii="Cambria Math" w:hAnsi="Cambria Math"/>
              </w:rPr>
              <m:t>i+1</m:t>
            </m:r>
          </m:sup>
        </m:sSup>
      </m:oMath>
      <w:r>
        <w:t xml:space="preserve">  est obtenu uniquement à partir des informations thermiques à l’instant</w:t>
      </w:r>
      <m:oMath>
        <m:r>
          <w:rPr>
            <w:rFonts w:ascii="Cambria Math" w:hAnsi="Cambria Math"/>
          </w:rPr>
          <m:t xml:space="preserve"> </m:t>
        </m:r>
        <m:sSup>
          <m:sSupPr>
            <m:ctrlPr>
              <w:rPr>
                <w:rFonts w:ascii="Cambria Math" w:hAnsi="Cambria Math"/>
                <w:i/>
              </w:rPr>
            </m:ctrlPr>
          </m:sSupPr>
          <m:e>
            <m:r>
              <w:rPr>
                <w:rFonts w:ascii="Cambria Math" w:hAnsi="Cambria Math"/>
              </w:rPr>
              <m:t>t</m:t>
            </m:r>
          </m:e>
          <m:sup>
            <m:r>
              <w:rPr>
                <w:rFonts w:ascii="Cambria Math" w:hAnsi="Cambria Math"/>
              </w:rPr>
              <m:t>i</m:t>
            </m:r>
          </m:sup>
        </m:sSup>
      </m:oMath>
      <w:r>
        <w:t xml:space="preserve">. En pratique, l’intégration temporelle de l’équation de la chaleur est effectuée avec un schéma explicite, quelque </w:t>
      </w:r>
      <w:r>
        <w:lastRenderedPageBreak/>
        <w:t>soit la méthode d’intégration utilisée. Ainsi, pour assurer la stabilité du schéma, il faut bien choisir le pas de temps thermique en fonction de la condition de stabilité présenté à la section</w:t>
      </w:r>
      <w:r w:rsidR="008950DA">
        <w:t xml:space="preserve"> </w:t>
      </w:r>
      <w:r w:rsidR="008950DA" w:rsidRPr="008950DA">
        <w:rPr>
          <w:b/>
        </w:rPr>
        <w:fldChar w:fldCharType="begin"/>
      </w:r>
      <w:r w:rsidR="008950DA" w:rsidRPr="008950DA">
        <w:rPr>
          <w:b/>
        </w:rPr>
        <w:instrText xml:space="preserve"> REF _Ref533776278 \r \h </w:instrText>
      </w:r>
      <w:r w:rsidR="008950DA">
        <w:rPr>
          <w:b/>
        </w:rPr>
        <w:instrText xml:space="preserve"> \* MERGEFORMAT </w:instrText>
      </w:r>
      <w:r w:rsidR="008950DA" w:rsidRPr="008950DA">
        <w:rPr>
          <w:b/>
        </w:rPr>
      </w:r>
      <w:r w:rsidR="008950DA" w:rsidRPr="008950DA">
        <w:rPr>
          <w:b/>
        </w:rPr>
        <w:fldChar w:fldCharType="separate"/>
      </w:r>
      <w:r w:rsidR="00D07291">
        <w:rPr>
          <w:b/>
        </w:rPr>
        <w:t>3.1.1.2</w:t>
      </w:r>
      <w:r w:rsidR="008950DA" w:rsidRPr="008950DA">
        <w:rPr>
          <w:b/>
        </w:rPr>
        <w:fldChar w:fldCharType="end"/>
      </w:r>
      <w:r>
        <w:t xml:space="preserve">. </w:t>
      </w:r>
    </w:p>
    <w:p w14:paraId="50A3D2DB" w14:textId="77777777" w:rsidR="00B431E6" w:rsidRDefault="00B431E6" w:rsidP="000839AA">
      <w:pPr>
        <w:pStyle w:val="Titre2"/>
        <w:ind w:left="709"/>
      </w:pPr>
      <w:bookmarkStart w:id="860" w:name="_Toc535252174"/>
      <w:r>
        <w:t>Description du Banc de l’Effet Morton (BEM)</w:t>
      </w:r>
      <w:bookmarkEnd w:id="860"/>
    </w:p>
    <w:p w14:paraId="37DCFA0B" w14:textId="77777777" w:rsidR="00B431E6" w:rsidRDefault="00B431E6" w:rsidP="00B431E6"/>
    <w:p w14:paraId="337153B6" w14:textId="77777777" w:rsidR="00B431E6" w:rsidRDefault="00B431E6" w:rsidP="00B431E6">
      <w:pPr>
        <w:spacing w:line="360" w:lineRule="auto"/>
        <w:ind w:firstLine="708"/>
      </w:pPr>
      <w:r>
        <w:t xml:space="preserve">La simulation complète de l’effet Morton s’est basée sur les configurations du BEM construit au laboratoire de l’institut </w:t>
      </w:r>
      <w:proofErr w:type="spellStart"/>
      <w:r>
        <w:t>Pprime</w:t>
      </w:r>
      <w:proofErr w:type="spellEnd"/>
      <w:r>
        <w:t xml:space="preserve">. Ce banc d’essais est modulable et possède deux configuration : une configuration courte du rotor creux de 430mm et une configuration longue du rotor creux de 700mm. L’origine de la mise en place ces deux rotors creux était que le rotor de 430mm initialement conçu se comportait uniquement avec l’effet Morton stable pendant les essais. En espérant reproduire l’effet Morton instable, le deuxième rotor qui se mesurait 700mm a été conçu et fabriqué.  </w:t>
      </w:r>
    </w:p>
    <w:p w14:paraId="1DA52D2F" w14:textId="77777777" w:rsidR="00B431E6" w:rsidRDefault="00B431E6" w:rsidP="00B431E6">
      <w:pPr>
        <w:spacing w:line="360" w:lineRule="auto"/>
        <w:ind w:firstLine="708"/>
      </w:pPr>
      <w:r>
        <w:t>Pour les deux configurations, les rotors sont creux afin d’avoir une grande différence de la température au rotor</w:t>
      </w:r>
      <m:oMath>
        <m:r>
          <w:rPr>
            <w:rFonts w:ascii="Cambria Math" w:hAnsi="Cambria Math"/>
          </w:rPr>
          <m:t xml:space="preserve"> </m:t>
        </m:r>
        <m:r>
          <m:rPr>
            <m:sty m:val="p"/>
          </m:rPr>
          <w:rPr>
            <w:rFonts w:ascii="Cambria Math" w:hAnsi="Cambria Math"/>
          </w:rPr>
          <m:t>Δ</m:t>
        </m:r>
        <m:r>
          <w:rPr>
            <w:rFonts w:ascii="Cambria Math" w:hAnsi="Cambria Math"/>
          </w:rPr>
          <m:t>T</m:t>
        </m:r>
      </m:oMath>
      <w:r>
        <w:t>. Les diamètres intérieur et ext</w:t>
      </w:r>
      <w:proofErr w:type="spellStart"/>
      <w:r>
        <w:t>érieur</w:t>
      </w:r>
      <w:proofErr w:type="spellEnd"/>
      <w:r>
        <w:t xml:space="preserve"> des rotors sont respectivement 35mm et 45mm. Le même roulement à billes et le même palier circulaire servent à supporter et guider les deux rotors. Le palier hydrodynamique se situe du côté opposé au moteur (</w:t>
      </w:r>
      <w:r w:rsidRPr="00DF5830">
        <w:rPr>
          <w:b/>
        </w:rPr>
        <w:t>NDE</w:t>
      </w:r>
      <w:r>
        <w:t>), alors que le roulement à billes est installé sur côté du moteur (</w:t>
      </w:r>
      <w:r w:rsidRPr="00DF5830">
        <w:rPr>
          <w:b/>
        </w:rPr>
        <w:t>DE</w:t>
      </w:r>
      <w:r>
        <w:t xml:space="preserve">). </w:t>
      </w:r>
    </w:p>
    <w:p w14:paraId="64C32329" w14:textId="77777777" w:rsidR="00B431E6" w:rsidRDefault="00B431E6" w:rsidP="000839AA">
      <w:pPr>
        <w:pStyle w:val="Titre3"/>
        <w:ind w:left="709"/>
      </w:pPr>
      <w:bookmarkStart w:id="861" w:name="_Toc535252175"/>
      <w:r>
        <w:t>Caractéristiques du palier testé et lubrifiant</w:t>
      </w:r>
      <w:bookmarkEnd w:id="861"/>
    </w:p>
    <w:p w14:paraId="2D28D9DA" w14:textId="77777777" w:rsidR="00B431E6" w:rsidRPr="008C5415" w:rsidRDefault="00B431E6" w:rsidP="00B431E6"/>
    <w:p w14:paraId="133A40A3" w14:textId="77777777" w:rsidR="00B431E6" w:rsidRDefault="00B431E6" w:rsidP="00B431E6">
      <w:pPr>
        <w:keepNext/>
        <w:jc w:val="center"/>
      </w:pPr>
      <w:r>
        <w:rPr>
          <w:noProof/>
          <w:lang w:eastAsia="zh-CN"/>
        </w:rPr>
        <w:drawing>
          <wp:inline distT="0" distB="0" distL="0" distR="0" wp14:anchorId="70E67A83" wp14:editId="54F6DF56">
            <wp:extent cx="3543573" cy="1590261"/>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scription du palier.png"/>
                    <pic:cNvPicPr/>
                  </pic:nvPicPr>
                  <pic:blipFill rotWithShape="1">
                    <a:blip r:embed="rId69" cstate="print">
                      <a:extLst>
                        <a:ext uri="{28A0092B-C50C-407E-A947-70E740481C1C}">
                          <a14:useLocalDpi xmlns:a14="http://schemas.microsoft.com/office/drawing/2010/main" val="0"/>
                        </a:ext>
                      </a:extLst>
                    </a:blip>
                    <a:srcRect l="3177" t="3508" r="1090" b="5556"/>
                    <a:stretch/>
                  </pic:blipFill>
                  <pic:spPr bwMode="auto">
                    <a:xfrm>
                      <a:off x="0" y="0"/>
                      <a:ext cx="3570171" cy="1602198"/>
                    </a:xfrm>
                    <a:prstGeom prst="rect">
                      <a:avLst/>
                    </a:prstGeom>
                    <a:ln>
                      <a:noFill/>
                    </a:ln>
                    <a:extLst>
                      <a:ext uri="{53640926-AAD7-44D8-BBD7-CCE9431645EC}">
                        <a14:shadowObscured xmlns:a14="http://schemas.microsoft.com/office/drawing/2010/main"/>
                      </a:ext>
                    </a:extLst>
                  </pic:spPr>
                </pic:pic>
              </a:graphicData>
            </a:graphic>
          </wp:inline>
        </w:drawing>
      </w:r>
    </w:p>
    <w:p w14:paraId="3CCE68C9" w14:textId="7E58E1E1" w:rsidR="00B431E6" w:rsidRPr="00D842A2" w:rsidRDefault="00B431E6" w:rsidP="00B431E6">
      <w:pPr>
        <w:pStyle w:val="Lgende"/>
        <w:jc w:val="center"/>
        <w:rPr>
          <w:rFonts w:ascii="Calibri" w:eastAsia="Times New Roman" w:hAnsi="Calibri" w:cs="Times New Roman"/>
          <w:i w:val="0"/>
          <w:iCs w:val="0"/>
          <w:color w:val="auto"/>
          <w:sz w:val="22"/>
          <w:szCs w:val="20"/>
          <w:lang w:eastAsia="fr-FR"/>
        </w:rPr>
      </w:pPr>
      <w:bookmarkStart w:id="862" w:name="_Ref496169139"/>
      <w:r w:rsidRPr="00D842A2">
        <w:rPr>
          <w:rFonts w:ascii="Calibri" w:eastAsia="Times New Roman" w:hAnsi="Calibri" w:cs="Times New Roman"/>
          <w:i w:val="0"/>
          <w:iCs w:val="0"/>
          <w:color w:val="auto"/>
          <w:sz w:val="22"/>
          <w:szCs w:val="20"/>
          <w:lang w:eastAsia="fr-FR"/>
        </w:rPr>
        <w:t xml:space="preserve">Figure </w:t>
      </w:r>
      <w:r w:rsidR="007B73B8">
        <w:rPr>
          <w:rFonts w:ascii="Calibri" w:eastAsia="Times New Roman" w:hAnsi="Calibri" w:cs="Times New Roman"/>
          <w:i w:val="0"/>
          <w:iCs w:val="0"/>
          <w:color w:val="auto"/>
          <w:sz w:val="22"/>
          <w:szCs w:val="20"/>
          <w:lang w:eastAsia="fr-FR"/>
        </w:rPr>
        <w:fldChar w:fldCharType="begin"/>
      </w:r>
      <w:r w:rsidR="007B73B8">
        <w:rPr>
          <w:rFonts w:ascii="Calibri" w:eastAsia="Times New Roman" w:hAnsi="Calibri" w:cs="Times New Roman"/>
          <w:i w:val="0"/>
          <w:iCs w:val="0"/>
          <w:color w:val="auto"/>
          <w:sz w:val="22"/>
          <w:szCs w:val="20"/>
          <w:lang w:eastAsia="fr-FR"/>
        </w:rPr>
        <w:instrText xml:space="preserve"> STYLEREF 2 \s </w:instrText>
      </w:r>
      <w:r w:rsidR="007B73B8">
        <w:rPr>
          <w:rFonts w:ascii="Calibri" w:eastAsia="Times New Roman" w:hAnsi="Calibri" w:cs="Times New Roman"/>
          <w:i w:val="0"/>
          <w:iCs w:val="0"/>
          <w:color w:val="auto"/>
          <w:sz w:val="22"/>
          <w:szCs w:val="20"/>
          <w:lang w:eastAsia="fr-FR"/>
        </w:rPr>
        <w:fldChar w:fldCharType="separate"/>
      </w:r>
      <w:r w:rsidR="00D07291">
        <w:rPr>
          <w:rFonts w:ascii="Calibri" w:eastAsia="Times New Roman" w:hAnsi="Calibri" w:cs="Times New Roman"/>
          <w:i w:val="0"/>
          <w:iCs w:val="0"/>
          <w:noProof/>
          <w:color w:val="auto"/>
          <w:sz w:val="22"/>
          <w:szCs w:val="20"/>
          <w:lang w:eastAsia="fr-FR"/>
        </w:rPr>
        <w:t>4.2</w:t>
      </w:r>
      <w:r w:rsidR="007B73B8">
        <w:rPr>
          <w:rFonts w:ascii="Calibri" w:eastAsia="Times New Roman" w:hAnsi="Calibri" w:cs="Times New Roman"/>
          <w:i w:val="0"/>
          <w:iCs w:val="0"/>
          <w:color w:val="auto"/>
          <w:sz w:val="22"/>
          <w:szCs w:val="20"/>
          <w:lang w:eastAsia="fr-FR"/>
        </w:rPr>
        <w:fldChar w:fldCharType="end"/>
      </w:r>
      <w:r w:rsidR="007B73B8">
        <w:rPr>
          <w:rFonts w:ascii="Calibri" w:eastAsia="Times New Roman" w:hAnsi="Calibri" w:cs="Times New Roman"/>
          <w:i w:val="0"/>
          <w:iCs w:val="0"/>
          <w:color w:val="auto"/>
          <w:sz w:val="22"/>
          <w:szCs w:val="20"/>
          <w:lang w:eastAsia="fr-FR"/>
        </w:rPr>
        <w:noBreakHyphen/>
      </w:r>
      <w:r w:rsidR="007B73B8">
        <w:rPr>
          <w:rFonts w:ascii="Calibri" w:eastAsia="Times New Roman" w:hAnsi="Calibri" w:cs="Times New Roman"/>
          <w:i w:val="0"/>
          <w:iCs w:val="0"/>
          <w:color w:val="auto"/>
          <w:sz w:val="22"/>
          <w:szCs w:val="20"/>
          <w:lang w:eastAsia="fr-FR"/>
        </w:rPr>
        <w:fldChar w:fldCharType="begin"/>
      </w:r>
      <w:r w:rsidR="007B73B8">
        <w:rPr>
          <w:rFonts w:ascii="Calibri" w:eastAsia="Times New Roman" w:hAnsi="Calibri" w:cs="Times New Roman"/>
          <w:i w:val="0"/>
          <w:iCs w:val="0"/>
          <w:color w:val="auto"/>
          <w:sz w:val="22"/>
          <w:szCs w:val="20"/>
          <w:lang w:eastAsia="fr-FR"/>
        </w:rPr>
        <w:instrText xml:space="preserve"> SEQ Figure \* ARABIC \s 2 </w:instrText>
      </w:r>
      <w:r w:rsidR="007B73B8">
        <w:rPr>
          <w:rFonts w:ascii="Calibri" w:eastAsia="Times New Roman" w:hAnsi="Calibri" w:cs="Times New Roman"/>
          <w:i w:val="0"/>
          <w:iCs w:val="0"/>
          <w:color w:val="auto"/>
          <w:sz w:val="22"/>
          <w:szCs w:val="20"/>
          <w:lang w:eastAsia="fr-FR"/>
        </w:rPr>
        <w:fldChar w:fldCharType="separate"/>
      </w:r>
      <w:r w:rsidR="00D07291">
        <w:rPr>
          <w:rFonts w:ascii="Calibri" w:eastAsia="Times New Roman" w:hAnsi="Calibri" w:cs="Times New Roman"/>
          <w:i w:val="0"/>
          <w:iCs w:val="0"/>
          <w:noProof/>
          <w:color w:val="auto"/>
          <w:sz w:val="22"/>
          <w:szCs w:val="20"/>
          <w:lang w:eastAsia="fr-FR"/>
        </w:rPr>
        <w:t>1</w:t>
      </w:r>
      <w:r w:rsidR="007B73B8">
        <w:rPr>
          <w:rFonts w:ascii="Calibri" w:eastAsia="Times New Roman" w:hAnsi="Calibri" w:cs="Times New Roman"/>
          <w:i w:val="0"/>
          <w:iCs w:val="0"/>
          <w:color w:val="auto"/>
          <w:sz w:val="22"/>
          <w:szCs w:val="20"/>
          <w:lang w:eastAsia="fr-FR"/>
        </w:rPr>
        <w:fldChar w:fldCharType="end"/>
      </w:r>
      <w:bookmarkEnd w:id="862"/>
      <w:r w:rsidRPr="00D842A2">
        <w:rPr>
          <w:rFonts w:ascii="Calibri" w:eastAsia="Times New Roman" w:hAnsi="Calibri" w:cs="Times New Roman"/>
          <w:i w:val="0"/>
          <w:iCs w:val="0"/>
          <w:color w:val="auto"/>
          <w:sz w:val="22"/>
          <w:szCs w:val="20"/>
          <w:lang w:eastAsia="fr-FR"/>
        </w:rPr>
        <w:t xml:space="preserve"> : Palier testé</w:t>
      </w:r>
    </w:p>
    <w:p w14:paraId="5596AA01" w14:textId="70B66DDE" w:rsidR="00B431E6" w:rsidRDefault="00B431E6" w:rsidP="00B431E6">
      <w:pPr>
        <w:spacing w:line="360" w:lineRule="auto"/>
        <w:ind w:firstLine="708"/>
      </w:pPr>
      <w:r>
        <w:t>Le palier testé est un palier lisse circulaire (</w:t>
      </w:r>
      <w:r w:rsidRPr="007B3D3E">
        <w:rPr>
          <w:b/>
        </w:rPr>
        <w:fldChar w:fldCharType="begin"/>
      </w:r>
      <w:r w:rsidRPr="007B3D3E">
        <w:rPr>
          <w:b/>
        </w:rPr>
        <w:instrText xml:space="preserve"> REF _Ref496169139 \h  \* MERGEFORMAT </w:instrText>
      </w:r>
      <w:r w:rsidRPr="007B3D3E">
        <w:rPr>
          <w:b/>
        </w:rPr>
      </w:r>
      <w:r w:rsidRPr="007B3D3E">
        <w:rPr>
          <w:b/>
        </w:rPr>
        <w:fldChar w:fldCharType="separate"/>
      </w:r>
      <w:r w:rsidR="00D07291" w:rsidRPr="00D07291">
        <w:rPr>
          <w:b/>
        </w:rPr>
        <w:t xml:space="preserve">Figure </w:t>
      </w:r>
      <w:r w:rsidR="00D07291" w:rsidRPr="00D07291">
        <w:rPr>
          <w:b/>
          <w:noProof/>
        </w:rPr>
        <w:t>4.2</w:t>
      </w:r>
      <w:r w:rsidR="00D07291" w:rsidRPr="00D07291">
        <w:rPr>
          <w:b/>
          <w:noProof/>
        </w:rPr>
        <w:noBreakHyphen/>
        <w:t>1</w:t>
      </w:r>
      <w:r w:rsidRPr="007B3D3E">
        <w:rPr>
          <w:b/>
        </w:rPr>
        <w:fldChar w:fldCharType="end"/>
      </w:r>
      <w:r>
        <w:t>) avec rainure axiale. Il est réalisé en bronze fritté avec ajout de particules de Téflon (PTFE) améliorant ainsi les caractéristiques de frottement et d’usure. Sa longueur est de 15 mm et son jeu radial est de 50 µm, la portée en bronze est frettée dans une bague en acier.  Lors du fonctionnement de ce palier, la température d’alimentation du lubrifiant était entre 20°C et 25°C et la pression d’alimentation s’est stabilisée à 1.09 bar.</w:t>
      </w:r>
    </w:p>
    <w:p w14:paraId="1004D10B" w14:textId="75885453" w:rsidR="00B431E6" w:rsidRDefault="00B431E6" w:rsidP="00B431E6">
      <w:pPr>
        <w:spacing w:line="360" w:lineRule="auto"/>
        <w:ind w:firstLine="708"/>
      </w:pPr>
      <w:r>
        <w:t xml:space="preserve">Le lubrifiant utilisé pour les essais est une huile ISO VG 32, pour connaitre l’évolution de sa viscosité cinématique en fonction de la température, deux mesures expérimentales sont réalisées : mesure de la viscosité dynamique grâce à un rhéomètre ; et mesure de la densité par pesées à l’aide </w:t>
      </w:r>
      <w:r>
        <w:lastRenderedPageBreak/>
        <w:t>d’un pycnomètre. Les résultats de mesure de la viscosité dynamique, de la densité, ainsi que la viscosité cinématique calculée sont présentés dans le </w:t>
      </w:r>
      <w:r w:rsidRPr="0057433F">
        <w:rPr>
          <w:b/>
        </w:rPr>
        <w:fldChar w:fldCharType="begin"/>
      </w:r>
      <w:r w:rsidRPr="0057433F">
        <w:rPr>
          <w:b/>
        </w:rPr>
        <w:instrText xml:space="preserve"> REF _Ref498706171 \h  \* MERGEFORMAT </w:instrText>
      </w:r>
      <w:r w:rsidRPr="0057433F">
        <w:rPr>
          <w:b/>
        </w:rPr>
      </w:r>
      <w:r w:rsidRPr="0057433F">
        <w:rPr>
          <w:b/>
        </w:rPr>
        <w:fldChar w:fldCharType="separate"/>
      </w:r>
      <w:r w:rsidR="00D07291" w:rsidRPr="00D07291">
        <w:rPr>
          <w:b/>
        </w:rPr>
        <w:t xml:space="preserve">Tableau </w:t>
      </w:r>
      <w:r w:rsidR="00D07291" w:rsidRPr="00D07291">
        <w:rPr>
          <w:b/>
          <w:noProof/>
        </w:rPr>
        <w:t>4.2</w:t>
      </w:r>
      <w:r w:rsidR="00D07291" w:rsidRPr="00D07291">
        <w:rPr>
          <w:b/>
          <w:noProof/>
        </w:rPr>
        <w:noBreakHyphen/>
        <w:t>1</w:t>
      </w:r>
      <w:r w:rsidRPr="0057433F">
        <w:rPr>
          <w:b/>
        </w:rPr>
        <w:fldChar w:fldCharType="end"/>
      </w:r>
      <w:r>
        <w:t>.</w:t>
      </w:r>
    </w:p>
    <w:p w14:paraId="23D43CF5" w14:textId="1390A277" w:rsidR="00B431E6" w:rsidRPr="00446927" w:rsidRDefault="00B431E6" w:rsidP="00B431E6">
      <w:pPr>
        <w:pStyle w:val="Lgende"/>
        <w:spacing w:after="0"/>
        <w:jc w:val="center"/>
        <w:rPr>
          <w:rFonts w:ascii="Calibri" w:eastAsia="Times New Roman" w:hAnsi="Calibri" w:cs="Times New Roman"/>
          <w:i w:val="0"/>
          <w:iCs w:val="0"/>
          <w:color w:val="auto"/>
          <w:sz w:val="22"/>
          <w:szCs w:val="20"/>
          <w:lang w:eastAsia="fr-FR"/>
        </w:rPr>
      </w:pPr>
      <w:bookmarkStart w:id="863" w:name="_Ref498706171"/>
      <w:r w:rsidRPr="00446927">
        <w:rPr>
          <w:rFonts w:ascii="Calibri" w:eastAsia="Times New Roman" w:hAnsi="Calibri" w:cs="Times New Roman"/>
          <w:i w:val="0"/>
          <w:iCs w:val="0"/>
          <w:color w:val="auto"/>
          <w:sz w:val="22"/>
          <w:szCs w:val="20"/>
          <w:lang w:eastAsia="fr-FR"/>
        </w:rPr>
        <w:t xml:space="preserve">Tableau </w:t>
      </w:r>
      <w:r w:rsidR="009521A5">
        <w:rPr>
          <w:rFonts w:ascii="Calibri" w:eastAsia="Times New Roman" w:hAnsi="Calibri" w:cs="Times New Roman"/>
          <w:i w:val="0"/>
          <w:iCs w:val="0"/>
          <w:color w:val="auto"/>
          <w:sz w:val="22"/>
          <w:szCs w:val="20"/>
          <w:lang w:eastAsia="fr-FR"/>
        </w:rPr>
        <w:fldChar w:fldCharType="begin"/>
      </w:r>
      <w:r w:rsidR="009521A5">
        <w:rPr>
          <w:rFonts w:ascii="Calibri" w:eastAsia="Times New Roman" w:hAnsi="Calibri" w:cs="Times New Roman"/>
          <w:i w:val="0"/>
          <w:iCs w:val="0"/>
          <w:color w:val="auto"/>
          <w:sz w:val="22"/>
          <w:szCs w:val="20"/>
          <w:lang w:eastAsia="fr-FR"/>
        </w:rPr>
        <w:instrText xml:space="preserve"> STYLEREF 2 \s </w:instrText>
      </w:r>
      <w:r w:rsidR="009521A5">
        <w:rPr>
          <w:rFonts w:ascii="Calibri" w:eastAsia="Times New Roman" w:hAnsi="Calibri" w:cs="Times New Roman"/>
          <w:i w:val="0"/>
          <w:iCs w:val="0"/>
          <w:color w:val="auto"/>
          <w:sz w:val="22"/>
          <w:szCs w:val="20"/>
          <w:lang w:eastAsia="fr-FR"/>
        </w:rPr>
        <w:fldChar w:fldCharType="separate"/>
      </w:r>
      <w:r w:rsidR="00D07291">
        <w:rPr>
          <w:rFonts w:ascii="Calibri" w:eastAsia="Times New Roman" w:hAnsi="Calibri" w:cs="Times New Roman"/>
          <w:i w:val="0"/>
          <w:iCs w:val="0"/>
          <w:noProof/>
          <w:color w:val="auto"/>
          <w:sz w:val="22"/>
          <w:szCs w:val="20"/>
          <w:lang w:eastAsia="fr-FR"/>
        </w:rPr>
        <w:t>4.2</w:t>
      </w:r>
      <w:r w:rsidR="009521A5">
        <w:rPr>
          <w:rFonts w:ascii="Calibri" w:eastAsia="Times New Roman" w:hAnsi="Calibri" w:cs="Times New Roman"/>
          <w:i w:val="0"/>
          <w:iCs w:val="0"/>
          <w:color w:val="auto"/>
          <w:sz w:val="22"/>
          <w:szCs w:val="20"/>
          <w:lang w:eastAsia="fr-FR"/>
        </w:rPr>
        <w:fldChar w:fldCharType="end"/>
      </w:r>
      <w:r w:rsidR="009521A5">
        <w:rPr>
          <w:rFonts w:ascii="Calibri" w:eastAsia="Times New Roman" w:hAnsi="Calibri" w:cs="Times New Roman"/>
          <w:i w:val="0"/>
          <w:iCs w:val="0"/>
          <w:color w:val="auto"/>
          <w:sz w:val="22"/>
          <w:szCs w:val="20"/>
          <w:lang w:eastAsia="fr-FR"/>
        </w:rPr>
        <w:noBreakHyphen/>
      </w:r>
      <w:r w:rsidR="009521A5">
        <w:rPr>
          <w:rFonts w:ascii="Calibri" w:eastAsia="Times New Roman" w:hAnsi="Calibri" w:cs="Times New Roman"/>
          <w:i w:val="0"/>
          <w:iCs w:val="0"/>
          <w:color w:val="auto"/>
          <w:sz w:val="22"/>
          <w:szCs w:val="20"/>
          <w:lang w:eastAsia="fr-FR"/>
        </w:rPr>
        <w:fldChar w:fldCharType="begin"/>
      </w:r>
      <w:r w:rsidR="009521A5">
        <w:rPr>
          <w:rFonts w:ascii="Calibri" w:eastAsia="Times New Roman" w:hAnsi="Calibri" w:cs="Times New Roman"/>
          <w:i w:val="0"/>
          <w:iCs w:val="0"/>
          <w:color w:val="auto"/>
          <w:sz w:val="22"/>
          <w:szCs w:val="20"/>
          <w:lang w:eastAsia="fr-FR"/>
        </w:rPr>
        <w:instrText xml:space="preserve"> SEQ Tableau \* ARABIC \s 2 </w:instrText>
      </w:r>
      <w:r w:rsidR="009521A5">
        <w:rPr>
          <w:rFonts w:ascii="Calibri" w:eastAsia="Times New Roman" w:hAnsi="Calibri" w:cs="Times New Roman"/>
          <w:i w:val="0"/>
          <w:iCs w:val="0"/>
          <w:color w:val="auto"/>
          <w:sz w:val="22"/>
          <w:szCs w:val="20"/>
          <w:lang w:eastAsia="fr-FR"/>
        </w:rPr>
        <w:fldChar w:fldCharType="separate"/>
      </w:r>
      <w:r w:rsidR="00D07291">
        <w:rPr>
          <w:rFonts w:ascii="Calibri" w:eastAsia="Times New Roman" w:hAnsi="Calibri" w:cs="Times New Roman"/>
          <w:i w:val="0"/>
          <w:iCs w:val="0"/>
          <w:noProof/>
          <w:color w:val="auto"/>
          <w:sz w:val="22"/>
          <w:szCs w:val="20"/>
          <w:lang w:eastAsia="fr-FR"/>
        </w:rPr>
        <w:t>1</w:t>
      </w:r>
      <w:r w:rsidR="009521A5">
        <w:rPr>
          <w:rFonts w:ascii="Calibri" w:eastAsia="Times New Roman" w:hAnsi="Calibri" w:cs="Times New Roman"/>
          <w:i w:val="0"/>
          <w:iCs w:val="0"/>
          <w:color w:val="auto"/>
          <w:sz w:val="22"/>
          <w:szCs w:val="20"/>
          <w:lang w:eastAsia="fr-FR"/>
        </w:rPr>
        <w:fldChar w:fldCharType="end"/>
      </w:r>
      <w:bookmarkEnd w:id="863"/>
      <w:r w:rsidRPr="00446927">
        <w:rPr>
          <w:rFonts w:ascii="Calibri" w:eastAsia="Times New Roman" w:hAnsi="Calibri" w:cs="Times New Roman"/>
          <w:i w:val="0"/>
          <w:iCs w:val="0"/>
          <w:color w:val="auto"/>
          <w:sz w:val="22"/>
          <w:szCs w:val="20"/>
          <w:lang w:eastAsia="fr-FR"/>
        </w:rPr>
        <w:t xml:space="preserve"> : Propriétés du lubrifiant</w:t>
      </w:r>
    </w:p>
    <w:p w14:paraId="2033520E" w14:textId="77777777" w:rsidR="00B431E6" w:rsidRDefault="00B431E6" w:rsidP="00B431E6">
      <w:pPr>
        <w:spacing w:line="360" w:lineRule="auto"/>
        <w:jc w:val="center"/>
      </w:pPr>
      <w:r w:rsidRPr="00E76E09">
        <w:rPr>
          <w:noProof/>
          <w:lang w:eastAsia="zh-CN"/>
        </w:rPr>
        <w:drawing>
          <wp:inline distT="0" distB="0" distL="0" distR="0" wp14:anchorId="1DE2C7E0" wp14:editId="201AA9DA">
            <wp:extent cx="3753170" cy="2536364"/>
            <wp:effectExtent l="0" t="0" r="0" b="0"/>
            <wp:docPr id="457"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6"/>
                    <pic:cNvPicPr>
                      <a:picLocks noChangeAspect="1"/>
                    </pic:cNvPicPr>
                  </pic:nvPicPr>
                  <pic:blipFill>
                    <a:blip r:embed="rId70"/>
                    <a:stretch>
                      <a:fillRect/>
                    </a:stretch>
                  </pic:blipFill>
                  <pic:spPr>
                    <a:xfrm>
                      <a:off x="0" y="0"/>
                      <a:ext cx="3766083" cy="2545091"/>
                    </a:xfrm>
                    <a:prstGeom prst="rect">
                      <a:avLst/>
                    </a:prstGeom>
                  </pic:spPr>
                </pic:pic>
              </a:graphicData>
            </a:graphic>
          </wp:inline>
        </w:drawing>
      </w:r>
    </w:p>
    <w:p w14:paraId="6BDFAEC3" w14:textId="77777777" w:rsidR="00B431E6" w:rsidRDefault="00B431E6" w:rsidP="00665DA5">
      <w:pPr>
        <w:pStyle w:val="Titre3"/>
        <w:ind w:left="709"/>
      </w:pPr>
      <w:bookmarkStart w:id="864" w:name="_Toc535252176"/>
      <w:r>
        <w:t>Configuration du rotor 430mm</w:t>
      </w:r>
      <w:bookmarkEnd w:id="864"/>
    </w:p>
    <w:p w14:paraId="7F405A35" w14:textId="77777777" w:rsidR="00B431E6" w:rsidRDefault="00B431E6" w:rsidP="00B431E6">
      <w:pPr>
        <w:spacing w:line="360" w:lineRule="auto"/>
      </w:pPr>
    </w:p>
    <w:p w14:paraId="62D1AEB2" w14:textId="77777777" w:rsidR="00B431E6" w:rsidRDefault="00B431E6" w:rsidP="00B431E6">
      <w:pPr>
        <w:spacing w:line="360" w:lineRule="auto"/>
        <w:jc w:val="center"/>
      </w:pPr>
      <w:r w:rsidRPr="007A5B53">
        <w:rPr>
          <w:noProof/>
          <w:lang w:eastAsia="zh-CN"/>
        </w:rPr>
        <w:drawing>
          <wp:inline distT="0" distB="0" distL="0" distR="0" wp14:anchorId="39F2E2FE" wp14:editId="35FAF919">
            <wp:extent cx="4740249" cy="2064453"/>
            <wp:effectExtent l="0" t="0" r="0" b="0"/>
            <wp:docPr id="458" name="Imag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pic:cNvPicPr>
                      <a:picLocks noChangeAspect="1"/>
                    </pic:cNvPicPr>
                  </pic:nvPicPr>
                  <pic:blipFill>
                    <a:blip r:embed="rId71"/>
                    <a:stretch>
                      <a:fillRect/>
                    </a:stretch>
                  </pic:blipFill>
                  <pic:spPr>
                    <a:xfrm>
                      <a:off x="0" y="0"/>
                      <a:ext cx="4772362" cy="2078439"/>
                    </a:xfrm>
                    <a:prstGeom prst="rect">
                      <a:avLst/>
                    </a:prstGeom>
                  </pic:spPr>
                </pic:pic>
              </a:graphicData>
            </a:graphic>
          </wp:inline>
        </w:drawing>
      </w:r>
    </w:p>
    <w:p w14:paraId="2127BDDB" w14:textId="1107BE3C" w:rsidR="00B431E6" w:rsidRPr="00373E36" w:rsidRDefault="00B431E6" w:rsidP="00B431E6">
      <w:pPr>
        <w:pStyle w:val="Lgende"/>
        <w:jc w:val="center"/>
        <w:rPr>
          <w:rFonts w:ascii="Calibri" w:eastAsia="Times New Roman" w:hAnsi="Calibri" w:cs="Times New Roman"/>
          <w:i w:val="0"/>
          <w:iCs w:val="0"/>
          <w:color w:val="auto"/>
          <w:sz w:val="22"/>
          <w:szCs w:val="20"/>
          <w:lang w:eastAsia="fr-FR"/>
        </w:rPr>
      </w:pPr>
      <w:bookmarkStart w:id="865" w:name="_Ref530413322"/>
      <w:r w:rsidRPr="00484DDD">
        <w:rPr>
          <w:rFonts w:ascii="Calibri" w:eastAsia="Times New Roman" w:hAnsi="Calibri" w:cs="Times New Roman"/>
          <w:i w:val="0"/>
          <w:iCs w:val="0"/>
          <w:color w:val="auto"/>
          <w:sz w:val="22"/>
          <w:szCs w:val="20"/>
          <w:lang w:eastAsia="fr-FR"/>
        </w:rPr>
        <w:t xml:space="preserve">Figure </w:t>
      </w:r>
      <w:r w:rsidR="007B73B8">
        <w:rPr>
          <w:rFonts w:ascii="Calibri" w:eastAsia="Times New Roman" w:hAnsi="Calibri" w:cs="Times New Roman"/>
          <w:i w:val="0"/>
          <w:iCs w:val="0"/>
          <w:color w:val="auto"/>
          <w:sz w:val="22"/>
          <w:szCs w:val="20"/>
          <w:lang w:eastAsia="fr-FR"/>
        </w:rPr>
        <w:fldChar w:fldCharType="begin"/>
      </w:r>
      <w:r w:rsidR="007B73B8">
        <w:rPr>
          <w:rFonts w:ascii="Calibri" w:eastAsia="Times New Roman" w:hAnsi="Calibri" w:cs="Times New Roman"/>
          <w:i w:val="0"/>
          <w:iCs w:val="0"/>
          <w:color w:val="auto"/>
          <w:sz w:val="22"/>
          <w:szCs w:val="20"/>
          <w:lang w:eastAsia="fr-FR"/>
        </w:rPr>
        <w:instrText xml:space="preserve"> STYLEREF 2 \s </w:instrText>
      </w:r>
      <w:r w:rsidR="007B73B8">
        <w:rPr>
          <w:rFonts w:ascii="Calibri" w:eastAsia="Times New Roman" w:hAnsi="Calibri" w:cs="Times New Roman"/>
          <w:i w:val="0"/>
          <w:iCs w:val="0"/>
          <w:color w:val="auto"/>
          <w:sz w:val="22"/>
          <w:szCs w:val="20"/>
          <w:lang w:eastAsia="fr-FR"/>
        </w:rPr>
        <w:fldChar w:fldCharType="separate"/>
      </w:r>
      <w:r w:rsidR="00D07291">
        <w:rPr>
          <w:rFonts w:ascii="Calibri" w:eastAsia="Times New Roman" w:hAnsi="Calibri" w:cs="Times New Roman"/>
          <w:i w:val="0"/>
          <w:iCs w:val="0"/>
          <w:noProof/>
          <w:color w:val="auto"/>
          <w:sz w:val="22"/>
          <w:szCs w:val="20"/>
          <w:lang w:eastAsia="fr-FR"/>
        </w:rPr>
        <w:t>4.2</w:t>
      </w:r>
      <w:r w:rsidR="007B73B8">
        <w:rPr>
          <w:rFonts w:ascii="Calibri" w:eastAsia="Times New Roman" w:hAnsi="Calibri" w:cs="Times New Roman"/>
          <w:i w:val="0"/>
          <w:iCs w:val="0"/>
          <w:color w:val="auto"/>
          <w:sz w:val="22"/>
          <w:szCs w:val="20"/>
          <w:lang w:eastAsia="fr-FR"/>
        </w:rPr>
        <w:fldChar w:fldCharType="end"/>
      </w:r>
      <w:r w:rsidR="007B73B8">
        <w:rPr>
          <w:rFonts w:ascii="Calibri" w:eastAsia="Times New Roman" w:hAnsi="Calibri" w:cs="Times New Roman"/>
          <w:i w:val="0"/>
          <w:iCs w:val="0"/>
          <w:color w:val="auto"/>
          <w:sz w:val="22"/>
          <w:szCs w:val="20"/>
          <w:lang w:eastAsia="fr-FR"/>
        </w:rPr>
        <w:noBreakHyphen/>
      </w:r>
      <w:r w:rsidR="007B73B8">
        <w:rPr>
          <w:rFonts w:ascii="Calibri" w:eastAsia="Times New Roman" w:hAnsi="Calibri" w:cs="Times New Roman"/>
          <w:i w:val="0"/>
          <w:iCs w:val="0"/>
          <w:color w:val="auto"/>
          <w:sz w:val="22"/>
          <w:szCs w:val="20"/>
          <w:lang w:eastAsia="fr-FR"/>
        </w:rPr>
        <w:fldChar w:fldCharType="begin"/>
      </w:r>
      <w:r w:rsidR="007B73B8">
        <w:rPr>
          <w:rFonts w:ascii="Calibri" w:eastAsia="Times New Roman" w:hAnsi="Calibri" w:cs="Times New Roman"/>
          <w:i w:val="0"/>
          <w:iCs w:val="0"/>
          <w:color w:val="auto"/>
          <w:sz w:val="22"/>
          <w:szCs w:val="20"/>
          <w:lang w:eastAsia="fr-FR"/>
        </w:rPr>
        <w:instrText xml:space="preserve"> SEQ Figure \* ARABIC \s 2 </w:instrText>
      </w:r>
      <w:r w:rsidR="007B73B8">
        <w:rPr>
          <w:rFonts w:ascii="Calibri" w:eastAsia="Times New Roman" w:hAnsi="Calibri" w:cs="Times New Roman"/>
          <w:i w:val="0"/>
          <w:iCs w:val="0"/>
          <w:color w:val="auto"/>
          <w:sz w:val="22"/>
          <w:szCs w:val="20"/>
          <w:lang w:eastAsia="fr-FR"/>
        </w:rPr>
        <w:fldChar w:fldCharType="separate"/>
      </w:r>
      <w:r w:rsidR="00D07291">
        <w:rPr>
          <w:rFonts w:ascii="Calibri" w:eastAsia="Times New Roman" w:hAnsi="Calibri" w:cs="Times New Roman"/>
          <w:i w:val="0"/>
          <w:iCs w:val="0"/>
          <w:noProof/>
          <w:color w:val="auto"/>
          <w:sz w:val="22"/>
          <w:szCs w:val="20"/>
          <w:lang w:eastAsia="fr-FR"/>
        </w:rPr>
        <w:t>2</w:t>
      </w:r>
      <w:r w:rsidR="007B73B8">
        <w:rPr>
          <w:rFonts w:ascii="Calibri" w:eastAsia="Times New Roman" w:hAnsi="Calibri" w:cs="Times New Roman"/>
          <w:i w:val="0"/>
          <w:iCs w:val="0"/>
          <w:color w:val="auto"/>
          <w:sz w:val="22"/>
          <w:szCs w:val="20"/>
          <w:lang w:eastAsia="fr-FR"/>
        </w:rPr>
        <w:fldChar w:fldCharType="end"/>
      </w:r>
      <w:bookmarkEnd w:id="865"/>
      <w:r>
        <w:rPr>
          <w:rFonts w:ascii="Calibri" w:eastAsia="Times New Roman" w:hAnsi="Calibri" w:cs="Times New Roman"/>
          <w:i w:val="0"/>
          <w:iCs w:val="0"/>
          <w:color w:val="auto"/>
          <w:sz w:val="22"/>
          <w:szCs w:val="20"/>
          <w:lang w:eastAsia="fr-FR"/>
        </w:rPr>
        <w:t> : La configuration du rotor 430mm</w:t>
      </w:r>
    </w:p>
    <w:p w14:paraId="0CAB3036" w14:textId="5B47ABE4" w:rsidR="00B431E6" w:rsidRDefault="00B431E6" w:rsidP="00B431E6">
      <w:pPr>
        <w:spacing w:line="360" w:lineRule="auto"/>
        <w:ind w:firstLine="708"/>
      </w:pPr>
      <w:r>
        <w:t xml:space="preserve">Le rotor 430mm possède un disque de 0.7kg monté en porte à faux à l’extrémité NDE du rotor. La configuration du rotor est illustrée à la </w:t>
      </w:r>
      <w:r w:rsidRPr="00827AE1">
        <w:fldChar w:fldCharType="begin"/>
      </w:r>
      <w:r w:rsidRPr="00827AE1">
        <w:instrText xml:space="preserve"> REF _Ref530413322 \h  \* MERGEFORMAT </w:instrText>
      </w:r>
      <w:r w:rsidRPr="00827AE1">
        <w:fldChar w:fldCharType="separate"/>
      </w:r>
      <w:r w:rsidR="00D07291" w:rsidRPr="00D07291">
        <w:rPr>
          <w:b/>
          <w:iCs/>
        </w:rPr>
        <w:t>Figure</w:t>
      </w:r>
      <w:r w:rsidR="00D07291" w:rsidRPr="00D07291">
        <w:rPr>
          <w:iCs/>
        </w:rPr>
        <w:t xml:space="preserve"> </w:t>
      </w:r>
      <w:r w:rsidR="00D07291" w:rsidRPr="00D07291">
        <w:rPr>
          <w:b/>
          <w:i/>
          <w:iCs/>
        </w:rPr>
        <w:t>4.2</w:t>
      </w:r>
      <w:r w:rsidR="00D07291" w:rsidRPr="00D07291">
        <w:rPr>
          <w:b/>
          <w:i/>
          <w:iCs/>
        </w:rPr>
        <w:noBreakHyphen/>
        <w:t>2</w:t>
      </w:r>
      <w:r w:rsidRPr="00827AE1">
        <w:fldChar w:fldCharType="end"/>
      </w:r>
      <w:r w:rsidRPr="00827AE1">
        <w:t xml:space="preserve"> et</w:t>
      </w:r>
      <w:r>
        <w:t xml:space="preserve"> les caractéristiques physiques nécessaires pour effectuer de l’analyse de l’effet Morton sont synthétisées dans le </w:t>
      </w:r>
      <w:r w:rsidRPr="00255AF6">
        <w:rPr>
          <w:b/>
        </w:rPr>
        <w:fldChar w:fldCharType="begin"/>
      </w:r>
      <w:r w:rsidRPr="00255AF6">
        <w:rPr>
          <w:b/>
        </w:rPr>
        <w:instrText xml:space="preserve"> REF _Ref531165681 \h  \* MERGEFORMAT </w:instrText>
      </w:r>
      <w:r w:rsidRPr="00255AF6">
        <w:rPr>
          <w:b/>
        </w:rPr>
      </w:r>
      <w:r w:rsidRPr="00255AF6">
        <w:rPr>
          <w:b/>
        </w:rPr>
        <w:fldChar w:fldCharType="separate"/>
      </w:r>
      <w:r w:rsidR="00D07291" w:rsidRPr="00D07291">
        <w:rPr>
          <w:b/>
        </w:rPr>
        <w:t xml:space="preserve">Tableau </w:t>
      </w:r>
      <w:r w:rsidR="00D07291" w:rsidRPr="00D07291">
        <w:rPr>
          <w:b/>
          <w:iCs/>
          <w:noProof/>
        </w:rPr>
        <w:t>4.2</w:t>
      </w:r>
      <w:r w:rsidR="00D07291" w:rsidRPr="00D07291">
        <w:rPr>
          <w:b/>
          <w:iCs/>
          <w:noProof/>
        </w:rPr>
        <w:noBreakHyphen/>
        <w:t>2</w:t>
      </w:r>
      <w:r w:rsidRPr="00255AF6">
        <w:rPr>
          <w:b/>
        </w:rPr>
        <w:fldChar w:fldCharType="end"/>
      </w:r>
      <w:r>
        <w:t xml:space="preserve">. </w:t>
      </w:r>
    </w:p>
    <w:p w14:paraId="1E653D31" w14:textId="2235F02B" w:rsidR="00B431E6" w:rsidRPr="00901BDC" w:rsidRDefault="00B431E6" w:rsidP="00B431E6">
      <w:pPr>
        <w:pStyle w:val="Lgende"/>
        <w:keepNext/>
        <w:spacing w:after="0"/>
        <w:jc w:val="center"/>
        <w:rPr>
          <w:rFonts w:ascii="Calibri" w:eastAsia="Times New Roman" w:hAnsi="Calibri" w:cs="Times New Roman"/>
          <w:i w:val="0"/>
          <w:iCs w:val="0"/>
          <w:color w:val="auto"/>
          <w:sz w:val="22"/>
          <w:szCs w:val="20"/>
          <w:lang w:eastAsia="fr-FR"/>
        </w:rPr>
      </w:pPr>
      <w:bookmarkStart w:id="866" w:name="_Ref531165681"/>
      <w:r w:rsidRPr="00901BDC">
        <w:rPr>
          <w:rFonts w:ascii="Calibri" w:eastAsia="Times New Roman" w:hAnsi="Calibri" w:cs="Times New Roman"/>
          <w:i w:val="0"/>
          <w:iCs w:val="0"/>
          <w:color w:val="auto"/>
          <w:sz w:val="22"/>
          <w:szCs w:val="20"/>
          <w:lang w:eastAsia="fr-FR"/>
        </w:rPr>
        <w:t xml:space="preserve">Tableau </w:t>
      </w:r>
      <w:r w:rsidR="009521A5">
        <w:rPr>
          <w:rFonts w:ascii="Calibri" w:eastAsia="Times New Roman" w:hAnsi="Calibri" w:cs="Times New Roman"/>
          <w:i w:val="0"/>
          <w:iCs w:val="0"/>
          <w:color w:val="auto"/>
          <w:sz w:val="22"/>
          <w:szCs w:val="20"/>
          <w:lang w:eastAsia="fr-FR"/>
        </w:rPr>
        <w:fldChar w:fldCharType="begin"/>
      </w:r>
      <w:r w:rsidR="009521A5">
        <w:rPr>
          <w:rFonts w:ascii="Calibri" w:eastAsia="Times New Roman" w:hAnsi="Calibri" w:cs="Times New Roman"/>
          <w:i w:val="0"/>
          <w:iCs w:val="0"/>
          <w:color w:val="auto"/>
          <w:sz w:val="22"/>
          <w:szCs w:val="20"/>
          <w:lang w:eastAsia="fr-FR"/>
        </w:rPr>
        <w:instrText xml:space="preserve"> STYLEREF 2 \s </w:instrText>
      </w:r>
      <w:r w:rsidR="009521A5">
        <w:rPr>
          <w:rFonts w:ascii="Calibri" w:eastAsia="Times New Roman" w:hAnsi="Calibri" w:cs="Times New Roman"/>
          <w:i w:val="0"/>
          <w:iCs w:val="0"/>
          <w:color w:val="auto"/>
          <w:sz w:val="22"/>
          <w:szCs w:val="20"/>
          <w:lang w:eastAsia="fr-FR"/>
        </w:rPr>
        <w:fldChar w:fldCharType="separate"/>
      </w:r>
      <w:r w:rsidR="00D07291">
        <w:rPr>
          <w:rFonts w:ascii="Calibri" w:eastAsia="Times New Roman" w:hAnsi="Calibri" w:cs="Times New Roman"/>
          <w:i w:val="0"/>
          <w:iCs w:val="0"/>
          <w:noProof/>
          <w:color w:val="auto"/>
          <w:sz w:val="22"/>
          <w:szCs w:val="20"/>
          <w:lang w:eastAsia="fr-FR"/>
        </w:rPr>
        <w:t>4.2</w:t>
      </w:r>
      <w:r w:rsidR="009521A5">
        <w:rPr>
          <w:rFonts w:ascii="Calibri" w:eastAsia="Times New Roman" w:hAnsi="Calibri" w:cs="Times New Roman"/>
          <w:i w:val="0"/>
          <w:iCs w:val="0"/>
          <w:color w:val="auto"/>
          <w:sz w:val="22"/>
          <w:szCs w:val="20"/>
          <w:lang w:eastAsia="fr-FR"/>
        </w:rPr>
        <w:fldChar w:fldCharType="end"/>
      </w:r>
      <w:r w:rsidR="009521A5">
        <w:rPr>
          <w:rFonts w:ascii="Calibri" w:eastAsia="Times New Roman" w:hAnsi="Calibri" w:cs="Times New Roman"/>
          <w:i w:val="0"/>
          <w:iCs w:val="0"/>
          <w:color w:val="auto"/>
          <w:sz w:val="22"/>
          <w:szCs w:val="20"/>
          <w:lang w:eastAsia="fr-FR"/>
        </w:rPr>
        <w:noBreakHyphen/>
      </w:r>
      <w:r w:rsidR="009521A5">
        <w:rPr>
          <w:rFonts w:ascii="Calibri" w:eastAsia="Times New Roman" w:hAnsi="Calibri" w:cs="Times New Roman"/>
          <w:i w:val="0"/>
          <w:iCs w:val="0"/>
          <w:color w:val="auto"/>
          <w:sz w:val="22"/>
          <w:szCs w:val="20"/>
          <w:lang w:eastAsia="fr-FR"/>
        </w:rPr>
        <w:fldChar w:fldCharType="begin"/>
      </w:r>
      <w:r w:rsidR="009521A5">
        <w:rPr>
          <w:rFonts w:ascii="Calibri" w:eastAsia="Times New Roman" w:hAnsi="Calibri" w:cs="Times New Roman"/>
          <w:i w:val="0"/>
          <w:iCs w:val="0"/>
          <w:color w:val="auto"/>
          <w:sz w:val="22"/>
          <w:szCs w:val="20"/>
          <w:lang w:eastAsia="fr-FR"/>
        </w:rPr>
        <w:instrText xml:space="preserve"> SEQ Tableau \* ARABIC \s 2 </w:instrText>
      </w:r>
      <w:r w:rsidR="009521A5">
        <w:rPr>
          <w:rFonts w:ascii="Calibri" w:eastAsia="Times New Roman" w:hAnsi="Calibri" w:cs="Times New Roman"/>
          <w:i w:val="0"/>
          <w:iCs w:val="0"/>
          <w:color w:val="auto"/>
          <w:sz w:val="22"/>
          <w:szCs w:val="20"/>
          <w:lang w:eastAsia="fr-FR"/>
        </w:rPr>
        <w:fldChar w:fldCharType="separate"/>
      </w:r>
      <w:r w:rsidR="00D07291">
        <w:rPr>
          <w:rFonts w:ascii="Calibri" w:eastAsia="Times New Roman" w:hAnsi="Calibri" w:cs="Times New Roman"/>
          <w:i w:val="0"/>
          <w:iCs w:val="0"/>
          <w:noProof/>
          <w:color w:val="auto"/>
          <w:sz w:val="22"/>
          <w:szCs w:val="20"/>
          <w:lang w:eastAsia="fr-FR"/>
        </w:rPr>
        <w:t>2</w:t>
      </w:r>
      <w:r w:rsidR="009521A5">
        <w:rPr>
          <w:rFonts w:ascii="Calibri" w:eastAsia="Times New Roman" w:hAnsi="Calibri" w:cs="Times New Roman"/>
          <w:i w:val="0"/>
          <w:iCs w:val="0"/>
          <w:color w:val="auto"/>
          <w:sz w:val="22"/>
          <w:szCs w:val="20"/>
          <w:lang w:eastAsia="fr-FR"/>
        </w:rPr>
        <w:fldChar w:fldCharType="end"/>
      </w:r>
      <w:bookmarkEnd w:id="866"/>
      <w:r>
        <w:rPr>
          <w:rFonts w:ascii="Calibri" w:eastAsia="Times New Roman" w:hAnsi="Calibri" w:cs="Times New Roman"/>
          <w:i w:val="0"/>
          <w:iCs w:val="0"/>
          <w:color w:val="auto"/>
          <w:sz w:val="22"/>
          <w:szCs w:val="20"/>
          <w:lang w:eastAsia="fr-FR"/>
        </w:rPr>
        <w:t> : paramètres physiques du rotor 430mm</w:t>
      </w:r>
    </w:p>
    <w:p w14:paraId="2CE955C5" w14:textId="77777777" w:rsidR="00B431E6" w:rsidRDefault="00B431E6" w:rsidP="00B431E6">
      <w:r w:rsidRPr="008871DE">
        <w:rPr>
          <w:noProof/>
          <w:lang w:eastAsia="zh-CN"/>
        </w:rPr>
        <w:drawing>
          <wp:inline distT="0" distB="0" distL="0" distR="0" wp14:anchorId="78331137" wp14:editId="5A2862B7">
            <wp:extent cx="5760720" cy="1342390"/>
            <wp:effectExtent l="0" t="0" r="0" b="0"/>
            <wp:docPr id="97"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5"/>
                    <pic:cNvPicPr>
                      <a:picLocks noChangeAspect="1"/>
                    </pic:cNvPicPr>
                  </pic:nvPicPr>
                  <pic:blipFill>
                    <a:blip r:embed="rId72"/>
                    <a:stretch>
                      <a:fillRect/>
                    </a:stretch>
                  </pic:blipFill>
                  <pic:spPr>
                    <a:xfrm>
                      <a:off x="0" y="0"/>
                      <a:ext cx="5760720" cy="1342390"/>
                    </a:xfrm>
                    <a:prstGeom prst="rect">
                      <a:avLst/>
                    </a:prstGeom>
                  </pic:spPr>
                </pic:pic>
              </a:graphicData>
            </a:graphic>
          </wp:inline>
        </w:drawing>
      </w:r>
    </w:p>
    <w:p w14:paraId="0A3156F1" w14:textId="66EE9F65" w:rsidR="00F93FF3" w:rsidRDefault="00F93FF3" w:rsidP="00B431E6">
      <w:pPr>
        <w:pStyle w:val="Default"/>
        <w:spacing w:line="360" w:lineRule="auto"/>
        <w:ind w:firstLine="708"/>
        <w:jc w:val="both"/>
        <w:rPr>
          <w:sz w:val="22"/>
        </w:rPr>
      </w:pPr>
      <w:r w:rsidRPr="00F93FF3">
        <w:rPr>
          <w:sz w:val="22"/>
          <w:highlight w:val="yellow"/>
        </w:rPr>
        <w:t>Ajouté des caractéristiques du roulement</w:t>
      </w:r>
    </w:p>
    <w:p w14:paraId="3572E8BF" w14:textId="14B8C967" w:rsidR="00B431E6" w:rsidRPr="00003960" w:rsidRDefault="00B431E6" w:rsidP="00B431E6">
      <w:pPr>
        <w:pStyle w:val="Default"/>
        <w:spacing w:line="360" w:lineRule="auto"/>
        <w:ind w:firstLine="708"/>
        <w:jc w:val="both"/>
        <w:rPr>
          <w:sz w:val="22"/>
        </w:rPr>
      </w:pPr>
      <w:r w:rsidRPr="00003960">
        <w:rPr>
          <w:sz w:val="22"/>
        </w:rPr>
        <w:lastRenderedPageBreak/>
        <w:t xml:space="preserve">L’analyse modale est réalisée en utilisant le modèle du rotor à </w:t>
      </w:r>
      <m:oMath>
        <m:r>
          <w:rPr>
            <w:rFonts w:ascii="Cambria Math" w:hAnsi="Cambria Math"/>
            <w:sz w:val="22"/>
          </w:rPr>
          <m:t>n</m:t>
        </m:r>
      </m:oMath>
      <w:r w:rsidRPr="00003960">
        <w:rPr>
          <w:sz w:val="22"/>
        </w:rPr>
        <w:t xml:space="preserve"> degrés de liberté et en se basant sur les coefficients dynamiques non isothermes du palier. Ces coefficients sont présentés dans les </w:t>
      </w:r>
      <w:r w:rsidRPr="0023225D">
        <w:rPr>
          <w:b/>
          <w:sz w:val="22"/>
        </w:rPr>
        <w:fldChar w:fldCharType="begin"/>
      </w:r>
      <w:r w:rsidRPr="0023225D">
        <w:rPr>
          <w:b/>
          <w:sz w:val="22"/>
        </w:rPr>
        <w:instrText xml:space="preserve"> REF _Ref530417381 \h  \* MERGEFORMAT </w:instrText>
      </w:r>
      <w:r w:rsidRPr="0023225D">
        <w:rPr>
          <w:b/>
          <w:sz w:val="22"/>
        </w:rPr>
      </w:r>
      <w:r w:rsidRPr="0023225D">
        <w:rPr>
          <w:b/>
          <w:sz w:val="22"/>
        </w:rPr>
        <w:fldChar w:fldCharType="separate"/>
      </w:r>
      <w:r w:rsidR="00D07291" w:rsidRPr="00D07291">
        <w:rPr>
          <w:b/>
          <w:iCs/>
          <w:sz w:val="22"/>
        </w:rPr>
        <w:t xml:space="preserve">Figure </w:t>
      </w:r>
      <w:r w:rsidR="00D07291" w:rsidRPr="00D07291">
        <w:rPr>
          <w:b/>
          <w:iCs/>
          <w:noProof/>
          <w:sz w:val="22"/>
        </w:rPr>
        <w:t>4.2</w:t>
      </w:r>
      <w:r w:rsidR="00D07291" w:rsidRPr="00D07291">
        <w:rPr>
          <w:b/>
          <w:iCs/>
          <w:noProof/>
          <w:sz w:val="22"/>
        </w:rPr>
        <w:noBreakHyphen/>
        <w:t>3</w:t>
      </w:r>
      <w:r w:rsidRPr="0023225D">
        <w:rPr>
          <w:b/>
          <w:sz w:val="22"/>
        </w:rPr>
        <w:fldChar w:fldCharType="end"/>
      </w:r>
      <w:r w:rsidRPr="00003960">
        <w:rPr>
          <w:sz w:val="22"/>
        </w:rPr>
        <w:t xml:space="preserve"> et </w:t>
      </w:r>
      <w:r w:rsidRPr="0023225D">
        <w:rPr>
          <w:b/>
          <w:sz w:val="22"/>
        </w:rPr>
        <w:fldChar w:fldCharType="begin"/>
      </w:r>
      <w:r w:rsidRPr="0023225D">
        <w:rPr>
          <w:b/>
          <w:sz w:val="22"/>
        </w:rPr>
        <w:instrText xml:space="preserve"> REF _Ref530417384 \h  \* MERGEFORMAT </w:instrText>
      </w:r>
      <w:r w:rsidRPr="0023225D">
        <w:rPr>
          <w:b/>
          <w:sz w:val="22"/>
        </w:rPr>
      </w:r>
      <w:r w:rsidRPr="0023225D">
        <w:rPr>
          <w:b/>
          <w:sz w:val="22"/>
        </w:rPr>
        <w:fldChar w:fldCharType="separate"/>
      </w:r>
      <w:r w:rsidR="00D07291" w:rsidRPr="00D07291">
        <w:rPr>
          <w:b/>
          <w:iCs/>
          <w:sz w:val="22"/>
        </w:rPr>
        <w:t xml:space="preserve">Figure </w:t>
      </w:r>
      <w:r w:rsidR="00D07291" w:rsidRPr="00D07291">
        <w:rPr>
          <w:b/>
          <w:iCs/>
          <w:noProof/>
          <w:sz w:val="22"/>
        </w:rPr>
        <w:t>4.2</w:t>
      </w:r>
      <w:r w:rsidR="00D07291" w:rsidRPr="00D07291">
        <w:rPr>
          <w:b/>
          <w:iCs/>
          <w:noProof/>
          <w:sz w:val="22"/>
        </w:rPr>
        <w:noBreakHyphen/>
        <w:t>4</w:t>
      </w:r>
      <w:r w:rsidRPr="0023225D">
        <w:rPr>
          <w:b/>
          <w:sz w:val="22"/>
        </w:rPr>
        <w:fldChar w:fldCharType="end"/>
      </w:r>
      <w:r w:rsidRPr="00003960">
        <w:rPr>
          <w:sz w:val="22"/>
        </w:rPr>
        <w:t xml:space="preserve">. Ils sont obtenus aux positions d’équilibre statiques du rotor dans le palier qui sont montrés à la </w:t>
      </w:r>
      <w:r w:rsidRPr="00611925">
        <w:rPr>
          <w:b/>
          <w:sz w:val="22"/>
        </w:rPr>
        <w:fldChar w:fldCharType="begin"/>
      </w:r>
      <w:r w:rsidRPr="00611925">
        <w:rPr>
          <w:b/>
          <w:sz w:val="22"/>
        </w:rPr>
        <w:instrText xml:space="preserve"> REF _Ref530417410 \h  \* MERGEFORMAT </w:instrText>
      </w:r>
      <w:r w:rsidRPr="00611925">
        <w:rPr>
          <w:b/>
          <w:sz w:val="22"/>
        </w:rPr>
      </w:r>
      <w:r w:rsidRPr="00611925">
        <w:rPr>
          <w:b/>
          <w:sz w:val="22"/>
        </w:rPr>
        <w:fldChar w:fldCharType="separate"/>
      </w:r>
      <w:r w:rsidR="00D07291" w:rsidRPr="00D07291">
        <w:rPr>
          <w:b/>
          <w:iCs/>
          <w:sz w:val="22"/>
        </w:rPr>
        <w:t xml:space="preserve">Figure </w:t>
      </w:r>
      <w:r w:rsidR="00D07291" w:rsidRPr="00D07291">
        <w:rPr>
          <w:b/>
          <w:iCs/>
          <w:noProof/>
          <w:sz w:val="22"/>
        </w:rPr>
        <w:t>4.2</w:t>
      </w:r>
      <w:r w:rsidR="00D07291" w:rsidRPr="00D07291">
        <w:rPr>
          <w:b/>
          <w:iCs/>
          <w:noProof/>
          <w:sz w:val="22"/>
        </w:rPr>
        <w:noBreakHyphen/>
        <w:t>5</w:t>
      </w:r>
      <w:r w:rsidRPr="00611925">
        <w:rPr>
          <w:b/>
          <w:sz w:val="22"/>
        </w:rPr>
        <w:fldChar w:fldCharType="end"/>
      </w:r>
      <w:r w:rsidRPr="00611925">
        <w:rPr>
          <w:b/>
          <w:sz w:val="22"/>
        </w:rPr>
        <w:t>.</w:t>
      </w:r>
      <w:r w:rsidRPr="00003960">
        <w:rPr>
          <w:sz w:val="22"/>
        </w:rPr>
        <w:t xml:space="preserve"> La résolution de l’équation de l’énergie du film lubrifiant est prise en compte dans le calcul de ces coefficients. Une température de 55°C imposée au rotor et une paroi adiabatique sont utilisées comme les conditions aux limites thermiques. Les résultats de cette analyse sont illustrés dans la </w:t>
      </w:r>
      <w:r w:rsidRPr="00BD15FE">
        <w:rPr>
          <w:b/>
          <w:sz w:val="22"/>
        </w:rPr>
        <w:fldChar w:fldCharType="begin"/>
      </w:r>
      <w:r w:rsidRPr="00BD15FE">
        <w:rPr>
          <w:b/>
          <w:sz w:val="22"/>
        </w:rPr>
        <w:instrText xml:space="preserve"> REF _Ref530417483 \h  \* MERGEFORMAT </w:instrText>
      </w:r>
      <w:r w:rsidRPr="00BD15FE">
        <w:rPr>
          <w:b/>
          <w:sz w:val="22"/>
        </w:rPr>
      </w:r>
      <w:r w:rsidRPr="00BD15FE">
        <w:rPr>
          <w:b/>
          <w:sz w:val="22"/>
        </w:rPr>
        <w:fldChar w:fldCharType="separate"/>
      </w:r>
      <w:r w:rsidR="00D07291" w:rsidRPr="00D07291">
        <w:rPr>
          <w:b/>
          <w:iCs/>
          <w:sz w:val="22"/>
        </w:rPr>
        <w:t xml:space="preserve">Figure </w:t>
      </w:r>
      <w:r w:rsidR="00D07291" w:rsidRPr="00D07291">
        <w:rPr>
          <w:b/>
          <w:iCs/>
          <w:noProof/>
          <w:sz w:val="22"/>
        </w:rPr>
        <w:t>4.2</w:t>
      </w:r>
      <w:r w:rsidR="00D07291" w:rsidRPr="00D07291">
        <w:rPr>
          <w:b/>
          <w:iCs/>
          <w:noProof/>
          <w:sz w:val="22"/>
        </w:rPr>
        <w:noBreakHyphen/>
        <w:t>6</w:t>
      </w:r>
      <w:r w:rsidRPr="00BD15FE">
        <w:rPr>
          <w:b/>
          <w:sz w:val="22"/>
        </w:rPr>
        <w:fldChar w:fldCharType="end"/>
      </w:r>
      <w:r w:rsidRPr="00003960">
        <w:rPr>
          <w:sz w:val="22"/>
        </w:rPr>
        <w:t>.</w:t>
      </w:r>
    </w:p>
    <w:p w14:paraId="1457C3A0" w14:textId="77777777" w:rsidR="00B431E6" w:rsidRDefault="00B431E6" w:rsidP="00B431E6">
      <w:pPr>
        <w:pStyle w:val="Default"/>
        <w:keepNext/>
        <w:spacing w:line="360" w:lineRule="auto"/>
        <w:jc w:val="center"/>
      </w:pPr>
      <w:r>
        <w:rPr>
          <w:noProof/>
        </w:rPr>
        <w:drawing>
          <wp:inline distT="0" distB="0" distL="0" distR="0" wp14:anchorId="5A5FEA82" wp14:editId="0ED52B37">
            <wp:extent cx="5171033" cy="3450640"/>
            <wp:effectExtent l="0" t="0" r="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248025" cy="3502017"/>
                    </a:xfrm>
                    <a:prstGeom prst="rect">
                      <a:avLst/>
                    </a:prstGeom>
                    <a:noFill/>
                  </pic:spPr>
                </pic:pic>
              </a:graphicData>
            </a:graphic>
          </wp:inline>
        </w:drawing>
      </w:r>
    </w:p>
    <w:p w14:paraId="05F89B9C" w14:textId="4777448B" w:rsidR="00B431E6" w:rsidRPr="00134C82" w:rsidRDefault="00B431E6" w:rsidP="00B431E6">
      <w:pPr>
        <w:pStyle w:val="Lgende"/>
        <w:jc w:val="center"/>
        <w:rPr>
          <w:rFonts w:ascii="Calibri" w:hAnsi="Calibri" w:cs="Calibri"/>
          <w:i w:val="0"/>
          <w:iCs w:val="0"/>
          <w:color w:val="000000"/>
          <w:sz w:val="22"/>
          <w:szCs w:val="24"/>
        </w:rPr>
      </w:pPr>
      <w:bookmarkStart w:id="867" w:name="_Ref530417381"/>
      <w:r w:rsidRPr="00134C82">
        <w:rPr>
          <w:rFonts w:ascii="Calibri" w:hAnsi="Calibri" w:cs="Calibri"/>
          <w:i w:val="0"/>
          <w:iCs w:val="0"/>
          <w:color w:val="000000"/>
          <w:sz w:val="22"/>
          <w:szCs w:val="24"/>
        </w:rPr>
        <w:t xml:space="preserve">Figure </w:t>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STYLEREF 2 \s </w:instrText>
      </w:r>
      <w:r w:rsidR="007B73B8">
        <w:rPr>
          <w:rFonts w:ascii="Calibri" w:hAnsi="Calibri" w:cs="Calibri"/>
          <w:i w:val="0"/>
          <w:iCs w:val="0"/>
          <w:color w:val="000000"/>
          <w:sz w:val="22"/>
          <w:szCs w:val="24"/>
        </w:rPr>
        <w:fldChar w:fldCharType="separate"/>
      </w:r>
      <w:r w:rsidR="00D07291">
        <w:rPr>
          <w:rFonts w:ascii="Calibri" w:hAnsi="Calibri" w:cs="Calibri"/>
          <w:i w:val="0"/>
          <w:iCs w:val="0"/>
          <w:noProof/>
          <w:color w:val="000000"/>
          <w:sz w:val="22"/>
          <w:szCs w:val="24"/>
        </w:rPr>
        <w:t>4.2</w:t>
      </w:r>
      <w:r w:rsidR="007B73B8">
        <w:rPr>
          <w:rFonts w:ascii="Calibri" w:hAnsi="Calibri" w:cs="Calibri"/>
          <w:i w:val="0"/>
          <w:iCs w:val="0"/>
          <w:color w:val="000000"/>
          <w:sz w:val="22"/>
          <w:szCs w:val="24"/>
        </w:rPr>
        <w:fldChar w:fldCharType="end"/>
      </w:r>
      <w:r w:rsidR="007B73B8">
        <w:rPr>
          <w:rFonts w:ascii="Calibri" w:hAnsi="Calibri" w:cs="Calibri"/>
          <w:i w:val="0"/>
          <w:iCs w:val="0"/>
          <w:color w:val="000000"/>
          <w:sz w:val="22"/>
          <w:szCs w:val="24"/>
        </w:rPr>
        <w:noBreakHyphen/>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SEQ Figure \* ARABIC \s 2 </w:instrText>
      </w:r>
      <w:r w:rsidR="007B73B8">
        <w:rPr>
          <w:rFonts w:ascii="Calibri" w:hAnsi="Calibri" w:cs="Calibri"/>
          <w:i w:val="0"/>
          <w:iCs w:val="0"/>
          <w:color w:val="000000"/>
          <w:sz w:val="22"/>
          <w:szCs w:val="24"/>
        </w:rPr>
        <w:fldChar w:fldCharType="separate"/>
      </w:r>
      <w:r w:rsidR="00D07291">
        <w:rPr>
          <w:rFonts w:ascii="Calibri" w:hAnsi="Calibri" w:cs="Calibri"/>
          <w:i w:val="0"/>
          <w:iCs w:val="0"/>
          <w:noProof/>
          <w:color w:val="000000"/>
          <w:sz w:val="22"/>
          <w:szCs w:val="24"/>
        </w:rPr>
        <w:t>3</w:t>
      </w:r>
      <w:r w:rsidR="007B73B8">
        <w:rPr>
          <w:rFonts w:ascii="Calibri" w:hAnsi="Calibri" w:cs="Calibri"/>
          <w:i w:val="0"/>
          <w:iCs w:val="0"/>
          <w:color w:val="000000"/>
          <w:sz w:val="22"/>
          <w:szCs w:val="24"/>
        </w:rPr>
        <w:fldChar w:fldCharType="end"/>
      </w:r>
      <w:bookmarkEnd w:id="867"/>
      <w:r w:rsidRPr="00134C82">
        <w:rPr>
          <w:rFonts w:ascii="Calibri" w:hAnsi="Calibri" w:cs="Calibri"/>
          <w:i w:val="0"/>
          <w:iCs w:val="0"/>
          <w:color w:val="000000"/>
          <w:sz w:val="22"/>
          <w:szCs w:val="24"/>
        </w:rPr>
        <w:t> : Coefficients de raideur du palier utilisé aux vitesses différentes</w:t>
      </w:r>
    </w:p>
    <w:p w14:paraId="2D7651EA" w14:textId="77777777" w:rsidR="00B431E6" w:rsidRDefault="00B431E6" w:rsidP="00B431E6">
      <w:pPr>
        <w:pStyle w:val="Default"/>
        <w:keepNext/>
        <w:spacing w:line="360" w:lineRule="auto"/>
        <w:jc w:val="center"/>
      </w:pPr>
      <w:r>
        <w:rPr>
          <w:noProof/>
        </w:rPr>
        <w:lastRenderedPageBreak/>
        <w:drawing>
          <wp:inline distT="0" distB="0" distL="0" distR="0" wp14:anchorId="204E7864" wp14:editId="6EC0BD08">
            <wp:extent cx="5080426" cy="3390181"/>
            <wp:effectExtent l="0" t="0" r="0" b="127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103902" cy="3405847"/>
                    </a:xfrm>
                    <a:prstGeom prst="rect">
                      <a:avLst/>
                    </a:prstGeom>
                    <a:noFill/>
                  </pic:spPr>
                </pic:pic>
              </a:graphicData>
            </a:graphic>
          </wp:inline>
        </w:drawing>
      </w:r>
    </w:p>
    <w:p w14:paraId="2F315839" w14:textId="760EDBB8" w:rsidR="00B431E6" w:rsidRPr="00134C82" w:rsidRDefault="00B431E6" w:rsidP="00B431E6">
      <w:pPr>
        <w:pStyle w:val="Lgende"/>
        <w:jc w:val="center"/>
        <w:rPr>
          <w:rFonts w:ascii="Calibri" w:hAnsi="Calibri" w:cs="Calibri"/>
          <w:i w:val="0"/>
          <w:iCs w:val="0"/>
          <w:color w:val="000000"/>
          <w:sz w:val="22"/>
          <w:szCs w:val="24"/>
        </w:rPr>
      </w:pPr>
      <w:bookmarkStart w:id="868" w:name="_Ref530417384"/>
      <w:r w:rsidRPr="00134C82">
        <w:rPr>
          <w:rFonts w:ascii="Calibri" w:hAnsi="Calibri" w:cs="Calibri"/>
          <w:i w:val="0"/>
          <w:iCs w:val="0"/>
          <w:color w:val="000000"/>
          <w:sz w:val="22"/>
          <w:szCs w:val="24"/>
        </w:rPr>
        <w:t xml:space="preserve">Figure </w:t>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STYLEREF 2 \s </w:instrText>
      </w:r>
      <w:r w:rsidR="007B73B8">
        <w:rPr>
          <w:rFonts w:ascii="Calibri" w:hAnsi="Calibri" w:cs="Calibri"/>
          <w:i w:val="0"/>
          <w:iCs w:val="0"/>
          <w:color w:val="000000"/>
          <w:sz w:val="22"/>
          <w:szCs w:val="24"/>
        </w:rPr>
        <w:fldChar w:fldCharType="separate"/>
      </w:r>
      <w:r w:rsidR="00D07291">
        <w:rPr>
          <w:rFonts w:ascii="Calibri" w:hAnsi="Calibri" w:cs="Calibri"/>
          <w:i w:val="0"/>
          <w:iCs w:val="0"/>
          <w:noProof/>
          <w:color w:val="000000"/>
          <w:sz w:val="22"/>
          <w:szCs w:val="24"/>
        </w:rPr>
        <w:t>4.2</w:t>
      </w:r>
      <w:r w:rsidR="007B73B8">
        <w:rPr>
          <w:rFonts w:ascii="Calibri" w:hAnsi="Calibri" w:cs="Calibri"/>
          <w:i w:val="0"/>
          <w:iCs w:val="0"/>
          <w:color w:val="000000"/>
          <w:sz w:val="22"/>
          <w:szCs w:val="24"/>
        </w:rPr>
        <w:fldChar w:fldCharType="end"/>
      </w:r>
      <w:r w:rsidR="007B73B8">
        <w:rPr>
          <w:rFonts w:ascii="Calibri" w:hAnsi="Calibri" w:cs="Calibri"/>
          <w:i w:val="0"/>
          <w:iCs w:val="0"/>
          <w:color w:val="000000"/>
          <w:sz w:val="22"/>
          <w:szCs w:val="24"/>
        </w:rPr>
        <w:noBreakHyphen/>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SEQ Figure \* ARABIC \s 2 </w:instrText>
      </w:r>
      <w:r w:rsidR="007B73B8">
        <w:rPr>
          <w:rFonts w:ascii="Calibri" w:hAnsi="Calibri" w:cs="Calibri"/>
          <w:i w:val="0"/>
          <w:iCs w:val="0"/>
          <w:color w:val="000000"/>
          <w:sz w:val="22"/>
          <w:szCs w:val="24"/>
        </w:rPr>
        <w:fldChar w:fldCharType="separate"/>
      </w:r>
      <w:r w:rsidR="00D07291">
        <w:rPr>
          <w:rFonts w:ascii="Calibri" w:hAnsi="Calibri" w:cs="Calibri"/>
          <w:i w:val="0"/>
          <w:iCs w:val="0"/>
          <w:noProof/>
          <w:color w:val="000000"/>
          <w:sz w:val="22"/>
          <w:szCs w:val="24"/>
        </w:rPr>
        <w:t>4</w:t>
      </w:r>
      <w:r w:rsidR="007B73B8">
        <w:rPr>
          <w:rFonts w:ascii="Calibri" w:hAnsi="Calibri" w:cs="Calibri"/>
          <w:i w:val="0"/>
          <w:iCs w:val="0"/>
          <w:color w:val="000000"/>
          <w:sz w:val="22"/>
          <w:szCs w:val="24"/>
        </w:rPr>
        <w:fldChar w:fldCharType="end"/>
      </w:r>
      <w:bookmarkEnd w:id="868"/>
      <w:r w:rsidRPr="00134C82">
        <w:rPr>
          <w:rFonts w:ascii="Calibri" w:hAnsi="Calibri" w:cs="Calibri"/>
          <w:i w:val="0"/>
          <w:iCs w:val="0"/>
          <w:color w:val="000000"/>
          <w:sz w:val="22"/>
          <w:szCs w:val="24"/>
        </w:rPr>
        <w:t> : coefficient d’amortissement du palier utilisé aux vitesses différentes</w:t>
      </w:r>
    </w:p>
    <w:p w14:paraId="131250DC" w14:textId="77777777" w:rsidR="00B431E6" w:rsidRDefault="00B431E6" w:rsidP="00B431E6">
      <w:pPr>
        <w:pStyle w:val="Default"/>
        <w:keepNext/>
        <w:spacing w:line="360" w:lineRule="auto"/>
        <w:jc w:val="center"/>
      </w:pPr>
      <w:r>
        <w:rPr>
          <w:noProof/>
        </w:rPr>
        <w:drawing>
          <wp:inline distT="0" distB="0" distL="0" distR="0" wp14:anchorId="648DD9D3" wp14:editId="78A7D779">
            <wp:extent cx="5450514" cy="3096883"/>
            <wp:effectExtent l="0" t="0" r="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474177" cy="3110328"/>
                    </a:xfrm>
                    <a:prstGeom prst="rect">
                      <a:avLst/>
                    </a:prstGeom>
                    <a:noFill/>
                  </pic:spPr>
                </pic:pic>
              </a:graphicData>
            </a:graphic>
          </wp:inline>
        </w:drawing>
      </w:r>
    </w:p>
    <w:p w14:paraId="40B4CCB5" w14:textId="4F226EDC" w:rsidR="00B431E6" w:rsidRPr="00EC09BF" w:rsidRDefault="00B431E6" w:rsidP="00B431E6">
      <w:pPr>
        <w:pStyle w:val="Lgende"/>
        <w:jc w:val="center"/>
        <w:rPr>
          <w:rFonts w:ascii="Calibri" w:hAnsi="Calibri" w:cs="Calibri"/>
          <w:i w:val="0"/>
          <w:iCs w:val="0"/>
          <w:color w:val="000000"/>
          <w:sz w:val="22"/>
          <w:szCs w:val="24"/>
        </w:rPr>
      </w:pPr>
      <w:bookmarkStart w:id="869" w:name="_Ref530417410"/>
      <w:r w:rsidRPr="00EC09BF">
        <w:rPr>
          <w:rFonts w:ascii="Calibri" w:hAnsi="Calibri" w:cs="Calibri"/>
          <w:i w:val="0"/>
          <w:iCs w:val="0"/>
          <w:color w:val="000000"/>
          <w:sz w:val="22"/>
          <w:szCs w:val="24"/>
        </w:rPr>
        <w:t xml:space="preserve">Figure </w:t>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STYLEREF 2 \s </w:instrText>
      </w:r>
      <w:r w:rsidR="007B73B8">
        <w:rPr>
          <w:rFonts w:ascii="Calibri" w:hAnsi="Calibri" w:cs="Calibri"/>
          <w:i w:val="0"/>
          <w:iCs w:val="0"/>
          <w:color w:val="000000"/>
          <w:sz w:val="22"/>
          <w:szCs w:val="24"/>
        </w:rPr>
        <w:fldChar w:fldCharType="separate"/>
      </w:r>
      <w:r w:rsidR="00D07291">
        <w:rPr>
          <w:rFonts w:ascii="Calibri" w:hAnsi="Calibri" w:cs="Calibri"/>
          <w:i w:val="0"/>
          <w:iCs w:val="0"/>
          <w:noProof/>
          <w:color w:val="000000"/>
          <w:sz w:val="22"/>
          <w:szCs w:val="24"/>
        </w:rPr>
        <w:t>4.2</w:t>
      </w:r>
      <w:r w:rsidR="007B73B8">
        <w:rPr>
          <w:rFonts w:ascii="Calibri" w:hAnsi="Calibri" w:cs="Calibri"/>
          <w:i w:val="0"/>
          <w:iCs w:val="0"/>
          <w:color w:val="000000"/>
          <w:sz w:val="22"/>
          <w:szCs w:val="24"/>
        </w:rPr>
        <w:fldChar w:fldCharType="end"/>
      </w:r>
      <w:r w:rsidR="007B73B8">
        <w:rPr>
          <w:rFonts w:ascii="Calibri" w:hAnsi="Calibri" w:cs="Calibri"/>
          <w:i w:val="0"/>
          <w:iCs w:val="0"/>
          <w:color w:val="000000"/>
          <w:sz w:val="22"/>
          <w:szCs w:val="24"/>
        </w:rPr>
        <w:noBreakHyphen/>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SEQ Figure \* ARABIC \s 2 </w:instrText>
      </w:r>
      <w:r w:rsidR="007B73B8">
        <w:rPr>
          <w:rFonts w:ascii="Calibri" w:hAnsi="Calibri" w:cs="Calibri"/>
          <w:i w:val="0"/>
          <w:iCs w:val="0"/>
          <w:color w:val="000000"/>
          <w:sz w:val="22"/>
          <w:szCs w:val="24"/>
        </w:rPr>
        <w:fldChar w:fldCharType="separate"/>
      </w:r>
      <w:r w:rsidR="00D07291">
        <w:rPr>
          <w:rFonts w:ascii="Calibri" w:hAnsi="Calibri" w:cs="Calibri"/>
          <w:i w:val="0"/>
          <w:iCs w:val="0"/>
          <w:noProof/>
          <w:color w:val="000000"/>
          <w:sz w:val="22"/>
          <w:szCs w:val="24"/>
        </w:rPr>
        <w:t>5</w:t>
      </w:r>
      <w:r w:rsidR="007B73B8">
        <w:rPr>
          <w:rFonts w:ascii="Calibri" w:hAnsi="Calibri" w:cs="Calibri"/>
          <w:i w:val="0"/>
          <w:iCs w:val="0"/>
          <w:color w:val="000000"/>
          <w:sz w:val="22"/>
          <w:szCs w:val="24"/>
        </w:rPr>
        <w:fldChar w:fldCharType="end"/>
      </w:r>
      <w:bookmarkEnd w:id="869"/>
      <w:r w:rsidRPr="00EC09BF">
        <w:rPr>
          <w:rFonts w:ascii="Calibri" w:hAnsi="Calibri" w:cs="Calibri"/>
          <w:i w:val="0"/>
          <w:iCs w:val="0"/>
          <w:color w:val="000000"/>
          <w:sz w:val="22"/>
          <w:szCs w:val="24"/>
        </w:rPr>
        <w:t xml:space="preserve"> : </w:t>
      </w:r>
      <w:r>
        <w:rPr>
          <w:rFonts w:ascii="Calibri" w:hAnsi="Calibri" w:cs="Calibri"/>
          <w:i w:val="0"/>
          <w:iCs w:val="0"/>
          <w:color w:val="000000"/>
          <w:sz w:val="22"/>
          <w:szCs w:val="24"/>
        </w:rPr>
        <w:t>P</w:t>
      </w:r>
      <w:r w:rsidRPr="00EC09BF">
        <w:rPr>
          <w:rFonts w:ascii="Calibri" w:hAnsi="Calibri" w:cs="Calibri"/>
          <w:i w:val="0"/>
          <w:iCs w:val="0"/>
          <w:color w:val="000000"/>
          <w:sz w:val="22"/>
          <w:szCs w:val="24"/>
        </w:rPr>
        <w:t xml:space="preserve">osition d’équilibre du rotor dans le palier </w:t>
      </w:r>
      <w:r>
        <w:rPr>
          <w:rFonts w:ascii="Calibri" w:hAnsi="Calibri" w:cs="Calibri"/>
          <w:i w:val="0"/>
          <w:iCs w:val="0"/>
          <w:color w:val="000000"/>
          <w:sz w:val="22"/>
          <w:szCs w:val="24"/>
        </w:rPr>
        <w:t>en fonction des vitesses</w:t>
      </w:r>
    </w:p>
    <w:p w14:paraId="731E0BD9" w14:textId="77777777" w:rsidR="00B431E6" w:rsidRDefault="00B431E6" w:rsidP="00B431E6">
      <w:pPr>
        <w:pStyle w:val="Default"/>
        <w:jc w:val="center"/>
      </w:pPr>
      <w:r w:rsidRPr="006564D8">
        <w:rPr>
          <w:noProof/>
        </w:rPr>
        <w:lastRenderedPageBreak/>
        <w:drawing>
          <wp:inline distT="0" distB="0" distL="0" distR="0" wp14:anchorId="2B158522" wp14:editId="7EB581A4">
            <wp:extent cx="5802067" cy="2898476"/>
            <wp:effectExtent l="0" t="0" r="8255" b="0"/>
            <wp:docPr id="40"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 39"/>
                    <pic:cNvPicPr>
                      <a:picLocks noChangeAspect="1"/>
                    </pic:cNvPicPr>
                  </pic:nvPicPr>
                  <pic:blipFill>
                    <a:blip r:embed="rId76"/>
                    <a:stretch>
                      <a:fillRect/>
                    </a:stretch>
                  </pic:blipFill>
                  <pic:spPr>
                    <a:xfrm>
                      <a:off x="0" y="0"/>
                      <a:ext cx="5820461" cy="2907665"/>
                    </a:xfrm>
                    <a:prstGeom prst="rect">
                      <a:avLst/>
                    </a:prstGeom>
                  </pic:spPr>
                </pic:pic>
              </a:graphicData>
            </a:graphic>
          </wp:inline>
        </w:drawing>
      </w:r>
    </w:p>
    <w:p w14:paraId="62B98AB3" w14:textId="77777777" w:rsidR="00B431E6" w:rsidRPr="00EC09BF" w:rsidRDefault="00B431E6" w:rsidP="00B431E6">
      <w:pPr>
        <w:pStyle w:val="Default"/>
        <w:jc w:val="center"/>
        <w:rPr>
          <w:sz w:val="22"/>
        </w:rPr>
      </w:pPr>
      <w:r w:rsidRPr="00EC09BF">
        <w:rPr>
          <w:sz w:val="22"/>
        </w:rPr>
        <w:t>(a)</w:t>
      </w:r>
    </w:p>
    <w:p w14:paraId="030AF36F" w14:textId="77777777" w:rsidR="00B431E6" w:rsidRDefault="00B431E6" w:rsidP="00B431E6">
      <w:pPr>
        <w:pStyle w:val="Default"/>
        <w:keepNext/>
        <w:jc w:val="center"/>
      </w:pPr>
      <w:r w:rsidRPr="006564D8">
        <w:rPr>
          <w:noProof/>
        </w:rPr>
        <w:drawing>
          <wp:inline distT="0" distB="0" distL="0" distR="0" wp14:anchorId="08C46CB5" wp14:editId="1CAB09EB">
            <wp:extent cx="5252888" cy="2630496"/>
            <wp:effectExtent l="0" t="0" r="5080" b="0"/>
            <wp:docPr id="459"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5"/>
                    <pic:cNvPicPr>
                      <a:picLocks noChangeAspect="1"/>
                    </pic:cNvPicPr>
                  </pic:nvPicPr>
                  <pic:blipFill>
                    <a:blip r:embed="rId77"/>
                    <a:stretch>
                      <a:fillRect/>
                    </a:stretch>
                  </pic:blipFill>
                  <pic:spPr>
                    <a:xfrm>
                      <a:off x="0" y="0"/>
                      <a:ext cx="5279640" cy="2643893"/>
                    </a:xfrm>
                    <a:prstGeom prst="rect">
                      <a:avLst/>
                    </a:prstGeom>
                  </pic:spPr>
                </pic:pic>
              </a:graphicData>
            </a:graphic>
          </wp:inline>
        </w:drawing>
      </w:r>
    </w:p>
    <w:p w14:paraId="5629AD35" w14:textId="77777777" w:rsidR="00B431E6" w:rsidRPr="00EC09BF" w:rsidRDefault="00B431E6" w:rsidP="00B431E6">
      <w:pPr>
        <w:pStyle w:val="Default"/>
        <w:jc w:val="center"/>
        <w:rPr>
          <w:sz w:val="22"/>
        </w:rPr>
      </w:pPr>
      <w:r w:rsidRPr="00EC09BF">
        <w:rPr>
          <w:sz w:val="22"/>
        </w:rPr>
        <w:t xml:space="preserve"> (b)</w:t>
      </w:r>
    </w:p>
    <w:p w14:paraId="17E6B9D4" w14:textId="7D64A080" w:rsidR="00B431E6" w:rsidRDefault="00B431E6" w:rsidP="00B431E6">
      <w:pPr>
        <w:pStyle w:val="Lgende"/>
        <w:spacing w:after="0"/>
        <w:jc w:val="center"/>
        <w:rPr>
          <w:rFonts w:ascii="Calibri" w:hAnsi="Calibri" w:cs="Calibri"/>
          <w:i w:val="0"/>
          <w:iCs w:val="0"/>
          <w:color w:val="000000"/>
          <w:sz w:val="22"/>
          <w:szCs w:val="24"/>
        </w:rPr>
      </w:pPr>
      <w:bookmarkStart w:id="870" w:name="_Ref530417483"/>
      <w:r w:rsidRPr="00EC09BF">
        <w:rPr>
          <w:rFonts w:ascii="Calibri" w:hAnsi="Calibri" w:cs="Calibri"/>
          <w:i w:val="0"/>
          <w:iCs w:val="0"/>
          <w:color w:val="000000"/>
          <w:sz w:val="22"/>
          <w:szCs w:val="24"/>
        </w:rPr>
        <w:t xml:space="preserve">Figure </w:t>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STYLEREF 2 \s </w:instrText>
      </w:r>
      <w:r w:rsidR="007B73B8">
        <w:rPr>
          <w:rFonts w:ascii="Calibri" w:hAnsi="Calibri" w:cs="Calibri"/>
          <w:i w:val="0"/>
          <w:iCs w:val="0"/>
          <w:color w:val="000000"/>
          <w:sz w:val="22"/>
          <w:szCs w:val="24"/>
        </w:rPr>
        <w:fldChar w:fldCharType="separate"/>
      </w:r>
      <w:r w:rsidR="00D07291">
        <w:rPr>
          <w:rFonts w:ascii="Calibri" w:hAnsi="Calibri" w:cs="Calibri"/>
          <w:i w:val="0"/>
          <w:iCs w:val="0"/>
          <w:noProof/>
          <w:color w:val="000000"/>
          <w:sz w:val="22"/>
          <w:szCs w:val="24"/>
        </w:rPr>
        <w:t>4.2</w:t>
      </w:r>
      <w:r w:rsidR="007B73B8">
        <w:rPr>
          <w:rFonts w:ascii="Calibri" w:hAnsi="Calibri" w:cs="Calibri"/>
          <w:i w:val="0"/>
          <w:iCs w:val="0"/>
          <w:color w:val="000000"/>
          <w:sz w:val="22"/>
          <w:szCs w:val="24"/>
        </w:rPr>
        <w:fldChar w:fldCharType="end"/>
      </w:r>
      <w:r w:rsidR="007B73B8">
        <w:rPr>
          <w:rFonts w:ascii="Calibri" w:hAnsi="Calibri" w:cs="Calibri"/>
          <w:i w:val="0"/>
          <w:iCs w:val="0"/>
          <w:color w:val="000000"/>
          <w:sz w:val="22"/>
          <w:szCs w:val="24"/>
        </w:rPr>
        <w:noBreakHyphen/>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SEQ Figure \* ARABIC \s 2 </w:instrText>
      </w:r>
      <w:r w:rsidR="007B73B8">
        <w:rPr>
          <w:rFonts w:ascii="Calibri" w:hAnsi="Calibri" w:cs="Calibri"/>
          <w:i w:val="0"/>
          <w:iCs w:val="0"/>
          <w:color w:val="000000"/>
          <w:sz w:val="22"/>
          <w:szCs w:val="24"/>
        </w:rPr>
        <w:fldChar w:fldCharType="separate"/>
      </w:r>
      <w:r w:rsidR="00D07291">
        <w:rPr>
          <w:rFonts w:ascii="Calibri" w:hAnsi="Calibri" w:cs="Calibri"/>
          <w:i w:val="0"/>
          <w:iCs w:val="0"/>
          <w:noProof/>
          <w:color w:val="000000"/>
          <w:sz w:val="22"/>
          <w:szCs w:val="24"/>
        </w:rPr>
        <w:t>6</w:t>
      </w:r>
      <w:r w:rsidR="007B73B8">
        <w:rPr>
          <w:rFonts w:ascii="Calibri" w:hAnsi="Calibri" w:cs="Calibri"/>
          <w:i w:val="0"/>
          <w:iCs w:val="0"/>
          <w:color w:val="000000"/>
          <w:sz w:val="22"/>
          <w:szCs w:val="24"/>
        </w:rPr>
        <w:fldChar w:fldCharType="end"/>
      </w:r>
      <w:bookmarkEnd w:id="870"/>
      <w:r w:rsidRPr="00EC09BF">
        <w:rPr>
          <w:rFonts w:ascii="Calibri" w:hAnsi="Calibri" w:cs="Calibri"/>
          <w:i w:val="0"/>
          <w:iCs w:val="0"/>
          <w:color w:val="000000"/>
          <w:sz w:val="22"/>
          <w:szCs w:val="24"/>
        </w:rPr>
        <w:t> : Résultats de l’analyse modale de la configuration courte (430mm) du banc d’essais : (a) diagramme de Campbell et (b) diagramme de stabilité</w:t>
      </w:r>
    </w:p>
    <w:p w14:paraId="0973AFE5" w14:textId="77777777" w:rsidR="00B431E6" w:rsidRPr="00EC09BF" w:rsidRDefault="00B431E6" w:rsidP="00B431E6">
      <w:pPr>
        <w:rPr>
          <w:lang w:eastAsia="zh-CN"/>
        </w:rPr>
      </w:pPr>
    </w:p>
    <w:p w14:paraId="362F884F" w14:textId="0F0EB76F" w:rsidR="00B431E6" w:rsidRDefault="00B431E6" w:rsidP="00B431E6">
      <w:pPr>
        <w:pStyle w:val="Default"/>
        <w:spacing w:line="360" w:lineRule="auto"/>
        <w:ind w:firstLine="708"/>
        <w:jc w:val="both"/>
        <w:rPr>
          <w:sz w:val="22"/>
        </w:rPr>
      </w:pPr>
      <w:r w:rsidRPr="00EC09BF">
        <w:rPr>
          <w:sz w:val="22"/>
        </w:rPr>
        <w:t>Selon les résultats, le rotor</w:t>
      </w:r>
      <w:r>
        <w:rPr>
          <w:sz w:val="22"/>
        </w:rPr>
        <w:t xml:space="preserve"> 430mm</w:t>
      </w:r>
      <w:r w:rsidRPr="00EC09BF">
        <w:rPr>
          <w:sz w:val="22"/>
        </w:rPr>
        <w:t xml:space="preserve"> creux se comporte principalement</w:t>
      </w:r>
      <w:r>
        <w:rPr>
          <w:sz w:val="22"/>
        </w:rPr>
        <w:t xml:space="preserve"> en</w:t>
      </w:r>
      <w:r w:rsidRPr="00EC09BF">
        <w:rPr>
          <w:sz w:val="22"/>
        </w:rPr>
        <w:t xml:space="preserve"> mode rigide dans la plage des vitesses calculées, car la fréquence de son premier mode de flexion est d'environ 600 Hz. Ce résultat justifie l’utilisation d’un rotor à 4 degré de liberté pour modéliser son comportement. En outre, cette analyse prédit un changement de signe du facteur d’amortissement vers 3000 tr/min. Ce changement implique que le rotor se comporte de manière instable vers cette vitesse. Ce comportement instable a été observé comme la vibration sous-synchrone pendant l’essai. Malgré cette instabilité identifiée par l'analyse modale basée sur les caractéristiques dynamiques linéaires du palier, la stabilisation du banc peut être retrouvée si le balourd est assez important et les amplitudes de vibration </w:t>
      </w:r>
      <w:r>
        <w:rPr>
          <w:sz w:val="22"/>
        </w:rPr>
        <w:t>sont</w:t>
      </w:r>
      <w:r w:rsidRPr="00EC09BF">
        <w:rPr>
          <w:sz w:val="22"/>
        </w:rPr>
        <w:t xml:space="preserve"> élevées. Dans ce cas, le résultat de stabilité sera différent de ceux présenté dans la </w:t>
      </w:r>
      <w:r w:rsidRPr="00712B2C">
        <w:rPr>
          <w:b/>
          <w:sz w:val="22"/>
        </w:rPr>
        <w:fldChar w:fldCharType="begin"/>
      </w:r>
      <w:r w:rsidRPr="00712B2C">
        <w:rPr>
          <w:b/>
          <w:sz w:val="22"/>
        </w:rPr>
        <w:instrText xml:space="preserve"> REF _Ref530417483 \h  \* MERGEFORMAT </w:instrText>
      </w:r>
      <w:r w:rsidRPr="00712B2C">
        <w:rPr>
          <w:b/>
          <w:sz w:val="22"/>
        </w:rPr>
      </w:r>
      <w:r w:rsidRPr="00712B2C">
        <w:rPr>
          <w:b/>
          <w:sz w:val="22"/>
        </w:rPr>
        <w:fldChar w:fldCharType="separate"/>
      </w:r>
      <w:r w:rsidR="00D07291" w:rsidRPr="00D07291">
        <w:rPr>
          <w:b/>
          <w:iCs/>
          <w:sz w:val="22"/>
        </w:rPr>
        <w:t xml:space="preserve">Figure </w:t>
      </w:r>
      <w:r w:rsidR="00D07291" w:rsidRPr="00D07291">
        <w:rPr>
          <w:b/>
          <w:iCs/>
          <w:noProof/>
          <w:sz w:val="22"/>
        </w:rPr>
        <w:t>4.2</w:t>
      </w:r>
      <w:r w:rsidR="00D07291" w:rsidRPr="00D07291">
        <w:rPr>
          <w:b/>
          <w:iCs/>
          <w:noProof/>
          <w:sz w:val="22"/>
        </w:rPr>
        <w:noBreakHyphen/>
        <w:t>6</w:t>
      </w:r>
      <w:r w:rsidRPr="00712B2C">
        <w:rPr>
          <w:b/>
          <w:sz w:val="22"/>
        </w:rPr>
        <w:fldChar w:fldCharType="end"/>
      </w:r>
      <w:r w:rsidRPr="00EC09BF">
        <w:rPr>
          <w:sz w:val="22"/>
        </w:rPr>
        <w:t xml:space="preserve">. </w:t>
      </w:r>
    </w:p>
    <w:p w14:paraId="588D074E" w14:textId="77777777" w:rsidR="00B431E6" w:rsidRDefault="00B431E6" w:rsidP="00665DA5">
      <w:pPr>
        <w:pStyle w:val="Titre3"/>
        <w:ind w:left="709"/>
      </w:pPr>
      <w:bookmarkStart w:id="871" w:name="_Toc535252177"/>
      <w:r>
        <w:lastRenderedPageBreak/>
        <w:t>Configuration du rotor 700mm</w:t>
      </w:r>
      <w:bookmarkEnd w:id="871"/>
    </w:p>
    <w:p w14:paraId="355E158D" w14:textId="77777777" w:rsidR="00B431E6" w:rsidRPr="000B1E54" w:rsidRDefault="00B431E6" w:rsidP="00B431E6"/>
    <w:p w14:paraId="756D905F" w14:textId="77777777" w:rsidR="00B431E6" w:rsidRDefault="00B431E6" w:rsidP="00B431E6">
      <w:pPr>
        <w:keepNext/>
        <w:spacing w:line="360" w:lineRule="auto"/>
        <w:jc w:val="center"/>
      </w:pPr>
      <w:r w:rsidRPr="00BD0802">
        <w:rPr>
          <w:noProof/>
          <w:lang w:eastAsia="zh-CN"/>
        </w:rPr>
        <w:drawing>
          <wp:inline distT="0" distB="0" distL="0" distR="0" wp14:anchorId="5A41AE36" wp14:editId="24C528A8">
            <wp:extent cx="5363897" cy="2337836"/>
            <wp:effectExtent l="0" t="0" r="0" b="0"/>
            <wp:docPr id="460"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1"/>
                    <pic:cNvPicPr>
                      <a:picLocks noChangeAspect="1"/>
                    </pic:cNvPicPr>
                  </pic:nvPicPr>
                  <pic:blipFill>
                    <a:blip r:embed="rId78"/>
                    <a:stretch>
                      <a:fillRect/>
                    </a:stretch>
                  </pic:blipFill>
                  <pic:spPr>
                    <a:xfrm>
                      <a:off x="0" y="0"/>
                      <a:ext cx="5375612" cy="2342942"/>
                    </a:xfrm>
                    <a:prstGeom prst="rect">
                      <a:avLst/>
                    </a:prstGeom>
                  </pic:spPr>
                </pic:pic>
              </a:graphicData>
            </a:graphic>
          </wp:inline>
        </w:drawing>
      </w:r>
    </w:p>
    <w:p w14:paraId="074877AA" w14:textId="2CAB57EB" w:rsidR="00B431E6" w:rsidRPr="00693D56" w:rsidRDefault="00B431E6" w:rsidP="00B431E6">
      <w:pPr>
        <w:pStyle w:val="Lgende"/>
        <w:jc w:val="center"/>
        <w:rPr>
          <w:rFonts w:ascii="Calibri" w:hAnsi="Calibri" w:cs="Calibri"/>
          <w:i w:val="0"/>
          <w:iCs w:val="0"/>
          <w:color w:val="000000"/>
          <w:sz w:val="22"/>
          <w:szCs w:val="24"/>
        </w:rPr>
      </w:pPr>
      <w:bookmarkStart w:id="872" w:name="_Ref531180650"/>
      <w:r w:rsidRPr="00FC14C6">
        <w:rPr>
          <w:rFonts w:ascii="Calibri" w:hAnsi="Calibri" w:cs="Calibri"/>
          <w:i w:val="0"/>
          <w:iCs w:val="0"/>
          <w:color w:val="000000"/>
          <w:sz w:val="22"/>
          <w:szCs w:val="24"/>
        </w:rPr>
        <w:t xml:space="preserve">Figure </w:t>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STYLEREF 2 \s </w:instrText>
      </w:r>
      <w:r w:rsidR="007B73B8">
        <w:rPr>
          <w:rFonts w:ascii="Calibri" w:hAnsi="Calibri" w:cs="Calibri"/>
          <w:i w:val="0"/>
          <w:iCs w:val="0"/>
          <w:color w:val="000000"/>
          <w:sz w:val="22"/>
          <w:szCs w:val="24"/>
        </w:rPr>
        <w:fldChar w:fldCharType="separate"/>
      </w:r>
      <w:r w:rsidR="00D07291">
        <w:rPr>
          <w:rFonts w:ascii="Calibri" w:hAnsi="Calibri" w:cs="Calibri"/>
          <w:i w:val="0"/>
          <w:iCs w:val="0"/>
          <w:noProof/>
          <w:color w:val="000000"/>
          <w:sz w:val="22"/>
          <w:szCs w:val="24"/>
        </w:rPr>
        <w:t>4.2</w:t>
      </w:r>
      <w:r w:rsidR="007B73B8">
        <w:rPr>
          <w:rFonts w:ascii="Calibri" w:hAnsi="Calibri" w:cs="Calibri"/>
          <w:i w:val="0"/>
          <w:iCs w:val="0"/>
          <w:color w:val="000000"/>
          <w:sz w:val="22"/>
          <w:szCs w:val="24"/>
        </w:rPr>
        <w:fldChar w:fldCharType="end"/>
      </w:r>
      <w:r w:rsidR="007B73B8">
        <w:rPr>
          <w:rFonts w:ascii="Calibri" w:hAnsi="Calibri" w:cs="Calibri"/>
          <w:i w:val="0"/>
          <w:iCs w:val="0"/>
          <w:color w:val="000000"/>
          <w:sz w:val="22"/>
          <w:szCs w:val="24"/>
        </w:rPr>
        <w:noBreakHyphen/>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SEQ Figure \* ARABIC \s 2 </w:instrText>
      </w:r>
      <w:r w:rsidR="007B73B8">
        <w:rPr>
          <w:rFonts w:ascii="Calibri" w:hAnsi="Calibri" w:cs="Calibri"/>
          <w:i w:val="0"/>
          <w:iCs w:val="0"/>
          <w:color w:val="000000"/>
          <w:sz w:val="22"/>
          <w:szCs w:val="24"/>
        </w:rPr>
        <w:fldChar w:fldCharType="separate"/>
      </w:r>
      <w:r w:rsidR="00D07291">
        <w:rPr>
          <w:rFonts w:ascii="Calibri" w:hAnsi="Calibri" w:cs="Calibri"/>
          <w:i w:val="0"/>
          <w:iCs w:val="0"/>
          <w:noProof/>
          <w:color w:val="000000"/>
          <w:sz w:val="22"/>
          <w:szCs w:val="24"/>
        </w:rPr>
        <w:t>7</w:t>
      </w:r>
      <w:r w:rsidR="007B73B8">
        <w:rPr>
          <w:rFonts w:ascii="Calibri" w:hAnsi="Calibri" w:cs="Calibri"/>
          <w:i w:val="0"/>
          <w:iCs w:val="0"/>
          <w:color w:val="000000"/>
          <w:sz w:val="22"/>
          <w:szCs w:val="24"/>
        </w:rPr>
        <w:fldChar w:fldCharType="end"/>
      </w:r>
      <w:bookmarkEnd w:id="872"/>
      <w:r w:rsidRPr="00FC14C6">
        <w:rPr>
          <w:rFonts w:ascii="Calibri" w:hAnsi="Calibri" w:cs="Calibri"/>
          <w:i w:val="0"/>
          <w:iCs w:val="0"/>
          <w:color w:val="000000"/>
          <w:sz w:val="22"/>
          <w:szCs w:val="24"/>
        </w:rPr>
        <w:t> : La configuration du rotor 700mm</w:t>
      </w:r>
    </w:p>
    <w:p w14:paraId="02235EA6" w14:textId="3C06AEF0" w:rsidR="00B431E6" w:rsidRPr="005C7E23" w:rsidRDefault="00B431E6" w:rsidP="00B431E6">
      <w:pPr>
        <w:spacing w:line="360" w:lineRule="auto"/>
        <w:ind w:firstLine="708"/>
      </w:pPr>
      <w:r>
        <w:t>Les origines de concevoir cette configuration longue du rotor 700mm sont d’augmenter la masse du disque en porte à faux et de rapprocher la vitesse de fonctionnement à sa vitesse critique du mode</w:t>
      </w:r>
      <w:r w:rsidR="00736175">
        <w:t xml:space="preserve"> de flexion. En fait, suite aux </w:t>
      </w:r>
      <w:r>
        <w:t>analyse</w:t>
      </w:r>
      <w:r w:rsidR="00736175">
        <w:t>s</w:t>
      </w:r>
      <w:r>
        <w:t xml:space="preserve"> de </w:t>
      </w:r>
      <w:r w:rsidR="00736175">
        <w:t xml:space="preserve">la </w:t>
      </w:r>
      <w:r>
        <w:t>stabilité de l’effet Morton sur le rotor 430mm</w:t>
      </w:r>
      <w:r w:rsidR="00736175">
        <w:t xml:space="preserve"> avec la méthode présentés au chapitre 5</w:t>
      </w:r>
      <w:r>
        <w:t xml:space="preserve">, la faible sensibilité du balourd thermique créé par rapport à la </w:t>
      </w:r>
      <m:oMath>
        <m:r>
          <m:rPr>
            <m:sty m:val="p"/>
          </m:rPr>
          <w:rPr>
            <w:rFonts w:ascii="Cambria Math" w:hAnsi="Cambria Math"/>
          </w:rPr>
          <m:t>Δ</m:t>
        </m:r>
        <m:r>
          <w:rPr>
            <w:rFonts w:ascii="Cambria Math" w:hAnsi="Cambria Math"/>
          </w:rPr>
          <m:t>T</m:t>
        </m:r>
      </m:oMath>
      <w:r>
        <w:t xml:space="preserve"> (le module</w:t>
      </w:r>
      <m:oMath>
        <m:r>
          <w:rPr>
            <w:rFonts w:ascii="Cambria Math" w:hAnsi="Cambria Math"/>
          </w:rPr>
          <m:t xml:space="preserve"> </m:t>
        </m:r>
        <m:r>
          <m:rPr>
            <m:sty m:val="bi"/>
          </m:rPr>
          <w:rPr>
            <w:rFonts w:ascii="Cambria Math" w:hAnsi="Cambria Math"/>
          </w:rPr>
          <m:t>C</m:t>
        </m:r>
      </m:oMath>
      <w:r>
        <w:t>) est remarquée. Par conséquent, cette configuration du rotor 700mm avec un disque de 10.4kg en porte à faux est proposée. Le rallongement du rotor à 700mm en gar</w:t>
      </w:r>
      <w:proofErr w:type="spellStart"/>
      <w:r>
        <w:t>dant</w:t>
      </w:r>
      <w:proofErr w:type="spellEnd"/>
      <w:r>
        <w:t xml:space="preserve"> le même diamètre permet de baisser la fréquence du mode de flexion et utiliser la même installation du banc BEM. Grâce à cette diminution de la fréquence, le rapprochement de la vitesse de fonctionnement à la vitesse critique du mode de flexion devient possible.  En plus, pour améliorer la stabilité du palier et en même temps pour baisser la fréquence du mode de flexion, un disque supplémentaire de 6.4kg est ajouté entre le roulement et le palier. La configuration longue du rotor est illustrée dans la </w:t>
      </w:r>
      <w:r w:rsidRPr="00F72DE2">
        <w:rPr>
          <w:b/>
        </w:rPr>
        <w:fldChar w:fldCharType="begin"/>
      </w:r>
      <w:r w:rsidRPr="00F72DE2">
        <w:rPr>
          <w:b/>
        </w:rPr>
        <w:instrText xml:space="preserve"> REF _Ref531180650 \h  \* MERGEFORMAT </w:instrText>
      </w:r>
      <w:r w:rsidRPr="00F72DE2">
        <w:rPr>
          <w:b/>
        </w:rPr>
      </w:r>
      <w:r w:rsidRPr="00F72DE2">
        <w:rPr>
          <w:b/>
        </w:rPr>
        <w:fldChar w:fldCharType="separate"/>
      </w:r>
      <w:r w:rsidR="00D07291" w:rsidRPr="00D07291">
        <w:rPr>
          <w:rFonts w:cs="Calibri"/>
          <w:b/>
          <w:color w:val="000000"/>
          <w:szCs w:val="24"/>
        </w:rPr>
        <w:t xml:space="preserve">Figure </w:t>
      </w:r>
      <w:r w:rsidR="00D07291" w:rsidRPr="00D07291">
        <w:rPr>
          <w:rFonts w:cs="Calibri"/>
          <w:b/>
          <w:iCs/>
          <w:noProof/>
          <w:color w:val="000000"/>
          <w:szCs w:val="24"/>
        </w:rPr>
        <w:t>4.2</w:t>
      </w:r>
      <w:r w:rsidR="00D07291" w:rsidRPr="00D07291">
        <w:rPr>
          <w:rFonts w:cs="Calibri"/>
          <w:b/>
          <w:iCs/>
          <w:noProof/>
          <w:color w:val="000000"/>
          <w:szCs w:val="24"/>
        </w:rPr>
        <w:noBreakHyphen/>
        <w:t>7</w:t>
      </w:r>
      <w:r w:rsidRPr="00F72DE2">
        <w:rPr>
          <w:b/>
        </w:rPr>
        <w:fldChar w:fldCharType="end"/>
      </w:r>
      <w:r>
        <w:t xml:space="preserve">. Les caractéristiques physiques nécessaires pour réaliser la simulation de l’effet Morton sont synthétisées au </w:t>
      </w:r>
      <w:r w:rsidRPr="001A7513">
        <w:rPr>
          <w:b/>
        </w:rPr>
        <w:fldChar w:fldCharType="begin"/>
      </w:r>
      <w:r w:rsidRPr="001A7513">
        <w:rPr>
          <w:b/>
        </w:rPr>
        <w:instrText xml:space="preserve"> REF _Ref531166670 \h </w:instrText>
      </w:r>
      <w:r w:rsidR="001A7513">
        <w:rPr>
          <w:b/>
        </w:rPr>
        <w:instrText xml:space="preserve"> \* MERGEFORMAT </w:instrText>
      </w:r>
      <w:r w:rsidRPr="001A7513">
        <w:rPr>
          <w:b/>
        </w:rPr>
      </w:r>
      <w:r w:rsidRPr="001A7513">
        <w:rPr>
          <w:b/>
        </w:rPr>
        <w:fldChar w:fldCharType="separate"/>
      </w:r>
      <w:r w:rsidR="00D07291" w:rsidRPr="00D07291">
        <w:rPr>
          <w:rFonts w:cs="Calibri"/>
          <w:b/>
          <w:color w:val="000000"/>
          <w:szCs w:val="24"/>
        </w:rPr>
        <w:t xml:space="preserve">Tableau </w:t>
      </w:r>
      <w:r w:rsidR="00D07291" w:rsidRPr="00D07291">
        <w:rPr>
          <w:rFonts w:cs="Calibri"/>
          <w:b/>
          <w:i/>
          <w:iCs/>
          <w:noProof/>
          <w:color w:val="000000"/>
          <w:szCs w:val="24"/>
        </w:rPr>
        <w:t>4.2</w:t>
      </w:r>
      <w:r w:rsidR="00D07291" w:rsidRPr="00D07291">
        <w:rPr>
          <w:rFonts w:cs="Calibri"/>
          <w:b/>
          <w:i/>
          <w:iCs/>
          <w:noProof/>
          <w:color w:val="000000"/>
          <w:szCs w:val="24"/>
        </w:rPr>
        <w:noBreakHyphen/>
        <w:t>3</w:t>
      </w:r>
      <w:r w:rsidRPr="001A7513">
        <w:rPr>
          <w:b/>
        </w:rPr>
        <w:fldChar w:fldCharType="end"/>
      </w:r>
    </w:p>
    <w:p w14:paraId="21F2A806" w14:textId="4514A0E7" w:rsidR="00B431E6" w:rsidRPr="00FC14C6" w:rsidRDefault="00B431E6" w:rsidP="00B431E6">
      <w:pPr>
        <w:pStyle w:val="Lgende"/>
        <w:spacing w:after="0"/>
        <w:jc w:val="center"/>
        <w:rPr>
          <w:rFonts w:ascii="Calibri" w:hAnsi="Calibri" w:cs="Calibri"/>
          <w:i w:val="0"/>
          <w:iCs w:val="0"/>
          <w:color w:val="000000"/>
          <w:sz w:val="22"/>
          <w:szCs w:val="24"/>
        </w:rPr>
      </w:pPr>
      <w:bookmarkStart w:id="873" w:name="_Ref531166670"/>
      <w:r w:rsidRPr="00FC14C6">
        <w:rPr>
          <w:rFonts w:ascii="Calibri" w:hAnsi="Calibri" w:cs="Calibri"/>
          <w:i w:val="0"/>
          <w:iCs w:val="0"/>
          <w:color w:val="000000"/>
          <w:sz w:val="22"/>
          <w:szCs w:val="24"/>
        </w:rPr>
        <w:t xml:space="preserve">Tableau </w:t>
      </w:r>
      <w:r w:rsidR="009521A5">
        <w:rPr>
          <w:rFonts w:ascii="Calibri" w:hAnsi="Calibri" w:cs="Calibri"/>
          <w:i w:val="0"/>
          <w:iCs w:val="0"/>
          <w:color w:val="000000"/>
          <w:sz w:val="22"/>
          <w:szCs w:val="24"/>
        </w:rPr>
        <w:fldChar w:fldCharType="begin"/>
      </w:r>
      <w:r w:rsidR="009521A5">
        <w:rPr>
          <w:rFonts w:ascii="Calibri" w:hAnsi="Calibri" w:cs="Calibri"/>
          <w:i w:val="0"/>
          <w:iCs w:val="0"/>
          <w:color w:val="000000"/>
          <w:sz w:val="22"/>
          <w:szCs w:val="24"/>
        </w:rPr>
        <w:instrText xml:space="preserve"> STYLEREF 2 \s </w:instrText>
      </w:r>
      <w:r w:rsidR="009521A5">
        <w:rPr>
          <w:rFonts w:ascii="Calibri" w:hAnsi="Calibri" w:cs="Calibri"/>
          <w:i w:val="0"/>
          <w:iCs w:val="0"/>
          <w:color w:val="000000"/>
          <w:sz w:val="22"/>
          <w:szCs w:val="24"/>
        </w:rPr>
        <w:fldChar w:fldCharType="separate"/>
      </w:r>
      <w:r w:rsidR="00D07291">
        <w:rPr>
          <w:rFonts w:ascii="Calibri" w:hAnsi="Calibri" w:cs="Calibri"/>
          <w:i w:val="0"/>
          <w:iCs w:val="0"/>
          <w:noProof/>
          <w:color w:val="000000"/>
          <w:sz w:val="22"/>
          <w:szCs w:val="24"/>
        </w:rPr>
        <w:t>4.2</w:t>
      </w:r>
      <w:r w:rsidR="009521A5">
        <w:rPr>
          <w:rFonts w:ascii="Calibri" w:hAnsi="Calibri" w:cs="Calibri"/>
          <w:i w:val="0"/>
          <w:iCs w:val="0"/>
          <w:color w:val="000000"/>
          <w:sz w:val="22"/>
          <w:szCs w:val="24"/>
        </w:rPr>
        <w:fldChar w:fldCharType="end"/>
      </w:r>
      <w:r w:rsidR="009521A5">
        <w:rPr>
          <w:rFonts w:ascii="Calibri" w:hAnsi="Calibri" w:cs="Calibri"/>
          <w:i w:val="0"/>
          <w:iCs w:val="0"/>
          <w:color w:val="000000"/>
          <w:sz w:val="22"/>
          <w:szCs w:val="24"/>
        </w:rPr>
        <w:noBreakHyphen/>
      </w:r>
      <w:r w:rsidR="009521A5">
        <w:rPr>
          <w:rFonts w:ascii="Calibri" w:hAnsi="Calibri" w:cs="Calibri"/>
          <w:i w:val="0"/>
          <w:iCs w:val="0"/>
          <w:color w:val="000000"/>
          <w:sz w:val="22"/>
          <w:szCs w:val="24"/>
        </w:rPr>
        <w:fldChar w:fldCharType="begin"/>
      </w:r>
      <w:r w:rsidR="009521A5">
        <w:rPr>
          <w:rFonts w:ascii="Calibri" w:hAnsi="Calibri" w:cs="Calibri"/>
          <w:i w:val="0"/>
          <w:iCs w:val="0"/>
          <w:color w:val="000000"/>
          <w:sz w:val="22"/>
          <w:szCs w:val="24"/>
        </w:rPr>
        <w:instrText xml:space="preserve"> SEQ Tableau \* ARABIC \s 2 </w:instrText>
      </w:r>
      <w:r w:rsidR="009521A5">
        <w:rPr>
          <w:rFonts w:ascii="Calibri" w:hAnsi="Calibri" w:cs="Calibri"/>
          <w:i w:val="0"/>
          <w:iCs w:val="0"/>
          <w:color w:val="000000"/>
          <w:sz w:val="22"/>
          <w:szCs w:val="24"/>
        </w:rPr>
        <w:fldChar w:fldCharType="separate"/>
      </w:r>
      <w:r w:rsidR="00D07291">
        <w:rPr>
          <w:rFonts w:ascii="Calibri" w:hAnsi="Calibri" w:cs="Calibri"/>
          <w:i w:val="0"/>
          <w:iCs w:val="0"/>
          <w:noProof/>
          <w:color w:val="000000"/>
          <w:sz w:val="22"/>
          <w:szCs w:val="24"/>
        </w:rPr>
        <w:t>3</w:t>
      </w:r>
      <w:r w:rsidR="009521A5">
        <w:rPr>
          <w:rFonts w:ascii="Calibri" w:hAnsi="Calibri" w:cs="Calibri"/>
          <w:i w:val="0"/>
          <w:iCs w:val="0"/>
          <w:color w:val="000000"/>
          <w:sz w:val="22"/>
          <w:szCs w:val="24"/>
        </w:rPr>
        <w:fldChar w:fldCharType="end"/>
      </w:r>
      <w:bookmarkEnd w:id="873"/>
      <w:r w:rsidRPr="00FC14C6">
        <w:rPr>
          <w:rFonts w:ascii="Calibri" w:hAnsi="Calibri" w:cs="Calibri"/>
          <w:i w:val="0"/>
          <w:iCs w:val="0"/>
          <w:color w:val="000000"/>
          <w:sz w:val="22"/>
          <w:szCs w:val="24"/>
        </w:rPr>
        <w:t> : paramètres physiques du rotor 700mm</w:t>
      </w:r>
    </w:p>
    <w:p w14:paraId="7524BDFA" w14:textId="77777777" w:rsidR="00B431E6" w:rsidRDefault="00B431E6" w:rsidP="00B431E6">
      <w:pPr>
        <w:spacing w:line="360" w:lineRule="auto"/>
      </w:pPr>
      <w:r>
        <w:rPr>
          <w:noProof/>
          <w:lang w:eastAsia="zh-CN"/>
        </w:rPr>
        <w:drawing>
          <wp:inline distT="0" distB="0" distL="0" distR="0" wp14:anchorId="3AB5831B" wp14:editId="607386FC">
            <wp:extent cx="5760720" cy="1708150"/>
            <wp:effectExtent l="0" t="0" r="0" b="6350"/>
            <wp:docPr id="94"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60720" cy="1708150"/>
                    </a:xfrm>
                    <a:prstGeom prst="rect">
                      <a:avLst/>
                    </a:prstGeom>
                  </pic:spPr>
                </pic:pic>
              </a:graphicData>
            </a:graphic>
          </wp:inline>
        </w:drawing>
      </w:r>
    </w:p>
    <w:p w14:paraId="1D9921D3" w14:textId="7FEB82ED" w:rsidR="00B431E6" w:rsidRPr="008A59A9" w:rsidRDefault="00B431E6" w:rsidP="00B431E6">
      <w:pPr>
        <w:pStyle w:val="Default"/>
        <w:spacing w:line="360" w:lineRule="auto"/>
        <w:ind w:firstLine="708"/>
        <w:jc w:val="both"/>
        <w:rPr>
          <w:sz w:val="22"/>
        </w:rPr>
      </w:pPr>
      <w:r w:rsidRPr="008A59A9">
        <w:rPr>
          <w:sz w:val="22"/>
        </w:rPr>
        <w:t xml:space="preserve">L’analyse modale du rotor 700mm est réalisée en utilisant la même démarche que le rotor 430mm.  Les coefficients dynamiques non isothermes sont obtenus à la position d’équilibre du rotor </w:t>
      </w:r>
      <w:r w:rsidRPr="008A59A9">
        <w:rPr>
          <w:sz w:val="22"/>
        </w:rPr>
        <w:lastRenderedPageBreak/>
        <w:t xml:space="preserve">dans le palier. La température de 55 °C est imposée à la surface du rotor et le flux thermique nul est imposé au coussinet pour résoudre l’équation de l’énergie du film.  Les résultats d’analyse modale du rotor 700 mm sont présentés dans la </w:t>
      </w:r>
      <w:r w:rsidRPr="0025385D">
        <w:rPr>
          <w:b/>
          <w:sz w:val="22"/>
        </w:rPr>
        <w:fldChar w:fldCharType="begin"/>
      </w:r>
      <w:r w:rsidRPr="0025385D">
        <w:rPr>
          <w:b/>
          <w:sz w:val="22"/>
        </w:rPr>
        <w:instrText xml:space="preserve"> REF _Ref531190495 \h  \* MERGEFORMAT </w:instrText>
      </w:r>
      <w:r w:rsidRPr="0025385D">
        <w:rPr>
          <w:b/>
          <w:sz w:val="22"/>
        </w:rPr>
      </w:r>
      <w:r w:rsidRPr="0025385D">
        <w:rPr>
          <w:b/>
          <w:sz w:val="22"/>
        </w:rPr>
        <w:fldChar w:fldCharType="separate"/>
      </w:r>
      <w:r w:rsidR="00D07291" w:rsidRPr="00D07291">
        <w:rPr>
          <w:b/>
          <w:iCs/>
          <w:sz w:val="22"/>
        </w:rPr>
        <w:t xml:space="preserve">Figure </w:t>
      </w:r>
      <w:r w:rsidR="00D07291" w:rsidRPr="00D07291">
        <w:rPr>
          <w:b/>
          <w:iCs/>
          <w:noProof/>
          <w:sz w:val="22"/>
        </w:rPr>
        <w:t>4.2</w:t>
      </w:r>
      <w:r w:rsidR="00D07291" w:rsidRPr="00D07291">
        <w:rPr>
          <w:b/>
          <w:iCs/>
          <w:noProof/>
          <w:sz w:val="22"/>
        </w:rPr>
        <w:noBreakHyphen/>
        <w:t>11</w:t>
      </w:r>
      <w:r w:rsidRPr="0025385D">
        <w:rPr>
          <w:b/>
          <w:sz w:val="22"/>
        </w:rPr>
        <w:fldChar w:fldCharType="end"/>
      </w:r>
      <w:r w:rsidRPr="008A59A9">
        <w:rPr>
          <w:sz w:val="22"/>
        </w:rPr>
        <w:t xml:space="preserve">. </w:t>
      </w:r>
    </w:p>
    <w:p w14:paraId="16B354D3" w14:textId="77777777" w:rsidR="00B431E6" w:rsidRDefault="00B431E6" w:rsidP="00B431E6">
      <w:pPr>
        <w:pStyle w:val="Default"/>
        <w:keepNext/>
        <w:spacing w:line="360" w:lineRule="auto"/>
        <w:jc w:val="center"/>
      </w:pPr>
      <w:r w:rsidRPr="0010061D">
        <w:rPr>
          <w:noProof/>
        </w:rPr>
        <w:drawing>
          <wp:inline distT="0" distB="0" distL="0" distR="0" wp14:anchorId="4B0E6C21" wp14:editId="2E3D961E">
            <wp:extent cx="4552297" cy="3037758"/>
            <wp:effectExtent l="0" t="0" r="0" b="0"/>
            <wp:docPr id="461"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9"/>
                    <pic:cNvPicPr>
                      <a:picLocks noChangeAspect="1"/>
                    </pic:cNvPicPr>
                  </pic:nvPicPr>
                  <pic:blipFill>
                    <a:blip r:embed="rId80"/>
                    <a:stretch>
                      <a:fillRect/>
                    </a:stretch>
                  </pic:blipFill>
                  <pic:spPr>
                    <a:xfrm>
                      <a:off x="0" y="0"/>
                      <a:ext cx="4557954" cy="3041533"/>
                    </a:xfrm>
                    <a:prstGeom prst="rect">
                      <a:avLst/>
                    </a:prstGeom>
                  </pic:spPr>
                </pic:pic>
              </a:graphicData>
            </a:graphic>
          </wp:inline>
        </w:drawing>
      </w:r>
    </w:p>
    <w:p w14:paraId="78C9ECD4" w14:textId="489D70ED" w:rsidR="00B431E6" w:rsidRPr="008A59A9" w:rsidRDefault="00B431E6" w:rsidP="00B431E6">
      <w:pPr>
        <w:pStyle w:val="Lgende"/>
        <w:jc w:val="center"/>
        <w:rPr>
          <w:rFonts w:ascii="Calibri" w:hAnsi="Calibri" w:cs="Calibri"/>
          <w:i w:val="0"/>
          <w:iCs w:val="0"/>
          <w:color w:val="000000"/>
          <w:sz w:val="22"/>
          <w:szCs w:val="24"/>
        </w:rPr>
      </w:pPr>
      <w:r w:rsidRPr="008A59A9">
        <w:rPr>
          <w:rFonts w:ascii="Calibri" w:hAnsi="Calibri" w:cs="Calibri"/>
          <w:i w:val="0"/>
          <w:iCs w:val="0"/>
          <w:color w:val="000000"/>
          <w:sz w:val="22"/>
          <w:szCs w:val="24"/>
        </w:rPr>
        <w:t xml:space="preserve">Figure </w:t>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STYLEREF 2 \s </w:instrText>
      </w:r>
      <w:r w:rsidR="007B73B8">
        <w:rPr>
          <w:rFonts w:ascii="Calibri" w:hAnsi="Calibri" w:cs="Calibri"/>
          <w:i w:val="0"/>
          <w:iCs w:val="0"/>
          <w:color w:val="000000"/>
          <w:sz w:val="22"/>
          <w:szCs w:val="24"/>
        </w:rPr>
        <w:fldChar w:fldCharType="separate"/>
      </w:r>
      <w:r w:rsidR="00D07291">
        <w:rPr>
          <w:rFonts w:ascii="Calibri" w:hAnsi="Calibri" w:cs="Calibri"/>
          <w:i w:val="0"/>
          <w:iCs w:val="0"/>
          <w:noProof/>
          <w:color w:val="000000"/>
          <w:sz w:val="22"/>
          <w:szCs w:val="24"/>
        </w:rPr>
        <w:t>4.2</w:t>
      </w:r>
      <w:r w:rsidR="007B73B8">
        <w:rPr>
          <w:rFonts w:ascii="Calibri" w:hAnsi="Calibri" w:cs="Calibri"/>
          <w:i w:val="0"/>
          <w:iCs w:val="0"/>
          <w:color w:val="000000"/>
          <w:sz w:val="22"/>
          <w:szCs w:val="24"/>
        </w:rPr>
        <w:fldChar w:fldCharType="end"/>
      </w:r>
      <w:r w:rsidR="007B73B8">
        <w:rPr>
          <w:rFonts w:ascii="Calibri" w:hAnsi="Calibri" w:cs="Calibri"/>
          <w:i w:val="0"/>
          <w:iCs w:val="0"/>
          <w:color w:val="000000"/>
          <w:sz w:val="22"/>
          <w:szCs w:val="24"/>
        </w:rPr>
        <w:noBreakHyphen/>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SEQ Figure \* ARABIC \s 2 </w:instrText>
      </w:r>
      <w:r w:rsidR="007B73B8">
        <w:rPr>
          <w:rFonts w:ascii="Calibri" w:hAnsi="Calibri" w:cs="Calibri"/>
          <w:i w:val="0"/>
          <w:iCs w:val="0"/>
          <w:color w:val="000000"/>
          <w:sz w:val="22"/>
          <w:szCs w:val="24"/>
        </w:rPr>
        <w:fldChar w:fldCharType="separate"/>
      </w:r>
      <w:r w:rsidR="00D07291">
        <w:rPr>
          <w:rFonts w:ascii="Calibri" w:hAnsi="Calibri" w:cs="Calibri"/>
          <w:i w:val="0"/>
          <w:iCs w:val="0"/>
          <w:noProof/>
          <w:color w:val="000000"/>
          <w:sz w:val="22"/>
          <w:szCs w:val="24"/>
        </w:rPr>
        <w:t>8</w:t>
      </w:r>
      <w:r w:rsidR="007B73B8">
        <w:rPr>
          <w:rFonts w:ascii="Calibri" w:hAnsi="Calibri" w:cs="Calibri"/>
          <w:i w:val="0"/>
          <w:iCs w:val="0"/>
          <w:color w:val="000000"/>
          <w:sz w:val="22"/>
          <w:szCs w:val="24"/>
        </w:rPr>
        <w:fldChar w:fldCharType="end"/>
      </w:r>
      <w:r w:rsidRPr="008A59A9">
        <w:rPr>
          <w:rFonts w:ascii="Calibri" w:hAnsi="Calibri" w:cs="Calibri"/>
          <w:i w:val="0"/>
          <w:iCs w:val="0"/>
          <w:color w:val="000000"/>
          <w:sz w:val="22"/>
          <w:szCs w:val="24"/>
        </w:rPr>
        <w:t xml:space="preserve"> : Coefficients de raideur du palier utilisé sous la </w:t>
      </w:r>
      <w:r w:rsidRPr="008A59A9">
        <w:rPr>
          <w:rFonts w:cs="Calibri"/>
          <w:i w:val="0"/>
          <w:iCs w:val="0"/>
          <w:color w:val="000000"/>
          <w:sz w:val="22"/>
          <w:szCs w:val="24"/>
        </w:rPr>
        <w:t>charge statique 175N</w:t>
      </w:r>
    </w:p>
    <w:p w14:paraId="758F7A79" w14:textId="77777777" w:rsidR="00B431E6" w:rsidRDefault="00B431E6" w:rsidP="00B431E6">
      <w:pPr>
        <w:pStyle w:val="Default"/>
        <w:keepNext/>
        <w:spacing w:line="360" w:lineRule="auto"/>
        <w:jc w:val="center"/>
      </w:pPr>
      <w:r w:rsidRPr="0010061D">
        <w:rPr>
          <w:noProof/>
        </w:rPr>
        <w:drawing>
          <wp:inline distT="0" distB="0" distL="0" distR="0" wp14:anchorId="3DC596D3" wp14:editId="047C39E3">
            <wp:extent cx="4589190" cy="3062377"/>
            <wp:effectExtent l="0" t="0" r="0" b="5080"/>
            <wp:docPr id="98"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1"/>
                    <pic:cNvPicPr>
                      <a:picLocks noChangeAspect="1"/>
                    </pic:cNvPicPr>
                  </pic:nvPicPr>
                  <pic:blipFill>
                    <a:blip r:embed="rId81"/>
                    <a:stretch>
                      <a:fillRect/>
                    </a:stretch>
                  </pic:blipFill>
                  <pic:spPr>
                    <a:xfrm>
                      <a:off x="0" y="0"/>
                      <a:ext cx="4600201" cy="3069725"/>
                    </a:xfrm>
                    <a:prstGeom prst="rect">
                      <a:avLst/>
                    </a:prstGeom>
                  </pic:spPr>
                </pic:pic>
              </a:graphicData>
            </a:graphic>
          </wp:inline>
        </w:drawing>
      </w:r>
    </w:p>
    <w:p w14:paraId="1C5A5EBB" w14:textId="7729A37E" w:rsidR="00B431E6" w:rsidRPr="008A59A9" w:rsidRDefault="00B431E6" w:rsidP="00B431E6">
      <w:pPr>
        <w:pStyle w:val="Lgende"/>
        <w:jc w:val="center"/>
        <w:rPr>
          <w:rFonts w:ascii="Calibri" w:hAnsi="Calibri" w:cs="Calibri"/>
          <w:i w:val="0"/>
          <w:iCs w:val="0"/>
          <w:color w:val="000000"/>
          <w:sz w:val="22"/>
          <w:szCs w:val="24"/>
        </w:rPr>
      </w:pPr>
      <w:r w:rsidRPr="008A59A9">
        <w:rPr>
          <w:rFonts w:ascii="Calibri" w:hAnsi="Calibri" w:cs="Calibri"/>
          <w:i w:val="0"/>
          <w:iCs w:val="0"/>
          <w:color w:val="000000"/>
          <w:sz w:val="22"/>
          <w:szCs w:val="24"/>
        </w:rPr>
        <w:t xml:space="preserve">Figure </w:t>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STYLEREF 2 \s </w:instrText>
      </w:r>
      <w:r w:rsidR="007B73B8">
        <w:rPr>
          <w:rFonts w:ascii="Calibri" w:hAnsi="Calibri" w:cs="Calibri"/>
          <w:i w:val="0"/>
          <w:iCs w:val="0"/>
          <w:color w:val="000000"/>
          <w:sz w:val="22"/>
          <w:szCs w:val="24"/>
        </w:rPr>
        <w:fldChar w:fldCharType="separate"/>
      </w:r>
      <w:r w:rsidR="00D07291">
        <w:rPr>
          <w:rFonts w:ascii="Calibri" w:hAnsi="Calibri" w:cs="Calibri"/>
          <w:i w:val="0"/>
          <w:iCs w:val="0"/>
          <w:noProof/>
          <w:color w:val="000000"/>
          <w:sz w:val="22"/>
          <w:szCs w:val="24"/>
        </w:rPr>
        <w:t>4.2</w:t>
      </w:r>
      <w:r w:rsidR="007B73B8">
        <w:rPr>
          <w:rFonts w:ascii="Calibri" w:hAnsi="Calibri" w:cs="Calibri"/>
          <w:i w:val="0"/>
          <w:iCs w:val="0"/>
          <w:color w:val="000000"/>
          <w:sz w:val="22"/>
          <w:szCs w:val="24"/>
        </w:rPr>
        <w:fldChar w:fldCharType="end"/>
      </w:r>
      <w:r w:rsidR="007B73B8">
        <w:rPr>
          <w:rFonts w:ascii="Calibri" w:hAnsi="Calibri" w:cs="Calibri"/>
          <w:i w:val="0"/>
          <w:iCs w:val="0"/>
          <w:color w:val="000000"/>
          <w:sz w:val="22"/>
          <w:szCs w:val="24"/>
        </w:rPr>
        <w:noBreakHyphen/>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SEQ Figure \* ARABIC \s 2 </w:instrText>
      </w:r>
      <w:r w:rsidR="007B73B8">
        <w:rPr>
          <w:rFonts w:ascii="Calibri" w:hAnsi="Calibri" w:cs="Calibri"/>
          <w:i w:val="0"/>
          <w:iCs w:val="0"/>
          <w:color w:val="000000"/>
          <w:sz w:val="22"/>
          <w:szCs w:val="24"/>
        </w:rPr>
        <w:fldChar w:fldCharType="separate"/>
      </w:r>
      <w:r w:rsidR="00D07291">
        <w:rPr>
          <w:rFonts w:ascii="Calibri" w:hAnsi="Calibri" w:cs="Calibri"/>
          <w:i w:val="0"/>
          <w:iCs w:val="0"/>
          <w:noProof/>
          <w:color w:val="000000"/>
          <w:sz w:val="22"/>
          <w:szCs w:val="24"/>
        </w:rPr>
        <w:t>9</w:t>
      </w:r>
      <w:r w:rsidR="007B73B8">
        <w:rPr>
          <w:rFonts w:ascii="Calibri" w:hAnsi="Calibri" w:cs="Calibri"/>
          <w:i w:val="0"/>
          <w:iCs w:val="0"/>
          <w:color w:val="000000"/>
          <w:sz w:val="22"/>
          <w:szCs w:val="24"/>
        </w:rPr>
        <w:fldChar w:fldCharType="end"/>
      </w:r>
      <w:r w:rsidRPr="008A59A9">
        <w:rPr>
          <w:rFonts w:ascii="Calibri" w:hAnsi="Calibri" w:cs="Calibri"/>
          <w:i w:val="0"/>
          <w:iCs w:val="0"/>
          <w:color w:val="000000"/>
          <w:sz w:val="22"/>
          <w:szCs w:val="24"/>
        </w:rPr>
        <w:t xml:space="preserve"> : coefficient d’amortissement du palier sous la </w:t>
      </w:r>
      <w:r w:rsidRPr="008A59A9">
        <w:rPr>
          <w:rFonts w:cs="Calibri"/>
          <w:i w:val="0"/>
          <w:iCs w:val="0"/>
          <w:color w:val="000000"/>
          <w:sz w:val="22"/>
          <w:szCs w:val="24"/>
        </w:rPr>
        <w:t>charge statique 175N</w:t>
      </w:r>
    </w:p>
    <w:p w14:paraId="51F0FFA1" w14:textId="77777777" w:rsidR="00B431E6" w:rsidRDefault="00B431E6" w:rsidP="00B431E6">
      <w:pPr>
        <w:pStyle w:val="Default"/>
        <w:keepNext/>
        <w:spacing w:line="360" w:lineRule="auto"/>
        <w:jc w:val="center"/>
      </w:pPr>
      <w:r w:rsidRPr="0010061D">
        <w:rPr>
          <w:noProof/>
        </w:rPr>
        <w:lastRenderedPageBreak/>
        <w:drawing>
          <wp:inline distT="0" distB="0" distL="0" distR="0" wp14:anchorId="5DC453C6" wp14:editId="2F084DBD">
            <wp:extent cx="4469546" cy="2541825"/>
            <wp:effectExtent l="0" t="0" r="0" b="0"/>
            <wp:docPr id="462"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6"/>
                    <pic:cNvPicPr>
                      <a:picLocks noChangeAspect="1"/>
                    </pic:cNvPicPr>
                  </pic:nvPicPr>
                  <pic:blipFill>
                    <a:blip r:embed="rId82"/>
                    <a:stretch>
                      <a:fillRect/>
                    </a:stretch>
                  </pic:blipFill>
                  <pic:spPr>
                    <a:xfrm>
                      <a:off x="0" y="0"/>
                      <a:ext cx="4480498" cy="2548053"/>
                    </a:xfrm>
                    <a:prstGeom prst="rect">
                      <a:avLst/>
                    </a:prstGeom>
                  </pic:spPr>
                </pic:pic>
              </a:graphicData>
            </a:graphic>
          </wp:inline>
        </w:drawing>
      </w:r>
    </w:p>
    <w:p w14:paraId="258B9935" w14:textId="54992C00" w:rsidR="00B431E6" w:rsidRPr="008A59A9" w:rsidRDefault="00B431E6" w:rsidP="00B431E6">
      <w:pPr>
        <w:pStyle w:val="Lgende"/>
        <w:jc w:val="center"/>
        <w:rPr>
          <w:rFonts w:ascii="Calibri" w:hAnsi="Calibri" w:cs="Calibri"/>
          <w:i w:val="0"/>
          <w:iCs w:val="0"/>
          <w:color w:val="000000"/>
          <w:sz w:val="22"/>
          <w:szCs w:val="24"/>
        </w:rPr>
      </w:pPr>
      <w:r w:rsidRPr="008A59A9">
        <w:rPr>
          <w:rFonts w:ascii="Calibri" w:hAnsi="Calibri" w:cs="Calibri"/>
          <w:i w:val="0"/>
          <w:iCs w:val="0"/>
          <w:color w:val="000000"/>
          <w:sz w:val="22"/>
          <w:szCs w:val="24"/>
        </w:rPr>
        <w:t xml:space="preserve">Figure </w:t>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STYLEREF 2 \s </w:instrText>
      </w:r>
      <w:r w:rsidR="007B73B8">
        <w:rPr>
          <w:rFonts w:ascii="Calibri" w:hAnsi="Calibri" w:cs="Calibri"/>
          <w:i w:val="0"/>
          <w:iCs w:val="0"/>
          <w:color w:val="000000"/>
          <w:sz w:val="22"/>
          <w:szCs w:val="24"/>
        </w:rPr>
        <w:fldChar w:fldCharType="separate"/>
      </w:r>
      <w:r w:rsidR="00D07291">
        <w:rPr>
          <w:rFonts w:ascii="Calibri" w:hAnsi="Calibri" w:cs="Calibri"/>
          <w:i w:val="0"/>
          <w:iCs w:val="0"/>
          <w:noProof/>
          <w:color w:val="000000"/>
          <w:sz w:val="22"/>
          <w:szCs w:val="24"/>
        </w:rPr>
        <w:t>4.2</w:t>
      </w:r>
      <w:r w:rsidR="007B73B8">
        <w:rPr>
          <w:rFonts w:ascii="Calibri" w:hAnsi="Calibri" w:cs="Calibri"/>
          <w:i w:val="0"/>
          <w:iCs w:val="0"/>
          <w:color w:val="000000"/>
          <w:sz w:val="22"/>
          <w:szCs w:val="24"/>
        </w:rPr>
        <w:fldChar w:fldCharType="end"/>
      </w:r>
      <w:r w:rsidR="007B73B8">
        <w:rPr>
          <w:rFonts w:ascii="Calibri" w:hAnsi="Calibri" w:cs="Calibri"/>
          <w:i w:val="0"/>
          <w:iCs w:val="0"/>
          <w:color w:val="000000"/>
          <w:sz w:val="22"/>
          <w:szCs w:val="24"/>
        </w:rPr>
        <w:noBreakHyphen/>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SEQ Figure \* ARABIC \s 2 </w:instrText>
      </w:r>
      <w:r w:rsidR="007B73B8">
        <w:rPr>
          <w:rFonts w:ascii="Calibri" w:hAnsi="Calibri" w:cs="Calibri"/>
          <w:i w:val="0"/>
          <w:iCs w:val="0"/>
          <w:color w:val="000000"/>
          <w:sz w:val="22"/>
          <w:szCs w:val="24"/>
        </w:rPr>
        <w:fldChar w:fldCharType="separate"/>
      </w:r>
      <w:r w:rsidR="00D07291">
        <w:rPr>
          <w:rFonts w:ascii="Calibri" w:hAnsi="Calibri" w:cs="Calibri"/>
          <w:i w:val="0"/>
          <w:iCs w:val="0"/>
          <w:noProof/>
          <w:color w:val="000000"/>
          <w:sz w:val="22"/>
          <w:szCs w:val="24"/>
        </w:rPr>
        <w:t>10</w:t>
      </w:r>
      <w:r w:rsidR="007B73B8">
        <w:rPr>
          <w:rFonts w:ascii="Calibri" w:hAnsi="Calibri" w:cs="Calibri"/>
          <w:i w:val="0"/>
          <w:iCs w:val="0"/>
          <w:color w:val="000000"/>
          <w:sz w:val="22"/>
          <w:szCs w:val="24"/>
        </w:rPr>
        <w:fldChar w:fldCharType="end"/>
      </w:r>
      <w:r w:rsidRPr="008A59A9">
        <w:rPr>
          <w:rFonts w:ascii="Calibri" w:hAnsi="Calibri" w:cs="Calibri"/>
          <w:i w:val="0"/>
          <w:iCs w:val="0"/>
          <w:color w:val="000000"/>
          <w:sz w:val="22"/>
          <w:szCs w:val="24"/>
        </w:rPr>
        <w:t xml:space="preserve"> : position d’équilibre statique du rotor 700mm dans le palier </w:t>
      </w:r>
    </w:p>
    <w:p w14:paraId="7781584C" w14:textId="77777777" w:rsidR="00B431E6" w:rsidRDefault="00B431E6" w:rsidP="00B431E6">
      <w:pPr>
        <w:pStyle w:val="Default"/>
        <w:jc w:val="center"/>
      </w:pPr>
      <w:r w:rsidRPr="00426D23">
        <w:rPr>
          <w:noProof/>
        </w:rPr>
        <w:drawing>
          <wp:inline distT="0" distB="0" distL="0" distR="0" wp14:anchorId="4653D869" wp14:editId="084F67DB">
            <wp:extent cx="5208793" cy="2608417"/>
            <wp:effectExtent l="0" t="0" r="0" b="1905"/>
            <wp:docPr id="108"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 27"/>
                    <pic:cNvPicPr>
                      <a:picLocks noChangeAspect="1"/>
                    </pic:cNvPicPr>
                  </pic:nvPicPr>
                  <pic:blipFill>
                    <a:blip r:embed="rId83"/>
                    <a:stretch>
                      <a:fillRect/>
                    </a:stretch>
                  </pic:blipFill>
                  <pic:spPr>
                    <a:xfrm>
                      <a:off x="0" y="0"/>
                      <a:ext cx="5251535" cy="2629821"/>
                    </a:xfrm>
                    <a:prstGeom prst="rect">
                      <a:avLst/>
                    </a:prstGeom>
                  </pic:spPr>
                </pic:pic>
              </a:graphicData>
            </a:graphic>
          </wp:inline>
        </w:drawing>
      </w:r>
    </w:p>
    <w:p w14:paraId="382557D7" w14:textId="77777777" w:rsidR="00B431E6" w:rsidRDefault="00B431E6" w:rsidP="00B431E6">
      <w:pPr>
        <w:pStyle w:val="Default"/>
        <w:jc w:val="center"/>
      </w:pPr>
      <w:r>
        <w:t>(a)</w:t>
      </w:r>
    </w:p>
    <w:p w14:paraId="0BA7B33E" w14:textId="77777777" w:rsidR="00B431E6" w:rsidRDefault="00B431E6" w:rsidP="00B431E6">
      <w:pPr>
        <w:pStyle w:val="Default"/>
        <w:keepNext/>
        <w:jc w:val="center"/>
      </w:pPr>
      <w:r w:rsidRPr="00426D23">
        <w:rPr>
          <w:noProof/>
        </w:rPr>
        <w:drawing>
          <wp:inline distT="0" distB="0" distL="0" distR="0" wp14:anchorId="7AA2FB55" wp14:editId="1B183895">
            <wp:extent cx="5142703" cy="2574780"/>
            <wp:effectExtent l="0" t="0" r="0" b="0"/>
            <wp:docPr id="10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pic:cNvPicPr>
                      <a:picLocks noChangeAspect="1"/>
                    </pic:cNvPicPr>
                  </pic:nvPicPr>
                  <pic:blipFill>
                    <a:blip r:embed="rId84"/>
                    <a:stretch>
                      <a:fillRect/>
                    </a:stretch>
                  </pic:blipFill>
                  <pic:spPr>
                    <a:xfrm>
                      <a:off x="0" y="0"/>
                      <a:ext cx="5172835" cy="2589866"/>
                    </a:xfrm>
                    <a:prstGeom prst="rect">
                      <a:avLst/>
                    </a:prstGeom>
                  </pic:spPr>
                </pic:pic>
              </a:graphicData>
            </a:graphic>
          </wp:inline>
        </w:drawing>
      </w:r>
    </w:p>
    <w:p w14:paraId="3B9406B9" w14:textId="77777777" w:rsidR="00B431E6" w:rsidRDefault="00B431E6" w:rsidP="00B431E6">
      <w:pPr>
        <w:pStyle w:val="Default"/>
        <w:jc w:val="center"/>
      </w:pPr>
      <w:r>
        <w:t xml:space="preserve"> (b)</w:t>
      </w:r>
    </w:p>
    <w:p w14:paraId="38D2BFB3" w14:textId="6ABF6293" w:rsidR="00B431E6" w:rsidRDefault="00B431E6" w:rsidP="00B431E6">
      <w:pPr>
        <w:pStyle w:val="Lgende"/>
        <w:spacing w:after="0"/>
        <w:jc w:val="center"/>
        <w:rPr>
          <w:rFonts w:ascii="Calibri" w:hAnsi="Calibri" w:cs="Calibri"/>
          <w:i w:val="0"/>
          <w:iCs w:val="0"/>
          <w:color w:val="000000"/>
          <w:sz w:val="22"/>
          <w:szCs w:val="24"/>
        </w:rPr>
      </w:pPr>
      <w:bookmarkStart w:id="874" w:name="_Ref531190495"/>
      <w:r w:rsidRPr="00A56003">
        <w:rPr>
          <w:rFonts w:ascii="Calibri" w:hAnsi="Calibri" w:cs="Calibri"/>
          <w:i w:val="0"/>
          <w:iCs w:val="0"/>
          <w:color w:val="000000"/>
          <w:sz w:val="22"/>
          <w:szCs w:val="24"/>
        </w:rPr>
        <w:t xml:space="preserve">Figure </w:t>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STYLEREF 2 \s </w:instrText>
      </w:r>
      <w:r w:rsidR="007B73B8">
        <w:rPr>
          <w:rFonts w:ascii="Calibri" w:hAnsi="Calibri" w:cs="Calibri"/>
          <w:i w:val="0"/>
          <w:iCs w:val="0"/>
          <w:color w:val="000000"/>
          <w:sz w:val="22"/>
          <w:szCs w:val="24"/>
        </w:rPr>
        <w:fldChar w:fldCharType="separate"/>
      </w:r>
      <w:r w:rsidR="00D07291">
        <w:rPr>
          <w:rFonts w:ascii="Calibri" w:hAnsi="Calibri" w:cs="Calibri"/>
          <w:i w:val="0"/>
          <w:iCs w:val="0"/>
          <w:noProof/>
          <w:color w:val="000000"/>
          <w:sz w:val="22"/>
          <w:szCs w:val="24"/>
        </w:rPr>
        <w:t>4.2</w:t>
      </w:r>
      <w:r w:rsidR="007B73B8">
        <w:rPr>
          <w:rFonts w:ascii="Calibri" w:hAnsi="Calibri" w:cs="Calibri"/>
          <w:i w:val="0"/>
          <w:iCs w:val="0"/>
          <w:color w:val="000000"/>
          <w:sz w:val="22"/>
          <w:szCs w:val="24"/>
        </w:rPr>
        <w:fldChar w:fldCharType="end"/>
      </w:r>
      <w:r w:rsidR="007B73B8">
        <w:rPr>
          <w:rFonts w:ascii="Calibri" w:hAnsi="Calibri" w:cs="Calibri"/>
          <w:i w:val="0"/>
          <w:iCs w:val="0"/>
          <w:color w:val="000000"/>
          <w:sz w:val="22"/>
          <w:szCs w:val="24"/>
        </w:rPr>
        <w:noBreakHyphen/>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SEQ Figure \* ARABIC \s 2 </w:instrText>
      </w:r>
      <w:r w:rsidR="007B73B8">
        <w:rPr>
          <w:rFonts w:ascii="Calibri" w:hAnsi="Calibri" w:cs="Calibri"/>
          <w:i w:val="0"/>
          <w:iCs w:val="0"/>
          <w:color w:val="000000"/>
          <w:sz w:val="22"/>
          <w:szCs w:val="24"/>
        </w:rPr>
        <w:fldChar w:fldCharType="separate"/>
      </w:r>
      <w:r w:rsidR="00D07291">
        <w:rPr>
          <w:rFonts w:ascii="Calibri" w:hAnsi="Calibri" w:cs="Calibri"/>
          <w:i w:val="0"/>
          <w:iCs w:val="0"/>
          <w:noProof/>
          <w:color w:val="000000"/>
          <w:sz w:val="22"/>
          <w:szCs w:val="24"/>
        </w:rPr>
        <w:t>11</w:t>
      </w:r>
      <w:r w:rsidR="007B73B8">
        <w:rPr>
          <w:rFonts w:ascii="Calibri" w:hAnsi="Calibri" w:cs="Calibri"/>
          <w:i w:val="0"/>
          <w:iCs w:val="0"/>
          <w:color w:val="000000"/>
          <w:sz w:val="22"/>
          <w:szCs w:val="24"/>
        </w:rPr>
        <w:fldChar w:fldCharType="end"/>
      </w:r>
      <w:bookmarkEnd w:id="874"/>
      <w:r w:rsidRPr="00A56003">
        <w:rPr>
          <w:rFonts w:ascii="Calibri" w:hAnsi="Calibri" w:cs="Calibri"/>
          <w:i w:val="0"/>
          <w:iCs w:val="0"/>
          <w:color w:val="000000"/>
          <w:sz w:val="22"/>
          <w:szCs w:val="24"/>
        </w:rPr>
        <w:t> : Résultats de l’analyse modale de la configuration longue (700mm) du banc d’essais : (a) diagramme de Campbell et (b) diagramme de stabilité</w:t>
      </w:r>
    </w:p>
    <w:p w14:paraId="0ED48944" w14:textId="77777777" w:rsidR="00B431E6" w:rsidRPr="008A59A9" w:rsidRDefault="00B431E6" w:rsidP="00B431E6">
      <w:pPr>
        <w:pStyle w:val="Default"/>
        <w:spacing w:line="360" w:lineRule="auto"/>
        <w:ind w:firstLine="708"/>
        <w:jc w:val="both"/>
        <w:rPr>
          <w:sz w:val="22"/>
        </w:rPr>
      </w:pPr>
      <w:r w:rsidRPr="008A59A9">
        <w:rPr>
          <w:sz w:val="22"/>
        </w:rPr>
        <w:lastRenderedPageBreak/>
        <w:t xml:space="preserve">Selon le résultat, une vitesse critique du mode de flexion se trouve vers 8000tr/min comme attendu. </w:t>
      </w:r>
      <w:r>
        <w:rPr>
          <w:sz w:val="22"/>
        </w:rPr>
        <w:t>Sous</w:t>
      </w:r>
      <w:r w:rsidRPr="008A59A9">
        <w:rPr>
          <w:sz w:val="22"/>
        </w:rPr>
        <w:t xml:space="preserve"> cette configuration, en rapprochant à cette vitesse, la sensibilité de la vibration par rapport au balourd (c’est-à-dire le module du coefficient d’influence</w:t>
      </w:r>
      <m:oMath>
        <m:r>
          <w:rPr>
            <w:rFonts w:ascii="Cambria Math" w:hAnsi="Cambria Math"/>
            <w:sz w:val="22"/>
          </w:rPr>
          <m:t xml:space="preserve"> </m:t>
        </m:r>
        <m:r>
          <m:rPr>
            <m:sty m:val="bi"/>
          </m:rPr>
          <w:rPr>
            <w:rFonts w:ascii="Cambria Math" w:hAnsi="Cambria Math"/>
            <w:sz w:val="22"/>
          </w:rPr>
          <m:t>A</m:t>
        </m:r>
      </m:oMath>
      <w:r>
        <w:rPr>
          <w:sz w:val="22"/>
        </w:rPr>
        <w:t>) est optimisée</w:t>
      </w:r>
      <w:r w:rsidRPr="008A59A9">
        <w:rPr>
          <w:sz w:val="22"/>
        </w:rPr>
        <w:t>. Les grands balourds sont chois</w:t>
      </w:r>
      <w:r>
        <w:rPr>
          <w:sz w:val="22"/>
        </w:rPr>
        <w:t>i</w:t>
      </w:r>
      <w:r w:rsidRPr="008A59A9">
        <w:rPr>
          <w:sz w:val="22"/>
        </w:rPr>
        <w:t xml:space="preserve"> pour réaliser </w:t>
      </w:r>
      <w:r>
        <w:rPr>
          <w:sz w:val="22"/>
        </w:rPr>
        <w:t>la simulation en espérant reproduire l’effet Morton instable</w:t>
      </w:r>
      <w:r w:rsidRPr="008A59A9">
        <w:rPr>
          <w:sz w:val="22"/>
        </w:rPr>
        <w:t xml:space="preserve">, car ils produisent le grand déplacement du rotor dans le palier, ce qui favorise l’apparition d’une grande </w:t>
      </w:r>
      <m:oMath>
        <m:r>
          <m:rPr>
            <m:sty m:val="p"/>
          </m:rPr>
          <w:rPr>
            <w:rFonts w:ascii="Cambria Math" w:hAnsi="Cambria Math"/>
            <w:sz w:val="22"/>
          </w:rPr>
          <m:t>Δ</m:t>
        </m:r>
        <m:r>
          <w:rPr>
            <w:rFonts w:ascii="Cambria Math" w:hAnsi="Cambria Math"/>
            <w:sz w:val="22"/>
          </w:rPr>
          <m:t>T</m:t>
        </m:r>
      </m:oMath>
      <w:r w:rsidRPr="008A59A9">
        <w:rPr>
          <w:sz w:val="22"/>
        </w:rPr>
        <w:t xml:space="preserve"> à la surface du rotor. </w:t>
      </w:r>
    </w:p>
    <w:p w14:paraId="0AA2BD30" w14:textId="77777777" w:rsidR="00B431E6" w:rsidRDefault="00B431E6" w:rsidP="00665DA5">
      <w:pPr>
        <w:pStyle w:val="Titre2"/>
        <w:ind w:left="709"/>
      </w:pPr>
      <w:bookmarkStart w:id="875" w:name="_Toc535252178"/>
      <w:r>
        <w:t>Simulation du rotor 430mm</w:t>
      </w:r>
      <w:bookmarkEnd w:id="875"/>
    </w:p>
    <w:p w14:paraId="204098DB" w14:textId="77777777" w:rsidR="00B431E6" w:rsidRDefault="00B431E6" w:rsidP="00B431E6"/>
    <w:p w14:paraId="6934C8CC" w14:textId="77777777" w:rsidR="00B431E6" w:rsidRDefault="00B431E6" w:rsidP="00B431E6">
      <w:pPr>
        <w:spacing w:line="360" w:lineRule="auto"/>
        <w:ind w:firstLine="708"/>
      </w:pPr>
      <w:r>
        <w:t xml:space="preserve">Les objectifs initiaux de la simulation de l’effet Morton sous la configuration du rotor 430mm sont de valider le modèle complet de l’effet Morton et de mettre en évidence l’effet Morton instable.  Cependant, selon les résultats numériques et expérimentaux obtenus, le comportement dynamique du rotor 430mm s’est stabilisé au cours du temps et n’a pas réussi à montrer l’effet Morton instable. L’étude de la stabilité de l’effet Morton présenté au chapitre 5 explique ce comportement stable du rotor 430mm.  Ainsi, la simulation de l’effet Morton du rotor 430mm s’est servie seulement à valider les outils numériques. </w:t>
      </w:r>
    </w:p>
    <w:p w14:paraId="29081FA4" w14:textId="77777777" w:rsidR="00B431E6" w:rsidRDefault="00B431E6" w:rsidP="00B431E6">
      <w:pPr>
        <w:spacing w:line="360" w:lineRule="auto"/>
        <w:ind w:firstLine="708"/>
      </w:pPr>
      <w:r>
        <w:t xml:space="preserve">En utilisant les données d’entrée à l’issu du banc d’essais, la vitesse de rotation à 7000 tr/min est choisi pour effectuer la simulation. Le balourd mécanique de 102.6g.mm est imposé au niveau du disque de 700 kg. Il s’est positionné à 180 degré dans la direction circonférentielle du rotor. </w:t>
      </w:r>
    </w:p>
    <w:p w14:paraId="37B28EC6" w14:textId="59D764E5" w:rsidR="00B431E6" w:rsidRDefault="00B431E6" w:rsidP="00B431E6">
      <w:pPr>
        <w:spacing w:line="360" w:lineRule="auto"/>
        <w:ind w:firstLine="708"/>
      </w:pPr>
      <w:r>
        <w:t>Les températures initiales du rotor et coussinet sont fixées à 20°C. L’évolution temporelle du champ de température du rotor est calculée grâce au modèle thermique du rotor a</w:t>
      </w:r>
      <w:r w:rsidRPr="00CD6CF7">
        <w:t>vec un maillage de 24x</w:t>
      </w:r>
      <w:r>
        <w:t>6</w:t>
      </w:r>
      <w:r w:rsidRPr="00CD6CF7">
        <w:t xml:space="preserve"> à l’interface lubrifiant-rotor. </w:t>
      </w:r>
      <w:r>
        <w:t xml:space="preserve">En outre, </w:t>
      </w:r>
      <w:r w:rsidRPr="00CD6CF7">
        <w:t xml:space="preserve">afin d’approximer le champ de température à l’interface du lubrifiant-coussinet, un modèle thermique avec une géométrie simplifiée du palier </w:t>
      </w:r>
      <w:r>
        <w:t>est également utilisé.</w:t>
      </w:r>
      <w:r w:rsidRPr="00CD6CF7">
        <w:t xml:space="preserve"> </w:t>
      </w:r>
      <w:r>
        <w:t xml:space="preserve"> Les champs de température obtenus par ces deux modèles (</w:t>
      </w:r>
      <w:r w:rsidRPr="00CD6CF7">
        <w:rPr>
          <w:b/>
        </w:rPr>
        <w:fldChar w:fldCharType="begin"/>
      </w:r>
      <w:r w:rsidRPr="00CD6CF7">
        <w:rPr>
          <w:b/>
        </w:rPr>
        <w:instrText xml:space="preserve"> REF _Ref533608481 \h  \* MERGEFORMAT </w:instrText>
      </w:r>
      <w:r w:rsidRPr="00CD6CF7">
        <w:rPr>
          <w:b/>
        </w:rPr>
      </w:r>
      <w:r w:rsidRPr="00CD6CF7">
        <w:rPr>
          <w:b/>
        </w:rPr>
        <w:fldChar w:fldCharType="separate"/>
      </w:r>
      <w:r w:rsidR="00D07291" w:rsidRPr="00D07291">
        <w:rPr>
          <w:rFonts w:cs="Calibri"/>
          <w:b/>
          <w:iCs/>
          <w:color w:val="000000"/>
          <w:szCs w:val="24"/>
        </w:rPr>
        <w:t>Figure 4.3</w:t>
      </w:r>
      <w:r w:rsidR="00D07291" w:rsidRPr="00D07291">
        <w:rPr>
          <w:rFonts w:cs="Calibri"/>
          <w:b/>
          <w:iCs/>
          <w:color w:val="000000"/>
          <w:szCs w:val="24"/>
        </w:rPr>
        <w:noBreakHyphen/>
        <w:t>1</w:t>
      </w:r>
      <w:r w:rsidRPr="00CD6CF7">
        <w:rPr>
          <w:b/>
        </w:rPr>
        <w:fldChar w:fldCharType="end"/>
      </w:r>
      <w:r>
        <w:rPr>
          <w:b/>
        </w:rPr>
        <w:t>)</w:t>
      </w:r>
      <w:r>
        <w:t xml:space="preserve"> se sont servis de la condition aux limites pour résoudre l’équation de l’énergie du film. </w:t>
      </w:r>
    </w:p>
    <w:p w14:paraId="581C249C" w14:textId="77777777" w:rsidR="00B431E6" w:rsidRDefault="00B431E6" w:rsidP="00B431E6">
      <w:pPr>
        <w:keepNext/>
      </w:pPr>
      <w:r w:rsidRPr="00A32427">
        <w:rPr>
          <w:noProof/>
          <w:lang w:eastAsia="zh-CN"/>
        </w:rPr>
        <w:drawing>
          <wp:inline distT="0" distB="0" distL="0" distR="0" wp14:anchorId="297E1F34" wp14:editId="342CFE92">
            <wp:extent cx="5760720" cy="1487805"/>
            <wp:effectExtent l="0" t="0" r="0" b="0"/>
            <wp:docPr id="463" name="Imag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 108"/>
                    <pic:cNvPicPr>
                      <a:picLocks noChangeAspect="1"/>
                    </pic:cNvPicPr>
                  </pic:nvPicPr>
                  <pic:blipFill>
                    <a:blip r:embed="rId85"/>
                    <a:stretch>
                      <a:fillRect/>
                    </a:stretch>
                  </pic:blipFill>
                  <pic:spPr>
                    <a:xfrm>
                      <a:off x="0" y="0"/>
                      <a:ext cx="5760720" cy="1487805"/>
                    </a:xfrm>
                    <a:prstGeom prst="rect">
                      <a:avLst/>
                    </a:prstGeom>
                  </pic:spPr>
                </pic:pic>
              </a:graphicData>
            </a:graphic>
          </wp:inline>
        </w:drawing>
      </w:r>
    </w:p>
    <w:p w14:paraId="4AB556FA" w14:textId="4EE0B9CC" w:rsidR="00B431E6" w:rsidRPr="00FA69FB" w:rsidRDefault="00B431E6" w:rsidP="00B431E6">
      <w:pPr>
        <w:pStyle w:val="Lgende"/>
        <w:jc w:val="center"/>
        <w:rPr>
          <w:rFonts w:ascii="Calibri" w:hAnsi="Calibri" w:cs="Calibri"/>
          <w:i w:val="0"/>
          <w:iCs w:val="0"/>
          <w:color w:val="000000"/>
          <w:sz w:val="22"/>
          <w:szCs w:val="24"/>
        </w:rPr>
      </w:pPr>
      <w:bookmarkStart w:id="876" w:name="_Ref533608481"/>
      <w:r w:rsidRPr="00FA69FB">
        <w:rPr>
          <w:rFonts w:ascii="Calibri" w:hAnsi="Calibri" w:cs="Calibri"/>
          <w:i w:val="0"/>
          <w:iCs w:val="0"/>
          <w:color w:val="000000"/>
          <w:sz w:val="22"/>
          <w:szCs w:val="24"/>
        </w:rPr>
        <w:t xml:space="preserve">Figure </w:t>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STYLEREF 2 \s </w:instrText>
      </w:r>
      <w:r w:rsidR="007B73B8">
        <w:rPr>
          <w:rFonts w:ascii="Calibri" w:hAnsi="Calibri" w:cs="Calibri"/>
          <w:i w:val="0"/>
          <w:iCs w:val="0"/>
          <w:color w:val="000000"/>
          <w:sz w:val="22"/>
          <w:szCs w:val="24"/>
        </w:rPr>
        <w:fldChar w:fldCharType="separate"/>
      </w:r>
      <w:r w:rsidR="00D07291">
        <w:rPr>
          <w:rFonts w:ascii="Calibri" w:hAnsi="Calibri" w:cs="Calibri"/>
          <w:i w:val="0"/>
          <w:iCs w:val="0"/>
          <w:noProof/>
          <w:color w:val="000000"/>
          <w:sz w:val="22"/>
          <w:szCs w:val="24"/>
        </w:rPr>
        <w:t>4.3</w:t>
      </w:r>
      <w:r w:rsidR="007B73B8">
        <w:rPr>
          <w:rFonts w:ascii="Calibri" w:hAnsi="Calibri" w:cs="Calibri"/>
          <w:i w:val="0"/>
          <w:iCs w:val="0"/>
          <w:color w:val="000000"/>
          <w:sz w:val="22"/>
          <w:szCs w:val="24"/>
        </w:rPr>
        <w:fldChar w:fldCharType="end"/>
      </w:r>
      <w:r w:rsidR="007B73B8">
        <w:rPr>
          <w:rFonts w:ascii="Calibri" w:hAnsi="Calibri" w:cs="Calibri"/>
          <w:i w:val="0"/>
          <w:iCs w:val="0"/>
          <w:color w:val="000000"/>
          <w:sz w:val="22"/>
          <w:szCs w:val="24"/>
        </w:rPr>
        <w:noBreakHyphen/>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SEQ Figure \* ARABIC \s 2 </w:instrText>
      </w:r>
      <w:r w:rsidR="007B73B8">
        <w:rPr>
          <w:rFonts w:ascii="Calibri" w:hAnsi="Calibri" w:cs="Calibri"/>
          <w:i w:val="0"/>
          <w:iCs w:val="0"/>
          <w:color w:val="000000"/>
          <w:sz w:val="22"/>
          <w:szCs w:val="24"/>
        </w:rPr>
        <w:fldChar w:fldCharType="separate"/>
      </w:r>
      <w:r w:rsidR="00D07291">
        <w:rPr>
          <w:rFonts w:ascii="Calibri" w:hAnsi="Calibri" w:cs="Calibri"/>
          <w:i w:val="0"/>
          <w:iCs w:val="0"/>
          <w:noProof/>
          <w:color w:val="000000"/>
          <w:sz w:val="22"/>
          <w:szCs w:val="24"/>
        </w:rPr>
        <w:t>1</w:t>
      </w:r>
      <w:r w:rsidR="007B73B8">
        <w:rPr>
          <w:rFonts w:ascii="Calibri" w:hAnsi="Calibri" w:cs="Calibri"/>
          <w:i w:val="0"/>
          <w:iCs w:val="0"/>
          <w:color w:val="000000"/>
          <w:sz w:val="22"/>
          <w:szCs w:val="24"/>
        </w:rPr>
        <w:fldChar w:fldCharType="end"/>
      </w:r>
      <w:bookmarkEnd w:id="876"/>
      <w:r>
        <w:rPr>
          <w:rFonts w:ascii="Calibri" w:hAnsi="Calibri" w:cs="Calibri"/>
          <w:i w:val="0"/>
          <w:iCs w:val="0"/>
          <w:color w:val="000000"/>
          <w:sz w:val="22"/>
          <w:szCs w:val="24"/>
        </w:rPr>
        <w:t> : modèles thermiques utilisée lors de la simulation de l’effet Morton</w:t>
      </w:r>
    </w:p>
    <w:p w14:paraId="29D69AA6" w14:textId="77777777" w:rsidR="00B431E6" w:rsidRDefault="00B431E6" w:rsidP="00B431E6">
      <w:pPr>
        <w:spacing w:line="360" w:lineRule="auto"/>
        <w:ind w:firstLine="708"/>
      </w:pPr>
      <w:r>
        <w:t xml:space="preserve">L’évolution temporelle des vibrations synchrones sont suivie en utilisant les modèles dynamiques du rotor à 4 degrés de liberté et à </w:t>
      </w:r>
      <m:oMath>
        <m:r>
          <w:rPr>
            <w:rFonts w:ascii="Cambria Math" w:hAnsi="Cambria Math"/>
          </w:rPr>
          <m:t>n</m:t>
        </m:r>
      </m:oMath>
      <w:r>
        <w:t xml:space="preserve"> degrés de liberté. L’influence du balourd ther</w:t>
      </w:r>
      <w:proofErr w:type="spellStart"/>
      <w:r>
        <w:t>mique</w:t>
      </w:r>
      <w:proofErr w:type="spellEnd"/>
      <w:r>
        <w:t xml:space="preserve"> est prise en compte dans ces modèles dynamique par l’approche de masse concentrée </w:t>
      </w:r>
      <w:r w:rsidRPr="007E0A95">
        <w:rPr>
          <w:b/>
        </w:rPr>
        <w:t>(MC)</w:t>
      </w:r>
      <w:r>
        <w:t xml:space="preserve"> et l’approche du défaut de fibre neutre </w:t>
      </w:r>
      <w:r w:rsidRPr="002C29A1">
        <w:rPr>
          <w:b/>
        </w:rPr>
        <w:t>(DFN)</w:t>
      </w:r>
      <w:r>
        <w:rPr>
          <w:b/>
        </w:rPr>
        <w:t>.</w:t>
      </w:r>
      <w:r>
        <w:t xml:space="preserve"> </w:t>
      </w:r>
    </w:p>
    <w:p w14:paraId="28F7A660" w14:textId="77777777" w:rsidR="00B431E6" w:rsidRDefault="00B431E6" w:rsidP="00B431E6">
      <w:pPr>
        <w:spacing w:line="360" w:lineRule="auto"/>
        <w:ind w:firstLine="708"/>
      </w:pPr>
      <w:r>
        <w:lastRenderedPageBreak/>
        <w:t>Pendant les simulations, les amplitudes et les phases des vibrations synchrones au niveau du palier, ainsi que le champ de température au rotor sont enregistrés. Ces résultats de la simulation sont détaillés et comparés avec ceux-ci expérimentaux dans la suite.</w:t>
      </w:r>
    </w:p>
    <w:p w14:paraId="3FB68312" w14:textId="77777777" w:rsidR="00B431E6" w:rsidRDefault="00B431E6" w:rsidP="00665DA5">
      <w:pPr>
        <w:pStyle w:val="Titre3"/>
        <w:ind w:left="709"/>
      </w:pPr>
      <w:bookmarkStart w:id="877" w:name="_Toc535252179"/>
      <w:r>
        <w:t>Vibrations synchrones</w:t>
      </w:r>
      <w:bookmarkEnd w:id="877"/>
      <w:r>
        <w:t xml:space="preserve"> </w:t>
      </w:r>
    </w:p>
    <w:p w14:paraId="420B60B6" w14:textId="00375732" w:rsidR="00B431E6" w:rsidRDefault="00B431E6" w:rsidP="00075E8F">
      <w:pPr>
        <w:spacing w:before="120" w:line="360" w:lineRule="auto"/>
        <w:ind w:firstLine="709"/>
      </w:pPr>
      <w:r>
        <w:t>Les vibrations synchrones sont caractérisées par ses amplitudes et ses phases dans la direction X et Y du repère fixe (repère du palier)</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1</m:t>
            </m:r>
          </m:sub>
        </m:sSub>
      </m:oMath>
      <w:r>
        <w:t xml:space="preserve">. L’évolution des amplitudes synchrones et ses phases en fonction du temps est illustré à la </w:t>
      </w:r>
      <w:r w:rsidRPr="00B64CAE">
        <w:rPr>
          <w:b/>
        </w:rPr>
        <w:fldChar w:fldCharType="begin"/>
      </w:r>
      <w:r w:rsidRPr="00B64CAE">
        <w:rPr>
          <w:b/>
        </w:rPr>
        <w:instrText xml:space="preserve"> REF _Ref533687109 \h  \* MERGEFORMAT </w:instrText>
      </w:r>
      <w:r w:rsidRPr="00B64CAE">
        <w:rPr>
          <w:b/>
        </w:rPr>
      </w:r>
      <w:r w:rsidRPr="00B64CAE">
        <w:rPr>
          <w:b/>
        </w:rPr>
        <w:fldChar w:fldCharType="separate"/>
      </w:r>
      <w:r w:rsidR="00D07291" w:rsidRPr="00D07291">
        <w:rPr>
          <w:b/>
          <w:iCs/>
        </w:rPr>
        <w:t xml:space="preserve">Figure </w:t>
      </w:r>
      <w:r w:rsidR="00D07291" w:rsidRPr="00D07291">
        <w:rPr>
          <w:b/>
          <w:iCs/>
          <w:noProof/>
        </w:rPr>
        <w:t>4.3</w:t>
      </w:r>
      <w:r w:rsidR="00D07291" w:rsidRPr="00D07291">
        <w:rPr>
          <w:b/>
          <w:iCs/>
          <w:noProof/>
        </w:rPr>
        <w:noBreakHyphen/>
        <w:t>2</w:t>
      </w:r>
      <w:r w:rsidRPr="00B64CAE">
        <w:rPr>
          <w:b/>
        </w:rPr>
        <w:fldChar w:fldCharType="end"/>
      </w:r>
      <w:r>
        <w:t xml:space="preserve"> et à la </w:t>
      </w:r>
      <w:r w:rsidRPr="00B64CAE">
        <w:rPr>
          <w:b/>
        </w:rPr>
        <w:fldChar w:fldCharType="begin"/>
      </w:r>
      <w:r w:rsidRPr="00B64CAE">
        <w:rPr>
          <w:b/>
        </w:rPr>
        <w:instrText xml:space="preserve"> REF _Ref533687112 \h  \* MERGEFORMAT </w:instrText>
      </w:r>
      <w:r w:rsidRPr="00B64CAE">
        <w:rPr>
          <w:b/>
        </w:rPr>
      </w:r>
      <w:r w:rsidRPr="00B64CAE">
        <w:rPr>
          <w:b/>
        </w:rPr>
        <w:fldChar w:fldCharType="separate"/>
      </w:r>
      <w:r w:rsidR="00D07291" w:rsidRPr="00D07291">
        <w:rPr>
          <w:b/>
          <w:iCs/>
        </w:rPr>
        <w:t xml:space="preserve">Figure </w:t>
      </w:r>
      <w:r w:rsidR="00D07291" w:rsidRPr="00D07291">
        <w:rPr>
          <w:b/>
          <w:iCs/>
          <w:noProof/>
        </w:rPr>
        <w:t>4.3</w:t>
      </w:r>
      <w:r w:rsidR="00D07291" w:rsidRPr="00D07291">
        <w:rPr>
          <w:b/>
          <w:iCs/>
          <w:noProof/>
        </w:rPr>
        <w:noBreakHyphen/>
        <w:t>3</w:t>
      </w:r>
      <w:r w:rsidRPr="00B64CAE">
        <w:rPr>
          <w:b/>
        </w:rPr>
        <w:fldChar w:fldCharType="end"/>
      </w:r>
      <w:r w:rsidRPr="00A96A8C">
        <w:t>.</w:t>
      </w:r>
      <w:r>
        <w:t xml:space="preserve"> </w:t>
      </w:r>
    </w:p>
    <w:p w14:paraId="4989F47E" w14:textId="77777777" w:rsidR="00B431E6" w:rsidRDefault="00B431E6" w:rsidP="00B431E6">
      <w:pPr>
        <w:spacing w:line="360" w:lineRule="auto"/>
        <w:ind w:firstLine="708"/>
      </w:pPr>
      <w:r>
        <w:t xml:space="preserve">A propos des amplitudes, il est observé que les amplitudes obtenues par les calculs s’accroissent rapidement au début de la simulation, alors que  les amplitudes synchrones à l’issu de l’essai augmente également mais moins vite dans le temps. Toutes les amplitudes évoluent peu au bout de 10 minutes et tendent vers les amplitudes stabilisées dans le temps. Celle-ci obtenues par les simulations et par la mesurées sont à la même grandeur. Les différences entre eux sont moins de 3µm. </w:t>
      </w:r>
    </w:p>
    <w:p w14:paraId="7C1B86B4" w14:textId="77777777" w:rsidR="00075E8F" w:rsidRDefault="00075E8F" w:rsidP="00075E8F">
      <w:pPr>
        <w:spacing w:line="360" w:lineRule="auto"/>
        <w:ind w:firstLine="708"/>
      </w:pPr>
      <w:r>
        <w:t>Concernant l’évolution des phases de vibration, celle-ci change rapidement au début de la simulation et se stabilise dans le temps. Après la stabilisation, Les phases calculées sont cohérentes avec celles mesurées. Cependant, la diminution des phases a été observée sur les résultats numériques au début de la simulation alors que les phases à l’issu de l’essai augmentent. D’après des calculs de vérifications, cette diminution des phases est expliquée. En fait, a</w:t>
      </w:r>
      <w:r w:rsidRPr="00870950">
        <w:t>u début de la simulation, le rotor et le lubrifiant sont au froid (20 °C). Au cours du temps, les phases à la fois diminuent à cause de l’échauffement du rotor et du lubrifiant, à la fois augmentent à cause de la création du balourd thermique. Cependant, l’effet du balourd thermique (moins 3 d</w:t>
      </w:r>
      <w:r>
        <w:t>egrés</w:t>
      </w:r>
      <w:r w:rsidRPr="00870950">
        <w:t xml:space="preserve">  sur les phases) est </w:t>
      </w:r>
      <w:r>
        <w:t>plus</w:t>
      </w:r>
      <w:r w:rsidRPr="00870950">
        <w:t xml:space="preserve"> faible sous cette configuration du banc par rapport à l’influence de la température sur les phases (plus 20 d</w:t>
      </w:r>
      <w:r>
        <w:t>e</w:t>
      </w:r>
      <w:r w:rsidRPr="00870950">
        <w:t>g</w:t>
      </w:r>
      <w:r>
        <w:t>rés</w:t>
      </w:r>
      <w:r w:rsidRPr="00870950">
        <w:t xml:space="preserve"> sur les phases), ce qui illustre une diminution des phases de vibration en général des résultats numériques. </w:t>
      </w:r>
    </w:p>
    <w:p w14:paraId="5185264F" w14:textId="77777777" w:rsidR="00075E8F" w:rsidRDefault="00075E8F" w:rsidP="00B431E6">
      <w:pPr>
        <w:spacing w:line="360" w:lineRule="auto"/>
        <w:ind w:firstLine="708"/>
      </w:pPr>
    </w:p>
    <w:p w14:paraId="4C755F76" w14:textId="77777777" w:rsidR="00B431E6" w:rsidRDefault="00B431E6" w:rsidP="00075E8F">
      <w:pPr>
        <w:spacing w:line="360" w:lineRule="auto"/>
        <w:jc w:val="center"/>
      </w:pPr>
      <w:r>
        <w:rPr>
          <w:noProof/>
          <w:lang w:eastAsia="zh-CN"/>
        </w:rPr>
        <w:lastRenderedPageBreak/>
        <w:drawing>
          <wp:inline distT="0" distB="0" distL="0" distR="0" wp14:anchorId="50888988" wp14:editId="37EFA7EA">
            <wp:extent cx="5056862" cy="3614468"/>
            <wp:effectExtent l="0" t="0" r="0" b="0"/>
            <wp:docPr id="464" name="Imag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070098" cy="3623929"/>
                    </a:xfrm>
                    <a:prstGeom prst="rect">
                      <a:avLst/>
                    </a:prstGeom>
                    <a:noFill/>
                  </pic:spPr>
                </pic:pic>
              </a:graphicData>
            </a:graphic>
          </wp:inline>
        </w:drawing>
      </w:r>
    </w:p>
    <w:p w14:paraId="4DDC1BF7" w14:textId="77777777" w:rsidR="00B431E6" w:rsidRDefault="00B431E6" w:rsidP="00B431E6">
      <w:pPr>
        <w:spacing w:line="360" w:lineRule="auto"/>
        <w:ind w:firstLine="708"/>
        <w:jc w:val="center"/>
      </w:pPr>
      <w:r>
        <w:t>(a) Amplitude des vibrations synchrones dans la direction X</w:t>
      </w:r>
    </w:p>
    <w:p w14:paraId="00098CC9" w14:textId="77777777" w:rsidR="00075E8F" w:rsidRDefault="00075E8F" w:rsidP="00B431E6">
      <w:pPr>
        <w:spacing w:line="360" w:lineRule="auto"/>
        <w:ind w:firstLine="708"/>
        <w:jc w:val="center"/>
      </w:pPr>
    </w:p>
    <w:p w14:paraId="1029B45E" w14:textId="77777777" w:rsidR="00B431E6" w:rsidRDefault="00B431E6" w:rsidP="00B431E6">
      <w:pPr>
        <w:keepNext/>
        <w:spacing w:line="360" w:lineRule="auto"/>
        <w:jc w:val="center"/>
      </w:pPr>
      <w:r>
        <w:rPr>
          <w:noProof/>
          <w:lang w:eastAsia="zh-CN"/>
        </w:rPr>
        <w:drawing>
          <wp:inline distT="0" distB="0" distL="0" distR="0" wp14:anchorId="261D8D39" wp14:editId="48DABB65">
            <wp:extent cx="5108620" cy="3657600"/>
            <wp:effectExtent l="0" t="0" r="0" b="0"/>
            <wp:docPr id="465" name="Imag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114697" cy="3661951"/>
                    </a:xfrm>
                    <a:prstGeom prst="rect">
                      <a:avLst/>
                    </a:prstGeom>
                    <a:noFill/>
                  </pic:spPr>
                </pic:pic>
              </a:graphicData>
            </a:graphic>
          </wp:inline>
        </w:drawing>
      </w:r>
    </w:p>
    <w:p w14:paraId="2AF92143" w14:textId="77777777" w:rsidR="00B431E6" w:rsidRDefault="00B431E6" w:rsidP="00B431E6">
      <w:pPr>
        <w:keepNext/>
        <w:spacing w:line="360" w:lineRule="auto"/>
        <w:jc w:val="center"/>
      </w:pPr>
      <w:r>
        <w:t>(b) Amplitude des vibrations synchrones dans la direction Y</w:t>
      </w:r>
    </w:p>
    <w:p w14:paraId="327DDA23" w14:textId="7B0B9D72" w:rsidR="00B431E6" w:rsidRPr="00C2228D" w:rsidRDefault="00B431E6" w:rsidP="00B431E6">
      <w:pPr>
        <w:pStyle w:val="Lgende"/>
        <w:jc w:val="center"/>
        <w:rPr>
          <w:rFonts w:ascii="Calibri" w:eastAsia="Times New Roman" w:hAnsi="Calibri" w:cs="Times New Roman"/>
          <w:i w:val="0"/>
          <w:iCs w:val="0"/>
          <w:color w:val="auto"/>
          <w:sz w:val="22"/>
          <w:szCs w:val="20"/>
          <w:lang w:eastAsia="fr-FR"/>
        </w:rPr>
      </w:pPr>
      <w:bookmarkStart w:id="878" w:name="_Ref533687109"/>
      <w:r w:rsidRPr="00C2228D">
        <w:rPr>
          <w:rFonts w:ascii="Calibri" w:eastAsia="Times New Roman" w:hAnsi="Calibri" w:cs="Times New Roman"/>
          <w:i w:val="0"/>
          <w:iCs w:val="0"/>
          <w:color w:val="auto"/>
          <w:sz w:val="22"/>
          <w:szCs w:val="20"/>
          <w:lang w:eastAsia="fr-FR"/>
        </w:rPr>
        <w:t xml:space="preserve">Figure </w:t>
      </w:r>
      <w:r w:rsidR="007B73B8">
        <w:rPr>
          <w:rFonts w:ascii="Calibri" w:eastAsia="Times New Roman" w:hAnsi="Calibri" w:cs="Times New Roman"/>
          <w:i w:val="0"/>
          <w:iCs w:val="0"/>
          <w:color w:val="auto"/>
          <w:sz w:val="22"/>
          <w:szCs w:val="20"/>
          <w:lang w:eastAsia="fr-FR"/>
        </w:rPr>
        <w:fldChar w:fldCharType="begin"/>
      </w:r>
      <w:r w:rsidR="007B73B8">
        <w:rPr>
          <w:rFonts w:ascii="Calibri" w:eastAsia="Times New Roman" w:hAnsi="Calibri" w:cs="Times New Roman"/>
          <w:i w:val="0"/>
          <w:iCs w:val="0"/>
          <w:color w:val="auto"/>
          <w:sz w:val="22"/>
          <w:szCs w:val="20"/>
          <w:lang w:eastAsia="fr-FR"/>
        </w:rPr>
        <w:instrText xml:space="preserve"> STYLEREF 2 \s </w:instrText>
      </w:r>
      <w:r w:rsidR="007B73B8">
        <w:rPr>
          <w:rFonts w:ascii="Calibri" w:eastAsia="Times New Roman" w:hAnsi="Calibri" w:cs="Times New Roman"/>
          <w:i w:val="0"/>
          <w:iCs w:val="0"/>
          <w:color w:val="auto"/>
          <w:sz w:val="22"/>
          <w:szCs w:val="20"/>
          <w:lang w:eastAsia="fr-FR"/>
        </w:rPr>
        <w:fldChar w:fldCharType="separate"/>
      </w:r>
      <w:r w:rsidR="00D07291">
        <w:rPr>
          <w:rFonts w:ascii="Calibri" w:eastAsia="Times New Roman" w:hAnsi="Calibri" w:cs="Times New Roman"/>
          <w:i w:val="0"/>
          <w:iCs w:val="0"/>
          <w:noProof/>
          <w:color w:val="auto"/>
          <w:sz w:val="22"/>
          <w:szCs w:val="20"/>
          <w:lang w:eastAsia="fr-FR"/>
        </w:rPr>
        <w:t>4.3</w:t>
      </w:r>
      <w:r w:rsidR="007B73B8">
        <w:rPr>
          <w:rFonts w:ascii="Calibri" w:eastAsia="Times New Roman" w:hAnsi="Calibri" w:cs="Times New Roman"/>
          <w:i w:val="0"/>
          <w:iCs w:val="0"/>
          <w:color w:val="auto"/>
          <w:sz w:val="22"/>
          <w:szCs w:val="20"/>
          <w:lang w:eastAsia="fr-FR"/>
        </w:rPr>
        <w:fldChar w:fldCharType="end"/>
      </w:r>
      <w:r w:rsidR="007B73B8">
        <w:rPr>
          <w:rFonts w:ascii="Calibri" w:eastAsia="Times New Roman" w:hAnsi="Calibri" w:cs="Times New Roman"/>
          <w:i w:val="0"/>
          <w:iCs w:val="0"/>
          <w:color w:val="auto"/>
          <w:sz w:val="22"/>
          <w:szCs w:val="20"/>
          <w:lang w:eastAsia="fr-FR"/>
        </w:rPr>
        <w:noBreakHyphen/>
      </w:r>
      <w:r w:rsidR="007B73B8">
        <w:rPr>
          <w:rFonts w:ascii="Calibri" w:eastAsia="Times New Roman" w:hAnsi="Calibri" w:cs="Times New Roman"/>
          <w:i w:val="0"/>
          <w:iCs w:val="0"/>
          <w:color w:val="auto"/>
          <w:sz w:val="22"/>
          <w:szCs w:val="20"/>
          <w:lang w:eastAsia="fr-FR"/>
        </w:rPr>
        <w:fldChar w:fldCharType="begin"/>
      </w:r>
      <w:r w:rsidR="007B73B8">
        <w:rPr>
          <w:rFonts w:ascii="Calibri" w:eastAsia="Times New Roman" w:hAnsi="Calibri" w:cs="Times New Roman"/>
          <w:i w:val="0"/>
          <w:iCs w:val="0"/>
          <w:color w:val="auto"/>
          <w:sz w:val="22"/>
          <w:szCs w:val="20"/>
          <w:lang w:eastAsia="fr-FR"/>
        </w:rPr>
        <w:instrText xml:space="preserve"> SEQ Figure \* ARABIC \s 2 </w:instrText>
      </w:r>
      <w:r w:rsidR="007B73B8">
        <w:rPr>
          <w:rFonts w:ascii="Calibri" w:eastAsia="Times New Roman" w:hAnsi="Calibri" w:cs="Times New Roman"/>
          <w:i w:val="0"/>
          <w:iCs w:val="0"/>
          <w:color w:val="auto"/>
          <w:sz w:val="22"/>
          <w:szCs w:val="20"/>
          <w:lang w:eastAsia="fr-FR"/>
        </w:rPr>
        <w:fldChar w:fldCharType="separate"/>
      </w:r>
      <w:r w:rsidR="00D07291">
        <w:rPr>
          <w:rFonts w:ascii="Calibri" w:eastAsia="Times New Roman" w:hAnsi="Calibri" w:cs="Times New Roman"/>
          <w:i w:val="0"/>
          <w:iCs w:val="0"/>
          <w:noProof/>
          <w:color w:val="auto"/>
          <w:sz w:val="22"/>
          <w:szCs w:val="20"/>
          <w:lang w:eastAsia="fr-FR"/>
        </w:rPr>
        <w:t>2</w:t>
      </w:r>
      <w:r w:rsidR="007B73B8">
        <w:rPr>
          <w:rFonts w:ascii="Calibri" w:eastAsia="Times New Roman" w:hAnsi="Calibri" w:cs="Times New Roman"/>
          <w:i w:val="0"/>
          <w:iCs w:val="0"/>
          <w:color w:val="auto"/>
          <w:sz w:val="22"/>
          <w:szCs w:val="20"/>
          <w:lang w:eastAsia="fr-FR"/>
        </w:rPr>
        <w:fldChar w:fldCharType="end"/>
      </w:r>
      <w:bookmarkEnd w:id="878"/>
      <w:r>
        <w:rPr>
          <w:rFonts w:ascii="Calibri" w:eastAsia="Times New Roman" w:hAnsi="Calibri" w:cs="Times New Roman"/>
          <w:i w:val="0"/>
          <w:iCs w:val="0"/>
          <w:color w:val="auto"/>
          <w:sz w:val="22"/>
          <w:szCs w:val="20"/>
          <w:lang w:eastAsia="fr-FR"/>
        </w:rPr>
        <w:t> : Amplitudes des vibrations synchrones à l’issu de la simulation numérique et de l’expérience</w:t>
      </w:r>
    </w:p>
    <w:p w14:paraId="53606E45" w14:textId="77777777" w:rsidR="00B431E6" w:rsidRDefault="00B431E6" w:rsidP="00B431E6">
      <w:pPr>
        <w:spacing w:line="360" w:lineRule="auto"/>
        <w:jc w:val="center"/>
      </w:pPr>
      <w:r>
        <w:rPr>
          <w:noProof/>
          <w:lang w:eastAsia="zh-CN"/>
        </w:rPr>
        <w:lastRenderedPageBreak/>
        <w:drawing>
          <wp:inline distT="0" distB="0" distL="0" distR="0" wp14:anchorId="0BD0264A" wp14:editId="2A364571">
            <wp:extent cx="5177550" cy="3700732"/>
            <wp:effectExtent l="0" t="0" r="0" b="0"/>
            <wp:docPr id="466" name="Imag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184700" cy="3705843"/>
                    </a:xfrm>
                    <a:prstGeom prst="rect">
                      <a:avLst/>
                    </a:prstGeom>
                    <a:noFill/>
                  </pic:spPr>
                </pic:pic>
              </a:graphicData>
            </a:graphic>
          </wp:inline>
        </w:drawing>
      </w:r>
    </w:p>
    <w:p w14:paraId="35731E71" w14:textId="77777777" w:rsidR="00B431E6" w:rsidRDefault="00B431E6" w:rsidP="00B431E6">
      <w:pPr>
        <w:spacing w:line="360" w:lineRule="auto"/>
        <w:jc w:val="center"/>
      </w:pPr>
      <w:r>
        <w:t>(a) Phase des vibrations synchrones dans la direction X</w:t>
      </w:r>
    </w:p>
    <w:p w14:paraId="67556331" w14:textId="77777777" w:rsidR="00075E8F" w:rsidRDefault="00075E8F" w:rsidP="00B431E6">
      <w:pPr>
        <w:spacing w:line="360" w:lineRule="auto"/>
        <w:jc w:val="center"/>
      </w:pPr>
    </w:p>
    <w:p w14:paraId="1C639292" w14:textId="77777777" w:rsidR="00B431E6" w:rsidRDefault="00B431E6" w:rsidP="00B431E6">
      <w:pPr>
        <w:spacing w:line="360" w:lineRule="auto"/>
        <w:jc w:val="center"/>
      </w:pPr>
      <w:r>
        <w:rPr>
          <w:noProof/>
          <w:lang w:eastAsia="zh-CN"/>
        </w:rPr>
        <w:drawing>
          <wp:inline distT="0" distB="0" distL="0" distR="0" wp14:anchorId="4A0292E4" wp14:editId="545F4E8D">
            <wp:extent cx="5099563" cy="3645143"/>
            <wp:effectExtent l="0" t="0" r="0" b="0"/>
            <wp:docPr id="467" name="Imag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120745" cy="3660284"/>
                    </a:xfrm>
                    <a:prstGeom prst="rect">
                      <a:avLst/>
                    </a:prstGeom>
                    <a:noFill/>
                  </pic:spPr>
                </pic:pic>
              </a:graphicData>
            </a:graphic>
          </wp:inline>
        </w:drawing>
      </w:r>
    </w:p>
    <w:p w14:paraId="32FAA363" w14:textId="77777777" w:rsidR="00B431E6" w:rsidRDefault="00B431E6" w:rsidP="00B431E6">
      <w:pPr>
        <w:keepNext/>
        <w:spacing w:line="360" w:lineRule="auto"/>
        <w:jc w:val="center"/>
      </w:pPr>
      <w:r>
        <w:t>(b) Phase des vibrations synchrones dans la direction Y</w:t>
      </w:r>
    </w:p>
    <w:p w14:paraId="545AD738" w14:textId="300FD45B" w:rsidR="00B431E6" w:rsidRPr="00C2228D" w:rsidRDefault="00B431E6" w:rsidP="00B431E6">
      <w:pPr>
        <w:pStyle w:val="Lgende"/>
        <w:jc w:val="center"/>
        <w:rPr>
          <w:rFonts w:ascii="Calibri" w:eastAsia="Times New Roman" w:hAnsi="Calibri" w:cs="Times New Roman"/>
          <w:i w:val="0"/>
          <w:iCs w:val="0"/>
          <w:color w:val="auto"/>
          <w:sz w:val="22"/>
          <w:szCs w:val="20"/>
          <w:lang w:eastAsia="fr-FR"/>
        </w:rPr>
      </w:pPr>
      <w:bookmarkStart w:id="879" w:name="_Ref533687112"/>
      <w:r w:rsidRPr="00C2228D">
        <w:rPr>
          <w:rFonts w:ascii="Calibri" w:eastAsia="Times New Roman" w:hAnsi="Calibri" w:cs="Times New Roman"/>
          <w:i w:val="0"/>
          <w:iCs w:val="0"/>
          <w:color w:val="auto"/>
          <w:sz w:val="22"/>
          <w:szCs w:val="20"/>
          <w:lang w:eastAsia="fr-FR"/>
        </w:rPr>
        <w:t xml:space="preserve">Figure </w:t>
      </w:r>
      <w:r w:rsidR="007B73B8">
        <w:rPr>
          <w:rFonts w:ascii="Calibri" w:eastAsia="Times New Roman" w:hAnsi="Calibri" w:cs="Times New Roman"/>
          <w:i w:val="0"/>
          <w:iCs w:val="0"/>
          <w:color w:val="auto"/>
          <w:sz w:val="22"/>
          <w:szCs w:val="20"/>
          <w:lang w:eastAsia="fr-FR"/>
        </w:rPr>
        <w:fldChar w:fldCharType="begin"/>
      </w:r>
      <w:r w:rsidR="007B73B8">
        <w:rPr>
          <w:rFonts w:ascii="Calibri" w:eastAsia="Times New Roman" w:hAnsi="Calibri" w:cs="Times New Roman"/>
          <w:i w:val="0"/>
          <w:iCs w:val="0"/>
          <w:color w:val="auto"/>
          <w:sz w:val="22"/>
          <w:szCs w:val="20"/>
          <w:lang w:eastAsia="fr-FR"/>
        </w:rPr>
        <w:instrText xml:space="preserve"> STYLEREF 2 \s </w:instrText>
      </w:r>
      <w:r w:rsidR="007B73B8">
        <w:rPr>
          <w:rFonts w:ascii="Calibri" w:eastAsia="Times New Roman" w:hAnsi="Calibri" w:cs="Times New Roman"/>
          <w:i w:val="0"/>
          <w:iCs w:val="0"/>
          <w:color w:val="auto"/>
          <w:sz w:val="22"/>
          <w:szCs w:val="20"/>
          <w:lang w:eastAsia="fr-FR"/>
        </w:rPr>
        <w:fldChar w:fldCharType="separate"/>
      </w:r>
      <w:r w:rsidR="00D07291">
        <w:rPr>
          <w:rFonts w:ascii="Calibri" w:eastAsia="Times New Roman" w:hAnsi="Calibri" w:cs="Times New Roman"/>
          <w:i w:val="0"/>
          <w:iCs w:val="0"/>
          <w:noProof/>
          <w:color w:val="auto"/>
          <w:sz w:val="22"/>
          <w:szCs w:val="20"/>
          <w:lang w:eastAsia="fr-FR"/>
        </w:rPr>
        <w:t>4.3</w:t>
      </w:r>
      <w:r w:rsidR="007B73B8">
        <w:rPr>
          <w:rFonts w:ascii="Calibri" w:eastAsia="Times New Roman" w:hAnsi="Calibri" w:cs="Times New Roman"/>
          <w:i w:val="0"/>
          <w:iCs w:val="0"/>
          <w:color w:val="auto"/>
          <w:sz w:val="22"/>
          <w:szCs w:val="20"/>
          <w:lang w:eastAsia="fr-FR"/>
        </w:rPr>
        <w:fldChar w:fldCharType="end"/>
      </w:r>
      <w:r w:rsidR="007B73B8">
        <w:rPr>
          <w:rFonts w:ascii="Calibri" w:eastAsia="Times New Roman" w:hAnsi="Calibri" w:cs="Times New Roman"/>
          <w:i w:val="0"/>
          <w:iCs w:val="0"/>
          <w:color w:val="auto"/>
          <w:sz w:val="22"/>
          <w:szCs w:val="20"/>
          <w:lang w:eastAsia="fr-FR"/>
        </w:rPr>
        <w:noBreakHyphen/>
      </w:r>
      <w:r w:rsidR="007B73B8">
        <w:rPr>
          <w:rFonts w:ascii="Calibri" w:eastAsia="Times New Roman" w:hAnsi="Calibri" w:cs="Times New Roman"/>
          <w:i w:val="0"/>
          <w:iCs w:val="0"/>
          <w:color w:val="auto"/>
          <w:sz w:val="22"/>
          <w:szCs w:val="20"/>
          <w:lang w:eastAsia="fr-FR"/>
        </w:rPr>
        <w:fldChar w:fldCharType="begin"/>
      </w:r>
      <w:r w:rsidR="007B73B8">
        <w:rPr>
          <w:rFonts w:ascii="Calibri" w:eastAsia="Times New Roman" w:hAnsi="Calibri" w:cs="Times New Roman"/>
          <w:i w:val="0"/>
          <w:iCs w:val="0"/>
          <w:color w:val="auto"/>
          <w:sz w:val="22"/>
          <w:szCs w:val="20"/>
          <w:lang w:eastAsia="fr-FR"/>
        </w:rPr>
        <w:instrText xml:space="preserve"> SEQ Figure \* ARABIC \s 2 </w:instrText>
      </w:r>
      <w:r w:rsidR="007B73B8">
        <w:rPr>
          <w:rFonts w:ascii="Calibri" w:eastAsia="Times New Roman" w:hAnsi="Calibri" w:cs="Times New Roman"/>
          <w:i w:val="0"/>
          <w:iCs w:val="0"/>
          <w:color w:val="auto"/>
          <w:sz w:val="22"/>
          <w:szCs w:val="20"/>
          <w:lang w:eastAsia="fr-FR"/>
        </w:rPr>
        <w:fldChar w:fldCharType="separate"/>
      </w:r>
      <w:r w:rsidR="00D07291">
        <w:rPr>
          <w:rFonts w:ascii="Calibri" w:eastAsia="Times New Roman" w:hAnsi="Calibri" w:cs="Times New Roman"/>
          <w:i w:val="0"/>
          <w:iCs w:val="0"/>
          <w:noProof/>
          <w:color w:val="auto"/>
          <w:sz w:val="22"/>
          <w:szCs w:val="20"/>
          <w:lang w:eastAsia="fr-FR"/>
        </w:rPr>
        <w:t>3</w:t>
      </w:r>
      <w:r w:rsidR="007B73B8">
        <w:rPr>
          <w:rFonts w:ascii="Calibri" w:eastAsia="Times New Roman" w:hAnsi="Calibri" w:cs="Times New Roman"/>
          <w:i w:val="0"/>
          <w:iCs w:val="0"/>
          <w:color w:val="auto"/>
          <w:sz w:val="22"/>
          <w:szCs w:val="20"/>
          <w:lang w:eastAsia="fr-FR"/>
        </w:rPr>
        <w:fldChar w:fldCharType="end"/>
      </w:r>
      <w:bookmarkEnd w:id="879"/>
      <w:r>
        <w:rPr>
          <w:rFonts w:ascii="Calibri" w:eastAsia="Times New Roman" w:hAnsi="Calibri" w:cs="Times New Roman"/>
          <w:i w:val="0"/>
          <w:iCs w:val="0"/>
          <w:color w:val="auto"/>
          <w:sz w:val="22"/>
          <w:szCs w:val="20"/>
          <w:lang w:eastAsia="fr-FR"/>
        </w:rPr>
        <w:t> : Phases des vibrations synchrones à l’issu de la simulation numérique et de l’expérience</w:t>
      </w:r>
    </w:p>
    <w:p w14:paraId="3BFF5968" w14:textId="77777777" w:rsidR="00B431E6" w:rsidRDefault="00B431E6" w:rsidP="00665DA5">
      <w:pPr>
        <w:pStyle w:val="Titre3"/>
        <w:ind w:left="709"/>
      </w:pPr>
      <w:bookmarkStart w:id="880" w:name="_Toc535252180"/>
      <w:r>
        <w:lastRenderedPageBreak/>
        <w:t>Température du rotor</w:t>
      </w:r>
      <w:bookmarkEnd w:id="880"/>
    </w:p>
    <w:p w14:paraId="4E15D15C" w14:textId="77777777" w:rsidR="00B431E6" w:rsidRDefault="00B431E6" w:rsidP="00B431E6">
      <w:pPr>
        <w:spacing w:line="360" w:lineRule="auto"/>
        <w:ind w:firstLine="708"/>
      </w:pPr>
      <w:r>
        <w:t xml:space="preserve">La température obtenue par le modèle thermique du rotor permet de réaliser la comparaison avec celle à l’issu de la mesure. </w:t>
      </w:r>
    </w:p>
    <w:p w14:paraId="360D8373" w14:textId="0FCB5024" w:rsidR="00B431E6" w:rsidRDefault="00B431E6" w:rsidP="00B431E6">
      <w:pPr>
        <w:spacing w:line="360" w:lineRule="auto"/>
        <w:ind w:firstLine="708"/>
      </w:pPr>
      <w:r>
        <w:t xml:space="preserve">En repérant les postions des capteurs thermocouples correspondantes dans le modèle thermique du rotor, les valeurs de température ponctuel sont récupérées. Celles-ci sont comparées avec les températures mesurées par les capteurs. </w:t>
      </w:r>
      <w:r w:rsidRPr="00F92FAB">
        <w:rPr>
          <w:b/>
        </w:rPr>
        <w:fldChar w:fldCharType="begin"/>
      </w:r>
      <w:r w:rsidRPr="00F92FAB">
        <w:rPr>
          <w:b/>
        </w:rPr>
        <w:instrText xml:space="preserve"> REF _Ref533694038 \h  \* MERGEFORMAT </w:instrText>
      </w:r>
      <w:r w:rsidRPr="00F92FAB">
        <w:rPr>
          <w:b/>
        </w:rPr>
      </w:r>
      <w:r w:rsidRPr="00F92FAB">
        <w:rPr>
          <w:b/>
        </w:rPr>
        <w:fldChar w:fldCharType="separate"/>
      </w:r>
      <w:r w:rsidR="00D07291" w:rsidRPr="00D07291">
        <w:rPr>
          <w:b/>
          <w:iCs/>
        </w:rPr>
        <w:t>Figure 4.3</w:t>
      </w:r>
      <w:r w:rsidR="00D07291" w:rsidRPr="00D07291">
        <w:rPr>
          <w:b/>
          <w:iCs/>
        </w:rPr>
        <w:noBreakHyphen/>
        <w:t>4</w:t>
      </w:r>
      <w:r w:rsidRPr="00F92FAB">
        <w:rPr>
          <w:b/>
        </w:rPr>
        <w:fldChar w:fldCharType="end"/>
      </w:r>
      <w:r>
        <w:t xml:space="preserve"> illustre la comparaison entre les températures ponctuelles mesurées et celle à l’issu de la simulation. Les résultats numériques illustrés ici sont obtenus par le couplage du modèle thermique avec le modèle dynamique à 4DDL.  La distribution de température obtenue avec les autres modèles dynamiques du rotor sont similaires. Selon la comparaison, la répartition des températures ponctuelles obtenues numériquement est cohérente avec celles expérimentale. Les valeurs des températures mesurées et calculées sont à la même grandeur après avoir atteint la stabilisation. Toutefois, les températures sont différentes au début de la simulation pour raison que l’effet de démarrage du rotor durant l’essai n’a pas pris en compte dans la simulation. Les valeurs des températures mesurées sont prises quand le rotor atteint la vitesse de rotation nominale et se comporte avec la vibration synchrone. </w:t>
      </w:r>
    </w:p>
    <w:p w14:paraId="3F78A220" w14:textId="77777777" w:rsidR="00B431E6" w:rsidRDefault="00B431E6" w:rsidP="00B431E6">
      <w:pPr>
        <w:keepNext/>
        <w:spacing w:line="360" w:lineRule="auto"/>
        <w:jc w:val="center"/>
      </w:pPr>
      <w:r>
        <w:rPr>
          <w:noProof/>
          <w:lang w:eastAsia="zh-CN"/>
        </w:rPr>
        <w:drawing>
          <wp:inline distT="0" distB="0" distL="0" distR="0" wp14:anchorId="670317E2" wp14:editId="29780AA9">
            <wp:extent cx="5666026" cy="3398807"/>
            <wp:effectExtent l="0" t="0" r="0" b="0"/>
            <wp:docPr id="468" name="Imag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674885" cy="3404121"/>
                    </a:xfrm>
                    <a:prstGeom prst="rect">
                      <a:avLst/>
                    </a:prstGeom>
                    <a:noFill/>
                  </pic:spPr>
                </pic:pic>
              </a:graphicData>
            </a:graphic>
          </wp:inline>
        </w:drawing>
      </w:r>
    </w:p>
    <w:p w14:paraId="11F08D2E" w14:textId="38358ED2" w:rsidR="00B431E6" w:rsidRPr="00167495" w:rsidRDefault="00B431E6" w:rsidP="00B431E6">
      <w:pPr>
        <w:pStyle w:val="Lgende"/>
        <w:jc w:val="center"/>
        <w:rPr>
          <w:rFonts w:ascii="Calibri" w:eastAsia="Times New Roman" w:hAnsi="Calibri" w:cs="Times New Roman"/>
          <w:i w:val="0"/>
          <w:iCs w:val="0"/>
          <w:color w:val="auto"/>
          <w:sz w:val="22"/>
          <w:szCs w:val="20"/>
          <w:lang w:eastAsia="fr-FR"/>
        </w:rPr>
      </w:pPr>
      <w:bookmarkStart w:id="881" w:name="_Ref533694038"/>
      <w:r w:rsidRPr="00167495">
        <w:rPr>
          <w:rFonts w:ascii="Calibri" w:eastAsia="Times New Roman" w:hAnsi="Calibri" w:cs="Times New Roman"/>
          <w:i w:val="0"/>
          <w:iCs w:val="0"/>
          <w:color w:val="auto"/>
          <w:sz w:val="22"/>
          <w:szCs w:val="20"/>
          <w:lang w:eastAsia="fr-FR"/>
        </w:rPr>
        <w:t xml:space="preserve">Figure </w:t>
      </w:r>
      <w:r w:rsidR="007B73B8">
        <w:rPr>
          <w:rFonts w:ascii="Calibri" w:eastAsia="Times New Roman" w:hAnsi="Calibri" w:cs="Times New Roman"/>
          <w:i w:val="0"/>
          <w:iCs w:val="0"/>
          <w:color w:val="auto"/>
          <w:sz w:val="22"/>
          <w:szCs w:val="20"/>
          <w:lang w:eastAsia="fr-FR"/>
        </w:rPr>
        <w:fldChar w:fldCharType="begin"/>
      </w:r>
      <w:r w:rsidR="007B73B8">
        <w:rPr>
          <w:rFonts w:ascii="Calibri" w:eastAsia="Times New Roman" w:hAnsi="Calibri" w:cs="Times New Roman"/>
          <w:i w:val="0"/>
          <w:iCs w:val="0"/>
          <w:color w:val="auto"/>
          <w:sz w:val="22"/>
          <w:szCs w:val="20"/>
          <w:lang w:eastAsia="fr-FR"/>
        </w:rPr>
        <w:instrText xml:space="preserve"> STYLEREF 2 \s </w:instrText>
      </w:r>
      <w:r w:rsidR="007B73B8">
        <w:rPr>
          <w:rFonts w:ascii="Calibri" w:eastAsia="Times New Roman" w:hAnsi="Calibri" w:cs="Times New Roman"/>
          <w:i w:val="0"/>
          <w:iCs w:val="0"/>
          <w:color w:val="auto"/>
          <w:sz w:val="22"/>
          <w:szCs w:val="20"/>
          <w:lang w:eastAsia="fr-FR"/>
        </w:rPr>
        <w:fldChar w:fldCharType="separate"/>
      </w:r>
      <w:r w:rsidR="00D07291">
        <w:rPr>
          <w:rFonts w:ascii="Calibri" w:eastAsia="Times New Roman" w:hAnsi="Calibri" w:cs="Times New Roman"/>
          <w:i w:val="0"/>
          <w:iCs w:val="0"/>
          <w:noProof/>
          <w:color w:val="auto"/>
          <w:sz w:val="22"/>
          <w:szCs w:val="20"/>
          <w:lang w:eastAsia="fr-FR"/>
        </w:rPr>
        <w:t>4.3</w:t>
      </w:r>
      <w:r w:rsidR="007B73B8">
        <w:rPr>
          <w:rFonts w:ascii="Calibri" w:eastAsia="Times New Roman" w:hAnsi="Calibri" w:cs="Times New Roman"/>
          <w:i w:val="0"/>
          <w:iCs w:val="0"/>
          <w:color w:val="auto"/>
          <w:sz w:val="22"/>
          <w:szCs w:val="20"/>
          <w:lang w:eastAsia="fr-FR"/>
        </w:rPr>
        <w:fldChar w:fldCharType="end"/>
      </w:r>
      <w:r w:rsidR="007B73B8">
        <w:rPr>
          <w:rFonts w:ascii="Calibri" w:eastAsia="Times New Roman" w:hAnsi="Calibri" w:cs="Times New Roman"/>
          <w:i w:val="0"/>
          <w:iCs w:val="0"/>
          <w:color w:val="auto"/>
          <w:sz w:val="22"/>
          <w:szCs w:val="20"/>
          <w:lang w:eastAsia="fr-FR"/>
        </w:rPr>
        <w:noBreakHyphen/>
      </w:r>
      <w:r w:rsidR="007B73B8">
        <w:rPr>
          <w:rFonts w:ascii="Calibri" w:eastAsia="Times New Roman" w:hAnsi="Calibri" w:cs="Times New Roman"/>
          <w:i w:val="0"/>
          <w:iCs w:val="0"/>
          <w:color w:val="auto"/>
          <w:sz w:val="22"/>
          <w:szCs w:val="20"/>
          <w:lang w:eastAsia="fr-FR"/>
        </w:rPr>
        <w:fldChar w:fldCharType="begin"/>
      </w:r>
      <w:r w:rsidR="007B73B8">
        <w:rPr>
          <w:rFonts w:ascii="Calibri" w:eastAsia="Times New Roman" w:hAnsi="Calibri" w:cs="Times New Roman"/>
          <w:i w:val="0"/>
          <w:iCs w:val="0"/>
          <w:color w:val="auto"/>
          <w:sz w:val="22"/>
          <w:szCs w:val="20"/>
          <w:lang w:eastAsia="fr-FR"/>
        </w:rPr>
        <w:instrText xml:space="preserve"> SEQ Figure \* ARABIC \s 2 </w:instrText>
      </w:r>
      <w:r w:rsidR="007B73B8">
        <w:rPr>
          <w:rFonts w:ascii="Calibri" w:eastAsia="Times New Roman" w:hAnsi="Calibri" w:cs="Times New Roman"/>
          <w:i w:val="0"/>
          <w:iCs w:val="0"/>
          <w:color w:val="auto"/>
          <w:sz w:val="22"/>
          <w:szCs w:val="20"/>
          <w:lang w:eastAsia="fr-FR"/>
        </w:rPr>
        <w:fldChar w:fldCharType="separate"/>
      </w:r>
      <w:r w:rsidR="00D07291">
        <w:rPr>
          <w:rFonts w:ascii="Calibri" w:eastAsia="Times New Roman" w:hAnsi="Calibri" w:cs="Times New Roman"/>
          <w:i w:val="0"/>
          <w:iCs w:val="0"/>
          <w:noProof/>
          <w:color w:val="auto"/>
          <w:sz w:val="22"/>
          <w:szCs w:val="20"/>
          <w:lang w:eastAsia="fr-FR"/>
        </w:rPr>
        <w:t>4</w:t>
      </w:r>
      <w:r w:rsidR="007B73B8">
        <w:rPr>
          <w:rFonts w:ascii="Calibri" w:eastAsia="Times New Roman" w:hAnsi="Calibri" w:cs="Times New Roman"/>
          <w:i w:val="0"/>
          <w:iCs w:val="0"/>
          <w:color w:val="auto"/>
          <w:sz w:val="22"/>
          <w:szCs w:val="20"/>
          <w:lang w:eastAsia="fr-FR"/>
        </w:rPr>
        <w:fldChar w:fldCharType="end"/>
      </w:r>
      <w:bookmarkEnd w:id="881"/>
      <w:r>
        <w:rPr>
          <w:rFonts w:ascii="Calibri" w:eastAsia="Times New Roman" w:hAnsi="Calibri" w:cs="Times New Roman"/>
          <w:i w:val="0"/>
          <w:iCs w:val="0"/>
          <w:color w:val="auto"/>
          <w:sz w:val="22"/>
          <w:szCs w:val="20"/>
          <w:lang w:eastAsia="fr-FR"/>
        </w:rPr>
        <w:t xml:space="preserve"> : Comparaison de la distribution de température dans la direction circonférentielle du rotor à l’issu de l’essai et de la simulation </w:t>
      </w:r>
    </w:p>
    <w:p w14:paraId="5464D23C" w14:textId="4F4A8899" w:rsidR="00B431E6" w:rsidRDefault="00B431E6" w:rsidP="00B431E6">
      <w:pPr>
        <w:spacing w:line="360" w:lineRule="auto"/>
        <w:ind w:firstLine="708"/>
      </w:pPr>
      <w:r w:rsidRPr="00125D5B">
        <w:rPr>
          <w:b/>
        </w:rPr>
        <w:fldChar w:fldCharType="begin"/>
      </w:r>
      <w:r w:rsidRPr="00125D5B">
        <w:rPr>
          <w:b/>
        </w:rPr>
        <w:instrText xml:space="preserve"> REF _Ref533692432 \h  \* MERGEFORMAT </w:instrText>
      </w:r>
      <w:r w:rsidRPr="00125D5B">
        <w:rPr>
          <w:b/>
        </w:rPr>
      </w:r>
      <w:r w:rsidRPr="00125D5B">
        <w:rPr>
          <w:b/>
        </w:rPr>
        <w:fldChar w:fldCharType="separate"/>
      </w:r>
      <w:r w:rsidR="00D07291" w:rsidRPr="00D07291">
        <w:rPr>
          <w:b/>
          <w:iCs/>
        </w:rPr>
        <w:t>Figure 4.3</w:t>
      </w:r>
      <w:r w:rsidR="00D07291" w:rsidRPr="00D07291">
        <w:rPr>
          <w:b/>
          <w:iCs/>
        </w:rPr>
        <w:noBreakHyphen/>
        <w:t>5</w:t>
      </w:r>
      <w:r w:rsidRPr="00125D5B">
        <w:rPr>
          <w:b/>
        </w:rPr>
        <w:fldChar w:fldCharType="end"/>
      </w:r>
      <w:r w:rsidRPr="00125D5B">
        <w:rPr>
          <w:b/>
        </w:rPr>
        <w:t xml:space="preserve"> </w:t>
      </w:r>
      <w:r>
        <w:t xml:space="preserve">illustre la différence de la température au rotor obtenues par les simulations et à l’issu de la mesure. Comme remarquée sur l’évolution des amplitudes à la </w:t>
      </w:r>
      <w:r w:rsidRPr="003B5931">
        <w:rPr>
          <w:b/>
        </w:rPr>
        <w:fldChar w:fldCharType="begin"/>
      </w:r>
      <w:r w:rsidRPr="003B5931">
        <w:rPr>
          <w:b/>
        </w:rPr>
        <w:instrText xml:space="preserve"> REF _Ref533687109 \h  \* MERGEFORMAT </w:instrText>
      </w:r>
      <w:r w:rsidRPr="003B5931">
        <w:rPr>
          <w:b/>
        </w:rPr>
      </w:r>
      <w:r w:rsidRPr="003B5931">
        <w:rPr>
          <w:b/>
        </w:rPr>
        <w:fldChar w:fldCharType="separate"/>
      </w:r>
      <w:r w:rsidR="00D07291" w:rsidRPr="00D07291">
        <w:rPr>
          <w:b/>
          <w:iCs/>
        </w:rPr>
        <w:t xml:space="preserve">Figure </w:t>
      </w:r>
      <w:r w:rsidR="00D07291" w:rsidRPr="00D07291">
        <w:rPr>
          <w:b/>
          <w:iCs/>
          <w:noProof/>
        </w:rPr>
        <w:t>4.3</w:t>
      </w:r>
      <w:r w:rsidR="00D07291" w:rsidRPr="00D07291">
        <w:rPr>
          <w:b/>
          <w:iCs/>
          <w:noProof/>
        </w:rPr>
        <w:noBreakHyphen/>
        <w:t>2</w:t>
      </w:r>
      <w:r w:rsidRPr="003B5931">
        <w:rPr>
          <w:b/>
        </w:rPr>
        <w:fldChar w:fldCharType="end"/>
      </w:r>
      <w:r>
        <w:t>, l’augmentation de</w:t>
      </w:r>
      <m:oMath>
        <m:r>
          <w:rPr>
            <w:rFonts w:ascii="Cambria Math" w:hAnsi="Cambria Math"/>
          </w:rPr>
          <m:t xml:space="preserve"> </m:t>
        </m:r>
        <m:r>
          <m:rPr>
            <m:sty m:val="p"/>
          </m:rPr>
          <w:rPr>
            <w:rFonts w:ascii="Cambria Math" w:hAnsi="Cambria Math"/>
          </w:rPr>
          <m:t>Δ</m:t>
        </m:r>
        <m:r>
          <w:rPr>
            <w:rFonts w:ascii="Cambria Math" w:hAnsi="Cambria Math"/>
          </w:rPr>
          <m:t xml:space="preserve">T </m:t>
        </m:r>
      </m:oMath>
      <w:r>
        <w:t xml:space="preserve">est plus rapide au début de la simulation et se stabilise au cours du temps. Après la stabilisation, </w:t>
      </w:r>
      <w:r>
        <w:lastRenderedPageBreak/>
        <w:t xml:space="preserve">toutes les valeurs de </w:t>
      </w:r>
      <m:oMath>
        <m:r>
          <m:rPr>
            <m:sty m:val="p"/>
          </m:rPr>
          <w:rPr>
            <w:rFonts w:ascii="Cambria Math" w:hAnsi="Cambria Math"/>
          </w:rPr>
          <m:t>Δ</m:t>
        </m:r>
        <m:r>
          <w:rPr>
            <w:rFonts w:ascii="Cambria Math" w:hAnsi="Cambria Math"/>
          </w:rPr>
          <m:t>T</m:t>
        </m:r>
      </m:oMath>
      <w:r>
        <w:t xml:space="preserve"> ont dépassé 10°C. D’un point de vue général, un bon accord de la tendance d’augmentation a été remarqué sur les résultats numériques et expérimentaux.</w:t>
      </w:r>
    </w:p>
    <w:p w14:paraId="3AE22E4D" w14:textId="77777777" w:rsidR="00B431E6" w:rsidRDefault="00B431E6" w:rsidP="00B431E6">
      <w:pPr>
        <w:keepNext/>
        <w:spacing w:line="360" w:lineRule="auto"/>
        <w:jc w:val="center"/>
      </w:pPr>
      <w:r>
        <w:rPr>
          <w:noProof/>
          <w:lang w:eastAsia="zh-CN"/>
        </w:rPr>
        <w:drawing>
          <wp:inline distT="0" distB="0" distL="0" distR="0" wp14:anchorId="4130A5E1" wp14:editId="5A0F9F3F">
            <wp:extent cx="5758466" cy="3459193"/>
            <wp:effectExtent l="0" t="0" r="0" b="8255"/>
            <wp:docPr id="469" name="Imag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64962" cy="3463095"/>
                    </a:xfrm>
                    <a:prstGeom prst="rect">
                      <a:avLst/>
                    </a:prstGeom>
                  </pic:spPr>
                </pic:pic>
              </a:graphicData>
            </a:graphic>
          </wp:inline>
        </w:drawing>
      </w:r>
    </w:p>
    <w:p w14:paraId="12170609" w14:textId="07FE25F1" w:rsidR="00B431E6" w:rsidRPr="008728CE" w:rsidRDefault="00B431E6" w:rsidP="00B431E6">
      <w:pPr>
        <w:pStyle w:val="Lgende"/>
        <w:jc w:val="center"/>
        <w:rPr>
          <w:rFonts w:ascii="Calibri" w:eastAsia="Times New Roman" w:hAnsi="Calibri" w:cs="Times New Roman"/>
          <w:i w:val="0"/>
          <w:iCs w:val="0"/>
          <w:color w:val="auto"/>
          <w:sz w:val="22"/>
          <w:szCs w:val="20"/>
          <w:lang w:eastAsia="fr-FR"/>
        </w:rPr>
      </w:pPr>
      <w:bookmarkStart w:id="882" w:name="_Ref533692432"/>
      <w:r w:rsidRPr="008728CE">
        <w:rPr>
          <w:rFonts w:ascii="Calibri" w:eastAsia="Times New Roman" w:hAnsi="Calibri" w:cs="Times New Roman"/>
          <w:i w:val="0"/>
          <w:iCs w:val="0"/>
          <w:color w:val="auto"/>
          <w:sz w:val="22"/>
          <w:szCs w:val="20"/>
          <w:lang w:eastAsia="fr-FR"/>
        </w:rPr>
        <w:t xml:space="preserve">Figure </w:t>
      </w:r>
      <w:r w:rsidR="007B73B8">
        <w:rPr>
          <w:rFonts w:ascii="Calibri" w:eastAsia="Times New Roman" w:hAnsi="Calibri" w:cs="Times New Roman"/>
          <w:i w:val="0"/>
          <w:iCs w:val="0"/>
          <w:color w:val="auto"/>
          <w:sz w:val="22"/>
          <w:szCs w:val="20"/>
          <w:lang w:eastAsia="fr-FR"/>
        </w:rPr>
        <w:fldChar w:fldCharType="begin"/>
      </w:r>
      <w:r w:rsidR="007B73B8">
        <w:rPr>
          <w:rFonts w:ascii="Calibri" w:eastAsia="Times New Roman" w:hAnsi="Calibri" w:cs="Times New Roman"/>
          <w:i w:val="0"/>
          <w:iCs w:val="0"/>
          <w:color w:val="auto"/>
          <w:sz w:val="22"/>
          <w:szCs w:val="20"/>
          <w:lang w:eastAsia="fr-FR"/>
        </w:rPr>
        <w:instrText xml:space="preserve"> STYLEREF 2 \s </w:instrText>
      </w:r>
      <w:r w:rsidR="007B73B8">
        <w:rPr>
          <w:rFonts w:ascii="Calibri" w:eastAsia="Times New Roman" w:hAnsi="Calibri" w:cs="Times New Roman"/>
          <w:i w:val="0"/>
          <w:iCs w:val="0"/>
          <w:color w:val="auto"/>
          <w:sz w:val="22"/>
          <w:szCs w:val="20"/>
          <w:lang w:eastAsia="fr-FR"/>
        </w:rPr>
        <w:fldChar w:fldCharType="separate"/>
      </w:r>
      <w:r w:rsidR="00D07291">
        <w:rPr>
          <w:rFonts w:ascii="Calibri" w:eastAsia="Times New Roman" w:hAnsi="Calibri" w:cs="Times New Roman"/>
          <w:i w:val="0"/>
          <w:iCs w:val="0"/>
          <w:noProof/>
          <w:color w:val="auto"/>
          <w:sz w:val="22"/>
          <w:szCs w:val="20"/>
          <w:lang w:eastAsia="fr-FR"/>
        </w:rPr>
        <w:t>4.3</w:t>
      </w:r>
      <w:r w:rsidR="007B73B8">
        <w:rPr>
          <w:rFonts w:ascii="Calibri" w:eastAsia="Times New Roman" w:hAnsi="Calibri" w:cs="Times New Roman"/>
          <w:i w:val="0"/>
          <w:iCs w:val="0"/>
          <w:color w:val="auto"/>
          <w:sz w:val="22"/>
          <w:szCs w:val="20"/>
          <w:lang w:eastAsia="fr-FR"/>
        </w:rPr>
        <w:fldChar w:fldCharType="end"/>
      </w:r>
      <w:r w:rsidR="007B73B8">
        <w:rPr>
          <w:rFonts w:ascii="Calibri" w:eastAsia="Times New Roman" w:hAnsi="Calibri" w:cs="Times New Roman"/>
          <w:i w:val="0"/>
          <w:iCs w:val="0"/>
          <w:color w:val="auto"/>
          <w:sz w:val="22"/>
          <w:szCs w:val="20"/>
          <w:lang w:eastAsia="fr-FR"/>
        </w:rPr>
        <w:noBreakHyphen/>
      </w:r>
      <w:r w:rsidR="007B73B8">
        <w:rPr>
          <w:rFonts w:ascii="Calibri" w:eastAsia="Times New Roman" w:hAnsi="Calibri" w:cs="Times New Roman"/>
          <w:i w:val="0"/>
          <w:iCs w:val="0"/>
          <w:color w:val="auto"/>
          <w:sz w:val="22"/>
          <w:szCs w:val="20"/>
          <w:lang w:eastAsia="fr-FR"/>
        </w:rPr>
        <w:fldChar w:fldCharType="begin"/>
      </w:r>
      <w:r w:rsidR="007B73B8">
        <w:rPr>
          <w:rFonts w:ascii="Calibri" w:eastAsia="Times New Roman" w:hAnsi="Calibri" w:cs="Times New Roman"/>
          <w:i w:val="0"/>
          <w:iCs w:val="0"/>
          <w:color w:val="auto"/>
          <w:sz w:val="22"/>
          <w:szCs w:val="20"/>
          <w:lang w:eastAsia="fr-FR"/>
        </w:rPr>
        <w:instrText xml:space="preserve"> SEQ Figure \* ARABIC \s 2 </w:instrText>
      </w:r>
      <w:r w:rsidR="007B73B8">
        <w:rPr>
          <w:rFonts w:ascii="Calibri" w:eastAsia="Times New Roman" w:hAnsi="Calibri" w:cs="Times New Roman"/>
          <w:i w:val="0"/>
          <w:iCs w:val="0"/>
          <w:color w:val="auto"/>
          <w:sz w:val="22"/>
          <w:szCs w:val="20"/>
          <w:lang w:eastAsia="fr-FR"/>
        </w:rPr>
        <w:fldChar w:fldCharType="separate"/>
      </w:r>
      <w:r w:rsidR="00D07291">
        <w:rPr>
          <w:rFonts w:ascii="Calibri" w:eastAsia="Times New Roman" w:hAnsi="Calibri" w:cs="Times New Roman"/>
          <w:i w:val="0"/>
          <w:iCs w:val="0"/>
          <w:noProof/>
          <w:color w:val="auto"/>
          <w:sz w:val="22"/>
          <w:szCs w:val="20"/>
          <w:lang w:eastAsia="fr-FR"/>
        </w:rPr>
        <w:t>5</w:t>
      </w:r>
      <w:r w:rsidR="007B73B8">
        <w:rPr>
          <w:rFonts w:ascii="Calibri" w:eastAsia="Times New Roman" w:hAnsi="Calibri" w:cs="Times New Roman"/>
          <w:i w:val="0"/>
          <w:iCs w:val="0"/>
          <w:color w:val="auto"/>
          <w:sz w:val="22"/>
          <w:szCs w:val="20"/>
          <w:lang w:eastAsia="fr-FR"/>
        </w:rPr>
        <w:fldChar w:fldCharType="end"/>
      </w:r>
      <w:bookmarkEnd w:id="882"/>
      <w:r>
        <w:rPr>
          <w:rFonts w:ascii="Calibri" w:eastAsia="Times New Roman" w:hAnsi="Calibri" w:cs="Times New Roman"/>
          <w:i w:val="0"/>
          <w:iCs w:val="0"/>
          <w:color w:val="auto"/>
          <w:sz w:val="22"/>
          <w:szCs w:val="20"/>
          <w:lang w:eastAsia="fr-FR"/>
        </w:rPr>
        <w:t xml:space="preserve"> : la différence de la température à la surface du rotor </w:t>
      </w:r>
      <m:oMath>
        <m:r>
          <w:rPr>
            <w:rFonts w:ascii="Cambria Math" w:eastAsia="Times New Roman" w:hAnsi="Cambria Math" w:cs="Times New Roman"/>
            <w:color w:val="auto"/>
            <w:sz w:val="22"/>
            <w:szCs w:val="20"/>
            <w:lang w:eastAsia="fr-FR"/>
          </w:rPr>
          <m:t>ΔT</m:t>
        </m:r>
      </m:oMath>
    </w:p>
    <w:p w14:paraId="184F3461" w14:textId="77777777" w:rsidR="00B431E6" w:rsidRDefault="00B431E6" w:rsidP="00665DA5">
      <w:pPr>
        <w:pStyle w:val="Titre3"/>
        <w:ind w:left="709"/>
      </w:pPr>
      <w:bookmarkStart w:id="883" w:name="_Toc535252181"/>
      <w:r>
        <w:t>Phases du balourd, point haut et point chaud</w:t>
      </w:r>
      <w:bookmarkEnd w:id="883"/>
      <w:r>
        <w:t xml:space="preserve"> </w:t>
      </w:r>
    </w:p>
    <w:p w14:paraId="31992E0D" w14:textId="77777777" w:rsidR="00B431E6" w:rsidRDefault="00B431E6" w:rsidP="00B431E6">
      <w:pPr>
        <w:spacing w:line="360" w:lineRule="auto"/>
      </w:pPr>
    </w:p>
    <w:p w14:paraId="5C888722" w14:textId="77777777" w:rsidR="00B431E6" w:rsidRDefault="00B431E6" w:rsidP="00B431E6">
      <w:pPr>
        <w:spacing w:line="360" w:lineRule="auto"/>
        <w:ind w:firstLine="576"/>
      </w:pPr>
      <w:r>
        <w:t>Les phases du balourd, du point haut et du point chaud sont exprimée dans le repère mobile du rotor. Elles sont des informations importantes pour décrire l’effet Morton. La phase du balourd mécanique correspond au point lourd à la surface du rotor. Il permet de repérer la position du balourd mécanique imposé au rotor dans la direction circonférentielle. Sa valeur est généralement connue ; Le point haut est une position spécifique dans la direction circonférentielle à la surface du rotor où l’épaisseur du film correspondante est le minimum. Il peut être déterminé à partir des composants synchrones qui construisent l’orbite synchrone. La méthode de sa détermination est présentée en Annexe ; La phase du point chaud est utilisée pour repérer la température maximale dans la direction circonférentielle et à la surface du rotor. Elle est déterminée à partir du champ de température calculé par le modèle thermique du rotor.</w:t>
      </w:r>
    </w:p>
    <w:p w14:paraId="7CB4F818" w14:textId="10FA52B5" w:rsidR="00B431E6" w:rsidRDefault="00B431E6" w:rsidP="00B431E6">
      <w:pPr>
        <w:spacing w:line="360" w:lineRule="auto"/>
        <w:ind w:firstLine="576"/>
      </w:pPr>
      <w:r>
        <w:t xml:space="preserve">A l’issu de les simulations de l’effet Morton, les phases du point chaud et du point haut sont calculées. Le déphasage entre le point chaud et le point haut est illustré à la </w:t>
      </w:r>
      <w:r w:rsidRPr="009E71A8">
        <w:rPr>
          <w:b/>
        </w:rPr>
        <w:fldChar w:fldCharType="begin"/>
      </w:r>
      <w:r w:rsidRPr="009E71A8">
        <w:rPr>
          <w:b/>
        </w:rPr>
        <w:instrText xml:space="preserve"> REF _Ref533714904 \h  \* MERGEFORMAT </w:instrText>
      </w:r>
      <w:r w:rsidRPr="009E71A8">
        <w:rPr>
          <w:b/>
        </w:rPr>
      </w:r>
      <w:r w:rsidRPr="009E71A8">
        <w:rPr>
          <w:b/>
        </w:rPr>
        <w:fldChar w:fldCharType="separate"/>
      </w:r>
      <w:r w:rsidR="00D07291" w:rsidRPr="00D07291">
        <w:rPr>
          <w:b/>
        </w:rPr>
        <w:t xml:space="preserve">Figure </w:t>
      </w:r>
      <w:r w:rsidR="00D07291" w:rsidRPr="00D07291">
        <w:rPr>
          <w:b/>
          <w:iCs/>
          <w:noProof/>
        </w:rPr>
        <w:t>4.3</w:t>
      </w:r>
      <w:r w:rsidR="00D07291" w:rsidRPr="00D07291">
        <w:rPr>
          <w:b/>
          <w:iCs/>
          <w:noProof/>
        </w:rPr>
        <w:noBreakHyphen/>
        <w:t>6</w:t>
      </w:r>
      <w:r w:rsidRPr="009E71A8">
        <w:rPr>
          <w:b/>
        </w:rPr>
        <w:fldChar w:fldCharType="end"/>
      </w:r>
      <w:r>
        <w:t xml:space="preserve">. En se basant sur les résultats numériques et les résultats expérimentaux, il est observé que le point chaud est retardé par rapport au point haut et le déphasage est autour de 30 degrés.   Ce résultat a confirmé la valeur empirique de ce déphasage entre 0 et 60 degrés, ce qui est mentionné dans l’article de review de </w:t>
      </w:r>
      <w:proofErr w:type="spellStart"/>
      <w:r>
        <w:t>Palazzolo</w:t>
      </w:r>
      <w:proofErr w:type="spellEnd"/>
      <w:r>
        <w:t xml:space="preserve"> </w:t>
      </w:r>
      <w:r w:rsidR="00D77A9B">
        <w:rPr>
          <w:b/>
        </w:rPr>
        <w:fldChar w:fldCharType="begin"/>
      </w:r>
      <w:r w:rsidR="00D77A9B">
        <w:rPr>
          <w:b/>
        </w:rPr>
        <w:instrText xml:space="preserve"> REF _Ref528572371 \r \h </w:instrText>
      </w:r>
      <w:r w:rsidR="00D77A9B">
        <w:rPr>
          <w:b/>
        </w:rPr>
      </w:r>
      <w:r w:rsidR="00D77A9B">
        <w:rPr>
          <w:b/>
        </w:rPr>
        <w:fldChar w:fldCharType="separate"/>
      </w:r>
      <w:r w:rsidR="00D07291">
        <w:rPr>
          <w:b/>
        </w:rPr>
        <w:t>[59]</w:t>
      </w:r>
      <w:r w:rsidR="00D77A9B">
        <w:rPr>
          <w:b/>
        </w:rPr>
        <w:fldChar w:fldCharType="end"/>
      </w:r>
      <w:r>
        <w:t xml:space="preserve">.   </w:t>
      </w:r>
    </w:p>
    <w:p w14:paraId="459E9B44" w14:textId="77777777" w:rsidR="00B431E6" w:rsidRDefault="00B431E6" w:rsidP="00B431E6">
      <w:pPr>
        <w:keepNext/>
      </w:pPr>
      <w:r>
        <w:rPr>
          <w:noProof/>
          <w:lang w:eastAsia="zh-CN"/>
        </w:rPr>
        <w:lastRenderedPageBreak/>
        <w:drawing>
          <wp:inline distT="0" distB="0" distL="0" distR="0" wp14:anchorId="1A9022AE" wp14:editId="3E2B1FD5">
            <wp:extent cx="5799220" cy="3476445"/>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809484" cy="3482598"/>
                    </a:xfrm>
                    <a:prstGeom prst="rect">
                      <a:avLst/>
                    </a:prstGeom>
                    <a:noFill/>
                  </pic:spPr>
                </pic:pic>
              </a:graphicData>
            </a:graphic>
          </wp:inline>
        </w:drawing>
      </w:r>
    </w:p>
    <w:p w14:paraId="70B764EE" w14:textId="5317A262" w:rsidR="00B431E6" w:rsidRDefault="00B431E6" w:rsidP="00B431E6">
      <w:pPr>
        <w:pStyle w:val="Lgende"/>
        <w:jc w:val="center"/>
        <w:rPr>
          <w:rFonts w:ascii="Calibri" w:eastAsia="Times New Roman" w:hAnsi="Calibri" w:cs="Times New Roman"/>
          <w:i w:val="0"/>
          <w:iCs w:val="0"/>
          <w:color w:val="auto"/>
          <w:sz w:val="22"/>
          <w:szCs w:val="20"/>
          <w:lang w:eastAsia="fr-FR"/>
        </w:rPr>
      </w:pPr>
      <w:bookmarkStart w:id="884" w:name="_Ref533714904"/>
      <w:r w:rsidRPr="00EC3F4A">
        <w:rPr>
          <w:rFonts w:ascii="Calibri" w:eastAsia="Times New Roman" w:hAnsi="Calibri" w:cs="Times New Roman"/>
          <w:i w:val="0"/>
          <w:iCs w:val="0"/>
          <w:color w:val="auto"/>
          <w:sz w:val="22"/>
          <w:szCs w:val="20"/>
          <w:lang w:eastAsia="fr-FR"/>
        </w:rPr>
        <w:t xml:space="preserve">Figure </w:t>
      </w:r>
      <w:r w:rsidR="007B73B8">
        <w:rPr>
          <w:rFonts w:ascii="Calibri" w:eastAsia="Times New Roman" w:hAnsi="Calibri" w:cs="Times New Roman"/>
          <w:i w:val="0"/>
          <w:iCs w:val="0"/>
          <w:color w:val="auto"/>
          <w:sz w:val="22"/>
          <w:szCs w:val="20"/>
          <w:lang w:eastAsia="fr-FR"/>
        </w:rPr>
        <w:fldChar w:fldCharType="begin"/>
      </w:r>
      <w:r w:rsidR="007B73B8">
        <w:rPr>
          <w:rFonts w:ascii="Calibri" w:eastAsia="Times New Roman" w:hAnsi="Calibri" w:cs="Times New Roman"/>
          <w:i w:val="0"/>
          <w:iCs w:val="0"/>
          <w:color w:val="auto"/>
          <w:sz w:val="22"/>
          <w:szCs w:val="20"/>
          <w:lang w:eastAsia="fr-FR"/>
        </w:rPr>
        <w:instrText xml:space="preserve"> STYLEREF 2 \s </w:instrText>
      </w:r>
      <w:r w:rsidR="007B73B8">
        <w:rPr>
          <w:rFonts w:ascii="Calibri" w:eastAsia="Times New Roman" w:hAnsi="Calibri" w:cs="Times New Roman"/>
          <w:i w:val="0"/>
          <w:iCs w:val="0"/>
          <w:color w:val="auto"/>
          <w:sz w:val="22"/>
          <w:szCs w:val="20"/>
          <w:lang w:eastAsia="fr-FR"/>
        </w:rPr>
        <w:fldChar w:fldCharType="separate"/>
      </w:r>
      <w:r w:rsidR="00D07291">
        <w:rPr>
          <w:rFonts w:ascii="Calibri" w:eastAsia="Times New Roman" w:hAnsi="Calibri" w:cs="Times New Roman"/>
          <w:i w:val="0"/>
          <w:iCs w:val="0"/>
          <w:noProof/>
          <w:color w:val="auto"/>
          <w:sz w:val="22"/>
          <w:szCs w:val="20"/>
          <w:lang w:eastAsia="fr-FR"/>
        </w:rPr>
        <w:t>4.3</w:t>
      </w:r>
      <w:r w:rsidR="007B73B8">
        <w:rPr>
          <w:rFonts w:ascii="Calibri" w:eastAsia="Times New Roman" w:hAnsi="Calibri" w:cs="Times New Roman"/>
          <w:i w:val="0"/>
          <w:iCs w:val="0"/>
          <w:color w:val="auto"/>
          <w:sz w:val="22"/>
          <w:szCs w:val="20"/>
          <w:lang w:eastAsia="fr-FR"/>
        </w:rPr>
        <w:fldChar w:fldCharType="end"/>
      </w:r>
      <w:r w:rsidR="007B73B8">
        <w:rPr>
          <w:rFonts w:ascii="Calibri" w:eastAsia="Times New Roman" w:hAnsi="Calibri" w:cs="Times New Roman"/>
          <w:i w:val="0"/>
          <w:iCs w:val="0"/>
          <w:color w:val="auto"/>
          <w:sz w:val="22"/>
          <w:szCs w:val="20"/>
          <w:lang w:eastAsia="fr-FR"/>
        </w:rPr>
        <w:noBreakHyphen/>
      </w:r>
      <w:r w:rsidR="007B73B8">
        <w:rPr>
          <w:rFonts w:ascii="Calibri" w:eastAsia="Times New Roman" w:hAnsi="Calibri" w:cs="Times New Roman"/>
          <w:i w:val="0"/>
          <w:iCs w:val="0"/>
          <w:color w:val="auto"/>
          <w:sz w:val="22"/>
          <w:szCs w:val="20"/>
          <w:lang w:eastAsia="fr-FR"/>
        </w:rPr>
        <w:fldChar w:fldCharType="begin"/>
      </w:r>
      <w:r w:rsidR="007B73B8">
        <w:rPr>
          <w:rFonts w:ascii="Calibri" w:eastAsia="Times New Roman" w:hAnsi="Calibri" w:cs="Times New Roman"/>
          <w:i w:val="0"/>
          <w:iCs w:val="0"/>
          <w:color w:val="auto"/>
          <w:sz w:val="22"/>
          <w:szCs w:val="20"/>
          <w:lang w:eastAsia="fr-FR"/>
        </w:rPr>
        <w:instrText xml:space="preserve"> SEQ Figure \* ARABIC \s 2 </w:instrText>
      </w:r>
      <w:r w:rsidR="007B73B8">
        <w:rPr>
          <w:rFonts w:ascii="Calibri" w:eastAsia="Times New Roman" w:hAnsi="Calibri" w:cs="Times New Roman"/>
          <w:i w:val="0"/>
          <w:iCs w:val="0"/>
          <w:color w:val="auto"/>
          <w:sz w:val="22"/>
          <w:szCs w:val="20"/>
          <w:lang w:eastAsia="fr-FR"/>
        </w:rPr>
        <w:fldChar w:fldCharType="separate"/>
      </w:r>
      <w:r w:rsidR="00D07291">
        <w:rPr>
          <w:rFonts w:ascii="Calibri" w:eastAsia="Times New Roman" w:hAnsi="Calibri" w:cs="Times New Roman"/>
          <w:i w:val="0"/>
          <w:iCs w:val="0"/>
          <w:noProof/>
          <w:color w:val="auto"/>
          <w:sz w:val="22"/>
          <w:szCs w:val="20"/>
          <w:lang w:eastAsia="fr-FR"/>
        </w:rPr>
        <w:t>6</w:t>
      </w:r>
      <w:r w:rsidR="007B73B8">
        <w:rPr>
          <w:rFonts w:ascii="Calibri" w:eastAsia="Times New Roman" w:hAnsi="Calibri" w:cs="Times New Roman"/>
          <w:i w:val="0"/>
          <w:iCs w:val="0"/>
          <w:color w:val="auto"/>
          <w:sz w:val="22"/>
          <w:szCs w:val="20"/>
          <w:lang w:eastAsia="fr-FR"/>
        </w:rPr>
        <w:fldChar w:fldCharType="end"/>
      </w:r>
      <w:bookmarkEnd w:id="884"/>
      <w:r>
        <w:rPr>
          <w:rFonts w:ascii="Calibri" w:eastAsia="Times New Roman" w:hAnsi="Calibri" w:cs="Times New Roman"/>
          <w:i w:val="0"/>
          <w:iCs w:val="0"/>
          <w:color w:val="auto"/>
          <w:sz w:val="22"/>
          <w:szCs w:val="20"/>
          <w:lang w:eastAsia="fr-FR"/>
        </w:rPr>
        <w:t> : déphasage du point chaud par rapport au point haut</w:t>
      </w:r>
    </w:p>
    <w:p w14:paraId="46A7E783" w14:textId="77777777" w:rsidR="00B431E6" w:rsidRPr="004B241C" w:rsidRDefault="00B431E6" w:rsidP="00665DA5">
      <w:pPr>
        <w:pStyle w:val="Titre3"/>
        <w:ind w:left="709"/>
      </w:pPr>
      <w:bookmarkStart w:id="885" w:name="_Toc535252182"/>
      <w:r>
        <w:t>Critiques des résultats</w:t>
      </w:r>
      <w:bookmarkEnd w:id="885"/>
    </w:p>
    <w:p w14:paraId="0E9CF1E1" w14:textId="336AB045" w:rsidR="00B431E6" w:rsidRPr="003E5F16" w:rsidRDefault="00B431E6" w:rsidP="008606ED">
      <w:pPr>
        <w:spacing w:before="120" w:line="360" w:lineRule="auto"/>
        <w:ind w:firstLine="709"/>
        <w:rPr>
          <w:u w:val="single"/>
        </w:rPr>
      </w:pPr>
      <w:commentRangeStart w:id="886"/>
      <w:r>
        <w:t xml:space="preserve">La comparaison entre les résultats numériques et expérimentaux montre un bon accord sur les valeurs physiques et la tendance d’évolution dans le temps. </w:t>
      </w:r>
      <w:r w:rsidRPr="002A05EF">
        <w:t>Les différences de comparaison se trouvent principalement sur le début de la simulation où l’évolution est rapide.</w:t>
      </w:r>
      <w:r w:rsidR="00D079C9" w:rsidRPr="002A05EF">
        <w:t xml:space="preserve"> </w:t>
      </w:r>
      <w:r w:rsidRPr="002A05EF">
        <w:t xml:space="preserve"> </w:t>
      </w:r>
      <w:r w:rsidR="00D079C9" w:rsidRPr="002A05EF">
        <w:t>Cette différence est à cause de l’état d’équilibre thermique du système non stabilisé. En fa</w:t>
      </w:r>
      <w:r w:rsidR="007908A2" w:rsidRPr="002A05EF">
        <w:t>i</w:t>
      </w:r>
      <w:r w:rsidR="00D079C9" w:rsidRPr="002A05EF">
        <w:t xml:space="preserve">t, </w:t>
      </w:r>
      <w:r w:rsidR="00642C5C" w:rsidRPr="002A05EF">
        <w:t xml:space="preserve">étant donné que le démarrage du rotor n’a pas pris en compte dans la simulation, le flux thermique et la température évolue rapidement. Cette évolution n’est pas physique. </w:t>
      </w:r>
      <w:r w:rsidR="00D079C9" w:rsidRPr="002A05EF">
        <w:t xml:space="preserve"> </w:t>
      </w:r>
      <w:commentRangeEnd w:id="886"/>
      <w:r w:rsidR="002A05EF">
        <w:rPr>
          <w:rStyle w:val="Marquedecommentaire"/>
        </w:rPr>
        <w:commentReference w:id="886"/>
      </w:r>
    </w:p>
    <w:p w14:paraId="35F80A0C" w14:textId="77777777" w:rsidR="00B431E6" w:rsidRDefault="00B431E6" w:rsidP="00B431E6">
      <w:pPr>
        <w:spacing w:line="360" w:lineRule="auto"/>
        <w:ind w:firstLine="708"/>
      </w:pPr>
      <w:r>
        <w:t>Grâce aux cohérences des résultats sur la tendance d’évolution temporelle et la grandeur des valeurs physiques, la confrontation entre les résultats numériques et les résultats expérimentaux valide les modèles numériques utilisés pour réaliser la simulation de l’effet Morton</w:t>
      </w:r>
    </w:p>
    <w:p w14:paraId="11467D0A" w14:textId="77777777" w:rsidR="00B431E6" w:rsidRDefault="00B431E6" w:rsidP="00665DA5">
      <w:pPr>
        <w:pStyle w:val="Titre2"/>
        <w:ind w:left="709"/>
      </w:pPr>
      <w:bookmarkStart w:id="887" w:name="_Toc535252183"/>
      <w:r>
        <w:t>Simulation du rotor 700mm</w:t>
      </w:r>
      <w:bookmarkEnd w:id="887"/>
    </w:p>
    <w:p w14:paraId="58379CEE" w14:textId="77777777" w:rsidR="00B431E6" w:rsidRDefault="00B431E6" w:rsidP="00B431E6"/>
    <w:p w14:paraId="688C4E6B" w14:textId="0EB770EC" w:rsidR="00B431E6" w:rsidRDefault="00B431E6" w:rsidP="00B431E6">
      <w:pPr>
        <w:spacing w:line="360" w:lineRule="auto"/>
        <w:ind w:firstLine="708"/>
      </w:pPr>
      <w:r>
        <w:t xml:space="preserve">L’objectif de la simulation de l’effet Morton avec le rotor 700mm est de mettre en évidence le déclenchement de l’effet Morton instable. En se basant sur </w:t>
      </w:r>
      <w:r w:rsidR="00676F2E">
        <w:t>les</w:t>
      </w:r>
      <w:r>
        <w:t xml:space="preserve"> analyse</w:t>
      </w:r>
      <w:r w:rsidR="00565AC2">
        <w:t>s</w:t>
      </w:r>
      <w:r>
        <w:t xml:space="preserve"> de stabilité de l’effet Morton présenté au chapitre 5, les deux balourds mécaniques (i.e. 120 </w:t>
      </w:r>
      <w:proofErr w:type="spellStart"/>
      <w:r>
        <w:t>gmm</w:t>
      </w:r>
      <w:proofErr w:type="spellEnd"/>
      <w:r>
        <w:t xml:space="preserve"> et 140 </w:t>
      </w:r>
      <w:proofErr w:type="spellStart"/>
      <w:r>
        <w:t>gmm</w:t>
      </w:r>
      <w:proofErr w:type="spellEnd"/>
      <w:r>
        <w:t>) sont choisis pour réaliser cette simulation.  Ces balourds sont positionnés à l’extrémité NDE au niveau du disque en porte à faux.  Le modèle thermique du rotor a</w:t>
      </w:r>
      <w:r w:rsidRPr="00CD6CF7">
        <w:t>vec un maillage de 24x</w:t>
      </w:r>
      <w:r>
        <w:t>6</w:t>
      </w:r>
      <w:r w:rsidRPr="00CD6CF7">
        <w:t xml:space="preserve"> à l’interface lubrifiant-rotor</w:t>
      </w:r>
      <w:r>
        <w:t xml:space="preserve"> s’est servi à déterminer le champ de température du rotor</w:t>
      </w:r>
      <w:r w:rsidRPr="00CD6CF7">
        <w:t xml:space="preserve">. </w:t>
      </w:r>
      <w:r>
        <w:t xml:space="preserve">Comme la simulation du rotor 430mm, </w:t>
      </w:r>
      <w:r w:rsidRPr="00CD6CF7">
        <w:t xml:space="preserve">un modèle thermique avec une géométrie simplifiée du palier </w:t>
      </w:r>
      <w:r>
        <w:t>est utilisé</w:t>
      </w:r>
      <w:r w:rsidRPr="00CD6CF7">
        <w:t xml:space="preserve"> </w:t>
      </w:r>
      <w:r>
        <w:t>pour calculer</w:t>
      </w:r>
      <w:r w:rsidRPr="00CD6CF7">
        <w:t xml:space="preserve"> le champ de température à l’interface du lubrifiant-coussinet</w:t>
      </w:r>
      <w:r>
        <w:t>.</w:t>
      </w:r>
      <w:r w:rsidRPr="00CD6CF7">
        <w:t xml:space="preserve"> </w:t>
      </w:r>
      <w:r>
        <w:t xml:space="preserve">La résolution de l’équation de Reynolds couplée avec </w:t>
      </w:r>
      <w:r>
        <w:lastRenderedPageBreak/>
        <w:t xml:space="preserve">l’équation de l’énergie détermine la force du palier appliquée au rotor ainsi que les flux thermiques instantanés injectés aux modèles thermiques. Cette force du palier est intégrée au modèle dynamique du rotor à  </w:t>
      </w:r>
      <m:oMath>
        <m:r>
          <w:rPr>
            <w:rFonts w:ascii="Cambria Math" w:hAnsi="Cambria Math"/>
          </w:rPr>
          <m:t>n</m:t>
        </m:r>
      </m:oMath>
      <w:r>
        <w:t xml:space="preserve"> ddl pour déterminer le niveau de la vibration synchrone. En outre, le balourd thermique est modélisé avec l’approche du défaut de la fi</w:t>
      </w:r>
      <w:proofErr w:type="spellStart"/>
      <w:r>
        <w:t>bre</w:t>
      </w:r>
      <w:proofErr w:type="spellEnd"/>
      <w:r>
        <w:t xml:space="preserve"> neutre. </w:t>
      </w:r>
    </w:p>
    <w:p w14:paraId="69A957A7" w14:textId="0FD94375" w:rsidR="00B431E6" w:rsidRDefault="00B431E6" w:rsidP="00B431E6">
      <w:pPr>
        <w:spacing w:line="360" w:lineRule="auto"/>
        <w:ind w:firstLine="708"/>
      </w:pPr>
      <w:r>
        <w:t xml:space="preserve">La simulation est effectuée à la vitesse 7500 tr/min juste avant la vitesse critique du premier mode de flexion pour maximiser la sensibilité de la vibration par rapport au balourd.  Les températures initiales sont fixées à 50°C.  Pendant les simulations, les amplitudes et les phases des vibrations synchrones au milan du palier hydrodynamique, ainsi que le champ de température à la surface du rotor sont enregistrés. Elles sont illustrées entre le </w:t>
      </w:r>
      <w:r w:rsidRPr="001E18E6">
        <w:rPr>
          <w:b/>
        </w:rPr>
        <w:fldChar w:fldCharType="begin"/>
      </w:r>
      <w:r w:rsidRPr="001E18E6">
        <w:rPr>
          <w:b/>
        </w:rPr>
        <w:instrText xml:space="preserve"> REF _Ref533629031 \h </w:instrText>
      </w:r>
      <w:r>
        <w:rPr>
          <w:b/>
        </w:rPr>
        <w:instrText xml:space="preserve"> \* MERGEFORMAT </w:instrText>
      </w:r>
      <w:r w:rsidRPr="001E18E6">
        <w:rPr>
          <w:b/>
        </w:rPr>
      </w:r>
      <w:r w:rsidRPr="001E18E6">
        <w:rPr>
          <w:b/>
        </w:rPr>
        <w:fldChar w:fldCharType="separate"/>
      </w:r>
      <w:r w:rsidR="00D07291" w:rsidRPr="00D07291">
        <w:rPr>
          <w:rFonts w:cs="Calibri"/>
          <w:b/>
          <w:color w:val="000000"/>
          <w:szCs w:val="24"/>
        </w:rPr>
        <w:t xml:space="preserve">Figure </w:t>
      </w:r>
      <w:r w:rsidR="00D07291" w:rsidRPr="00D07291">
        <w:rPr>
          <w:rFonts w:cs="Calibri"/>
          <w:b/>
          <w:noProof/>
          <w:color w:val="000000"/>
          <w:szCs w:val="24"/>
        </w:rPr>
        <w:t>4.4</w:t>
      </w:r>
      <w:r w:rsidR="00D07291" w:rsidRPr="00D07291">
        <w:rPr>
          <w:rFonts w:cs="Calibri"/>
          <w:b/>
          <w:noProof/>
          <w:color w:val="000000"/>
          <w:szCs w:val="24"/>
        </w:rPr>
        <w:noBreakHyphen/>
        <w:t>1</w:t>
      </w:r>
      <w:r w:rsidRPr="001E18E6">
        <w:rPr>
          <w:b/>
        </w:rPr>
        <w:fldChar w:fldCharType="end"/>
      </w:r>
      <w:r w:rsidRPr="00A00C96">
        <w:t xml:space="preserve"> et</w:t>
      </w:r>
      <w:r>
        <w:t xml:space="preserve"> la </w:t>
      </w:r>
      <w:r w:rsidRPr="00A00C96">
        <w:rPr>
          <w:b/>
        </w:rPr>
        <w:fldChar w:fldCharType="begin"/>
      </w:r>
      <w:r w:rsidRPr="00A00C96">
        <w:rPr>
          <w:b/>
        </w:rPr>
        <w:instrText xml:space="preserve"> REF _Ref533631144 \h </w:instrText>
      </w:r>
      <w:r>
        <w:rPr>
          <w:b/>
        </w:rPr>
        <w:instrText xml:space="preserve"> \* MERGEFORMAT </w:instrText>
      </w:r>
      <w:r w:rsidRPr="00A00C96">
        <w:rPr>
          <w:b/>
        </w:rPr>
      </w:r>
      <w:r w:rsidRPr="00A00C96">
        <w:rPr>
          <w:b/>
        </w:rPr>
        <w:fldChar w:fldCharType="separate"/>
      </w:r>
      <w:r w:rsidR="00D07291" w:rsidRPr="00D07291">
        <w:rPr>
          <w:rFonts w:cs="Calibri"/>
          <w:b/>
          <w:color w:val="000000"/>
          <w:szCs w:val="24"/>
        </w:rPr>
        <w:t xml:space="preserve">Figure </w:t>
      </w:r>
      <w:r w:rsidR="00D07291" w:rsidRPr="00D07291">
        <w:rPr>
          <w:rFonts w:cs="Calibri"/>
          <w:b/>
          <w:noProof/>
          <w:color w:val="000000"/>
          <w:szCs w:val="24"/>
        </w:rPr>
        <w:t>4.4</w:t>
      </w:r>
      <w:r w:rsidR="00D07291" w:rsidRPr="00D07291">
        <w:rPr>
          <w:rFonts w:cs="Calibri"/>
          <w:b/>
          <w:noProof/>
          <w:color w:val="000000"/>
          <w:szCs w:val="24"/>
        </w:rPr>
        <w:noBreakHyphen/>
        <w:t>6</w:t>
      </w:r>
      <w:r w:rsidRPr="00A00C96">
        <w:rPr>
          <w:b/>
        </w:rPr>
        <w:fldChar w:fldCharType="end"/>
      </w:r>
      <w:r>
        <w:t>.</w:t>
      </w:r>
    </w:p>
    <w:p w14:paraId="7AA80871" w14:textId="1FBA0CF4" w:rsidR="002E2100" w:rsidRDefault="002E2100" w:rsidP="002E2100">
      <w:pPr>
        <w:spacing w:line="360" w:lineRule="auto"/>
        <w:ind w:firstLine="708"/>
      </w:pPr>
      <w:r>
        <w:t xml:space="preserve">Les résultats des vibrations synchrones sont illustrés à la </w:t>
      </w:r>
      <w:r w:rsidRPr="001E18E6">
        <w:rPr>
          <w:b/>
        </w:rPr>
        <w:fldChar w:fldCharType="begin"/>
      </w:r>
      <w:r w:rsidRPr="001E18E6">
        <w:rPr>
          <w:b/>
        </w:rPr>
        <w:instrText xml:space="preserve"> REF _Ref533629031 \h </w:instrText>
      </w:r>
      <w:r>
        <w:rPr>
          <w:b/>
        </w:rPr>
        <w:instrText xml:space="preserve"> \* MERGEFORMAT </w:instrText>
      </w:r>
      <w:r w:rsidRPr="001E18E6">
        <w:rPr>
          <w:b/>
        </w:rPr>
      </w:r>
      <w:r w:rsidRPr="001E18E6">
        <w:rPr>
          <w:b/>
        </w:rPr>
        <w:fldChar w:fldCharType="separate"/>
      </w:r>
      <w:r w:rsidR="00D07291" w:rsidRPr="00D07291">
        <w:rPr>
          <w:rFonts w:cs="Calibri"/>
          <w:b/>
          <w:color w:val="000000"/>
          <w:szCs w:val="24"/>
        </w:rPr>
        <w:t xml:space="preserve">Figure </w:t>
      </w:r>
      <w:r w:rsidR="00D07291" w:rsidRPr="00D07291">
        <w:rPr>
          <w:rFonts w:cs="Calibri"/>
          <w:b/>
          <w:noProof/>
          <w:color w:val="000000"/>
          <w:szCs w:val="24"/>
        </w:rPr>
        <w:t>4.4</w:t>
      </w:r>
      <w:r w:rsidR="00D07291" w:rsidRPr="00D07291">
        <w:rPr>
          <w:rFonts w:cs="Calibri"/>
          <w:b/>
          <w:noProof/>
          <w:color w:val="000000"/>
          <w:szCs w:val="24"/>
        </w:rPr>
        <w:noBreakHyphen/>
        <w:t>1</w:t>
      </w:r>
      <w:r w:rsidRPr="001E18E6">
        <w:rPr>
          <w:b/>
        </w:rPr>
        <w:fldChar w:fldCharType="end"/>
      </w:r>
      <w:r>
        <w:t xml:space="preserve"> et à la </w:t>
      </w:r>
      <w:r w:rsidRPr="001E18E6">
        <w:rPr>
          <w:b/>
        </w:rPr>
        <w:fldChar w:fldCharType="begin"/>
      </w:r>
      <w:r w:rsidRPr="001E18E6">
        <w:rPr>
          <w:b/>
        </w:rPr>
        <w:instrText xml:space="preserve"> REF _Ref533629033 \h </w:instrText>
      </w:r>
      <w:r>
        <w:rPr>
          <w:b/>
        </w:rPr>
        <w:instrText xml:space="preserve"> \* MERGEFORMAT </w:instrText>
      </w:r>
      <w:r w:rsidRPr="001E18E6">
        <w:rPr>
          <w:b/>
        </w:rPr>
      </w:r>
      <w:r w:rsidRPr="001E18E6">
        <w:rPr>
          <w:b/>
        </w:rPr>
        <w:fldChar w:fldCharType="separate"/>
      </w:r>
      <w:r w:rsidR="00D07291" w:rsidRPr="00D07291">
        <w:rPr>
          <w:rFonts w:cs="Calibri"/>
          <w:b/>
          <w:color w:val="000000"/>
          <w:szCs w:val="24"/>
        </w:rPr>
        <w:t xml:space="preserve">Figure </w:t>
      </w:r>
      <w:r w:rsidR="00D07291" w:rsidRPr="00D07291">
        <w:rPr>
          <w:rFonts w:cs="Calibri"/>
          <w:b/>
          <w:noProof/>
          <w:color w:val="000000"/>
          <w:szCs w:val="24"/>
        </w:rPr>
        <w:t>4.4</w:t>
      </w:r>
      <w:r w:rsidR="00D07291" w:rsidRPr="00D07291">
        <w:rPr>
          <w:rFonts w:cs="Calibri"/>
          <w:b/>
          <w:noProof/>
          <w:color w:val="000000"/>
          <w:szCs w:val="24"/>
        </w:rPr>
        <w:noBreakHyphen/>
        <w:t>2</w:t>
      </w:r>
      <w:r w:rsidRPr="001E18E6">
        <w:rPr>
          <w:b/>
        </w:rPr>
        <w:fldChar w:fldCharType="end"/>
      </w:r>
      <w:r w:rsidRPr="001E18E6">
        <w:rPr>
          <w:b/>
        </w:rPr>
        <w:t>.</w:t>
      </w:r>
      <w:r w:rsidRPr="00980FA7">
        <w:t xml:space="preserve"> </w:t>
      </w:r>
      <w:r>
        <w:t xml:space="preserve">Au début de la simulation, les amplitudes radiales provoquée par le balourd 120 g.mm est plus petite par rapport à celles du balourd 140g.mm. Au cours du temps, elles s’accroissent tous à cause de l’influence du balourd thermique généré et le changement de raideur du film lubrifiant à cause de l’évolution de la viscosité du fluide. Les vibrations synchrones avec ces deux balourds sont en phase pour raison que le rotor tourne à la même vitesse de rotation 7500 tr/min. Les changements des phases ne sont pas assez remarquables pour décrire la vibration synchrone. La trajectoire du balourd 120g.mm décrit toujours une ellipse et ses amplitudes se convergence dans le temps. Cependant, la trajectoire du balourd 140 g.mm devient de plus en plus circulaire et montre une augmentation divergente des amplitudes au bout de 40s, ce qui décrit l’instabilité des vibrations synchrones. </w:t>
      </w:r>
    </w:p>
    <w:p w14:paraId="20949A61" w14:textId="77777777" w:rsidR="00B431E6" w:rsidRDefault="00B431E6" w:rsidP="00B431E6">
      <w:pPr>
        <w:keepNext/>
        <w:jc w:val="center"/>
      </w:pPr>
      <w:r>
        <w:rPr>
          <w:noProof/>
          <w:lang w:eastAsia="zh-CN"/>
        </w:rPr>
        <w:drawing>
          <wp:inline distT="0" distB="0" distL="0" distR="0" wp14:anchorId="5C5EA32E" wp14:editId="626D5FAC">
            <wp:extent cx="5813149" cy="3493698"/>
            <wp:effectExtent l="0" t="0" r="0"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847838" cy="3514546"/>
                    </a:xfrm>
                    <a:prstGeom prst="rect">
                      <a:avLst/>
                    </a:prstGeom>
                    <a:noFill/>
                  </pic:spPr>
                </pic:pic>
              </a:graphicData>
            </a:graphic>
          </wp:inline>
        </w:drawing>
      </w:r>
    </w:p>
    <w:p w14:paraId="7FF3469D" w14:textId="4E1CB106" w:rsidR="00B431E6" w:rsidRPr="00022C61" w:rsidRDefault="00B431E6" w:rsidP="00B431E6">
      <w:pPr>
        <w:pStyle w:val="Lgende"/>
        <w:jc w:val="center"/>
        <w:rPr>
          <w:rFonts w:ascii="Calibri" w:hAnsi="Calibri" w:cs="Calibri"/>
          <w:i w:val="0"/>
          <w:iCs w:val="0"/>
          <w:color w:val="000000"/>
          <w:sz w:val="22"/>
          <w:szCs w:val="24"/>
        </w:rPr>
      </w:pPr>
      <w:bookmarkStart w:id="888" w:name="_Ref533629031"/>
      <w:r w:rsidRPr="00022C61">
        <w:rPr>
          <w:rFonts w:ascii="Calibri" w:hAnsi="Calibri" w:cs="Calibri"/>
          <w:i w:val="0"/>
          <w:iCs w:val="0"/>
          <w:color w:val="000000"/>
          <w:sz w:val="22"/>
          <w:szCs w:val="24"/>
        </w:rPr>
        <w:t xml:space="preserve">Figure </w:t>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STYLEREF 2 \s </w:instrText>
      </w:r>
      <w:r w:rsidR="007B73B8">
        <w:rPr>
          <w:rFonts w:ascii="Calibri" w:hAnsi="Calibri" w:cs="Calibri"/>
          <w:i w:val="0"/>
          <w:iCs w:val="0"/>
          <w:color w:val="000000"/>
          <w:sz w:val="22"/>
          <w:szCs w:val="24"/>
        </w:rPr>
        <w:fldChar w:fldCharType="separate"/>
      </w:r>
      <w:r w:rsidR="00D07291">
        <w:rPr>
          <w:rFonts w:ascii="Calibri" w:hAnsi="Calibri" w:cs="Calibri"/>
          <w:i w:val="0"/>
          <w:iCs w:val="0"/>
          <w:noProof/>
          <w:color w:val="000000"/>
          <w:sz w:val="22"/>
          <w:szCs w:val="24"/>
        </w:rPr>
        <w:t>4.4</w:t>
      </w:r>
      <w:r w:rsidR="007B73B8">
        <w:rPr>
          <w:rFonts w:ascii="Calibri" w:hAnsi="Calibri" w:cs="Calibri"/>
          <w:i w:val="0"/>
          <w:iCs w:val="0"/>
          <w:color w:val="000000"/>
          <w:sz w:val="22"/>
          <w:szCs w:val="24"/>
        </w:rPr>
        <w:fldChar w:fldCharType="end"/>
      </w:r>
      <w:r w:rsidR="007B73B8">
        <w:rPr>
          <w:rFonts w:ascii="Calibri" w:hAnsi="Calibri" w:cs="Calibri"/>
          <w:i w:val="0"/>
          <w:iCs w:val="0"/>
          <w:color w:val="000000"/>
          <w:sz w:val="22"/>
          <w:szCs w:val="24"/>
        </w:rPr>
        <w:noBreakHyphen/>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SEQ Figure \* ARABIC \s 2 </w:instrText>
      </w:r>
      <w:r w:rsidR="007B73B8">
        <w:rPr>
          <w:rFonts w:ascii="Calibri" w:hAnsi="Calibri" w:cs="Calibri"/>
          <w:i w:val="0"/>
          <w:iCs w:val="0"/>
          <w:color w:val="000000"/>
          <w:sz w:val="22"/>
          <w:szCs w:val="24"/>
        </w:rPr>
        <w:fldChar w:fldCharType="separate"/>
      </w:r>
      <w:r w:rsidR="00D07291">
        <w:rPr>
          <w:rFonts w:ascii="Calibri" w:hAnsi="Calibri" w:cs="Calibri"/>
          <w:i w:val="0"/>
          <w:iCs w:val="0"/>
          <w:noProof/>
          <w:color w:val="000000"/>
          <w:sz w:val="22"/>
          <w:szCs w:val="24"/>
        </w:rPr>
        <w:t>1</w:t>
      </w:r>
      <w:r w:rsidR="007B73B8">
        <w:rPr>
          <w:rFonts w:ascii="Calibri" w:hAnsi="Calibri" w:cs="Calibri"/>
          <w:i w:val="0"/>
          <w:iCs w:val="0"/>
          <w:color w:val="000000"/>
          <w:sz w:val="22"/>
          <w:szCs w:val="24"/>
        </w:rPr>
        <w:fldChar w:fldCharType="end"/>
      </w:r>
      <w:bookmarkEnd w:id="888"/>
      <w:r>
        <w:rPr>
          <w:rFonts w:ascii="Calibri" w:hAnsi="Calibri" w:cs="Calibri"/>
          <w:i w:val="0"/>
          <w:iCs w:val="0"/>
          <w:color w:val="000000"/>
          <w:sz w:val="22"/>
          <w:szCs w:val="24"/>
        </w:rPr>
        <w:t> : Amplitude des vibrations synchrones au niveau du palier</w:t>
      </w:r>
    </w:p>
    <w:p w14:paraId="32E8EAE6" w14:textId="77777777" w:rsidR="00B431E6" w:rsidRDefault="00B431E6" w:rsidP="00B431E6">
      <w:pPr>
        <w:keepNext/>
        <w:jc w:val="center"/>
      </w:pPr>
      <w:r>
        <w:rPr>
          <w:noProof/>
          <w:lang w:eastAsia="zh-CN"/>
        </w:rPr>
        <w:lastRenderedPageBreak/>
        <w:drawing>
          <wp:inline distT="0" distB="0" distL="0" distR="0" wp14:anchorId="628883FC" wp14:editId="51CA3BC3">
            <wp:extent cx="5495200" cy="3300255"/>
            <wp:effectExtent l="0" t="0" r="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502713" cy="3304767"/>
                    </a:xfrm>
                    <a:prstGeom prst="rect">
                      <a:avLst/>
                    </a:prstGeom>
                    <a:noFill/>
                  </pic:spPr>
                </pic:pic>
              </a:graphicData>
            </a:graphic>
          </wp:inline>
        </w:drawing>
      </w:r>
    </w:p>
    <w:p w14:paraId="2C8848C1" w14:textId="5506395A" w:rsidR="00B431E6" w:rsidRPr="007E69FD" w:rsidRDefault="00B431E6" w:rsidP="00B431E6">
      <w:pPr>
        <w:pStyle w:val="Lgende"/>
        <w:jc w:val="center"/>
        <w:rPr>
          <w:rFonts w:ascii="Calibri" w:hAnsi="Calibri" w:cs="Calibri"/>
          <w:i w:val="0"/>
          <w:iCs w:val="0"/>
          <w:color w:val="000000"/>
          <w:sz w:val="22"/>
          <w:szCs w:val="24"/>
        </w:rPr>
      </w:pPr>
      <w:bookmarkStart w:id="889" w:name="_Ref533629033"/>
      <w:r w:rsidRPr="0089339B">
        <w:rPr>
          <w:rFonts w:ascii="Calibri" w:hAnsi="Calibri" w:cs="Calibri"/>
          <w:i w:val="0"/>
          <w:iCs w:val="0"/>
          <w:color w:val="000000"/>
          <w:sz w:val="22"/>
          <w:szCs w:val="24"/>
        </w:rPr>
        <w:t xml:space="preserve">Figure </w:t>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STYLEREF 2 \s </w:instrText>
      </w:r>
      <w:r w:rsidR="007B73B8">
        <w:rPr>
          <w:rFonts w:ascii="Calibri" w:hAnsi="Calibri" w:cs="Calibri"/>
          <w:i w:val="0"/>
          <w:iCs w:val="0"/>
          <w:color w:val="000000"/>
          <w:sz w:val="22"/>
          <w:szCs w:val="24"/>
        </w:rPr>
        <w:fldChar w:fldCharType="separate"/>
      </w:r>
      <w:r w:rsidR="00D07291">
        <w:rPr>
          <w:rFonts w:ascii="Calibri" w:hAnsi="Calibri" w:cs="Calibri"/>
          <w:i w:val="0"/>
          <w:iCs w:val="0"/>
          <w:noProof/>
          <w:color w:val="000000"/>
          <w:sz w:val="22"/>
          <w:szCs w:val="24"/>
        </w:rPr>
        <w:t>4.4</w:t>
      </w:r>
      <w:r w:rsidR="007B73B8">
        <w:rPr>
          <w:rFonts w:ascii="Calibri" w:hAnsi="Calibri" w:cs="Calibri"/>
          <w:i w:val="0"/>
          <w:iCs w:val="0"/>
          <w:color w:val="000000"/>
          <w:sz w:val="22"/>
          <w:szCs w:val="24"/>
        </w:rPr>
        <w:fldChar w:fldCharType="end"/>
      </w:r>
      <w:r w:rsidR="007B73B8">
        <w:rPr>
          <w:rFonts w:ascii="Calibri" w:hAnsi="Calibri" w:cs="Calibri"/>
          <w:i w:val="0"/>
          <w:iCs w:val="0"/>
          <w:color w:val="000000"/>
          <w:sz w:val="22"/>
          <w:szCs w:val="24"/>
        </w:rPr>
        <w:noBreakHyphen/>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SEQ Figure \* ARABIC \s 2 </w:instrText>
      </w:r>
      <w:r w:rsidR="007B73B8">
        <w:rPr>
          <w:rFonts w:ascii="Calibri" w:hAnsi="Calibri" w:cs="Calibri"/>
          <w:i w:val="0"/>
          <w:iCs w:val="0"/>
          <w:color w:val="000000"/>
          <w:sz w:val="22"/>
          <w:szCs w:val="24"/>
        </w:rPr>
        <w:fldChar w:fldCharType="separate"/>
      </w:r>
      <w:r w:rsidR="00D07291">
        <w:rPr>
          <w:rFonts w:ascii="Calibri" w:hAnsi="Calibri" w:cs="Calibri"/>
          <w:i w:val="0"/>
          <w:iCs w:val="0"/>
          <w:noProof/>
          <w:color w:val="000000"/>
          <w:sz w:val="22"/>
          <w:szCs w:val="24"/>
        </w:rPr>
        <w:t>2</w:t>
      </w:r>
      <w:r w:rsidR="007B73B8">
        <w:rPr>
          <w:rFonts w:ascii="Calibri" w:hAnsi="Calibri" w:cs="Calibri"/>
          <w:i w:val="0"/>
          <w:iCs w:val="0"/>
          <w:color w:val="000000"/>
          <w:sz w:val="22"/>
          <w:szCs w:val="24"/>
        </w:rPr>
        <w:fldChar w:fldCharType="end"/>
      </w:r>
      <w:bookmarkEnd w:id="889"/>
      <w:r>
        <w:rPr>
          <w:rFonts w:ascii="Calibri" w:hAnsi="Calibri" w:cs="Calibri"/>
          <w:i w:val="0"/>
          <w:iCs w:val="0"/>
          <w:color w:val="000000"/>
          <w:sz w:val="22"/>
          <w:szCs w:val="24"/>
        </w:rPr>
        <w:t> : Phases des vibrations synchrones au niveau du palier</w:t>
      </w:r>
    </w:p>
    <w:p w14:paraId="59E847C7" w14:textId="019BEC87" w:rsidR="00B431E6" w:rsidRDefault="00B431E6" w:rsidP="00B431E6">
      <w:pPr>
        <w:spacing w:line="360" w:lineRule="auto"/>
        <w:ind w:firstLine="708"/>
      </w:pPr>
      <w:r>
        <w:t xml:space="preserve">L’évolution des résultats thermiques </w:t>
      </w:r>
      <w:r w:rsidR="00921170">
        <w:t>est</w:t>
      </w:r>
      <w:r>
        <w:t xml:space="preserve"> montrée aux </w:t>
      </w:r>
      <w:r w:rsidRPr="001D2418">
        <w:rPr>
          <w:b/>
        </w:rPr>
        <w:fldChar w:fldCharType="begin"/>
      </w:r>
      <w:r w:rsidRPr="001D2418">
        <w:rPr>
          <w:b/>
        </w:rPr>
        <w:instrText xml:space="preserve"> REF _Ref533631685 \h </w:instrText>
      </w:r>
      <w:r>
        <w:rPr>
          <w:b/>
        </w:rPr>
        <w:instrText xml:space="preserve"> \* MERGEFORMAT </w:instrText>
      </w:r>
      <w:r w:rsidRPr="001D2418">
        <w:rPr>
          <w:b/>
        </w:rPr>
      </w:r>
      <w:r w:rsidRPr="001D2418">
        <w:rPr>
          <w:b/>
        </w:rPr>
        <w:fldChar w:fldCharType="separate"/>
      </w:r>
      <w:r w:rsidR="00D07291" w:rsidRPr="00D07291">
        <w:rPr>
          <w:rFonts w:cs="Calibri"/>
          <w:b/>
          <w:color w:val="000000"/>
          <w:szCs w:val="24"/>
        </w:rPr>
        <w:t xml:space="preserve">Figure </w:t>
      </w:r>
      <w:r w:rsidR="00D07291" w:rsidRPr="00D07291">
        <w:rPr>
          <w:rFonts w:cs="Calibri"/>
          <w:b/>
          <w:noProof/>
          <w:color w:val="000000"/>
          <w:szCs w:val="24"/>
        </w:rPr>
        <w:t>4.4</w:t>
      </w:r>
      <w:r w:rsidR="00D07291" w:rsidRPr="00D07291">
        <w:rPr>
          <w:rFonts w:cs="Calibri"/>
          <w:b/>
          <w:noProof/>
          <w:color w:val="000000"/>
          <w:szCs w:val="24"/>
        </w:rPr>
        <w:noBreakHyphen/>
        <w:t>4</w:t>
      </w:r>
      <w:r w:rsidRPr="001D2418">
        <w:rPr>
          <w:b/>
        </w:rPr>
        <w:fldChar w:fldCharType="end"/>
      </w:r>
      <w:r w:rsidRPr="001D2418">
        <w:t xml:space="preserve">, </w:t>
      </w:r>
      <w:r w:rsidRPr="001D2418">
        <w:rPr>
          <w:b/>
        </w:rPr>
        <w:fldChar w:fldCharType="begin"/>
      </w:r>
      <w:r w:rsidRPr="001D2418">
        <w:rPr>
          <w:b/>
        </w:rPr>
        <w:instrText xml:space="preserve"> REF _Ref533631691 \h </w:instrText>
      </w:r>
      <w:r>
        <w:rPr>
          <w:b/>
        </w:rPr>
        <w:instrText xml:space="preserve"> \* MERGEFORMAT </w:instrText>
      </w:r>
      <w:r w:rsidRPr="001D2418">
        <w:rPr>
          <w:b/>
        </w:rPr>
      </w:r>
      <w:r w:rsidRPr="001D2418">
        <w:rPr>
          <w:b/>
        </w:rPr>
        <w:fldChar w:fldCharType="separate"/>
      </w:r>
      <w:r w:rsidR="00D07291" w:rsidRPr="00D07291">
        <w:rPr>
          <w:rFonts w:cs="Calibri"/>
          <w:b/>
          <w:color w:val="000000"/>
          <w:szCs w:val="24"/>
        </w:rPr>
        <w:t xml:space="preserve">Figure </w:t>
      </w:r>
      <w:r w:rsidR="00D07291" w:rsidRPr="00D07291">
        <w:rPr>
          <w:rFonts w:cs="Calibri"/>
          <w:b/>
          <w:noProof/>
          <w:color w:val="000000"/>
          <w:szCs w:val="24"/>
        </w:rPr>
        <w:t>4.4</w:t>
      </w:r>
      <w:r w:rsidR="00D07291" w:rsidRPr="00D07291">
        <w:rPr>
          <w:rFonts w:cs="Calibri"/>
          <w:b/>
          <w:noProof/>
          <w:color w:val="000000"/>
          <w:szCs w:val="24"/>
        </w:rPr>
        <w:noBreakHyphen/>
        <w:t>5</w:t>
      </w:r>
      <w:r w:rsidRPr="001D2418">
        <w:rPr>
          <w:b/>
        </w:rPr>
        <w:fldChar w:fldCharType="end"/>
      </w:r>
      <w:r w:rsidRPr="001D2418">
        <w:t xml:space="preserve">, </w:t>
      </w:r>
      <w:r w:rsidRPr="001D2418">
        <w:rPr>
          <w:b/>
        </w:rPr>
        <w:fldChar w:fldCharType="begin"/>
      </w:r>
      <w:r w:rsidRPr="001D2418">
        <w:rPr>
          <w:b/>
        </w:rPr>
        <w:instrText xml:space="preserve"> REF _Ref533631693 \h </w:instrText>
      </w:r>
      <w:r>
        <w:rPr>
          <w:b/>
        </w:rPr>
        <w:instrText xml:space="preserve"> \* MERGEFORMAT </w:instrText>
      </w:r>
      <w:r w:rsidRPr="001D2418">
        <w:rPr>
          <w:b/>
        </w:rPr>
      </w:r>
      <w:r w:rsidRPr="001D2418">
        <w:rPr>
          <w:b/>
        </w:rPr>
        <w:fldChar w:fldCharType="separate"/>
      </w:r>
      <w:r w:rsidR="00D07291" w:rsidRPr="00D07291">
        <w:rPr>
          <w:rFonts w:cs="Calibri"/>
          <w:b/>
          <w:color w:val="000000"/>
          <w:szCs w:val="24"/>
        </w:rPr>
        <w:t xml:space="preserve">Figure </w:t>
      </w:r>
      <w:r w:rsidR="00D07291" w:rsidRPr="00D07291">
        <w:rPr>
          <w:rFonts w:cs="Calibri"/>
          <w:b/>
          <w:noProof/>
          <w:color w:val="000000"/>
          <w:szCs w:val="24"/>
        </w:rPr>
        <w:t>4.4</w:t>
      </w:r>
      <w:r w:rsidR="00D07291" w:rsidRPr="00D07291">
        <w:rPr>
          <w:rFonts w:cs="Calibri"/>
          <w:b/>
          <w:noProof/>
          <w:color w:val="000000"/>
          <w:szCs w:val="24"/>
        </w:rPr>
        <w:noBreakHyphen/>
        <w:t>3</w:t>
      </w:r>
      <w:r w:rsidRPr="001D2418">
        <w:rPr>
          <w:b/>
        </w:rPr>
        <w:fldChar w:fldCharType="end"/>
      </w:r>
      <w:r w:rsidRPr="00E82DD0">
        <w:t>.</w:t>
      </w:r>
      <w:r>
        <w:t xml:space="preserve"> La température moyenne au rotor obtenue avec le balourd 140 g.mm s’accroit de manière instable et celle obtenue avec le balourd 120g.mm s’est stabilisée au cours du temps.  Les courbes de la différence de la température à la surface du rotor </w:t>
      </w:r>
      <m:oMath>
        <m:r>
          <m:rPr>
            <m:sty m:val="p"/>
          </m:rPr>
          <w:rPr>
            <w:rFonts w:ascii="Cambria Math" w:hAnsi="Cambria Math"/>
          </w:rPr>
          <m:t>Δ</m:t>
        </m:r>
        <m:r>
          <w:rPr>
            <w:rFonts w:ascii="Cambria Math" w:hAnsi="Cambria Math"/>
          </w:rPr>
          <m:t>T</m:t>
        </m:r>
      </m:oMath>
      <w:r>
        <w:t xml:space="preserve"> suivent la même allure que celle des amplitudes de vibrations synchrones. La </w:t>
      </w:r>
      <m:oMath>
        <m:r>
          <m:rPr>
            <m:sty m:val="p"/>
          </m:rPr>
          <w:rPr>
            <w:rFonts w:ascii="Cambria Math" w:hAnsi="Cambria Math"/>
          </w:rPr>
          <m:t>Δ</m:t>
        </m:r>
        <m:r>
          <w:rPr>
            <w:rFonts w:ascii="Cambria Math" w:hAnsi="Cambria Math"/>
          </w:rPr>
          <m:t>T</m:t>
        </m:r>
      </m:oMath>
      <w:r>
        <w:t xml:space="preserve"> du balourd 120 g.mm tend vers 10 °C alors que celle obtenue avec le balourd 140 g.mm se diverge dans le temps et confirme le déclenchement de l’effet Morton instable.</w:t>
      </w:r>
    </w:p>
    <w:p w14:paraId="3F1690E8" w14:textId="77777777" w:rsidR="00B431E6" w:rsidRPr="00664301" w:rsidRDefault="00B431E6" w:rsidP="00B431E6">
      <w:pPr>
        <w:jc w:val="center"/>
        <w:rPr>
          <w:lang w:eastAsia="zh-CN"/>
        </w:rPr>
      </w:pPr>
      <w:r>
        <w:rPr>
          <w:noProof/>
          <w:lang w:eastAsia="zh-CN"/>
        </w:rPr>
        <w:drawing>
          <wp:inline distT="0" distB="0" distL="0" distR="0" wp14:anchorId="6727B84B" wp14:editId="6A863050">
            <wp:extent cx="5741381" cy="3450566"/>
            <wp:effectExtent l="0" t="0" r="0" b="0"/>
            <wp:docPr id="470" name="Imag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49780" cy="3455614"/>
                    </a:xfrm>
                    <a:prstGeom prst="rect">
                      <a:avLst/>
                    </a:prstGeom>
                    <a:noFill/>
                  </pic:spPr>
                </pic:pic>
              </a:graphicData>
            </a:graphic>
          </wp:inline>
        </w:drawing>
      </w:r>
    </w:p>
    <w:p w14:paraId="5FC1F889" w14:textId="5280A488" w:rsidR="00B431E6" w:rsidRDefault="00B431E6" w:rsidP="00B431E6">
      <w:pPr>
        <w:pStyle w:val="Lgende"/>
        <w:jc w:val="center"/>
        <w:rPr>
          <w:rFonts w:ascii="Calibri" w:hAnsi="Calibri" w:cs="Calibri"/>
          <w:i w:val="0"/>
          <w:iCs w:val="0"/>
          <w:color w:val="000000"/>
          <w:sz w:val="22"/>
          <w:szCs w:val="24"/>
        </w:rPr>
      </w:pPr>
      <w:bookmarkStart w:id="890" w:name="_Ref533631693"/>
      <w:r w:rsidRPr="0089339B">
        <w:rPr>
          <w:rFonts w:ascii="Calibri" w:hAnsi="Calibri" w:cs="Calibri"/>
          <w:i w:val="0"/>
          <w:iCs w:val="0"/>
          <w:color w:val="000000"/>
          <w:sz w:val="22"/>
          <w:szCs w:val="24"/>
        </w:rPr>
        <w:t xml:space="preserve">Figure </w:t>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STYLEREF 2 \s </w:instrText>
      </w:r>
      <w:r w:rsidR="007B73B8">
        <w:rPr>
          <w:rFonts w:ascii="Calibri" w:hAnsi="Calibri" w:cs="Calibri"/>
          <w:i w:val="0"/>
          <w:iCs w:val="0"/>
          <w:color w:val="000000"/>
          <w:sz w:val="22"/>
          <w:szCs w:val="24"/>
        </w:rPr>
        <w:fldChar w:fldCharType="separate"/>
      </w:r>
      <w:r w:rsidR="00D07291">
        <w:rPr>
          <w:rFonts w:ascii="Calibri" w:hAnsi="Calibri" w:cs="Calibri"/>
          <w:i w:val="0"/>
          <w:iCs w:val="0"/>
          <w:noProof/>
          <w:color w:val="000000"/>
          <w:sz w:val="22"/>
          <w:szCs w:val="24"/>
        </w:rPr>
        <w:t>4.4</w:t>
      </w:r>
      <w:r w:rsidR="007B73B8">
        <w:rPr>
          <w:rFonts w:ascii="Calibri" w:hAnsi="Calibri" w:cs="Calibri"/>
          <w:i w:val="0"/>
          <w:iCs w:val="0"/>
          <w:color w:val="000000"/>
          <w:sz w:val="22"/>
          <w:szCs w:val="24"/>
        </w:rPr>
        <w:fldChar w:fldCharType="end"/>
      </w:r>
      <w:r w:rsidR="007B73B8">
        <w:rPr>
          <w:rFonts w:ascii="Calibri" w:hAnsi="Calibri" w:cs="Calibri"/>
          <w:i w:val="0"/>
          <w:iCs w:val="0"/>
          <w:color w:val="000000"/>
          <w:sz w:val="22"/>
          <w:szCs w:val="24"/>
        </w:rPr>
        <w:noBreakHyphen/>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SEQ Figure \* ARABIC \s 2 </w:instrText>
      </w:r>
      <w:r w:rsidR="007B73B8">
        <w:rPr>
          <w:rFonts w:ascii="Calibri" w:hAnsi="Calibri" w:cs="Calibri"/>
          <w:i w:val="0"/>
          <w:iCs w:val="0"/>
          <w:color w:val="000000"/>
          <w:sz w:val="22"/>
          <w:szCs w:val="24"/>
        </w:rPr>
        <w:fldChar w:fldCharType="separate"/>
      </w:r>
      <w:r w:rsidR="00D07291">
        <w:rPr>
          <w:rFonts w:ascii="Calibri" w:hAnsi="Calibri" w:cs="Calibri"/>
          <w:i w:val="0"/>
          <w:iCs w:val="0"/>
          <w:noProof/>
          <w:color w:val="000000"/>
          <w:sz w:val="22"/>
          <w:szCs w:val="24"/>
        </w:rPr>
        <w:t>3</w:t>
      </w:r>
      <w:r w:rsidR="007B73B8">
        <w:rPr>
          <w:rFonts w:ascii="Calibri" w:hAnsi="Calibri" w:cs="Calibri"/>
          <w:i w:val="0"/>
          <w:iCs w:val="0"/>
          <w:color w:val="000000"/>
          <w:sz w:val="22"/>
          <w:szCs w:val="24"/>
        </w:rPr>
        <w:fldChar w:fldCharType="end"/>
      </w:r>
      <w:bookmarkEnd w:id="890"/>
      <w:r>
        <w:rPr>
          <w:rFonts w:ascii="Calibri" w:hAnsi="Calibri" w:cs="Calibri"/>
          <w:i w:val="0"/>
          <w:iCs w:val="0"/>
          <w:color w:val="000000"/>
          <w:sz w:val="22"/>
          <w:szCs w:val="24"/>
        </w:rPr>
        <w:t> : Température moyenné à la surface du rotor dans le palier</w:t>
      </w:r>
    </w:p>
    <w:p w14:paraId="2F687AF5" w14:textId="77777777" w:rsidR="00B431E6" w:rsidRDefault="00B431E6" w:rsidP="00B431E6">
      <w:pPr>
        <w:jc w:val="center"/>
        <w:rPr>
          <w:lang w:eastAsia="zh-CN"/>
        </w:rPr>
      </w:pPr>
      <w:r>
        <w:rPr>
          <w:noProof/>
          <w:lang w:eastAsia="zh-CN"/>
        </w:rPr>
        <w:lastRenderedPageBreak/>
        <w:drawing>
          <wp:inline distT="0" distB="0" distL="0" distR="0" wp14:anchorId="2138FA09" wp14:editId="5B59C249">
            <wp:extent cx="5713410" cy="3433375"/>
            <wp:effectExtent l="0" t="0" r="0" b="0"/>
            <wp:docPr id="471" name="Imag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20117" cy="3437406"/>
                    </a:xfrm>
                    <a:prstGeom prst="rect">
                      <a:avLst/>
                    </a:prstGeom>
                    <a:noFill/>
                  </pic:spPr>
                </pic:pic>
              </a:graphicData>
            </a:graphic>
          </wp:inline>
        </w:drawing>
      </w:r>
    </w:p>
    <w:p w14:paraId="5641E504" w14:textId="10545508" w:rsidR="00B431E6" w:rsidRDefault="00B431E6" w:rsidP="00B431E6">
      <w:pPr>
        <w:pStyle w:val="Lgende"/>
        <w:jc w:val="center"/>
        <w:rPr>
          <w:rFonts w:ascii="Calibri" w:hAnsi="Calibri" w:cs="Calibri"/>
          <w:i w:val="0"/>
          <w:iCs w:val="0"/>
          <w:color w:val="000000"/>
          <w:sz w:val="22"/>
          <w:szCs w:val="24"/>
        </w:rPr>
      </w:pPr>
      <w:bookmarkStart w:id="891" w:name="_Ref533631685"/>
      <w:r w:rsidRPr="0089339B">
        <w:rPr>
          <w:rFonts w:ascii="Calibri" w:hAnsi="Calibri" w:cs="Calibri"/>
          <w:i w:val="0"/>
          <w:iCs w:val="0"/>
          <w:color w:val="000000"/>
          <w:sz w:val="22"/>
          <w:szCs w:val="24"/>
        </w:rPr>
        <w:t xml:space="preserve">Figure </w:t>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STYLEREF 2 \s </w:instrText>
      </w:r>
      <w:r w:rsidR="007B73B8">
        <w:rPr>
          <w:rFonts w:ascii="Calibri" w:hAnsi="Calibri" w:cs="Calibri"/>
          <w:i w:val="0"/>
          <w:iCs w:val="0"/>
          <w:color w:val="000000"/>
          <w:sz w:val="22"/>
          <w:szCs w:val="24"/>
        </w:rPr>
        <w:fldChar w:fldCharType="separate"/>
      </w:r>
      <w:r w:rsidR="00D07291">
        <w:rPr>
          <w:rFonts w:ascii="Calibri" w:hAnsi="Calibri" w:cs="Calibri"/>
          <w:i w:val="0"/>
          <w:iCs w:val="0"/>
          <w:noProof/>
          <w:color w:val="000000"/>
          <w:sz w:val="22"/>
          <w:szCs w:val="24"/>
        </w:rPr>
        <w:t>4.4</w:t>
      </w:r>
      <w:r w:rsidR="007B73B8">
        <w:rPr>
          <w:rFonts w:ascii="Calibri" w:hAnsi="Calibri" w:cs="Calibri"/>
          <w:i w:val="0"/>
          <w:iCs w:val="0"/>
          <w:color w:val="000000"/>
          <w:sz w:val="22"/>
          <w:szCs w:val="24"/>
        </w:rPr>
        <w:fldChar w:fldCharType="end"/>
      </w:r>
      <w:r w:rsidR="007B73B8">
        <w:rPr>
          <w:rFonts w:ascii="Calibri" w:hAnsi="Calibri" w:cs="Calibri"/>
          <w:i w:val="0"/>
          <w:iCs w:val="0"/>
          <w:color w:val="000000"/>
          <w:sz w:val="22"/>
          <w:szCs w:val="24"/>
        </w:rPr>
        <w:noBreakHyphen/>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SEQ Figure \* ARABIC \s 2 </w:instrText>
      </w:r>
      <w:r w:rsidR="007B73B8">
        <w:rPr>
          <w:rFonts w:ascii="Calibri" w:hAnsi="Calibri" w:cs="Calibri"/>
          <w:i w:val="0"/>
          <w:iCs w:val="0"/>
          <w:color w:val="000000"/>
          <w:sz w:val="22"/>
          <w:szCs w:val="24"/>
        </w:rPr>
        <w:fldChar w:fldCharType="separate"/>
      </w:r>
      <w:r w:rsidR="00D07291">
        <w:rPr>
          <w:rFonts w:ascii="Calibri" w:hAnsi="Calibri" w:cs="Calibri"/>
          <w:i w:val="0"/>
          <w:iCs w:val="0"/>
          <w:noProof/>
          <w:color w:val="000000"/>
          <w:sz w:val="22"/>
          <w:szCs w:val="24"/>
        </w:rPr>
        <w:t>4</w:t>
      </w:r>
      <w:r w:rsidR="007B73B8">
        <w:rPr>
          <w:rFonts w:ascii="Calibri" w:hAnsi="Calibri" w:cs="Calibri"/>
          <w:i w:val="0"/>
          <w:iCs w:val="0"/>
          <w:color w:val="000000"/>
          <w:sz w:val="22"/>
          <w:szCs w:val="24"/>
        </w:rPr>
        <w:fldChar w:fldCharType="end"/>
      </w:r>
      <w:bookmarkEnd w:id="891"/>
      <w:r>
        <w:rPr>
          <w:rFonts w:ascii="Calibri" w:hAnsi="Calibri" w:cs="Calibri"/>
          <w:i w:val="0"/>
          <w:iCs w:val="0"/>
          <w:color w:val="000000"/>
          <w:sz w:val="22"/>
          <w:szCs w:val="24"/>
        </w:rPr>
        <w:t xml:space="preserve"> : Différence de la température </w:t>
      </w:r>
      <m:oMath>
        <m:r>
          <w:rPr>
            <w:rFonts w:ascii="Cambria Math" w:hAnsi="Cambria Math" w:cs="Calibri"/>
            <w:color w:val="000000"/>
            <w:sz w:val="22"/>
            <w:szCs w:val="24"/>
          </w:rPr>
          <m:t>ΔT</m:t>
        </m:r>
      </m:oMath>
      <w:r>
        <w:rPr>
          <w:rFonts w:ascii="Calibri" w:hAnsi="Calibri" w:cs="Calibri"/>
          <w:i w:val="0"/>
          <w:iCs w:val="0"/>
          <w:color w:val="000000"/>
          <w:sz w:val="22"/>
          <w:szCs w:val="24"/>
        </w:rPr>
        <w:t xml:space="preserve"> au rotor au mi plan du palier</w:t>
      </w:r>
    </w:p>
    <w:p w14:paraId="38FBA664" w14:textId="77777777" w:rsidR="00B431E6" w:rsidRDefault="00B431E6" w:rsidP="00B431E6">
      <w:pPr>
        <w:jc w:val="center"/>
        <w:rPr>
          <w:lang w:eastAsia="zh-CN"/>
        </w:rPr>
      </w:pPr>
      <w:r>
        <w:rPr>
          <w:noProof/>
          <w:lang w:eastAsia="zh-CN"/>
        </w:rPr>
        <w:drawing>
          <wp:inline distT="0" distB="0" distL="0" distR="0" wp14:anchorId="3273CA63" wp14:editId="3751CA4B">
            <wp:extent cx="5903854" cy="3545457"/>
            <wp:effectExtent l="0" t="0" r="0" b="0"/>
            <wp:docPr id="472" name="Imag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13493" cy="3551245"/>
                    </a:xfrm>
                    <a:prstGeom prst="rect">
                      <a:avLst/>
                    </a:prstGeom>
                    <a:noFill/>
                  </pic:spPr>
                </pic:pic>
              </a:graphicData>
            </a:graphic>
          </wp:inline>
        </w:drawing>
      </w:r>
    </w:p>
    <w:p w14:paraId="292B1F4C" w14:textId="4F1FDFE5" w:rsidR="00B431E6" w:rsidRDefault="00B431E6" w:rsidP="00B431E6">
      <w:pPr>
        <w:pStyle w:val="Lgende"/>
        <w:jc w:val="center"/>
        <w:rPr>
          <w:rFonts w:ascii="Calibri" w:hAnsi="Calibri" w:cs="Calibri"/>
          <w:i w:val="0"/>
          <w:iCs w:val="0"/>
          <w:color w:val="000000"/>
          <w:sz w:val="22"/>
          <w:szCs w:val="24"/>
        </w:rPr>
      </w:pPr>
      <w:bookmarkStart w:id="892" w:name="_Ref533631691"/>
      <w:r w:rsidRPr="0089339B">
        <w:rPr>
          <w:rFonts w:ascii="Calibri" w:hAnsi="Calibri" w:cs="Calibri"/>
          <w:i w:val="0"/>
          <w:iCs w:val="0"/>
          <w:color w:val="000000"/>
          <w:sz w:val="22"/>
          <w:szCs w:val="24"/>
        </w:rPr>
        <w:t xml:space="preserve">Figure </w:t>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STYLEREF 2 \s </w:instrText>
      </w:r>
      <w:r w:rsidR="007B73B8">
        <w:rPr>
          <w:rFonts w:ascii="Calibri" w:hAnsi="Calibri" w:cs="Calibri"/>
          <w:i w:val="0"/>
          <w:iCs w:val="0"/>
          <w:color w:val="000000"/>
          <w:sz w:val="22"/>
          <w:szCs w:val="24"/>
        </w:rPr>
        <w:fldChar w:fldCharType="separate"/>
      </w:r>
      <w:r w:rsidR="00D07291">
        <w:rPr>
          <w:rFonts w:ascii="Calibri" w:hAnsi="Calibri" w:cs="Calibri"/>
          <w:i w:val="0"/>
          <w:iCs w:val="0"/>
          <w:noProof/>
          <w:color w:val="000000"/>
          <w:sz w:val="22"/>
          <w:szCs w:val="24"/>
        </w:rPr>
        <w:t>4.4</w:t>
      </w:r>
      <w:r w:rsidR="007B73B8">
        <w:rPr>
          <w:rFonts w:ascii="Calibri" w:hAnsi="Calibri" w:cs="Calibri"/>
          <w:i w:val="0"/>
          <w:iCs w:val="0"/>
          <w:color w:val="000000"/>
          <w:sz w:val="22"/>
          <w:szCs w:val="24"/>
        </w:rPr>
        <w:fldChar w:fldCharType="end"/>
      </w:r>
      <w:r w:rsidR="007B73B8">
        <w:rPr>
          <w:rFonts w:ascii="Calibri" w:hAnsi="Calibri" w:cs="Calibri"/>
          <w:i w:val="0"/>
          <w:iCs w:val="0"/>
          <w:color w:val="000000"/>
          <w:sz w:val="22"/>
          <w:szCs w:val="24"/>
        </w:rPr>
        <w:noBreakHyphen/>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SEQ Figure \* ARABIC \s 2 </w:instrText>
      </w:r>
      <w:r w:rsidR="007B73B8">
        <w:rPr>
          <w:rFonts w:ascii="Calibri" w:hAnsi="Calibri" w:cs="Calibri"/>
          <w:i w:val="0"/>
          <w:iCs w:val="0"/>
          <w:color w:val="000000"/>
          <w:sz w:val="22"/>
          <w:szCs w:val="24"/>
        </w:rPr>
        <w:fldChar w:fldCharType="separate"/>
      </w:r>
      <w:r w:rsidR="00D07291">
        <w:rPr>
          <w:rFonts w:ascii="Calibri" w:hAnsi="Calibri" w:cs="Calibri"/>
          <w:i w:val="0"/>
          <w:iCs w:val="0"/>
          <w:noProof/>
          <w:color w:val="000000"/>
          <w:sz w:val="22"/>
          <w:szCs w:val="24"/>
        </w:rPr>
        <w:t>5</w:t>
      </w:r>
      <w:r w:rsidR="007B73B8">
        <w:rPr>
          <w:rFonts w:ascii="Calibri" w:hAnsi="Calibri" w:cs="Calibri"/>
          <w:i w:val="0"/>
          <w:iCs w:val="0"/>
          <w:color w:val="000000"/>
          <w:sz w:val="22"/>
          <w:szCs w:val="24"/>
        </w:rPr>
        <w:fldChar w:fldCharType="end"/>
      </w:r>
      <w:bookmarkEnd w:id="892"/>
      <w:r>
        <w:rPr>
          <w:rFonts w:ascii="Calibri" w:hAnsi="Calibri" w:cs="Calibri"/>
          <w:i w:val="0"/>
          <w:iCs w:val="0"/>
          <w:color w:val="000000"/>
          <w:sz w:val="22"/>
          <w:szCs w:val="24"/>
        </w:rPr>
        <w:t> : Phase du point chaud dans la direction circonférentielle du rotor</w:t>
      </w:r>
    </w:p>
    <w:p w14:paraId="765C7FB2" w14:textId="05D5AFF4" w:rsidR="00B431E6" w:rsidRDefault="00104CAA" w:rsidP="00004B4E">
      <w:pPr>
        <w:spacing w:line="360" w:lineRule="auto"/>
        <w:rPr>
          <w:lang w:eastAsia="zh-CN"/>
        </w:rPr>
      </w:pPr>
      <w:r>
        <w:rPr>
          <w:lang w:eastAsia="zh-CN"/>
        </w:rPr>
        <w:t xml:space="preserve">Le changement de la phase du point chaud est lié avec le changement de phase de vibration. </w:t>
      </w:r>
      <w:r w:rsidR="00004B4E">
        <w:rPr>
          <w:lang w:eastAsia="zh-CN"/>
        </w:rPr>
        <w:t>Le déphasage du point chaud et du point haut reste toujours dans l’intervalle de 0, 60 degrés.</w:t>
      </w:r>
    </w:p>
    <w:p w14:paraId="559BCEBE" w14:textId="77777777" w:rsidR="00B431E6" w:rsidRDefault="00B431E6" w:rsidP="00B431E6">
      <w:pPr>
        <w:jc w:val="center"/>
        <w:rPr>
          <w:lang w:eastAsia="zh-CN"/>
        </w:rPr>
      </w:pPr>
      <w:r>
        <w:rPr>
          <w:noProof/>
          <w:lang w:eastAsia="zh-CN"/>
        </w:rPr>
        <w:lastRenderedPageBreak/>
        <w:drawing>
          <wp:inline distT="0" distB="0" distL="0" distR="0" wp14:anchorId="5C268133" wp14:editId="2449737F">
            <wp:extent cx="5723228" cy="3579962"/>
            <wp:effectExtent l="0" t="0" r="0" b="1905"/>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30266" cy="3584365"/>
                    </a:xfrm>
                    <a:prstGeom prst="rect">
                      <a:avLst/>
                    </a:prstGeom>
                    <a:noFill/>
                  </pic:spPr>
                </pic:pic>
              </a:graphicData>
            </a:graphic>
          </wp:inline>
        </w:drawing>
      </w:r>
    </w:p>
    <w:p w14:paraId="55572B42" w14:textId="3078FE46" w:rsidR="00B431E6" w:rsidRDefault="00B431E6" w:rsidP="00B431E6">
      <w:pPr>
        <w:pStyle w:val="Lgende"/>
        <w:jc w:val="center"/>
        <w:rPr>
          <w:rFonts w:ascii="Calibri" w:hAnsi="Calibri" w:cs="Calibri"/>
          <w:i w:val="0"/>
          <w:iCs w:val="0"/>
          <w:color w:val="000000"/>
          <w:sz w:val="22"/>
          <w:szCs w:val="24"/>
        </w:rPr>
      </w:pPr>
      <w:bookmarkStart w:id="893" w:name="_Ref533631144"/>
      <w:r w:rsidRPr="0089339B">
        <w:rPr>
          <w:rFonts w:ascii="Calibri" w:hAnsi="Calibri" w:cs="Calibri"/>
          <w:i w:val="0"/>
          <w:iCs w:val="0"/>
          <w:color w:val="000000"/>
          <w:sz w:val="22"/>
          <w:szCs w:val="24"/>
        </w:rPr>
        <w:t xml:space="preserve">Figure </w:t>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STYLEREF 2 \s </w:instrText>
      </w:r>
      <w:r w:rsidR="007B73B8">
        <w:rPr>
          <w:rFonts w:ascii="Calibri" w:hAnsi="Calibri" w:cs="Calibri"/>
          <w:i w:val="0"/>
          <w:iCs w:val="0"/>
          <w:color w:val="000000"/>
          <w:sz w:val="22"/>
          <w:szCs w:val="24"/>
        </w:rPr>
        <w:fldChar w:fldCharType="separate"/>
      </w:r>
      <w:r w:rsidR="00D07291">
        <w:rPr>
          <w:rFonts w:ascii="Calibri" w:hAnsi="Calibri" w:cs="Calibri"/>
          <w:i w:val="0"/>
          <w:iCs w:val="0"/>
          <w:noProof/>
          <w:color w:val="000000"/>
          <w:sz w:val="22"/>
          <w:szCs w:val="24"/>
        </w:rPr>
        <w:t>4.4</w:t>
      </w:r>
      <w:r w:rsidR="007B73B8">
        <w:rPr>
          <w:rFonts w:ascii="Calibri" w:hAnsi="Calibri" w:cs="Calibri"/>
          <w:i w:val="0"/>
          <w:iCs w:val="0"/>
          <w:color w:val="000000"/>
          <w:sz w:val="22"/>
          <w:szCs w:val="24"/>
        </w:rPr>
        <w:fldChar w:fldCharType="end"/>
      </w:r>
      <w:r w:rsidR="007B73B8">
        <w:rPr>
          <w:rFonts w:ascii="Calibri" w:hAnsi="Calibri" w:cs="Calibri"/>
          <w:i w:val="0"/>
          <w:iCs w:val="0"/>
          <w:color w:val="000000"/>
          <w:sz w:val="22"/>
          <w:szCs w:val="24"/>
        </w:rPr>
        <w:noBreakHyphen/>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SEQ Figure \* ARABIC \s 2 </w:instrText>
      </w:r>
      <w:r w:rsidR="007B73B8">
        <w:rPr>
          <w:rFonts w:ascii="Calibri" w:hAnsi="Calibri" w:cs="Calibri"/>
          <w:i w:val="0"/>
          <w:iCs w:val="0"/>
          <w:color w:val="000000"/>
          <w:sz w:val="22"/>
          <w:szCs w:val="24"/>
        </w:rPr>
        <w:fldChar w:fldCharType="separate"/>
      </w:r>
      <w:r w:rsidR="00D07291">
        <w:rPr>
          <w:rFonts w:ascii="Calibri" w:hAnsi="Calibri" w:cs="Calibri"/>
          <w:i w:val="0"/>
          <w:iCs w:val="0"/>
          <w:noProof/>
          <w:color w:val="000000"/>
          <w:sz w:val="22"/>
          <w:szCs w:val="24"/>
        </w:rPr>
        <w:t>6</w:t>
      </w:r>
      <w:r w:rsidR="007B73B8">
        <w:rPr>
          <w:rFonts w:ascii="Calibri" w:hAnsi="Calibri" w:cs="Calibri"/>
          <w:i w:val="0"/>
          <w:iCs w:val="0"/>
          <w:color w:val="000000"/>
          <w:sz w:val="22"/>
          <w:szCs w:val="24"/>
        </w:rPr>
        <w:fldChar w:fldCharType="end"/>
      </w:r>
      <w:bookmarkEnd w:id="893"/>
      <w:r>
        <w:rPr>
          <w:rFonts w:ascii="Calibri" w:hAnsi="Calibri" w:cs="Calibri"/>
          <w:i w:val="0"/>
          <w:iCs w:val="0"/>
          <w:color w:val="000000"/>
          <w:sz w:val="22"/>
          <w:szCs w:val="24"/>
        </w:rPr>
        <w:t> : Déphasage du point chaud par rapport au point haut</w:t>
      </w:r>
    </w:p>
    <w:p w14:paraId="0C2373D2" w14:textId="77777777" w:rsidR="00B431E6" w:rsidRDefault="00B431E6" w:rsidP="00B431E6">
      <w:pPr>
        <w:rPr>
          <w:lang w:eastAsia="zh-CN"/>
        </w:rPr>
      </w:pPr>
    </w:p>
    <w:p w14:paraId="471F07E5" w14:textId="77777777" w:rsidR="00B431E6" w:rsidRDefault="00B431E6" w:rsidP="00B431E6">
      <w:pPr>
        <w:spacing w:line="360" w:lineRule="auto"/>
        <w:ind w:firstLine="708"/>
      </w:pPr>
      <w:r>
        <w:t>Malgré l’effet Morton instable mis en évidence avec le balourd 140 g.mm, les phénomènes de la vibration spirale et la vibration cyclique ne sont pas observé dans la simulation. L’origine de ces phénomènes devrait encore être clarifié et vérifié dans le futur.</w:t>
      </w:r>
    </w:p>
    <w:p w14:paraId="0C7EB669" w14:textId="77777777" w:rsidR="00B431E6" w:rsidRPr="00BD7EE2" w:rsidRDefault="00B431E6" w:rsidP="00B431E6">
      <w:pPr>
        <w:rPr>
          <w:lang w:eastAsia="zh-CN"/>
        </w:rPr>
      </w:pPr>
    </w:p>
    <w:p w14:paraId="742881EE" w14:textId="77777777" w:rsidR="00B431E6" w:rsidRPr="005E69E7" w:rsidRDefault="00B431E6" w:rsidP="00665DA5">
      <w:pPr>
        <w:pStyle w:val="Titre2"/>
        <w:ind w:left="709"/>
      </w:pPr>
      <w:bookmarkStart w:id="894" w:name="_Toc535252184"/>
      <w:r>
        <w:t>Conclusion</w:t>
      </w:r>
      <w:bookmarkEnd w:id="894"/>
    </w:p>
    <w:p w14:paraId="510D729C" w14:textId="77777777" w:rsidR="00B431E6" w:rsidRDefault="00B431E6" w:rsidP="00B431E6">
      <w:pPr>
        <w:spacing w:line="360" w:lineRule="auto"/>
      </w:pPr>
    </w:p>
    <w:p w14:paraId="0BF29AEC" w14:textId="77777777" w:rsidR="00B431E6" w:rsidRDefault="00B431E6" w:rsidP="00B431E6">
      <w:pPr>
        <w:spacing w:line="360" w:lineRule="auto"/>
        <w:ind w:firstLine="708"/>
      </w:pPr>
      <w:r>
        <w:t>Ce chapitre a exposé le modèle complet de l’effet Morton et la stratégie du couplage entre les sous-modèles. Les simulations de l’effet Morton en régime transitoire ont été réalisées en se basant sur le BEM sous deux configurations de rotor. La comparaison des résultats numériques et expérimentaux obtenus sous la configuration du rotor 430 mm a pour but de valider le modèle complet de l’effet Morton, ainsi que ses sous-modèles. Grâce à la bonne cohérence des résultats sur le niveau de la vibration synchrone et le champ de température à la surface du rotor, les modèles numériques ont été validé. La validation autorise l’utilisation de ces outils numériques pour analyser la stabilité de l’effet Morton au chapitre 5.  Néanmoins, le rotor 430mm se comporte seulement avec l’effet Morton stable. Afin de reproduire l’effet Morton instable, la deuxième configuration du rotor 700mm ont été proposée. Le résultat numérique obtenu avec un balourd de 140 g.mm a réussi à reproduire l’effet Morton instable. Ce résultat est cohérent avec la prédiction de l’instabilité de l’effet Morton en utilisant la méthode détaillée dans le chapitre 5.</w:t>
      </w:r>
    </w:p>
    <w:p w14:paraId="76F9B210" w14:textId="77777777" w:rsidR="006F4286" w:rsidRDefault="006F4286" w:rsidP="006F4286">
      <w:pPr>
        <w:spacing w:line="360" w:lineRule="auto"/>
      </w:pPr>
    </w:p>
    <w:p w14:paraId="4AC449D1" w14:textId="6E4090D7" w:rsidR="006F4286" w:rsidRDefault="006F4286" w:rsidP="006F4286">
      <w:pPr>
        <w:pStyle w:val="Titre1"/>
        <w:numPr>
          <w:ilvl w:val="0"/>
          <w:numId w:val="0"/>
        </w:numPr>
        <w:ind w:left="567" w:hanging="566"/>
        <w:jc w:val="left"/>
      </w:pPr>
      <w:bookmarkStart w:id="895" w:name="_Toc535252185"/>
      <w:r>
        <w:lastRenderedPageBreak/>
        <w:t xml:space="preserve">Chapitre 5 : </w:t>
      </w:r>
      <w:r>
        <w:br/>
        <w:t>Analyses de la stabilité</w:t>
      </w:r>
      <w:bookmarkEnd w:id="895"/>
    </w:p>
    <w:p w14:paraId="6750AAFE" w14:textId="77777777" w:rsidR="006F4286" w:rsidRDefault="006F4286" w:rsidP="006F4286"/>
    <w:p w14:paraId="1CBCCAD6" w14:textId="77777777" w:rsidR="006F4286" w:rsidRDefault="006F4286" w:rsidP="006F4286"/>
    <w:p w14:paraId="5618F6C0" w14:textId="77777777" w:rsidR="002F7A9B" w:rsidRDefault="002F7A9B" w:rsidP="006F4286"/>
    <w:p w14:paraId="1A79D180" w14:textId="63ABF6DF" w:rsidR="006F4286" w:rsidRDefault="006F4286" w:rsidP="006F4286">
      <w:pPr>
        <w:spacing w:line="360" w:lineRule="auto"/>
        <w:ind w:firstLine="708"/>
      </w:pPr>
      <w:r>
        <w:t>Après avoir présenté les modélisations des phénomènes physiques aux chapitres 2 et 3, ainsi que la simulation complète en régime transitoire au chapitre 4, ce dernier chapitre s’intéresse à réaliser l’analyse de la stabilité de l’effet Morton. Cette analyse a pour l’objectif d’estimer le risque du déclenchement de l’effet Morton instable sans réaliser la simulation couteuse en termes de temps de calcul. L’analyse s’est basée sur la métho</w:t>
      </w:r>
      <w:r w:rsidR="00EB6775">
        <w:t>de des coefficients d’influence</w:t>
      </w:r>
      <w:r>
        <w:t xml:space="preserve"> qui relient les trois aspects physiques concernés dans l’effet Morton. En fonction de la précision de l’analyse visée et le coût du calcul, deux approches avec degrés de complexité différentes sont utilisées pour déterminer les coefficients d’influence de l’effet Morton (</w:t>
      </w:r>
      <m:oMath>
        <m:r>
          <m:rPr>
            <m:sty m:val="bi"/>
          </m:rPr>
          <w:rPr>
            <w:rFonts w:ascii="Cambria Math" w:hAnsi="Cambria Math"/>
          </w:rPr>
          <m:t>A,B,C</m:t>
        </m:r>
        <m:r>
          <w:rPr>
            <w:rFonts w:ascii="Cambria Math" w:hAnsi="Cambria Math"/>
          </w:rPr>
          <m:t>)</m:t>
        </m:r>
      </m:oMath>
      <w:r>
        <w:t xml:space="preserve">. </w:t>
      </w:r>
    </w:p>
    <w:p w14:paraId="4E66CA08" w14:textId="3E3293B8" w:rsidR="006F4286" w:rsidRDefault="006F4286" w:rsidP="006F4286">
      <w:pPr>
        <w:spacing w:line="360" w:lineRule="auto"/>
        <w:ind w:firstLine="708"/>
      </w:pPr>
      <w:r>
        <w:t xml:space="preserve">Dans ce chapitre, la méthode d’analyse de stabilité est d’abord appliquée au banc d’essais de l’effet Morton (BEM). Ses résultats permettent de vérifier et expliquer les résultats de simulation numérique présentés au chapitre précédent. Ensuite, l’analyse est effectuée à un cas historique dans la littérature. Enfin, les pistes et les solutions empiriques utilisées pour éviter l’effet Morton instable sont discutées en appuyant sur les coefficients d’influence de l’effet Morton. </w:t>
      </w:r>
    </w:p>
    <w:p w14:paraId="0DB4FD08" w14:textId="77777777" w:rsidR="002F7A9B" w:rsidRPr="002F7A9B" w:rsidRDefault="002F7A9B" w:rsidP="00706BB2">
      <w:pPr>
        <w:pStyle w:val="Paragraphedeliste"/>
        <w:keepNext/>
        <w:keepLines/>
        <w:numPr>
          <w:ilvl w:val="0"/>
          <w:numId w:val="14"/>
        </w:numPr>
        <w:tabs>
          <w:tab w:val="left" w:pos="567"/>
        </w:tabs>
        <w:spacing w:before="240"/>
        <w:contextualSpacing w:val="0"/>
        <w:jc w:val="both"/>
        <w:outlineLvl w:val="0"/>
        <w:rPr>
          <w:b/>
          <w:caps/>
          <w:vanish/>
          <w:sz w:val="40"/>
          <w:szCs w:val="24"/>
        </w:rPr>
      </w:pPr>
      <w:bookmarkStart w:id="896" w:name="_Toc534279506"/>
      <w:bookmarkStart w:id="897" w:name="_Toc534279604"/>
      <w:bookmarkStart w:id="898" w:name="_Toc534279682"/>
      <w:bookmarkStart w:id="899" w:name="_Toc534290978"/>
      <w:bookmarkStart w:id="900" w:name="_Toc534293260"/>
      <w:bookmarkStart w:id="901" w:name="_Toc534293544"/>
      <w:bookmarkStart w:id="902" w:name="_Toc534293622"/>
      <w:bookmarkStart w:id="903" w:name="_Toc534387921"/>
      <w:bookmarkStart w:id="904" w:name="_Toc534410892"/>
      <w:bookmarkStart w:id="905" w:name="_Toc534620806"/>
      <w:bookmarkStart w:id="906" w:name="_Toc534621292"/>
      <w:bookmarkStart w:id="907" w:name="_Toc534621397"/>
      <w:bookmarkStart w:id="908" w:name="_Toc534621504"/>
      <w:bookmarkStart w:id="909" w:name="_Toc534625163"/>
      <w:bookmarkStart w:id="910" w:name="_Toc534631463"/>
      <w:bookmarkStart w:id="911" w:name="_Toc534631563"/>
      <w:bookmarkStart w:id="912" w:name="_Toc534631916"/>
      <w:bookmarkStart w:id="913" w:name="_Toc534632149"/>
      <w:bookmarkStart w:id="914" w:name="_Toc534632361"/>
      <w:bookmarkStart w:id="915" w:name="_Toc534632483"/>
      <w:bookmarkStart w:id="916" w:name="_Toc534632582"/>
      <w:bookmarkStart w:id="917" w:name="_Toc534633875"/>
      <w:bookmarkStart w:id="918" w:name="_Toc534634219"/>
      <w:bookmarkStart w:id="919" w:name="_Toc534634623"/>
      <w:bookmarkStart w:id="920" w:name="_Toc534634998"/>
      <w:bookmarkStart w:id="921" w:name="_Toc534635098"/>
      <w:bookmarkStart w:id="922" w:name="_Toc534635198"/>
      <w:bookmarkStart w:id="923" w:name="_Toc534635298"/>
      <w:bookmarkStart w:id="924" w:name="_Toc534635398"/>
      <w:bookmarkStart w:id="925" w:name="_Toc534635519"/>
      <w:bookmarkStart w:id="926" w:name="_Toc534635618"/>
      <w:bookmarkStart w:id="927" w:name="_Toc534636668"/>
      <w:bookmarkStart w:id="928" w:name="_Toc534638296"/>
      <w:bookmarkStart w:id="929" w:name="_Toc534638382"/>
      <w:bookmarkStart w:id="930" w:name="_Toc534638749"/>
      <w:bookmarkStart w:id="931" w:name="_Toc534640604"/>
      <w:bookmarkStart w:id="932" w:name="_Toc534650414"/>
      <w:bookmarkStart w:id="933" w:name="_Toc534707690"/>
      <w:bookmarkStart w:id="934" w:name="_Toc534719995"/>
      <w:bookmarkStart w:id="935" w:name="_Toc534720678"/>
      <w:bookmarkStart w:id="936" w:name="_Toc534721450"/>
      <w:bookmarkStart w:id="937" w:name="_Toc534723228"/>
      <w:bookmarkStart w:id="938" w:name="_Toc534724140"/>
      <w:bookmarkStart w:id="939" w:name="_Toc534724685"/>
      <w:bookmarkStart w:id="940" w:name="_Toc534724989"/>
      <w:bookmarkStart w:id="941" w:name="_Toc534725660"/>
      <w:bookmarkStart w:id="942" w:name="_Toc534729743"/>
      <w:bookmarkStart w:id="943" w:name="_Toc534792292"/>
      <w:bookmarkStart w:id="944" w:name="_Toc534792941"/>
      <w:bookmarkStart w:id="945" w:name="_Toc534793268"/>
      <w:bookmarkStart w:id="946" w:name="_Toc534794026"/>
      <w:bookmarkStart w:id="947" w:name="_Toc534794121"/>
      <w:bookmarkStart w:id="948" w:name="_Toc534794218"/>
      <w:bookmarkStart w:id="949" w:name="_Toc534796850"/>
      <w:bookmarkStart w:id="950" w:name="_Toc534878106"/>
      <w:bookmarkStart w:id="951" w:name="_Toc534878200"/>
      <w:bookmarkStart w:id="952" w:name="_Toc534880538"/>
      <w:bookmarkStart w:id="953" w:name="_Toc534895270"/>
      <w:bookmarkStart w:id="954" w:name="_Toc534895987"/>
      <w:bookmarkStart w:id="955" w:name="_Toc534896541"/>
      <w:bookmarkStart w:id="956" w:name="_Toc534896934"/>
      <w:bookmarkStart w:id="957" w:name="_Toc534983330"/>
      <w:bookmarkStart w:id="958" w:name="_Toc534984864"/>
      <w:bookmarkStart w:id="959" w:name="_Ref531012649"/>
      <w:bookmarkStart w:id="960" w:name="_Toc535242956"/>
      <w:bookmarkStart w:id="961" w:name="_Toc535243308"/>
      <w:bookmarkStart w:id="962" w:name="_Toc535245091"/>
      <w:bookmarkStart w:id="963" w:name="_Toc535248215"/>
      <w:bookmarkStart w:id="964" w:name="_Toc535248632"/>
      <w:bookmarkStart w:id="965" w:name="_Toc535250111"/>
      <w:bookmarkStart w:id="966" w:name="_Toc535251291"/>
      <w:bookmarkStart w:id="967" w:name="_Toc535251832"/>
      <w:bookmarkStart w:id="968" w:name="_Toc535252186"/>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60"/>
      <w:bookmarkEnd w:id="961"/>
      <w:bookmarkEnd w:id="962"/>
      <w:bookmarkEnd w:id="963"/>
      <w:bookmarkEnd w:id="964"/>
      <w:bookmarkEnd w:id="965"/>
      <w:bookmarkEnd w:id="966"/>
      <w:bookmarkEnd w:id="967"/>
      <w:bookmarkEnd w:id="968"/>
    </w:p>
    <w:p w14:paraId="08013223" w14:textId="77777777" w:rsidR="00106910" w:rsidRPr="00106910" w:rsidRDefault="00106910" w:rsidP="00106910">
      <w:pPr>
        <w:pStyle w:val="Paragraphedeliste"/>
        <w:keepNext/>
        <w:keepLines/>
        <w:numPr>
          <w:ilvl w:val="0"/>
          <w:numId w:val="34"/>
        </w:numPr>
        <w:tabs>
          <w:tab w:val="left" w:pos="567"/>
        </w:tabs>
        <w:spacing w:before="240"/>
        <w:contextualSpacing w:val="0"/>
        <w:jc w:val="both"/>
        <w:outlineLvl w:val="0"/>
        <w:rPr>
          <w:b/>
          <w:caps/>
          <w:vanish/>
          <w:sz w:val="40"/>
          <w:szCs w:val="24"/>
        </w:rPr>
      </w:pPr>
      <w:bookmarkStart w:id="969" w:name="_Toc534793269"/>
      <w:bookmarkStart w:id="970" w:name="_Toc534794027"/>
      <w:bookmarkStart w:id="971" w:name="_Toc534794122"/>
      <w:bookmarkStart w:id="972" w:name="_Toc534794219"/>
      <w:bookmarkStart w:id="973" w:name="_Toc534796851"/>
      <w:bookmarkStart w:id="974" w:name="_Toc534878107"/>
      <w:bookmarkStart w:id="975" w:name="_Toc534878201"/>
      <w:bookmarkStart w:id="976" w:name="_Toc534880539"/>
      <w:bookmarkStart w:id="977" w:name="_Toc534895271"/>
      <w:bookmarkStart w:id="978" w:name="_Toc534895988"/>
      <w:bookmarkStart w:id="979" w:name="_Toc534896542"/>
      <w:bookmarkStart w:id="980" w:name="_Toc534896935"/>
      <w:bookmarkStart w:id="981" w:name="_Toc534983331"/>
      <w:bookmarkStart w:id="982" w:name="_Toc534984865"/>
      <w:bookmarkStart w:id="983" w:name="_Toc535242957"/>
      <w:bookmarkStart w:id="984" w:name="_Toc535243309"/>
      <w:bookmarkStart w:id="985" w:name="_Toc535245092"/>
      <w:bookmarkStart w:id="986" w:name="_Toc535248216"/>
      <w:bookmarkStart w:id="987" w:name="_Toc535248633"/>
      <w:bookmarkStart w:id="988" w:name="_Toc535250112"/>
      <w:bookmarkStart w:id="989" w:name="_Toc535251292"/>
      <w:bookmarkStart w:id="990" w:name="_Toc535251833"/>
      <w:bookmarkStart w:id="991" w:name="_Toc535252187"/>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p>
    <w:p w14:paraId="58616707" w14:textId="31864B3D" w:rsidR="006F4286" w:rsidRDefault="006F4286" w:rsidP="00106910">
      <w:pPr>
        <w:pStyle w:val="Titre2"/>
        <w:ind w:left="709"/>
      </w:pPr>
      <w:bookmarkStart w:id="992" w:name="_Toc535252188"/>
      <w:r>
        <w:t xml:space="preserve">Méthode d’analyse de la </w:t>
      </w:r>
      <w:bookmarkEnd w:id="959"/>
      <w:r>
        <w:t>stabilité</w:t>
      </w:r>
      <w:bookmarkEnd w:id="992"/>
    </w:p>
    <w:p w14:paraId="2BBA5461" w14:textId="5018EAB6" w:rsidR="006F4286" w:rsidRDefault="006F4286" w:rsidP="006F4286">
      <w:pPr>
        <w:spacing w:before="120" w:line="360" w:lineRule="auto"/>
        <w:ind w:firstLine="708"/>
      </w:pPr>
      <w:r>
        <w:t>L’analyse de la stabilité de l’effet de Morton</w:t>
      </w:r>
      <w:r>
        <w:rPr>
          <w:rFonts w:hint="eastAsia"/>
        </w:rPr>
        <w:t xml:space="preserve"> </w:t>
      </w:r>
      <w:r>
        <w:t>s’est basée sur les coefficients d’influence de l’effet Morton</w:t>
      </w:r>
      <m:oMath>
        <m:r>
          <w:rPr>
            <w:rFonts w:ascii="Cambria Math" w:hAnsi="Cambria Math"/>
          </w:rPr>
          <m:t xml:space="preserve"> </m:t>
        </m:r>
        <m:r>
          <m:rPr>
            <m:sty m:val="bi"/>
          </m:rPr>
          <w:rPr>
            <w:rFonts w:ascii="Cambria Math" w:hAnsi="Cambria Math"/>
          </w:rPr>
          <m:t>A, B, C</m:t>
        </m:r>
      </m:oMath>
      <w:r>
        <w:t xml:space="preserve"> initialement </w:t>
      </w:r>
      <w:r w:rsidR="00126524">
        <w:t>propos</w:t>
      </w:r>
      <w:r w:rsidR="00126524">
        <w:rPr>
          <w:rFonts w:eastAsiaTheme="minorEastAsia"/>
          <w:lang w:eastAsia="zh-CN"/>
        </w:rPr>
        <w:t>é</w:t>
      </w:r>
      <w:r w:rsidR="00A31083">
        <w:rPr>
          <w:rFonts w:eastAsiaTheme="minorEastAsia"/>
          <w:lang w:eastAsia="zh-CN"/>
        </w:rPr>
        <w:t>s</w:t>
      </w:r>
      <w:r>
        <w:t xml:space="preserve"> par Murphy et Lorenz en 2010</w:t>
      </w:r>
      <w:r w:rsidR="002B6086">
        <w:t xml:space="preserve"> </w:t>
      </w:r>
      <w:r w:rsidR="002B6086" w:rsidRPr="002B6086">
        <w:rPr>
          <w:b/>
        </w:rPr>
        <w:fldChar w:fldCharType="begin"/>
      </w:r>
      <w:r w:rsidR="002B6086" w:rsidRPr="002B6086">
        <w:rPr>
          <w:b/>
        </w:rPr>
        <w:instrText xml:space="preserve"> REF _Ref533096184 \r \h </w:instrText>
      </w:r>
      <w:r w:rsidR="002B6086">
        <w:rPr>
          <w:b/>
        </w:rPr>
        <w:instrText xml:space="preserve"> \* MERGEFORMAT </w:instrText>
      </w:r>
      <w:r w:rsidR="002B6086" w:rsidRPr="002B6086">
        <w:rPr>
          <w:b/>
        </w:rPr>
      </w:r>
      <w:r w:rsidR="002B6086" w:rsidRPr="002B6086">
        <w:rPr>
          <w:b/>
        </w:rPr>
        <w:fldChar w:fldCharType="separate"/>
      </w:r>
      <w:r w:rsidR="00D07291">
        <w:rPr>
          <w:b/>
        </w:rPr>
        <w:t>[18]</w:t>
      </w:r>
      <w:r w:rsidR="002B6086" w:rsidRPr="002B6086">
        <w:rPr>
          <w:b/>
        </w:rPr>
        <w:fldChar w:fldCharType="end"/>
      </w:r>
      <w:r>
        <w:t xml:space="preserve">.  Ces coefficients sont exprimés sous forme matricielle comme décrite </w:t>
      </w:r>
      <w:r w:rsidR="004E2655">
        <w:t>ci-dessous</w:t>
      </w:r>
      <w: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6F4286" w:rsidRPr="00E03861" w14:paraId="7017EA9F" w14:textId="77777777" w:rsidTr="008D2A74">
        <w:trPr>
          <w:trHeight w:val="635"/>
          <w:tblHeader/>
          <w:jc w:val="center"/>
        </w:trPr>
        <w:tc>
          <w:tcPr>
            <w:tcW w:w="7943" w:type="dxa"/>
            <w:vAlign w:val="center"/>
          </w:tcPr>
          <w:p w14:paraId="2643E91A" w14:textId="77777777" w:rsidR="006F4286" w:rsidRPr="00E03861" w:rsidRDefault="006F4286" w:rsidP="008D2A74">
            <w:pPr>
              <w:spacing w:after="160"/>
              <w:rPr>
                <w:rFonts w:asciiTheme="minorHAnsi" w:eastAsiaTheme="minorEastAsia" w:hAnsiTheme="minorHAnsi"/>
                <w:lang w:eastAsia="zh-CN"/>
              </w:rPr>
            </w:pPr>
            <m:oMathPara>
              <m:oMath>
                <m:r>
                  <m:rPr>
                    <m:sty m:val="bi"/>
                  </m:rPr>
                  <w:rPr>
                    <w:rFonts w:ascii="Cambria Math" w:hAnsi="Cambria Math" w:cs="Cambria Math"/>
                  </w:rPr>
                  <m:t>M</m:t>
                </m:r>
                <m:r>
                  <w:rPr>
                    <w:rFonts w:ascii="Cambria Math" w:hAnsi="Cambria Math"/>
                  </w:rPr>
                  <m:t xml:space="preserve"> = </m:t>
                </m:r>
                <m:d>
                  <m:dPr>
                    <m:begChr m:val="|"/>
                    <m:endChr m:val="|"/>
                    <m:ctrlPr>
                      <w:rPr>
                        <w:rFonts w:ascii="Cambria Math" w:hAnsi="Cambria Math"/>
                        <w:i/>
                      </w:rPr>
                    </m:ctrlPr>
                  </m:dPr>
                  <m:e>
                    <m:r>
                      <w:rPr>
                        <w:rFonts w:ascii="Cambria Math" w:hAnsi="Cambria Math"/>
                      </w:rPr>
                      <m:t>M</m:t>
                    </m:r>
                  </m:e>
                </m:d>
                <m:d>
                  <m:dPr>
                    <m:begChr m:val="["/>
                    <m:endChr m:val="]"/>
                    <m:ctrlPr>
                      <w:rPr>
                        <w:rFonts w:ascii="Cambria Math" w:eastAsia="SimSun" w:hAnsi="Cambria Math"/>
                        <w:i/>
                      </w:rPr>
                    </m:ctrlPr>
                  </m:dPr>
                  <m:e>
                    <m:m>
                      <m:mPr>
                        <m:mcs>
                          <m:mc>
                            <m:mcPr>
                              <m:count m:val="2"/>
                              <m:mcJc m:val="center"/>
                            </m:mcPr>
                          </m:mc>
                        </m:mcs>
                        <m:ctrlPr>
                          <w:rPr>
                            <w:rFonts w:ascii="Cambria Math" w:eastAsia="SimSun" w:hAnsi="Cambria Math"/>
                            <w:i/>
                          </w:rPr>
                        </m:ctrlPr>
                      </m:mPr>
                      <m:mr>
                        <m:e>
                          <m:func>
                            <m:funcPr>
                              <m:ctrlPr>
                                <w:rPr>
                                  <w:rFonts w:ascii="Cambria Math" w:eastAsia="SimSun" w:hAnsi="Cambria Math"/>
                                  <w:i/>
                                </w:rPr>
                              </m:ctrlPr>
                            </m:funcPr>
                            <m:fName>
                              <m:r>
                                <m:rPr>
                                  <m:sty m:val="p"/>
                                </m:rPr>
                                <w:rPr>
                                  <w:rFonts w:ascii="Cambria Math" w:eastAsia="SimSun" w:hAnsi="Cambria Math"/>
                                </w:rPr>
                                <m:t>cos</m:t>
                              </m:r>
                            </m:fName>
                            <m:e>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α</m:t>
                                      </m:r>
                                    </m:e>
                                    <m:sub>
                                      <m:r>
                                        <w:rPr>
                                          <w:rFonts w:ascii="Cambria Math" w:eastAsia="SimSun" w:hAnsi="Cambria Math"/>
                                        </w:rPr>
                                        <m:t>M</m:t>
                                      </m:r>
                                    </m:sub>
                                  </m:sSub>
                                </m:e>
                              </m:d>
                            </m:e>
                          </m:func>
                        </m:e>
                        <m:e>
                          <m:func>
                            <m:funcPr>
                              <m:ctrlPr>
                                <w:rPr>
                                  <w:rFonts w:ascii="Cambria Math" w:eastAsia="SimSun" w:hAnsi="Cambria Math"/>
                                  <w:i/>
                                </w:rPr>
                              </m:ctrlPr>
                            </m:funcPr>
                            <m:fName>
                              <m:r>
                                <m:rPr>
                                  <m:sty m:val="p"/>
                                </m:rPr>
                                <w:rPr>
                                  <w:rFonts w:ascii="Cambria Math" w:eastAsia="SimSun" w:hAnsi="Cambria Math"/>
                                </w:rPr>
                                <m:t>sin</m:t>
                              </m:r>
                            </m:fName>
                            <m:e>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α</m:t>
                                      </m:r>
                                    </m:e>
                                    <m:sub>
                                      <m:r>
                                        <w:rPr>
                                          <w:rFonts w:ascii="Cambria Math" w:eastAsia="SimSun" w:hAnsi="Cambria Math"/>
                                        </w:rPr>
                                        <m:t>M</m:t>
                                      </m:r>
                                    </m:sub>
                                  </m:sSub>
                                </m:e>
                              </m:d>
                            </m:e>
                          </m:func>
                        </m:e>
                      </m:mr>
                      <m:mr>
                        <m:e>
                          <m:r>
                            <w:rPr>
                              <w:rFonts w:ascii="Cambria Math" w:eastAsia="SimSun" w:hAnsi="Cambria Math"/>
                            </w:rPr>
                            <m:t>-</m:t>
                          </m:r>
                          <m:func>
                            <m:funcPr>
                              <m:ctrlPr>
                                <w:rPr>
                                  <w:rFonts w:ascii="Cambria Math" w:eastAsia="SimSun" w:hAnsi="Cambria Math"/>
                                  <w:i/>
                                </w:rPr>
                              </m:ctrlPr>
                            </m:funcPr>
                            <m:fName>
                              <m:r>
                                <m:rPr>
                                  <m:sty m:val="p"/>
                                </m:rPr>
                                <w:rPr>
                                  <w:rFonts w:ascii="Cambria Math" w:eastAsia="SimSun" w:hAnsi="Cambria Math"/>
                                </w:rPr>
                                <m:t>sin</m:t>
                              </m:r>
                            </m:fName>
                            <m:e>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α</m:t>
                                      </m:r>
                                    </m:e>
                                    <m:sub>
                                      <m:r>
                                        <w:rPr>
                                          <w:rFonts w:ascii="Cambria Math" w:eastAsia="SimSun" w:hAnsi="Cambria Math"/>
                                        </w:rPr>
                                        <m:t>M</m:t>
                                      </m:r>
                                    </m:sub>
                                  </m:sSub>
                                </m:e>
                              </m:d>
                            </m:e>
                          </m:func>
                        </m:e>
                        <m:e>
                          <m:func>
                            <m:funcPr>
                              <m:ctrlPr>
                                <w:rPr>
                                  <w:rFonts w:ascii="Cambria Math" w:eastAsia="SimSun" w:hAnsi="Cambria Math"/>
                                  <w:i/>
                                </w:rPr>
                              </m:ctrlPr>
                            </m:funcPr>
                            <m:fName>
                              <m:r>
                                <m:rPr>
                                  <m:sty m:val="p"/>
                                </m:rPr>
                                <w:rPr>
                                  <w:rFonts w:ascii="Cambria Math" w:eastAsia="SimSun" w:hAnsi="Cambria Math"/>
                                </w:rPr>
                                <m:t>cos</m:t>
                              </m:r>
                            </m:fName>
                            <m:e>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α</m:t>
                                      </m:r>
                                    </m:e>
                                    <m:sub>
                                      <m:r>
                                        <w:rPr>
                                          <w:rFonts w:ascii="Cambria Math" w:eastAsia="SimSun" w:hAnsi="Cambria Math"/>
                                        </w:rPr>
                                        <m:t>M</m:t>
                                      </m:r>
                                    </m:sub>
                                  </m:sSub>
                                </m:e>
                              </m:d>
                            </m:e>
                          </m:func>
                        </m:e>
                      </m:mr>
                    </m:m>
                  </m:e>
                </m:d>
              </m:oMath>
            </m:oMathPara>
          </w:p>
        </w:tc>
        <w:tc>
          <w:tcPr>
            <w:tcW w:w="1096" w:type="dxa"/>
            <w:vAlign w:val="center"/>
          </w:tcPr>
          <w:p w14:paraId="4E1F649F" w14:textId="77777777" w:rsidR="004E1106" w:rsidRPr="004E1106" w:rsidRDefault="004E1106" w:rsidP="00706BB2">
            <w:pPr>
              <w:pStyle w:val="Paragraphedeliste"/>
              <w:numPr>
                <w:ilvl w:val="0"/>
                <w:numId w:val="18"/>
              </w:numPr>
              <w:overflowPunct/>
              <w:autoSpaceDE/>
              <w:autoSpaceDN/>
              <w:adjustRightInd/>
              <w:spacing w:before="120" w:after="120" w:line="360" w:lineRule="auto"/>
              <w:contextualSpacing w:val="0"/>
              <w:textAlignment w:val="auto"/>
              <w:rPr>
                <w:rFonts w:ascii="Times New Roman" w:eastAsiaTheme="minorEastAsia" w:hAnsi="Times New Roman"/>
                <w:b/>
                <w:i/>
                <w:vanish/>
              </w:rPr>
            </w:pPr>
            <w:bookmarkStart w:id="993" w:name="_Ref530477488"/>
          </w:p>
          <w:p w14:paraId="16525873" w14:textId="55AFA37A" w:rsidR="006F4286" w:rsidRPr="00E03861" w:rsidRDefault="006F4286" w:rsidP="00706BB2">
            <w:pPr>
              <w:numPr>
                <w:ilvl w:val="1"/>
                <w:numId w:val="18"/>
              </w:numPr>
              <w:overflowPunct/>
              <w:autoSpaceDE/>
              <w:autoSpaceDN/>
              <w:adjustRightInd/>
              <w:spacing w:before="120" w:after="120" w:line="360" w:lineRule="auto"/>
              <w:jc w:val="left"/>
              <w:textAlignment w:val="auto"/>
              <w:rPr>
                <w:rFonts w:ascii="Times New Roman" w:eastAsiaTheme="minorEastAsia" w:hAnsi="Times New Roman"/>
                <w:b/>
                <w:i/>
              </w:rPr>
            </w:pPr>
            <w:r w:rsidRPr="00E03861">
              <w:rPr>
                <w:rFonts w:ascii="Times New Roman" w:eastAsiaTheme="minorEastAsia" w:hAnsi="Times New Roman"/>
                <w:b/>
                <w:i/>
              </w:rPr>
              <w:t xml:space="preserve"> </w:t>
            </w:r>
            <w:bookmarkEnd w:id="993"/>
          </w:p>
        </w:tc>
      </w:tr>
    </w:tbl>
    <w:p w14:paraId="6090D477" w14:textId="64D945D4" w:rsidR="006F4286" w:rsidRDefault="006F4286" w:rsidP="006F4286">
      <w:pPr>
        <w:spacing w:before="120" w:line="360" w:lineRule="auto"/>
        <w:ind w:firstLine="709"/>
        <w:rPr>
          <w:rFonts w:eastAsiaTheme="minorEastAsia"/>
        </w:rPr>
      </w:pPr>
      <w:r>
        <w:t xml:space="preserve">Un vecteur </w:t>
      </w:r>
      <m:oMath>
        <m:sSub>
          <m:sSubPr>
            <m:ctrlPr>
              <w:rPr>
                <w:rFonts w:ascii="Cambria Math" w:hAnsi="Cambria Math"/>
                <w:b/>
                <w:i/>
              </w:rPr>
            </m:ctrlPr>
          </m:sSubPr>
          <m:e>
            <m:r>
              <m:rPr>
                <m:sty m:val="bi"/>
              </m:rPr>
              <w:rPr>
                <w:rFonts w:ascii="Cambria Math" w:hAnsi="Cambria Math"/>
              </w:rPr>
              <m:t>v</m:t>
            </m:r>
          </m:e>
          <m:sub>
            <m:r>
              <m:rPr>
                <m:sty m:val="bi"/>
              </m:rPr>
              <w:rPr>
                <w:rFonts w:ascii="Cambria Math" w:hAnsi="Cambria Math"/>
              </w:rPr>
              <m:t>0</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0</m:t>
                </m:r>
              </m:sub>
            </m:sSub>
          </m:e>
        </m:d>
        <m:sSup>
          <m:sSupPr>
            <m:ctrlPr>
              <w:rPr>
                <w:rFonts w:ascii="Cambria Math" w:hAnsi="Cambria Math"/>
                <w:i/>
              </w:rPr>
            </m:ctrlPr>
          </m:sSupPr>
          <m:e>
            <m:d>
              <m:dPr>
                <m:begChr m:val="["/>
                <m:endChr m:val="]"/>
                <m:ctrlPr>
                  <w:rPr>
                    <w:rFonts w:ascii="Cambria Math" w:hAnsi="Cambria Math"/>
                    <w:i/>
                  </w:rPr>
                </m:ctrlPr>
              </m:dPr>
              <m:e>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0</m:t>
                            </m:r>
                          </m:sub>
                        </m:sSub>
                      </m:e>
                    </m:d>
                  </m:e>
                </m:func>
                <m:r>
                  <w:rPr>
                    <w:rFonts w:ascii="Cambria Math" w:hAnsi="Cambria Math"/>
                  </w:rPr>
                  <m:t>,</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0</m:t>
                            </m:r>
                          </m:sub>
                        </m:sSub>
                      </m:e>
                    </m:d>
                  </m:e>
                </m:func>
              </m:e>
            </m:d>
          </m:e>
          <m:sup>
            <m:r>
              <w:rPr>
                <w:rFonts w:ascii="Cambria Math" w:hAnsi="Cambria Math"/>
              </w:rPr>
              <m:t>T</m:t>
            </m:r>
          </m:sup>
        </m:sSup>
      </m:oMath>
      <w:r>
        <w:t xml:space="preserve"> multiplie par la matrice </w:t>
      </w:r>
      <m:oMath>
        <m:r>
          <m:rPr>
            <m:sty m:val="bi"/>
          </m:rPr>
          <w:rPr>
            <w:rFonts w:ascii="Cambria Math" w:hAnsi="Cambria Math" w:cs="Cambria Math"/>
          </w:rPr>
          <m:t>M</m:t>
        </m:r>
      </m:oMath>
      <w:r w:rsidRPr="0033514F">
        <w:rPr>
          <w:rFonts w:eastAsiaTheme="minorEastAsia"/>
        </w:rPr>
        <w:t xml:space="preserve"> subi </w:t>
      </w:r>
      <w:r>
        <w:rPr>
          <w:rFonts w:eastAsiaTheme="minorEastAsia"/>
        </w:rPr>
        <w:t xml:space="preserve">une homothétie </w:t>
      </w:r>
      <m:oMath>
        <m:d>
          <m:dPr>
            <m:begChr m:val="|"/>
            <m:endChr m:val="|"/>
            <m:ctrlPr>
              <w:rPr>
                <w:rFonts w:ascii="Cambria Math" w:eastAsia="Calibri" w:hAnsi="Cambria Math"/>
                <w:i/>
              </w:rPr>
            </m:ctrlPr>
          </m:dPr>
          <m:e>
            <m:r>
              <w:rPr>
                <w:rFonts w:ascii="Cambria Math" w:hAnsi="Cambria Math"/>
              </w:rPr>
              <m:t>M</m:t>
            </m:r>
          </m:e>
        </m:d>
      </m:oMath>
      <w:r>
        <w:rPr>
          <w:rFonts w:eastAsiaTheme="minorEastAsia"/>
        </w:rPr>
        <w:t xml:space="preserve"> et une rotation </w:t>
      </w:r>
      <m:oMath>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M</m:t>
            </m:r>
          </m:sub>
        </m:sSub>
      </m:oMath>
      <w:r>
        <w:rPr>
          <w:rFonts w:eastAsiaTheme="minorEastAsia"/>
        </w:rP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6F4286" w:rsidRPr="00E03861" w14:paraId="7B0F8742" w14:textId="77777777" w:rsidTr="008D2A74">
        <w:trPr>
          <w:trHeight w:val="635"/>
          <w:tblHeader/>
          <w:jc w:val="center"/>
        </w:trPr>
        <w:tc>
          <w:tcPr>
            <w:tcW w:w="7943" w:type="dxa"/>
            <w:vAlign w:val="center"/>
          </w:tcPr>
          <w:p w14:paraId="2F33B911" w14:textId="77777777" w:rsidR="006F4286" w:rsidRPr="00656675" w:rsidRDefault="00730F42" w:rsidP="008D2A74">
            <w:pPr>
              <w:spacing w:after="160"/>
              <w:rPr>
                <w:rFonts w:eastAsiaTheme="minorEastAsia"/>
              </w:rPr>
            </w:pPr>
            <m:oMathPara>
              <m:oMath>
                <m:sSub>
                  <m:sSubPr>
                    <m:ctrlPr>
                      <w:rPr>
                        <w:rFonts w:ascii="Cambria Math" w:eastAsiaTheme="minorHAnsi" w:hAnsi="Cambria Math" w:cstheme="minorBidi"/>
                        <w:b/>
                        <w:i/>
                      </w:rPr>
                    </m:ctrlPr>
                  </m:sSubPr>
                  <m:e>
                    <m:r>
                      <m:rPr>
                        <m:sty m:val="bi"/>
                      </m:rPr>
                      <w:rPr>
                        <w:rFonts w:ascii="Cambria Math" w:hAnsi="Cambria Math"/>
                      </w:rPr>
                      <m:t>v</m:t>
                    </m:r>
                  </m:e>
                  <m:sub>
                    <m:r>
                      <m:rPr>
                        <m:sty m:val="bi"/>
                      </m:rPr>
                      <w:rPr>
                        <w:rFonts w:ascii="Cambria Math" w:hAnsi="Cambria Math"/>
                      </w:rPr>
                      <m:t>1</m:t>
                    </m:r>
                  </m:sub>
                </m:sSub>
                <m:r>
                  <w:rPr>
                    <w:rFonts w:ascii="Cambria Math" w:hAnsi="Cambria Math"/>
                  </w:rPr>
                  <m:t>=</m:t>
                </m:r>
                <m:r>
                  <m:rPr>
                    <m:sty m:val="bi"/>
                  </m:rPr>
                  <w:rPr>
                    <w:rFonts w:ascii="Cambria Math" w:hAnsi="Cambria Math"/>
                  </w:rPr>
                  <m:t>M</m:t>
                </m:r>
                <m:sSub>
                  <m:sSubPr>
                    <m:ctrlPr>
                      <w:rPr>
                        <w:rFonts w:ascii="Cambria Math" w:eastAsiaTheme="minorHAnsi" w:hAnsi="Cambria Math" w:cstheme="minorBidi"/>
                        <w:b/>
                        <w:i/>
                      </w:rPr>
                    </m:ctrlPr>
                  </m:sSubPr>
                  <m:e>
                    <m:r>
                      <m:rPr>
                        <m:sty m:val="bi"/>
                      </m:rPr>
                      <w:rPr>
                        <w:rFonts w:ascii="Cambria Math" w:hAnsi="Cambria Math"/>
                      </w:rPr>
                      <m:t>v</m:t>
                    </m:r>
                  </m:e>
                  <m:sub>
                    <m:r>
                      <m:rPr>
                        <m:sty m:val="bi"/>
                      </m:rPr>
                      <w:rPr>
                        <w:rFonts w:ascii="Cambria Math" w:hAnsi="Cambria Math"/>
                      </w:rPr>
                      <m:t>0</m:t>
                    </m:r>
                  </m:sub>
                </m:sSub>
                <m:r>
                  <w:rPr>
                    <w:rFonts w:ascii="Cambria Math" w:hAnsi="Cambria Math"/>
                  </w:rPr>
                  <m:t>=</m:t>
                </m:r>
                <m:d>
                  <m:dPr>
                    <m:begChr m:val="|"/>
                    <m:endChr m:val="|"/>
                    <m:ctrlPr>
                      <w:rPr>
                        <w:rFonts w:ascii="Cambria Math" w:eastAsiaTheme="minorHAnsi" w:hAnsi="Cambria Math" w:cstheme="minorBidi"/>
                        <w:i/>
                      </w:rPr>
                    </m:ctrlPr>
                  </m:dPr>
                  <m:e>
                    <m:sSub>
                      <m:sSubPr>
                        <m:ctrlPr>
                          <w:rPr>
                            <w:rFonts w:ascii="Cambria Math" w:eastAsiaTheme="minorHAnsi" w:hAnsi="Cambria Math" w:cstheme="minorBidi"/>
                            <w:i/>
                          </w:rPr>
                        </m:ctrlPr>
                      </m:sSubPr>
                      <m:e>
                        <m:r>
                          <w:rPr>
                            <w:rFonts w:ascii="Cambria Math" w:hAnsi="Cambria Math"/>
                          </w:rPr>
                          <m:t>v</m:t>
                        </m:r>
                      </m:e>
                      <m:sub>
                        <m:r>
                          <w:rPr>
                            <w:rFonts w:ascii="Cambria Math" w:hAnsi="Cambria Math"/>
                          </w:rPr>
                          <m:t>1</m:t>
                        </m:r>
                      </m:sub>
                    </m:sSub>
                  </m:e>
                </m:d>
                <m:d>
                  <m:dPr>
                    <m:begChr m:val="["/>
                    <m:endChr m:val="]"/>
                    <m:ctrlPr>
                      <w:rPr>
                        <w:rFonts w:ascii="Cambria Math" w:eastAsiaTheme="minorHAnsi" w:hAnsi="Cambria Math" w:cstheme="minorBidi"/>
                        <w:i/>
                      </w:rPr>
                    </m:ctrlPr>
                  </m:dPr>
                  <m:e>
                    <m:eqArr>
                      <m:eqArrPr>
                        <m:ctrlPr>
                          <w:rPr>
                            <w:rFonts w:ascii="Cambria Math" w:hAnsi="Cambria Math"/>
                            <w:i/>
                          </w:rPr>
                        </m:ctrlPr>
                      </m:eqArrPr>
                      <m:e>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sSub>
                                  <m:sSubPr>
                                    <m:ctrlPr>
                                      <w:rPr>
                                        <w:rFonts w:ascii="Cambria Math" w:eastAsiaTheme="minorHAnsi" w:hAnsi="Cambria Math" w:cstheme="minorBidi"/>
                                        <w:i/>
                                      </w:rPr>
                                    </m:ctrlPr>
                                  </m:sSubPr>
                                  <m:e>
                                    <m:r>
                                      <w:rPr>
                                        <w:rFonts w:ascii="Cambria Math" w:hAnsi="Cambria Math"/>
                                      </w:rPr>
                                      <m:t>α</m:t>
                                    </m:r>
                                  </m:e>
                                  <m:sub>
                                    <m:r>
                                      <w:rPr>
                                        <w:rFonts w:ascii="Cambria Math" w:hAnsi="Cambria Math"/>
                                      </w:rPr>
                                      <m:t>1</m:t>
                                    </m:r>
                                  </m:sub>
                                </m:sSub>
                                <m:ctrlPr>
                                  <w:rPr>
                                    <w:rFonts w:ascii="Cambria Math" w:eastAsiaTheme="minorHAnsi" w:hAnsi="Cambria Math" w:cstheme="minorBidi"/>
                                    <w:i/>
                                  </w:rPr>
                                </m:ctrlPr>
                              </m:e>
                            </m:d>
                          </m:e>
                        </m:func>
                        <m:ctrlPr>
                          <w:rPr>
                            <w:rFonts w:ascii="Cambria Math" w:eastAsiaTheme="minorHAnsi" w:hAnsi="Cambria Math" w:cstheme="minorBidi"/>
                            <w:i/>
                          </w:rPr>
                        </m:ctrlPr>
                      </m:e>
                      <m:e>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sSub>
                                  <m:sSubPr>
                                    <m:ctrlPr>
                                      <w:rPr>
                                        <w:rFonts w:ascii="Cambria Math" w:eastAsiaTheme="minorHAnsi" w:hAnsi="Cambria Math" w:cstheme="minorBidi"/>
                                        <w:i/>
                                      </w:rPr>
                                    </m:ctrlPr>
                                  </m:sSubPr>
                                  <m:e>
                                    <m:r>
                                      <w:rPr>
                                        <w:rFonts w:ascii="Cambria Math" w:hAnsi="Cambria Math"/>
                                      </w:rPr>
                                      <m:t>α</m:t>
                                    </m:r>
                                  </m:e>
                                  <m:sub>
                                    <m:r>
                                      <w:rPr>
                                        <w:rFonts w:ascii="Cambria Math" w:hAnsi="Cambria Math"/>
                                      </w:rPr>
                                      <m:t>1</m:t>
                                    </m:r>
                                  </m:sub>
                                </m:sSub>
                                <m:ctrlPr>
                                  <w:rPr>
                                    <w:rFonts w:ascii="Cambria Math" w:eastAsiaTheme="minorHAnsi" w:hAnsi="Cambria Math" w:cstheme="minorBidi"/>
                                    <w:i/>
                                  </w:rPr>
                                </m:ctrlPr>
                              </m:e>
                            </m:d>
                          </m:e>
                        </m:func>
                        <m:ctrlPr>
                          <w:rPr>
                            <w:rFonts w:ascii="Cambria Math" w:eastAsiaTheme="minorHAnsi" w:hAnsi="Cambria Math" w:cstheme="minorBidi"/>
                            <w:i/>
                          </w:rPr>
                        </m:ctrlPr>
                      </m:e>
                    </m:eqArr>
                  </m:e>
                </m:d>
                <m:r>
                  <w:rPr>
                    <w:rFonts w:ascii="Cambria Math" w:eastAsiaTheme="minorHAnsi" w:hAnsi="Cambria Math" w:cstheme="minorBidi"/>
                  </w:rPr>
                  <m:t xml:space="preserve"> </m:t>
                </m:r>
              </m:oMath>
            </m:oMathPara>
          </w:p>
        </w:tc>
        <w:tc>
          <w:tcPr>
            <w:tcW w:w="1096" w:type="dxa"/>
            <w:vAlign w:val="center"/>
          </w:tcPr>
          <w:p w14:paraId="6E4F80DD" w14:textId="77777777" w:rsidR="006F4286" w:rsidRPr="00E03861" w:rsidRDefault="006F4286" w:rsidP="00706BB2">
            <w:pPr>
              <w:numPr>
                <w:ilvl w:val="1"/>
                <w:numId w:val="18"/>
              </w:numPr>
              <w:overflowPunct/>
              <w:autoSpaceDE/>
              <w:autoSpaceDN/>
              <w:adjustRightInd/>
              <w:spacing w:before="120" w:after="120"/>
              <w:jc w:val="left"/>
              <w:textAlignment w:val="auto"/>
              <w:rPr>
                <w:rFonts w:ascii="Times New Roman" w:eastAsiaTheme="minorEastAsia" w:hAnsi="Times New Roman"/>
                <w:b/>
                <w:i/>
              </w:rPr>
            </w:pPr>
            <w:r w:rsidRPr="00E03861">
              <w:rPr>
                <w:rFonts w:ascii="Times New Roman" w:eastAsiaTheme="minorEastAsia" w:hAnsi="Times New Roman"/>
                <w:b/>
                <w:i/>
              </w:rPr>
              <w:t xml:space="preserve"> </w:t>
            </w:r>
          </w:p>
        </w:tc>
      </w:tr>
    </w:tbl>
    <w:p w14:paraId="1DC4DB40" w14:textId="77777777" w:rsidR="006F4286" w:rsidRDefault="006F4286" w:rsidP="006F4286">
      <w:pPr>
        <w:spacing w:after="160"/>
        <w:rPr>
          <w:rFonts w:eastAsiaTheme="minorEastAsia"/>
        </w:rPr>
      </w:pPr>
      <w:r>
        <w:rPr>
          <w:rFonts w:eastAsiaTheme="minorEastAsia"/>
        </w:rPr>
        <w:t>Avec </w:t>
      </w:r>
      <m:oMath>
        <m:d>
          <m:dPr>
            <m:begChr m:val="|"/>
            <m:endChr m:val="|"/>
            <m:ctrlPr>
              <w:rPr>
                <w:rFonts w:ascii="Cambria Math" w:eastAsiaTheme="minorHAnsi" w:hAnsi="Cambria Math" w:cstheme="minorBidi"/>
                <w:i/>
              </w:rPr>
            </m:ctrlPr>
          </m:dPr>
          <m:e>
            <m:sSub>
              <m:sSubPr>
                <m:ctrlPr>
                  <w:rPr>
                    <w:rFonts w:ascii="Cambria Math" w:eastAsiaTheme="minorHAnsi" w:hAnsi="Cambria Math" w:cstheme="minorBidi"/>
                    <w:i/>
                  </w:rPr>
                </m:ctrlPr>
              </m:sSubPr>
              <m:e>
                <m:r>
                  <w:rPr>
                    <w:rFonts w:ascii="Cambria Math" w:hAnsi="Cambria Math"/>
                  </w:rPr>
                  <m:t>v</m:t>
                </m:r>
              </m:e>
              <m:sub>
                <m:r>
                  <w:rPr>
                    <w:rFonts w:ascii="Cambria Math" w:hAnsi="Cambria Math"/>
                  </w:rPr>
                  <m:t>1</m:t>
                </m:r>
              </m:sub>
            </m:sSub>
          </m:e>
        </m:d>
        <m:r>
          <w:rPr>
            <w:rFonts w:ascii="Cambria Math" w:hAnsi="Cambria Math"/>
          </w:rPr>
          <m:t>=</m:t>
        </m:r>
        <m:d>
          <m:dPr>
            <m:begChr m:val="|"/>
            <m:endChr m:val="|"/>
            <m:ctrlPr>
              <w:rPr>
                <w:rFonts w:ascii="Cambria Math" w:hAnsi="Cambria Math"/>
                <w:i/>
              </w:rPr>
            </m:ctrlPr>
          </m:dPr>
          <m:e>
            <m:r>
              <w:rPr>
                <w:rFonts w:ascii="Cambria Math" w:hAnsi="Cambria Math"/>
              </w:rPr>
              <m:t>M</m:t>
            </m:r>
          </m:e>
        </m:d>
        <m:d>
          <m:dPr>
            <m:begChr m:val="|"/>
            <m:endChr m:val="|"/>
            <m:ctrlPr>
              <w:rPr>
                <w:rFonts w:ascii="Cambria Math" w:eastAsiaTheme="minorHAnsi" w:hAnsi="Cambria Math" w:cstheme="minorBidi"/>
                <w:i/>
              </w:rPr>
            </m:ctrlPr>
          </m:dPr>
          <m:e>
            <m:sSub>
              <m:sSubPr>
                <m:ctrlPr>
                  <w:rPr>
                    <w:rFonts w:ascii="Cambria Math" w:eastAsiaTheme="minorHAnsi" w:hAnsi="Cambria Math" w:cstheme="minorBidi"/>
                    <w:i/>
                  </w:rPr>
                </m:ctrlPr>
              </m:sSubPr>
              <m:e>
                <m:r>
                  <w:rPr>
                    <w:rFonts w:ascii="Cambria Math" w:hAnsi="Cambria Math"/>
                  </w:rPr>
                  <m:t>v</m:t>
                </m:r>
              </m:e>
              <m:sub>
                <m:r>
                  <w:rPr>
                    <w:rFonts w:ascii="Cambria Math" w:hAnsi="Cambria Math"/>
                  </w:rPr>
                  <m:t>0</m:t>
                </m:r>
              </m:sub>
            </m:sSub>
          </m:e>
        </m:d>
        <m:r>
          <m:rPr>
            <m:sty m:val="bi"/>
          </m:rPr>
          <w:rPr>
            <w:rFonts w:ascii="Cambria Math" w:hAnsi="Cambria Math"/>
          </w:rPr>
          <m:t xml:space="preserve"> </m:t>
        </m:r>
      </m:oMath>
      <w:r w:rsidRPr="00656675">
        <w:rPr>
          <w:rFonts w:eastAsiaTheme="minorEastAsia"/>
        </w:rPr>
        <w:t>et</w:t>
      </w:r>
      <m:oMath>
        <m:r>
          <w:rPr>
            <w:rFonts w:ascii="Cambria Math" w:eastAsiaTheme="minorEastAsia" w:hAnsi="Cambria Math"/>
          </w:rPr>
          <m:t xml:space="preserve"> </m:t>
        </m:r>
        <m:sSub>
          <m:sSubPr>
            <m:ctrlPr>
              <w:rPr>
                <w:rFonts w:ascii="Cambria Math" w:eastAsiaTheme="minorHAnsi" w:hAnsi="Cambria Math" w:cstheme="minorBidi"/>
                <w:i/>
              </w:rPr>
            </m:ctrlPr>
          </m:sSubPr>
          <m:e>
            <m:r>
              <w:rPr>
                <w:rFonts w:ascii="Cambria Math" w:hAnsi="Cambria Math"/>
              </w:rPr>
              <m:t>α</m:t>
            </m:r>
          </m:e>
          <m:sub>
            <m:r>
              <w:rPr>
                <w:rFonts w:ascii="Cambria Math" w:hAnsi="Cambria Math"/>
              </w:rPr>
              <m:t>1</m:t>
            </m:r>
          </m:sub>
        </m:sSub>
        <m:r>
          <w:rPr>
            <w:rFonts w:ascii="Cambria Math" w:hAnsi="Cambria Math"/>
          </w:rPr>
          <m:t>=</m:t>
        </m:r>
        <m:sSub>
          <m:sSubPr>
            <m:ctrlPr>
              <w:rPr>
                <w:rFonts w:ascii="Cambria Math" w:eastAsiaTheme="minorHAnsi" w:hAnsi="Cambria Math" w:cstheme="minorBidi"/>
                <w:i/>
              </w:rPr>
            </m:ctrlPr>
          </m:sSubPr>
          <m:e>
            <m:r>
              <w:rPr>
                <w:rFonts w:ascii="Cambria Math" w:hAnsi="Cambria Math"/>
              </w:rPr>
              <m:t>α</m:t>
            </m:r>
          </m:e>
          <m:sub>
            <m:r>
              <w:rPr>
                <w:rFonts w:ascii="Cambria Math" w:hAnsi="Cambria Math"/>
              </w:rPr>
              <m:t>0</m:t>
            </m:r>
          </m:sub>
        </m:sSub>
        <m:r>
          <w:rPr>
            <w:rFonts w:ascii="Cambria Math" w:eastAsiaTheme="minorHAnsi" w:hAnsi="Cambria Math" w:cstheme="minorBidi"/>
          </w:rPr>
          <m:t>-</m:t>
        </m:r>
        <m:sSub>
          <m:sSubPr>
            <m:ctrlPr>
              <w:rPr>
                <w:rFonts w:ascii="Cambria Math" w:eastAsiaTheme="minorHAnsi" w:hAnsi="Cambria Math" w:cstheme="minorBidi"/>
                <w:i/>
              </w:rPr>
            </m:ctrlPr>
          </m:sSubPr>
          <m:e>
            <m:r>
              <w:rPr>
                <w:rFonts w:ascii="Cambria Math" w:hAnsi="Cambria Math"/>
              </w:rPr>
              <m:t>α</m:t>
            </m:r>
          </m:e>
          <m:sub>
            <m:r>
              <w:rPr>
                <w:rFonts w:ascii="Cambria Math" w:hAnsi="Cambria Math"/>
              </w:rPr>
              <m:t>M</m:t>
            </m:r>
          </m:sub>
        </m:sSub>
      </m:oMath>
      <w:r>
        <w:rPr>
          <w:rFonts w:eastAsiaTheme="minorEastAsia"/>
        </w:rPr>
        <w:t>.</w:t>
      </w:r>
    </w:p>
    <w:p w14:paraId="241BEBDC" w14:textId="368FAA78" w:rsidR="006F4286" w:rsidRDefault="006F4286" w:rsidP="006F4286">
      <w:pPr>
        <w:spacing w:line="360" w:lineRule="auto"/>
        <w:ind w:firstLine="709"/>
      </w:pPr>
      <w:r>
        <w:lastRenderedPageBreak/>
        <w:t xml:space="preserve">Le module </w:t>
      </w:r>
      <m:oMath>
        <m:d>
          <m:dPr>
            <m:begChr m:val="|"/>
            <m:endChr m:val="|"/>
            <m:ctrlPr>
              <w:rPr>
                <w:rFonts w:ascii="Cambria Math" w:hAnsi="Cambria Math"/>
                <w:i/>
              </w:rPr>
            </m:ctrlPr>
          </m:dPr>
          <m:e>
            <m:r>
              <w:rPr>
                <w:rFonts w:ascii="Cambria Math" w:hAnsi="Cambria Math"/>
              </w:rPr>
              <m:t>M</m:t>
            </m:r>
          </m:e>
        </m:d>
      </m:oMath>
      <w:r>
        <w:rPr>
          <w:rFonts w:eastAsiaTheme="minorEastAsia"/>
        </w:rPr>
        <w:t xml:space="preserve"> </w:t>
      </w:r>
      <w:r>
        <w:t xml:space="preserve">des coefficients caractérise </w:t>
      </w:r>
      <w:r w:rsidR="008324C1">
        <w:t>la</w:t>
      </w:r>
      <w:r>
        <w:t xml:space="preserve"> sensibilité du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1</m:t>
                </m:r>
              </m:sub>
            </m:sSub>
          </m:e>
        </m:d>
      </m:oMath>
      <w:r>
        <w:rPr>
          <w:rFonts w:eastAsiaTheme="minorEastAsia"/>
        </w:rPr>
        <w:t xml:space="preserve"> par rapport à</w:t>
      </w:r>
      <m:oMath>
        <m:r>
          <w:rPr>
            <w:rFonts w:ascii="Cambria Math" w:eastAsiaTheme="minorEastAsia" w:hAnsi="Cambria Math"/>
          </w:rPr>
          <m:t xml:space="preserve">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0</m:t>
                </m:r>
              </m:sub>
            </m:sSub>
          </m:e>
        </m:d>
      </m:oMath>
      <w:r>
        <w:t xml:space="preserve">. L’angle </w:t>
      </w:r>
      <m:oMath>
        <m:sSub>
          <m:sSubPr>
            <m:ctrlPr>
              <w:rPr>
                <w:rFonts w:ascii="Cambria Math" w:hAnsi="Cambria Math"/>
                <w:i/>
              </w:rPr>
            </m:ctrlPr>
          </m:sSubPr>
          <m:e>
            <m:r>
              <w:rPr>
                <w:rFonts w:ascii="Cambria Math" w:hAnsi="Cambria Math"/>
              </w:rPr>
              <m:t>α</m:t>
            </m:r>
          </m:e>
          <m:sub>
            <m:r>
              <w:rPr>
                <w:rFonts w:ascii="Cambria Math" w:hAnsi="Cambria Math"/>
              </w:rPr>
              <m:t>M</m:t>
            </m:r>
          </m:sub>
        </m:sSub>
      </m:oMath>
      <w:r>
        <w:t xml:space="preserve"> représente le déphasage entre les deux vecteurs </w:t>
      </w:r>
      <m:oMath>
        <m:sSub>
          <m:sSubPr>
            <m:ctrlPr>
              <w:rPr>
                <w:rFonts w:ascii="Cambria Math" w:hAnsi="Cambria Math"/>
                <w:b/>
                <w:i/>
              </w:rPr>
            </m:ctrlPr>
          </m:sSubPr>
          <m:e>
            <m:r>
              <m:rPr>
                <m:sty m:val="bi"/>
              </m:rPr>
              <w:rPr>
                <w:rFonts w:ascii="Cambria Math" w:hAnsi="Cambria Math"/>
              </w:rPr>
              <m:t>v</m:t>
            </m:r>
          </m:e>
          <m:sub>
            <m:r>
              <m:rPr>
                <m:sty m:val="bi"/>
              </m:rPr>
              <w:rPr>
                <w:rFonts w:ascii="Cambria Math" w:hAnsi="Cambria Math"/>
              </w:rPr>
              <m:t>0</m:t>
            </m:r>
          </m:sub>
        </m:sSub>
      </m:oMath>
      <w:r>
        <w:rPr>
          <w:rFonts w:eastAsiaTheme="minorEastAsia"/>
        </w:rPr>
        <w:t xml:space="preserve"> et</w:t>
      </w:r>
      <m:oMath>
        <m:r>
          <w:rPr>
            <w:rFonts w:ascii="Cambria Math" w:eastAsiaTheme="minorEastAsia" w:hAnsi="Cambria Math"/>
          </w:rPr>
          <m:t xml:space="preserve"> </m:t>
        </m:r>
        <m:sSub>
          <m:sSubPr>
            <m:ctrlPr>
              <w:rPr>
                <w:rFonts w:ascii="Cambria Math" w:hAnsi="Cambria Math"/>
                <w:b/>
                <w:i/>
              </w:rPr>
            </m:ctrlPr>
          </m:sSubPr>
          <m:e>
            <m:r>
              <m:rPr>
                <m:sty m:val="bi"/>
              </m:rPr>
              <w:rPr>
                <w:rFonts w:ascii="Cambria Math" w:hAnsi="Cambria Math"/>
              </w:rPr>
              <m:t>v</m:t>
            </m:r>
          </m:e>
          <m:sub>
            <m:r>
              <m:rPr>
                <m:sty m:val="bi"/>
              </m:rPr>
              <w:rPr>
                <w:rFonts w:ascii="Cambria Math" w:hAnsi="Cambria Math"/>
              </w:rPr>
              <m:t>1</m:t>
            </m:r>
          </m:sub>
        </m:sSub>
      </m:oMath>
      <w:r>
        <w:t xml:space="preserve">. </w:t>
      </w:r>
    </w:p>
    <w:p w14:paraId="5E3426F2" w14:textId="77777777" w:rsidR="006F4286" w:rsidRDefault="006F4286" w:rsidP="00C51F86">
      <w:pPr>
        <w:pStyle w:val="Titre3"/>
        <w:ind w:left="709"/>
      </w:pPr>
      <w:bookmarkStart w:id="994" w:name="_Toc535252189"/>
      <w:r>
        <w:t>Coefficients d’influence de l’effet Morton</w:t>
      </w:r>
      <w:bookmarkEnd w:id="994"/>
    </w:p>
    <w:p w14:paraId="11C6EB75" w14:textId="77777777" w:rsidR="006F4286" w:rsidRPr="005C664F" w:rsidRDefault="006F4286" w:rsidP="006F4286"/>
    <w:p w14:paraId="17439D4E" w14:textId="77777777" w:rsidR="006F4286" w:rsidRDefault="006F4286" w:rsidP="00706BB2">
      <w:pPr>
        <w:pStyle w:val="Paragraphedeliste"/>
        <w:numPr>
          <w:ilvl w:val="0"/>
          <w:numId w:val="26"/>
        </w:numPr>
      </w:pPr>
      <w:r>
        <w:t>C</w:t>
      </w:r>
      <w:r>
        <w:rPr>
          <w:rFonts w:hint="eastAsia"/>
        </w:rPr>
        <w:t>oeff</w:t>
      </w:r>
      <w:r>
        <w:t xml:space="preserve">icient d’influence </w:t>
      </w:r>
      <m:oMath>
        <m:r>
          <m:rPr>
            <m:sty m:val="bi"/>
          </m:rPr>
          <w:rPr>
            <w:rFonts w:ascii="Cambria Math" w:hAnsi="Cambria Math"/>
          </w:rPr>
          <m:t>A</m:t>
        </m:r>
      </m:oMath>
    </w:p>
    <w:p w14:paraId="17F67CD9" w14:textId="77777777" w:rsidR="006F4286" w:rsidRDefault="006F4286" w:rsidP="006F4286">
      <w:pPr>
        <w:spacing w:before="120" w:line="360" w:lineRule="auto"/>
        <w:ind w:firstLine="708"/>
      </w:pPr>
      <w:r w:rsidRPr="0090386F">
        <w:rPr>
          <w:rFonts w:eastAsiaTheme="minorEastAsia" w:cs="Calibri"/>
        </w:rPr>
        <w:t xml:space="preserve">Le coefficient </w:t>
      </w:r>
      <m:oMath>
        <m:r>
          <m:rPr>
            <m:sty m:val="bi"/>
          </m:rPr>
          <w:rPr>
            <w:rFonts w:ascii="Cambria Math" w:hAnsi="Cambria Math"/>
          </w:rPr>
          <m:t>A</m:t>
        </m:r>
      </m:oMath>
      <w:r>
        <w:rPr>
          <w:b/>
        </w:rPr>
        <w:t xml:space="preserve"> </w:t>
      </w:r>
      <w:r>
        <w:t xml:space="preserve">décrit la sensibilité de la réponse des vibrations synchrones </w:t>
      </w:r>
      <m:oMath>
        <m:r>
          <m:rPr>
            <m:sty m:val="bi"/>
          </m:rPr>
          <w:rPr>
            <w:rFonts w:ascii="Cambria Math" w:hAnsi="Cambria Math"/>
          </w:rPr>
          <m:t>V</m:t>
        </m:r>
      </m:oMath>
      <w:r>
        <w:t xml:space="preserve"> au balourd </w:t>
      </w:r>
      <m:oMath>
        <m:r>
          <m:rPr>
            <m:sty m:val="bi"/>
          </m:rPr>
          <w:rPr>
            <w:rFonts w:ascii="Cambria Math" w:hAnsi="Cambria Math"/>
          </w:rPr>
          <m:t>U</m:t>
        </m:r>
      </m:oMath>
      <w: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6F4286" w:rsidRPr="0081010A" w14:paraId="043AE70F" w14:textId="77777777" w:rsidTr="008D2A74">
        <w:trPr>
          <w:trHeight w:val="635"/>
          <w:jc w:val="center"/>
        </w:trPr>
        <w:tc>
          <w:tcPr>
            <w:tcW w:w="7943" w:type="dxa"/>
            <w:vAlign w:val="center"/>
          </w:tcPr>
          <w:p w14:paraId="66205D8E" w14:textId="77777777" w:rsidR="006F4286" w:rsidRPr="000B40CA" w:rsidRDefault="006F4286" w:rsidP="008D2A74">
            <w:pPr>
              <w:spacing w:before="120" w:after="120" w:line="360" w:lineRule="auto"/>
              <w:rPr>
                <w:rFonts w:eastAsia="SimSun"/>
                <w:i/>
              </w:rPr>
            </w:pPr>
            <m:oMathPara>
              <m:oMathParaPr>
                <m:jc m:val="center"/>
              </m:oMathParaPr>
              <m:oMath>
                <m:r>
                  <m:rPr>
                    <m:sty m:val="bi"/>
                  </m:rPr>
                  <w:rPr>
                    <w:rFonts w:ascii="Cambria Math" w:hAnsi="Cambria Math"/>
                  </w:rPr>
                  <m:t>V</m:t>
                </m:r>
                <m:r>
                  <w:rPr>
                    <w:rFonts w:ascii="Cambria Math" w:hAnsi="Cambria Math"/>
                  </w:rPr>
                  <m:t>=</m:t>
                </m:r>
                <m:r>
                  <m:rPr>
                    <m:sty m:val="bi"/>
                  </m:rPr>
                  <w:rPr>
                    <w:rFonts w:ascii="Cambria Math" w:hAnsi="Cambria Math"/>
                  </w:rPr>
                  <m:t>AU</m:t>
                </m:r>
              </m:oMath>
            </m:oMathPara>
          </w:p>
        </w:tc>
        <w:tc>
          <w:tcPr>
            <w:tcW w:w="1096" w:type="dxa"/>
            <w:vAlign w:val="center"/>
          </w:tcPr>
          <w:p w14:paraId="02B210CB" w14:textId="77777777" w:rsidR="006F4286" w:rsidRPr="0081010A" w:rsidRDefault="006F4286" w:rsidP="00706BB2">
            <w:pPr>
              <w:pStyle w:val="Lgende"/>
              <w:keepNext/>
              <w:numPr>
                <w:ilvl w:val="1"/>
                <w:numId w:val="25"/>
              </w:numPr>
              <w:spacing w:before="120" w:after="120" w:line="360" w:lineRule="auto"/>
              <w:jc w:val="both"/>
              <w:rPr>
                <w:rFonts w:ascii="Times New Roman" w:eastAsia="Times New Roman" w:hAnsi="Times New Roman"/>
                <w:b/>
                <w:iCs w:val="0"/>
                <w:color w:val="auto"/>
                <w:sz w:val="22"/>
                <w:szCs w:val="22"/>
                <w:lang w:val="en-US" w:eastAsia="fr-FR"/>
              </w:rPr>
            </w:pPr>
            <w:r>
              <w:rPr>
                <w:rFonts w:ascii="Times New Roman" w:eastAsia="Times New Roman" w:hAnsi="Times New Roman"/>
                <w:b/>
                <w:iCs w:val="0"/>
                <w:color w:val="auto"/>
                <w:sz w:val="22"/>
                <w:szCs w:val="22"/>
                <w:lang w:val="en-US" w:eastAsia="fr-FR"/>
              </w:rPr>
              <w:t xml:space="preserve"> </w:t>
            </w:r>
          </w:p>
        </w:tc>
      </w:tr>
    </w:tbl>
    <w:p w14:paraId="62BEDD7A" w14:textId="14CB4A79" w:rsidR="006F4286" w:rsidRDefault="006F4286" w:rsidP="006F4286">
      <w:pPr>
        <w:spacing w:before="120" w:line="360" w:lineRule="auto"/>
        <w:ind w:firstLine="709"/>
      </w:pPr>
      <w:r>
        <w:t xml:space="preserve">Le module du vecteur </w:t>
      </w:r>
      <m:oMath>
        <m:d>
          <m:dPr>
            <m:begChr m:val="|"/>
            <m:endChr m:val="|"/>
            <m:ctrlPr>
              <w:rPr>
                <w:rFonts w:ascii="Cambria Math" w:hAnsi="Cambria Math"/>
                <w:i/>
              </w:rPr>
            </m:ctrlPr>
          </m:dPr>
          <m:e>
            <m:r>
              <w:rPr>
                <w:rFonts w:ascii="Cambria Math" w:hAnsi="Cambria Math"/>
              </w:rPr>
              <m:t>V</m:t>
            </m:r>
          </m:e>
        </m:d>
        <m:r>
          <m:rPr>
            <m:sty m:val="bi"/>
          </m:rPr>
          <w:rPr>
            <w:rFonts w:ascii="Cambria Math" w:hAnsi="Cambria Math"/>
          </w:rPr>
          <m:t xml:space="preserve"> </m:t>
        </m:r>
      </m:oMath>
      <w:r>
        <w:t>représente l’amplitude crêt-à-crêt des vibrations synchron</w:t>
      </w:r>
      <w:r w:rsidR="00880362">
        <w:t>es dans le palier et sa phase repère</w:t>
      </w:r>
      <w:r>
        <w:t xml:space="preserve"> la position initiale du rotor sur </w:t>
      </w:r>
      <w:r w:rsidR="00880362">
        <w:t>l’</w:t>
      </w:r>
      <w:r>
        <w:t xml:space="preserve">orbite synchrone. Le vecteur du balourd </w:t>
      </w:r>
      <m:oMath>
        <m:r>
          <m:rPr>
            <m:sty m:val="bi"/>
          </m:rPr>
          <w:rPr>
            <w:rFonts w:ascii="Cambria Math" w:hAnsi="Cambria Math"/>
            <w:lang w:eastAsia="en-US"/>
          </w:rPr>
          <m:t>U</m:t>
        </m:r>
      </m:oMath>
      <w:r>
        <w:rPr>
          <w:lang w:eastAsia="en-US"/>
        </w:rPr>
        <w:t xml:space="preserve"> </w:t>
      </w:r>
      <w:r>
        <w:t>sert à connaitre la quan</w:t>
      </w:r>
      <w:r w:rsidR="00D04B58">
        <w:t xml:space="preserve">tité du balourd et sa position </w:t>
      </w:r>
      <w:r>
        <w:t>dans la direction circonférentielle d</w:t>
      </w:r>
      <w:r w:rsidR="00B3265E">
        <w:t>u</w:t>
      </w:r>
      <w:r>
        <w:t xml:space="preserve"> rotor. </w:t>
      </w:r>
      <w:r w:rsidR="00F43DE4">
        <w:t>Il faut souligner que ce balourd représente toutes les sources des vibrations synchrones dont le balourd thermique fait partie.</w:t>
      </w:r>
      <w:r>
        <w:t xml:space="preserve"> </w:t>
      </w:r>
    </w:p>
    <w:p w14:paraId="4F43768A" w14:textId="77777777" w:rsidR="006F4286" w:rsidRDefault="006F4286" w:rsidP="00706BB2">
      <w:pPr>
        <w:pStyle w:val="Paragraphedeliste"/>
        <w:numPr>
          <w:ilvl w:val="0"/>
          <w:numId w:val="27"/>
        </w:numPr>
      </w:pPr>
      <w:r>
        <w:t xml:space="preserve">Coefficient d’influence </w:t>
      </w:r>
      <m:oMath>
        <m:r>
          <m:rPr>
            <m:sty m:val="bi"/>
          </m:rPr>
          <w:rPr>
            <w:rFonts w:ascii="Cambria Math" w:hAnsi="Cambria Math"/>
          </w:rPr>
          <m:t>B</m:t>
        </m:r>
      </m:oMath>
    </w:p>
    <w:p w14:paraId="6A2765E5" w14:textId="77777777" w:rsidR="006F4286" w:rsidRDefault="006F4286" w:rsidP="006F4286">
      <w:pPr>
        <w:spacing w:before="120" w:line="360" w:lineRule="auto"/>
        <w:ind w:firstLine="708"/>
      </w:pPr>
      <w:r>
        <w:rPr>
          <w:rFonts w:eastAsiaTheme="minorEastAsia" w:cs="Calibri"/>
        </w:rPr>
        <w:t xml:space="preserve">Le coefficient </w:t>
      </w:r>
      <m:oMath>
        <m:r>
          <w:rPr>
            <w:rFonts w:ascii="Cambria Math" w:hAnsi="Cambria Math"/>
          </w:rPr>
          <m:t>B</m:t>
        </m:r>
      </m:oMath>
      <w:r>
        <w:t xml:space="preserve"> caractérise la sensibilité entre la différence de la température à la surface de rotor </w:t>
      </w:r>
      <m:oMath>
        <m:r>
          <m:rPr>
            <m:sty m:val="bi"/>
          </m:rPr>
          <w:rPr>
            <w:rFonts w:ascii="Cambria Math" w:hAnsi="Cambria Math"/>
          </w:rPr>
          <m:t>T</m:t>
        </m:r>
      </m:oMath>
      <w:r>
        <w:t xml:space="preserve"> par rapport aux vibrations</w:t>
      </w:r>
      <m:oMath>
        <m:r>
          <w:rPr>
            <w:rFonts w:ascii="Cambria Math" w:hAnsi="Cambria Math"/>
          </w:rPr>
          <m:t xml:space="preserve"> </m:t>
        </m:r>
        <m:r>
          <m:rPr>
            <m:sty m:val="bi"/>
          </m:rPr>
          <w:rPr>
            <w:rFonts w:ascii="Cambria Math" w:hAnsi="Cambria Math"/>
          </w:rPr>
          <m:t>V </m:t>
        </m:r>
      </m:oMath>
      <w: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6F4286" w:rsidRPr="0081010A" w14:paraId="658B7142" w14:textId="77777777" w:rsidTr="008D2A74">
        <w:trPr>
          <w:trHeight w:val="635"/>
          <w:jc w:val="center"/>
        </w:trPr>
        <w:tc>
          <w:tcPr>
            <w:tcW w:w="7943" w:type="dxa"/>
            <w:vAlign w:val="center"/>
          </w:tcPr>
          <w:p w14:paraId="047CF343" w14:textId="77777777" w:rsidR="006F4286" w:rsidRPr="000B40CA" w:rsidRDefault="006F4286" w:rsidP="008D2A74">
            <w:pPr>
              <w:spacing w:before="120" w:after="120" w:line="360" w:lineRule="auto"/>
              <w:rPr>
                <w:rFonts w:eastAsia="SimSun"/>
                <w:i/>
              </w:rPr>
            </w:pPr>
            <m:oMathPara>
              <m:oMathParaPr>
                <m:jc m:val="center"/>
              </m:oMathParaPr>
              <m:oMath>
                <m:r>
                  <m:rPr>
                    <m:sty m:val="bi"/>
                  </m:rPr>
                  <w:rPr>
                    <w:rFonts w:ascii="Cambria Math" w:hAnsi="Cambria Math"/>
                  </w:rPr>
                  <m:t>T</m:t>
                </m:r>
                <m:r>
                  <w:rPr>
                    <w:rFonts w:ascii="Cambria Math" w:hAnsi="Cambria Math"/>
                  </w:rPr>
                  <m:t>=</m:t>
                </m:r>
                <m:r>
                  <m:rPr>
                    <m:sty m:val="bi"/>
                  </m:rPr>
                  <w:rPr>
                    <w:rFonts w:ascii="Cambria Math" w:hAnsi="Cambria Math"/>
                  </w:rPr>
                  <m:t>B</m:t>
                </m:r>
                <m:r>
                  <w:rPr>
                    <w:rFonts w:ascii="Cambria Math" w:hAnsi="Cambria Math"/>
                  </w:rPr>
                  <m:t xml:space="preserve"> </m:t>
                </m:r>
                <m:r>
                  <m:rPr>
                    <m:sty m:val="bi"/>
                  </m:rPr>
                  <w:rPr>
                    <w:rFonts w:ascii="Cambria Math" w:hAnsi="Cambria Math"/>
                  </w:rPr>
                  <m:t>V</m:t>
                </m:r>
              </m:oMath>
            </m:oMathPara>
          </w:p>
        </w:tc>
        <w:tc>
          <w:tcPr>
            <w:tcW w:w="1096" w:type="dxa"/>
            <w:vAlign w:val="center"/>
          </w:tcPr>
          <w:p w14:paraId="488D087D" w14:textId="77777777" w:rsidR="006F4286" w:rsidRPr="0081010A" w:rsidRDefault="006F4286" w:rsidP="00706BB2">
            <w:pPr>
              <w:pStyle w:val="Lgende"/>
              <w:keepNext/>
              <w:numPr>
                <w:ilvl w:val="1"/>
                <w:numId w:val="25"/>
              </w:numPr>
              <w:spacing w:before="120" w:after="120" w:line="360" w:lineRule="auto"/>
              <w:jc w:val="both"/>
              <w:rPr>
                <w:rFonts w:ascii="Times New Roman" w:eastAsia="Times New Roman" w:hAnsi="Times New Roman"/>
                <w:b/>
                <w:iCs w:val="0"/>
                <w:color w:val="auto"/>
                <w:sz w:val="22"/>
                <w:szCs w:val="22"/>
                <w:lang w:val="en-US" w:eastAsia="fr-FR"/>
              </w:rPr>
            </w:pPr>
            <w:r>
              <w:rPr>
                <w:rFonts w:ascii="Times New Roman" w:eastAsia="Times New Roman" w:hAnsi="Times New Roman"/>
                <w:b/>
                <w:iCs w:val="0"/>
                <w:color w:val="auto"/>
                <w:sz w:val="22"/>
                <w:szCs w:val="22"/>
                <w:lang w:val="en-US" w:eastAsia="fr-FR"/>
              </w:rPr>
              <w:t xml:space="preserve"> </w:t>
            </w:r>
          </w:p>
        </w:tc>
      </w:tr>
    </w:tbl>
    <w:p w14:paraId="3184E69D" w14:textId="2CFE4F64" w:rsidR="006F4286" w:rsidRDefault="006F4286" w:rsidP="006F4286">
      <w:pPr>
        <w:spacing w:before="120" w:line="360" w:lineRule="auto"/>
      </w:pPr>
      <w:r>
        <w:t>Il est assumé que la différence de température est corrélée avec l’amplitude de vibration synchrone par le module</w:t>
      </w:r>
      <m:oMath>
        <m:r>
          <w:rPr>
            <w:rFonts w:ascii="Cambria Math" w:hAnsi="Cambria Math"/>
          </w:rPr>
          <m:t xml:space="preserve"> </m:t>
        </m:r>
        <m:d>
          <m:dPr>
            <m:begChr m:val="|"/>
            <m:endChr m:val="|"/>
            <m:ctrlPr>
              <w:rPr>
                <w:rFonts w:ascii="Cambria Math" w:hAnsi="Cambria Math"/>
                <w:i/>
              </w:rPr>
            </m:ctrlPr>
          </m:dPr>
          <m:e>
            <m:r>
              <w:rPr>
                <w:rFonts w:ascii="Cambria Math" w:hAnsi="Cambria Math"/>
              </w:rPr>
              <m:t>B</m:t>
            </m:r>
          </m:e>
        </m:d>
      </m:oMath>
      <w:r>
        <w:t xml:space="preserve">.  L’angle de rotation </w:t>
      </w:r>
      <m:oMath>
        <m:sSub>
          <m:sSubPr>
            <m:ctrlPr>
              <w:rPr>
                <w:rFonts w:ascii="Cambria Math" w:eastAsiaTheme="minorHAnsi" w:hAnsi="Cambria Math" w:cstheme="minorBidi"/>
                <w:i/>
              </w:rPr>
            </m:ctrlPr>
          </m:sSubPr>
          <m:e>
            <m:r>
              <w:rPr>
                <w:rFonts w:ascii="Cambria Math" w:hAnsi="Cambria Math"/>
              </w:rPr>
              <m:t>α</m:t>
            </m:r>
          </m:e>
          <m:sub>
            <m:r>
              <w:rPr>
                <w:rFonts w:ascii="Cambria Math" w:eastAsiaTheme="minorHAnsi" w:hAnsi="Cambria Math" w:cstheme="minorBidi"/>
              </w:rPr>
              <m:t>B</m:t>
            </m:r>
          </m:sub>
        </m:sSub>
      </m:oMath>
      <w:r>
        <w:t xml:space="preserve"> représente le déphasage entre le point chaud et la phase des vibrations</w:t>
      </w:r>
      <m:oMath>
        <m:r>
          <w:rPr>
            <w:rFonts w:ascii="Cambria Math" w:hAnsi="Cambria Math"/>
          </w:rPr>
          <m:t xml:space="preserve"> </m:t>
        </m:r>
        <m:r>
          <m:rPr>
            <m:sty m:val="bi"/>
          </m:rPr>
          <w:rPr>
            <w:rFonts w:ascii="Cambria Math" w:hAnsi="Cambria Math"/>
          </w:rPr>
          <m:t>V</m:t>
        </m:r>
      </m:oMath>
      <w:r>
        <w:t xml:space="preserve">. La phase du vecteur </w:t>
      </w:r>
      <m:oMath>
        <m:r>
          <m:rPr>
            <m:sty m:val="bi"/>
          </m:rPr>
          <w:rPr>
            <w:rFonts w:ascii="Cambria Math" w:hAnsi="Cambria Math"/>
          </w:rPr>
          <m:t>T</m:t>
        </m:r>
      </m:oMath>
      <w:r>
        <w:t xml:space="preserve"> </w:t>
      </w:r>
      <w:r w:rsidR="00547EA2">
        <w:t xml:space="preserve">permet de </w:t>
      </w:r>
      <w:r>
        <w:t>rep</w:t>
      </w:r>
      <w:r w:rsidR="00547EA2">
        <w:t>é</w:t>
      </w:r>
      <w:r>
        <w:t>re</w:t>
      </w:r>
      <w:r w:rsidR="00547EA2">
        <w:t>r</w:t>
      </w:r>
      <w:r>
        <w:t xml:space="preserve"> la position du point chaud dans la direction circonférentielle du rotor.</w:t>
      </w:r>
    </w:p>
    <w:p w14:paraId="528FF59E" w14:textId="77777777" w:rsidR="006F4286" w:rsidRDefault="006F4286" w:rsidP="00706BB2">
      <w:pPr>
        <w:pStyle w:val="Paragraphedeliste"/>
        <w:numPr>
          <w:ilvl w:val="0"/>
          <w:numId w:val="28"/>
        </w:numPr>
      </w:pPr>
      <w:r w:rsidRPr="7DF59C87">
        <w:t xml:space="preserve">Coefficient d’influence </w:t>
      </w:r>
      <m:oMath>
        <m:r>
          <m:rPr>
            <m:sty m:val="bi"/>
          </m:rPr>
          <w:rPr>
            <w:rFonts w:ascii="Cambria Math" w:hAnsi="Cambria Math"/>
          </w:rPr>
          <m:t>C</m:t>
        </m:r>
      </m:oMath>
    </w:p>
    <w:p w14:paraId="77CE8D68" w14:textId="6955C8AA" w:rsidR="006F4286" w:rsidRDefault="006F4286" w:rsidP="006F4286">
      <w:pPr>
        <w:spacing w:before="120" w:line="360" w:lineRule="auto"/>
        <w:ind w:firstLine="708"/>
        <w:rPr>
          <w:lang w:eastAsia="en-US"/>
        </w:rPr>
      </w:pPr>
      <w:r>
        <w:rPr>
          <w:rFonts w:eastAsiaTheme="minorEastAsia" w:cs="Calibri"/>
        </w:rPr>
        <w:t xml:space="preserve">Le coefficient </w:t>
      </w:r>
      <m:oMath>
        <m:r>
          <m:rPr>
            <m:sty m:val="bi"/>
          </m:rPr>
          <w:rPr>
            <w:rFonts w:ascii="Cambria Math" w:hAnsi="Cambria Math"/>
          </w:rPr>
          <m:t>C</m:t>
        </m:r>
      </m:oMath>
      <w:r>
        <w:t xml:space="preserve"> exprime la sensibilité du balourd thermique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U</m:t>
            </m:r>
          </m:e>
          <m:sub>
            <m:r>
              <m:rPr>
                <m:sty m:val="bi"/>
              </m:rPr>
              <w:rPr>
                <w:rFonts w:ascii="Cambria Math" w:hAnsi="Cambria Math"/>
              </w:rPr>
              <m:t>th</m:t>
            </m:r>
          </m:sub>
        </m:sSub>
        <m:r>
          <w:rPr>
            <w:rFonts w:ascii="Cambria Math" w:hAnsi="Cambria Math"/>
          </w:rPr>
          <m:t xml:space="preserve"> </m:t>
        </m:r>
      </m:oMath>
      <w:r>
        <w:t xml:space="preserve">généré par la </w:t>
      </w:r>
      <w:r w:rsidR="00F07FF3">
        <w:t>déformation</w:t>
      </w:r>
      <w:r>
        <w:t xml:space="preserve"> thermique du rotor </w:t>
      </w:r>
      <w:r w:rsidR="006536FC">
        <w:t>sous le chargement thermique</w:t>
      </w:r>
      <m:oMath>
        <m:r>
          <w:rPr>
            <w:rFonts w:ascii="Cambria Math" w:hAnsi="Cambria Math"/>
          </w:rPr>
          <m:t xml:space="preserve"> </m:t>
        </m:r>
        <m:r>
          <m:rPr>
            <m:sty m:val="bi"/>
          </m:rPr>
          <w:rPr>
            <w:rFonts w:ascii="Cambria Math" w:eastAsia="Calibri" w:hAnsi="Cambria Math"/>
            <w:lang w:eastAsia="en-US"/>
          </w:rPr>
          <m:t>T </m:t>
        </m:r>
      </m:oMath>
      <w:r>
        <w:rPr>
          <w:lang w:eastAsia="en-US"/>
        </w:rP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6F4286" w:rsidRPr="0081010A" w14:paraId="11810AA8" w14:textId="77777777" w:rsidTr="008D2A74">
        <w:trPr>
          <w:trHeight w:val="635"/>
          <w:jc w:val="center"/>
        </w:trPr>
        <w:tc>
          <w:tcPr>
            <w:tcW w:w="7943" w:type="dxa"/>
            <w:vAlign w:val="center"/>
          </w:tcPr>
          <w:p w14:paraId="4A13B4E9" w14:textId="77777777" w:rsidR="006F4286" w:rsidRPr="000B40CA" w:rsidRDefault="006F4286" w:rsidP="008D2A74">
            <w:pPr>
              <w:spacing w:before="120" w:after="120" w:line="360" w:lineRule="auto"/>
              <w:rPr>
                <w:rFonts w:eastAsia="SimSun"/>
                <w:i/>
              </w:rPr>
            </w:pPr>
            <m:oMathPara>
              <m:oMathParaPr>
                <m:jc m:val="center"/>
              </m:oMathParaP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U</m:t>
                    </m:r>
                  </m:e>
                  <m:sub>
                    <m:r>
                      <m:rPr>
                        <m:sty m:val="bi"/>
                      </m:rPr>
                      <w:rPr>
                        <w:rFonts w:ascii="Cambria Math" w:hAnsi="Cambria Math"/>
                      </w:rPr>
                      <m:t>th</m:t>
                    </m:r>
                  </m:sub>
                </m:sSub>
                <m:r>
                  <w:rPr>
                    <w:rFonts w:ascii="Cambria Math" w:hAnsi="Cambria Math"/>
                  </w:rPr>
                  <m:t xml:space="preserve"> =</m:t>
                </m:r>
                <m:r>
                  <m:rPr>
                    <m:sty m:val="bi"/>
                  </m:rPr>
                  <w:rPr>
                    <w:rFonts w:ascii="Cambria Math" w:hAnsi="Cambria Math"/>
                  </w:rPr>
                  <m:t>C</m:t>
                </m:r>
                <m:r>
                  <w:rPr>
                    <w:rFonts w:ascii="Cambria Math" w:hAnsi="Cambria Math"/>
                  </w:rPr>
                  <m:t xml:space="preserve"> </m:t>
                </m:r>
                <m:r>
                  <m:rPr>
                    <m:sty m:val="bi"/>
                  </m:rPr>
                  <w:rPr>
                    <w:rFonts w:ascii="Cambria Math" w:hAnsi="Cambria Math"/>
                  </w:rPr>
                  <m:t>T</m:t>
                </m:r>
              </m:oMath>
            </m:oMathPara>
          </w:p>
        </w:tc>
        <w:tc>
          <w:tcPr>
            <w:tcW w:w="1096" w:type="dxa"/>
            <w:vAlign w:val="center"/>
          </w:tcPr>
          <w:p w14:paraId="7110184C" w14:textId="77777777" w:rsidR="006F4286" w:rsidRPr="00B70EB0" w:rsidRDefault="006F4286" w:rsidP="00706BB2">
            <w:pPr>
              <w:pStyle w:val="Lgende"/>
              <w:keepNext/>
              <w:numPr>
                <w:ilvl w:val="1"/>
                <w:numId w:val="25"/>
              </w:numPr>
              <w:spacing w:before="120" w:after="120" w:line="360" w:lineRule="auto"/>
              <w:jc w:val="both"/>
              <w:rPr>
                <w:rFonts w:ascii="Times New Roman" w:eastAsia="Times New Roman" w:hAnsi="Times New Roman"/>
                <w:b/>
                <w:iCs w:val="0"/>
                <w:color w:val="auto"/>
                <w:sz w:val="22"/>
                <w:szCs w:val="22"/>
                <w:lang w:eastAsia="fr-FR"/>
              </w:rPr>
            </w:pPr>
            <w:bookmarkStart w:id="995" w:name="_Ref518574219"/>
            <w:r w:rsidRPr="00B70EB0">
              <w:rPr>
                <w:rFonts w:ascii="Times New Roman" w:eastAsia="Times New Roman" w:hAnsi="Times New Roman"/>
                <w:b/>
                <w:iCs w:val="0"/>
                <w:color w:val="auto"/>
                <w:sz w:val="22"/>
                <w:szCs w:val="22"/>
                <w:lang w:eastAsia="fr-FR"/>
              </w:rPr>
              <w:t xml:space="preserve"> </w:t>
            </w:r>
            <w:bookmarkEnd w:id="995"/>
          </w:p>
        </w:tc>
      </w:tr>
    </w:tbl>
    <w:p w14:paraId="1E828A01" w14:textId="77777777" w:rsidR="006F4286" w:rsidRDefault="006F4286" w:rsidP="006F4286">
      <w:pPr>
        <w:spacing w:line="360" w:lineRule="auto"/>
      </w:pPr>
      <w:r>
        <w:t xml:space="preserve">Ce balourd thermique s’ajoute avec le balourd mécanique </w:t>
      </w:r>
      <m:oMath>
        <m:sSub>
          <m:sSubPr>
            <m:ctrlPr>
              <w:rPr>
                <w:rFonts w:ascii="Cambria Math" w:hAnsi="Cambria Math"/>
                <w:b/>
                <w:i/>
              </w:rPr>
            </m:ctrlPr>
          </m:sSubPr>
          <m:e>
            <m:r>
              <m:rPr>
                <m:sty m:val="bi"/>
              </m:rPr>
              <w:rPr>
                <w:rFonts w:ascii="Cambria Math" w:hAnsi="Cambria Math"/>
              </w:rPr>
              <m:t>U</m:t>
            </m:r>
          </m:e>
          <m:sub>
            <m:r>
              <m:rPr>
                <m:sty m:val="bi"/>
              </m:rPr>
              <w:rPr>
                <w:rFonts w:ascii="Cambria Math" w:hAnsi="Cambria Math"/>
              </w:rPr>
              <m:t>0</m:t>
            </m:r>
          </m:sub>
        </m:sSub>
      </m:oMath>
      <w:r>
        <w:t xml:space="preserve"> pour donner le balourd total qui contribue aux vibrations synchrones.</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6F4286" w:rsidRPr="0081010A" w14:paraId="57A4AC6A" w14:textId="77777777" w:rsidTr="008D2A74">
        <w:trPr>
          <w:trHeight w:val="635"/>
          <w:jc w:val="center"/>
        </w:trPr>
        <w:tc>
          <w:tcPr>
            <w:tcW w:w="7943" w:type="dxa"/>
            <w:vAlign w:val="center"/>
          </w:tcPr>
          <w:p w14:paraId="10F4F9F8" w14:textId="77777777" w:rsidR="006F4286" w:rsidRPr="007C7D68" w:rsidRDefault="006F4286" w:rsidP="008D2A74">
            <w:pPr>
              <w:spacing w:before="120" w:after="120" w:line="360" w:lineRule="auto"/>
              <w:jc w:val="center"/>
              <w:rPr>
                <w:rFonts w:eastAsia="SimSun"/>
                <w:i/>
              </w:rPr>
            </w:pPr>
            <m:oMathPara>
              <m:oMath>
                <m:r>
                  <m:rPr>
                    <m:sty m:val="bi"/>
                  </m:rPr>
                  <w:rPr>
                    <w:rFonts w:ascii="Cambria Math" w:hAnsi="Cambria Math"/>
                  </w:rPr>
                  <m:t>U</m:t>
                </m:r>
                <m:r>
                  <w:rPr>
                    <w:rFonts w:ascii="Cambria Math" w:hAnsi="Cambria Math"/>
                  </w:rPr>
                  <m:t>=</m:t>
                </m:r>
                <m:sSub>
                  <m:sSubPr>
                    <m:ctrlPr>
                      <w:rPr>
                        <w:rFonts w:ascii="Cambria Math" w:hAnsi="Cambria Math"/>
                        <w:b/>
                        <w:i/>
                      </w:rPr>
                    </m:ctrlPr>
                  </m:sSubPr>
                  <m:e>
                    <m:r>
                      <m:rPr>
                        <m:sty m:val="bi"/>
                      </m:rPr>
                      <w:rPr>
                        <w:rFonts w:ascii="Cambria Math" w:hAnsi="Cambria Math"/>
                      </w:rPr>
                      <m:t>U</m:t>
                    </m:r>
                  </m:e>
                  <m:sub>
                    <m:r>
                      <m:rPr>
                        <m:sty m:val="bi"/>
                      </m:rPr>
                      <w:rPr>
                        <w:rFonts w:ascii="Cambria Math" w:hAnsi="Cambria Math"/>
                      </w:rPr>
                      <m:t>0</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U</m:t>
                    </m:r>
                  </m:e>
                  <m:sub>
                    <m:r>
                      <m:rPr>
                        <m:sty m:val="bi"/>
                      </m:rPr>
                      <w:rPr>
                        <w:rFonts w:ascii="Cambria Math" w:hAnsi="Cambria Math"/>
                      </w:rPr>
                      <m:t>th</m:t>
                    </m:r>
                  </m:sub>
                </m:sSub>
                <m:r>
                  <m:rPr>
                    <m:sty m:val="bi"/>
                  </m:rPr>
                  <w:rPr>
                    <w:rFonts w:ascii="Cambria Math" w:eastAsiaTheme="minorEastAsia" w:hAnsi="Cambria Math"/>
                    <w:lang w:eastAsia="zh-CN"/>
                  </w:rPr>
                  <m:t>=</m:t>
                </m:r>
                <m:sSub>
                  <m:sSubPr>
                    <m:ctrlPr>
                      <w:rPr>
                        <w:rFonts w:ascii="Cambria Math" w:eastAsiaTheme="minorEastAsia" w:hAnsi="Cambria Math"/>
                        <w:b/>
                        <w:i/>
                        <w:lang w:eastAsia="zh-CN"/>
                      </w:rPr>
                    </m:ctrlPr>
                  </m:sSubPr>
                  <m:e>
                    <m:r>
                      <m:rPr>
                        <m:sty m:val="bi"/>
                      </m:rPr>
                      <w:rPr>
                        <w:rFonts w:ascii="Cambria Math" w:eastAsiaTheme="minorEastAsia" w:hAnsi="Cambria Math"/>
                        <w:lang w:eastAsia="zh-CN"/>
                      </w:rPr>
                      <m:t>U</m:t>
                    </m:r>
                  </m:e>
                  <m:sub>
                    <m:r>
                      <m:rPr>
                        <m:sty m:val="bi"/>
                      </m:rPr>
                      <w:rPr>
                        <w:rFonts w:ascii="Cambria Math" w:eastAsiaTheme="minorEastAsia" w:hAnsi="Cambria Math"/>
                        <w:lang w:eastAsia="zh-CN"/>
                      </w:rPr>
                      <m:t>0</m:t>
                    </m:r>
                  </m:sub>
                </m:sSub>
                <m:r>
                  <m:rPr>
                    <m:sty m:val="bi"/>
                  </m:rPr>
                  <w:rPr>
                    <w:rFonts w:ascii="Cambria Math" w:eastAsiaTheme="minorEastAsia" w:hAnsi="Cambria Math"/>
                    <w:lang w:eastAsia="zh-CN"/>
                  </w:rPr>
                  <m:t>+CT</m:t>
                </m:r>
              </m:oMath>
            </m:oMathPara>
          </w:p>
        </w:tc>
        <w:tc>
          <w:tcPr>
            <w:tcW w:w="1096" w:type="dxa"/>
            <w:vAlign w:val="center"/>
          </w:tcPr>
          <w:p w14:paraId="21265C03" w14:textId="77777777" w:rsidR="006F4286" w:rsidRPr="0081010A" w:rsidRDefault="006F4286" w:rsidP="00706BB2">
            <w:pPr>
              <w:pStyle w:val="Lgende"/>
              <w:keepNext/>
              <w:numPr>
                <w:ilvl w:val="1"/>
                <w:numId w:val="25"/>
              </w:numPr>
              <w:spacing w:before="120" w:after="120" w:line="360" w:lineRule="auto"/>
              <w:jc w:val="both"/>
              <w:rPr>
                <w:rFonts w:ascii="Times New Roman" w:eastAsia="Times New Roman" w:hAnsi="Times New Roman"/>
                <w:b/>
                <w:iCs w:val="0"/>
                <w:color w:val="auto"/>
                <w:sz w:val="22"/>
                <w:szCs w:val="22"/>
                <w:lang w:val="en-US" w:eastAsia="fr-FR"/>
              </w:rPr>
            </w:pPr>
            <w:r>
              <w:rPr>
                <w:rFonts w:ascii="Times New Roman" w:eastAsia="Times New Roman" w:hAnsi="Times New Roman"/>
                <w:b/>
                <w:iCs w:val="0"/>
                <w:color w:val="auto"/>
                <w:sz w:val="22"/>
                <w:szCs w:val="22"/>
                <w:lang w:val="en-US" w:eastAsia="fr-FR"/>
              </w:rPr>
              <w:t xml:space="preserve"> </w:t>
            </w:r>
          </w:p>
        </w:tc>
      </w:tr>
    </w:tbl>
    <w:p w14:paraId="637749BA" w14:textId="4B68A8E9" w:rsidR="006F4286" w:rsidRDefault="006F4286" w:rsidP="006F4286">
      <w:pPr>
        <w:spacing w:before="120" w:line="360" w:lineRule="auto"/>
        <w:ind w:firstLine="708"/>
      </w:pPr>
      <w:r>
        <w:t xml:space="preserve">Les trois coefficients d’influences peuvent être liés de manière linéaire </w:t>
      </w:r>
      <w:r w:rsidR="00F64ABE">
        <w:t>afin de</w:t>
      </w:r>
      <w:r>
        <w:t xml:space="preserve"> déterminer la différence de la température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sta</m:t>
            </m:r>
          </m:sub>
        </m:sSub>
      </m:oMath>
      <w:r>
        <w:rPr>
          <w:b/>
        </w:rPr>
        <w:t xml:space="preserve"> </w:t>
      </w:r>
      <w:r>
        <w:t xml:space="preserve">en régime stationnaire </w:t>
      </w:r>
      <w:r w:rsidRPr="00DD77C0">
        <w:rPr>
          <w:b/>
        </w:rPr>
        <w:fldChar w:fldCharType="begin"/>
      </w:r>
      <w:r w:rsidRPr="00DD77C0">
        <w:rPr>
          <w:b/>
        </w:rPr>
        <w:instrText xml:space="preserve"> REF _Ref534201420 \r \h </w:instrText>
      </w:r>
      <w:r>
        <w:rPr>
          <w:b/>
        </w:rPr>
        <w:instrText xml:space="preserve"> \* MERGEFORMAT </w:instrText>
      </w:r>
      <w:r w:rsidRPr="00DD77C0">
        <w:rPr>
          <w:b/>
        </w:rPr>
      </w:r>
      <w:r w:rsidRPr="00DD77C0">
        <w:rPr>
          <w:b/>
        </w:rPr>
        <w:fldChar w:fldCharType="separate"/>
      </w:r>
      <w:r w:rsidR="00D07291">
        <w:rPr>
          <w:b/>
        </w:rPr>
        <w:t>Eq.5-7</w:t>
      </w:r>
      <w:r w:rsidRPr="00DD77C0">
        <w:rPr>
          <w:b/>
        </w:rPr>
        <w:fldChar w:fldCharType="end"/>
      </w:r>
      <w:r w:rsidRPr="007F4524">
        <w:t>.</w:t>
      </w:r>
      <w:r>
        <w:t xml:space="preserve">  </w:t>
      </w:r>
      <w:r w:rsidR="000D3BA2" w:rsidRPr="000D3BA2">
        <w:t xml:space="preserve">Cette expression sera utilisée pour démontrer le critère de </w:t>
      </w:r>
      <w:r w:rsidR="000F1A64">
        <w:t xml:space="preserve">la </w:t>
      </w:r>
      <w:r w:rsidR="000D3BA2" w:rsidRPr="000D3BA2">
        <w:t>stabilité de l’effet Morton dans la suite.</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6F4286" w:rsidRPr="0081010A" w14:paraId="060A8C76" w14:textId="77777777" w:rsidTr="008D2A74">
        <w:trPr>
          <w:trHeight w:val="635"/>
          <w:jc w:val="center"/>
        </w:trPr>
        <w:tc>
          <w:tcPr>
            <w:tcW w:w="7943" w:type="dxa"/>
            <w:vAlign w:val="center"/>
          </w:tcPr>
          <w:p w14:paraId="725461FF" w14:textId="77777777" w:rsidR="006F4286" w:rsidRPr="000B40CA" w:rsidRDefault="00730F42" w:rsidP="008D2A74">
            <w:pPr>
              <w:spacing w:before="120" w:after="120" w:line="360" w:lineRule="auto"/>
              <w:rPr>
                <w:rFonts w:eastAsia="SimSun"/>
                <w:i/>
              </w:rPr>
            </w:pPr>
            <m:oMathPara>
              <m:oMathParaPr>
                <m:jc m:val="center"/>
              </m:oMathParaPr>
              <m:oMath>
                <m:sSub>
                  <m:sSubPr>
                    <m:ctrlPr>
                      <w:rPr>
                        <w:rFonts w:ascii="Cambria Math" w:eastAsia="SimSun" w:hAnsi="Cambria Math"/>
                        <w:b/>
                        <w:i/>
                      </w:rPr>
                    </m:ctrlPr>
                  </m:sSubPr>
                  <m:e>
                    <m:r>
                      <m:rPr>
                        <m:sty m:val="bi"/>
                      </m:rPr>
                      <w:rPr>
                        <w:rFonts w:ascii="Cambria Math" w:eastAsia="SimSun" w:hAnsi="Cambria Math"/>
                      </w:rPr>
                      <m:t>T</m:t>
                    </m:r>
                  </m:e>
                  <m:sub>
                    <m:r>
                      <m:rPr>
                        <m:sty m:val="bi"/>
                      </m:rPr>
                      <w:rPr>
                        <w:rFonts w:ascii="Cambria Math" w:eastAsia="SimSun" w:hAnsi="Cambria Math"/>
                      </w:rPr>
                      <m:t>sta</m:t>
                    </m:r>
                  </m:sub>
                </m:sSub>
                <m:r>
                  <m:rPr>
                    <m:sty m:val="bi"/>
                  </m:rPr>
                  <w:rPr>
                    <w:rFonts w:ascii="Cambria Math" w:eastAsia="SimSun" w:hAnsi="Cambria Math"/>
                  </w:rPr>
                  <m:t>=BA</m:t>
                </m:r>
                <m:sSub>
                  <m:sSubPr>
                    <m:ctrlPr>
                      <w:rPr>
                        <w:rFonts w:ascii="Cambria Math" w:eastAsia="SimSun" w:hAnsi="Cambria Math"/>
                        <w:b/>
                        <w:i/>
                      </w:rPr>
                    </m:ctrlPr>
                  </m:sSubPr>
                  <m:e>
                    <m:r>
                      <m:rPr>
                        <m:sty m:val="bi"/>
                      </m:rPr>
                      <w:rPr>
                        <w:rFonts w:ascii="Cambria Math" w:eastAsia="SimSun" w:hAnsi="Cambria Math"/>
                      </w:rPr>
                      <m:t>U</m:t>
                    </m:r>
                  </m:e>
                  <m:sub>
                    <m:r>
                      <m:rPr>
                        <m:sty m:val="bi"/>
                      </m:rPr>
                      <w:rPr>
                        <w:rFonts w:ascii="Cambria Math" w:eastAsia="SimSun" w:hAnsi="Cambria Math"/>
                      </w:rPr>
                      <m:t>0</m:t>
                    </m:r>
                  </m:sub>
                </m:sSub>
                <m:r>
                  <m:rPr>
                    <m:sty m:val="bi"/>
                  </m:rPr>
                  <w:rPr>
                    <w:rFonts w:ascii="Cambria Math" w:eastAsia="SimSun" w:hAnsi="Cambria Math"/>
                  </w:rPr>
                  <m:t>+BACT</m:t>
                </m:r>
              </m:oMath>
            </m:oMathPara>
          </w:p>
        </w:tc>
        <w:tc>
          <w:tcPr>
            <w:tcW w:w="1096" w:type="dxa"/>
            <w:vAlign w:val="center"/>
          </w:tcPr>
          <w:p w14:paraId="2A407663" w14:textId="77777777" w:rsidR="006F4286" w:rsidRPr="0081010A" w:rsidRDefault="006F4286" w:rsidP="00706BB2">
            <w:pPr>
              <w:pStyle w:val="Lgende"/>
              <w:keepNext/>
              <w:numPr>
                <w:ilvl w:val="1"/>
                <w:numId w:val="25"/>
              </w:numPr>
              <w:spacing w:before="120" w:after="120" w:line="360" w:lineRule="auto"/>
              <w:jc w:val="both"/>
              <w:rPr>
                <w:rFonts w:ascii="Times New Roman" w:eastAsia="Times New Roman" w:hAnsi="Times New Roman"/>
                <w:b/>
                <w:iCs w:val="0"/>
                <w:color w:val="auto"/>
                <w:sz w:val="22"/>
                <w:szCs w:val="22"/>
                <w:lang w:val="en-US" w:eastAsia="fr-FR"/>
              </w:rPr>
            </w:pPr>
            <w:bookmarkStart w:id="996" w:name="_Ref534201420"/>
            <w:r>
              <w:rPr>
                <w:rFonts w:ascii="Times New Roman" w:eastAsia="Times New Roman" w:hAnsi="Times New Roman"/>
                <w:b/>
                <w:iCs w:val="0"/>
                <w:color w:val="auto"/>
                <w:sz w:val="22"/>
                <w:szCs w:val="22"/>
                <w:lang w:val="en-US" w:eastAsia="fr-FR"/>
              </w:rPr>
              <w:t xml:space="preserve"> </w:t>
            </w:r>
            <w:bookmarkEnd w:id="996"/>
          </w:p>
        </w:tc>
      </w:tr>
    </w:tbl>
    <w:p w14:paraId="708D8795" w14:textId="77777777" w:rsidR="006F4286" w:rsidRDefault="006F4286" w:rsidP="00C51F86">
      <w:pPr>
        <w:pStyle w:val="Titre3"/>
        <w:ind w:left="709"/>
      </w:pPr>
      <w:bookmarkStart w:id="997" w:name="_Toc535252190"/>
      <w:r>
        <w:lastRenderedPageBreak/>
        <w:t>Critère de stabilité</w:t>
      </w:r>
      <w:bookmarkEnd w:id="997"/>
    </w:p>
    <w:p w14:paraId="00974CFA" w14:textId="77777777" w:rsidR="006F4286" w:rsidRPr="00FA40FE" w:rsidRDefault="006F4286" w:rsidP="006F4286"/>
    <w:p w14:paraId="4770D163" w14:textId="61E57850" w:rsidR="006F4286" w:rsidRDefault="006F4286" w:rsidP="006F4286">
      <w:pPr>
        <w:spacing w:line="360" w:lineRule="auto"/>
        <w:ind w:firstLine="708"/>
        <w:rPr>
          <w:rFonts w:eastAsiaTheme="minorEastAsia"/>
          <w:lang w:eastAsia="zh-CN"/>
        </w:rPr>
      </w:pPr>
      <w:r>
        <w:t xml:space="preserve">Le critère de la stabilité de l’effet Morton s’est basé sur l’évolution d’état thermique en régime transitoire.  </w:t>
      </w:r>
      <w:r>
        <w:rPr>
          <w:rFonts w:eastAsiaTheme="minorEastAsia"/>
          <w:lang w:eastAsia="zh-CN"/>
        </w:rPr>
        <w:t>Lors du fonctionnement du système rotor</w:t>
      </w:r>
      <w:r w:rsidRPr="002C2706">
        <w:rPr>
          <w:rFonts w:eastAsiaTheme="minorEastAsia"/>
          <w:lang w:eastAsia="zh-CN"/>
        </w:rPr>
        <w:t>,</w:t>
      </w:r>
      <w:r w:rsidRPr="002C2706">
        <w:t xml:space="preserve"> </w:t>
      </w:r>
      <w:r w:rsidRPr="002C2706">
        <w:rPr>
          <w:rFonts w:eastAsiaTheme="minorEastAsia"/>
          <w:lang w:eastAsia="zh-CN"/>
        </w:rPr>
        <w:t>l'évolution temp</w:t>
      </w:r>
      <w:r>
        <w:rPr>
          <w:rFonts w:eastAsiaTheme="minorEastAsia"/>
          <w:lang w:eastAsia="zh-CN"/>
        </w:rPr>
        <w:t xml:space="preserve">orelle de son état thermique peut être </w:t>
      </w:r>
      <w:r w:rsidR="00A74652">
        <w:rPr>
          <w:rFonts w:eastAsiaTheme="minorEastAsia"/>
          <w:lang w:eastAsia="zh-CN"/>
        </w:rPr>
        <w:t>décrite</w:t>
      </w:r>
      <w:r>
        <w:rPr>
          <w:rFonts w:eastAsiaTheme="minorEastAsia"/>
          <w:lang w:eastAsia="zh-CN"/>
        </w:rPr>
        <w:t xml:space="preserve"> par l’équation </w:t>
      </w:r>
      <w:r w:rsidRPr="007E160E">
        <w:rPr>
          <w:rFonts w:eastAsiaTheme="minorEastAsia"/>
          <w:b/>
          <w:lang w:eastAsia="zh-CN"/>
        </w:rPr>
        <w:fldChar w:fldCharType="begin"/>
      </w:r>
      <w:r w:rsidRPr="007E160E">
        <w:rPr>
          <w:rFonts w:eastAsiaTheme="minorEastAsia"/>
          <w:b/>
          <w:lang w:eastAsia="zh-CN"/>
        </w:rPr>
        <w:instrText xml:space="preserve"> REF _Ref530059670 \r \h  \* MERGEFORMAT </w:instrText>
      </w:r>
      <w:r w:rsidRPr="007E160E">
        <w:rPr>
          <w:rFonts w:eastAsiaTheme="minorEastAsia"/>
          <w:b/>
          <w:lang w:eastAsia="zh-CN"/>
        </w:rPr>
      </w:r>
      <w:r w:rsidRPr="007E160E">
        <w:rPr>
          <w:rFonts w:eastAsiaTheme="minorEastAsia"/>
          <w:b/>
          <w:lang w:eastAsia="zh-CN"/>
        </w:rPr>
        <w:fldChar w:fldCharType="separate"/>
      </w:r>
      <w:r w:rsidR="00D07291">
        <w:rPr>
          <w:rFonts w:eastAsiaTheme="minorEastAsia"/>
          <w:b/>
          <w:lang w:eastAsia="zh-CN"/>
        </w:rPr>
        <w:t>Eq.5-8</w:t>
      </w:r>
      <w:r w:rsidRPr="007E160E">
        <w:rPr>
          <w:rFonts w:eastAsiaTheme="minorEastAsia"/>
          <w:b/>
          <w:lang w:eastAsia="zh-CN"/>
        </w:rPr>
        <w:fldChar w:fldCharType="end"/>
      </w:r>
      <w:r>
        <w:rPr>
          <w:rFonts w:eastAsiaTheme="minorEastAsia"/>
          <w:lang w:eastAsia="zh-CN"/>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6F4286" w:rsidRPr="00E03861" w14:paraId="39C5F68B" w14:textId="77777777" w:rsidTr="008D2A74">
        <w:trPr>
          <w:trHeight w:val="635"/>
          <w:tblHeader/>
          <w:jc w:val="center"/>
        </w:trPr>
        <w:tc>
          <w:tcPr>
            <w:tcW w:w="7943" w:type="dxa"/>
            <w:vAlign w:val="center"/>
          </w:tcPr>
          <w:p w14:paraId="4E1D9024" w14:textId="77777777" w:rsidR="006F4286" w:rsidRDefault="006F4286" w:rsidP="008D2A74">
            <w:pPr>
              <w:spacing w:after="160"/>
              <w:rPr>
                <w:rFonts w:eastAsiaTheme="minorEastAsia"/>
                <w:lang w:eastAsia="zh-CN"/>
              </w:rPr>
            </w:pPr>
            <m:oMathPara>
              <m:oMath>
                <m:r>
                  <w:rPr>
                    <w:rFonts w:ascii="Cambria Math" w:eastAsiaTheme="minorEastAsia" w:hAnsi="Cambria Math"/>
                    <w:lang w:eastAsia="zh-CN"/>
                  </w:rPr>
                  <m:t>D</m:t>
                </m:r>
                <m:acc>
                  <m:accPr>
                    <m:chr m:val="̇"/>
                    <m:ctrlPr>
                      <w:rPr>
                        <w:rFonts w:ascii="Cambria Math" w:eastAsiaTheme="minorEastAsia" w:hAnsi="Cambria Math"/>
                        <w:b/>
                        <w:i/>
                        <w:lang w:eastAsia="zh-CN"/>
                      </w:rPr>
                    </m:ctrlPr>
                  </m:accPr>
                  <m:e>
                    <m:r>
                      <m:rPr>
                        <m:sty m:val="bi"/>
                      </m:rPr>
                      <w:rPr>
                        <w:rFonts w:ascii="Cambria Math" w:eastAsiaTheme="minorEastAsia" w:hAnsi="Cambria Math"/>
                        <w:lang w:eastAsia="zh-CN"/>
                      </w:rPr>
                      <m:t>T</m:t>
                    </m:r>
                  </m:e>
                </m:acc>
                <m:d>
                  <m:dPr>
                    <m:ctrlPr>
                      <w:rPr>
                        <w:rFonts w:ascii="Cambria Math" w:eastAsiaTheme="minorEastAsia" w:hAnsi="Cambria Math"/>
                        <w:b/>
                        <w:i/>
                        <w:lang w:eastAsia="zh-CN"/>
                      </w:rPr>
                    </m:ctrlPr>
                  </m:dPr>
                  <m:e>
                    <m:r>
                      <w:rPr>
                        <w:rFonts w:ascii="Cambria Math" w:eastAsiaTheme="minorEastAsia" w:hAnsi="Cambria Math"/>
                        <w:lang w:eastAsia="zh-CN"/>
                      </w:rPr>
                      <m:t>t</m:t>
                    </m:r>
                  </m:e>
                </m:d>
                <m:r>
                  <w:rPr>
                    <w:rFonts w:ascii="Cambria Math" w:hAnsi="Cambria Math"/>
                  </w:rPr>
                  <m:t>+K</m:t>
                </m:r>
                <m:d>
                  <m:dPr>
                    <m:begChr m:val="["/>
                    <m:endChr m:val="]"/>
                    <m:ctrlPr>
                      <w:rPr>
                        <w:rFonts w:ascii="Cambria Math" w:hAnsi="Cambria Math"/>
                        <w:b/>
                        <w:i/>
                      </w:rPr>
                    </m:ctrlPr>
                  </m:dPr>
                  <m:e>
                    <m:r>
                      <m:rPr>
                        <m:sty m:val="bi"/>
                      </m:rPr>
                      <w:rPr>
                        <w:rFonts w:ascii="Cambria Math" w:hAnsi="Cambria Math"/>
                      </w:rPr>
                      <m:t>T</m:t>
                    </m:r>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sta</m:t>
                        </m:r>
                      </m:sub>
                    </m:sSub>
                  </m:e>
                </m:d>
                <m:r>
                  <w:rPr>
                    <w:rFonts w:ascii="Cambria Math" w:hAnsi="Cambria Math"/>
                  </w:rPr>
                  <m:t>=0</m:t>
                </m:r>
              </m:oMath>
            </m:oMathPara>
          </w:p>
          <w:p w14:paraId="5F2F9DD4" w14:textId="77777777" w:rsidR="006F4286" w:rsidRPr="00E03861" w:rsidRDefault="006F4286" w:rsidP="008D2A74">
            <w:pPr>
              <w:spacing w:after="160"/>
              <w:rPr>
                <w:rFonts w:asciiTheme="minorHAnsi" w:eastAsiaTheme="minorEastAsia" w:hAnsiTheme="minorHAnsi"/>
                <w:lang w:eastAsia="zh-CN"/>
              </w:rPr>
            </w:pPr>
            <w:r w:rsidRPr="00E03861">
              <w:rPr>
                <w:rFonts w:asciiTheme="minorHAnsi" w:eastAsiaTheme="minorEastAsia" w:hAnsiTheme="minorHAnsi"/>
                <w:lang w:eastAsia="zh-CN"/>
              </w:rPr>
              <w:t>ou</w:t>
            </w:r>
          </w:p>
          <w:p w14:paraId="40C6A54F" w14:textId="77777777" w:rsidR="006F4286" w:rsidRPr="00E03861" w:rsidRDefault="006F4286" w:rsidP="008D2A74">
            <w:pPr>
              <w:spacing w:after="160"/>
              <w:rPr>
                <w:rFonts w:asciiTheme="minorHAnsi" w:eastAsiaTheme="minorEastAsia" w:hAnsiTheme="minorHAnsi"/>
                <w:lang w:eastAsia="zh-CN"/>
              </w:rPr>
            </w:pPr>
            <m:oMathPara>
              <m:oMath>
                <m:r>
                  <w:rPr>
                    <w:rFonts w:ascii="Cambria Math" w:eastAsiaTheme="minorEastAsia" w:hAnsi="Cambria Math"/>
                    <w:lang w:eastAsia="zh-CN"/>
                  </w:rPr>
                  <m:t>τ</m:t>
                </m:r>
                <m:acc>
                  <m:accPr>
                    <m:chr m:val="̇"/>
                    <m:ctrlPr>
                      <w:rPr>
                        <w:rFonts w:ascii="Cambria Math" w:eastAsiaTheme="minorEastAsia" w:hAnsi="Cambria Math"/>
                        <w:b/>
                        <w:i/>
                        <w:lang w:eastAsia="zh-CN"/>
                      </w:rPr>
                    </m:ctrlPr>
                  </m:accPr>
                  <m:e>
                    <m:r>
                      <m:rPr>
                        <m:sty m:val="bi"/>
                      </m:rPr>
                      <w:rPr>
                        <w:rFonts w:ascii="Cambria Math" w:eastAsiaTheme="minorEastAsia" w:hAnsi="Cambria Math"/>
                        <w:lang w:eastAsia="zh-CN"/>
                      </w:rPr>
                      <m:t>T</m:t>
                    </m:r>
                  </m:e>
                </m:acc>
                <m:d>
                  <m:dPr>
                    <m:ctrlPr>
                      <w:rPr>
                        <w:rFonts w:ascii="Cambria Math" w:eastAsiaTheme="minorEastAsia" w:hAnsi="Cambria Math"/>
                        <w:b/>
                        <w:i/>
                        <w:lang w:eastAsia="zh-CN"/>
                      </w:rPr>
                    </m:ctrlPr>
                  </m:dPr>
                  <m:e>
                    <m:r>
                      <w:rPr>
                        <w:rFonts w:ascii="Cambria Math" w:eastAsiaTheme="minorEastAsia" w:hAnsi="Cambria Math"/>
                        <w:lang w:eastAsia="zh-CN"/>
                      </w:rPr>
                      <m:t>t</m:t>
                    </m:r>
                  </m:e>
                </m:d>
                <m:r>
                  <m:rPr>
                    <m:sty m:val="bi"/>
                  </m:rPr>
                  <w:rPr>
                    <w:rFonts w:ascii="Cambria Math" w:eastAsiaTheme="minorEastAsia" w:hAnsi="Cambria Math"/>
                    <w:lang w:eastAsia="zh-CN"/>
                  </w:rPr>
                  <m:t>+</m:t>
                </m:r>
                <m:r>
                  <m:rPr>
                    <m:sty m:val="bi"/>
                  </m:rPr>
                  <w:rPr>
                    <w:rFonts w:ascii="Cambria Math" w:hAnsi="Cambria Math"/>
                  </w:rPr>
                  <m:t>T</m:t>
                </m:r>
                <m:d>
                  <m:dPr>
                    <m:ctrlPr>
                      <w:rPr>
                        <w:rFonts w:ascii="Cambria Math" w:hAnsi="Cambria Math"/>
                        <w:i/>
                      </w:rPr>
                    </m:ctrlPr>
                  </m:dPr>
                  <m:e>
                    <m:r>
                      <w:rPr>
                        <w:rFonts w:ascii="Cambria Math" w:hAnsi="Cambria Math"/>
                      </w:rPr>
                      <m:t>t</m:t>
                    </m:r>
                  </m:e>
                </m:d>
                <m:r>
                  <w:rPr>
                    <w:rFonts w:ascii="Cambria Math" w:eastAsiaTheme="minorEastAsia" w:hAnsi="Cambria Math"/>
                    <w:lang w:eastAsia="zh-CN"/>
                  </w:rPr>
                  <m:t>=</m:t>
                </m:r>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sta</m:t>
                    </m:r>
                  </m:sub>
                </m:sSub>
              </m:oMath>
            </m:oMathPara>
          </w:p>
        </w:tc>
        <w:tc>
          <w:tcPr>
            <w:tcW w:w="1096" w:type="dxa"/>
            <w:vAlign w:val="center"/>
          </w:tcPr>
          <w:p w14:paraId="1FC092A1" w14:textId="77777777" w:rsidR="006F4286" w:rsidRPr="00E03861" w:rsidRDefault="006F4286" w:rsidP="00706BB2">
            <w:pPr>
              <w:numPr>
                <w:ilvl w:val="1"/>
                <w:numId w:val="18"/>
              </w:numPr>
              <w:overflowPunct/>
              <w:autoSpaceDE/>
              <w:autoSpaceDN/>
              <w:adjustRightInd/>
              <w:spacing w:before="120" w:after="120"/>
              <w:jc w:val="left"/>
              <w:textAlignment w:val="auto"/>
              <w:rPr>
                <w:rFonts w:ascii="Times New Roman" w:eastAsiaTheme="minorEastAsia" w:hAnsi="Times New Roman"/>
                <w:b/>
                <w:i/>
              </w:rPr>
            </w:pPr>
            <w:bookmarkStart w:id="998" w:name="_Ref530059670"/>
            <w:r w:rsidRPr="00E03861">
              <w:rPr>
                <w:rFonts w:ascii="Times New Roman" w:eastAsiaTheme="minorEastAsia" w:hAnsi="Times New Roman"/>
                <w:b/>
                <w:i/>
              </w:rPr>
              <w:t xml:space="preserve"> </w:t>
            </w:r>
            <w:bookmarkEnd w:id="998"/>
          </w:p>
        </w:tc>
      </w:tr>
    </w:tbl>
    <w:p w14:paraId="7A8FF3FB" w14:textId="17D577CA" w:rsidR="006F4286" w:rsidRDefault="006F4286" w:rsidP="006F4286">
      <w:pPr>
        <w:spacing w:before="120" w:line="360" w:lineRule="auto"/>
        <w:rPr>
          <w:rFonts w:eastAsiaTheme="minorEastAsia"/>
          <w:lang w:eastAsia="zh-CN"/>
        </w:rPr>
      </w:pPr>
      <w:r>
        <w:rPr>
          <w:rFonts w:eastAsiaTheme="minorEastAsia"/>
          <w:lang w:eastAsia="zh-CN"/>
        </w:rPr>
        <w:t xml:space="preserve">Si l’état thermique du rotor est stable et convergé dans le temps, la solution réelle de </w:t>
      </w:r>
      <w:r w:rsidRPr="003B5D7F">
        <w:rPr>
          <w:rFonts w:eastAsiaTheme="minorEastAsia"/>
          <w:b/>
          <w:lang w:eastAsia="zh-CN"/>
        </w:rPr>
        <w:fldChar w:fldCharType="begin"/>
      </w:r>
      <w:r w:rsidRPr="003B5D7F">
        <w:rPr>
          <w:rFonts w:eastAsiaTheme="minorEastAsia"/>
          <w:b/>
          <w:lang w:eastAsia="zh-CN"/>
        </w:rPr>
        <w:instrText xml:space="preserve"> REF _Ref530059670 \r \h  \* MERGEFORMAT </w:instrText>
      </w:r>
      <w:r w:rsidRPr="003B5D7F">
        <w:rPr>
          <w:rFonts w:eastAsiaTheme="minorEastAsia"/>
          <w:b/>
          <w:lang w:eastAsia="zh-CN"/>
        </w:rPr>
      </w:r>
      <w:r w:rsidRPr="003B5D7F">
        <w:rPr>
          <w:rFonts w:eastAsiaTheme="minorEastAsia"/>
          <w:b/>
          <w:lang w:eastAsia="zh-CN"/>
        </w:rPr>
        <w:fldChar w:fldCharType="separate"/>
      </w:r>
      <w:r w:rsidR="00D07291">
        <w:rPr>
          <w:rFonts w:eastAsiaTheme="minorEastAsia"/>
          <w:b/>
          <w:lang w:eastAsia="zh-CN"/>
        </w:rPr>
        <w:t>Eq.5-8</w:t>
      </w:r>
      <w:r w:rsidRPr="003B5D7F">
        <w:rPr>
          <w:rFonts w:eastAsiaTheme="minorEastAsia"/>
          <w:b/>
          <w:lang w:eastAsia="zh-CN"/>
        </w:rPr>
        <w:fldChar w:fldCharType="end"/>
      </w:r>
      <w:r>
        <w:rPr>
          <w:rFonts w:eastAsiaTheme="minorEastAsia"/>
          <w:lang w:eastAsia="zh-CN"/>
        </w:rPr>
        <w:t xml:space="preserve"> existe quand le </w:t>
      </w:r>
      <m:oMath>
        <m:r>
          <w:rPr>
            <w:rFonts w:ascii="Cambria Math" w:eastAsiaTheme="minorEastAsia" w:hAnsi="Cambria Math"/>
            <w:lang w:eastAsia="zh-CN"/>
          </w:rPr>
          <m:t xml:space="preserve">t </m:t>
        </m:r>
      </m:oMath>
      <w:r w:rsidR="00C976AC">
        <w:rPr>
          <w:rFonts w:eastAsiaTheme="minorEastAsia"/>
          <w:lang w:eastAsia="zh-CN"/>
        </w:rPr>
        <w:t>tend</w:t>
      </w:r>
      <w:r>
        <w:rPr>
          <w:rFonts w:eastAsiaTheme="minorEastAsia"/>
          <w:lang w:eastAsia="zh-CN"/>
        </w:rPr>
        <w:t xml:space="preserve"> vers</w:t>
      </w:r>
      <m:oMath>
        <m:r>
          <w:rPr>
            <w:rFonts w:ascii="Cambria Math" w:eastAsiaTheme="minorEastAsia" w:hAnsi="Cambria Math"/>
            <w:lang w:eastAsia="zh-CN"/>
          </w:rPr>
          <m:t xml:space="preserve"> +</m:t>
        </m:r>
        <m:r>
          <w:rPr>
            <w:rFonts w:ascii="Cambria Math" w:hAnsi="Cambria Math"/>
          </w:rPr>
          <m:t>∞</m:t>
        </m:r>
        <m:r>
          <w:rPr>
            <w:rFonts w:ascii="Cambria Math" w:eastAsiaTheme="minorEastAsia" w:hAnsi="Cambria Math"/>
          </w:rPr>
          <m:t xml:space="preserve"> </m:t>
        </m:r>
      </m:oMath>
      <w:r>
        <w:rPr>
          <w:rFonts w:eastAsiaTheme="minorEastAsia"/>
        </w:rPr>
        <w:t xml:space="preserve">. </w:t>
      </w:r>
      <w:r w:rsidR="004406FB">
        <w:rPr>
          <w:rFonts w:eastAsiaTheme="minorEastAsia"/>
        </w:rPr>
        <w:t>Le</w:t>
      </w:r>
      <w:r>
        <w:rPr>
          <w:rFonts w:eastAsiaTheme="minorEastAsia"/>
        </w:rPr>
        <w:t xml:space="preserve"> critère de </w:t>
      </w:r>
      <w:r w:rsidR="004406FB">
        <w:rPr>
          <w:rFonts w:eastAsiaTheme="minorEastAsia"/>
        </w:rPr>
        <w:t xml:space="preserve">la </w:t>
      </w:r>
      <w:r>
        <w:rPr>
          <w:rFonts w:eastAsiaTheme="minorEastAsia"/>
        </w:rPr>
        <w:t xml:space="preserve">stabilité peut être établi à partir de cette hypothèse. En remplaçant le vecteur </w:t>
      </w:r>
      <m:oMath>
        <m:sSub>
          <m:sSubPr>
            <m:ctrlPr>
              <w:rPr>
                <w:rFonts w:ascii="Cambria Math" w:eastAsiaTheme="minorEastAsia" w:hAnsi="Cambria Math"/>
                <w:b/>
                <w:i/>
                <w:lang w:eastAsia="zh-CN"/>
              </w:rPr>
            </m:ctrlPr>
          </m:sSubPr>
          <m:e>
            <m:r>
              <m:rPr>
                <m:sty m:val="bi"/>
              </m:rPr>
              <w:rPr>
                <w:rFonts w:ascii="Cambria Math" w:eastAsiaTheme="minorEastAsia" w:hAnsi="Cambria Math"/>
                <w:lang w:eastAsia="zh-CN"/>
              </w:rPr>
              <m:t>T</m:t>
            </m:r>
          </m:e>
          <m:sub>
            <m:r>
              <m:rPr>
                <m:sty m:val="bi"/>
              </m:rPr>
              <w:rPr>
                <w:rFonts w:ascii="Cambria Math" w:eastAsiaTheme="minorEastAsia" w:hAnsi="Cambria Math"/>
                <w:lang w:eastAsia="zh-CN"/>
              </w:rPr>
              <m:t>sta</m:t>
            </m:r>
          </m:sub>
        </m:sSub>
      </m:oMath>
      <w:r w:rsidRPr="007A1529">
        <w:rPr>
          <w:rFonts w:eastAsiaTheme="minorEastAsia"/>
          <w:lang w:eastAsia="zh-CN"/>
        </w:rPr>
        <w:t xml:space="preserve"> </w:t>
      </w:r>
      <w:r>
        <w:rPr>
          <w:rFonts w:eastAsiaTheme="minorEastAsia"/>
          <w:lang w:eastAsia="zh-CN"/>
        </w:rPr>
        <w:t>par</w:t>
      </w:r>
      <w:r w:rsidR="00252964">
        <w:rPr>
          <w:rFonts w:eastAsiaTheme="minorEastAsia"/>
          <w:lang w:eastAsia="zh-CN"/>
        </w:rPr>
        <w:t xml:space="preserve"> </w:t>
      </w:r>
      <w:r w:rsidR="00252964" w:rsidRPr="00252964">
        <w:rPr>
          <w:rFonts w:eastAsiaTheme="minorEastAsia"/>
          <w:b/>
          <w:lang w:eastAsia="zh-CN"/>
        </w:rPr>
        <w:fldChar w:fldCharType="begin"/>
      </w:r>
      <w:r w:rsidR="00252964" w:rsidRPr="00252964">
        <w:rPr>
          <w:rFonts w:eastAsiaTheme="minorEastAsia"/>
          <w:b/>
          <w:lang w:eastAsia="zh-CN"/>
        </w:rPr>
        <w:instrText xml:space="preserve"> REF _Ref534201420 \r \h </w:instrText>
      </w:r>
      <w:r w:rsidR="00252964">
        <w:rPr>
          <w:rFonts w:eastAsiaTheme="minorEastAsia"/>
          <w:b/>
          <w:lang w:eastAsia="zh-CN"/>
        </w:rPr>
        <w:instrText xml:space="preserve"> \* MERGEFORMAT </w:instrText>
      </w:r>
      <w:r w:rsidR="00252964" w:rsidRPr="00252964">
        <w:rPr>
          <w:rFonts w:eastAsiaTheme="minorEastAsia"/>
          <w:b/>
          <w:lang w:eastAsia="zh-CN"/>
        </w:rPr>
      </w:r>
      <w:r w:rsidR="00252964" w:rsidRPr="00252964">
        <w:rPr>
          <w:rFonts w:eastAsiaTheme="minorEastAsia"/>
          <w:b/>
          <w:lang w:eastAsia="zh-CN"/>
        </w:rPr>
        <w:fldChar w:fldCharType="separate"/>
      </w:r>
      <w:r w:rsidR="00D07291">
        <w:rPr>
          <w:rFonts w:eastAsiaTheme="minorEastAsia"/>
          <w:b/>
          <w:lang w:eastAsia="zh-CN"/>
        </w:rPr>
        <w:t>Eq.5-7</w:t>
      </w:r>
      <w:r w:rsidR="00252964" w:rsidRPr="00252964">
        <w:rPr>
          <w:rFonts w:eastAsiaTheme="minorEastAsia"/>
          <w:b/>
          <w:lang w:eastAsia="zh-CN"/>
        </w:rPr>
        <w:fldChar w:fldCharType="end"/>
      </w:r>
      <w:r w:rsidRPr="0080427D">
        <w:rPr>
          <w:rFonts w:eastAsiaTheme="minorEastAsia"/>
          <w:lang w:eastAsia="zh-CN"/>
        </w:rPr>
        <w:t>,</w:t>
      </w:r>
      <w:r>
        <w:rPr>
          <w:rFonts w:eastAsiaTheme="minorEastAsia"/>
          <w:lang w:eastAsia="zh-CN"/>
        </w:rPr>
        <w:t> l’équation</w:t>
      </w:r>
      <w:r w:rsidR="00252964">
        <w:rPr>
          <w:rFonts w:eastAsiaTheme="minorEastAsia"/>
          <w:lang w:eastAsia="zh-CN"/>
        </w:rPr>
        <w:t xml:space="preserve"> </w:t>
      </w:r>
      <w:r w:rsidR="00252964" w:rsidRPr="00252964">
        <w:rPr>
          <w:rFonts w:eastAsiaTheme="minorEastAsia"/>
          <w:b/>
          <w:lang w:eastAsia="zh-CN"/>
        </w:rPr>
        <w:fldChar w:fldCharType="begin"/>
      </w:r>
      <w:r w:rsidR="00252964" w:rsidRPr="00252964">
        <w:rPr>
          <w:rFonts w:eastAsiaTheme="minorEastAsia"/>
          <w:b/>
          <w:lang w:eastAsia="zh-CN"/>
        </w:rPr>
        <w:instrText xml:space="preserve"> REF _Ref530059670 \r \h </w:instrText>
      </w:r>
      <w:r w:rsidR="00252964">
        <w:rPr>
          <w:rFonts w:eastAsiaTheme="minorEastAsia"/>
          <w:b/>
          <w:lang w:eastAsia="zh-CN"/>
        </w:rPr>
        <w:instrText xml:space="preserve"> \* MERGEFORMAT </w:instrText>
      </w:r>
      <w:r w:rsidR="00252964" w:rsidRPr="00252964">
        <w:rPr>
          <w:rFonts w:eastAsiaTheme="minorEastAsia"/>
          <w:b/>
          <w:lang w:eastAsia="zh-CN"/>
        </w:rPr>
      </w:r>
      <w:r w:rsidR="00252964" w:rsidRPr="00252964">
        <w:rPr>
          <w:rFonts w:eastAsiaTheme="minorEastAsia"/>
          <w:b/>
          <w:lang w:eastAsia="zh-CN"/>
        </w:rPr>
        <w:fldChar w:fldCharType="separate"/>
      </w:r>
      <w:r w:rsidR="00D07291">
        <w:rPr>
          <w:rFonts w:eastAsiaTheme="minorEastAsia"/>
          <w:b/>
          <w:lang w:eastAsia="zh-CN"/>
        </w:rPr>
        <w:t>Eq.5-8</w:t>
      </w:r>
      <w:r w:rsidR="00252964" w:rsidRPr="00252964">
        <w:rPr>
          <w:rFonts w:eastAsiaTheme="minorEastAsia"/>
          <w:b/>
          <w:lang w:eastAsia="zh-CN"/>
        </w:rPr>
        <w:fldChar w:fldCharType="end"/>
      </w:r>
      <w:r>
        <w:rPr>
          <w:rFonts w:eastAsiaTheme="minorEastAsia"/>
          <w:lang w:eastAsia="zh-CN"/>
        </w:rPr>
        <w:t xml:space="preserve"> devient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6F4286" w:rsidRPr="00E03861" w14:paraId="47A3B754" w14:textId="77777777" w:rsidTr="008D2A74">
        <w:trPr>
          <w:trHeight w:val="635"/>
          <w:tblHeader/>
          <w:jc w:val="center"/>
        </w:trPr>
        <w:tc>
          <w:tcPr>
            <w:tcW w:w="7943" w:type="dxa"/>
            <w:vAlign w:val="center"/>
          </w:tcPr>
          <w:p w14:paraId="7F8FDAF1" w14:textId="77777777" w:rsidR="006F4286" w:rsidRPr="00E03861" w:rsidRDefault="00730F42" w:rsidP="00617882">
            <w:pPr>
              <w:spacing w:before="120" w:line="360" w:lineRule="auto"/>
              <w:rPr>
                <w:rFonts w:asciiTheme="minorHAnsi" w:eastAsiaTheme="minorEastAsia" w:hAnsiTheme="minorHAnsi"/>
                <w:lang w:eastAsia="zh-CN"/>
              </w:rPr>
            </w:pPr>
            <m:oMathPara>
              <m:oMath>
                <m:acc>
                  <m:accPr>
                    <m:chr m:val="̇"/>
                    <m:ctrlPr>
                      <w:rPr>
                        <w:rFonts w:ascii="Cambria Math" w:eastAsiaTheme="minorEastAsia" w:hAnsi="Cambria Math"/>
                        <w:b/>
                        <w:i/>
                        <w:lang w:eastAsia="zh-CN"/>
                      </w:rPr>
                    </m:ctrlPr>
                  </m:accPr>
                  <m:e>
                    <m:r>
                      <m:rPr>
                        <m:sty m:val="bi"/>
                      </m:rPr>
                      <w:rPr>
                        <w:rFonts w:ascii="Cambria Math" w:eastAsiaTheme="minorEastAsia" w:hAnsi="Cambria Math"/>
                        <w:lang w:eastAsia="zh-CN"/>
                      </w:rPr>
                      <m:t>T</m:t>
                    </m:r>
                  </m:e>
                </m:acc>
                <m:d>
                  <m:dPr>
                    <m:ctrlPr>
                      <w:rPr>
                        <w:rFonts w:ascii="Cambria Math" w:eastAsiaTheme="minorEastAsia" w:hAnsi="Cambria Math"/>
                        <w:b/>
                        <w:i/>
                        <w:lang w:eastAsia="zh-CN"/>
                      </w:rPr>
                    </m:ctrlPr>
                  </m:dPr>
                  <m:e>
                    <m:r>
                      <m:rPr>
                        <m:sty m:val="bi"/>
                      </m:rPr>
                      <w:rPr>
                        <w:rFonts w:ascii="Cambria Math" w:eastAsiaTheme="minorEastAsia" w:hAnsi="Cambria Math"/>
                        <w:lang w:eastAsia="zh-CN"/>
                      </w:rPr>
                      <m:t>t</m:t>
                    </m:r>
                  </m:e>
                </m:d>
                <m:r>
                  <m:rPr>
                    <m:sty m:val="bi"/>
                  </m:rPr>
                  <w:rPr>
                    <w:rFonts w:ascii="Cambria Math" w:eastAsiaTheme="minorEastAsia" w:hAnsi="Cambria Math"/>
                    <w:lang w:eastAsia="zh-CN"/>
                  </w:rPr>
                  <m:t>+</m:t>
                </m:r>
                <m:f>
                  <m:fPr>
                    <m:ctrlPr>
                      <w:rPr>
                        <w:rFonts w:ascii="Cambria Math" w:eastAsiaTheme="minorEastAsia" w:hAnsi="Cambria Math"/>
                        <w:b/>
                        <w:i/>
                        <w:lang w:eastAsia="zh-CN"/>
                      </w:rPr>
                    </m:ctrlPr>
                  </m:fPr>
                  <m:num>
                    <m:r>
                      <w:rPr>
                        <w:rFonts w:ascii="Cambria Math" w:eastAsiaTheme="minorEastAsia" w:hAnsi="Cambria Math"/>
                        <w:lang w:eastAsia="zh-CN"/>
                      </w:rPr>
                      <m:t>1</m:t>
                    </m:r>
                  </m:num>
                  <m:den>
                    <m:r>
                      <w:rPr>
                        <w:rFonts w:ascii="Cambria Math" w:eastAsiaTheme="minorEastAsia" w:hAnsi="Cambria Math"/>
                        <w:lang w:eastAsia="zh-CN"/>
                      </w:rPr>
                      <m:t>τ</m:t>
                    </m:r>
                  </m:den>
                </m:f>
                <m:d>
                  <m:dPr>
                    <m:ctrlPr>
                      <w:rPr>
                        <w:rFonts w:ascii="Cambria Math" w:eastAsiaTheme="minorEastAsia" w:hAnsi="Cambria Math"/>
                        <w:b/>
                        <w:i/>
                        <w:lang w:eastAsia="zh-CN"/>
                      </w:rPr>
                    </m:ctrlPr>
                  </m:dPr>
                  <m:e>
                    <m:r>
                      <m:rPr>
                        <m:sty m:val="bi"/>
                      </m:rPr>
                      <w:rPr>
                        <w:rFonts w:ascii="Cambria Math" w:eastAsiaTheme="minorEastAsia" w:hAnsi="Cambria Math"/>
                        <w:lang w:eastAsia="zh-CN"/>
                      </w:rPr>
                      <m:t>I</m:t>
                    </m:r>
                    <m:r>
                      <w:rPr>
                        <w:rFonts w:ascii="Cambria Math" w:eastAsiaTheme="minorEastAsia" w:hAnsi="Cambria Math"/>
                        <w:lang w:eastAsia="zh-CN"/>
                      </w:rPr>
                      <m:t>-</m:t>
                    </m:r>
                    <m:r>
                      <m:rPr>
                        <m:sty m:val="bi"/>
                      </m:rPr>
                      <w:rPr>
                        <w:rFonts w:ascii="Cambria Math" w:eastAsiaTheme="minorEastAsia" w:hAnsi="Cambria Math"/>
                        <w:lang w:eastAsia="zh-CN"/>
                      </w:rPr>
                      <m:t>BAC</m:t>
                    </m:r>
                  </m:e>
                </m:d>
                <m:r>
                  <m:rPr>
                    <m:sty m:val="bi"/>
                  </m:rPr>
                  <w:rPr>
                    <w:rFonts w:ascii="Cambria Math" w:eastAsiaTheme="minorEastAsia" w:hAnsi="Cambria Math"/>
                    <w:lang w:eastAsia="zh-CN"/>
                  </w:rPr>
                  <m:t>T</m:t>
                </m:r>
                <m:d>
                  <m:dPr>
                    <m:ctrlPr>
                      <w:rPr>
                        <w:rFonts w:ascii="Cambria Math" w:eastAsiaTheme="minorEastAsia" w:hAnsi="Cambria Math"/>
                        <w:b/>
                        <w:i/>
                        <w:lang w:eastAsia="zh-CN"/>
                      </w:rPr>
                    </m:ctrlPr>
                  </m:dPr>
                  <m:e>
                    <m:r>
                      <m:rPr>
                        <m:sty m:val="bi"/>
                      </m:rPr>
                      <w:rPr>
                        <w:rFonts w:ascii="Cambria Math" w:eastAsiaTheme="minorEastAsia" w:hAnsi="Cambria Math"/>
                        <w:lang w:eastAsia="zh-CN"/>
                      </w:rPr>
                      <m:t>t</m:t>
                    </m:r>
                  </m:e>
                </m:d>
                <m:r>
                  <w:rPr>
                    <w:rFonts w:ascii="Cambria Math" w:eastAsiaTheme="minorEastAsia" w:hAnsi="Cambria Math"/>
                    <w:lang w:eastAsia="zh-CN"/>
                  </w:rPr>
                  <m:t>=</m:t>
                </m:r>
                <m:f>
                  <m:fPr>
                    <m:ctrlPr>
                      <w:rPr>
                        <w:rFonts w:ascii="Cambria Math" w:eastAsiaTheme="minorEastAsia" w:hAnsi="Cambria Math"/>
                        <w:b/>
                        <w:i/>
                        <w:lang w:eastAsia="zh-CN"/>
                      </w:rPr>
                    </m:ctrlPr>
                  </m:fPr>
                  <m:num>
                    <m:r>
                      <w:rPr>
                        <w:rFonts w:ascii="Cambria Math" w:eastAsiaTheme="minorEastAsia" w:hAnsi="Cambria Math"/>
                        <w:lang w:eastAsia="zh-CN"/>
                      </w:rPr>
                      <m:t>1</m:t>
                    </m:r>
                  </m:num>
                  <m:den>
                    <m:r>
                      <w:rPr>
                        <w:rFonts w:ascii="Cambria Math" w:eastAsiaTheme="minorEastAsia" w:hAnsi="Cambria Math"/>
                        <w:lang w:eastAsia="zh-CN"/>
                      </w:rPr>
                      <m:t>τ</m:t>
                    </m:r>
                  </m:den>
                </m:f>
                <m:r>
                  <m:rPr>
                    <m:sty m:val="bi"/>
                  </m:rPr>
                  <w:rPr>
                    <w:rFonts w:ascii="Cambria Math" w:eastAsiaTheme="minorEastAsia" w:hAnsi="Cambria Math"/>
                    <w:lang w:eastAsia="zh-CN"/>
                  </w:rPr>
                  <m:t>BA</m:t>
                </m:r>
                <m:sSub>
                  <m:sSubPr>
                    <m:ctrlPr>
                      <w:rPr>
                        <w:rFonts w:ascii="Cambria Math" w:eastAsiaTheme="minorEastAsia" w:hAnsi="Cambria Math"/>
                        <w:b/>
                        <w:i/>
                        <w:lang w:eastAsia="zh-CN"/>
                      </w:rPr>
                    </m:ctrlPr>
                  </m:sSubPr>
                  <m:e>
                    <m:r>
                      <m:rPr>
                        <m:sty m:val="bi"/>
                      </m:rPr>
                      <w:rPr>
                        <w:rFonts w:ascii="Cambria Math" w:eastAsiaTheme="minorEastAsia" w:hAnsi="Cambria Math"/>
                        <w:lang w:eastAsia="zh-CN"/>
                      </w:rPr>
                      <m:t>U</m:t>
                    </m:r>
                  </m:e>
                  <m:sub>
                    <m:r>
                      <m:rPr>
                        <m:sty m:val="bi"/>
                      </m:rPr>
                      <w:rPr>
                        <w:rFonts w:ascii="Cambria Math" w:eastAsiaTheme="minorEastAsia" w:hAnsi="Cambria Math"/>
                        <w:lang w:eastAsia="zh-CN"/>
                      </w:rPr>
                      <m:t>0</m:t>
                    </m:r>
                  </m:sub>
                </m:sSub>
              </m:oMath>
            </m:oMathPara>
          </w:p>
        </w:tc>
        <w:tc>
          <w:tcPr>
            <w:tcW w:w="1096" w:type="dxa"/>
            <w:vAlign w:val="center"/>
          </w:tcPr>
          <w:p w14:paraId="4CCF4C02" w14:textId="77777777" w:rsidR="006F4286" w:rsidRPr="00E03861" w:rsidRDefault="006F4286" w:rsidP="00706BB2">
            <w:pPr>
              <w:numPr>
                <w:ilvl w:val="1"/>
                <w:numId w:val="18"/>
              </w:numPr>
              <w:overflowPunct/>
              <w:autoSpaceDE/>
              <w:autoSpaceDN/>
              <w:adjustRightInd/>
              <w:spacing w:before="120" w:after="120" w:line="360" w:lineRule="auto"/>
              <w:jc w:val="left"/>
              <w:textAlignment w:val="auto"/>
              <w:rPr>
                <w:rFonts w:ascii="Times New Roman" w:eastAsiaTheme="minorEastAsia" w:hAnsi="Times New Roman"/>
                <w:b/>
                <w:i/>
              </w:rPr>
            </w:pPr>
            <w:bookmarkStart w:id="999" w:name="_Ref530060431"/>
            <w:r w:rsidRPr="00E03861">
              <w:rPr>
                <w:rFonts w:ascii="Times New Roman" w:eastAsiaTheme="minorEastAsia" w:hAnsi="Times New Roman"/>
                <w:b/>
                <w:i/>
              </w:rPr>
              <w:t xml:space="preserve"> </w:t>
            </w:r>
            <w:bookmarkEnd w:id="999"/>
          </w:p>
        </w:tc>
      </w:tr>
    </w:tbl>
    <w:p w14:paraId="6EBCD9BE" w14:textId="75AFF254" w:rsidR="006F4286" w:rsidRDefault="006F4286" w:rsidP="00617882">
      <w:pPr>
        <w:spacing w:before="120" w:after="120" w:line="360" w:lineRule="auto"/>
        <w:rPr>
          <w:rFonts w:eastAsiaTheme="minorEastAsia"/>
        </w:rPr>
      </w:pPr>
      <w:r w:rsidRPr="00DD4564">
        <w:rPr>
          <w:rFonts w:eastAsiaTheme="minorEastAsia"/>
        </w:rPr>
        <w:t xml:space="preserve">Cette équation </w:t>
      </w:r>
      <w:r>
        <w:rPr>
          <w:rFonts w:eastAsiaTheme="minorEastAsia"/>
        </w:rPr>
        <w:t>est</w:t>
      </w:r>
      <w:r w:rsidRPr="00DD4564">
        <w:rPr>
          <w:rFonts w:eastAsiaTheme="minorEastAsia"/>
        </w:rPr>
        <w:t xml:space="preserve"> une équation </w:t>
      </w:r>
      <w:r>
        <w:rPr>
          <w:rFonts w:eastAsiaTheme="minorEastAsia"/>
        </w:rPr>
        <w:t>différentielle du premier ordre, inhomogène et</w:t>
      </w:r>
      <w:r w:rsidRPr="00DD4564">
        <w:rPr>
          <w:rFonts w:eastAsiaTheme="minorEastAsia"/>
        </w:rPr>
        <w:t xml:space="preserve"> avec des coefficients constants</w:t>
      </w:r>
      <w:r>
        <w:rPr>
          <w:rFonts w:eastAsiaTheme="minorEastAsia"/>
        </w:rPr>
        <w:t>. La solution générale de son équation homogène est sous forme</w:t>
      </w:r>
      <m:oMath>
        <m:r>
          <w:rPr>
            <w:rFonts w:ascii="Cambria Math" w:eastAsiaTheme="minorEastAsia" w:hAnsi="Cambria Math"/>
          </w:rPr>
          <m:t xml:space="preserve"> </m:t>
        </m:r>
        <m:r>
          <m:rPr>
            <m:sty m:val="bi"/>
          </m:rPr>
          <w:rPr>
            <w:rFonts w:ascii="Cambria Math" w:eastAsiaTheme="minorEastAsia" w:hAnsi="Cambria Math"/>
            <w:lang w:eastAsia="zh-CN"/>
          </w:rPr>
          <m:t>T</m:t>
        </m:r>
        <m:d>
          <m:dPr>
            <m:ctrlPr>
              <w:rPr>
                <w:rFonts w:ascii="Cambria Math" w:eastAsiaTheme="minorEastAsia" w:hAnsi="Cambria Math"/>
                <w:b/>
                <w:i/>
                <w:lang w:eastAsia="zh-CN"/>
              </w:rPr>
            </m:ctrlPr>
          </m:dPr>
          <m:e>
            <m:r>
              <m:rPr>
                <m:sty m:val="bi"/>
              </m:rPr>
              <w:rPr>
                <w:rFonts w:ascii="Cambria Math" w:eastAsiaTheme="minorEastAsia" w:hAnsi="Cambria Math"/>
                <w:lang w:eastAsia="zh-CN"/>
              </w:rPr>
              <m:t>t</m:t>
            </m:r>
          </m:e>
        </m:d>
        <m:r>
          <m:rPr>
            <m:sty m:val="bi"/>
          </m:rPr>
          <w:rPr>
            <w:rFonts w:ascii="Cambria Math" w:eastAsiaTheme="minorEastAsia" w:hAnsi="Cambria Math"/>
            <w:lang w:eastAsia="zh-CN"/>
          </w:rPr>
          <m:t>=</m:t>
        </m:r>
        <m:acc>
          <m:accPr>
            <m:ctrlPr>
              <w:rPr>
                <w:rFonts w:ascii="Cambria Math" w:eastAsiaTheme="minorEastAsia" w:hAnsi="Cambria Math" w:cstheme="minorBidi"/>
                <w:b/>
                <w:i/>
                <w:lang w:eastAsia="zh-CN"/>
              </w:rPr>
            </m:ctrlPr>
          </m:accPr>
          <m:e>
            <m:r>
              <m:rPr>
                <m:sty m:val="bi"/>
              </m:rPr>
              <w:rPr>
                <w:rFonts w:ascii="Cambria Math" w:eastAsiaTheme="minorEastAsia" w:hAnsi="Cambria Math" w:cstheme="minorBidi"/>
                <w:lang w:eastAsia="zh-CN"/>
              </w:rPr>
              <m:t>T</m:t>
            </m:r>
          </m:e>
        </m:acc>
        <m:sSup>
          <m:sSupPr>
            <m:ctrlPr>
              <w:rPr>
                <w:rFonts w:ascii="Cambria Math" w:eastAsiaTheme="minorEastAsia" w:hAnsi="Cambria Math"/>
                <w:i/>
                <w:lang w:eastAsia="zh-CN"/>
              </w:rPr>
            </m:ctrlPr>
          </m:sSupPr>
          <m:e>
            <m:r>
              <w:rPr>
                <w:rFonts w:ascii="Cambria Math" w:eastAsiaTheme="minorEastAsia" w:hAnsi="Cambria Math"/>
                <w:lang w:eastAsia="zh-CN"/>
              </w:rPr>
              <m:t>e</m:t>
            </m:r>
          </m:e>
          <m:sup>
            <m:r>
              <w:rPr>
                <w:rFonts w:ascii="Cambria Math" w:eastAsiaTheme="minorEastAsia" w:hAnsi="Cambria Math"/>
                <w:lang w:eastAsia="zh-CN"/>
              </w:rPr>
              <m:t>st</m:t>
            </m:r>
          </m:sup>
        </m:sSup>
      </m:oMath>
      <w:r>
        <w:rPr>
          <w:rFonts w:eastAsiaTheme="minorEastAsia"/>
          <w:lang w:eastAsia="zh-CN"/>
        </w:rPr>
        <w:t xml:space="preserve"> avec ses </w:t>
      </w:r>
      <w:r w:rsidRPr="00BE0AFC">
        <w:rPr>
          <w:rFonts w:eastAsiaTheme="minorEastAsia"/>
          <w:lang w:eastAsia="zh-CN"/>
        </w:rPr>
        <w:t>valeur</w:t>
      </w:r>
      <w:r>
        <w:rPr>
          <w:rFonts w:eastAsiaTheme="minorEastAsia"/>
          <w:lang w:eastAsia="zh-CN"/>
        </w:rPr>
        <w:t>s</w:t>
      </w:r>
      <w:r w:rsidRPr="00BE0AFC">
        <w:rPr>
          <w:rFonts w:eastAsiaTheme="minorEastAsia"/>
          <w:lang w:eastAsia="zh-CN"/>
        </w:rPr>
        <w:t xml:space="preserve"> propre</w:t>
      </w:r>
      <w:r>
        <w:rPr>
          <w:rFonts w:eastAsiaTheme="minorEastAsia"/>
          <w:lang w:eastAsia="zh-CN"/>
        </w:rPr>
        <w:t>s</w:t>
      </w:r>
      <m:oMath>
        <m:r>
          <w:rPr>
            <w:rFonts w:ascii="Cambria Math" w:eastAsiaTheme="minorEastAsia" w:hAnsi="Cambria Math"/>
            <w:lang w:eastAsia="zh-CN"/>
          </w:rPr>
          <m:t xml:space="preserve"> s</m:t>
        </m:r>
      </m:oMath>
      <w:r>
        <w:rPr>
          <w:rFonts w:eastAsiaTheme="minorEastAsia"/>
          <w:lang w:eastAsia="zh-CN"/>
        </w:rPr>
        <w:t>. Après l’</w:t>
      </w:r>
      <w:r>
        <w:rPr>
          <w:rFonts w:eastAsiaTheme="minorEastAsia"/>
        </w:rPr>
        <w:t>injecter dans l’équation homogène d’</w:t>
      </w:r>
      <w:r w:rsidRPr="00815097">
        <w:rPr>
          <w:rFonts w:eastAsiaTheme="minorEastAsia"/>
          <w:b/>
        </w:rPr>
        <w:fldChar w:fldCharType="begin"/>
      </w:r>
      <w:r w:rsidRPr="00815097">
        <w:rPr>
          <w:rFonts w:eastAsiaTheme="minorEastAsia"/>
          <w:b/>
        </w:rPr>
        <w:instrText xml:space="preserve"> REF _Ref530060431 \r \h </w:instrText>
      </w:r>
      <w:r w:rsidR="00815097">
        <w:rPr>
          <w:rFonts w:eastAsiaTheme="minorEastAsia"/>
          <w:b/>
        </w:rPr>
        <w:instrText xml:space="preserve"> \* MERGEFORMAT </w:instrText>
      </w:r>
      <w:r w:rsidRPr="00815097">
        <w:rPr>
          <w:rFonts w:eastAsiaTheme="minorEastAsia"/>
          <w:b/>
        </w:rPr>
      </w:r>
      <w:r w:rsidRPr="00815097">
        <w:rPr>
          <w:rFonts w:eastAsiaTheme="minorEastAsia"/>
          <w:b/>
        </w:rPr>
        <w:fldChar w:fldCharType="separate"/>
      </w:r>
      <w:r w:rsidR="00D07291">
        <w:rPr>
          <w:rFonts w:eastAsiaTheme="minorEastAsia"/>
          <w:b/>
        </w:rPr>
        <w:t>Eq.5-9</w:t>
      </w:r>
      <w:r w:rsidRPr="00815097">
        <w:rPr>
          <w:rFonts w:eastAsiaTheme="minorEastAsia"/>
          <w:b/>
        </w:rPr>
        <w:fldChar w:fldCharType="end"/>
      </w:r>
      <w:r>
        <w:rPr>
          <w:rFonts w:eastAsiaTheme="minorEastAsia"/>
        </w:rPr>
        <w:t xml:space="preserve">, les valeurs propres </w:t>
      </w:r>
      <m:oMath>
        <m:r>
          <w:rPr>
            <w:rFonts w:ascii="Cambria Math" w:eastAsiaTheme="minorEastAsia" w:hAnsi="Cambria Math"/>
          </w:rPr>
          <m:t>s</m:t>
        </m:r>
      </m:oMath>
      <w:r>
        <w:rPr>
          <w:rFonts w:eastAsiaTheme="minorEastAsia"/>
        </w:rPr>
        <w:t xml:space="preserve"> sont obtenues:</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6F4286" w:rsidRPr="00E03861" w14:paraId="50B32C99" w14:textId="77777777" w:rsidTr="00DA081E">
        <w:trPr>
          <w:trHeight w:val="635"/>
          <w:tblHeader/>
          <w:jc w:val="center"/>
        </w:trPr>
        <w:tc>
          <w:tcPr>
            <w:tcW w:w="7938" w:type="dxa"/>
            <w:vAlign w:val="center"/>
          </w:tcPr>
          <w:p w14:paraId="5DFA521F" w14:textId="77777777" w:rsidR="006F4286" w:rsidRPr="00E03861" w:rsidRDefault="006F4286" w:rsidP="008D2A74">
            <w:pPr>
              <w:spacing w:after="160" w:line="360" w:lineRule="auto"/>
              <w:jc w:val="left"/>
              <w:rPr>
                <w:rFonts w:asciiTheme="minorHAnsi" w:eastAsiaTheme="minorEastAsia" w:hAnsiTheme="minorHAnsi"/>
                <w:lang w:eastAsia="zh-CN"/>
              </w:rPr>
            </w:pPr>
            <m:oMathPara>
              <m:oMath>
                <m:r>
                  <w:rPr>
                    <w:rFonts w:ascii="Cambria Math" w:eastAsiaTheme="minorEastAsia" w:hAnsi="Cambria Math"/>
                    <w:lang w:eastAsia="zh-CN"/>
                  </w:rPr>
                  <m:t>s</m:t>
                </m:r>
                <m:r>
                  <m:rPr>
                    <m:sty m:val="bi"/>
                  </m:rPr>
                  <w:rPr>
                    <w:rFonts w:ascii="Cambria Math" w:eastAsiaTheme="minorEastAsia" w:hAnsi="Cambria Math" w:cstheme="minorBidi"/>
                    <w:lang w:eastAsia="zh-CN"/>
                  </w:rPr>
                  <m:t>=</m:t>
                </m:r>
                <m:f>
                  <m:fPr>
                    <m:ctrlPr>
                      <w:rPr>
                        <w:rFonts w:ascii="Cambria Math" w:eastAsiaTheme="minorEastAsia" w:hAnsi="Cambria Math"/>
                        <w:b/>
                        <w:i/>
                        <w:lang w:eastAsia="zh-CN"/>
                      </w:rPr>
                    </m:ctrlPr>
                  </m:fPr>
                  <m:num>
                    <m:r>
                      <m:rPr>
                        <m:sty m:val="bi"/>
                      </m:rPr>
                      <w:rPr>
                        <w:rFonts w:ascii="Cambria Math" w:eastAsiaTheme="minorEastAsia" w:hAnsi="Cambria Math"/>
                        <w:lang w:eastAsia="zh-CN"/>
                      </w:rPr>
                      <m:t>BAC-I</m:t>
                    </m:r>
                  </m:num>
                  <m:den>
                    <m:r>
                      <w:rPr>
                        <w:rFonts w:ascii="Cambria Math" w:eastAsiaTheme="minorEastAsia" w:hAnsi="Cambria Math"/>
                        <w:lang w:eastAsia="zh-CN"/>
                      </w:rPr>
                      <m:t>τ</m:t>
                    </m:r>
                  </m:den>
                </m:f>
                <m:r>
                  <m:rPr>
                    <m:sty m:val="bi"/>
                  </m:rPr>
                  <w:rPr>
                    <w:rFonts w:ascii="Cambria Math" w:eastAsiaTheme="minorEastAsia" w:hAnsi="Cambria Math"/>
                    <w:lang w:eastAsia="zh-CN"/>
                  </w:rPr>
                  <m:t>=</m:t>
                </m:r>
                <m:f>
                  <m:fPr>
                    <m:ctrlPr>
                      <w:rPr>
                        <w:rFonts w:ascii="Cambria Math" w:eastAsiaTheme="minorEastAsia" w:hAnsi="Cambria Math"/>
                        <w:i/>
                        <w:lang w:eastAsia="zh-CN"/>
                      </w:rPr>
                    </m:ctrlPr>
                  </m:fPr>
                  <m:num>
                    <m:d>
                      <m:dPr>
                        <m:begChr m:val="["/>
                        <m:endChr m:val="]"/>
                        <m:ctrlPr>
                          <w:rPr>
                            <w:rFonts w:ascii="Cambria Math" w:eastAsiaTheme="minorEastAsia" w:hAnsi="Cambria Math"/>
                            <w:i/>
                            <w:lang w:eastAsia="zh-CN"/>
                          </w:rPr>
                        </m:ctrlPr>
                      </m:dPr>
                      <m:e>
                        <m:d>
                          <m:dPr>
                            <m:begChr m:val="|"/>
                            <m:endChr m:val="|"/>
                            <m:ctrlPr>
                              <w:rPr>
                                <w:rFonts w:ascii="Cambria Math" w:eastAsiaTheme="minorEastAsia" w:hAnsi="Cambria Math"/>
                                <w:i/>
                                <w:lang w:eastAsia="zh-CN"/>
                              </w:rPr>
                            </m:ctrlPr>
                          </m:dPr>
                          <m:e>
                            <m:r>
                              <w:rPr>
                                <w:rFonts w:ascii="Cambria Math" w:eastAsiaTheme="minorEastAsia" w:hAnsi="Cambria Math"/>
                                <w:lang w:eastAsia="zh-CN"/>
                              </w:rPr>
                              <m:t>BAC</m:t>
                            </m:r>
                          </m:e>
                        </m:d>
                        <m:func>
                          <m:funcPr>
                            <m:ctrlPr>
                              <w:rPr>
                                <w:rFonts w:ascii="Cambria Math" w:eastAsiaTheme="minorEastAsia" w:hAnsi="Cambria Math"/>
                                <w:i/>
                                <w:lang w:eastAsia="zh-CN"/>
                              </w:rPr>
                            </m:ctrlPr>
                          </m:funcPr>
                          <m:fName>
                            <m:r>
                              <m:rPr>
                                <m:sty m:val="p"/>
                              </m:rPr>
                              <w:rPr>
                                <w:rFonts w:ascii="Cambria Math" w:eastAsiaTheme="minorEastAsia" w:hAnsi="Cambria Math"/>
                                <w:lang w:eastAsia="zh-CN"/>
                              </w:rPr>
                              <m:t>cos</m:t>
                            </m:r>
                          </m:fName>
                          <m:e>
                            <m:d>
                              <m:dPr>
                                <m:ctrlPr>
                                  <w:rPr>
                                    <w:rFonts w:ascii="Cambria Math" w:eastAsiaTheme="minorEastAsia" w:hAnsi="Cambria Math"/>
                                    <w:i/>
                                    <w:lang w:eastAsia="zh-CN"/>
                                  </w:rPr>
                                </m:ctrlPr>
                              </m:dPr>
                              <m:e>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BAC</m:t>
                                    </m:r>
                                  </m:sub>
                                </m:sSub>
                              </m:e>
                            </m:d>
                          </m:e>
                        </m:func>
                        <m:r>
                          <w:rPr>
                            <w:rFonts w:ascii="Cambria Math" w:eastAsiaTheme="minorEastAsia" w:hAnsi="Cambria Math"/>
                            <w:lang w:eastAsia="zh-CN"/>
                          </w:rPr>
                          <m:t>-1</m:t>
                        </m:r>
                      </m:e>
                    </m:d>
                    <m:r>
                      <w:rPr>
                        <w:rFonts w:ascii="Cambria Math" w:eastAsiaTheme="minorEastAsia" w:hAnsi="Cambria Math"/>
                        <w:lang w:eastAsia="zh-CN"/>
                      </w:rPr>
                      <m:t>±j</m:t>
                    </m:r>
                    <m:d>
                      <m:dPr>
                        <m:begChr m:val="|"/>
                        <m:endChr m:val="|"/>
                        <m:ctrlPr>
                          <w:rPr>
                            <w:rFonts w:ascii="Cambria Math" w:eastAsiaTheme="minorEastAsia" w:hAnsi="Cambria Math"/>
                            <w:i/>
                            <w:lang w:eastAsia="zh-CN"/>
                          </w:rPr>
                        </m:ctrlPr>
                      </m:dPr>
                      <m:e>
                        <m:r>
                          <w:rPr>
                            <w:rFonts w:ascii="Cambria Math" w:eastAsiaTheme="minorEastAsia" w:hAnsi="Cambria Math"/>
                            <w:lang w:eastAsia="zh-CN"/>
                          </w:rPr>
                          <m:t>BAC</m:t>
                        </m:r>
                      </m:e>
                    </m:d>
                    <m:func>
                      <m:funcPr>
                        <m:ctrlPr>
                          <w:rPr>
                            <w:rFonts w:ascii="Cambria Math" w:eastAsiaTheme="minorEastAsia" w:hAnsi="Cambria Math"/>
                            <w:i/>
                            <w:lang w:eastAsia="zh-CN"/>
                          </w:rPr>
                        </m:ctrlPr>
                      </m:funcPr>
                      <m:fName>
                        <m:r>
                          <m:rPr>
                            <m:sty m:val="p"/>
                          </m:rPr>
                          <w:rPr>
                            <w:rFonts w:ascii="Cambria Math" w:eastAsiaTheme="minorEastAsia" w:hAnsi="Cambria Math"/>
                            <w:lang w:eastAsia="zh-CN"/>
                          </w:rPr>
                          <m:t>sin</m:t>
                        </m:r>
                      </m:fName>
                      <m:e>
                        <m:d>
                          <m:dPr>
                            <m:ctrlPr>
                              <w:rPr>
                                <w:rFonts w:ascii="Cambria Math" w:eastAsiaTheme="minorEastAsia" w:hAnsi="Cambria Math"/>
                                <w:i/>
                                <w:lang w:eastAsia="zh-CN"/>
                              </w:rPr>
                            </m:ctrlPr>
                          </m:dPr>
                          <m:e>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BAC</m:t>
                                </m:r>
                              </m:sub>
                            </m:sSub>
                          </m:e>
                        </m:d>
                      </m:e>
                    </m:func>
                    <m:r>
                      <w:rPr>
                        <w:rFonts w:ascii="Cambria Math" w:eastAsiaTheme="minorEastAsia" w:hAnsi="Cambria Math"/>
                        <w:lang w:eastAsia="zh-CN"/>
                      </w:rPr>
                      <m:t xml:space="preserve"> </m:t>
                    </m:r>
                  </m:num>
                  <m:den>
                    <m:r>
                      <w:rPr>
                        <w:rFonts w:ascii="Cambria Math" w:eastAsiaTheme="minorEastAsia" w:hAnsi="Cambria Math"/>
                        <w:lang w:eastAsia="zh-CN"/>
                      </w:rPr>
                      <m:t>τ</m:t>
                    </m:r>
                  </m:den>
                </m:f>
                <m:r>
                  <m:rPr>
                    <m:sty m:val="p"/>
                  </m:rPr>
                  <w:rPr>
                    <w:rFonts w:asciiTheme="minorHAnsi" w:eastAsiaTheme="minorEastAsia" w:hAnsiTheme="minorHAnsi"/>
                    <w:lang w:eastAsia="zh-CN"/>
                  </w:rPr>
                  <w:br/>
                </m:r>
              </m:oMath>
            </m:oMathPara>
            <w:r>
              <w:rPr>
                <w:rFonts w:asciiTheme="minorHAnsi" w:eastAsiaTheme="minorEastAsia" w:hAnsiTheme="minorHAnsi"/>
                <w:lang w:eastAsia="zh-CN"/>
              </w:rPr>
              <w:t xml:space="preserve">avec </w:t>
            </w:r>
            <m:oMath>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BAC</m:t>
                  </m:r>
                </m:sub>
              </m:sSub>
              <m:r>
                <w:rPr>
                  <w:rFonts w:ascii="Cambria Math" w:eastAsiaTheme="minorEastAsia" w:hAnsi="Cambria Math"/>
                  <w:lang w:eastAsia="zh-CN"/>
                </w:rPr>
                <m:t>=</m:t>
              </m:r>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B</m:t>
                  </m:r>
                </m:sub>
              </m:sSub>
              <m:r>
                <w:rPr>
                  <w:rFonts w:ascii="Cambria Math" w:eastAsiaTheme="minorEastAsia" w:hAnsi="Cambria Math"/>
                  <w:lang w:eastAsia="zh-CN"/>
                </w:rPr>
                <m:t>+</m:t>
              </m:r>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A</m:t>
                  </m:r>
                </m:sub>
              </m:sSub>
              <m:r>
                <w:rPr>
                  <w:rFonts w:ascii="Cambria Math" w:eastAsiaTheme="minorEastAsia" w:hAnsi="Cambria Math"/>
                  <w:lang w:eastAsia="zh-CN"/>
                </w:rPr>
                <m:t>+</m:t>
              </m:r>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C</m:t>
                  </m:r>
                </m:sub>
              </m:sSub>
            </m:oMath>
          </w:p>
        </w:tc>
        <w:tc>
          <w:tcPr>
            <w:tcW w:w="1134" w:type="dxa"/>
            <w:vAlign w:val="center"/>
          </w:tcPr>
          <w:p w14:paraId="672D5217" w14:textId="77777777" w:rsidR="006F4286" w:rsidRPr="00E03861" w:rsidRDefault="006F4286" w:rsidP="00706BB2">
            <w:pPr>
              <w:numPr>
                <w:ilvl w:val="1"/>
                <w:numId w:val="18"/>
              </w:numPr>
              <w:overflowPunct/>
              <w:autoSpaceDE/>
              <w:autoSpaceDN/>
              <w:adjustRightInd/>
              <w:spacing w:before="120" w:after="120" w:line="360" w:lineRule="auto"/>
              <w:jc w:val="left"/>
              <w:textAlignment w:val="auto"/>
              <w:rPr>
                <w:rFonts w:ascii="Times New Roman" w:eastAsiaTheme="minorEastAsia" w:hAnsi="Times New Roman"/>
                <w:b/>
                <w:i/>
              </w:rPr>
            </w:pPr>
            <w:r w:rsidRPr="00E03861">
              <w:rPr>
                <w:rFonts w:ascii="Times New Roman" w:eastAsiaTheme="minorEastAsia" w:hAnsi="Times New Roman"/>
                <w:b/>
                <w:i/>
              </w:rPr>
              <w:t xml:space="preserve"> </w:t>
            </w:r>
          </w:p>
        </w:tc>
      </w:tr>
    </w:tbl>
    <w:p w14:paraId="04C2C72C" w14:textId="77777777" w:rsidR="006F4286" w:rsidRDefault="006F4286" w:rsidP="006F4286">
      <w:pPr>
        <w:spacing w:before="120" w:line="360" w:lineRule="auto"/>
        <w:ind w:firstLine="708"/>
        <w:rPr>
          <w:rFonts w:eastAsiaTheme="minorEastAsia"/>
        </w:rPr>
      </w:pPr>
      <w:r>
        <w:rPr>
          <w:rFonts w:eastAsiaTheme="minorEastAsia"/>
        </w:rPr>
        <w:t xml:space="preserve">D’un point de vue physique, le constant du temps </w:t>
      </w:r>
      <m:oMath>
        <m:r>
          <w:rPr>
            <w:rFonts w:ascii="Cambria Math" w:eastAsiaTheme="minorEastAsia" w:hAnsi="Cambria Math"/>
            <w:lang w:eastAsia="zh-CN"/>
          </w:rPr>
          <m:t>τ</m:t>
        </m:r>
      </m:oMath>
      <w:r>
        <w:rPr>
          <w:rFonts w:eastAsiaTheme="minorEastAsia"/>
        </w:rPr>
        <w:t xml:space="preserve"> est toujours positive. Ainsi, </w:t>
      </w:r>
      <w:r w:rsidRPr="00030DED">
        <w:rPr>
          <w:rFonts w:eastAsiaTheme="minorEastAsia"/>
        </w:rPr>
        <w:t>la seule exigence de stabilité</w:t>
      </w:r>
      <w:r>
        <w:rPr>
          <w:rFonts w:eastAsiaTheme="minorEastAsia"/>
        </w:rPr>
        <w:t xml:space="preserve"> de la solution générale est que la partie réelle des valeurs propres ne soit pas positive.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6F4286" w:rsidRPr="00E03861" w14:paraId="5D9316D9" w14:textId="77777777" w:rsidTr="00DA081E">
        <w:trPr>
          <w:trHeight w:val="635"/>
          <w:tblHeader/>
          <w:jc w:val="center"/>
        </w:trPr>
        <w:tc>
          <w:tcPr>
            <w:tcW w:w="7938" w:type="dxa"/>
            <w:vAlign w:val="center"/>
          </w:tcPr>
          <w:p w14:paraId="3F5F9171" w14:textId="77777777" w:rsidR="006F4286" w:rsidRPr="00E03861" w:rsidRDefault="006F4286" w:rsidP="008D2A74">
            <w:pPr>
              <w:spacing w:after="160" w:line="360" w:lineRule="auto"/>
              <w:jc w:val="center"/>
              <w:rPr>
                <w:rFonts w:asciiTheme="minorHAnsi" w:eastAsiaTheme="minorEastAsia" w:hAnsiTheme="minorHAnsi"/>
                <w:lang w:eastAsia="zh-CN"/>
              </w:rPr>
            </w:pPr>
            <m:oMathPara>
              <m:oMath>
                <m:r>
                  <w:rPr>
                    <w:rFonts w:ascii="Cambria Math" w:eastAsiaTheme="minorEastAsia" w:hAnsi="Cambria Math"/>
                    <w:lang w:eastAsia="zh-CN"/>
                  </w:rPr>
                  <m:t>Re</m:t>
                </m:r>
                <m:d>
                  <m:dPr>
                    <m:ctrlPr>
                      <w:rPr>
                        <w:rFonts w:ascii="Cambria Math" w:eastAsiaTheme="minorEastAsia" w:hAnsi="Cambria Math"/>
                        <w:i/>
                        <w:lang w:eastAsia="zh-CN"/>
                      </w:rPr>
                    </m:ctrlPr>
                  </m:dPr>
                  <m:e>
                    <m:r>
                      <w:rPr>
                        <w:rFonts w:ascii="Cambria Math" w:eastAsiaTheme="minorEastAsia" w:hAnsi="Cambria Math"/>
                        <w:lang w:eastAsia="zh-CN"/>
                      </w:rPr>
                      <m:t>s</m:t>
                    </m:r>
                  </m:e>
                </m:d>
                <m:r>
                  <w:rPr>
                    <w:rFonts w:ascii="Cambria Math" w:eastAsiaTheme="minorEastAsia" w:hAnsi="Cambria Math"/>
                    <w:lang w:eastAsia="zh-CN"/>
                  </w:rPr>
                  <m:t>≤0</m:t>
                </m:r>
              </m:oMath>
            </m:oMathPara>
          </w:p>
        </w:tc>
        <w:tc>
          <w:tcPr>
            <w:tcW w:w="1134" w:type="dxa"/>
            <w:vAlign w:val="center"/>
          </w:tcPr>
          <w:p w14:paraId="505B6734" w14:textId="77777777" w:rsidR="006F4286" w:rsidRPr="00E03861" w:rsidRDefault="006F4286" w:rsidP="00706BB2">
            <w:pPr>
              <w:numPr>
                <w:ilvl w:val="1"/>
                <w:numId w:val="18"/>
              </w:numPr>
              <w:overflowPunct/>
              <w:autoSpaceDE/>
              <w:autoSpaceDN/>
              <w:adjustRightInd/>
              <w:spacing w:before="120" w:after="120" w:line="360" w:lineRule="auto"/>
              <w:jc w:val="left"/>
              <w:textAlignment w:val="auto"/>
              <w:rPr>
                <w:rFonts w:ascii="Times New Roman" w:eastAsiaTheme="minorEastAsia" w:hAnsi="Times New Roman"/>
                <w:b/>
                <w:i/>
              </w:rPr>
            </w:pPr>
            <w:r w:rsidRPr="00E03861">
              <w:rPr>
                <w:rFonts w:ascii="Times New Roman" w:eastAsiaTheme="minorEastAsia" w:hAnsi="Times New Roman"/>
                <w:b/>
                <w:i/>
              </w:rPr>
              <w:t xml:space="preserve"> </w:t>
            </w:r>
          </w:p>
        </w:tc>
      </w:tr>
    </w:tbl>
    <w:p w14:paraId="6EE05E51" w14:textId="77777777" w:rsidR="006F4286" w:rsidRDefault="006F4286" w:rsidP="006F4286">
      <w:pPr>
        <w:spacing w:line="360" w:lineRule="auto"/>
        <w:rPr>
          <w:rFonts w:eastAsiaTheme="minorEastAsia"/>
          <w:lang w:eastAsia="zh-CN"/>
        </w:rPr>
      </w:pPr>
      <w:r>
        <w:rPr>
          <w:rFonts w:eastAsiaTheme="minorEastAsia"/>
          <w:lang w:eastAsia="zh-CN"/>
        </w:rPr>
        <w:t xml:space="preserve">Ce qui revient à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6F4286" w:rsidRPr="00E03861" w14:paraId="03484F6D" w14:textId="77777777" w:rsidTr="00DA081E">
        <w:trPr>
          <w:trHeight w:val="635"/>
          <w:tblHeader/>
          <w:jc w:val="center"/>
        </w:trPr>
        <w:tc>
          <w:tcPr>
            <w:tcW w:w="7938" w:type="dxa"/>
            <w:vAlign w:val="center"/>
          </w:tcPr>
          <w:p w14:paraId="308F4150" w14:textId="77777777" w:rsidR="006F4286" w:rsidRPr="00931F1D" w:rsidRDefault="006F4286" w:rsidP="008D2A74">
            <w:pPr>
              <w:spacing w:after="160"/>
              <w:jc w:val="center"/>
              <w:rPr>
                <w:rFonts w:eastAsiaTheme="minorEastAsia"/>
                <w:lang w:eastAsia="zh-CN"/>
              </w:rPr>
            </w:pPr>
            <m:oMath>
              <m:r>
                <w:rPr>
                  <w:rFonts w:ascii="Cambria Math" w:eastAsiaTheme="minorEastAsia" w:hAnsi="Cambria Math"/>
                  <w:lang w:eastAsia="zh-CN"/>
                </w:rPr>
                <m:t>ς=</m:t>
              </m:r>
              <m:d>
                <m:dPr>
                  <m:begChr m:val="|"/>
                  <m:endChr m:val="|"/>
                  <m:ctrlPr>
                    <w:rPr>
                      <w:rFonts w:ascii="Cambria Math" w:eastAsiaTheme="minorEastAsia" w:hAnsi="Cambria Math"/>
                      <w:i/>
                      <w:lang w:eastAsia="zh-CN"/>
                    </w:rPr>
                  </m:ctrlPr>
                </m:dPr>
                <m:e>
                  <m:r>
                    <w:rPr>
                      <w:rFonts w:ascii="Cambria Math" w:eastAsiaTheme="minorEastAsia" w:hAnsi="Cambria Math"/>
                      <w:lang w:eastAsia="zh-CN"/>
                    </w:rPr>
                    <m:t>BAC</m:t>
                  </m:r>
                </m:e>
              </m:d>
              <m:func>
                <m:funcPr>
                  <m:ctrlPr>
                    <w:rPr>
                      <w:rFonts w:ascii="Cambria Math" w:eastAsiaTheme="minorEastAsia" w:hAnsi="Cambria Math"/>
                      <w:i/>
                      <w:lang w:eastAsia="zh-CN"/>
                    </w:rPr>
                  </m:ctrlPr>
                </m:funcPr>
                <m:fName>
                  <m:r>
                    <m:rPr>
                      <m:sty m:val="p"/>
                    </m:rPr>
                    <w:rPr>
                      <w:rFonts w:ascii="Cambria Math" w:eastAsiaTheme="minorEastAsia" w:hAnsi="Cambria Math"/>
                      <w:lang w:eastAsia="zh-CN"/>
                    </w:rPr>
                    <m:t>cos</m:t>
                  </m:r>
                </m:fName>
                <m:e>
                  <m:d>
                    <m:dPr>
                      <m:ctrlPr>
                        <w:rPr>
                          <w:rFonts w:ascii="Cambria Math" w:eastAsiaTheme="minorEastAsia" w:hAnsi="Cambria Math"/>
                          <w:i/>
                          <w:lang w:eastAsia="zh-CN"/>
                        </w:rPr>
                      </m:ctrlPr>
                    </m:dPr>
                    <m:e>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BAC</m:t>
                          </m:r>
                        </m:sub>
                      </m:sSub>
                    </m:e>
                  </m:d>
                </m:e>
              </m:func>
              <m:r>
                <w:rPr>
                  <w:rFonts w:ascii="Cambria Math" w:eastAsiaTheme="minorEastAsia" w:hAnsi="Cambria Math"/>
                  <w:lang w:eastAsia="zh-CN"/>
                </w:rPr>
                <m:t>≤ 1</m:t>
              </m:r>
            </m:oMath>
            <w:r>
              <w:rPr>
                <w:rFonts w:eastAsiaTheme="minorEastAsia"/>
                <w:lang w:eastAsia="zh-CN"/>
              </w:rPr>
              <w:t xml:space="preserve"> </w:t>
            </w:r>
          </w:p>
        </w:tc>
        <w:tc>
          <w:tcPr>
            <w:tcW w:w="1134" w:type="dxa"/>
            <w:vAlign w:val="center"/>
          </w:tcPr>
          <w:p w14:paraId="02C96585" w14:textId="77777777" w:rsidR="006F4286" w:rsidRPr="00E03861" w:rsidRDefault="006F4286" w:rsidP="00706BB2">
            <w:pPr>
              <w:numPr>
                <w:ilvl w:val="1"/>
                <w:numId w:val="18"/>
              </w:numPr>
              <w:overflowPunct/>
              <w:autoSpaceDE/>
              <w:autoSpaceDN/>
              <w:adjustRightInd/>
              <w:spacing w:before="120" w:after="120" w:line="360" w:lineRule="auto"/>
              <w:jc w:val="left"/>
              <w:textAlignment w:val="auto"/>
              <w:rPr>
                <w:rFonts w:ascii="Times New Roman" w:eastAsiaTheme="minorEastAsia" w:hAnsi="Times New Roman"/>
                <w:b/>
                <w:i/>
              </w:rPr>
            </w:pPr>
            <w:bookmarkStart w:id="1000" w:name="_Ref531096466"/>
            <w:r w:rsidRPr="00E03861">
              <w:rPr>
                <w:rFonts w:ascii="Times New Roman" w:eastAsiaTheme="minorEastAsia" w:hAnsi="Times New Roman"/>
                <w:b/>
                <w:i/>
              </w:rPr>
              <w:t xml:space="preserve"> </w:t>
            </w:r>
            <w:bookmarkEnd w:id="1000"/>
          </w:p>
        </w:tc>
      </w:tr>
    </w:tbl>
    <w:p w14:paraId="7534CB22" w14:textId="77777777" w:rsidR="00617882" w:rsidRDefault="00617882" w:rsidP="006F4286">
      <w:pPr>
        <w:spacing w:line="360" w:lineRule="auto"/>
        <w:rPr>
          <w:rFonts w:eastAsiaTheme="minorEastAsia"/>
          <w:lang w:eastAsia="zh-CN"/>
        </w:rPr>
      </w:pPr>
    </w:p>
    <w:p w14:paraId="081BAD3E" w14:textId="19AC6E6C" w:rsidR="006F4286" w:rsidRDefault="006F4286" w:rsidP="006F4286">
      <w:pPr>
        <w:spacing w:line="360" w:lineRule="auto"/>
        <w:rPr>
          <w:rFonts w:eastAsiaTheme="minorEastAsia"/>
          <w:lang w:eastAsia="zh-CN"/>
        </w:rPr>
      </w:pPr>
      <w:r>
        <w:rPr>
          <w:rFonts w:eastAsiaTheme="minorEastAsia"/>
          <w:lang w:eastAsia="zh-CN"/>
        </w:rPr>
        <w:t xml:space="preserve">Basé sur </w:t>
      </w:r>
      <w:r w:rsidRPr="00AB731C">
        <w:rPr>
          <w:rFonts w:eastAsiaTheme="minorEastAsia"/>
          <w:b/>
          <w:lang w:eastAsia="zh-CN"/>
        </w:rPr>
        <w:fldChar w:fldCharType="begin"/>
      </w:r>
      <w:r w:rsidRPr="00AB731C">
        <w:rPr>
          <w:rFonts w:eastAsiaTheme="minorEastAsia"/>
          <w:b/>
          <w:lang w:eastAsia="zh-CN"/>
        </w:rPr>
        <w:instrText xml:space="preserve"> REF _Ref531096466 \r \h </w:instrText>
      </w:r>
      <w:r>
        <w:rPr>
          <w:rFonts w:eastAsiaTheme="minorEastAsia"/>
          <w:b/>
          <w:lang w:eastAsia="zh-CN"/>
        </w:rPr>
        <w:instrText xml:space="preserve"> \* MERGEFORMAT </w:instrText>
      </w:r>
      <w:r w:rsidRPr="00AB731C">
        <w:rPr>
          <w:rFonts w:eastAsiaTheme="minorEastAsia"/>
          <w:b/>
          <w:lang w:eastAsia="zh-CN"/>
        </w:rPr>
      </w:r>
      <w:r w:rsidRPr="00AB731C">
        <w:rPr>
          <w:rFonts w:eastAsiaTheme="minorEastAsia"/>
          <w:b/>
          <w:lang w:eastAsia="zh-CN"/>
        </w:rPr>
        <w:fldChar w:fldCharType="separate"/>
      </w:r>
      <w:r w:rsidR="00D07291">
        <w:rPr>
          <w:rFonts w:eastAsiaTheme="minorEastAsia"/>
          <w:b/>
          <w:lang w:eastAsia="zh-CN"/>
        </w:rPr>
        <w:t>Eq.5-12</w:t>
      </w:r>
      <w:r w:rsidRPr="00AB731C">
        <w:rPr>
          <w:rFonts w:eastAsiaTheme="minorEastAsia"/>
          <w:b/>
          <w:lang w:eastAsia="zh-CN"/>
        </w:rPr>
        <w:fldChar w:fldCharType="end"/>
      </w:r>
      <w:r>
        <w:rPr>
          <w:rFonts w:eastAsiaTheme="minorEastAsia"/>
          <w:lang w:eastAsia="zh-CN"/>
        </w:rPr>
        <w:t xml:space="preserve">, l’indicateur de l’effet Morton </w:t>
      </w:r>
      <m:oMath>
        <m:r>
          <w:rPr>
            <w:rFonts w:ascii="Cambria Math" w:eastAsiaTheme="minorEastAsia" w:hAnsi="Cambria Math"/>
            <w:lang w:eastAsia="zh-CN"/>
          </w:rPr>
          <m:t>ς</m:t>
        </m:r>
      </m:oMath>
      <w:r>
        <w:rPr>
          <w:rFonts w:eastAsiaTheme="minorEastAsia"/>
          <w:lang w:eastAsia="zh-CN"/>
        </w:rPr>
        <w:t xml:space="preserve"> est introduit dans ce chapitre pour conditionner le déclenchement de l’effet Morton instable. Quand </w:t>
      </w:r>
      <m:oMath>
        <m:r>
          <w:rPr>
            <w:rFonts w:ascii="Cambria Math" w:eastAsiaTheme="minorEastAsia" w:hAnsi="Cambria Math"/>
            <w:lang w:eastAsia="zh-CN"/>
          </w:rPr>
          <m:t>ς</m:t>
        </m:r>
      </m:oMath>
      <w:r>
        <w:rPr>
          <w:rFonts w:eastAsiaTheme="minorEastAsia"/>
          <w:lang w:eastAsia="zh-CN"/>
        </w:rPr>
        <w:t xml:space="preserve"> est supérieur à 1, l’effet Morton devient instable alors que l’effet Morton est stable dans le cas contraire. </w:t>
      </w:r>
    </w:p>
    <w:p w14:paraId="28D1E72E" w14:textId="77777777" w:rsidR="006F4286" w:rsidRDefault="006F4286" w:rsidP="006F4286">
      <w:pPr>
        <w:spacing w:line="360" w:lineRule="auto"/>
        <w:ind w:firstLine="708"/>
        <w:rPr>
          <w:rFonts w:eastAsiaTheme="minorEastAsia"/>
          <w:lang w:eastAsia="zh-CN"/>
        </w:rPr>
      </w:pPr>
      <w:r>
        <w:rPr>
          <w:rFonts w:eastAsiaTheme="minorEastAsia"/>
          <w:lang w:eastAsia="zh-CN"/>
        </w:rPr>
        <w:t xml:space="preserve">En résume, l’analyse de la stabilité de l’effet Morton revient à calculer les trois matrices de coefficients d’influence </w:t>
      </w:r>
      <m:oMath>
        <m:r>
          <m:rPr>
            <m:sty m:val="bi"/>
          </m:rPr>
          <w:rPr>
            <w:rFonts w:ascii="Cambria Math" w:eastAsiaTheme="minorEastAsia" w:hAnsi="Cambria Math"/>
            <w:lang w:eastAsia="zh-CN"/>
          </w:rPr>
          <m:t>A,B,C</m:t>
        </m:r>
      </m:oMath>
      <w:r>
        <w:rPr>
          <w:rFonts w:eastAsiaTheme="minorEastAsia"/>
          <w:b/>
          <w:lang w:eastAsia="zh-CN"/>
        </w:rPr>
        <w:t xml:space="preserve"> </w:t>
      </w:r>
      <w:r>
        <w:rPr>
          <w:rFonts w:eastAsiaTheme="minorEastAsia"/>
          <w:lang w:eastAsia="zh-CN"/>
        </w:rPr>
        <w:t>et déterminer l’indicateur de l’effet Morton</w:t>
      </w:r>
      <m:oMath>
        <m:r>
          <w:rPr>
            <w:rFonts w:ascii="Cambria Math" w:eastAsiaTheme="minorEastAsia" w:hAnsi="Cambria Math"/>
            <w:lang w:eastAsia="zh-CN"/>
          </w:rPr>
          <m:t xml:space="preserve"> ς</m:t>
        </m:r>
      </m:oMath>
      <w:r>
        <w:rPr>
          <w:rFonts w:eastAsiaTheme="minorEastAsia"/>
          <w:lang w:eastAsia="zh-CN"/>
        </w:rPr>
        <w:t xml:space="preserve">. Ces trois matrices peuvent être calculées avec les modèles simplifiés ou complexes, linéaires ou non-linéaires. En </w:t>
      </w:r>
      <w:r>
        <w:rPr>
          <w:rFonts w:eastAsiaTheme="minorEastAsia"/>
          <w:lang w:eastAsia="zh-CN"/>
        </w:rPr>
        <w:lastRenderedPageBreak/>
        <w:t xml:space="preserve">fonction des modèles utilisés pour calculer les coefficients d’influence, deux approches différentes (approche Lorenz et Murphy et approche analytique améliorée) sont présentées dans la suite. </w:t>
      </w:r>
    </w:p>
    <w:p w14:paraId="64A95758" w14:textId="77777777" w:rsidR="00CF7AB9" w:rsidRDefault="00CF7AB9" w:rsidP="00CF7AB9">
      <w:pPr>
        <w:spacing w:line="360" w:lineRule="auto"/>
        <w:rPr>
          <w:rFonts w:eastAsiaTheme="minorEastAsia"/>
          <w:lang w:eastAsia="zh-CN"/>
        </w:rPr>
      </w:pPr>
    </w:p>
    <w:p w14:paraId="6C57EACE" w14:textId="77777777" w:rsidR="005F47F3" w:rsidRDefault="005F47F3" w:rsidP="005F47F3">
      <w:pPr>
        <w:spacing w:line="360" w:lineRule="auto"/>
      </w:pPr>
    </w:p>
    <w:p w14:paraId="179EA2C1" w14:textId="77777777" w:rsidR="006F4286" w:rsidRDefault="006F4286" w:rsidP="00A64FB8">
      <w:pPr>
        <w:pStyle w:val="Titre3"/>
        <w:ind w:left="709"/>
      </w:pPr>
      <w:bookmarkStart w:id="1001" w:name="_Toc535252191"/>
      <w:r>
        <w:t>Approche Lorenz et Murphy</w:t>
      </w:r>
      <w:bookmarkEnd w:id="1001"/>
    </w:p>
    <w:p w14:paraId="2E510409" w14:textId="4891B059" w:rsidR="006F4286" w:rsidRDefault="006F4286" w:rsidP="0028139D">
      <w:pPr>
        <w:spacing w:before="120" w:line="360" w:lineRule="auto"/>
        <w:ind w:firstLine="709"/>
      </w:pPr>
      <w:r>
        <w:t xml:space="preserve">L’approche proposée par Lorenz et Murphy est </w:t>
      </w:r>
      <w:r w:rsidR="00617882">
        <w:t>une démarche simplifiée</w:t>
      </w:r>
      <w:r>
        <w:t xml:space="preserve"> qui vise à réaliser l’analyse de la stabilité d</w:t>
      </w:r>
      <w:r w:rsidR="00617882">
        <w:t xml:space="preserve">e </w:t>
      </w:r>
      <w:r>
        <w:t xml:space="preserve">l’effet Morton à partir des outils numériques répandus et </w:t>
      </w:r>
      <w:r w:rsidRPr="00BA4D0F">
        <w:t>abordable</w:t>
      </w:r>
      <w:r w:rsidR="0028139D">
        <w:t xml:space="preserve">s. </w:t>
      </w:r>
      <w:r>
        <w:t xml:space="preserve">Cette approche </w:t>
      </w:r>
      <w:r w:rsidR="00C359B8">
        <w:t>détermine</w:t>
      </w:r>
      <w:r>
        <w:t xml:space="preserve"> les coefficients d’influence de l’effet Morton avec une précision modérée et rendent l’analyse de </w:t>
      </w:r>
      <w:r w:rsidR="0096161D">
        <w:t xml:space="preserve">la stabilité de </w:t>
      </w:r>
      <w:r>
        <w:t xml:space="preserve">l’effet Morton accessible. L’application de cette approche est divisée en 11 étapes. Les descriptions de chaque étape sont données </w:t>
      </w:r>
      <w:r w:rsidR="0096161D">
        <w:t>ensuite</w:t>
      </w:r>
      <w:r>
        <w:t> :</w:t>
      </w:r>
    </w:p>
    <w:p w14:paraId="7514AA7A" w14:textId="598E09ED" w:rsidR="006F4286" w:rsidRDefault="006F4286" w:rsidP="00706BB2">
      <w:pPr>
        <w:pStyle w:val="Paragraphedeliste"/>
        <w:numPr>
          <w:ilvl w:val="0"/>
          <w:numId w:val="19"/>
        </w:numPr>
        <w:spacing w:line="360" w:lineRule="auto"/>
        <w:jc w:val="both"/>
      </w:pPr>
      <w:r>
        <w:t>Réaliser le calcul à charge imposé pour le palier hydrodynamique et calculer les coefficients dynamiques à la position d’équilibre du rotor dans le palier</w:t>
      </w:r>
      <w:r w:rsidR="00D11157">
        <w:t xml:space="preserve"> aux vitesses de rotation ciblées</w:t>
      </w:r>
      <w:r>
        <w:t xml:space="preserve">. </w:t>
      </w:r>
    </w:p>
    <w:p w14:paraId="34DD0906" w14:textId="09D8A67B" w:rsidR="006F4286" w:rsidRDefault="006F4286" w:rsidP="00706BB2">
      <w:pPr>
        <w:pStyle w:val="Paragraphedeliste"/>
        <w:numPr>
          <w:ilvl w:val="0"/>
          <w:numId w:val="19"/>
        </w:numPr>
        <w:spacing w:line="360" w:lineRule="auto"/>
        <w:jc w:val="both"/>
      </w:pPr>
      <w:r>
        <w:t xml:space="preserve">Imposer un balourd </w:t>
      </w:r>
      <m:oMath>
        <m:r>
          <m:rPr>
            <m:sty m:val="bi"/>
          </m:rPr>
          <w:rPr>
            <w:rFonts w:ascii="Cambria Math" w:hAnsi="Cambria Math"/>
          </w:rPr>
          <m:t>U</m:t>
        </m:r>
      </m:oMath>
      <w:r>
        <w:t xml:space="preserve"> à la position axiale du di</w:t>
      </w:r>
      <w:proofErr w:type="spellStart"/>
      <w:r>
        <w:t>sque</w:t>
      </w:r>
      <w:proofErr w:type="spellEnd"/>
      <w:r>
        <w:t xml:space="preserve"> et réaliser le calcul de la réponse au balourd </w:t>
      </w:r>
      <w:r w:rsidR="004414F4">
        <w:t>sous</w:t>
      </w:r>
      <w:r>
        <w:t xml:space="preserve"> la configuration du rotor investigué. Le résultat du calcul permet d’avoir le vecteur de vibration</w:t>
      </w:r>
      <m:oMath>
        <m:r>
          <w:rPr>
            <w:rFonts w:ascii="Cambria Math" w:hAnsi="Cambria Math"/>
          </w:rPr>
          <m:t xml:space="preserve"> </m:t>
        </m:r>
        <m:r>
          <m:rPr>
            <m:sty m:val="bi"/>
          </m:rPr>
          <w:rPr>
            <w:rFonts w:ascii="Cambria Math" w:hAnsi="Cambria Math"/>
          </w:rPr>
          <m:t>V</m:t>
        </m:r>
      </m:oMath>
      <w:r w:rsidRPr="00F40358">
        <w:t xml:space="preserve"> et</w:t>
      </w:r>
      <w:r>
        <w:t xml:space="preserve"> d’obtenir l’orbite des vibrations synchrones. Cette orbite entoure la position d’équilibre du rotor dans le palier, qui est obtenue à l’étape (1). </w:t>
      </w:r>
    </w:p>
    <w:p w14:paraId="1EB00B04" w14:textId="4AF9F766" w:rsidR="006F4286" w:rsidRDefault="006F4286" w:rsidP="00706BB2">
      <w:pPr>
        <w:pStyle w:val="Paragraphedeliste"/>
        <w:numPr>
          <w:ilvl w:val="0"/>
          <w:numId w:val="19"/>
        </w:numPr>
        <w:spacing w:line="360" w:lineRule="auto"/>
        <w:jc w:val="both"/>
      </w:pPr>
      <w:r>
        <w:t xml:space="preserve">Positionner le rotor au premier point qui construit l’orbite, le calcul à cette position imposée permet d’avoir le champ de température du film dans la direction circonférentielle du rotor. Le champ de température à la surface du rotor dans le palier est supposé égal à la moyenne de température du film lubrifiant </w:t>
      </w:r>
      <w:r w:rsidR="00DF7BAE">
        <w:t xml:space="preserve">à travers </w:t>
      </w:r>
      <w:r>
        <w:t>l’épaisseur du film.</w:t>
      </w:r>
    </w:p>
    <w:p w14:paraId="62A35824" w14:textId="47B8F98B" w:rsidR="006F4286" w:rsidRDefault="006F4286" w:rsidP="00706BB2">
      <w:pPr>
        <w:pStyle w:val="Paragraphedeliste"/>
        <w:numPr>
          <w:ilvl w:val="0"/>
          <w:numId w:val="19"/>
        </w:numPr>
        <w:spacing w:line="360" w:lineRule="auto"/>
        <w:jc w:val="both"/>
      </w:pPr>
      <w:r>
        <w:t xml:space="preserve">Répéter le calcul de l’étape (3) aux points successifs qui construit l’orbite synchrone. La référence </w:t>
      </w:r>
      <w:r w:rsidR="003D4C0D" w:rsidRPr="002B6086">
        <w:rPr>
          <w:b/>
        </w:rPr>
        <w:fldChar w:fldCharType="begin"/>
      </w:r>
      <w:r w:rsidR="003D4C0D" w:rsidRPr="002B6086">
        <w:rPr>
          <w:b/>
        </w:rPr>
        <w:instrText xml:space="preserve"> REF _Ref533096184 \r \h </w:instrText>
      </w:r>
      <w:r w:rsidR="003D4C0D">
        <w:rPr>
          <w:b/>
        </w:rPr>
        <w:instrText xml:space="preserve"> \* MERGEFORMAT </w:instrText>
      </w:r>
      <w:r w:rsidR="003D4C0D" w:rsidRPr="002B6086">
        <w:rPr>
          <w:b/>
        </w:rPr>
      </w:r>
      <w:r w:rsidR="003D4C0D" w:rsidRPr="002B6086">
        <w:rPr>
          <w:b/>
        </w:rPr>
        <w:fldChar w:fldCharType="separate"/>
      </w:r>
      <w:r w:rsidR="00D07291">
        <w:rPr>
          <w:b/>
        </w:rPr>
        <w:t>[18]</w:t>
      </w:r>
      <w:r w:rsidR="003D4C0D" w:rsidRPr="002B6086">
        <w:rPr>
          <w:b/>
        </w:rPr>
        <w:fldChar w:fldCharType="end"/>
      </w:r>
      <w:r w:rsidR="003D4C0D">
        <w:rPr>
          <w:b/>
        </w:rPr>
        <w:t xml:space="preserve"> </w:t>
      </w:r>
      <w:r>
        <w:t xml:space="preserve">préconise 24 points équidistants pour représenter l’orbite. Le fait que la rotation propre du rotor a lieu en même temps des vibrations synchrones, à chaque position imposée sur l’orbite, </w:t>
      </w:r>
      <w:r w:rsidR="00347518">
        <w:t xml:space="preserve">un changement de repère entre </w:t>
      </w:r>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&lt;X,Y&gt;</m:t>
        </m:r>
      </m:oMath>
      <w:r w:rsidR="00347518">
        <w:t xml:space="preserve"> et </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&lt;r,t&gt;</m:t>
        </m:r>
      </m:oMath>
      <w:r w:rsidR="00347518">
        <w:t xml:space="preserve"> est nécessaire pour </w:t>
      </w:r>
      <w:r w:rsidR="00836553">
        <w:t>exprimer</w:t>
      </w:r>
      <w:r w:rsidR="00347518">
        <w:t xml:space="preserve"> le</w:t>
      </w:r>
      <w:r>
        <w:t xml:space="preserve"> champ de température instantané</w:t>
      </w:r>
      <w:r w:rsidR="00391FD6">
        <w:t xml:space="preserve"> </w:t>
      </w:r>
      <w:r w:rsidR="00AC34F2">
        <w:t>exposé</w:t>
      </w:r>
      <w:r>
        <w:t xml:space="preserve"> </w:t>
      </w:r>
      <w:r w:rsidR="00AC34F2">
        <w:t xml:space="preserve">au </w:t>
      </w:r>
      <w:r>
        <w:t>rotor.</w:t>
      </w:r>
    </w:p>
    <w:p w14:paraId="2F79460E" w14:textId="3102DE10" w:rsidR="006F4286" w:rsidRDefault="006F4286" w:rsidP="00706BB2">
      <w:pPr>
        <w:pStyle w:val="Paragraphedeliste"/>
        <w:numPr>
          <w:ilvl w:val="0"/>
          <w:numId w:val="19"/>
        </w:numPr>
        <w:spacing w:line="360" w:lineRule="auto"/>
        <w:jc w:val="both"/>
      </w:pPr>
      <w:r>
        <w:t>En se basant sur les champs de température</w:t>
      </w:r>
      <w:r w:rsidR="00990893">
        <w:t xml:space="preserve"> instantanés</w:t>
      </w:r>
      <w:r>
        <w:t xml:space="preserve"> obtenu</w:t>
      </w:r>
      <w:r w:rsidR="00B52F16">
        <w:t>s</w:t>
      </w:r>
      <w:r>
        <w:t xml:space="preserve"> sur l’orbite, le calcul de la valeur moyenné de ces champs </w:t>
      </w:r>
      <w:r w:rsidR="00C359B8">
        <w:t>approxime</w:t>
      </w:r>
      <w:r>
        <w:t xml:space="preserve"> le champ de tempéra</w:t>
      </w:r>
      <w:r w:rsidR="00BB7576">
        <w:t>ture à la surface du</w:t>
      </w:r>
      <w:r>
        <w:t xml:space="preserve"> rotor.  </w:t>
      </w:r>
    </w:p>
    <w:p w14:paraId="5A814CEB" w14:textId="1D05E33D" w:rsidR="006F4286" w:rsidRDefault="006F4286" w:rsidP="00706BB2">
      <w:pPr>
        <w:pStyle w:val="Paragraphedeliste"/>
        <w:numPr>
          <w:ilvl w:val="0"/>
          <w:numId w:val="19"/>
        </w:numPr>
        <w:spacing w:line="360" w:lineRule="auto"/>
        <w:jc w:val="both"/>
      </w:pPr>
      <w:r>
        <w:t>Basé sur ce champ de température</w:t>
      </w:r>
      <w:r w:rsidR="00CD75CF">
        <w:t xml:space="preserve"> moyenné</w:t>
      </w:r>
      <w:r>
        <w:t xml:space="preserve">, la différence de la température </w:t>
      </w:r>
      <m:oMath>
        <m:d>
          <m:dPr>
            <m:begChr m:val="|"/>
            <m:endChr m:val="|"/>
            <m:ctrlPr>
              <w:rPr>
                <w:rFonts w:ascii="Cambria Math" w:hAnsi="Cambria Math"/>
              </w:rPr>
            </m:ctrlPr>
          </m:dPr>
          <m:e>
            <m:r>
              <w:rPr>
                <w:rFonts w:ascii="Cambria Math" w:hAnsi="Cambria Math"/>
              </w:rPr>
              <m:t>T</m:t>
            </m:r>
          </m:e>
        </m:d>
      </m:oMath>
      <w:r>
        <w:t xml:space="preserve"> est obtenue. </w:t>
      </w:r>
    </w:p>
    <w:p w14:paraId="2D70B84D" w14:textId="202B8A08" w:rsidR="006F4286" w:rsidRDefault="006F4286" w:rsidP="00706BB2">
      <w:pPr>
        <w:pStyle w:val="Paragraphedeliste"/>
        <w:numPr>
          <w:ilvl w:val="0"/>
          <w:numId w:val="19"/>
        </w:numPr>
        <w:spacing w:line="360" w:lineRule="auto"/>
        <w:jc w:val="both"/>
      </w:pPr>
      <w:r>
        <w:t>Calculer la phase du point haut en se basant sur l’orbite obtenu à l’étape (2). Présumer un déphasage de 30 degrés à la surface du rotor entre le point haut et le point chaud. Selon</w:t>
      </w:r>
      <w:r w:rsidR="00FC3FB5">
        <w:t xml:space="preserve"> </w:t>
      </w:r>
      <w:r w:rsidR="00FC3FB5" w:rsidRPr="002B6086">
        <w:rPr>
          <w:b/>
        </w:rPr>
        <w:fldChar w:fldCharType="begin"/>
      </w:r>
      <w:r w:rsidR="00FC3FB5" w:rsidRPr="002B6086">
        <w:rPr>
          <w:b/>
        </w:rPr>
        <w:instrText xml:space="preserve"> REF _Ref533096184 \r \h </w:instrText>
      </w:r>
      <w:r w:rsidR="00FC3FB5">
        <w:rPr>
          <w:b/>
        </w:rPr>
        <w:instrText xml:space="preserve"> \* MERGEFORMAT </w:instrText>
      </w:r>
      <w:r w:rsidR="00FC3FB5" w:rsidRPr="002B6086">
        <w:rPr>
          <w:b/>
        </w:rPr>
      </w:r>
      <w:r w:rsidR="00FC3FB5" w:rsidRPr="002B6086">
        <w:rPr>
          <w:b/>
        </w:rPr>
        <w:fldChar w:fldCharType="separate"/>
      </w:r>
      <w:r w:rsidR="00D07291">
        <w:rPr>
          <w:b/>
        </w:rPr>
        <w:t>[18]</w:t>
      </w:r>
      <w:r w:rsidR="00FC3FB5" w:rsidRPr="002B6086">
        <w:rPr>
          <w:b/>
        </w:rPr>
        <w:fldChar w:fldCharType="end"/>
      </w:r>
      <w:r>
        <w:t xml:space="preserve">, le point chaud est retardé par rapport au point haut. La phase du point chaud </w:t>
      </w:r>
      <m:oMath>
        <m:sSub>
          <m:sSubPr>
            <m:ctrlPr>
              <w:rPr>
                <w:rFonts w:ascii="Cambria Math" w:hAnsi="Cambria Math"/>
                <w:i/>
              </w:rPr>
            </m:ctrlPr>
          </m:sSubPr>
          <m:e>
            <m:r>
              <w:rPr>
                <w:rFonts w:ascii="Cambria Math" w:hAnsi="Cambria Math"/>
              </w:rPr>
              <m:t>α</m:t>
            </m:r>
          </m:e>
          <m:sub>
            <m:r>
              <w:rPr>
                <w:rFonts w:ascii="Cambria Math" w:hAnsi="Cambria Math"/>
              </w:rPr>
              <m:t>T</m:t>
            </m:r>
          </m:sub>
        </m:sSub>
      </m:oMath>
      <w:r w:rsidR="00823F8C">
        <w:t xml:space="preserve"> </w:t>
      </w:r>
      <w:r>
        <w:t xml:space="preserve">et la </w:t>
      </w:r>
      <m:oMath>
        <m:d>
          <m:dPr>
            <m:begChr m:val="|"/>
            <m:endChr m:val="|"/>
            <m:ctrlPr>
              <w:rPr>
                <w:rFonts w:ascii="Cambria Math" w:hAnsi="Cambria Math"/>
                <w:i/>
              </w:rPr>
            </m:ctrlPr>
          </m:dPr>
          <m:e>
            <m:r>
              <w:rPr>
                <w:rFonts w:ascii="Cambria Math" w:hAnsi="Cambria Math"/>
              </w:rPr>
              <m:t>T</m:t>
            </m:r>
          </m:e>
        </m:d>
      </m:oMath>
      <w:r>
        <w:t xml:space="preserve"> donnent le vecteur de</w:t>
      </w:r>
      <w:r w:rsidR="00C26DAC">
        <w:t xml:space="preserve"> la différence de la</w:t>
      </w:r>
      <w:r>
        <w:t xml:space="preserve"> température</w:t>
      </w:r>
      <w:r w:rsidR="00AB1222">
        <w:t xml:space="preserve"> au rotor</w:t>
      </w:r>
      <m:oMath>
        <m:r>
          <w:rPr>
            <w:rFonts w:ascii="Cambria Math" w:hAnsi="Cambria Math"/>
          </w:rPr>
          <m:t xml:space="preserve"> </m:t>
        </m:r>
        <m:r>
          <m:rPr>
            <m:sty m:val="bi"/>
          </m:rPr>
          <w:rPr>
            <w:rFonts w:ascii="Cambria Math" w:hAnsi="Cambria Math"/>
          </w:rPr>
          <m:t>T</m:t>
        </m:r>
      </m:oMath>
      <w:r w:rsidRPr="00F36E87">
        <w:t>.</w:t>
      </w:r>
    </w:p>
    <w:p w14:paraId="585B2F26" w14:textId="77777777" w:rsidR="006F4286" w:rsidRDefault="006F4286" w:rsidP="00706BB2">
      <w:pPr>
        <w:pStyle w:val="Paragraphedeliste"/>
        <w:numPr>
          <w:ilvl w:val="0"/>
          <w:numId w:val="19"/>
        </w:numPr>
        <w:spacing w:line="360" w:lineRule="auto"/>
        <w:jc w:val="both"/>
      </w:pPr>
      <w:r>
        <w:t xml:space="preserve">Calculer le coefficient d’influence </w:t>
      </w:r>
      <m:oMath>
        <m:r>
          <m:rPr>
            <m:sty m:val="bi"/>
          </m:rPr>
          <w:rPr>
            <w:rFonts w:ascii="Cambria Math" w:hAnsi="Cambria Math"/>
          </w:rPr>
          <m:t>B</m:t>
        </m:r>
      </m:oMath>
      <w:r>
        <w:t xml:space="preserve"> en fonction du vecteur de vibration </w:t>
      </w:r>
      <m:oMath>
        <m:r>
          <m:rPr>
            <m:sty m:val="bi"/>
          </m:rPr>
          <w:rPr>
            <w:rFonts w:ascii="Cambria Math" w:hAnsi="Cambria Math"/>
          </w:rPr>
          <m:t>V</m:t>
        </m:r>
      </m:oMath>
      <w:r w:rsidRPr="001E2829">
        <w:t xml:space="preserve"> </w:t>
      </w:r>
      <w:r>
        <w:t>et le vecteur de température</w:t>
      </w:r>
      <m:oMath>
        <m:r>
          <w:rPr>
            <w:rFonts w:ascii="Cambria Math" w:hAnsi="Cambria Math"/>
          </w:rPr>
          <m:t xml:space="preserve"> </m:t>
        </m:r>
        <m:r>
          <m:rPr>
            <m:sty m:val="bi"/>
          </m:rPr>
          <w:rPr>
            <w:rFonts w:ascii="Cambria Math" w:hAnsi="Cambria Math"/>
          </w:rPr>
          <m:t>T</m:t>
        </m:r>
      </m:oMath>
      <w:r>
        <w:t xml:space="preserve">.  </w:t>
      </w:r>
    </w:p>
    <w:p w14:paraId="3D2CA217" w14:textId="2E25B28B" w:rsidR="006F4286" w:rsidRDefault="006F4286" w:rsidP="00706BB2">
      <w:pPr>
        <w:pStyle w:val="Paragraphedeliste"/>
        <w:numPr>
          <w:ilvl w:val="0"/>
          <w:numId w:val="19"/>
        </w:numPr>
        <w:spacing w:line="360" w:lineRule="auto"/>
        <w:jc w:val="both"/>
      </w:pPr>
      <w:r>
        <w:lastRenderedPageBreak/>
        <w:t xml:space="preserve">Calculer le coefficient d’influence </w:t>
      </w:r>
      <m:oMath>
        <m:r>
          <m:rPr>
            <m:sty m:val="bi"/>
          </m:rPr>
          <w:rPr>
            <w:rFonts w:ascii="Cambria Math" w:hAnsi="Cambria Math"/>
          </w:rPr>
          <m:t>A</m:t>
        </m:r>
      </m:oMath>
      <w:r w:rsidRPr="00F9018B">
        <w:t xml:space="preserve"> e</w:t>
      </w:r>
      <w:r>
        <w:t xml:space="preserve">n se basant sur le vecteur de vibration </w:t>
      </w:r>
      <m:oMath>
        <m:r>
          <m:rPr>
            <m:sty m:val="bi"/>
          </m:rPr>
          <w:rPr>
            <w:rFonts w:ascii="Cambria Math" w:hAnsi="Cambria Math"/>
          </w:rPr>
          <m:t>V</m:t>
        </m:r>
      </m:oMath>
      <w:r>
        <w:t xml:space="preserve"> et le balourd initial imposé</w:t>
      </w:r>
      <m:oMath>
        <m:r>
          <w:rPr>
            <w:rFonts w:ascii="Cambria Math" w:hAnsi="Cambria Math"/>
          </w:rPr>
          <m:t xml:space="preserve"> </m:t>
        </m:r>
        <m:r>
          <m:rPr>
            <m:sty m:val="bi"/>
          </m:rPr>
          <w:rPr>
            <w:rFonts w:ascii="Cambria Math" w:hAnsi="Cambria Math"/>
          </w:rPr>
          <m:t>U</m:t>
        </m:r>
      </m:oMath>
      <w:r w:rsidRPr="00215101">
        <w:t>.</w:t>
      </w:r>
      <w:r>
        <w:t xml:space="preserve"> Dans le cas du calcul de la réponse au balourd en utilisant les caractéristiques dynamiques de palier linéaire, cette sensitivité est indépendante du balourd imposé.  </w:t>
      </w:r>
    </w:p>
    <w:p w14:paraId="74532BA9" w14:textId="61373167" w:rsidR="006F4286" w:rsidRDefault="006F4286" w:rsidP="00706BB2">
      <w:pPr>
        <w:pStyle w:val="Paragraphedeliste"/>
        <w:numPr>
          <w:ilvl w:val="0"/>
          <w:numId w:val="19"/>
        </w:numPr>
        <w:spacing w:line="360" w:lineRule="auto"/>
        <w:jc w:val="both"/>
      </w:pPr>
      <w:r>
        <w:t xml:space="preserve">Calculer le coefficient d’influence </w:t>
      </w:r>
      <m:oMath>
        <m:r>
          <m:rPr>
            <m:sty m:val="bi"/>
          </m:rPr>
          <w:rPr>
            <w:rFonts w:ascii="Cambria Math" w:hAnsi="Cambria Math"/>
          </w:rPr>
          <m:t>C</m:t>
        </m:r>
      </m:oMath>
      <w:r w:rsidRPr="007276F7">
        <w:t xml:space="preserve"> en</w:t>
      </w:r>
      <w:r>
        <w:t xml:space="preserve"> utilisant la formule analytique proposée dans</w:t>
      </w:r>
      <w:r w:rsidR="00EB50B7">
        <w:t xml:space="preserve"> </w:t>
      </w:r>
      <w:r w:rsidR="00EB50B7" w:rsidRPr="002B6086">
        <w:rPr>
          <w:b/>
        </w:rPr>
        <w:fldChar w:fldCharType="begin"/>
      </w:r>
      <w:r w:rsidR="00EB50B7" w:rsidRPr="002B6086">
        <w:rPr>
          <w:b/>
        </w:rPr>
        <w:instrText xml:space="preserve"> REF _Ref533096184 \r \h </w:instrText>
      </w:r>
      <w:r w:rsidR="00EB50B7">
        <w:rPr>
          <w:b/>
        </w:rPr>
        <w:instrText xml:space="preserve"> \* MERGEFORMAT </w:instrText>
      </w:r>
      <w:r w:rsidR="00EB50B7" w:rsidRPr="002B6086">
        <w:rPr>
          <w:b/>
        </w:rPr>
      </w:r>
      <w:r w:rsidR="00EB50B7" w:rsidRPr="002B6086">
        <w:rPr>
          <w:b/>
        </w:rPr>
        <w:fldChar w:fldCharType="separate"/>
      </w:r>
      <w:r w:rsidR="00D07291">
        <w:rPr>
          <w:b/>
        </w:rPr>
        <w:t>[18]</w:t>
      </w:r>
      <w:r w:rsidR="00EB50B7" w:rsidRPr="002B6086">
        <w:rPr>
          <w:b/>
        </w:rPr>
        <w:fldChar w:fldCharType="end"/>
      </w:r>
      <w:r>
        <w:t xml:space="preserve">. La phase du coefficient </w:t>
      </w:r>
      <m:oMath>
        <m:sSub>
          <m:sSubPr>
            <m:ctrlPr>
              <w:rPr>
                <w:rFonts w:ascii="Cambria Math" w:hAnsi="Cambria Math"/>
                <w:i/>
              </w:rPr>
            </m:ctrlPr>
          </m:sSubPr>
          <m:e>
            <m:r>
              <w:rPr>
                <w:rFonts w:ascii="Cambria Math" w:hAnsi="Cambria Math"/>
              </w:rPr>
              <m:t>α</m:t>
            </m:r>
          </m:e>
          <m:sub>
            <m:r>
              <w:rPr>
                <w:rFonts w:ascii="Cambria Math" w:hAnsi="Cambria Math"/>
              </w:rPr>
              <m:t>C</m:t>
            </m:r>
          </m:sub>
        </m:sSub>
      </m:oMath>
      <w:r>
        <w:t xml:space="preserve"> est égale à 180 degré lors le disque du rotor est positionné en porte à faux.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909"/>
      </w:tblGrid>
      <w:tr w:rsidR="006F4286" w:rsidRPr="008C024E" w14:paraId="559FC940" w14:textId="77777777" w:rsidTr="00B05133">
        <w:trPr>
          <w:trHeight w:val="635"/>
          <w:jc w:val="center"/>
        </w:trPr>
        <w:tc>
          <w:tcPr>
            <w:tcW w:w="7938" w:type="dxa"/>
            <w:vAlign w:val="center"/>
          </w:tcPr>
          <w:p w14:paraId="35BEF465" w14:textId="77777777" w:rsidR="006F4286" w:rsidRPr="00166879" w:rsidRDefault="006F4286" w:rsidP="008D2A74">
            <w:pPr>
              <w:spacing w:before="120" w:after="120" w:line="360" w:lineRule="auto"/>
              <w:rPr>
                <w:rFonts w:eastAsia="SimSun"/>
                <w:i/>
                <w:kern w:val="2"/>
                <w:sz w:val="21"/>
                <w:lang w:eastAsia="zh-CN"/>
              </w:rPr>
            </w:pPr>
            <m:oMathPara>
              <m:oMath>
                <m:r>
                  <m:rPr>
                    <m:sty m:val="bi"/>
                  </m:rPr>
                  <w:rPr>
                    <w:rFonts w:ascii="Cambria Math" w:eastAsiaTheme="minorEastAsia" w:hAnsi="Cambria Math" w:cstheme="minorBidi"/>
                    <w:kern w:val="2"/>
                    <w:sz w:val="21"/>
                    <w:lang w:eastAsia="zh-CN"/>
                  </w:rPr>
                  <m:t>C</m:t>
                </m:r>
                <m:r>
                  <w:rPr>
                    <w:rFonts w:ascii="Cambria Math" w:eastAsia="SimSun" w:hAnsi="Cambria Math"/>
                    <w:kern w:val="2"/>
                    <w:sz w:val="21"/>
                    <w:lang w:eastAsia="zh-CN"/>
                  </w:rPr>
                  <m:t>=m</m:t>
                </m:r>
                <m:f>
                  <m:fPr>
                    <m:ctrlPr>
                      <w:rPr>
                        <w:rFonts w:ascii="Cambria Math" w:eastAsia="SimSun" w:hAnsi="Cambria Math"/>
                        <w:i/>
                        <w:kern w:val="2"/>
                        <w:sz w:val="21"/>
                        <w:lang w:eastAsia="zh-CN"/>
                      </w:rPr>
                    </m:ctrlPr>
                  </m:fPr>
                  <m:num>
                    <m:r>
                      <w:rPr>
                        <w:rFonts w:ascii="Cambria Math" w:eastAsia="SimSun" w:hAnsi="Cambria Math"/>
                        <w:kern w:val="2"/>
                        <w:sz w:val="21"/>
                        <w:lang w:eastAsia="zh-CN"/>
                      </w:rPr>
                      <m:t>αL</m:t>
                    </m:r>
                    <m:sSub>
                      <m:sSubPr>
                        <m:ctrlPr>
                          <w:rPr>
                            <w:rFonts w:ascii="Cambria Math" w:eastAsia="SimSun" w:hAnsi="Cambria Math"/>
                            <w:i/>
                          </w:rPr>
                        </m:ctrlPr>
                      </m:sSubPr>
                      <m:e>
                        <m:r>
                          <w:rPr>
                            <w:rFonts w:ascii="Cambria Math" w:eastAsia="SimSun" w:hAnsi="Cambria Math"/>
                            <w:kern w:val="2"/>
                            <w:sz w:val="21"/>
                            <w:lang w:eastAsia="zh-CN"/>
                          </w:rPr>
                          <m:t>L</m:t>
                        </m:r>
                      </m:e>
                      <m:sub>
                        <m:r>
                          <w:rPr>
                            <w:rFonts w:ascii="Cambria Math" w:eastAsia="SimSun" w:hAnsi="Cambria Math"/>
                            <w:kern w:val="2"/>
                            <w:sz w:val="21"/>
                            <w:lang w:eastAsia="zh-CN"/>
                          </w:rPr>
                          <m:t>w</m:t>
                        </m:r>
                      </m:sub>
                    </m:sSub>
                  </m:num>
                  <m:den>
                    <m:sSub>
                      <m:sSubPr>
                        <m:ctrlPr>
                          <w:rPr>
                            <w:rFonts w:ascii="Cambria Math" w:eastAsia="SimSun" w:hAnsi="Cambria Math"/>
                            <w:i/>
                            <w:kern w:val="2"/>
                            <w:sz w:val="21"/>
                            <w:lang w:eastAsia="zh-CN"/>
                          </w:rPr>
                        </m:ctrlPr>
                      </m:sSubPr>
                      <m:e>
                        <m:r>
                          <w:rPr>
                            <w:rFonts w:ascii="Cambria Math" w:eastAsia="SimSun" w:hAnsi="Cambria Math"/>
                            <w:kern w:val="2"/>
                            <w:sz w:val="21"/>
                            <w:lang w:eastAsia="zh-CN"/>
                          </w:rPr>
                          <m:t>R</m:t>
                        </m:r>
                      </m:e>
                      <m:sub>
                        <m:r>
                          <w:rPr>
                            <w:rFonts w:ascii="Cambria Math" w:eastAsia="SimSun" w:hAnsi="Cambria Math"/>
                            <w:kern w:val="2"/>
                            <w:sz w:val="21"/>
                            <w:lang w:eastAsia="zh-CN"/>
                          </w:rPr>
                          <m:t>r</m:t>
                        </m:r>
                      </m:sub>
                    </m:sSub>
                  </m:den>
                </m:f>
                <m:d>
                  <m:dPr>
                    <m:begChr m:val="["/>
                    <m:endChr m:val="]"/>
                    <m:ctrlPr>
                      <w:rPr>
                        <w:rFonts w:ascii="Cambria Math" w:eastAsia="SimSun" w:hAnsi="Cambria Math"/>
                        <w:i/>
                        <w:kern w:val="2"/>
                        <w:sz w:val="21"/>
                        <w:lang w:eastAsia="zh-CN"/>
                      </w:rPr>
                    </m:ctrlPr>
                  </m:dPr>
                  <m:e>
                    <m:m>
                      <m:mPr>
                        <m:mcs>
                          <m:mc>
                            <m:mcPr>
                              <m:count m:val="2"/>
                              <m:mcJc m:val="center"/>
                            </m:mcPr>
                          </m:mc>
                        </m:mcs>
                        <m:ctrlPr>
                          <w:rPr>
                            <w:rFonts w:ascii="Cambria Math" w:eastAsia="SimSun" w:hAnsi="Cambria Math"/>
                            <w:i/>
                          </w:rPr>
                        </m:ctrlPr>
                      </m:mPr>
                      <m:mr>
                        <m:e>
                          <m:func>
                            <m:funcPr>
                              <m:ctrlPr>
                                <w:rPr>
                                  <w:rFonts w:ascii="Cambria Math" w:eastAsia="SimSun" w:hAnsi="Cambria Math"/>
                                  <w:i/>
                                </w:rPr>
                              </m:ctrlPr>
                            </m:funcPr>
                            <m:fName>
                              <m:r>
                                <m:rPr>
                                  <m:sty m:val="p"/>
                                </m:rPr>
                                <w:rPr>
                                  <w:rFonts w:ascii="Cambria Math" w:eastAsia="SimSun" w:hAnsi="Cambria Math"/>
                                </w:rPr>
                                <m:t>cos</m:t>
                              </m:r>
                            </m:fName>
                            <m:e>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α</m:t>
                                      </m:r>
                                    </m:e>
                                    <m:sub>
                                      <m:r>
                                        <w:rPr>
                                          <w:rFonts w:ascii="Cambria Math" w:eastAsia="SimSun" w:hAnsi="Cambria Math"/>
                                        </w:rPr>
                                        <m:t>C</m:t>
                                      </m:r>
                                    </m:sub>
                                  </m:sSub>
                                </m:e>
                              </m:d>
                            </m:e>
                          </m:func>
                        </m:e>
                        <m:e>
                          <m:func>
                            <m:funcPr>
                              <m:ctrlPr>
                                <w:rPr>
                                  <w:rFonts w:ascii="Cambria Math" w:eastAsia="SimSun" w:hAnsi="Cambria Math"/>
                                  <w:i/>
                                </w:rPr>
                              </m:ctrlPr>
                            </m:funcPr>
                            <m:fName>
                              <m:r>
                                <m:rPr>
                                  <m:sty m:val="p"/>
                                </m:rPr>
                                <w:rPr>
                                  <w:rFonts w:ascii="Cambria Math" w:eastAsia="SimSun" w:hAnsi="Cambria Math"/>
                                </w:rPr>
                                <m:t>sin</m:t>
                              </m:r>
                            </m:fName>
                            <m:e>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α</m:t>
                                      </m:r>
                                    </m:e>
                                    <m:sub>
                                      <m:r>
                                        <w:rPr>
                                          <w:rFonts w:ascii="Cambria Math" w:eastAsia="SimSun" w:hAnsi="Cambria Math"/>
                                        </w:rPr>
                                        <m:t>C</m:t>
                                      </m:r>
                                    </m:sub>
                                  </m:sSub>
                                </m:e>
                              </m:d>
                            </m:e>
                          </m:func>
                        </m:e>
                      </m:mr>
                      <m:mr>
                        <m:e>
                          <m:r>
                            <w:rPr>
                              <w:rFonts w:ascii="Cambria Math" w:eastAsia="SimSun" w:hAnsi="Cambria Math"/>
                            </w:rPr>
                            <m:t>-</m:t>
                          </m:r>
                          <m:func>
                            <m:funcPr>
                              <m:ctrlPr>
                                <w:rPr>
                                  <w:rFonts w:ascii="Cambria Math" w:eastAsia="SimSun" w:hAnsi="Cambria Math"/>
                                  <w:i/>
                                </w:rPr>
                              </m:ctrlPr>
                            </m:funcPr>
                            <m:fName>
                              <m:r>
                                <m:rPr>
                                  <m:sty m:val="p"/>
                                </m:rPr>
                                <w:rPr>
                                  <w:rFonts w:ascii="Cambria Math" w:eastAsia="SimSun" w:hAnsi="Cambria Math"/>
                                </w:rPr>
                                <m:t>sin</m:t>
                              </m:r>
                            </m:fName>
                            <m:e>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α</m:t>
                                      </m:r>
                                    </m:e>
                                    <m:sub>
                                      <m:r>
                                        <w:rPr>
                                          <w:rFonts w:ascii="Cambria Math" w:eastAsia="SimSun" w:hAnsi="Cambria Math"/>
                                        </w:rPr>
                                        <m:t>C</m:t>
                                      </m:r>
                                    </m:sub>
                                  </m:sSub>
                                </m:e>
                              </m:d>
                            </m:e>
                          </m:func>
                        </m:e>
                        <m:e>
                          <m:func>
                            <m:funcPr>
                              <m:ctrlPr>
                                <w:rPr>
                                  <w:rFonts w:ascii="Cambria Math" w:eastAsia="SimSun" w:hAnsi="Cambria Math"/>
                                  <w:i/>
                                </w:rPr>
                              </m:ctrlPr>
                            </m:funcPr>
                            <m:fName>
                              <m:r>
                                <m:rPr>
                                  <m:sty m:val="p"/>
                                </m:rPr>
                                <w:rPr>
                                  <w:rFonts w:ascii="Cambria Math" w:eastAsia="SimSun" w:hAnsi="Cambria Math"/>
                                </w:rPr>
                                <m:t>cos</m:t>
                              </m:r>
                            </m:fName>
                            <m:e>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α</m:t>
                                      </m:r>
                                    </m:e>
                                    <m:sub>
                                      <m:r>
                                        <w:rPr>
                                          <w:rFonts w:ascii="Cambria Math" w:eastAsia="SimSun" w:hAnsi="Cambria Math"/>
                                        </w:rPr>
                                        <m:t>C</m:t>
                                      </m:r>
                                    </m:sub>
                                  </m:sSub>
                                </m:e>
                              </m:d>
                            </m:e>
                          </m:func>
                        </m:e>
                      </m:mr>
                    </m:m>
                  </m:e>
                </m:d>
              </m:oMath>
            </m:oMathPara>
          </w:p>
        </w:tc>
        <w:tc>
          <w:tcPr>
            <w:tcW w:w="909" w:type="dxa"/>
            <w:vAlign w:val="center"/>
          </w:tcPr>
          <w:p w14:paraId="79B2A639" w14:textId="77777777" w:rsidR="006F4286" w:rsidRPr="008C024E" w:rsidRDefault="006F4286" w:rsidP="00706BB2">
            <w:pPr>
              <w:pStyle w:val="Lgende"/>
              <w:keepNext/>
              <w:numPr>
                <w:ilvl w:val="1"/>
                <w:numId w:val="18"/>
              </w:numPr>
              <w:spacing w:before="120" w:after="120" w:line="360" w:lineRule="auto"/>
              <w:jc w:val="both"/>
              <w:rPr>
                <w:rFonts w:ascii="Times New Roman" w:eastAsia="Times New Roman" w:hAnsi="Times New Roman"/>
                <w:b/>
                <w:iCs w:val="0"/>
                <w:color w:val="auto"/>
                <w:sz w:val="22"/>
                <w:szCs w:val="22"/>
                <w:lang w:eastAsia="fr-FR"/>
              </w:rPr>
            </w:pPr>
            <w:bookmarkStart w:id="1002" w:name="_Ref518572565"/>
            <w:r w:rsidRPr="008C024E">
              <w:rPr>
                <w:rFonts w:ascii="Times New Roman" w:eastAsia="Times New Roman" w:hAnsi="Times New Roman"/>
                <w:b/>
                <w:iCs w:val="0"/>
                <w:color w:val="auto"/>
                <w:sz w:val="22"/>
                <w:szCs w:val="22"/>
                <w:lang w:eastAsia="fr-FR"/>
              </w:rPr>
              <w:t xml:space="preserve"> </w:t>
            </w:r>
            <w:bookmarkEnd w:id="1002"/>
          </w:p>
        </w:tc>
      </w:tr>
    </w:tbl>
    <w:p w14:paraId="6DF86F7E" w14:textId="4D0E4D1C" w:rsidR="006F4286" w:rsidRDefault="006F4286" w:rsidP="00706BB2">
      <w:pPr>
        <w:pStyle w:val="Paragraphedeliste"/>
        <w:numPr>
          <w:ilvl w:val="0"/>
          <w:numId w:val="19"/>
        </w:numPr>
        <w:spacing w:line="360" w:lineRule="auto"/>
      </w:pPr>
      <w:r>
        <w:t>Calculer l’indicateur de l’effet Morton</w:t>
      </w:r>
      <m:oMath>
        <m:r>
          <w:rPr>
            <w:rFonts w:ascii="Cambria Math" w:hAnsi="Cambria Math"/>
          </w:rPr>
          <m:t xml:space="preserve"> </m:t>
        </m:r>
        <m:r>
          <w:rPr>
            <w:rFonts w:ascii="Cambria Math" w:eastAsiaTheme="minorEastAsia" w:hAnsi="Cambria Math"/>
            <w:lang w:eastAsia="zh-CN"/>
          </w:rPr>
          <m:t>ς</m:t>
        </m:r>
      </m:oMath>
      <w:r>
        <w:rPr>
          <w:lang w:eastAsia="zh-CN"/>
        </w:rPr>
        <w:t xml:space="preserve"> à partir d’</w:t>
      </w:r>
      <w:r w:rsidRPr="001D2158">
        <w:rPr>
          <w:b/>
          <w:lang w:eastAsia="zh-CN"/>
        </w:rPr>
        <w:fldChar w:fldCharType="begin"/>
      </w:r>
      <w:r w:rsidRPr="001D2158">
        <w:rPr>
          <w:b/>
          <w:lang w:eastAsia="zh-CN"/>
        </w:rPr>
        <w:instrText xml:space="preserve"> REF _Ref531096466 \r \h </w:instrText>
      </w:r>
      <w:r>
        <w:rPr>
          <w:b/>
          <w:lang w:eastAsia="zh-CN"/>
        </w:rPr>
        <w:instrText xml:space="preserve"> \* MERGEFORMAT </w:instrText>
      </w:r>
      <w:r w:rsidRPr="001D2158">
        <w:rPr>
          <w:b/>
          <w:lang w:eastAsia="zh-CN"/>
        </w:rPr>
      </w:r>
      <w:r w:rsidRPr="001D2158">
        <w:rPr>
          <w:b/>
          <w:lang w:eastAsia="zh-CN"/>
        </w:rPr>
        <w:fldChar w:fldCharType="separate"/>
      </w:r>
      <w:r w:rsidR="00D07291">
        <w:rPr>
          <w:b/>
          <w:lang w:eastAsia="zh-CN"/>
        </w:rPr>
        <w:t>Eq.5-12</w:t>
      </w:r>
      <w:r w:rsidRPr="001D2158">
        <w:rPr>
          <w:b/>
          <w:lang w:eastAsia="zh-CN"/>
        </w:rPr>
        <w:fldChar w:fldCharType="end"/>
      </w:r>
      <w:r>
        <w:rPr>
          <w:lang w:eastAsia="zh-CN"/>
        </w:rPr>
        <w:t>.  Celui-ci illustre la stabilité de l’effet Morton à la condition du fonctionnement prédéfinie.</w:t>
      </w:r>
    </w:p>
    <w:p w14:paraId="6EDA2D68" w14:textId="5B71EA4D" w:rsidR="006F4286" w:rsidRDefault="00DB5194" w:rsidP="00A5646E">
      <w:pPr>
        <w:spacing w:before="120" w:line="360" w:lineRule="auto"/>
        <w:ind w:firstLine="709"/>
      </w:pPr>
      <w:r>
        <w:t xml:space="preserve">Pour </w:t>
      </w:r>
      <w:r w:rsidR="00064560">
        <w:t>résume</w:t>
      </w:r>
      <w:r>
        <w:t xml:space="preserve"> de l’approche de Lorenz et Murphy</w:t>
      </w:r>
      <w:r w:rsidR="00064560">
        <w:t xml:space="preserve">, </w:t>
      </w:r>
      <w:r w:rsidR="00DC494D">
        <w:t>afin de</w:t>
      </w:r>
      <w:r w:rsidR="00064560">
        <w:t xml:space="preserve"> déterminer le coefficient</w:t>
      </w:r>
      <m:oMath>
        <m:r>
          <w:rPr>
            <w:rFonts w:ascii="Cambria Math" w:hAnsi="Cambria Math"/>
          </w:rPr>
          <m:t xml:space="preserve"> </m:t>
        </m:r>
        <m:r>
          <m:rPr>
            <m:sty m:val="bi"/>
          </m:rPr>
          <w:rPr>
            <w:rFonts w:ascii="Cambria Math" w:hAnsi="Cambria Math"/>
          </w:rPr>
          <m:t>A</m:t>
        </m:r>
      </m:oMath>
      <w:r w:rsidR="00064560">
        <w:t>, l</w:t>
      </w:r>
      <w:r w:rsidR="0028139D">
        <w:t>a réponse des vibrations synchrones au balourd est effectuée en utilisan</w:t>
      </w:r>
      <w:r w:rsidR="00DC494D">
        <w:t>t les coefficients dynamiques du</w:t>
      </w:r>
      <w:r w:rsidR="0028139D">
        <w:t xml:space="preserve"> palier. </w:t>
      </w:r>
      <w:r w:rsidR="00064560">
        <w:t>Ensuite, la moyenne des</w:t>
      </w:r>
      <w:r w:rsidR="0028139D">
        <w:t xml:space="preserve"> champ</w:t>
      </w:r>
      <w:r w:rsidR="00064560">
        <w:t>s</w:t>
      </w:r>
      <w:r w:rsidR="0028139D">
        <w:t xml:space="preserve"> de température à travers le film lubrifiant est utilisée pour approximer la différence de la température au rotor</w:t>
      </w:r>
      <m:oMath>
        <m:r>
          <w:rPr>
            <w:rFonts w:ascii="Cambria Math" w:hAnsi="Cambria Math"/>
          </w:rPr>
          <m:t xml:space="preserve"> </m:t>
        </m:r>
        <m:r>
          <m:rPr>
            <m:sty m:val="bi"/>
          </m:rPr>
          <w:rPr>
            <w:rFonts w:ascii="Cambria Math" w:hAnsi="Cambria Math"/>
          </w:rPr>
          <m:t>T</m:t>
        </m:r>
      </m:oMath>
      <w:r w:rsidR="0028139D">
        <w:t>.</w:t>
      </w:r>
      <w:r w:rsidR="00064560">
        <w:t xml:space="preserve"> Enfin</w:t>
      </w:r>
      <w:r w:rsidR="0028139D">
        <w:t>, le calcul du balourd thermique s’est basé sur une formule analytique (</w:t>
      </w:r>
      <w:r w:rsidR="0028139D" w:rsidRPr="003B57E6">
        <w:rPr>
          <w:b/>
        </w:rPr>
        <w:fldChar w:fldCharType="begin"/>
      </w:r>
      <w:r w:rsidR="0028139D" w:rsidRPr="003B57E6">
        <w:rPr>
          <w:b/>
        </w:rPr>
        <w:instrText xml:space="preserve"> REF _Ref518572565 \r \h </w:instrText>
      </w:r>
      <w:r w:rsidR="0028139D">
        <w:rPr>
          <w:b/>
        </w:rPr>
        <w:instrText xml:space="preserve"> \* MERGEFORMAT </w:instrText>
      </w:r>
      <w:r w:rsidR="0028139D" w:rsidRPr="003B57E6">
        <w:rPr>
          <w:b/>
        </w:rPr>
      </w:r>
      <w:r w:rsidR="0028139D" w:rsidRPr="003B57E6">
        <w:rPr>
          <w:b/>
        </w:rPr>
        <w:fldChar w:fldCharType="separate"/>
      </w:r>
      <w:r w:rsidR="00D07291">
        <w:rPr>
          <w:b/>
        </w:rPr>
        <w:t>Eq.5-13</w:t>
      </w:r>
      <w:r w:rsidR="0028139D" w:rsidRPr="003B57E6">
        <w:rPr>
          <w:b/>
        </w:rPr>
        <w:fldChar w:fldCharType="end"/>
      </w:r>
      <w:r w:rsidR="0028139D">
        <w:t xml:space="preserve">) proposé dans la littérature </w:t>
      </w:r>
      <w:r w:rsidR="0028139D" w:rsidRPr="002C3714">
        <w:rPr>
          <w:b/>
        </w:rPr>
        <w:fldChar w:fldCharType="begin"/>
      </w:r>
      <w:r w:rsidR="0028139D" w:rsidRPr="002C3714">
        <w:rPr>
          <w:b/>
        </w:rPr>
        <w:instrText xml:space="preserve"> REF _Ref533093007 \r \h </w:instrText>
      </w:r>
      <w:r w:rsidR="0028139D">
        <w:rPr>
          <w:b/>
        </w:rPr>
        <w:instrText xml:space="preserve"> \* MERGEFORMAT </w:instrText>
      </w:r>
      <w:r w:rsidR="0028139D" w:rsidRPr="002C3714">
        <w:rPr>
          <w:b/>
        </w:rPr>
      </w:r>
      <w:r w:rsidR="0028139D" w:rsidRPr="002C3714">
        <w:rPr>
          <w:b/>
        </w:rPr>
        <w:fldChar w:fldCharType="separate"/>
      </w:r>
      <w:r w:rsidR="00D07291">
        <w:rPr>
          <w:b/>
        </w:rPr>
        <w:t>[12]</w:t>
      </w:r>
      <w:r w:rsidR="0028139D" w:rsidRPr="002C3714">
        <w:rPr>
          <w:b/>
        </w:rPr>
        <w:fldChar w:fldCharType="end"/>
      </w:r>
      <w:r w:rsidR="0028139D">
        <w:t>.</w:t>
      </w:r>
      <w:r w:rsidR="00064560">
        <w:t xml:space="preserve"> </w:t>
      </w:r>
      <w:r w:rsidR="006F4286">
        <w:t>Malgré l’efficacité et le bon rapport qualité/temps lors de l’application de cette approche pour analyser la stabilité de l’effet Morton, il faut être conscient de ses limitations et de ses sources d’imprécision listé</w:t>
      </w:r>
      <w:r w:rsidR="002A3998">
        <w:t>es</w:t>
      </w:r>
      <w:r w:rsidR="006F4286">
        <w:t xml:space="preserve"> dessous : </w:t>
      </w:r>
    </w:p>
    <w:p w14:paraId="5F08B005" w14:textId="77777777" w:rsidR="006F4286" w:rsidRDefault="006F4286" w:rsidP="00706BB2">
      <w:pPr>
        <w:pStyle w:val="Paragraphedeliste"/>
        <w:numPr>
          <w:ilvl w:val="0"/>
          <w:numId w:val="28"/>
        </w:numPr>
        <w:spacing w:line="360" w:lineRule="auto"/>
        <w:jc w:val="both"/>
      </w:pPr>
      <w:r>
        <w:t>L’approche ne considère pas la non-linéarité du palier lors de la détermination du coefficient</w:t>
      </w:r>
      <m:oMath>
        <m:r>
          <w:rPr>
            <w:rFonts w:ascii="Cambria Math" w:hAnsi="Cambria Math"/>
          </w:rPr>
          <m:t xml:space="preserve"> </m:t>
        </m:r>
        <m:r>
          <m:rPr>
            <m:sty m:val="bi"/>
          </m:rPr>
          <w:rPr>
            <w:rFonts w:ascii="Cambria Math" w:hAnsi="Cambria Math"/>
          </w:rPr>
          <m:t>A</m:t>
        </m:r>
      </m:oMath>
      <w:r>
        <w:t xml:space="preserve">. </w:t>
      </w:r>
    </w:p>
    <w:p w14:paraId="6B55A3A7" w14:textId="77777777" w:rsidR="006F4286" w:rsidRDefault="006F4286" w:rsidP="00706BB2">
      <w:pPr>
        <w:pStyle w:val="Paragraphedeliste"/>
        <w:numPr>
          <w:ilvl w:val="0"/>
          <w:numId w:val="28"/>
        </w:numPr>
        <w:spacing w:line="360" w:lineRule="auto"/>
        <w:jc w:val="both"/>
      </w:pPr>
      <w:r>
        <w:t xml:space="preserve">Le calcul du vecteur de la différence de la température au rotor </w:t>
      </w:r>
      <m:oMath>
        <m:r>
          <m:rPr>
            <m:sty m:val="bi"/>
          </m:rPr>
          <w:rPr>
            <w:rFonts w:ascii="Cambria Math" w:hAnsi="Cambria Math"/>
          </w:rPr>
          <m:t>T</m:t>
        </m:r>
      </m:oMath>
      <w:r w:rsidRPr="003E6EAE">
        <w:t xml:space="preserve"> </w:t>
      </w:r>
      <w:r>
        <w:t xml:space="preserve">est approximé par la température du film lubrifiant. </w:t>
      </w:r>
    </w:p>
    <w:p w14:paraId="4F7436D4" w14:textId="77777777" w:rsidR="006F4286" w:rsidRDefault="006F4286" w:rsidP="00706BB2">
      <w:pPr>
        <w:pStyle w:val="Paragraphedeliste"/>
        <w:numPr>
          <w:ilvl w:val="0"/>
          <w:numId w:val="28"/>
        </w:numPr>
        <w:spacing w:line="360" w:lineRule="auto"/>
        <w:jc w:val="both"/>
      </w:pPr>
      <w:r>
        <w:t xml:space="preserve">La détermination du coefficient </w:t>
      </w:r>
      <m:oMath>
        <m:r>
          <m:rPr>
            <m:sty m:val="bi"/>
          </m:rPr>
          <w:rPr>
            <w:rFonts w:ascii="Cambria Math" w:hAnsi="Cambria Math"/>
          </w:rPr>
          <m:t>C</m:t>
        </m:r>
      </m:oMath>
      <w:r w:rsidRPr="003E6EAE">
        <w:t xml:space="preserve"> </w:t>
      </w:r>
      <w:r>
        <w:t xml:space="preserve">s’est basée sur la formule analytique. Dans la pratique, il est recommandé d’utiliser un modèle thermomécanique qui prend en compte la géométrie détaillée du rotor. </w:t>
      </w:r>
    </w:p>
    <w:p w14:paraId="386831EA" w14:textId="77777777" w:rsidR="006F4286" w:rsidRDefault="006F4286" w:rsidP="006F4286">
      <w:pPr>
        <w:spacing w:line="360" w:lineRule="auto"/>
      </w:pPr>
      <w:r>
        <w:t>Ces négligences pourraient introduire des imprécisions lors du calcul des coefficients d’influence de l’effet Morton et sous-estimer l’indicateur de l’effet Morton</w:t>
      </w:r>
      <m:oMath>
        <m:r>
          <w:rPr>
            <w:rFonts w:ascii="Cambria Math" w:eastAsiaTheme="minorEastAsia" w:hAnsi="Cambria Math"/>
            <w:lang w:eastAsia="zh-CN"/>
          </w:rPr>
          <m:t xml:space="preserve"> ς</m:t>
        </m:r>
      </m:oMath>
      <w:r>
        <w:t>.</w:t>
      </w:r>
    </w:p>
    <w:p w14:paraId="104FC21E" w14:textId="77777777" w:rsidR="006F4286" w:rsidRDefault="006F4286" w:rsidP="007317BF">
      <w:pPr>
        <w:pStyle w:val="Titre3"/>
        <w:ind w:left="709"/>
      </w:pPr>
      <w:bookmarkStart w:id="1003" w:name="_Toc535252192"/>
      <w:r>
        <w:t>Approche analytique améliorée</w:t>
      </w:r>
      <w:bookmarkEnd w:id="1003"/>
    </w:p>
    <w:p w14:paraId="5ED69FC9" w14:textId="77777777" w:rsidR="006F4286" w:rsidRDefault="006F4286" w:rsidP="00CF7AB9">
      <w:pPr>
        <w:spacing w:before="120" w:line="360" w:lineRule="auto"/>
        <w:ind w:firstLine="709"/>
      </w:pPr>
      <w:r>
        <w:t>L’approche analytique améliorée est inspirée de celle de Lorenz et Murphy. Cette approche utilise les modèles plus sophistiqués qui permettent de calculer de manière plus précise les coefficients d’influence de l’effet Morton. Les améliorations principales sont listées dans la suite :</w:t>
      </w:r>
    </w:p>
    <w:p w14:paraId="6ABCC645" w14:textId="1563231E" w:rsidR="006F4286" w:rsidRDefault="006F4286" w:rsidP="00706BB2">
      <w:pPr>
        <w:pStyle w:val="Paragraphedeliste"/>
        <w:numPr>
          <w:ilvl w:val="0"/>
          <w:numId w:val="21"/>
        </w:numPr>
        <w:spacing w:line="360" w:lineRule="auto"/>
        <w:jc w:val="both"/>
      </w:pPr>
      <w:r>
        <w:t xml:space="preserve">Le calcul de la réponse au balourd est réalisé en utilisant le modèle non linéaire du palier à la place des coefficients dynamiques. Le modèle non linéaire du palier permet de calculer la force fluide de manière plus précise, en particulier dans le cas du grand déplacement. Il permet </w:t>
      </w:r>
      <w:r w:rsidR="00F91649">
        <w:t xml:space="preserve">également </w:t>
      </w:r>
      <w:r>
        <w:t xml:space="preserve">de mieux prendre en compte l’effet thermique agissant sur la force fluide. </w:t>
      </w:r>
    </w:p>
    <w:p w14:paraId="670F469E" w14:textId="77777777" w:rsidR="006F4286" w:rsidRDefault="006F4286" w:rsidP="00706BB2">
      <w:pPr>
        <w:pStyle w:val="Paragraphedeliste"/>
        <w:numPr>
          <w:ilvl w:val="0"/>
          <w:numId w:val="21"/>
        </w:numPr>
        <w:spacing w:line="360" w:lineRule="auto"/>
        <w:jc w:val="both"/>
      </w:pPr>
      <w:r>
        <w:lastRenderedPageBreak/>
        <w:t xml:space="preserve">Le champ de température à la surface du rotor est obtenu par un modèle thermique du rotor. Ce modèle thermique du rotor est couplé thermiquement avec le modèle complet du palier par le flux thermique généré à l’interface fluide-rotor. La résolution de l’équation de la chaleur du modèle thermique en régime transitoire permet d’évoluer le champ de température du rotor dans le temps et de prédire le point chaud à la surface du rotor. </w:t>
      </w:r>
    </w:p>
    <w:p w14:paraId="5014F769" w14:textId="77777777" w:rsidR="006F4286" w:rsidRDefault="006F4286" w:rsidP="00706BB2">
      <w:pPr>
        <w:pStyle w:val="Paragraphedeliste"/>
        <w:numPr>
          <w:ilvl w:val="0"/>
          <w:numId w:val="21"/>
        </w:numPr>
        <w:spacing w:line="360" w:lineRule="auto"/>
        <w:jc w:val="both"/>
      </w:pPr>
      <w:r>
        <w:t xml:space="preserve">Le coefficient d’influence </w:t>
      </w:r>
      <m:oMath>
        <m:r>
          <m:rPr>
            <m:sty m:val="bi"/>
          </m:rPr>
          <w:rPr>
            <w:rFonts w:ascii="Cambria Math" w:hAnsi="Cambria Math"/>
          </w:rPr>
          <m:t>C</m:t>
        </m:r>
      </m:oMath>
      <w:r w:rsidRPr="0086729D">
        <w:t xml:space="preserve"> est</w:t>
      </w:r>
      <w:r>
        <w:t xml:space="preserve"> calculé par un modèle thermomécanique basé sur la méthode des éléments finis. En fait, ce coefficient </w:t>
      </w:r>
      <m:oMath>
        <m:r>
          <m:rPr>
            <m:sty m:val="bi"/>
          </m:rPr>
          <w:rPr>
            <w:rFonts w:ascii="Cambria Math" w:hAnsi="Cambria Math"/>
          </w:rPr>
          <m:t>C</m:t>
        </m:r>
      </m:oMath>
      <w:r>
        <w:t xml:space="preserve"> est calculé par une multiplication de la masse du disque et la déflexion de la fibre neutre sous chargement thermique de</w:t>
      </w:r>
      <m:oMath>
        <m:r>
          <w:rPr>
            <w:rFonts w:ascii="Cambria Math" w:hAnsi="Cambria Math"/>
          </w:rPr>
          <m:t xml:space="preserve"> </m:t>
        </m:r>
        <m:d>
          <m:dPr>
            <m:begChr m:val="|"/>
            <m:endChr m:val="|"/>
            <m:ctrlPr>
              <w:rPr>
                <w:rFonts w:ascii="Cambria Math" w:hAnsi="Cambria Math"/>
                <w:b/>
                <w:i/>
              </w:rPr>
            </m:ctrlPr>
          </m:dPr>
          <m:e>
            <m:r>
              <w:rPr>
                <w:rFonts w:ascii="Cambria Math" w:hAnsi="Cambria Math"/>
              </w:rPr>
              <m:t>T</m:t>
            </m:r>
          </m:e>
        </m:d>
        <m:r>
          <w:rPr>
            <w:rFonts w:ascii="Cambria Math" w:hAnsi="Cambria Math"/>
          </w:rPr>
          <m:t>=1°C</m:t>
        </m:r>
      </m:oMath>
      <w:r>
        <w:t>. Le modèle thermomécanique permet d’évaluer cette déflexion sans simplification par rapport à la formule analytique proposée.</w:t>
      </w:r>
    </w:p>
    <w:p w14:paraId="4F645315" w14:textId="68F390B3" w:rsidR="006F4286" w:rsidRDefault="006F4286" w:rsidP="008D293D">
      <w:pPr>
        <w:spacing w:line="360" w:lineRule="auto"/>
      </w:pPr>
      <w:r>
        <w:t xml:space="preserve">Une comparaison </w:t>
      </w:r>
      <w:r w:rsidR="00DC494D">
        <w:t>entre</w:t>
      </w:r>
      <w:r>
        <w:t xml:space="preserve"> l’approche analytique améliorée </w:t>
      </w:r>
      <w:r w:rsidR="000B4731">
        <w:t>et</w:t>
      </w:r>
      <w:r>
        <w:t xml:space="preserve"> l’approche de Lorenz et Murphy est résumée dans le </w:t>
      </w:r>
      <w:r w:rsidRPr="00B02552">
        <w:rPr>
          <w:b/>
        </w:rPr>
        <w:fldChar w:fldCharType="begin"/>
      </w:r>
      <w:r w:rsidRPr="00B02552">
        <w:rPr>
          <w:b/>
        </w:rPr>
        <w:instrText xml:space="preserve"> REF _Ref531204113 \h  \* MERGEFORMAT </w:instrText>
      </w:r>
      <w:r w:rsidRPr="00B02552">
        <w:rPr>
          <w:b/>
        </w:rPr>
      </w:r>
      <w:r w:rsidRPr="00B02552">
        <w:rPr>
          <w:b/>
        </w:rPr>
        <w:fldChar w:fldCharType="separate"/>
      </w:r>
      <w:r w:rsidR="00D07291" w:rsidRPr="00D07291">
        <w:rPr>
          <w:b/>
          <w:iCs/>
        </w:rPr>
        <w:t xml:space="preserve">Tableau </w:t>
      </w:r>
      <w:r w:rsidR="00D07291" w:rsidRPr="00D07291">
        <w:rPr>
          <w:b/>
          <w:iCs/>
          <w:noProof/>
        </w:rPr>
        <w:t>5.1</w:t>
      </w:r>
      <w:r w:rsidR="00D07291" w:rsidRPr="00D07291">
        <w:rPr>
          <w:b/>
          <w:iCs/>
          <w:noProof/>
        </w:rPr>
        <w:noBreakHyphen/>
        <w:t>1</w:t>
      </w:r>
      <w:r w:rsidRPr="00B02552">
        <w:rPr>
          <w:b/>
        </w:rPr>
        <w:fldChar w:fldCharType="end"/>
      </w:r>
      <w:r>
        <w:t xml:space="preserve">. </w:t>
      </w:r>
    </w:p>
    <w:p w14:paraId="56D42199" w14:textId="68AFB997" w:rsidR="006F4286" w:rsidRPr="00C61161" w:rsidRDefault="006F4286" w:rsidP="006F4286">
      <w:pPr>
        <w:pStyle w:val="Lgende"/>
        <w:keepNext/>
        <w:spacing w:after="0"/>
        <w:jc w:val="center"/>
        <w:rPr>
          <w:rFonts w:ascii="Calibri" w:eastAsia="Times New Roman" w:hAnsi="Calibri" w:cs="Times New Roman"/>
          <w:i w:val="0"/>
          <w:iCs w:val="0"/>
          <w:color w:val="auto"/>
          <w:sz w:val="22"/>
          <w:szCs w:val="20"/>
          <w:lang w:eastAsia="fr-FR"/>
        </w:rPr>
      </w:pPr>
      <w:bookmarkStart w:id="1004" w:name="_Ref531204113"/>
      <w:r w:rsidRPr="00C61161">
        <w:rPr>
          <w:rFonts w:ascii="Calibri" w:eastAsia="Times New Roman" w:hAnsi="Calibri" w:cs="Times New Roman"/>
          <w:i w:val="0"/>
          <w:iCs w:val="0"/>
          <w:color w:val="auto"/>
          <w:sz w:val="22"/>
          <w:szCs w:val="20"/>
          <w:lang w:eastAsia="fr-FR"/>
        </w:rPr>
        <w:t xml:space="preserve">Tableau </w:t>
      </w:r>
      <w:r w:rsidR="009521A5">
        <w:rPr>
          <w:rFonts w:ascii="Calibri" w:eastAsia="Times New Roman" w:hAnsi="Calibri" w:cs="Times New Roman"/>
          <w:i w:val="0"/>
          <w:iCs w:val="0"/>
          <w:color w:val="auto"/>
          <w:sz w:val="22"/>
          <w:szCs w:val="20"/>
          <w:lang w:eastAsia="fr-FR"/>
        </w:rPr>
        <w:fldChar w:fldCharType="begin"/>
      </w:r>
      <w:r w:rsidR="009521A5">
        <w:rPr>
          <w:rFonts w:ascii="Calibri" w:eastAsia="Times New Roman" w:hAnsi="Calibri" w:cs="Times New Roman"/>
          <w:i w:val="0"/>
          <w:iCs w:val="0"/>
          <w:color w:val="auto"/>
          <w:sz w:val="22"/>
          <w:szCs w:val="20"/>
          <w:lang w:eastAsia="fr-FR"/>
        </w:rPr>
        <w:instrText xml:space="preserve"> STYLEREF 2 \s </w:instrText>
      </w:r>
      <w:r w:rsidR="009521A5">
        <w:rPr>
          <w:rFonts w:ascii="Calibri" w:eastAsia="Times New Roman" w:hAnsi="Calibri" w:cs="Times New Roman"/>
          <w:i w:val="0"/>
          <w:iCs w:val="0"/>
          <w:color w:val="auto"/>
          <w:sz w:val="22"/>
          <w:szCs w:val="20"/>
          <w:lang w:eastAsia="fr-FR"/>
        </w:rPr>
        <w:fldChar w:fldCharType="separate"/>
      </w:r>
      <w:r w:rsidR="00D07291">
        <w:rPr>
          <w:rFonts w:ascii="Calibri" w:eastAsia="Times New Roman" w:hAnsi="Calibri" w:cs="Times New Roman"/>
          <w:i w:val="0"/>
          <w:iCs w:val="0"/>
          <w:noProof/>
          <w:color w:val="auto"/>
          <w:sz w:val="22"/>
          <w:szCs w:val="20"/>
          <w:lang w:eastAsia="fr-FR"/>
        </w:rPr>
        <w:t>5.1</w:t>
      </w:r>
      <w:r w:rsidR="009521A5">
        <w:rPr>
          <w:rFonts w:ascii="Calibri" w:eastAsia="Times New Roman" w:hAnsi="Calibri" w:cs="Times New Roman"/>
          <w:i w:val="0"/>
          <w:iCs w:val="0"/>
          <w:color w:val="auto"/>
          <w:sz w:val="22"/>
          <w:szCs w:val="20"/>
          <w:lang w:eastAsia="fr-FR"/>
        </w:rPr>
        <w:fldChar w:fldCharType="end"/>
      </w:r>
      <w:r w:rsidR="009521A5">
        <w:rPr>
          <w:rFonts w:ascii="Calibri" w:eastAsia="Times New Roman" w:hAnsi="Calibri" w:cs="Times New Roman"/>
          <w:i w:val="0"/>
          <w:iCs w:val="0"/>
          <w:color w:val="auto"/>
          <w:sz w:val="22"/>
          <w:szCs w:val="20"/>
          <w:lang w:eastAsia="fr-FR"/>
        </w:rPr>
        <w:noBreakHyphen/>
      </w:r>
      <w:r w:rsidR="009521A5">
        <w:rPr>
          <w:rFonts w:ascii="Calibri" w:eastAsia="Times New Roman" w:hAnsi="Calibri" w:cs="Times New Roman"/>
          <w:i w:val="0"/>
          <w:iCs w:val="0"/>
          <w:color w:val="auto"/>
          <w:sz w:val="22"/>
          <w:szCs w:val="20"/>
          <w:lang w:eastAsia="fr-FR"/>
        </w:rPr>
        <w:fldChar w:fldCharType="begin"/>
      </w:r>
      <w:r w:rsidR="009521A5">
        <w:rPr>
          <w:rFonts w:ascii="Calibri" w:eastAsia="Times New Roman" w:hAnsi="Calibri" w:cs="Times New Roman"/>
          <w:i w:val="0"/>
          <w:iCs w:val="0"/>
          <w:color w:val="auto"/>
          <w:sz w:val="22"/>
          <w:szCs w:val="20"/>
          <w:lang w:eastAsia="fr-FR"/>
        </w:rPr>
        <w:instrText xml:space="preserve"> SEQ Tableau \* ARABIC \s 2 </w:instrText>
      </w:r>
      <w:r w:rsidR="009521A5">
        <w:rPr>
          <w:rFonts w:ascii="Calibri" w:eastAsia="Times New Roman" w:hAnsi="Calibri" w:cs="Times New Roman"/>
          <w:i w:val="0"/>
          <w:iCs w:val="0"/>
          <w:color w:val="auto"/>
          <w:sz w:val="22"/>
          <w:szCs w:val="20"/>
          <w:lang w:eastAsia="fr-FR"/>
        </w:rPr>
        <w:fldChar w:fldCharType="separate"/>
      </w:r>
      <w:r w:rsidR="00D07291">
        <w:rPr>
          <w:rFonts w:ascii="Calibri" w:eastAsia="Times New Roman" w:hAnsi="Calibri" w:cs="Times New Roman"/>
          <w:i w:val="0"/>
          <w:iCs w:val="0"/>
          <w:noProof/>
          <w:color w:val="auto"/>
          <w:sz w:val="22"/>
          <w:szCs w:val="20"/>
          <w:lang w:eastAsia="fr-FR"/>
        </w:rPr>
        <w:t>1</w:t>
      </w:r>
      <w:r w:rsidR="009521A5">
        <w:rPr>
          <w:rFonts w:ascii="Calibri" w:eastAsia="Times New Roman" w:hAnsi="Calibri" w:cs="Times New Roman"/>
          <w:i w:val="0"/>
          <w:iCs w:val="0"/>
          <w:color w:val="auto"/>
          <w:sz w:val="22"/>
          <w:szCs w:val="20"/>
          <w:lang w:eastAsia="fr-FR"/>
        </w:rPr>
        <w:fldChar w:fldCharType="end"/>
      </w:r>
      <w:bookmarkEnd w:id="1004"/>
      <w:r w:rsidRPr="00C61161">
        <w:rPr>
          <w:rFonts w:ascii="Calibri" w:eastAsia="Times New Roman" w:hAnsi="Calibri" w:cs="Times New Roman"/>
          <w:i w:val="0"/>
          <w:iCs w:val="0"/>
          <w:color w:val="auto"/>
          <w:sz w:val="22"/>
          <w:szCs w:val="20"/>
          <w:lang w:eastAsia="fr-FR"/>
        </w:rPr>
        <w:t xml:space="preserve"> comparaison de l’approche Lorenz et Murphy avec l’approche analytique améliorée.</w:t>
      </w:r>
    </w:p>
    <w:p w14:paraId="2319C3AD" w14:textId="77777777" w:rsidR="006F4286" w:rsidRDefault="006F4286" w:rsidP="006F4286">
      <w:pPr>
        <w:spacing w:line="360" w:lineRule="auto"/>
      </w:pPr>
      <w:r>
        <w:rPr>
          <w:noProof/>
          <w:lang w:eastAsia="zh-CN"/>
        </w:rPr>
        <w:drawing>
          <wp:inline distT="0" distB="0" distL="0" distR="0" wp14:anchorId="53D85602" wp14:editId="2D6864F1">
            <wp:extent cx="5760720" cy="1737995"/>
            <wp:effectExtent l="0" t="0" r="0" b="0"/>
            <wp:docPr id="456" name="Imag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60720" cy="1737995"/>
                    </a:xfrm>
                    <a:prstGeom prst="rect">
                      <a:avLst/>
                    </a:prstGeom>
                  </pic:spPr>
                </pic:pic>
              </a:graphicData>
            </a:graphic>
          </wp:inline>
        </w:drawing>
      </w:r>
    </w:p>
    <w:p w14:paraId="619DD1E7" w14:textId="070A2709" w:rsidR="006A4450" w:rsidRDefault="008D293D" w:rsidP="00DC738D">
      <w:pPr>
        <w:spacing w:line="360" w:lineRule="auto"/>
        <w:ind w:firstLine="708"/>
      </w:pPr>
      <w:r>
        <w:t xml:space="preserve">Malgré les améliorations apportées en utilisant </w:t>
      </w:r>
      <w:r w:rsidR="00044C03">
        <w:t>l’approche analytique améliorée,</w:t>
      </w:r>
      <w:r w:rsidR="0042786D">
        <w:t xml:space="preserve"> </w:t>
      </w:r>
      <w:r w:rsidR="00FF35A3">
        <w:t>cette méthode d’analyse de la stabilité de l’effet Morton</w:t>
      </w:r>
      <w:r w:rsidR="002C4957">
        <w:t xml:space="preserve"> présente</w:t>
      </w:r>
      <w:r w:rsidR="00E9759B">
        <w:t xml:space="preserve"> encore un point faible</w:t>
      </w:r>
      <w:r w:rsidR="00196BA8">
        <w:t> :</w:t>
      </w:r>
      <w:r w:rsidR="00E9759B">
        <w:t xml:space="preserve"> </w:t>
      </w:r>
      <w:r w:rsidR="00196BA8">
        <w:t>le développement du balourd thermique en régime transitoire n’a pas pris en compte dans cette analyse.</w:t>
      </w:r>
      <w:r w:rsidR="00624E7C">
        <w:t xml:space="preserve"> En fait, </w:t>
      </w:r>
      <w:r w:rsidR="000C09CC">
        <w:t xml:space="preserve">l’indicateur de l’effet Morton est calculé à partir d’un balourd prédéfini. </w:t>
      </w:r>
      <w:r w:rsidR="00624E7C">
        <w:t>Ce balourd représente toutes les sources d’excitation synchrone dont le balourd thermique fait partie.</w:t>
      </w:r>
      <w:r w:rsidR="006A4450">
        <w:t xml:space="preserve"> Cependant le balourd thermique n’est pas connu</w:t>
      </w:r>
      <w:r w:rsidR="002C4957">
        <w:t xml:space="preserve"> au moment de </w:t>
      </w:r>
      <w:r w:rsidR="00D2481E">
        <w:t>prédéfinir</w:t>
      </w:r>
      <w:r w:rsidR="002C4957">
        <w:t xml:space="preserve"> </w:t>
      </w:r>
      <w:r w:rsidR="00D2481E">
        <w:t>l</w:t>
      </w:r>
      <w:r w:rsidR="002C4957">
        <w:t>e balourd</w:t>
      </w:r>
      <w:r w:rsidR="0050566B">
        <w:t xml:space="preserve"> total</w:t>
      </w:r>
      <w:r w:rsidR="006A4450">
        <w:t>.</w:t>
      </w:r>
      <w:r w:rsidR="002C4957">
        <w:t xml:space="preserve"> </w:t>
      </w:r>
      <w:r w:rsidR="00827062">
        <w:t>Cette inconnaissance du balourd thermique sous-estime l’indicateur de l’effet Morton</w:t>
      </w:r>
      <m:oMath>
        <m:r>
          <w:rPr>
            <w:rFonts w:ascii="Cambria Math" w:hAnsi="Cambria Math"/>
          </w:rPr>
          <m:t xml:space="preserve"> ς </m:t>
        </m:r>
      </m:oMath>
      <w:r w:rsidR="00A4275E">
        <w:t>quand</w:t>
      </w:r>
      <w:r w:rsidR="00D2481E">
        <w:t xml:space="preserve"> </w:t>
      </w:r>
      <w:r w:rsidR="0077680C">
        <w:t xml:space="preserve">le balourd mécanique est </w:t>
      </w:r>
      <w:r w:rsidR="00A075D1">
        <w:t>choisi</w:t>
      </w:r>
      <w:r w:rsidR="0077680C">
        <w:t xml:space="preserve"> pour réaliser cette analyse</w:t>
      </w:r>
      <w:r w:rsidR="00827062">
        <w:t>.</w:t>
      </w:r>
      <w:r w:rsidR="00ED1954">
        <w:t xml:space="preserve"> </w:t>
      </w:r>
      <w:r w:rsidR="00DC738D">
        <w:t xml:space="preserve">Ce point sera discuté en détail lors de la présentation des résultats de l’analyse du rotor long de 700mm à la </w:t>
      </w:r>
      <w:r w:rsidR="00DC738D" w:rsidRPr="00306CAE">
        <w:rPr>
          <w:b/>
        </w:rPr>
        <w:t xml:space="preserve">section </w:t>
      </w:r>
      <w:r w:rsidR="00DC738D" w:rsidRPr="00306CAE">
        <w:rPr>
          <w:b/>
        </w:rPr>
        <w:fldChar w:fldCharType="begin"/>
      </w:r>
      <w:r w:rsidR="00DC738D" w:rsidRPr="00306CAE">
        <w:rPr>
          <w:b/>
        </w:rPr>
        <w:instrText xml:space="preserve"> REF _Ref534367121 \r \h </w:instrText>
      </w:r>
      <w:r w:rsidR="00DC738D">
        <w:rPr>
          <w:b/>
        </w:rPr>
        <w:instrText xml:space="preserve"> \* MERGEFORMAT </w:instrText>
      </w:r>
      <w:r w:rsidR="00DC738D" w:rsidRPr="00306CAE">
        <w:rPr>
          <w:b/>
        </w:rPr>
      </w:r>
      <w:r w:rsidR="00DC738D" w:rsidRPr="00306CAE">
        <w:rPr>
          <w:b/>
        </w:rPr>
        <w:fldChar w:fldCharType="separate"/>
      </w:r>
      <w:r w:rsidR="00D07291">
        <w:rPr>
          <w:b/>
        </w:rPr>
        <w:t>5.2.2</w:t>
      </w:r>
      <w:r w:rsidR="00DC738D" w:rsidRPr="00306CAE">
        <w:rPr>
          <w:b/>
        </w:rPr>
        <w:fldChar w:fldCharType="end"/>
      </w:r>
      <w:r w:rsidR="00827062">
        <w:t xml:space="preserve">  </w:t>
      </w:r>
      <w:r w:rsidR="006A4450">
        <w:t xml:space="preserve"> </w:t>
      </w:r>
    </w:p>
    <w:p w14:paraId="79FAFE39" w14:textId="6F38D995" w:rsidR="00B0655E" w:rsidRDefault="006F4286" w:rsidP="008E5F31">
      <w:pPr>
        <w:pStyle w:val="Titre2"/>
        <w:ind w:left="709"/>
      </w:pPr>
      <w:bookmarkStart w:id="1005" w:name="_Toc535252193"/>
      <w:r w:rsidRPr="00EA3D98">
        <w:t xml:space="preserve">Application au Banc de l’effet Morton </w:t>
      </w:r>
      <w:r>
        <w:t>(BEM)</w:t>
      </w:r>
      <w:bookmarkEnd w:id="1005"/>
    </w:p>
    <w:p w14:paraId="4F9C597A" w14:textId="183A6EA1" w:rsidR="00B0655E" w:rsidRDefault="00B0655E" w:rsidP="008E5F31">
      <w:pPr>
        <w:spacing w:before="120" w:line="360" w:lineRule="auto"/>
        <w:ind w:firstLine="709"/>
        <w:rPr>
          <w:noProof/>
          <w:lang w:eastAsia="zh-CN"/>
        </w:rPr>
      </w:pPr>
      <w:r>
        <w:rPr>
          <w:noProof/>
          <w:lang w:eastAsia="zh-CN"/>
        </w:rPr>
        <w:t>La méthode de l’analyse de la statbilité</w:t>
      </w:r>
      <w:r w:rsidR="00B97675">
        <w:rPr>
          <w:noProof/>
          <w:lang w:eastAsia="zh-CN"/>
        </w:rPr>
        <w:t xml:space="preserve"> de l’effet Morton</w:t>
      </w:r>
      <w:r>
        <w:rPr>
          <w:noProof/>
          <w:lang w:eastAsia="zh-CN"/>
        </w:rPr>
        <w:t xml:space="preserve"> est d’abord appliquée au banc de l’effet Morton décrit au chapitre 4. Les résultats des analyses permettent de vérifier et de expliquer les résultats des simulations complètes de l’effet Morton en régime transitoire. </w:t>
      </w:r>
    </w:p>
    <w:p w14:paraId="3C21749D" w14:textId="333DD955" w:rsidR="00B0655E" w:rsidRDefault="00B0655E" w:rsidP="00B0655E">
      <w:pPr>
        <w:spacing w:line="360" w:lineRule="auto"/>
        <w:ind w:firstLine="708"/>
      </w:pPr>
      <w:r>
        <w:rPr>
          <w:noProof/>
          <w:lang w:eastAsia="zh-CN"/>
        </w:rPr>
        <w:lastRenderedPageBreak/>
        <w:t>Pour rappeler, le banc de l’effet Morton possède deux configurations. La première configuration du rotor court de 430mm est dédiée à la validation des outils numériques developpé pendant la thèse. Ce rotor se comporte avec l’effet Morton stable. La deuxième configuration du rotor long de 700mm a pour but de mettre en place l’effet Morton instable. D’après les résultats de la simulation numérique, l’effet Morton instable est reproduit lors que le rotor long fonctionne à la vitesse 7500 tr/min et avec un balourd</w:t>
      </w:r>
      <w:r w:rsidR="00787D09">
        <w:rPr>
          <w:noProof/>
          <w:lang w:eastAsia="zh-CN"/>
        </w:rPr>
        <w:t xml:space="preserve"> mécanique </w:t>
      </w:r>
      <w:r>
        <w:rPr>
          <w:noProof/>
          <w:lang w:eastAsia="zh-CN"/>
        </w:rPr>
        <w:t xml:space="preserve">de 140gmm. </w:t>
      </w:r>
    </w:p>
    <w:p w14:paraId="6A838CF7" w14:textId="2094EA42" w:rsidR="00B0655E" w:rsidRDefault="00B0655E" w:rsidP="00DB069B">
      <w:pPr>
        <w:pStyle w:val="Titre3"/>
        <w:ind w:left="709"/>
      </w:pPr>
      <w:bookmarkStart w:id="1006" w:name="_Toc535252194"/>
      <w:r>
        <w:t>Configuration du rotor</w:t>
      </w:r>
      <w:r w:rsidR="003F464C">
        <w:t xml:space="preserve"> court</w:t>
      </w:r>
      <w:r>
        <w:t xml:space="preserve"> 430mm</w:t>
      </w:r>
      <w:bookmarkEnd w:id="1006"/>
    </w:p>
    <w:p w14:paraId="53C3C914" w14:textId="77777777" w:rsidR="00B0655E" w:rsidRDefault="00B0655E" w:rsidP="006A3D40">
      <w:pPr>
        <w:pStyle w:val="Titre4"/>
        <w:ind w:left="709" w:hanging="709"/>
      </w:pPr>
      <w:r>
        <w:t>Calculs des coefficients d’influence</w:t>
      </w:r>
    </w:p>
    <w:p w14:paraId="1905ECF1" w14:textId="77777777" w:rsidR="00B0655E" w:rsidRPr="00EF6087" w:rsidRDefault="00B0655E" w:rsidP="00F34C02">
      <w:pPr>
        <w:pStyle w:val="Default"/>
        <w:numPr>
          <w:ilvl w:val="0"/>
          <w:numId w:val="20"/>
        </w:numPr>
        <w:spacing w:before="120" w:line="360" w:lineRule="auto"/>
        <w:ind w:left="714" w:hanging="357"/>
        <w:jc w:val="both"/>
        <w:rPr>
          <w:sz w:val="22"/>
        </w:rPr>
      </w:pPr>
      <w:r w:rsidRPr="00EF6087">
        <w:rPr>
          <w:sz w:val="22"/>
        </w:rPr>
        <w:t xml:space="preserve">Détermination du coefficient </w:t>
      </w:r>
      <m:oMath>
        <m:r>
          <m:rPr>
            <m:sty m:val="bi"/>
          </m:rPr>
          <w:rPr>
            <w:rFonts w:ascii="Cambria Math" w:hAnsi="Cambria Math"/>
            <w:sz w:val="22"/>
          </w:rPr>
          <m:t>A</m:t>
        </m:r>
      </m:oMath>
    </w:p>
    <w:p w14:paraId="135FA9E1" w14:textId="54C47723" w:rsidR="00B0655E" w:rsidRDefault="00B0655E" w:rsidP="00B0655E">
      <w:pPr>
        <w:pStyle w:val="Default"/>
        <w:spacing w:line="360" w:lineRule="auto"/>
        <w:ind w:firstLine="708"/>
        <w:jc w:val="both"/>
        <w:rPr>
          <w:sz w:val="22"/>
        </w:rPr>
      </w:pPr>
      <w:r w:rsidRPr="00EF6087">
        <w:rPr>
          <w:sz w:val="22"/>
        </w:rPr>
        <w:t xml:space="preserve">Le coefficient </w:t>
      </w:r>
      <m:oMath>
        <m:r>
          <m:rPr>
            <m:sty m:val="bi"/>
          </m:rPr>
          <w:rPr>
            <w:rFonts w:ascii="Cambria Math" w:hAnsi="Cambria Math"/>
            <w:sz w:val="22"/>
          </w:rPr>
          <m:t>A</m:t>
        </m:r>
      </m:oMath>
      <w:r w:rsidRPr="00EF6087">
        <w:rPr>
          <w:sz w:val="22"/>
        </w:rPr>
        <w:t xml:space="preserve"> à une vitesse donnée est obtenu à l’issu du calcul de la réponse au balourd. La plage de vitesse</w:t>
      </w:r>
      <w:r w:rsidR="00281E8B">
        <w:rPr>
          <w:sz w:val="22"/>
        </w:rPr>
        <w:t>s</w:t>
      </w:r>
      <w:r w:rsidRPr="00EF6087">
        <w:rPr>
          <w:sz w:val="22"/>
        </w:rPr>
        <w:t xml:space="preserve"> est</w:t>
      </w:r>
      <w:r>
        <w:rPr>
          <w:sz w:val="22"/>
        </w:rPr>
        <w:t xml:space="preserve"> choisie autour de la vitesse 7000 tr/min</w:t>
      </w:r>
      <w:r w:rsidR="00717934">
        <w:rPr>
          <w:sz w:val="22"/>
        </w:rPr>
        <w:t>.</w:t>
      </w:r>
      <w:r w:rsidRPr="00EF6087">
        <w:rPr>
          <w:sz w:val="22"/>
        </w:rPr>
        <w:t xml:space="preserve">  En f</w:t>
      </w:r>
      <w:r>
        <w:rPr>
          <w:sz w:val="22"/>
        </w:rPr>
        <w:t>onction de l’approche choisie, la réponse au balourd</w:t>
      </w:r>
      <w:r w:rsidRPr="00EF6087">
        <w:rPr>
          <w:sz w:val="22"/>
        </w:rPr>
        <w:t xml:space="preserve"> est </w:t>
      </w:r>
      <w:r>
        <w:rPr>
          <w:sz w:val="22"/>
        </w:rPr>
        <w:t>obtenue</w:t>
      </w:r>
      <w:r w:rsidRPr="00EF6087">
        <w:rPr>
          <w:sz w:val="22"/>
        </w:rPr>
        <w:t xml:space="preserve"> de manière linéaire ou non linéaire</w:t>
      </w:r>
      <w:r>
        <w:rPr>
          <w:sz w:val="22"/>
        </w:rPr>
        <w:t xml:space="preserve"> </w:t>
      </w:r>
      <w:r w:rsidR="00DA4473">
        <w:rPr>
          <w:sz w:val="22"/>
        </w:rPr>
        <w:t>en utilisant</w:t>
      </w:r>
      <w:r>
        <w:rPr>
          <w:sz w:val="22"/>
        </w:rPr>
        <w:t xml:space="preserve"> le modèle dynamique du rotor à quatre degrés de liberté</w:t>
      </w:r>
      <w:r w:rsidRPr="00EF6087">
        <w:rPr>
          <w:sz w:val="22"/>
        </w:rPr>
        <w:t xml:space="preserve">. </w:t>
      </w:r>
    </w:p>
    <w:p w14:paraId="5D82B771" w14:textId="6D55C3D7" w:rsidR="001F11E3" w:rsidRDefault="00B0655E" w:rsidP="00A97A18">
      <w:pPr>
        <w:pStyle w:val="Default"/>
        <w:spacing w:line="360" w:lineRule="auto"/>
        <w:ind w:firstLine="708"/>
        <w:jc w:val="both"/>
        <w:rPr>
          <w:sz w:val="22"/>
        </w:rPr>
      </w:pPr>
      <w:r>
        <w:rPr>
          <w:sz w:val="22"/>
        </w:rPr>
        <w:t>D</w:t>
      </w:r>
      <w:r w:rsidRPr="00EF6087">
        <w:rPr>
          <w:sz w:val="22"/>
        </w:rPr>
        <w:t>ans l’approche Lorenz et Murphy</w:t>
      </w:r>
      <w:r>
        <w:rPr>
          <w:sz w:val="22"/>
        </w:rPr>
        <w:t xml:space="preserve">, </w:t>
      </w:r>
      <w:r w:rsidR="00856281">
        <w:rPr>
          <w:sz w:val="22"/>
        </w:rPr>
        <w:t>c</w:t>
      </w:r>
      <w:r w:rsidRPr="00EF6087">
        <w:rPr>
          <w:sz w:val="22"/>
        </w:rPr>
        <w:t>e calcul</w:t>
      </w:r>
      <w:r>
        <w:rPr>
          <w:sz w:val="22"/>
        </w:rPr>
        <w:t xml:space="preserve"> est effectué de manière </w:t>
      </w:r>
      <w:r w:rsidRPr="00EF6087">
        <w:rPr>
          <w:sz w:val="22"/>
        </w:rPr>
        <w:t>linéaire</w:t>
      </w:r>
      <w:r>
        <w:rPr>
          <w:sz w:val="22"/>
        </w:rPr>
        <w:t xml:space="preserve"> en</w:t>
      </w:r>
      <w:r w:rsidRPr="00EF6087">
        <w:rPr>
          <w:sz w:val="22"/>
        </w:rPr>
        <w:t xml:space="preserve"> s</w:t>
      </w:r>
      <w:r>
        <w:rPr>
          <w:sz w:val="22"/>
        </w:rPr>
        <w:t xml:space="preserve">e </w:t>
      </w:r>
      <w:r w:rsidRPr="00EF6087">
        <w:rPr>
          <w:sz w:val="22"/>
        </w:rPr>
        <w:t>bas</w:t>
      </w:r>
      <w:r>
        <w:rPr>
          <w:sz w:val="22"/>
        </w:rPr>
        <w:t>ant</w:t>
      </w:r>
      <w:r w:rsidRPr="00EF6087">
        <w:rPr>
          <w:sz w:val="22"/>
        </w:rPr>
        <w:t xml:space="preserve"> sur les coefficients dynamiques</w:t>
      </w:r>
      <w:r w:rsidR="001D185B">
        <w:rPr>
          <w:sz w:val="22"/>
        </w:rPr>
        <w:t xml:space="preserve"> non isotherme</w:t>
      </w:r>
      <w:r w:rsidR="009E6631">
        <w:rPr>
          <w:sz w:val="22"/>
        </w:rPr>
        <w:t xml:space="preserve"> présenté dans l’analyse modale du BEM</w:t>
      </w:r>
      <w:r>
        <w:rPr>
          <w:sz w:val="22"/>
        </w:rPr>
        <w:t>.</w:t>
      </w:r>
      <w:r w:rsidR="009E6631">
        <w:rPr>
          <w:sz w:val="22"/>
        </w:rPr>
        <w:t xml:space="preserve"> </w:t>
      </w:r>
      <w:r>
        <w:rPr>
          <w:sz w:val="22"/>
        </w:rPr>
        <w:t>D</w:t>
      </w:r>
      <w:r w:rsidRPr="00EF6087">
        <w:rPr>
          <w:sz w:val="22"/>
        </w:rPr>
        <w:t xml:space="preserve">ans </w:t>
      </w:r>
      <w:r>
        <w:rPr>
          <w:sz w:val="22"/>
        </w:rPr>
        <w:t>l’approche analytique améliorée, le</w:t>
      </w:r>
      <w:r w:rsidRPr="00EF6087">
        <w:rPr>
          <w:sz w:val="22"/>
        </w:rPr>
        <w:t xml:space="preserve"> calcul</w:t>
      </w:r>
      <w:r>
        <w:rPr>
          <w:sz w:val="22"/>
        </w:rPr>
        <w:t xml:space="preserve"> non linéaire de la réponse au balourd fait appel au modèle complet du palier. </w:t>
      </w:r>
      <w:r w:rsidR="001258FE">
        <w:rPr>
          <w:sz w:val="22"/>
        </w:rPr>
        <w:t xml:space="preserve">La </w:t>
      </w:r>
      <w:r w:rsidR="00E878EC">
        <w:rPr>
          <w:sz w:val="22"/>
        </w:rPr>
        <w:t>température de 50°C imposé au rotor et une paroi adiabatique</w:t>
      </w:r>
      <w:r w:rsidR="008526D4">
        <w:rPr>
          <w:sz w:val="22"/>
        </w:rPr>
        <w:t xml:space="preserve"> imposée au coussinet</w:t>
      </w:r>
      <w:r w:rsidR="00E878EC">
        <w:rPr>
          <w:sz w:val="22"/>
        </w:rPr>
        <w:t xml:space="preserve"> sont </w:t>
      </w:r>
      <w:r w:rsidR="00957CE9">
        <w:rPr>
          <w:sz w:val="22"/>
        </w:rPr>
        <w:t>utilisées</w:t>
      </w:r>
      <w:r w:rsidR="00E878EC">
        <w:rPr>
          <w:sz w:val="22"/>
        </w:rPr>
        <w:t xml:space="preserve"> pour résoudre l’équation de l’énergie. </w:t>
      </w:r>
      <w:r>
        <w:rPr>
          <w:sz w:val="22"/>
        </w:rPr>
        <w:t>Basé sur les données d’essais,</w:t>
      </w:r>
      <w:r w:rsidRPr="00EF6087">
        <w:rPr>
          <w:sz w:val="22"/>
        </w:rPr>
        <w:t xml:space="preserve"> </w:t>
      </w:r>
      <w:r w:rsidR="006B4B17">
        <w:rPr>
          <w:sz w:val="22"/>
        </w:rPr>
        <w:t>un</w:t>
      </w:r>
      <w:r w:rsidRPr="00EF6087">
        <w:rPr>
          <w:sz w:val="22"/>
        </w:rPr>
        <w:t xml:space="preserve"> balourd</w:t>
      </w:r>
      <w:r w:rsidR="006B4B17">
        <w:rPr>
          <w:sz w:val="22"/>
        </w:rPr>
        <w:t xml:space="preserve"> mécanique</w:t>
      </w:r>
      <w:r w:rsidRPr="00EF6087">
        <w:rPr>
          <w:sz w:val="22"/>
        </w:rPr>
        <w:t xml:space="preserve"> de 102.6 g.mm avec une phase de 180° par rapport à l’axe </w:t>
      </w:r>
      <m:oMath>
        <m:r>
          <w:rPr>
            <w:rFonts w:ascii="Cambria Math" w:hAnsi="Cambria Math"/>
            <w:sz w:val="22"/>
          </w:rPr>
          <m:t>r</m:t>
        </m:r>
      </m:oMath>
      <w:r w:rsidRPr="00EF6087">
        <w:rPr>
          <w:sz w:val="22"/>
        </w:rPr>
        <w:t xml:space="preserve"> du repère</w:t>
      </w:r>
      <w:r>
        <w:rPr>
          <w:sz w:val="22"/>
        </w:rPr>
        <w:t xml:space="preserve"> rotor</w:t>
      </w:r>
      <w:r w:rsidRPr="00EF6087">
        <w:rPr>
          <w:sz w:val="22"/>
        </w:rPr>
        <w:t xml:space="preserve"> </w:t>
      </w:r>
      <m:oMath>
        <m:sSub>
          <m:sSubPr>
            <m:ctrlPr>
              <w:rPr>
                <w:rFonts w:ascii="Cambria Math" w:hAnsi="Cambria Math"/>
                <w:i/>
                <w:sz w:val="22"/>
              </w:rPr>
            </m:ctrlPr>
          </m:sSubPr>
          <m:e>
            <m:r>
              <w:rPr>
                <w:rFonts w:ascii="Cambria Math" w:hAnsi="Cambria Math"/>
                <w:sz w:val="22"/>
              </w:rPr>
              <m:t>R</m:t>
            </m:r>
          </m:e>
          <m:sub>
            <m:r>
              <w:rPr>
                <w:rFonts w:ascii="Cambria Math" w:hAnsi="Cambria Math"/>
                <w:sz w:val="22"/>
              </w:rPr>
              <m:t>2</m:t>
            </m:r>
          </m:sub>
        </m:sSub>
        <m:r>
          <w:rPr>
            <w:rFonts w:ascii="Cambria Math" w:hAnsi="Cambria Math"/>
            <w:sz w:val="22"/>
          </w:rPr>
          <m:t>&lt;r,t&gt;</m:t>
        </m:r>
      </m:oMath>
      <w:r w:rsidRPr="00EF6087">
        <w:rPr>
          <w:sz w:val="22"/>
        </w:rPr>
        <w:t xml:space="preserve"> est imposé</w:t>
      </w:r>
      <w:r>
        <w:rPr>
          <w:sz w:val="22"/>
        </w:rPr>
        <w:t xml:space="preserve"> au modèle dynamique du rotor</w:t>
      </w:r>
      <w:r w:rsidRPr="00EF6087">
        <w:rPr>
          <w:sz w:val="22"/>
        </w:rPr>
        <w:t>. Les résultats</w:t>
      </w:r>
      <w:r w:rsidR="00985BCC">
        <w:rPr>
          <w:sz w:val="22"/>
        </w:rPr>
        <w:t xml:space="preserve"> </w:t>
      </w:r>
      <w:r w:rsidRPr="00EF6087">
        <w:rPr>
          <w:sz w:val="22"/>
        </w:rPr>
        <w:t>d</w:t>
      </w:r>
      <w:r w:rsidR="007A6720">
        <w:rPr>
          <w:sz w:val="22"/>
        </w:rPr>
        <w:t xml:space="preserve">es réponses au balourd </w:t>
      </w:r>
      <w:r w:rsidR="00985BCC">
        <w:rPr>
          <w:sz w:val="22"/>
        </w:rPr>
        <w:t>au niveau du palier</w:t>
      </w:r>
      <w:r w:rsidR="00985BCC" w:rsidRPr="00EF6087">
        <w:rPr>
          <w:sz w:val="22"/>
        </w:rPr>
        <w:t xml:space="preserve"> </w:t>
      </w:r>
      <w:r w:rsidRPr="00EF6087">
        <w:rPr>
          <w:sz w:val="22"/>
        </w:rPr>
        <w:t xml:space="preserve">sont illustrés </w:t>
      </w:r>
      <w:r w:rsidR="005430EF">
        <w:rPr>
          <w:sz w:val="22"/>
        </w:rPr>
        <w:t>à</w:t>
      </w:r>
      <w:r w:rsidRPr="00EF6087">
        <w:rPr>
          <w:sz w:val="22"/>
        </w:rPr>
        <w:t xml:space="preserve"> la </w:t>
      </w:r>
      <w:r w:rsidRPr="005A2C7D">
        <w:rPr>
          <w:b/>
          <w:sz w:val="22"/>
        </w:rPr>
        <w:fldChar w:fldCharType="begin"/>
      </w:r>
      <w:r w:rsidRPr="005A2C7D">
        <w:rPr>
          <w:b/>
          <w:sz w:val="22"/>
        </w:rPr>
        <w:instrText xml:space="preserve"> REF _Ref531015477 \h  \* MERGEFORMAT </w:instrText>
      </w:r>
      <w:r w:rsidRPr="005A2C7D">
        <w:rPr>
          <w:b/>
          <w:sz w:val="22"/>
        </w:rPr>
      </w:r>
      <w:r w:rsidRPr="005A2C7D">
        <w:rPr>
          <w:b/>
          <w:sz w:val="22"/>
        </w:rPr>
        <w:fldChar w:fldCharType="separate"/>
      </w:r>
      <w:r w:rsidR="00D07291" w:rsidRPr="00D07291">
        <w:rPr>
          <w:b/>
          <w:iCs/>
          <w:sz w:val="22"/>
        </w:rPr>
        <w:t>Figure 5.2</w:t>
      </w:r>
      <w:r w:rsidR="00D07291" w:rsidRPr="00D07291">
        <w:rPr>
          <w:b/>
          <w:iCs/>
          <w:sz w:val="22"/>
        </w:rPr>
        <w:noBreakHyphen/>
        <w:t>1</w:t>
      </w:r>
      <w:r w:rsidRPr="005A2C7D">
        <w:rPr>
          <w:b/>
          <w:sz w:val="22"/>
        </w:rPr>
        <w:fldChar w:fldCharType="end"/>
      </w:r>
      <w:r w:rsidRPr="00EF6087">
        <w:rPr>
          <w:sz w:val="22"/>
        </w:rPr>
        <w:t>.</w:t>
      </w:r>
      <w:r w:rsidR="00A97A18">
        <w:rPr>
          <w:sz w:val="22"/>
        </w:rPr>
        <w:t xml:space="preserve"> L</w:t>
      </w:r>
      <w:r w:rsidR="006640BD">
        <w:rPr>
          <w:sz w:val="22"/>
        </w:rPr>
        <w:t>es deux approches obtiennent les résultats différents</w:t>
      </w:r>
      <w:r w:rsidR="00FE7DAB">
        <w:rPr>
          <w:sz w:val="22"/>
        </w:rPr>
        <w:t>.</w:t>
      </w:r>
      <w:r w:rsidR="008578D3">
        <w:rPr>
          <w:sz w:val="22"/>
        </w:rPr>
        <w:t xml:space="preserve"> En </w:t>
      </w:r>
      <w:r w:rsidR="00FB51BC">
        <w:rPr>
          <w:sz w:val="22"/>
        </w:rPr>
        <w:t>particulier</w:t>
      </w:r>
      <w:r w:rsidR="008578D3">
        <w:rPr>
          <w:sz w:val="22"/>
        </w:rPr>
        <w:t>, l</w:t>
      </w:r>
      <w:r w:rsidR="000745C2">
        <w:rPr>
          <w:sz w:val="22"/>
        </w:rPr>
        <w:t>es écarts sur les amplitudes des vibrations et sa phase s’élargissent avec l’augmentation des vitesses</w:t>
      </w:r>
      <w:r w:rsidR="00B1509C">
        <w:rPr>
          <w:sz w:val="22"/>
        </w:rPr>
        <w:t xml:space="preserve"> de rotation</w:t>
      </w:r>
      <w:r w:rsidR="000745C2">
        <w:rPr>
          <w:sz w:val="22"/>
        </w:rPr>
        <w:t xml:space="preserve">. </w:t>
      </w:r>
      <w:r w:rsidR="00F825E3">
        <w:rPr>
          <w:sz w:val="22"/>
        </w:rPr>
        <w:t>Cette différence a bien illustré l’imprécision apportée par l’utilisation des coefficients dynamiques</w:t>
      </w:r>
      <w:r w:rsidR="00C779A8">
        <w:rPr>
          <w:sz w:val="22"/>
        </w:rPr>
        <w:t xml:space="preserve"> lors du grand déplacement</w:t>
      </w:r>
      <w:r w:rsidR="002A0650">
        <w:rPr>
          <w:sz w:val="22"/>
        </w:rPr>
        <w:t xml:space="preserve"> du rotor dans le palier</w:t>
      </w:r>
      <w:r w:rsidR="00C779A8">
        <w:rPr>
          <w:sz w:val="22"/>
        </w:rPr>
        <w:t xml:space="preserve">. </w:t>
      </w:r>
    </w:p>
    <w:p w14:paraId="603A70F0" w14:textId="77777777" w:rsidR="00FE6993" w:rsidRDefault="00FE6993" w:rsidP="00B0655E">
      <w:pPr>
        <w:pStyle w:val="Default"/>
        <w:spacing w:line="360" w:lineRule="auto"/>
        <w:ind w:firstLine="708"/>
        <w:jc w:val="both"/>
        <w:rPr>
          <w:sz w:val="22"/>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B0655E" w14:paraId="2758277A" w14:textId="77777777" w:rsidTr="008D2A74">
        <w:tc>
          <w:tcPr>
            <w:tcW w:w="9062" w:type="dxa"/>
          </w:tcPr>
          <w:p w14:paraId="4A16B246" w14:textId="77777777" w:rsidR="00B0655E" w:rsidRDefault="00B0655E" w:rsidP="008D2A74">
            <w:pPr>
              <w:pStyle w:val="Default"/>
              <w:spacing w:line="360" w:lineRule="auto"/>
              <w:jc w:val="center"/>
              <w:rPr>
                <w:sz w:val="22"/>
              </w:rPr>
            </w:pPr>
            <w:r>
              <w:rPr>
                <w:noProof/>
              </w:rPr>
              <w:lastRenderedPageBreak/>
              <w:drawing>
                <wp:inline distT="0" distB="0" distL="0" distR="0" wp14:anchorId="24A86BDA" wp14:editId="6C3E4C34">
                  <wp:extent cx="5041900" cy="2883535"/>
                  <wp:effectExtent l="0" t="0" r="0" b="0"/>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041900" cy="2883535"/>
                          </a:xfrm>
                          <a:prstGeom prst="rect">
                            <a:avLst/>
                          </a:prstGeom>
                          <a:noFill/>
                        </pic:spPr>
                      </pic:pic>
                    </a:graphicData>
                  </a:graphic>
                </wp:inline>
              </w:drawing>
            </w:r>
          </w:p>
          <w:p w14:paraId="63C212CD" w14:textId="77777777" w:rsidR="00B0655E" w:rsidRDefault="00B0655E" w:rsidP="008D2A74">
            <w:pPr>
              <w:pStyle w:val="Default"/>
              <w:jc w:val="center"/>
              <w:rPr>
                <w:sz w:val="22"/>
              </w:rPr>
            </w:pPr>
            <w:r w:rsidRPr="00FC14C6">
              <w:rPr>
                <w:sz w:val="22"/>
              </w:rPr>
              <w:t>(a)</w:t>
            </w:r>
            <w:r>
              <w:rPr>
                <w:sz w:val="22"/>
              </w:rPr>
              <w:t xml:space="preserve"> </w:t>
            </w:r>
            <w:r w:rsidRPr="00FC14C6">
              <w:rPr>
                <w:sz w:val="22"/>
              </w:rPr>
              <w:t>amplitude</w:t>
            </w:r>
          </w:p>
        </w:tc>
      </w:tr>
      <w:tr w:rsidR="00B0655E" w14:paraId="725EF786" w14:textId="77777777" w:rsidTr="008D2A74">
        <w:tc>
          <w:tcPr>
            <w:tcW w:w="9062" w:type="dxa"/>
          </w:tcPr>
          <w:p w14:paraId="3E1E72EA" w14:textId="77777777" w:rsidR="003D4C0D" w:rsidRDefault="00B0655E" w:rsidP="003D4C0D">
            <w:pPr>
              <w:pStyle w:val="Default"/>
              <w:keepNext/>
              <w:jc w:val="center"/>
            </w:pPr>
            <w:r>
              <w:rPr>
                <w:noProof/>
              </w:rPr>
              <w:drawing>
                <wp:inline distT="0" distB="0" distL="0" distR="0" wp14:anchorId="2CFE6812" wp14:editId="36EB33B6">
                  <wp:extent cx="5041900" cy="2883535"/>
                  <wp:effectExtent l="0" t="0" r="0" b="0"/>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041900" cy="2883535"/>
                          </a:xfrm>
                          <a:prstGeom prst="rect">
                            <a:avLst/>
                          </a:prstGeom>
                          <a:noFill/>
                        </pic:spPr>
                      </pic:pic>
                    </a:graphicData>
                  </a:graphic>
                </wp:inline>
              </w:drawing>
            </w:r>
          </w:p>
          <w:p w14:paraId="25957966" w14:textId="59329CD4" w:rsidR="00B0655E" w:rsidRDefault="003D4C0D" w:rsidP="008D2A74">
            <w:pPr>
              <w:pStyle w:val="Default"/>
              <w:keepNext/>
              <w:jc w:val="center"/>
              <w:rPr>
                <w:sz w:val="22"/>
              </w:rPr>
            </w:pPr>
            <w:r w:rsidRPr="00FC14C6">
              <w:rPr>
                <w:sz w:val="22"/>
              </w:rPr>
              <w:t xml:space="preserve"> </w:t>
            </w:r>
            <w:r w:rsidR="00B0655E" w:rsidRPr="00FC14C6">
              <w:rPr>
                <w:sz w:val="22"/>
              </w:rPr>
              <w:t>(b)</w:t>
            </w:r>
            <w:r w:rsidR="00B0655E">
              <w:rPr>
                <w:sz w:val="22"/>
              </w:rPr>
              <w:t xml:space="preserve"> p</w:t>
            </w:r>
            <w:r w:rsidR="00B0655E" w:rsidRPr="00FC14C6">
              <w:rPr>
                <w:sz w:val="22"/>
              </w:rPr>
              <w:t>hase</w:t>
            </w:r>
          </w:p>
        </w:tc>
      </w:tr>
      <w:tr w:rsidR="00B0655E" w14:paraId="0D2AB010" w14:textId="77777777" w:rsidTr="008D2A74">
        <w:tc>
          <w:tcPr>
            <w:tcW w:w="9062" w:type="dxa"/>
          </w:tcPr>
          <w:p w14:paraId="404AB5BB" w14:textId="4025D443" w:rsidR="00B0655E" w:rsidRPr="002F007B" w:rsidRDefault="00B0655E" w:rsidP="008D2A74">
            <w:pPr>
              <w:pStyle w:val="Lgende"/>
              <w:spacing w:after="0"/>
              <w:jc w:val="both"/>
              <w:rPr>
                <w:rFonts w:ascii="Calibri" w:hAnsi="Calibri" w:cs="Calibri"/>
                <w:i w:val="0"/>
                <w:iCs w:val="0"/>
                <w:color w:val="000000"/>
                <w:sz w:val="22"/>
                <w:szCs w:val="24"/>
              </w:rPr>
            </w:pPr>
            <w:bookmarkStart w:id="1007" w:name="_Ref531015477"/>
            <w:r w:rsidRPr="00FC14C6">
              <w:rPr>
                <w:rFonts w:ascii="Calibri" w:hAnsi="Calibri" w:cs="Calibri"/>
                <w:i w:val="0"/>
                <w:iCs w:val="0"/>
                <w:color w:val="000000"/>
                <w:sz w:val="22"/>
                <w:szCs w:val="24"/>
              </w:rPr>
              <w:t xml:space="preserve">Figure </w:t>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STYLEREF 2 \s </w:instrText>
            </w:r>
            <w:r w:rsidR="007B73B8">
              <w:rPr>
                <w:rFonts w:ascii="Calibri" w:hAnsi="Calibri" w:cs="Calibri"/>
                <w:i w:val="0"/>
                <w:iCs w:val="0"/>
                <w:color w:val="000000"/>
                <w:sz w:val="22"/>
                <w:szCs w:val="24"/>
              </w:rPr>
              <w:fldChar w:fldCharType="separate"/>
            </w:r>
            <w:r w:rsidR="00D07291">
              <w:rPr>
                <w:rFonts w:ascii="Calibri" w:hAnsi="Calibri" w:cs="Calibri"/>
                <w:i w:val="0"/>
                <w:iCs w:val="0"/>
                <w:noProof/>
                <w:color w:val="000000"/>
                <w:sz w:val="22"/>
                <w:szCs w:val="24"/>
              </w:rPr>
              <w:t>5.2</w:t>
            </w:r>
            <w:r w:rsidR="007B73B8">
              <w:rPr>
                <w:rFonts w:ascii="Calibri" w:hAnsi="Calibri" w:cs="Calibri"/>
                <w:i w:val="0"/>
                <w:iCs w:val="0"/>
                <w:color w:val="000000"/>
                <w:sz w:val="22"/>
                <w:szCs w:val="24"/>
              </w:rPr>
              <w:fldChar w:fldCharType="end"/>
            </w:r>
            <w:r w:rsidR="007B73B8">
              <w:rPr>
                <w:rFonts w:ascii="Calibri" w:hAnsi="Calibri" w:cs="Calibri"/>
                <w:i w:val="0"/>
                <w:iCs w:val="0"/>
                <w:color w:val="000000"/>
                <w:sz w:val="22"/>
                <w:szCs w:val="24"/>
              </w:rPr>
              <w:noBreakHyphen/>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SEQ Figure \* ARABIC \s 2 </w:instrText>
            </w:r>
            <w:r w:rsidR="007B73B8">
              <w:rPr>
                <w:rFonts w:ascii="Calibri" w:hAnsi="Calibri" w:cs="Calibri"/>
                <w:i w:val="0"/>
                <w:iCs w:val="0"/>
                <w:color w:val="000000"/>
                <w:sz w:val="22"/>
                <w:szCs w:val="24"/>
              </w:rPr>
              <w:fldChar w:fldCharType="separate"/>
            </w:r>
            <w:r w:rsidR="00D07291">
              <w:rPr>
                <w:rFonts w:ascii="Calibri" w:hAnsi="Calibri" w:cs="Calibri"/>
                <w:i w:val="0"/>
                <w:iCs w:val="0"/>
                <w:noProof/>
                <w:color w:val="000000"/>
                <w:sz w:val="22"/>
                <w:szCs w:val="24"/>
              </w:rPr>
              <w:t>1</w:t>
            </w:r>
            <w:r w:rsidR="007B73B8">
              <w:rPr>
                <w:rFonts w:ascii="Calibri" w:hAnsi="Calibri" w:cs="Calibri"/>
                <w:i w:val="0"/>
                <w:iCs w:val="0"/>
                <w:color w:val="000000"/>
                <w:sz w:val="22"/>
                <w:szCs w:val="24"/>
              </w:rPr>
              <w:fldChar w:fldCharType="end"/>
            </w:r>
            <w:bookmarkEnd w:id="1007"/>
            <w:r w:rsidRPr="00FC14C6">
              <w:rPr>
                <w:rFonts w:ascii="Calibri" w:hAnsi="Calibri" w:cs="Calibri"/>
                <w:i w:val="0"/>
                <w:iCs w:val="0"/>
                <w:color w:val="000000"/>
                <w:sz w:val="22"/>
                <w:szCs w:val="24"/>
              </w:rPr>
              <w:t> : Résultats d</w:t>
            </w:r>
            <w:r>
              <w:rPr>
                <w:rFonts w:ascii="Calibri" w:hAnsi="Calibri" w:cs="Calibri"/>
                <w:i w:val="0"/>
                <w:iCs w:val="0"/>
                <w:color w:val="000000"/>
                <w:sz w:val="22"/>
                <w:szCs w:val="24"/>
              </w:rPr>
              <w:t>es</w:t>
            </w:r>
            <w:r w:rsidRPr="00FC14C6">
              <w:rPr>
                <w:rFonts w:ascii="Calibri" w:hAnsi="Calibri" w:cs="Calibri"/>
                <w:i w:val="0"/>
                <w:iCs w:val="0"/>
                <w:color w:val="000000"/>
                <w:sz w:val="22"/>
                <w:szCs w:val="24"/>
              </w:rPr>
              <w:t xml:space="preserve"> calcul</w:t>
            </w:r>
            <w:r>
              <w:rPr>
                <w:rFonts w:ascii="Calibri" w:hAnsi="Calibri" w:cs="Calibri"/>
                <w:i w:val="0"/>
                <w:iCs w:val="0"/>
                <w:color w:val="000000"/>
                <w:sz w:val="22"/>
                <w:szCs w:val="24"/>
              </w:rPr>
              <w:t>s</w:t>
            </w:r>
            <w:r w:rsidRPr="00FC14C6">
              <w:rPr>
                <w:rFonts w:ascii="Calibri" w:hAnsi="Calibri" w:cs="Calibri"/>
                <w:i w:val="0"/>
                <w:iCs w:val="0"/>
                <w:color w:val="000000"/>
                <w:sz w:val="22"/>
                <w:szCs w:val="24"/>
              </w:rPr>
              <w:t xml:space="preserve"> de la réponse au balourd (Um=102</w:t>
            </w:r>
            <w:r>
              <w:rPr>
                <w:rFonts w:ascii="Calibri" w:hAnsi="Calibri" w:cs="Calibri"/>
                <w:i w:val="0"/>
                <w:iCs w:val="0"/>
                <w:color w:val="000000"/>
                <w:sz w:val="22"/>
                <w:szCs w:val="24"/>
              </w:rPr>
              <w:t xml:space="preserve">.6gmm à 180 </w:t>
            </w:r>
            <w:proofErr w:type="spellStart"/>
            <w:r>
              <w:rPr>
                <w:rFonts w:ascii="Calibri" w:hAnsi="Calibri" w:cs="Calibri"/>
                <w:i w:val="0"/>
                <w:iCs w:val="0"/>
                <w:color w:val="000000"/>
                <w:sz w:val="22"/>
                <w:szCs w:val="24"/>
              </w:rPr>
              <w:t>deg</w:t>
            </w:r>
            <w:proofErr w:type="spellEnd"/>
            <w:r>
              <w:rPr>
                <w:rFonts w:ascii="Calibri" w:hAnsi="Calibri" w:cs="Calibri"/>
                <w:i w:val="0"/>
                <w:iCs w:val="0"/>
                <w:color w:val="000000"/>
                <w:sz w:val="22"/>
                <w:szCs w:val="24"/>
              </w:rPr>
              <w:t>) du rotor 430mm</w:t>
            </w:r>
          </w:p>
        </w:tc>
      </w:tr>
    </w:tbl>
    <w:p w14:paraId="39B10338" w14:textId="77777777" w:rsidR="00B0655E" w:rsidRDefault="00B0655E" w:rsidP="00B0655E">
      <w:pPr>
        <w:rPr>
          <w:lang w:eastAsia="zh-CN"/>
        </w:rPr>
      </w:pPr>
    </w:p>
    <w:p w14:paraId="56D55807" w14:textId="4065CCD9" w:rsidR="00B0655E" w:rsidRDefault="00F04B84" w:rsidP="00B0655E">
      <w:pPr>
        <w:pStyle w:val="Default"/>
        <w:spacing w:line="360" w:lineRule="auto"/>
        <w:ind w:firstLine="708"/>
        <w:jc w:val="both"/>
        <w:rPr>
          <w:b/>
          <w:sz w:val="22"/>
        </w:rPr>
      </w:pPr>
      <w:r>
        <w:rPr>
          <w:sz w:val="22"/>
        </w:rPr>
        <w:t xml:space="preserve">Afin de calculer le coefficient </w:t>
      </w:r>
      <w:r w:rsidR="00547038">
        <w:rPr>
          <w:sz w:val="22"/>
        </w:rPr>
        <w:t>d’influence</w:t>
      </w:r>
      <m:oMath>
        <m:r>
          <w:rPr>
            <w:rFonts w:ascii="Cambria Math" w:hAnsi="Cambria Math"/>
            <w:sz w:val="22"/>
          </w:rPr>
          <m:t xml:space="preserve"> </m:t>
        </m:r>
        <m:r>
          <m:rPr>
            <m:sty m:val="bi"/>
          </m:rPr>
          <w:rPr>
            <w:rFonts w:ascii="Cambria Math" w:hAnsi="Cambria Math"/>
            <w:sz w:val="22"/>
          </w:rPr>
          <m:t>A</m:t>
        </m:r>
      </m:oMath>
      <w:r>
        <w:rPr>
          <w:sz w:val="22"/>
        </w:rPr>
        <w:t>, il faut</w:t>
      </w:r>
      <w:r w:rsidR="00B0655E">
        <w:rPr>
          <w:sz w:val="22"/>
        </w:rPr>
        <w:t xml:space="preserve"> représenter les vecteurs des vibrations </w:t>
      </w:r>
      <m:oMath>
        <m:r>
          <m:rPr>
            <m:sty m:val="bi"/>
          </m:rPr>
          <w:rPr>
            <w:rFonts w:ascii="Cambria Math" w:hAnsi="Cambria Math"/>
            <w:sz w:val="22"/>
          </w:rPr>
          <m:t>V</m:t>
        </m:r>
      </m:oMath>
      <w:r w:rsidR="00B0655E">
        <w:rPr>
          <w:sz w:val="22"/>
        </w:rPr>
        <w:t xml:space="preserve"> et du balourd </w:t>
      </w:r>
      <m:oMath>
        <m:r>
          <m:rPr>
            <m:sty m:val="bi"/>
          </m:rPr>
          <w:rPr>
            <w:rFonts w:ascii="Cambria Math" w:hAnsi="Cambria Math"/>
            <w:sz w:val="22"/>
          </w:rPr>
          <m:t>U</m:t>
        </m:r>
      </m:oMath>
      <w:r>
        <w:rPr>
          <w:sz w:val="22"/>
        </w:rPr>
        <w:t xml:space="preserve"> dans le même repère.</w:t>
      </w:r>
      <w:r w:rsidR="00B0655E">
        <w:rPr>
          <w:sz w:val="22"/>
        </w:rPr>
        <w:t xml:space="preserve"> </w:t>
      </w:r>
      <w:r>
        <w:rPr>
          <w:sz w:val="22"/>
        </w:rPr>
        <w:t>L</w:t>
      </w:r>
      <w:r w:rsidR="00B0655E" w:rsidRPr="00FC14C6">
        <w:rPr>
          <w:sz w:val="22"/>
        </w:rPr>
        <w:t xml:space="preserve">a direction </w:t>
      </w:r>
      <m:oMath>
        <m:r>
          <w:rPr>
            <w:rFonts w:ascii="Cambria Math" w:hAnsi="Cambria Math"/>
            <w:sz w:val="22"/>
          </w:rPr>
          <m:t>X</m:t>
        </m:r>
      </m:oMath>
      <w:r w:rsidR="00B0655E" w:rsidRPr="00FC14C6">
        <w:rPr>
          <w:sz w:val="22"/>
        </w:rPr>
        <w:t xml:space="preserve"> du repère fixe  </w:t>
      </w:r>
      <m:oMath>
        <m:sSub>
          <m:sSubPr>
            <m:ctrlPr>
              <w:rPr>
                <w:rFonts w:ascii="Cambria Math" w:hAnsi="Cambria Math"/>
                <w:i/>
                <w:sz w:val="22"/>
              </w:rPr>
            </m:ctrlPr>
          </m:sSubPr>
          <m:e>
            <m:r>
              <w:rPr>
                <w:rFonts w:ascii="Cambria Math" w:hAnsi="Cambria Math"/>
                <w:sz w:val="22"/>
              </w:rPr>
              <m:t>R</m:t>
            </m:r>
          </m:e>
          <m:sub>
            <m:r>
              <w:rPr>
                <w:rFonts w:ascii="Cambria Math" w:hAnsi="Cambria Math"/>
                <w:sz w:val="22"/>
              </w:rPr>
              <m:t>1</m:t>
            </m:r>
          </m:sub>
        </m:sSub>
        <m:r>
          <w:rPr>
            <w:rFonts w:ascii="Cambria Math" w:hAnsi="Cambria Math"/>
            <w:sz w:val="22"/>
          </w:rPr>
          <m:t>&lt;X,Y&gt;</m:t>
        </m:r>
      </m:oMath>
      <w:r w:rsidR="00B0655E" w:rsidRPr="00FC14C6">
        <w:rPr>
          <w:sz w:val="22"/>
        </w:rPr>
        <w:t xml:space="preserve"> </w:t>
      </w:r>
      <w:r w:rsidR="00B0655E">
        <w:rPr>
          <w:sz w:val="22"/>
        </w:rPr>
        <w:t xml:space="preserve">est choisie </w:t>
      </w:r>
      <w:r w:rsidR="00B0655E" w:rsidRPr="00FC14C6">
        <w:rPr>
          <w:sz w:val="22"/>
        </w:rPr>
        <w:t>comme la base du vecteur de</w:t>
      </w:r>
      <w:r w:rsidR="00B0655E">
        <w:rPr>
          <w:sz w:val="22"/>
        </w:rPr>
        <w:t>s</w:t>
      </w:r>
      <w:r w:rsidR="00B0655E" w:rsidRPr="00FC14C6">
        <w:rPr>
          <w:sz w:val="22"/>
        </w:rPr>
        <w:t xml:space="preserve"> vibration</w:t>
      </w:r>
      <w:r w:rsidR="00B0655E">
        <w:rPr>
          <w:sz w:val="22"/>
        </w:rPr>
        <w:t>s</w:t>
      </w:r>
      <m:oMath>
        <m:r>
          <w:rPr>
            <w:rFonts w:ascii="Cambria Math" w:hAnsi="Cambria Math"/>
            <w:sz w:val="22"/>
          </w:rPr>
          <m:t xml:space="preserve"> </m:t>
        </m:r>
        <m:r>
          <m:rPr>
            <m:sty m:val="b"/>
          </m:rPr>
          <w:rPr>
            <w:rFonts w:ascii="Cambria Math" w:hAnsi="Cambria Math"/>
            <w:sz w:val="22"/>
          </w:rPr>
          <m:t>V</m:t>
        </m:r>
      </m:oMath>
      <w:r w:rsidR="00B0655E" w:rsidRPr="0066151B">
        <w:rPr>
          <w:sz w:val="22"/>
        </w:rPr>
        <w:t xml:space="preserve">, </w:t>
      </w:r>
      <w:r w:rsidR="005040AE">
        <w:rPr>
          <w:sz w:val="22"/>
        </w:rPr>
        <w:t>alors</w:t>
      </w:r>
      <w:r w:rsidR="00B0655E">
        <w:rPr>
          <w:sz w:val="22"/>
        </w:rPr>
        <w:t xml:space="preserve"> que </w:t>
      </w:r>
      <w:r w:rsidR="006201AB">
        <w:rPr>
          <w:sz w:val="22"/>
        </w:rPr>
        <w:t xml:space="preserve">le rotor est imposé à </w:t>
      </w:r>
      <w:r w:rsidR="00B0655E">
        <w:rPr>
          <w:sz w:val="22"/>
        </w:rPr>
        <w:t xml:space="preserve">la position initiale </w:t>
      </w:r>
      <w:r w:rsidR="003B31AA">
        <w:rPr>
          <w:sz w:val="22"/>
        </w:rPr>
        <w:t>d</w:t>
      </w:r>
      <w:r w:rsidR="00AA19FB">
        <w:rPr>
          <w:sz w:val="22"/>
        </w:rPr>
        <w:t>e</w:t>
      </w:r>
      <w:r w:rsidR="00B0655E">
        <w:rPr>
          <w:sz w:val="22"/>
        </w:rPr>
        <w:t xml:space="preserve"> l’orbite synchrone.</w:t>
      </w:r>
      <w:r w:rsidR="00601E9C">
        <w:rPr>
          <w:sz w:val="22"/>
        </w:rPr>
        <w:t xml:space="preserve"> Car </w:t>
      </w:r>
      <w:r w:rsidR="008C6ABC">
        <w:rPr>
          <w:sz w:val="22"/>
        </w:rPr>
        <w:t xml:space="preserve">à cette position, </w:t>
      </w:r>
      <w:r w:rsidR="00B0655E">
        <w:rPr>
          <w:sz w:val="22"/>
        </w:rPr>
        <w:t xml:space="preserve">le repère mobile du rotor </w:t>
      </w:r>
      <m:oMath>
        <m:sSub>
          <m:sSubPr>
            <m:ctrlPr>
              <w:rPr>
                <w:rFonts w:ascii="Cambria Math" w:hAnsi="Cambria Math"/>
                <w:i/>
                <w:sz w:val="22"/>
              </w:rPr>
            </m:ctrlPr>
          </m:sSubPr>
          <m:e>
            <m:r>
              <w:rPr>
                <w:rFonts w:ascii="Cambria Math" w:hAnsi="Cambria Math"/>
                <w:sz w:val="22"/>
              </w:rPr>
              <m:t>R</m:t>
            </m:r>
          </m:e>
          <m:sub>
            <m:r>
              <w:rPr>
                <w:rFonts w:ascii="Cambria Math" w:hAnsi="Cambria Math"/>
                <w:sz w:val="22"/>
              </w:rPr>
              <m:t>2</m:t>
            </m:r>
          </m:sub>
        </m:sSub>
        <m:r>
          <w:rPr>
            <w:rFonts w:ascii="Cambria Math" w:hAnsi="Cambria Math"/>
            <w:sz w:val="22"/>
          </w:rPr>
          <m:t>&lt;r,t&gt;</m:t>
        </m:r>
      </m:oMath>
      <w:r w:rsidR="00B0655E">
        <w:rPr>
          <w:sz w:val="22"/>
        </w:rPr>
        <w:t xml:space="preserve"> est confondu avec</w:t>
      </w:r>
      <m:oMath>
        <m:r>
          <w:rPr>
            <w:rFonts w:ascii="Cambria Math" w:hAnsi="Cambria Math"/>
            <w:sz w:val="22"/>
          </w:rPr>
          <m:t xml:space="preserve"> </m:t>
        </m:r>
        <m:sSub>
          <m:sSubPr>
            <m:ctrlPr>
              <w:rPr>
                <w:rFonts w:ascii="Cambria Math" w:hAnsi="Cambria Math"/>
                <w:i/>
                <w:sz w:val="22"/>
              </w:rPr>
            </m:ctrlPr>
          </m:sSubPr>
          <m:e>
            <m:r>
              <w:rPr>
                <w:rFonts w:ascii="Cambria Math" w:hAnsi="Cambria Math"/>
                <w:sz w:val="22"/>
              </w:rPr>
              <m:t>R</m:t>
            </m:r>
          </m:e>
          <m:sub>
            <m:r>
              <w:rPr>
                <w:rFonts w:ascii="Cambria Math" w:hAnsi="Cambria Math"/>
                <w:sz w:val="22"/>
              </w:rPr>
              <m:t>1</m:t>
            </m:r>
          </m:sub>
        </m:sSub>
        <m:r>
          <w:rPr>
            <w:rFonts w:ascii="Cambria Math" w:hAnsi="Cambria Math"/>
            <w:sz w:val="22"/>
          </w:rPr>
          <m:t>&lt;X,Y&gt;</m:t>
        </m:r>
      </m:oMath>
      <w:r w:rsidR="00B0655E">
        <w:rPr>
          <w:sz w:val="22"/>
        </w:rPr>
        <w:t>.  L</w:t>
      </w:r>
      <w:r w:rsidR="00B0655E" w:rsidRPr="00FC14C6">
        <w:rPr>
          <w:sz w:val="22"/>
        </w:rPr>
        <w:t xml:space="preserve">e coefficient d’influence </w:t>
      </w:r>
      <m:oMath>
        <m:r>
          <m:rPr>
            <m:sty m:val="bi"/>
          </m:rPr>
          <w:rPr>
            <w:rFonts w:ascii="Cambria Math" w:hAnsi="Cambria Math"/>
            <w:sz w:val="22"/>
          </w:rPr>
          <m:t>A</m:t>
        </m:r>
      </m:oMath>
      <w:r w:rsidR="00B0655E" w:rsidRPr="00FC14C6">
        <w:rPr>
          <w:sz w:val="22"/>
        </w:rPr>
        <w:t xml:space="preserve"> sous la forme matricielle est calculé.</w:t>
      </w:r>
      <w:r w:rsidR="005F6048">
        <w:rPr>
          <w:sz w:val="22"/>
        </w:rPr>
        <w:t xml:space="preserve"> </w:t>
      </w:r>
      <w:r w:rsidR="008D0B9C">
        <w:rPr>
          <w:sz w:val="22"/>
        </w:rPr>
        <w:t>La</w:t>
      </w:r>
      <w:r w:rsidR="008E6E4F">
        <w:rPr>
          <w:sz w:val="22"/>
        </w:rPr>
        <w:t xml:space="preserve"> relation mathématique permettant de réaliser cette opération matricielle est </w:t>
      </w:r>
      <w:r w:rsidR="008D0B9C">
        <w:rPr>
          <w:sz w:val="22"/>
        </w:rPr>
        <w:t>détaillée</w:t>
      </w:r>
      <w:r w:rsidR="008E6E4F">
        <w:rPr>
          <w:sz w:val="22"/>
        </w:rPr>
        <w:t xml:space="preserve"> en </w:t>
      </w:r>
      <w:r w:rsidR="008E6E4F" w:rsidRPr="0016406E">
        <w:rPr>
          <w:b/>
          <w:sz w:val="22"/>
        </w:rPr>
        <w:t>Annexe</w:t>
      </w:r>
      <w:r w:rsidR="00B3521D" w:rsidRPr="0016406E">
        <w:rPr>
          <w:b/>
          <w:sz w:val="22"/>
        </w:rPr>
        <w:t xml:space="preserve"> XXX</w:t>
      </w:r>
      <w:r w:rsidR="008E6E4F">
        <w:rPr>
          <w:sz w:val="22"/>
        </w:rPr>
        <w:t xml:space="preserve">. </w:t>
      </w:r>
      <w:r w:rsidR="00B0655E" w:rsidRPr="00FC14C6">
        <w:rPr>
          <w:sz w:val="22"/>
        </w:rPr>
        <w:t>Le</w:t>
      </w:r>
      <w:r w:rsidR="00CD3E45">
        <w:rPr>
          <w:sz w:val="22"/>
        </w:rPr>
        <w:t>s</w:t>
      </w:r>
      <w:r w:rsidR="00B0655E" w:rsidRPr="00FC14C6">
        <w:rPr>
          <w:sz w:val="22"/>
        </w:rPr>
        <w:t xml:space="preserve"> résultat</w:t>
      </w:r>
      <w:r w:rsidR="00CD3E45">
        <w:rPr>
          <w:sz w:val="22"/>
        </w:rPr>
        <w:t>s</w:t>
      </w:r>
      <w:r w:rsidR="00B0655E" w:rsidRPr="00FC14C6">
        <w:rPr>
          <w:sz w:val="22"/>
        </w:rPr>
        <w:t xml:space="preserve"> </w:t>
      </w:r>
      <w:r w:rsidR="00CD3E45">
        <w:rPr>
          <w:sz w:val="22"/>
        </w:rPr>
        <w:t>sont illustrés</w:t>
      </w:r>
      <w:r w:rsidR="00B0655E" w:rsidRPr="00FC14C6">
        <w:rPr>
          <w:sz w:val="22"/>
        </w:rPr>
        <w:t xml:space="preserve"> </w:t>
      </w:r>
      <w:r w:rsidR="00B0655E">
        <w:rPr>
          <w:sz w:val="22"/>
        </w:rPr>
        <w:t>à</w:t>
      </w:r>
      <w:r w:rsidR="00B0655E" w:rsidRPr="00FC14C6">
        <w:rPr>
          <w:sz w:val="22"/>
        </w:rPr>
        <w:t xml:space="preserve"> la </w:t>
      </w:r>
      <w:r w:rsidR="00B0655E" w:rsidRPr="00DD23B1">
        <w:rPr>
          <w:b/>
          <w:sz w:val="22"/>
        </w:rPr>
        <w:fldChar w:fldCharType="begin"/>
      </w:r>
      <w:r w:rsidR="00B0655E" w:rsidRPr="00DD23B1">
        <w:rPr>
          <w:b/>
          <w:sz w:val="22"/>
        </w:rPr>
        <w:instrText xml:space="preserve"> REF _Ref531019019 \h  \* MERGEFORMAT </w:instrText>
      </w:r>
      <w:r w:rsidR="00B0655E" w:rsidRPr="00DD23B1">
        <w:rPr>
          <w:b/>
          <w:sz w:val="22"/>
        </w:rPr>
      </w:r>
      <w:r w:rsidR="00B0655E" w:rsidRPr="00DD23B1">
        <w:rPr>
          <w:b/>
          <w:sz w:val="22"/>
        </w:rPr>
        <w:fldChar w:fldCharType="separate"/>
      </w:r>
      <w:r w:rsidR="00D07291" w:rsidRPr="00D07291">
        <w:rPr>
          <w:b/>
          <w:sz w:val="22"/>
        </w:rPr>
        <w:t xml:space="preserve">Figure </w:t>
      </w:r>
      <w:r w:rsidR="00D07291" w:rsidRPr="00D07291">
        <w:rPr>
          <w:b/>
          <w:noProof/>
          <w:sz w:val="22"/>
        </w:rPr>
        <w:t>5.2</w:t>
      </w:r>
      <w:r w:rsidR="00D07291" w:rsidRPr="00D07291">
        <w:rPr>
          <w:b/>
          <w:noProof/>
          <w:sz w:val="22"/>
        </w:rPr>
        <w:noBreakHyphen/>
        <w:t>2</w:t>
      </w:r>
      <w:r w:rsidR="00B0655E" w:rsidRPr="00DD23B1">
        <w:rPr>
          <w:b/>
          <w:sz w:val="22"/>
        </w:rPr>
        <w:fldChar w:fldCharType="end"/>
      </w:r>
      <w:r w:rsidR="00B0655E" w:rsidRPr="00FC14C6">
        <w:rPr>
          <w:sz w:val="22"/>
        </w:rPr>
        <w:t>.</w:t>
      </w:r>
      <w:r w:rsidR="00B0655E" w:rsidRPr="00FC14C6">
        <w:rPr>
          <w:b/>
          <w:sz w:val="22"/>
        </w:rPr>
        <w:t xml:space="preserve">  </w:t>
      </w:r>
    </w:p>
    <w:p w14:paraId="736CEFB7" w14:textId="77777777" w:rsidR="00BF3CBB" w:rsidRDefault="00BF3CBB" w:rsidP="00B0655E">
      <w:pPr>
        <w:pStyle w:val="Default"/>
        <w:spacing w:line="360" w:lineRule="auto"/>
        <w:ind w:firstLine="708"/>
        <w:jc w:val="both"/>
        <w:rPr>
          <w:b/>
          <w:sz w:val="22"/>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B0655E" w14:paraId="7B04BB16" w14:textId="77777777" w:rsidTr="008D2A74">
        <w:tc>
          <w:tcPr>
            <w:tcW w:w="9062" w:type="dxa"/>
          </w:tcPr>
          <w:p w14:paraId="519EF8D5" w14:textId="77777777" w:rsidR="00B0655E" w:rsidRDefault="00B0655E" w:rsidP="008D2A74">
            <w:pPr>
              <w:pStyle w:val="Default"/>
              <w:jc w:val="center"/>
            </w:pPr>
            <w:r>
              <w:rPr>
                <w:noProof/>
              </w:rPr>
              <w:lastRenderedPageBreak/>
              <w:drawing>
                <wp:inline distT="0" distB="0" distL="0" distR="0" wp14:anchorId="782B974B" wp14:editId="3B5811B5">
                  <wp:extent cx="5041900" cy="2883535"/>
                  <wp:effectExtent l="0" t="0" r="0" b="0"/>
                  <wp:docPr id="86"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041900" cy="2883535"/>
                          </a:xfrm>
                          <a:prstGeom prst="rect">
                            <a:avLst/>
                          </a:prstGeom>
                          <a:noFill/>
                        </pic:spPr>
                      </pic:pic>
                    </a:graphicData>
                  </a:graphic>
                </wp:inline>
              </w:drawing>
            </w:r>
          </w:p>
          <w:p w14:paraId="5ABCD99F" w14:textId="77777777" w:rsidR="00B0655E" w:rsidRPr="00FC14C6" w:rsidRDefault="00B0655E" w:rsidP="008D2A74">
            <w:pPr>
              <w:pStyle w:val="Default"/>
              <w:jc w:val="center"/>
              <w:rPr>
                <w:sz w:val="22"/>
              </w:rPr>
            </w:pPr>
            <w:r w:rsidRPr="00FC14C6">
              <w:rPr>
                <w:sz w:val="22"/>
              </w:rPr>
              <w:t>(a) module</w:t>
            </w:r>
            <w:r>
              <w:rPr>
                <w:sz w:val="22"/>
              </w:rPr>
              <w:t xml:space="preserve"> </w:t>
            </w:r>
            <m:oMath>
              <m:d>
                <m:dPr>
                  <m:begChr m:val="|"/>
                  <m:endChr m:val="|"/>
                  <m:ctrlPr>
                    <w:rPr>
                      <w:rFonts w:ascii="Cambria Math" w:hAnsi="Cambria Math"/>
                      <w:i/>
                      <w:sz w:val="22"/>
                    </w:rPr>
                  </m:ctrlPr>
                </m:dPr>
                <m:e>
                  <m:r>
                    <w:rPr>
                      <w:rFonts w:ascii="Cambria Math" w:hAnsi="Cambria Math"/>
                      <w:sz w:val="22"/>
                    </w:rPr>
                    <m:t>A</m:t>
                  </m:r>
                </m:e>
              </m:d>
            </m:oMath>
          </w:p>
          <w:p w14:paraId="19F5853A" w14:textId="77777777" w:rsidR="00B0655E" w:rsidRDefault="00B0655E" w:rsidP="008D2A74">
            <w:pPr>
              <w:pStyle w:val="Default"/>
              <w:jc w:val="both"/>
            </w:pPr>
          </w:p>
        </w:tc>
      </w:tr>
      <w:tr w:rsidR="005175E1" w14:paraId="779D2B31" w14:textId="77777777" w:rsidTr="008D2A74">
        <w:tc>
          <w:tcPr>
            <w:tcW w:w="9062" w:type="dxa"/>
          </w:tcPr>
          <w:p w14:paraId="55D56C00" w14:textId="77777777" w:rsidR="005175E1" w:rsidRDefault="005175E1" w:rsidP="008D2A74">
            <w:pPr>
              <w:pStyle w:val="Default"/>
              <w:keepNext/>
              <w:jc w:val="center"/>
              <w:rPr>
                <w:noProof/>
              </w:rPr>
            </w:pPr>
          </w:p>
        </w:tc>
      </w:tr>
      <w:tr w:rsidR="00B0655E" w14:paraId="118D566B" w14:textId="77777777" w:rsidTr="008D2A74">
        <w:tc>
          <w:tcPr>
            <w:tcW w:w="9062" w:type="dxa"/>
          </w:tcPr>
          <w:p w14:paraId="7F8A43F5" w14:textId="77777777" w:rsidR="00B0655E" w:rsidRDefault="00B0655E" w:rsidP="008D2A74">
            <w:pPr>
              <w:pStyle w:val="Default"/>
              <w:keepNext/>
              <w:jc w:val="center"/>
            </w:pPr>
            <w:r>
              <w:rPr>
                <w:noProof/>
              </w:rPr>
              <w:drawing>
                <wp:inline distT="0" distB="0" distL="0" distR="0" wp14:anchorId="3CAC112A" wp14:editId="301B4BE1">
                  <wp:extent cx="5041900" cy="2883535"/>
                  <wp:effectExtent l="0" t="0" r="0" b="0"/>
                  <wp:docPr id="89"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041900" cy="2883535"/>
                          </a:xfrm>
                          <a:prstGeom prst="rect">
                            <a:avLst/>
                          </a:prstGeom>
                          <a:noFill/>
                        </pic:spPr>
                      </pic:pic>
                    </a:graphicData>
                  </a:graphic>
                </wp:inline>
              </w:drawing>
            </w:r>
          </w:p>
          <w:p w14:paraId="765E0FB4" w14:textId="77777777" w:rsidR="00B0655E" w:rsidRDefault="00B0655E" w:rsidP="008D2A74">
            <w:pPr>
              <w:pStyle w:val="Default"/>
              <w:jc w:val="center"/>
            </w:pPr>
            <w:r>
              <w:t xml:space="preserve"> (</w:t>
            </w:r>
            <w:r w:rsidRPr="00FA74F0">
              <w:rPr>
                <w:sz w:val="22"/>
              </w:rPr>
              <w:t>b</w:t>
            </w:r>
            <w:r>
              <w:t xml:space="preserve">) </w:t>
            </w:r>
            <w:r w:rsidRPr="00FA74F0">
              <w:rPr>
                <w:sz w:val="22"/>
              </w:rPr>
              <w:t>phase</w:t>
            </w:r>
            <w:r>
              <w:t xml:space="preserve"> </w:t>
            </w:r>
            <m:oMath>
              <m:sSub>
                <m:sSubPr>
                  <m:ctrlPr>
                    <w:rPr>
                      <w:rFonts w:ascii="Cambria Math" w:hAnsi="Cambria Math"/>
                      <w:i/>
                    </w:rPr>
                  </m:ctrlPr>
                </m:sSubPr>
                <m:e>
                  <m:r>
                    <w:rPr>
                      <w:rFonts w:ascii="Cambria Math" w:hAnsi="Cambria Math"/>
                    </w:rPr>
                    <m:t>α</m:t>
                  </m:r>
                </m:e>
                <m:sub>
                  <m:r>
                    <w:rPr>
                      <w:rFonts w:ascii="Cambria Math" w:hAnsi="Cambria Math"/>
                    </w:rPr>
                    <m:t>A</m:t>
                  </m:r>
                </m:sub>
              </m:sSub>
            </m:oMath>
          </w:p>
        </w:tc>
      </w:tr>
      <w:tr w:rsidR="00B0655E" w14:paraId="030B7875" w14:textId="77777777" w:rsidTr="008D2A74">
        <w:tc>
          <w:tcPr>
            <w:tcW w:w="9062" w:type="dxa"/>
          </w:tcPr>
          <w:p w14:paraId="7638FB3E" w14:textId="707B3A7A" w:rsidR="00B0655E" w:rsidRPr="00EA28FB" w:rsidRDefault="00B0655E" w:rsidP="008D2A74">
            <w:pPr>
              <w:pStyle w:val="Default"/>
              <w:spacing w:line="360" w:lineRule="auto"/>
              <w:jc w:val="center"/>
              <w:rPr>
                <w:b/>
                <w:sz w:val="22"/>
              </w:rPr>
            </w:pPr>
            <w:bookmarkStart w:id="1008" w:name="_Ref531019019"/>
            <w:r w:rsidRPr="00FC14C6">
              <w:rPr>
                <w:sz w:val="22"/>
              </w:rPr>
              <w:t xml:space="preserve">Figure </w:t>
            </w:r>
            <w:r w:rsidR="007B73B8">
              <w:rPr>
                <w:sz w:val="22"/>
              </w:rPr>
              <w:fldChar w:fldCharType="begin"/>
            </w:r>
            <w:r w:rsidR="007B73B8">
              <w:rPr>
                <w:sz w:val="22"/>
              </w:rPr>
              <w:instrText xml:space="preserve"> STYLEREF 2 \s </w:instrText>
            </w:r>
            <w:r w:rsidR="007B73B8">
              <w:rPr>
                <w:sz w:val="22"/>
              </w:rPr>
              <w:fldChar w:fldCharType="separate"/>
            </w:r>
            <w:r w:rsidR="00D07291">
              <w:rPr>
                <w:noProof/>
                <w:sz w:val="22"/>
              </w:rPr>
              <w:t>5.2</w:t>
            </w:r>
            <w:r w:rsidR="007B73B8">
              <w:rPr>
                <w:sz w:val="22"/>
              </w:rPr>
              <w:fldChar w:fldCharType="end"/>
            </w:r>
            <w:r w:rsidR="007B73B8">
              <w:rPr>
                <w:sz w:val="22"/>
              </w:rPr>
              <w:noBreakHyphen/>
            </w:r>
            <w:r w:rsidR="007B73B8">
              <w:rPr>
                <w:sz w:val="22"/>
              </w:rPr>
              <w:fldChar w:fldCharType="begin"/>
            </w:r>
            <w:r w:rsidR="007B73B8">
              <w:rPr>
                <w:sz w:val="22"/>
              </w:rPr>
              <w:instrText xml:space="preserve"> SEQ Figure \* ARABIC \s 2 </w:instrText>
            </w:r>
            <w:r w:rsidR="007B73B8">
              <w:rPr>
                <w:sz w:val="22"/>
              </w:rPr>
              <w:fldChar w:fldCharType="separate"/>
            </w:r>
            <w:r w:rsidR="00D07291">
              <w:rPr>
                <w:noProof/>
                <w:sz w:val="22"/>
              </w:rPr>
              <w:t>2</w:t>
            </w:r>
            <w:r w:rsidR="007B73B8">
              <w:rPr>
                <w:sz w:val="22"/>
              </w:rPr>
              <w:fldChar w:fldCharType="end"/>
            </w:r>
            <w:bookmarkEnd w:id="1008"/>
            <w:r>
              <w:rPr>
                <w:sz w:val="22"/>
              </w:rPr>
              <w:t xml:space="preserve"> : Résultat </w:t>
            </w:r>
            <w:r w:rsidRPr="00FC14C6">
              <w:rPr>
                <w:sz w:val="22"/>
              </w:rPr>
              <w:t>d</w:t>
            </w:r>
            <w:r>
              <w:rPr>
                <w:sz w:val="22"/>
              </w:rPr>
              <w:t>u</w:t>
            </w:r>
            <w:r w:rsidRPr="00FC14C6">
              <w:rPr>
                <w:sz w:val="22"/>
              </w:rPr>
              <w:t xml:space="preserve"> coefficient d’influence </w:t>
            </w:r>
            <m:oMath>
              <m:r>
                <m:rPr>
                  <m:sty m:val="bi"/>
                </m:rPr>
                <w:rPr>
                  <w:rFonts w:ascii="Cambria Math" w:hAnsi="Cambria Math"/>
                  <w:sz w:val="22"/>
                </w:rPr>
                <m:t>A</m:t>
              </m:r>
            </m:oMath>
            <w:r>
              <w:rPr>
                <w:b/>
                <w:sz w:val="22"/>
              </w:rPr>
              <w:t xml:space="preserve"> </w:t>
            </w:r>
            <w:r w:rsidRPr="00FC14C6">
              <w:rPr>
                <w:sz w:val="22"/>
              </w:rPr>
              <w:t>du rotor 430mm</w:t>
            </w:r>
          </w:p>
        </w:tc>
      </w:tr>
    </w:tbl>
    <w:p w14:paraId="6A18C897" w14:textId="77777777" w:rsidR="00B0655E" w:rsidRPr="00FC14C6" w:rsidRDefault="00B0655E" w:rsidP="00B0655E">
      <w:pPr>
        <w:pStyle w:val="Default"/>
        <w:spacing w:line="360" w:lineRule="auto"/>
        <w:jc w:val="both"/>
        <w:rPr>
          <w:b/>
          <w:sz w:val="22"/>
        </w:rPr>
      </w:pPr>
    </w:p>
    <w:p w14:paraId="53D42984" w14:textId="77777777" w:rsidR="00B0655E" w:rsidRPr="00FC14C6" w:rsidRDefault="00B0655E" w:rsidP="00706BB2">
      <w:pPr>
        <w:pStyle w:val="Default"/>
        <w:numPr>
          <w:ilvl w:val="0"/>
          <w:numId w:val="20"/>
        </w:numPr>
        <w:spacing w:line="360" w:lineRule="auto"/>
        <w:rPr>
          <w:sz w:val="22"/>
        </w:rPr>
      </w:pPr>
      <w:r w:rsidRPr="00FC14C6">
        <w:rPr>
          <w:sz w:val="22"/>
        </w:rPr>
        <w:t xml:space="preserve">Détermination du coefficient </w:t>
      </w:r>
      <m:oMath>
        <m:r>
          <m:rPr>
            <m:sty m:val="bi"/>
          </m:rPr>
          <w:rPr>
            <w:rFonts w:ascii="Cambria Math" w:hAnsi="Cambria Math"/>
            <w:sz w:val="22"/>
          </w:rPr>
          <m:t>B</m:t>
        </m:r>
      </m:oMath>
    </w:p>
    <w:p w14:paraId="0D498393" w14:textId="798E2EF0" w:rsidR="00B0655E" w:rsidRDefault="00B0655E" w:rsidP="00B0655E">
      <w:pPr>
        <w:pStyle w:val="Default"/>
        <w:spacing w:line="360" w:lineRule="auto"/>
        <w:ind w:firstLine="708"/>
        <w:jc w:val="both"/>
        <w:rPr>
          <w:sz w:val="22"/>
        </w:rPr>
      </w:pPr>
      <w:r w:rsidRPr="00FC14C6">
        <w:rPr>
          <w:sz w:val="22"/>
        </w:rPr>
        <w:t xml:space="preserve">Le coefficient </w:t>
      </w:r>
      <m:oMath>
        <m:r>
          <m:rPr>
            <m:sty m:val="bi"/>
          </m:rPr>
          <w:rPr>
            <w:rFonts w:ascii="Cambria Math" w:hAnsi="Cambria Math"/>
            <w:sz w:val="22"/>
          </w:rPr>
          <m:t>B</m:t>
        </m:r>
      </m:oMath>
      <w:r w:rsidRPr="00FC14C6">
        <w:rPr>
          <w:sz w:val="22"/>
        </w:rPr>
        <w:t xml:space="preserve"> est calculé à partir du champ de température à la surface du rotor dans le palier. En fonction de l’approche choisie, cette température du rotor est obtenue</w:t>
      </w:r>
      <w:r w:rsidR="000B7FD1">
        <w:rPr>
          <w:sz w:val="22"/>
        </w:rPr>
        <w:t xml:space="preserve"> différemment</w:t>
      </w:r>
      <w:r w:rsidRPr="00FC14C6">
        <w:rPr>
          <w:sz w:val="22"/>
        </w:rPr>
        <w:t>. Pour rappeler, l’approche de Lorenz et Murphy approxime ce champ de température instantané à partir de celui moyenné à travers le film lubrifiant alors que l’approche analytique amélioré utilise le modèle thermique du rotor couplé avec l’équation de l’énergie du film</w:t>
      </w:r>
      <w:r w:rsidR="00903CB0">
        <w:rPr>
          <w:sz w:val="22"/>
        </w:rPr>
        <w:t xml:space="preserve"> mince</w:t>
      </w:r>
      <w:r w:rsidRPr="00FC14C6">
        <w:rPr>
          <w:sz w:val="22"/>
        </w:rPr>
        <w:t xml:space="preserve"> pour l’</w:t>
      </w:r>
      <w:r>
        <w:rPr>
          <w:sz w:val="22"/>
        </w:rPr>
        <w:t>obtenir</w:t>
      </w:r>
      <w:r w:rsidRPr="00FC14C6">
        <w:rPr>
          <w:sz w:val="22"/>
        </w:rPr>
        <w:t xml:space="preserve">. En utilisant ces deux approches, les champs de température du rotor au plan médian du palier sont obtenus, ce qui </w:t>
      </w:r>
      <w:r w:rsidRPr="00FC14C6">
        <w:rPr>
          <w:sz w:val="22"/>
        </w:rPr>
        <w:lastRenderedPageBreak/>
        <w:t xml:space="preserve">permet </w:t>
      </w:r>
      <w:r w:rsidR="00432D30">
        <w:rPr>
          <w:sz w:val="22"/>
        </w:rPr>
        <w:t xml:space="preserve">de déterminer </w:t>
      </w:r>
      <w:r w:rsidRPr="00FC14C6">
        <w:rPr>
          <w:sz w:val="22"/>
        </w:rPr>
        <w:t xml:space="preserve">la différence de la température </w:t>
      </w:r>
      <m:oMath>
        <m:d>
          <m:dPr>
            <m:begChr m:val="|"/>
            <m:endChr m:val="|"/>
            <m:ctrlPr>
              <w:rPr>
                <w:rFonts w:ascii="Cambria Math" w:hAnsi="Cambria Math"/>
                <w:b/>
                <w:i/>
                <w:sz w:val="22"/>
              </w:rPr>
            </m:ctrlPr>
          </m:dPr>
          <m:e>
            <m:r>
              <w:rPr>
                <w:rFonts w:ascii="Cambria Math" w:hAnsi="Cambria Math"/>
                <w:sz w:val="22"/>
              </w:rPr>
              <m:t>T</m:t>
            </m:r>
          </m:e>
        </m:d>
      </m:oMath>
      <w:r>
        <w:rPr>
          <w:sz w:val="22"/>
        </w:rPr>
        <w:t xml:space="preserve"> et sa</w:t>
      </w:r>
      <w:r w:rsidRPr="00FC14C6">
        <w:rPr>
          <w:sz w:val="22"/>
        </w:rPr>
        <w:t xml:space="preserve"> </w:t>
      </w:r>
      <w:r>
        <w:rPr>
          <w:sz w:val="22"/>
        </w:rPr>
        <w:t xml:space="preserve">phase </w:t>
      </w:r>
      <m:oMath>
        <m:sSub>
          <m:sSubPr>
            <m:ctrlPr>
              <w:rPr>
                <w:rFonts w:ascii="Cambria Math" w:hAnsi="Cambria Math"/>
                <w:i/>
                <w:sz w:val="22"/>
              </w:rPr>
            </m:ctrlPr>
          </m:sSubPr>
          <m:e>
            <m:r>
              <w:rPr>
                <w:rFonts w:ascii="Cambria Math" w:hAnsi="Cambria Math"/>
                <w:sz w:val="22"/>
              </w:rPr>
              <m:t>α</m:t>
            </m:r>
          </m:e>
          <m:sub>
            <m:r>
              <w:rPr>
                <w:rFonts w:ascii="Cambria Math" w:hAnsi="Cambria Math"/>
                <w:sz w:val="22"/>
              </w:rPr>
              <m:t>T</m:t>
            </m:r>
          </m:sub>
        </m:sSub>
      </m:oMath>
      <w:r w:rsidRPr="00FC14C6">
        <w:rPr>
          <w:sz w:val="22"/>
        </w:rPr>
        <w:t xml:space="preserve"> à la surface du rotor.</w:t>
      </w:r>
      <w:r w:rsidR="00BB10C3">
        <w:rPr>
          <w:sz w:val="22"/>
        </w:rPr>
        <w:t xml:space="preserve"> L</w:t>
      </w:r>
      <w:r w:rsidRPr="00FC14C6">
        <w:rPr>
          <w:sz w:val="22"/>
        </w:rPr>
        <w:t>e vecteur de la</w:t>
      </w:r>
      <w:r w:rsidR="00322794">
        <w:rPr>
          <w:sz w:val="22"/>
        </w:rPr>
        <w:t xml:space="preserve"> différence de la</w:t>
      </w:r>
      <w:r w:rsidRPr="00FC14C6">
        <w:rPr>
          <w:sz w:val="22"/>
        </w:rPr>
        <w:t xml:space="preserve"> température </w:t>
      </w:r>
      <m:oMath>
        <m:r>
          <m:rPr>
            <m:sty m:val="bi"/>
          </m:rPr>
          <w:rPr>
            <w:rFonts w:ascii="Cambria Math" w:hAnsi="Cambria Math"/>
            <w:sz w:val="22"/>
          </w:rPr>
          <m:t>T</m:t>
        </m:r>
      </m:oMath>
      <w:r w:rsidRPr="00FC14C6">
        <w:rPr>
          <w:b/>
          <w:sz w:val="22"/>
        </w:rPr>
        <w:t xml:space="preserve"> </w:t>
      </w:r>
      <w:r w:rsidRPr="00FC14C6">
        <w:rPr>
          <w:sz w:val="22"/>
        </w:rPr>
        <w:t xml:space="preserve">est exprimé à </w:t>
      </w:r>
      <w:r>
        <w:rPr>
          <w:sz w:val="22"/>
        </w:rPr>
        <w:t xml:space="preserve">l’aide </w:t>
      </w:r>
      <w:r w:rsidRPr="00FC14C6">
        <w:rPr>
          <w:sz w:val="22"/>
        </w:rPr>
        <w:t>d</w:t>
      </w:r>
      <w:r>
        <w:rPr>
          <w:sz w:val="22"/>
        </w:rPr>
        <w:t xml:space="preserve">e </w:t>
      </w:r>
      <m:oMath>
        <m:d>
          <m:dPr>
            <m:begChr m:val="|"/>
            <m:endChr m:val="|"/>
            <m:ctrlPr>
              <w:rPr>
                <w:rFonts w:ascii="Cambria Math" w:hAnsi="Cambria Math"/>
                <w:b/>
                <w:i/>
                <w:sz w:val="22"/>
              </w:rPr>
            </m:ctrlPr>
          </m:dPr>
          <m:e>
            <m:r>
              <w:rPr>
                <w:rFonts w:ascii="Cambria Math" w:hAnsi="Cambria Math"/>
                <w:sz w:val="22"/>
              </w:rPr>
              <m:t>T</m:t>
            </m:r>
          </m:e>
        </m:d>
      </m:oMath>
      <w:r w:rsidRPr="00FC14C6">
        <w:rPr>
          <w:sz w:val="22"/>
        </w:rPr>
        <w:t xml:space="preserve">  et </w:t>
      </w:r>
      <m:oMath>
        <m:sSub>
          <m:sSubPr>
            <m:ctrlPr>
              <w:rPr>
                <w:rFonts w:ascii="Cambria Math" w:hAnsi="Cambria Math"/>
                <w:i/>
                <w:sz w:val="22"/>
              </w:rPr>
            </m:ctrlPr>
          </m:sSubPr>
          <m:e>
            <m:r>
              <w:rPr>
                <w:rFonts w:ascii="Cambria Math" w:hAnsi="Cambria Math"/>
                <w:sz w:val="22"/>
              </w:rPr>
              <m:t>α</m:t>
            </m:r>
          </m:e>
          <m:sub>
            <m:r>
              <w:rPr>
                <w:rFonts w:ascii="Cambria Math" w:hAnsi="Cambria Math"/>
                <w:sz w:val="22"/>
              </w:rPr>
              <m:t>T</m:t>
            </m:r>
          </m:sub>
        </m:sSub>
        <m:r>
          <w:rPr>
            <w:rFonts w:ascii="Cambria Math" w:hAnsi="Cambria Math"/>
            <w:sz w:val="22"/>
          </w:rPr>
          <m:t xml:space="preserve"> </m:t>
        </m:r>
      </m:oMath>
      <w:r>
        <w:rPr>
          <w:sz w:val="22"/>
        </w:rPr>
        <w:t xml:space="preserve"> </w:t>
      </w:r>
      <w:r w:rsidR="00D7335B">
        <w:rPr>
          <w:sz w:val="22"/>
        </w:rPr>
        <w:t xml:space="preserve">au </w:t>
      </w:r>
      <w:r w:rsidRPr="0091306C">
        <w:rPr>
          <w:b/>
          <w:sz w:val="22"/>
        </w:rPr>
        <w:fldChar w:fldCharType="begin"/>
      </w:r>
      <w:r w:rsidRPr="0091306C">
        <w:rPr>
          <w:b/>
          <w:sz w:val="22"/>
        </w:rPr>
        <w:instrText xml:space="preserve"> REF _Ref534218071 \h </w:instrText>
      </w:r>
      <w:r>
        <w:rPr>
          <w:b/>
          <w:sz w:val="22"/>
        </w:rPr>
        <w:instrText xml:space="preserve"> \* MERGEFORMAT </w:instrText>
      </w:r>
      <w:r w:rsidRPr="0091306C">
        <w:rPr>
          <w:b/>
          <w:sz w:val="22"/>
        </w:rPr>
      </w:r>
      <w:r w:rsidRPr="0091306C">
        <w:rPr>
          <w:b/>
          <w:sz w:val="22"/>
        </w:rPr>
        <w:fldChar w:fldCharType="separate"/>
      </w:r>
      <w:r w:rsidR="00D07291" w:rsidRPr="00D07291">
        <w:rPr>
          <w:b/>
          <w:sz w:val="22"/>
          <w:szCs w:val="22"/>
        </w:rPr>
        <w:t xml:space="preserve">Tableau </w:t>
      </w:r>
      <w:r w:rsidR="00D07291" w:rsidRPr="00D07291">
        <w:rPr>
          <w:b/>
          <w:noProof/>
          <w:sz w:val="22"/>
          <w:szCs w:val="22"/>
        </w:rPr>
        <w:t>5.2</w:t>
      </w:r>
      <w:r w:rsidR="00D07291" w:rsidRPr="00D07291">
        <w:rPr>
          <w:b/>
          <w:noProof/>
          <w:sz w:val="22"/>
          <w:szCs w:val="22"/>
        </w:rPr>
        <w:noBreakHyphen/>
        <w:t>1</w:t>
      </w:r>
      <w:r w:rsidRPr="0091306C">
        <w:rPr>
          <w:b/>
          <w:sz w:val="22"/>
        </w:rPr>
        <w:fldChar w:fldCharType="end"/>
      </w:r>
      <w:r w:rsidRPr="00FC14C6">
        <w:rPr>
          <w:sz w:val="22"/>
        </w:rPr>
        <w:t xml:space="preserve">. </w:t>
      </w:r>
    </w:p>
    <w:p w14:paraId="584950FA" w14:textId="04F15971" w:rsidR="00B0655E" w:rsidRPr="006A5998" w:rsidRDefault="00B0655E" w:rsidP="00B0655E">
      <w:pPr>
        <w:pStyle w:val="Default"/>
        <w:spacing w:line="360" w:lineRule="auto"/>
        <w:jc w:val="center"/>
        <w:rPr>
          <w:sz w:val="22"/>
          <w:szCs w:val="22"/>
        </w:rPr>
      </w:pPr>
      <w:bookmarkStart w:id="1009" w:name="_Ref534218071"/>
      <w:r w:rsidRPr="006A5998">
        <w:rPr>
          <w:sz w:val="22"/>
          <w:szCs w:val="22"/>
        </w:rPr>
        <w:t xml:space="preserve">Tableau </w:t>
      </w:r>
      <w:r w:rsidR="009521A5">
        <w:rPr>
          <w:sz w:val="22"/>
          <w:szCs w:val="22"/>
        </w:rPr>
        <w:fldChar w:fldCharType="begin"/>
      </w:r>
      <w:r w:rsidR="009521A5">
        <w:rPr>
          <w:sz w:val="22"/>
          <w:szCs w:val="22"/>
        </w:rPr>
        <w:instrText xml:space="preserve"> STYLEREF 2 \s </w:instrText>
      </w:r>
      <w:r w:rsidR="009521A5">
        <w:rPr>
          <w:sz w:val="22"/>
          <w:szCs w:val="22"/>
        </w:rPr>
        <w:fldChar w:fldCharType="separate"/>
      </w:r>
      <w:r w:rsidR="00D07291">
        <w:rPr>
          <w:noProof/>
          <w:sz w:val="22"/>
          <w:szCs w:val="22"/>
        </w:rPr>
        <w:t>5.2</w:t>
      </w:r>
      <w:r w:rsidR="009521A5">
        <w:rPr>
          <w:sz w:val="22"/>
          <w:szCs w:val="22"/>
        </w:rPr>
        <w:fldChar w:fldCharType="end"/>
      </w:r>
      <w:r w:rsidR="009521A5">
        <w:rPr>
          <w:sz w:val="22"/>
          <w:szCs w:val="22"/>
        </w:rPr>
        <w:noBreakHyphen/>
      </w:r>
      <w:r w:rsidR="009521A5">
        <w:rPr>
          <w:sz w:val="22"/>
          <w:szCs w:val="22"/>
        </w:rPr>
        <w:fldChar w:fldCharType="begin"/>
      </w:r>
      <w:r w:rsidR="009521A5">
        <w:rPr>
          <w:sz w:val="22"/>
          <w:szCs w:val="22"/>
        </w:rPr>
        <w:instrText xml:space="preserve"> SEQ Tableau \* ARABIC \s 2 </w:instrText>
      </w:r>
      <w:r w:rsidR="009521A5">
        <w:rPr>
          <w:sz w:val="22"/>
          <w:szCs w:val="22"/>
        </w:rPr>
        <w:fldChar w:fldCharType="separate"/>
      </w:r>
      <w:r w:rsidR="00D07291">
        <w:rPr>
          <w:noProof/>
          <w:sz w:val="22"/>
          <w:szCs w:val="22"/>
        </w:rPr>
        <w:t>1</w:t>
      </w:r>
      <w:r w:rsidR="009521A5">
        <w:rPr>
          <w:sz w:val="22"/>
          <w:szCs w:val="22"/>
        </w:rPr>
        <w:fldChar w:fldCharType="end"/>
      </w:r>
      <w:bookmarkEnd w:id="1009"/>
      <w:r w:rsidRPr="006A5998">
        <w:rPr>
          <w:sz w:val="22"/>
          <w:szCs w:val="22"/>
        </w:rPr>
        <w:t xml:space="preserve"> : résultats obtenus </w:t>
      </w:r>
      <w:r>
        <w:rPr>
          <w:sz w:val="22"/>
          <w:szCs w:val="22"/>
        </w:rPr>
        <w:t xml:space="preserve">pour la </w:t>
      </w:r>
      <w:r w:rsidRPr="006A5998">
        <w:rPr>
          <w:sz w:val="22"/>
          <w:szCs w:val="22"/>
        </w:rPr>
        <w:t>constru</w:t>
      </w:r>
      <w:r>
        <w:rPr>
          <w:sz w:val="22"/>
          <w:szCs w:val="22"/>
        </w:rPr>
        <w:t>ction du</w:t>
      </w:r>
      <w:r w:rsidRPr="006A5998">
        <w:rPr>
          <w:sz w:val="22"/>
          <w:szCs w:val="22"/>
        </w:rPr>
        <w:t xml:space="preserve"> vecteur </w:t>
      </w:r>
      <m:oMath>
        <m:r>
          <m:rPr>
            <m:sty m:val="bi"/>
          </m:rPr>
          <w:rPr>
            <w:rFonts w:ascii="Cambria Math" w:hAnsi="Cambria Math"/>
            <w:sz w:val="22"/>
            <w:szCs w:val="22"/>
          </w:rPr>
          <m:t>T</m:t>
        </m:r>
      </m:oMath>
    </w:p>
    <w:p w14:paraId="0FB477F7" w14:textId="77777777" w:rsidR="00B0655E" w:rsidRDefault="00B0655E" w:rsidP="00B0655E">
      <w:pPr>
        <w:pStyle w:val="Default"/>
        <w:keepNext/>
        <w:jc w:val="center"/>
      </w:pPr>
      <w:r>
        <w:rPr>
          <w:noProof/>
        </w:rPr>
        <w:drawing>
          <wp:inline distT="0" distB="0" distL="0" distR="0" wp14:anchorId="223AC57D" wp14:editId="43B72294">
            <wp:extent cx="4608000" cy="1728000"/>
            <wp:effectExtent l="0" t="0" r="2540" b="5715"/>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608000" cy="1728000"/>
                    </a:xfrm>
                    <a:prstGeom prst="rect">
                      <a:avLst/>
                    </a:prstGeom>
                    <a:noFill/>
                  </pic:spPr>
                </pic:pic>
              </a:graphicData>
            </a:graphic>
          </wp:inline>
        </w:drawing>
      </w:r>
    </w:p>
    <w:p w14:paraId="196AFCD9" w14:textId="537644A2" w:rsidR="00B0655E" w:rsidRDefault="00B0655E" w:rsidP="00B0655E">
      <w:pPr>
        <w:spacing w:before="120" w:line="360" w:lineRule="auto"/>
      </w:pPr>
      <w:r w:rsidRPr="00FC14C6">
        <w:t xml:space="preserve">En utilisant le vecteur de vibration </w:t>
      </w:r>
      <m:oMath>
        <m:r>
          <m:rPr>
            <m:sty m:val="bi"/>
          </m:rPr>
          <w:rPr>
            <w:rFonts w:ascii="Cambria Math" w:hAnsi="Cambria Math"/>
          </w:rPr>
          <m:t>V</m:t>
        </m:r>
      </m:oMath>
      <w:r w:rsidRPr="00FC14C6">
        <w:t xml:space="preserve"> obtenu précédemment, la détermination du coefficient d’influence </w:t>
      </w:r>
      <m:oMath>
        <m:r>
          <m:rPr>
            <m:sty m:val="bi"/>
          </m:rPr>
          <w:rPr>
            <w:rFonts w:ascii="Cambria Math" w:hAnsi="Cambria Math"/>
          </w:rPr>
          <m:t>B</m:t>
        </m:r>
      </m:oMath>
      <w:r w:rsidRPr="00FC14C6">
        <w:t xml:space="preserve"> est réalisée et ses résultats sont présentés dans la </w:t>
      </w:r>
      <w:r w:rsidRPr="00F46FDA">
        <w:rPr>
          <w:b/>
        </w:rPr>
        <w:fldChar w:fldCharType="begin"/>
      </w:r>
      <w:r w:rsidRPr="00F46FDA">
        <w:rPr>
          <w:b/>
        </w:rPr>
        <w:instrText xml:space="preserve"> REF _Ref531193074 \h  \* MERGEFORMAT </w:instrText>
      </w:r>
      <w:r w:rsidRPr="00F46FDA">
        <w:rPr>
          <w:b/>
        </w:rPr>
      </w:r>
      <w:r w:rsidRPr="00F46FDA">
        <w:rPr>
          <w:b/>
        </w:rPr>
        <w:fldChar w:fldCharType="separate"/>
      </w:r>
      <w:r w:rsidR="00D07291" w:rsidRPr="00D07291">
        <w:rPr>
          <w:b/>
        </w:rPr>
        <w:t xml:space="preserve">Figure </w:t>
      </w:r>
      <w:r w:rsidR="00D07291" w:rsidRPr="00D07291">
        <w:rPr>
          <w:b/>
          <w:noProof/>
        </w:rPr>
        <w:t>5.2</w:t>
      </w:r>
      <w:r w:rsidR="00D07291" w:rsidRPr="00D07291">
        <w:rPr>
          <w:b/>
          <w:noProof/>
        </w:rPr>
        <w:noBreakHyphen/>
        <w:t>3</w:t>
      </w:r>
      <w:r w:rsidRPr="00F46FDA">
        <w:rPr>
          <w:b/>
        </w:rPr>
        <w:fldChar w:fldCharType="end"/>
      </w:r>
      <w:r w:rsidRPr="00FC14C6">
        <w:t>.</w:t>
      </w:r>
    </w:p>
    <w:p w14:paraId="3872DA90" w14:textId="77777777" w:rsidR="00B0655E" w:rsidRDefault="00B0655E" w:rsidP="00B0655E">
      <w:pPr>
        <w:spacing w:before="120" w:line="360" w:lineRule="auto"/>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B0655E" w14:paraId="5480DB6D" w14:textId="77777777" w:rsidTr="008D2A74">
        <w:tc>
          <w:tcPr>
            <w:tcW w:w="9062" w:type="dxa"/>
          </w:tcPr>
          <w:p w14:paraId="293795F7" w14:textId="77777777" w:rsidR="00B0655E" w:rsidRDefault="00B0655E" w:rsidP="008D2A74">
            <w:pPr>
              <w:pStyle w:val="Default"/>
              <w:jc w:val="center"/>
            </w:pPr>
            <w:r>
              <w:rPr>
                <w:noProof/>
              </w:rPr>
              <w:drawing>
                <wp:inline distT="0" distB="0" distL="0" distR="0" wp14:anchorId="63B65D42" wp14:editId="6624907B">
                  <wp:extent cx="5047615" cy="2889885"/>
                  <wp:effectExtent l="0" t="0" r="635" b="0"/>
                  <wp:docPr id="91"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047615" cy="2889885"/>
                          </a:xfrm>
                          <a:prstGeom prst="rect">
                            <a:avLst/>
                          </a:prstGeom>
                          <a:noFill/>
                        </pic:spPr>
                      </pic:pic>
                    </a:graphicData>
                  </a:graphic>
                </wp:inline>
              </w:drawing>
            </w:r>
            <w:r>
              <w:br/>
            </w:r>
            <w:r w:rsidRPr="00FC14C6">
              <w:rPr>
                <w:sz w:val="22"/>
              </w:rPr>
              <w:t xml:space="preserve">(a) module </w:t>
            </w:r>
            <m:oMath>
              <m:d>
                <m:dPr>
                  <m:begChr m:val="|"/>
                  <m:endChr m:val="|"/>
                  <m:ctrlPr>
                    <w:rPr>
                      <w:rFonts w:ascii="Cambria Math" w:hAnsi="Cambria Math"/>
                      <w:i/>
                      <w:sz w:val="22"/>
                    </w:rPr>
                  </m:ctrlPr>
                </m:dPr>
                <m:e>
                  <m:r>
                    <w:rPr>
                      <w:rFonts w:ascii="Cambria Math" w:hAnsi="Cambria Math"/>
                      <w:sz w:val="22"/>
                    </w:rPr>
                    <m:t>B</m:t>
                  </m:r>
                </m:e>
              </m:d>
            </m:oMath>
          </w:p>
        </w:tc>
      </w:tr>
      <w:tr w:rsidR="00B0655E" w14:paraId="631B555A" w14:textId="77777777" w:rsidTr="008D2A74">
        <w:tc>
          <w:tcPr>
            <w:tcW w:w="9062" w:type="dxa"/>
          </w:tcPr>
          <w:p w14:paraId="6E6ED55D" w14:textId="77777777" w:rsidR="00B0655E" w:rsidRDefault="00B0655E" w:rsidP="008D2A74">
            <w:pPr>
              <w:pStyle w:val="Default"/>
              <w:jc w:val="center"/>
            </w:pPr>
            <w:r>
              <w:rPr>
                <w:noProof/>
              </w:rPr>
              <w:lastRenderedPageBreak/>
              <w:drawing>
                <wp:inline distT="0" distB="0" distL="0" distR="0" wp14:anchorId="23C7A0EB" wp14:editId="3C750FDE">
                  <wp:extent cx="5047615" cy="2883535"/>
                  <wp:effectExtent l="0" t="0" r="0" b="0"/>
                  <wp:docPr id="93" name="Imag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047615" cy="2883535"/>
                          </a:xfrm>
                          <a:prstGeom prst="rect">
                            <a:avLst/>
                          </a:prstGeom>
                          <a:noFill/>
                        </pic:spPr>
                      </pic:pic>
                    </a:graphicData>
                  </a:graphic>
                </wp:inline>
              </w:drawing>
            </w:r>
          </w:p>
          <w:p w14:paraId="2CFC38CA" w14:textId="77777777" w:rsidR="00B0655E" w:rsidRPr="0008498D" w:rsidRDefault="00B0655E" w:rsidP="008D2A74">
            <w:pPr>
              <w:pStyle w:val="Default"/>
              <w:jc w:val="center"/>
              <w:rPr>
                <w:sz w:val="22"/>
              </w:rPr>
            </w:pPr>
            <w:r w:rsidRPr="00FC14C6">
              <w:rPr>
                <w:sz w:val="22"/>
              </w:rPr>
              <w:t xml:space="preserve">(b) phase </w:t>
            </w:r>
            <m:oMath>
              <m:sSub>
                <m:sSubPr>
                  <m:ctrlPr>
                    <w:rPr>
                      <w:rFonts w:ascii="Cambria Math" w:hAnsi="Cambria Math"/>
                      <w:i/>
                      <w:sz w:val="22"/>
                    </w:rPr>
                  </m:ctrlPr>
                </m:sSubPr>
                <m:e>
                  <m:r>
                    <w:rPr>
                      <w:rFonts w:ascii="Cambria Math" w:hAnsi="Cambria Math"/>
                      <w:sz w:val="22"/>
                    </w:rPr>
                    <m:t>α</m:t>
                  </m:r>
                </m:e>
                <m:sub>
                  <m:r>
                    <w:rPr>
                      <w:rFonts w:ascii="Cambria Math" w:hAnsi="Cambria Math"/>
                      <w:sz w:val="22"/>
                    </w:rPr>
                    <m:t>B</m:t>
                  </m:r>
                </m:sub>
              </m:sSub>
            </m:oMath>
          </w:p>
        </w:tc>
      </w:tr>
      <w:tr w:rsidR="00B0655E" w14:paraId="499E470C" w14:textId="77777777" w:rsidTr="008D2A74">
        <w:tc>
          <w:tcPr>
            <w:tcW w:w="9062" w:type="dxa"/>
          </w:tcPr>
          <w:p w14:paraId="2AA651D6" w14:textId="1F11763B" w:rsidR="00B0655E" w:rsidRPr="0008498D" w:rsidRDefault="00B0655E" w:rsidP="008D2A74">
            <w:pPr>
              <w:pStyle w:val="Default"/>
              <w:spacing w:line="360" w:lineRule="auto"/>
              <w:jc w:val="center"/>
              <w:rPr>
                <w:b/>
                <w:sz w:val="22"/>
              </w:rPr>
            </w:pPr>
            <w:bookmarkStart w:id="1010" w:name="_Ref531193074"/>
            <w:r w:rsidRPr="00FC14C6">
              <w:rPr>
                <w:sz w:val="22"/>
              </w:rPr>
              <w:t xml:space="preserve">Figure </w:t>
            </w:r>
            <w:r w:rsidR="007B73B8">
              <w:rPr>
                <w:sz w:val="22"/>
              </w:rPr>
              <w:fldChar w:fldCharType="begin"/>
            </w:r>
            <w:r w:rsidR="007B73B8">
              <w:rPr>
                <w:sz w:val="22"/>
              </w:rPr>
              <w:instrText xml:space="preserve"> STYLEREF 2 \s </w:instrText>
            </w:r>
            <w:r w:rsidR="007B73B8">
              <w:rPr>
                <w:sz w:val="22"/>
              </w:rPr>
              <w:fldChar w:fldCharType="separate"/>
            </w:r>
            <w:r w:rsidR="00D07291">
              <w:rPr>
                <w:noProof/>
                <w:sz w:val="22"/>
              </w:rPr>
              <w:t>5.2</w:t>
            </w:r>
            <w:r w:rsidR="007B73B8">
              <w:rPr>
                <w:sz w:val="22"/>
              </w:rPr>
              <w:fldChar w:fldCharType="end"/>
            </w:r>
            <w:r w:rsidR="007B73B8">
              <w:rPr>
                <w:sz w:val="22"/>
              </w:rPr>
              <w:noBreakHyphen/>
            </w:r>
            <w:r w:rsidR="007B73B8">
              <w:rPr>
                <w:sz w:val="22"/>
              </w:rPr>
              <w:fldChar w:fldCharType="begin"/>
            </w:r>
            <w:r w:rsidR="007B73B8">
              <w:rPr>
                <w:sz w:val="22"/>
              </w:rPr>
              <w:instrText xml:space="preserve"> SEQ Figure \* ARABIC \s 2 </w:instrText>
            </w:r>
            <w:r w:rsidR="007B73B8">
              <w:rPr>
                <w:sz w:val="22"/>
              </w:rPr>
              <w:fldChar w:fldCharType="separate"/>
            </w:r>
            <w:r w:rsidR="00D07291">
              <w:rPr>
                <w:noProof/>
                <w:sz w:val="22"/>
              </w:rPr>
              <w:t>3</w:t>
            </w:r>
            <w:r w:rsidR="007B73B8">
              <w:rPr>
                <w:sz w:val="22"/>
              </w:rPr>
              <w:fldChar w:fldCharType="end"/>
            </w:r>
            <w:bookmarkEnd w:id="1010"/>
            <w:r w:rsidRPr="00FC14C6">
              <w:rPr>
                <w:sz w:val="22"/>
              </w:rPr>
              <w:t xml:space="preserve"> : Résultat du coefficient d’influence </w:t>
            </w:r>
            <m:oMath>
              <m:r>
                <m:rPr>
                  <m:sty m:val="bi"/>
                </m:rPr>
                <w:rPr>
                  <w:rFonts w:ascii="Cambria Math" w:hAnsi="Cambria Math"/>
                  <w:sz w:val="22"/>
                </w:rPr>
                <m:t>B</m:t>
              </m:r>
            </m:oMath>
            <w:r>
              <w:rPr>
                <w:b/>
                <w:sz w:val="22"/>
              </w:rPr>
              <w:t xml:space="preserve"> </w:t>
            </w:r>
            <w:r w:rsidRPr="00FC14C6">
              <w:rPr>
                <w:sz w:val="22"/>
              </w:rPr>
              <w:t>du rotor 430mm</w:t>
            </w:r>
          </w:p>
        </w:tc>
      </w:tr>
    </w:tbl>
    <w:p w14:paraId="58187C10" w14:textId="77777777" w:rsidR="00B0655E" w:rsidRDefault="00B0655E" w:rsidP="00B0655E">
      <w:pPr>
        <w:pStyle w:val="Default"/>
        <w:jc w:val="center"/>
      </w:pPr>
    </w:p>
    <w:p w14:paraId="3E5C5073" w14:textId="77777777" w:rsidR="00B0655E" w:rsidRPr="00FC14C6" w:rsidRDefault="00B0655E" w:rsidP="00706BB2">
      <w:pPr>
        <w:pStyle w:val="Default"/>
        <w:numPr>
          <w:ilvl w:val="0"/>
          <w:numId w:val="20"/>
        </w:numPr>
        <w:spacing w:line="360" w:lineRule="auto"/>
        <w:rPr>
          <w:sz w:val="22"/>
        </w:rPr>
      </w:pPr>
      <w:r w:rsidRPr="00FC14C6">
        <w:rPr>
          <w:sz w:val="22"/>
        </w:rPr>
        <w:t xml:space="preserve">Détermination du coefficient </w:t>
      </w:r>
      <m:oMath>
        <m:r>
          <m:rPr>
            <m:sty m:val="bi"/>
          </m:rPr>
          <w:rPr>
            <w:rFonts w:ascii="Cambria Math" w:hAnsi="Cambria Math"/>
            <w:sz w:val="22"/>
          </w:rPr>
          <m:t>C</m:t>
        </m:r>
      </m:oMath>
    </w:p>
    <w:p w14:paraId="3659B700" w14:textId="2325F08A" w:rsidR="00B0655E" w:rsidRDefault="00B0655E" w:rsidP="00B0655E">
      <w:pPr>
        <w:pStyle w:val="Default"/>
        <w:spacing w:line="360" w:lineRule="auto"/>
        <w:ind w:firstLine="708"/>
        <w:jc w:val="both"/>
        <w:rPr>
          <w:sz w:val="22"/>
        </w:rPr>
      </w:pPr>
      <w:r w:rsidRPr="00FC14C6">
        <w:rPr>
          <w:sz w:val="22"/>
        </w:rPr>
        <w:t xml:space="preserve">La détermination du coefficient </w:t>
      </w:r>
      <m:oMath>
        <m:r>
          <m:rPr>
            <m:sty m:val="bi"/>
          </m:rPr>
          <w:rPr>
            <w:rFonts w:ascii="Cambria Math" w:hAnsi="Cambria Math"/>
            <w:sz w:val="22"/>
          </w:rPr>
          <m:t>C</m:t>
        </m:r>
      </m:oMath>
      <w:r w:rsidRPr="00FC14C6">
        <w:rPr>
          <w:sz w:val="22"/>
        </w:rPr>
        <w:t xml:space="preserve"> est liée à la configuration géométrique du banc et la masse du disque en porte </w:t>
      </w:r>
      <w:r w:rsidR="004B206F">
        <w:rPr>
          <w:sz w:val="22"/>
        </w:rPr>
        <w:t>à faux. Elle est indépendante de</w:t>
      </w:r>
      <w:r w:rsidRPr="00FC14C6">
        <w:rPr>
          <w:sz w:val="22"/>
        </w:rPr>
        <w:t xml:space="preserve"> la vitesse de rotation</w:t>
      </w:r>
      <w:r w:rsidR="004B206F">
        <w:rPr>
          <w:sz w:val="22"/>
        </w:rPr>
        <w:t xml:space="preserve"> et du balourd imposé</w:t>
      </w:r>
      <w:r w:rsidRPr="00FC14C6">
        <w:rPr>
          <w:sz w:val="22"/>
        </w:rPr>
        <w:t xml:space="preserve">. Le module de ce coefficient </w:t>
      </w:r>
      <m:oMath>
        <m:r>
          <m:rPr>
            <m:sty m:val="bi"/>
          </m:rPr>
          <w:rPr>
            <w:rFonts w:ascii="Cambria Math" w:hAnsi="Cambria Math"/>
            <w:sz w:val="22"/>
          </w:rPr>
          <m:t>C</m:t>
        </m:r>
      </m:oMath>
      <w:r w:rsidRPr="00FC14C6">
        <w:rPr>
          <w:sz w:val="22"/>
        </w:rPr>
        <w:t xml:space="preserve"> est calculé par </w:t>
      </w:r>
      <w:r>
        <w:rPr>
          <w:sz w:val="22"/>
        </w:rPr>
        <w:t>la</w:t>
      </w:r>
      <w:r w:rsidRPr="00FC14C6">
        <w:rPr>
          <w:sz w:val="22"/>
        </w:rPr>
        <w:t xml:space="preserve"> multiplication de la masse du disque</w:t>
      </w:r>
      <w:r>
        <w:rPr>
          <w:sz w:val="22"/>
        </w:rPr>
        <w:t xml:space="preserve"> en porte à faux et la déflexion </w:t>
      </w:r>
      <w:r w:rsidRPr="00FC14C6">
        <w:rPr>
          <w:sz w:val="22"/>
        </w:rPr>
        <w:t xml:space="preserve">de </w:t>
      </w:r>
      <w:r>
        <w:rPr>
          <w:sz w:val="22"/>
        </w:rPr>
        <w:t>sa</w:t>
      </w:r>
      <w:r w:rsidRPr="00FC14C6">
        <w:rPr>
          <w:sz w:val="22"/>
        </w:rPr>
        <w:t xml:space="preserve"> fibre neutre sous chargement thermique de</w:t>
      </w:r>
      <m:oMath>
        <m:r>
          <w:rPr>
            <w:rFonts w:ascii="Cambria Math" w:hAnsi="Cambria Math"/>
            <w:sz w:val="22"/>
          </w:rPr>
          <m:t xml:space="preserve"> </m:t>
        </m:r>
        <m:d>
          <m:dPr>
            <m:begChr m:val="|"/>
            <m:endChr m:val="|"/>
            <m:ctrlPr>
              <w:rPr>
                <w:rFonts w:ascii="Cambria Math" w:hAnsi="Cambria Math"/>
                <w:i/>
                <w:sz w:val="22"/>
              </w:rPr>
            </m:ctrlPr>
          </m:dPr>
          <m:e>
            <m:r>
              <w:rPr>
                <w:rFonts w:ascii="Cambria Math" w:hAnsi="Cambria Math"/>
                <w:sz w:val="22"/>
              </w:rPr>
              <m:t>T</m:t>
            </m:r>
          </m:e>
        </m:d>
        <m:r>
          <w:rPr>
            <w:rFonts w:ascii="Cambria Math" w:hAnsi="Cambria Math"/>
            <w:sz w:val="22"/>
          </w:rPr>
          <m:t>=1°C</m:t>
        </m:r>
      </m:oMath>
      <w:r w:rsidRPr="00FC14C6">
        <w:rPr>
          <w:sz w:val="22"/>
        </w:rPr>
        <w:t>. Cette multiplication donne une équivalence d’un balourd qui est désigné comme le balourd thermique créé. En fon</w:t>
      </w:r>
      <w:proofErr w:type="spellStart"/>
      <w:r>
        <w:rPr>
          <w:sz w:val="22"/>
        </w:rPr>
        <w:t>ction</w:t>
      </w:r>
      <w:proofErr w:type="spellEnd"/>
      <w:r>
        <w:rPr>
          <w:sz w:val="22"/>
        </w:rPr>
        <w:t xml:space="preserve"> de l’approche choisie, la déflexion </w:t>
      </w:r>
      <w:r w:rsidRPr="00FC14C6">
        <w:rPr>
          <w:sz w:val="22"/>
        </w:rPr>
        <w:t xml:space="preserve">de la fibre neutre à la position du disque en porte à faux est obtenue différemment. </w:t>
      </w:r>
    </w:p>
    <w:p w14:paraId="2ACE3AEA" w14:textId="0F9E4E87" w:rsidR="00B0655E" w:rsidRDefault="00B0655E" w:rsidP="00B0655E">
      <w:pPr>
        <w:pStyle w:val="Default"/>
        <w:spacing w:line="360" w:lineRule="auto"/>
        <w:ind w:firstLine="708"/>
        <w:jc w:val="both"/>
        <w:rPr>
          <w:sz w:val="22"/>
        </w:rPr>
      </w:pPr>
      <w:r w:rsidRPr="00FC14C6">
        <w:rPr>
          <w:sz w:val="22"/>
        </w:rPr>
        <w:t>L’approche Lorenz et Murphy utilise la formule analytique pour l’approximer (</w:t>
      </w:r>
      <w:r w:rsidRPr="00816417">
        <w:rPr>
          <w:b/>
          <w:sz w:val="22"/>
        </w:rPr>
        <w:fldChar w:fldCharType="begin"/>
      </w:r>
      <w:r w:rsidRPr="00816417">
        <w:rPr>
          <w:b/>
          <w:sz w:val="22"/>
        </w:rPr>
        <w:instrText xml:space="preserve"> REF _Ref518572565 \r \h </w:instrText>
      </w:r>
      <w:r>
        <w:rPr>
          <w:b/>
          <w:sz w:val="22"/>
        </w:rPr>
        <w:instrText xml:space="preserve"> \* MERGEFORMAT </w:instrText>
      </w:r>
      <w:r w:rsidRPr="00816417">
        <w:rPr>
          <w:b/>
          <w:sz w:val="22"/>
        </w:rPr>
      </w:r>
      <w:r w:rsidRPr="00816417">
        <w:rPr>
          <w:b/>
          <w:sz w:val="22"/>
        </w:rPr>
        <w:fldChar w:fldCharType="separate"/>
      </w:r>
      <w:r w:rsidR="00D07291">
        <w:rPr>
          <w:b/>
          <w:sz w:val="22"/>
        </w:rPr>
        <w:t>Eq.5-13</w:t>
      </w:r>
      <w:r w:rsidRPr="00816417">
        <w:rPr>
          <w:b/>
          <w:sz w:val="22"/>
        </w:rPr>
        <w:fldChar w:fldCharType="end"/>
      </w:r>
      <w:r w:rsidR="00242860">
        <w:rPr>
          <w:sz w:val="22"/>
        </w:rPr>
        <w:t xml:space="preserve">).  Le résultat du </w:t>
      </w:r>
      <w:r w:rsidRPr="00FC14C6">
        <w:rPr>
          <w:sz w:val="22"/>
        </w:rPr>
        <w:t xml:space="preserve">calcul prévoit un déplacement de 0.898 µm à la position du disque sous </w:t>
      </w:r>
      <w:r w:rsidR="005B156F">
        <w:rPr>
          <w:sz w:val="22"/>
        </w:rPr>
        <w:t>le</w:t>
      </w:r>
      <w:r w:rsidRPr="00FC14C6">
        <w:rPr>
          <w:sz w:val="22"/>
        </w:rPr>
        <w:t xml:space="preserve"> chargement thermique</w:t>
      </w:r>
      <m:oMath>
        <m:r>
          <w:rPr>
            <w:rFonts w:ascii="Cambria Math" w:hAnsi="Cambria Math"/>
            <w:sz w:val="22"/>
          </w:rPr>
          <m:t xml:space="preserve"> </m:t>
        </m:r>
        <m:d>
          <m:dPr>
            <m:begChr m:val="|"/>
            <m:endChr m:val="|"/>
            <m:ctrlPr>
              <w:rPr>
                <w:rFonts w:ascii="Cambria Math" w:hAnsi="Cambria Math"/>
                <w:i/>
                <w:sz w:val="22"/>
              </w:rPr>
            </m:ctrlPr>
          </m:dPr>
          <m:e>
            <m:r>
              <w:rPr>
                <w:rFonts w:ascii="Cambria Math" w:hAnsi="Cambria Math"/>
                <w:sz w:val="22"/>
              </w:rPr>
              <m:t>T</m:t>
            </m:r>
          </m:e>
        </m:d>
        <m:r>
          <w:rPr>
            <w:rFonts w:ascii="Cambria Math" w:hAnsi="Cambria Math"/>
            <w:sz w:val="22"/>
          </w:rPr>
          <m:t>=1°C</m:t>
        </m:r>
      </m:oMath>
      <w:r w:rsidRPr="00FC14C6">
        <w:rPr>
          <w:sz w:val="22"/>
        </w:rPr>
        <w:t xml:space="preserve">. Prenant en compte la masse du disque de 0.7 kg, le module du </w:t>
      </w:r>
      <m:oMath>
        <m:r>
          <m:rPr>
            <m:sty m:val="bi"/>
          </m:rPr>
          <w:rPr>
            <w:rFonts w:ascii="Cambria Math" w:hAnsi="Cambria Math"/>
            <w:sz w:val="22"/>
          </w:rPr>
          <m:t>C</m:t>
        </m:r>
      </m:oMath>
      <w:r w:rsidRPr="00FC14C6">
        <w:rPr>
          <w:sz w:val="22"/>
        </w:rPr>
        <w:t xml:space="preserve"> obtenu par l’approche Lorenz et Murphy est de 0.63</w:t>
      </w:r>
      <m:oMath>
        <m:r>
          <w:rPr>
            <w:rFonts w:ascii="Cambria Math" w:hAnsi="Cambria Math"/>
            <w:sz w:val="22"/>
          </w:rPr>
          <m:t xml:space="preserve"> </m:t>
        </m:r>
        <m:r>
          <m:rPr>
            <m:sty m:val="p"/>
          </m:rPr>
          <w:rPr>
            <w:rFonts w:ascii="Cambria Math" w:hAnsi="Cambria Math"/>
            <w:sz w:val="22"/>
          </w:rPr>
          <m:t>gmm/°C</m:t>
        </m:r>
      </m:oMath>
      <w:r w:rsidRPr="00FC14C6">
        <w:rPr>
          <w:sz w:val="22"/>
        </w:rPr>
        <w:t xml:space="preserve">. </w:t>
      </w:r>
      <w:r>
        <w:rPr>
          <w:sz w:val="22"/>
        </w:rPr>
        <w:t xml:space="preserve"> </w:t>
      </w:r>
    </w:p>
    <w:p w14:paraId="44B6FA86" w14:textId="50671BD9" w:rsidR="00B0655E" w:rsidRPr="00FC14C6" w:rsidRDefault="00B0655E" w:rsidP="00B0655E">
      <w:pPr>
        <w:pStyle w:val="Default"/>
        <w:spacing w:line="360" w:lineRule="auto"/>
        <w:ind w:firstLine="708"/>
        <w:jc w:val="both"/>
        <w:rPr>
          <w:sz w:val="22"/>
        </w:rPr>
      </w:pPr>
      <w:r w:rsidRPr="00FC14C6">
        <w:rPr>
          <w:sz w:val="22"/>
        </w:rPr>
        <w:t>L’approche analytique améliorée calcule le déplacement de la fibre neutre du rotor par un modèle thermomécanique du rotor. En imposa</w:t>
      </w:r>
      <w:r w:rsidR="00B7158B">
        <w:rPr>
          <w:sz w:val="22"/>
        </w:rPr>
        <w:t xml:space="preserve">nt un champ de température </w:t>
      </w:r>
      <w:r w:rsidRPr="00FC14C6">
        <w:rPr>
          <w:sz w:val="22"/>
        </w:rPr>
        <w:t xml:space="preserve">avec </w:t>
      </w:r>
      <m:oMath>
        <m:d>
          <m:dPr>
            <m:begChr m:val="|"/>
            <m:endChr m:val="|"/>
            <m:ctrlPr>
              <w:rPr>
                <w:rFonts w:ascii="Cambria Math" w:hAnsi="Cambria Math"/>
                <w:i/>
                <w:sz w:val="22"/>
              </w:rPr>
            </m:ctrlPr>
          </m:dPr>
          <m:e>
            <m:r>
              <w:rPr>
                <w:rFonts w:ascii="Cambria Math" w:hAnsi="Cambria Math"/>
                <w:sz w:val="22"/>
              </w:rPr>
              <m:t>T</m:t>
            </m:r>
          </m:e>
        </m:d>
        <m:r>
          <m:rPr>
            <m:sty m:val="p"/>
          </m:rPr>
          <w:rPr>
            <w:rFonts w:ascii="Cambria Math" w:hAnsi="Cambria Math"/>
            <w:sz w:val="22"/>
          </w:rPr>
          <m:t>=1°C</m:t>
        </m:r>
      </m:oMath>
      <w:r w:rsidRPr="00FC14C6">
        <w:rPr>
          <w:sz w:val="22"/>
        </w:rPr>
        <w:t xml:space="preserve"> à la surface du rotor dans le palier (</w:t>
      </w:r>
      <w:r w:rsidRPr="00315D68">
        <w:rPr>
          <w:b/>
          <w:sz w:val="22"/>
        </w:rPr>
        <w:fldChar w:fldCharType="begin"/>
      </w:r>
      <w:r w:rsidRPr="00315D68">
        <w:rPr>
          <w:b/>
          <w:sz w:val="22"/>
        </w:rPr>
        <w:instrText xml:space="preserve"> REF _Ref531095594 \h  \* MERGEFORMAT </w:instrText>
      </w:r>
      <w:r w:rsidRPr="00315D68">
        <w:rPr>
          <w:b/>
          <w:sz w:val="22"/>
        </w:rPr>
      </w:r>
      <w:r w:rsidRPr="00315D68">
        <w:rPr>
          <w:b/>
          <w:sz w:val="22"/>
        </w:rPr>
        <w:fldChar w:fldCharType="separate"/>
      </w:r>
      <w:r w:rsidR="00D07291" w:rsidRPr="00D07291">
        <w:rPr>
          <w:b/>
          <w:sz w:val="22"/>
        </w:rPr>
        <w:t xml:space="preserve">Figure </w:t>
      </w:r>
      <w:r w:rsidR="00D07291" w:rsidRPr="00D07291">
        <w:rPr>
          <w:b/>
          <w:noProof/>
          <w:sz w:val="22"/>
        </w:rPr>
        <w:t>5.2</w:t>
      </w:r>
      <w:r w:rsidR="00D07291" w:rsidRPr="00D07291">
        <w:rPr>
          <w:b/>
          <w:noProof/>
          <w:sz w:val="22"/>
        </w:rPr>
        <w:noBreakHyphen/>
        <w:t>4</w:t>
      </w:r>
      <w:r w:rsidRPr="00315D68">
        <w:rPr>
          <w:b/>
          <w:sz w:val="22"/>
        </w:rPr>
        <w:fldChar w:fldCharType="end"/>
      </w:r>
      <w:r w:rsidR="00232B59">
        <w:rPr>
          <w:sz w:val="22"/>
        </w:rPr>
        <w:t>),</w:t>
      </w:r>
      <w:r w:rsidRPr="00FC14C6">
        <w:rPr>
          <w:sz w:val="22"/>
        </w:rPr>
        <w:t xml:space="preserve"> </w:t>
      </w:r>
      <w:r w:rsidR="00232B59">
        <w:rPr>
          <w:sz w:val="22"/>
        </w:rPr>
        <w:t>l</w:t>
      </w:r>
      <w:r w:rsidRPr="00FC14C6">
        <w:rPr>
          <w:sz w:val="22"/>
        </w:rPr>
        <w:t xml:space="preserve">e modèle thermomécanique </w:t>
      </w:r>
      <w:r w:rsidR="00227538">
        <w:rPr>
          <w:sz w:val="22"/>
        </w:rPr>
        <w:t>calcule</w:t>
      </w:r>
      <w:r w:rsidRPr="00FC14C6">
        <w:rPr>
          <w:sz w:val="22"/>
        </w:rPr>
        <w:t xml:space="preserve"> </w:t>
      </w:r>
      <w:r>
        <w:rPr>
          <w:sz w:val="22"/>
        </w:rPr>
        <w:t>la déflexion</w:t>
      </w:r>
      <w:r w:rsidRPr="00FC14C6">
        <w:rPr>
          <w:sz w:val="22"/>
        </w:rPr>
        <w:t xml:space="preserve"> de la fibre neutre</w:t>
      </w:r>
      <w:r>
        <w:rPr>
          <w:sz w:val="22"/>
        </w:rPr>
        <w:t xml:space="preserve"> du rotor</w:t>
      </w:r>
      <w:r w:rsidRPr="00FC14C6">
        <w:rPr>
          <w:sz w:val="22"/>
        </w:rPr>
        <w:t xml:space="preserve">. Ce résultat est illustré </w:t>
      </w:r>
      <w:r w:rsidR="003C7397">
        <w:rPr>
          <w:sz w:val="22"/>
        </w:rPr>
        <w:t>à</w:t>
      </w:r>
      <w:r w:rsidRPr="00FC14C6">
        <w:rPr>
          <w:sz w:val="22"/>
        </w:rPr>
        <w:t xml:space="preserve"> la </w:t>
      </w:r>
      <w:r w:rsidRPr="00CA358E">
        <w:rPr>
          <w:b/>
          <w:sz w:val="22"/>
        </w:rPr>
        <w:fldChar w:fldCharType="begin"/>
      </w:r>
      <w:r w:rsidRPr="00CA358E">
        <w:rPr>
          <w:b/>
          <w:sz w:val="22"/>
        </w:rPr>
        <w:instrText xml:space="preserve"> REF _Ref531095605 \h  \* MERGEFORMAT </w:instrText>
      </w:r>
      <w:r w:rsidRPr="00CA358E">
        <w:rPr>
          <w:b/>
          <w:sz w:val="22"/>
        </w:rPr>
      </w:r>
      <w:r w:rsidRPr="00CA358E">
        <w:rPr>
          <w:b/>
          <w:sz w:val="22"/>
        </w:rPr>
        <w:fldChar w:fldCharType="separate"/>
      </w:r>
      <w:r w:rsidR="00D07291" w:rsidRPr="00D07291">
        <w:rPr>
          <w:b/>
          <w:iCs/>
          <w:sz w:val="22"/>
        </w:rPr>
        <w:t>Figure 5.2</w:t>
      </w:r>
      <w:r w:rsidR="00D07291" w:rsidRPr="00D07291">
        <w:rPr>
          <w:b/>
          <w:iCs/>
          <w:sz w:val="22"/>
        </w:rPr>
        <w:noBreakHyphen/>
        <w:t>5</w:t>
      </w:r>
      <w:r w:rsidRPr="00CA358E">
        <w:rPr>
          <w:b/>
          <w:sz w:val="22"/>
        </w:rPr>
        <w:fldChar w:fldCharType="end"/>
      </w:r>
      <w:r w:rsidRPr="00FC14C6">
        <w:rPr>
          <w:sz w:val="22"/>
        </w:rPr>
        <w:t>. Considérant la masse du disque en porte à faux et le déplacement de 1.77 µm à la position</w:t>
      </w:r>
      <w:r w:rsidR="00232B59">
        <w:rPr>
          <w:sz w:val="22"/>
        </w:rPr>
        <w:t xml:space="preserve"> axiale</w:t>
      </w:r>
      <w:r w:rsidRPr="00FC14C6">
        <w:rPr>
          <w:sz w:val="22"/>
        </w:rPr>
        <w:t xml:space="preserve"> du disque, le module du </w:t>
      </w:r>
      <m:oMath>
        <m:r>
          <m:rPr>
            <m:sty m:val="bi"/>
          </m:rPr>
          <w:rPr>
            <w:rFonts w:ascii="Cambria Math" w:hAnsi="Cambria Math"/>
            <w:sz w:val="22"/>
          </w:rPr>
          <m:t>C</m:t>
        </m:r>
      </m:oMath>
      <w:r w:rsidRPr="00FC14C6">
        <w:rPr>
          <w:sz w:val="22"/>
        </w:rPr>
        <w:t xml:space="preserve"> obtenu par l’approche analytique améliorée est de 1.24</w:t>
      </w:r>
      <m:oMath>
        <m:r>
          <w:rPr>
            <w:rFonts w:ascii="Cambria Math" w:hAnsi="Cambria Math"/>
            <w:sz w:val="22"/>
          </w:rPr>
          <m:t xml:space="preserve"> </m:t>
        </m:r>
        <m:r>
          <m:rPr>
            <m:sty m:val="p"/>
          </m:rPr>
          <w:rPr>
            <w:rFonts w:ascii="Cambria Math" w:hAnsi="Cambria Math"/>
            <w:sz w:val="22"/>
          </w:rPr>
          <m:t>gmm/°C</m:t>
        </m:r>
      </m:oMath>
      <w:r w:rsidRPr="00FC14C6">
        <w:rPr>
          <w:sz w:val="22"/>
        </w:rPr>
        <w:t xml:space="preserve">. </w:t>
      </w:r>
    </w:p>
    <w:p w14:paraId="3AB5C683" w14:textId="77777777" w:rsidR="00B0655E" w:rsidRDefault="00B0655E" w:rsidP="00B0655E">
      <w:pPr>
        <w:pStyle w:val="Default"/>
        <w:keepNext/>
        <w:jc w:val="center"/>
      </w:pPr>
      <w:r>
        <w:rPr>
          <w:noProof/>
        </w:rPr>
        <w:lastRenderedPageBreak/>
        <w:drawing>
          <wp:inline distT="0" distB="0" distL="0" distR="0" wp14:anchorId="71EE8FD6" wp14:editId="1F383DD9">
            <wp:extent cx="5040000" cy="2687737"/>
            <wp:effectExtent l="0" t="0" r="8255"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040000" cy="2687737"/>
                    </a:xfrm>
                    <a:prstGeom prst="rect">
                      <a:avLst/>
                    </a:prstGeom>
                  </pic:spPr>
                </pic:pic>
              </a:graphicData>
            </a:graphic>
          </wp:inline>
        </w:drawing>
      </w:r>
    </w:p>
    <w:p w14:paraId="6A8D75A4" w14:textId="347E04D1" w:rsidR="00B0655E" w:rsidRDefault="00B0655E" w:rsidP="00B0655E">
      <w:pPr>
        <w:pStyle w:val="Default"/>
        <w:jc w:val="center"/>
        <w:rPr>
          <w:sz w:val="22"/>
        </w:rPr>
      </w:pPr>
      <w:bookmarkStart w:id="1011" w:name="_Ref531095594"/>
      <w:r w:rsidRPr="00FC14C6">
        <w:rPr>
          <w:sz w:val="22"/>
        </w:rPr>
        <w:t xml:space="preserve">Figure </w:t>
      </w:r>
      <w:r w:rsidR="007B73B8">
        <w:rPr>
          <w:sz w:val="22"/>
        </w:rPr>
        <w:fldChar w:fldCharType="begin"/>
      </w:r>
      <w:r w:rsidR="007B73B8">
        <w:rPr>
          <w:sz w:val="22"/>
        </w:rPr>
        <w:instrText xml:space="preserve"> STYLEREF 2 \s </w:instrText>
      </w:r>
      <w:r w:rsidR="007B73B8">
        <w:rPr>
          <w:sz w:val="22"/>
        </w:rPr>
        <w:fldChar w:fldCharType="separate"/>
      </w:r>
      <w:r w:rsidR="00D07291">
        <w:rPr>
          <w:noProof/>
          <w:sz w:val="22"/>
        </w:rPr>
        <w:t>5.2</w:t>
      </w:r>
      <w:r w:rsidR="007B73B8">
        <w:rPr>
          <w:sz w:val="22"/>
        </w:rPr>
        <w:fldChar w:fldCharType="end"/>
      </w:r>
      <w:r w:rsidR="007B73B8">
        <w:rPr>
          <w:sz w:val="22"/>
        </w:rPr>
        <w:noBreakHyphen/>
      </w:r>
      <w:r w:rsidR="007B73B8">
        <w:rPr>
          <w:sz w:val="22"/>
        </w:rPr>
        <w:fldChar w:fldCharType="begin"/>
      </w:r>
      <w:r w:rsidR="007B73B8">
        <w:rPr>
          <w:sz w:val="22"/>
        </w:rPr>
        <w:instrText xml:space="preserve"> SEQ Figure \* ARABIC \s 2 </w:instrText>
      </w:r>
      <w:r w:rsidR="007B73B8">
        <w:rPr>
          <w:sz w:val="22"/>
        </w:rPr>
        <w:fldChar w:fldCharType="separate"/>
      </w:r>
      <w:r w:rsidR="00D07291">
        <w:rPr>
          <w:noProof/>
          <w:sz w:val="22"/>
        </w:rPr>
        <w:t>4</w:t>
      </w:r>
      <w:r w:rsidR="007B73B8">
        <w:rPr>
          <w:sz w:val="22"/>
        </w:rPr>
        <w:fldChar w:fldCharType="end"/>
      </w:r>
      <w:bookmarkEnd w:id="1011"/>
      <w:r w:rsidRPr="00FC14C6">
        <w:rPr>
          <w:sz w:val="22"/>
        </w:rPr>
        <w:t> : champ de température imposé au modèle thermomécanique</w:t>
      </w:r>
    </w:p>
    <w:p w14:paraId="61703EB4" w14:textId="77777777" w:rsidR="00411D64" w:rsidRPr="00FC14C6" w:rsidRDefault="00411D64" w:rsidP="00B0655E">
      <w:pPr>
        <w:pStyle w:val="Default"/>
        <w:jc w:val="center"/>
        <w:rPr>
          <w:sz w:val="22"/>
        </w:rPr>
      </w:pPr>
    </w:p>
    <w:p w14:paraId="4FE6FD8D" w14:textId="77777777" w:rsidR="00B0655E" w:rsidRDefault="00B0655E" w:rsidP="00B0655E">
      <w:pPr>
        <w:pStyle w:val="Default"/>
        <w:keepNext/>
        <w:jc w:val="center"/>
      </w:pPr>
      <w:r>
        <w:rPr>
          <w:noProof/>
        </w:rPr>
        <w:drawing>
          <wp:inline distT="0" distB="0" distL="0" distR="0" wp14:anchorId="6EC3F76C" wp14:editId="3E4E6B1E">
            <wp:extent cx="5751452" cy="2880000"/>
            <wp:effectExtent l="0" t="0" r="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51452" cy="2880000"/>
                    </a:xfrm>
                    <a:prstGeom prst="rect">
                      <a:avLst/>
                    </a:prstGeom>
                    <a:noFill/>
                  </pic:spPr>
                </pic:pic>
              </a:graphicData>
            </a:graphic>
          </wp:inline>
        </w:drawing>
      </w:r>
    </w:p>
    <w:p w14:paraId="6B99F66B" w14:textId="10E35323" w:rsidR="00B0655E" w:rsidRPr="00FC14C6" w:rsidRDefault="00B0655E" w:rsidP="00B0655E">
      <w:pPr>
        <w:pStyle w:val="Lgende"/>
        <w:jc w:val="center"/>
        <w:rPr>
          <w:rFonts w:ascii="Calibri" w:hAnsi="Calibri" w:cs="Calibri"/>
          <w:i w:val="0"/>
          <w:iCs w:val="0"/>
          <w:color w:val="000000"/>
          <w:sz w:val="22"/>
          <w:szCs w:val="24"/>
        </w:rPr>
      </w:pPr>
      <w:bookmarkStart w:id="1012" w:name="_Ref531095605"/>
      <w:r w:rsidRPr="00FC14C6">
        <w:rPr>
          <w:rFonts w:ascii="Calibri" w:hAnsi="Calibri" w:cs="Calibri"/>
          <w:i w:val="0"/>
          <w:iCs w:val="0"/>
          <w:color w:val="000000"/>
          <w:sz w:val="22"/>
          <w:szCs w:val="24"/>
        </w:rPr>
        <w:t xml:space="preserve">Figure </w:t>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STYLEREF 2 \s </w:instrText>
      </w:r>
      <w:r w:rsidR="007B73B8">
        <w:rPr>
          <w:rFonts w:ascii="Calibri" w:hAnsi="Calibri" w:cs="Calibri"/>
          <w:i w:val="0"/>
          <w:iCs w:val="0"/>
          <w:color w:val="000000"/>
          <w:sz w:val="22"/>
          <w:szCs w:val="24"/>
        </w:rPr>
        <w:fldChar w:fldCharType="separate"/>
      </w:r>
      <w:r w:rsidR="00D07291">
        <w:rPr>
          <w:rFonts w:ascii="Calibri" w:hAnsi="Calibri" w:cs="Calibri"/>
          <w:i w:val="0"/>
          <w:iCs w:val="0"/>
          <w:noProof/>
          <w:color w:val="000000"/>
          <w:sz w:val="22"/>
          <w:szCs w:val="24"/>
        </w:rPr>
        <w:t>5.2</w:t>
      </w:r>
      <w:r w:rsidR="007B73B8">
        <w:rPr>
          <w:rFonts w:ascii="Calibri" w:hAnsi="Calibri" w:cs="Calibri"/>
          <w:i w:val="0"/>
          <w:iCs w:val="0"/>
          <w:color w:val="000000"/>
          <w:sz w:val="22"/>
          <w:szCs w:val="24"/>
        </w:rPr>
        <w:fldChar w:fldCharType="end"/>
      </w:r>
      <w:r w:rsidR="007B73B8">
        <w:rPr>
          <w:rFonts w:ascii="Calibri" w:hAnsi="Calibri" w:cs="Calibri"/>
          <w:i w:val="0"/>
          <w:iCs w:val="0"/>
          <w:color w:val="000000"/>
          <w:sz w:val="22"/>
          <w:szCs w:val="24"/>
        </w:rPr>
        <w:noBreakHyphen/>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SEQ Figure \* ARABIC \s 2 </w:instrText>
      </w:r>
      <w:r w:rsidR="007B73B8">
        <w:rPr>
          <w:rFonts w:ascii="Calibri" w:hAnsi="Calibri" w:cs="Calibri"/>
          <w:i w:val="0"/>
          <w:iCs w:val="0"/>
          <w:color w:val="000000"/>
          <w:sz w:val="22"/>
          <w:szCs w:val="24"/>
        </w:rPr>
        <w:fldChar w:fldCharType="separate"/>
      </w:r>
      <w:r w:rsidR="00D07291">
        <w:rPr>
          <w:rFonts w:ascii="Calibri" w:hAnsi="Calibri" w:cs="Calibri"/>
          <w:i w:val="0"/>
          <w:iCs w:val="0"/>
          <w:noProof/>
          <w:color w:val="000000"/>
          <w:sz w:val="22"/>
          <w:szCs w:val="24"/>
        </w:rPr>
        <w:t>5</w:t>
      </w:r>
      <w:r w:rsidR="007B73B8">
        <w:rPr>
          <w:rFonts w:ascii="Calibri" w:hAnsi="Calibri" w:cs="Calibri"/>
          <w:i w:val="0"/>
          <w:iCs w:val="0"/>
          <w:color w:val="000000"/>
          <w:sz w:val="22"/>
          <w:szCs w:val="24"/>
        </w:rPr>
        <w:fldChar w:fldCharType="end"/>
      </w:r>
      <w:bookmarkEnd w:id="1012"/>
      <w:r w:rsidRPr="00FC14C6">
        <w:rPr>
          <w:rFonts w:ascii="Calibri" w:hAnsi="Calibri" w:cs="Calibri"/>
          <w:i w:val="0"/>
          <w:iCs w:val="0"/>
          <w:color w:val="000000"/>
          <w:sz w:val="22"/>
          <w:szCs w:val="24"/>
        </w:rPr>
        <w:t xml:space="preserve"> : </w:t>
      </w:r>
      <w:r w:rsidR="009322D7">
        <w:rPr>
          <w:rFonts w:ascii="Calibri" w:hAnsi="Calibri" w:cs="Calibri"/>
          <w:i w:val="0"/>
          <w:iCs w:val="0"/>
          <w:color w:val="000000"/>
          <w:sz w:val="22"/>
          <w:szCs w:val="24"/>
        </w:rPr>
        <w:t xml:space="preserve">déflexion </w:t>
      </w:r>
      <w:r w:rsidRPr="00FC14C6">
        <w:rPr>
          <w:rFonts w:ascii="Calibri" w:hAnsi="Calibri" w:cs="Calibri"/>
          <w:i w:val="0"/>
          <w:iCs w:val="0"/>
          <w:color w:val="000000"/>
          <w:sz w:val="22"/>
          <w:szCs w:val="24"/>
        </w:rPr>
        <w:t>de la fibre neutre</w:t>
      </w:r>
      <w:r w:rsidR="009322D7">
        <w:rPr>
          <w:rFonts w:ascii="Calibri" w:hAnsi="Calibri" w:cs="Calibri"/>
          <w:i w:val="0"/>
          <w:iCs w:val="0"/>
          <w:color w:val="000000"/>
          <w:sz w:val="22"/>
          <w:szCs w:val="24"/>
        </w:rPr>
        <w:t xml:space="preserve"> du rotor 430mm</w:t>
      </w:r>
      <w:r w:rsidRPr="00FC14C6">
        <w:rPr>
          <w:rFonts w:ascii="Calibri" w:hAnsi="Calibri" w:cs="Calibri"/>
          <w:i w:val="0"/>
          <w:iCs w:val="0"/>
          <w:color w:val="000000"/>
          <w:sz w:val="22"/>
          <w:szCs w:val="24"/>
        </w:rPr>
        <w:t xml:space="preserve"> sous un chargement </w:t>
      </w:r>
      <m:oMath>
        <m:r>
          <w:rPr>
            <w:rFonts w:ascii="Cambria Math" w:hAnsi="Cambria Math" w:cs="Calibri"/>
            <w:color w:val="000000"/>
            <w:sz w:val="22"/>
            <w:szCs w:val="24"/>
          </w:rPr>
          <m:t>∆T=1°C</m:t>
        </m:r>
      </m:oMath>
    </w:p>
    <w:p w14:paraId="0C8F4BCE" w14:textId="22247063" w:rsidR="00B0655E" w:rsidRDefault="00B0655E" w:rsidP="00DB069B">
      <w:pPr>
        <w:pStyle w:val="Titre4"/>
        <w:ind w:left="709"/>
      </w:pPr>
      <w:r>
        <w:t>Résultats des analyses</w:t>
      </w:r>
    </w:p>
    <w:p w14:paraId="705BC4B9" w14:textId="17F7DF87" w:rsidR="00B0655E" w:rsidRPr="00FC14C6" w:rsidRDefault="00B0655E" w:rsidP="00B0655E">
      <w:pPr>
        <w:pStyle w:val="Default"/>
        <w:spacing w:before="120" w:line="360" w:lineRule="auto"/>
        <w:ind w:firstLine="709"/>
        <w:jc w:val="both"/>
        <w:rPr>
          <w:sz w:val="22"/>
        </w:rPr>
      </w:pPr>
      <w:r w:rsidRPr="00FC14C6">
        <w:rPr>
          <w:sz w:val="22"/>
        </w:rPr>
        <w:t xml:space="preserve">Une fois les trois coefficients d’influence </w:t>
      </w:r>
      <w:r>
        <w:rPr>
          <w:sz w:val="22"/>
        </w:rPr>
        <w:t>déterminés</w:t>
      </w:r>
      <w:r w:rsidRPr="00FC14C6">
        <w:rPr>
          <w:sz w:val="22"/>
        </w:rPr>
        <w:t>, l</w:t>
      </w:r>
      <w:r>
        <w:rPr>
          <w:sz w:val="22"/>
        </w:rPr>
        <w:t xml:space="preserve">es indicateurs correspondant aux conditions de fonctionnements sont calculés grâce à </w:t>
      </w:r>
      <w:r w:rsidRPr="00FC14C6">
        <w:rPr>
          <w:sz w:val="22"/>
        </w:rPr>
        <w:t>l’</w:t>
      </w:r>
      <w:r w:rsidRPr="00D46C9F">
        <w:rPr>
          <w:b/>
          <w:sz w:val="22"/>
        </w:rPr>
        <w:fldChar w:fldCharType="begin"/>
      </w:r>
      <w:r w:rsidRPr="00D46C9F">
        <w:rPr>
          <w:b/>
          <w:sz w:val="22"/>
        </w:rPr>
        <w:instrText xml:space="preserve"> REF _Ref531096466 \r \h  \* MERGEFORMAT </w:instrText>
      </w:r>
      <w:r w:rsidRPr="00D46C9F">
        <w:rPr>
          <w:b/>
          <w:sz w:val="22"/>
        </w:rPr>
      </w:r>
      <w:r w:rsidRPr="00D46C9F">
        <w:rPr>
          <w:b/>
          <w:sz w:val="22"/>
        </w:rPr>
        <w:fldChar w:fldCharType="separate"/>
      </w:r>
      <w:r w:rsidR="00D07291">
        <w:rPr>
          <w:b/>
          <w:sz w:val="22"/>
        </w:rPr>
        <w:t>Eq.5-12</w:t>
      </w:r>
      <w:r w:rsidRPr="00D46C9F">
        <w:rPr>
          <w:b/>
          <w:sz w:val="22"/>
        </w:rPr>
        <w:fldChar w:fldCharType="end"/>
      </w:r>
      <w:r w:rsidRPr="00FC14C6">
        <w:rPr>
          <w:sz w:val="22"/>
        </w:rPr>
        <w:t xml:space="preserve">. </w:t>
      </w:r>
      <w:r>
        <w:rPr>
          <w:sz w:val="22"/>
        </w:rPr>
        <w:t xml:space="preserve">Ses valeurs obtenues aux vitesses autours de 7000 tr/min sont </w:t>
      </w:r>
      <w:r w:rsidRPr="00FC14C6">
        <w:rPr>
          <w:sz w:val="22"/>
        </w:rPr>
        <w:t>illustré</w:t>
      </w:r>
      <w:r>
        <w:rPr>
          <w:sz w:val="22"/>
        </w:rPr>
        <w:t>es</w:t>
      </w:r>
      <w:r w:rsidRPr="00FC14C6">
        <w:rPr>
          <w:sz w:val="22"/>
        </w:rPr>
        <w:t xml:space="preserve"> </w:t>
      </w:r>
      <w:r>
        <w:rPr>
          <w:sz w:val="22"/>
        </w:rPr>
        <w:t>à la</w:t>
      </w:r>
      <w:r w:rsidRPr="00FC14C6">
        <w:rPr>
          <w:sz w:val="22"/>
        </w:rPr>
        <w:t xml:space="preserve"> </w:t>
      </w:r>
      <w:r w:rsidRPr="005D3CB3">
        <w:rPr>
          <w:b/>
          <w:sz w:val="22"/>
        </w:rPr>
        <w:fldChar w:fldCharType="begin"/>
      </w:r>
      <w:r w:rsidRPr="005D3CB3">
        <w:rPr>
          <w:b/>
          <w:sz w:val="22"/>
        </w:rPr>
        <w:instrText xml:space="preserve"> REF _Ref531096885 \h  \* MERGEFORMAT </w:instrText>
      </w:r>
      <w:r w:rsidRPr="005D3CB3">
        <w:rPr>
          <w:b/>
          <w:sz w:val="22"/>
        </w:rPr>
      </w:r>
      <w:r w:rsidRPr="005D3CB3">
        <w:rPr>
          <w:b/>
          <w:sz w:val="22"/>
        </w:rPr>
        <w:fldChar w:fldCharType="separate"/>
      </w:r>
      <w:r w:rsidR="00D07291" w:rsidRPr="00D07291">
        <w:rPr>
          <w:b/>
          <w:iCs/>
          <w:sz w:val="22"/>
        </w:rPr>
        <w:t xml:space="preserve">Figure </w:t>
      </w:r>
      <w:r w:rsidR="00D07291" w:rsidRPr="00D07291">
        <w:rPr>
          <w:b/>
          <w:iCs/>
          <w:noProof/>
          <w:sz w:val="22"/>
        </w:rPr>
        <w:t>5.2</w:t>
      </w:r>
      <w:r w:rsidR="00D07291" w:rsidRPr="00D07291">
        <w:rPr>
          <w:b/>
          <w:iCs/>
          <w:noProof/>
          <w:sz w:val="22"/>
        </w:rPr>
        <w:noBreakHyphen/>
        <w:t>6</w:t>
      </w:r>
      <w:r w:rsidRPr="005D3CB3">
        <w:rPr>
          <w:b/>
          <w:sz w:val="22"/>
        </w:rPr>
        <w:fldChar w:fldCharType="end"/>
      </w:r>
      <w:r w:rsidRPr="00FC14C6">
        <w:rPr>
          <w:sz w:val="22"/>
        </w:rPr>
        <w:t>.</w:t>
      </w:r>
    </w:p>
    <w:p w14:paraId="0B96D177" w14:textId="46549DA6" w:rsidR="00B0655E" w:rsidRDefault="00850859" w:rsidP="00B0655E">
      <w:pPr>
        <w:pStyle w:val="Default"/>
        <w:keepNext/>
        <w:spacing w:line="360" w:lineRule="auto"/>
        <w:jc w:val="center"/>
      </w:pPr>
      <w:r>
        <w:rPr>
          <w:noProof/>
        </w:rPr>
        <w:lastRenderedPageBreak/>
        <w:drawing>
          <wp:inline distT="0" distB="0" distL="0" distR="0" wp14:anchorId="534B4A51" wp14:editId="495A6459">
            <wp:extent cx="4536000" cy="2599200"/>
            <wp:effectExtent l="0" t="0" r="0" b="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536000" cy="2599200"/>
                    </a:xfrm>
                    <a:prstGeom prst="rect">
                      <a:avLst/>
                    </a:prstGeom>
                    <a:noFill/>
                  </pic:spPr>
                </pic:pic>
              </a:graphicData>
            </a:graphic>
          </wp:inline>
        </w:drawing>
      </w:r>
    </w:p>
    <w:p w14:paraId="33EE7735" w14:textId="427CFDA1" w:rsidR="00B0655E" w:rsidRPr="00FC14C6" w:rsidRDefault="00B0655E" w:rsidP="00B0655E">
      <w:pPr>
        <w:pStyle w:val="Lgende"/>
        <w:jc w:val="center"/>
        <w:rPr>
          <w:rFonts w:ascii="Calibri" w:hAnsi="Calibri" w:cs="Calibri"/>
          <w:i w:val="0"/>
          <w:iCs w:val="0"/>
          <w:color w:val="000000"/>
          <w:sz w:val="22"/>
          <w:szCs w:val="24"/>
        </w:rPr>
      </w:pPr>
      <w:bookmarkStart w:id="1013" w:name="_Ref531096885"/>
      <w:r w:rsidRPr="00FC14C6">
        <w:rPr>
          <w:rFonts w:ascii="Calibri" w:hAnsi="Calibri" w:cs="Calibri"/>
          <w:i w:val="0"/>
          <w:iCs w:val="0"/>
          <w:color w:val="000000"/>
          <w:sz w:val="22"/>
          <w:szCs w:val="24"/>
        </w:rPr>
        <w:t xml:space="preserve">Figure </w:t>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STYLEREF 2 \s </w:instrText>
      </w:r>
      <w:r w:rsidR="007B73B8">
        <w:rPr>
          <w:rFonts w:ascii="Calibri" w:hAnsi="Calibri" w:cs="Calibri"/>
          <w:i w:val="0"/>
          <w:iCs w:val="0"/>
          <w:color w:val="000000"/>
          <w:sz w:val="22"/>
          <w:szCs w:val="24"/>
        </w:rPr>
        <w:fldChar w:fldCharType="separate"/>
      </w:r>
      <w:r w:rsidR="00D07291">
        <w:rPr>
          <w:rFonts w:ascii="Calibri" w:hAnsi="Calibri" w:cs="Calibri"/>
          <w:i w:val="0"/>
          <w:iCs w:val="0"/>
          <w:noProof/>
          <w:color w:val="000000"/>
          <w:sz w:val="22"/>
          <w:szCs w:val="24"/>
        </w:rPr>
        <w:t>5.2</w:t>
      </w:r>
      <w:r w:rsidR="007B73B8">
        <w:rPr>
          <w:rFonts w:ascii="Calibri" w:hAnsi="Calibri" w:cs="Calibri"/>
          <w:i w:val="0"/>
          <w:iCs w:val="0"/>
          <w:color w:val="000000"/>
          <w:sz w:val="22"/>
          <w:szCs w:val="24"/>
        </w:rPr>
        <w:fldChar w:fldCharType="end"/>
      </w:r>
      <w:r w:rsidR="007B73B8">
        <w:rPr>
          <w:rFonts w:ascii="Calibri" w:hAnsi="Calibri" w:cs="Calibri"/>
          <w:i w:val="0"/>
          <w:iCs w:val="0"/>
          <w:color w:val="000000"/>
          <w:sz w:val="22"/>
          <w:szCs w:val="24"/>
        </w:rPr>
        <w:noBreakHyphen/>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SEQ Figure \* ARABIC \s 2 </w:instrText>
      </w:r>
      <w:r w:rsidR="007B73B8">
        <w:rPr>
          <w:rFonts w:ascii="Calibri" w:hAnsi="Calibri" w:cs="Calibri"/>
          <w:i w:val="0"/>
          <w:iCs w:val="0"/>
          <w:color w:val="000000"/>
          <w:sz w:val="22"/>
          <w:szCs w:val="24"/>
        </w:rPr>
        <w:fldChar w:fldCharType="separate"/>
      </w:r>
      <w:r w:rsidR="00D07291">
        <w:rPr>
          <w:rFonts w:ascii="Calibri" w:hAnsi="Calibri" w:cs="Calibri"/>
          <w:i w:val="0"/>
          <w:iCs w:val="0"/>
          <w:noProof/>
          <w:color w:val="000000"/>
          <w:sz w:val="22"/>
          <w:szCs w:val="24"/>
        </w:rPr>
        <w:t>6</w:t>
      </w:r>
      <w:r w:rsidR="007B73B8">
        <w:rPr>
          <w:rFonts w:ascii="Calibri" w:hAnsi="Calibri" w:cs="Calibri"/>
          <w:i w:val="0"/>
          <w:iCs w:val="0"/>
          <w:color w:val="000000"/>
          <w:sz w:val="22"/>
          <w:szCs w:val="24"/>
        </w:rPr>
        <w:fldChar w:fldCharType="end"/>
      </w:r>
      <w:bookmarkEnd w:id="1013"/>
      <w:r w:rsidRPr="00FC14C6">
        <w:rPr>
          <w:rFonts w:ascii="Calibri" w:hAnsi="Calibri" w:cs="Calibri"/>
          <w:i w:val="0"/>
          <w:iCs w:val="0"/>
          <w:color w:val="000000"/>
          <w:sz w:val="22"/>
          <w:szCs w:val="24"/>
        </w:rPr>
        <w:t> : Résultat d</w:t>
      </w:r>
      <w:r>
        <w:rPr>
          <w:rFonts w:ascii="Calibri" w:hAnsi="Calibri" w:cs="Calibri"/>
          <w:i w:val="0"/>
          <w:iCs w:val="0"/>
          <w:color w:val="000000"/>
          <w:sz w:val="22"/>
          <w:szCs w:val="24"/>
        </w:rPr>
        <w:t xml:space="preserve">es </w:t>
      </w:r>
      <w:r w:rsidRPr="00FC14C6">
        <w:rPr>
          <w:rFonts w:ascii="Calibri" w:hAnsi="Calibri" w:cs="Calibri"/>
          <w:i w:val="0"/>
          <w:iCs w:val="0"/>
          <w:color w:val="000000"/>
          <w:sz w:val="22"/>
          <w:szCs w:val="24"/>
        </w:rPr>
        <w:t>analyse</w:t>
      </w:r>
      <w:r>
        <w:rPr>
          <w:rFonts w:ascii="Calibri" w:hAnsi="Calibri" w:cs="Calibri"/>
          <w:i w:val="0"/>
          <w:iCs w:val="0"/>
          <w:color w:val="000000"/>
          <w:sz w:val="22"/>
          <w:szCs w:val="24"/>
        </w:rPr>
        <w:t>s</w:t>
      </w:r>
      <w:r w:rsidRPr="00FC14C6">
        <w:rPr>
          <w:rFonts w:ascii="Calibri" w:hAnsi="Calibri" w:cs="Calibri"/>
          <w:i w:val="0"/>
          <w:iCs w:val="0"/>
          <w:color w:val="000000"/>
          <w:sz w:val="22"/>
          <w:szCs w:val="24"/>
        </w:rPr>
        <w:t xml:space="preserve"> de </w:t>
      </w:r>
      <w:r>
        <w:rPr>
          <w:rFonts w:ascii="Calibri" w:hAnsi="Calibri" w:cs="Calibri"/>
          <w:i w:val="0"/>
          <w:iCs w:val="0"/>
          <w:color w:val="000000"/>
          <w:sz w:val="22"/>
          <w:szCs w:val="24"/>
        </w:rPr>
        <w:t xml:space="preserve">la </w:t>
      </w:r>
      <w:r w:rsidRPr="00FC14C6">
        <w:rPr>
          <w:rFonts w:ascii="Calibri" w:hAnsi="Calibri" w:cs="Calibri"/>
          <w:i w:val="0"/>
          <w:iCs w:val="0"/>
          <w:color w:val="000000"/>
          <w:sz w:val="22"/>
          <w:szCs w:val="24"/>
        </w:rPr>
        <w:t xml:space="preserve">stabilité de l’effet Morton </w:t>
      </w:r>
      <w:r w:rsidR="00DC41B7">
        <w:rPr>
          <w:rFonts w:ascii="Calibri" w:hAnsi="Calibri" w:cs="Calibri"/>
          <w:i w:val="0"/>
          <w:iCs w:val="0"/>
          <w:color w:val="000000"/>
          <w:sz w:val="22"/>
          <w:szCs w:val="24"/>
        </w:rPr>
        <w:t>du</w:t>
      </w:r>
      <w:r>
        <w:rPr>
          <w:rFonts w:ascii="Calibri" w:hAnsi="Calibri" w:cs="Calibri"/>
          <w:i w:val="0"/>
          <w:iCs w:val="0"/>
          <w:color w:val="000000"/>
          <w:sz w:val="22"/>
          <w:szCs w:val="24"/>
        </w:rPr>
        <w:t xml:space="preserve"> rotor</w:t>
      </w:r>
      <w:r w:rsidRPr="00FC14C6">
        <w:rPr>
          <w:rFonts w:ascii="Calibri" w:hAnsi="Calibri" w:cs="Calibri"/>
          <w:i w:val="0"/>
          <w:iCs w:val="0"/>
          <w:color w:val="000000"/>
          <w:sz w:val="22"/>
          <w:szCs w:val="24"/>
        </w:rPr>
        <w:t xml:space="preserve"> </w:t>
      </w:r>
      <w:r>
        <w:rPr>
          <w:rFonts w:ascii="Calibri" w:hAnsi="Calibri" w:cs="Calibri"/>
          <w:i w:val="0"/>
          <w:iCs w:val="0"/>
          <w:color w:val="000000"/>
          <w:sz w:val="22"/>
          <w:szCs w:val="24"/>
        </w:rPr>
        <w:t>court 430mm</w:t>
      </w:r>
    </w:p>
    <w:p w14:paraId="5E5FEFD6" w14:textId="41F98D3F" w:rsidR="00B0655E" w:rsidRPr="00FC14C6" w:rsidRDefault="00B0655E" w:rsidP="00B0655E">
      <w:pPr>
        <w:pStyle w:val="Default"/>
        <w:spacing w:line="360" w:lineRule="auto"/>
        <w:ind w:firstLine="708"/>
        <w:jc w:val="both"/>
        <w:rPr>
          <w:sz w:val="22"/>
        </w:rPr>
      </w:pPr>
      <w:r w:rsidRPr="00FC14C6">
        <w:rPr>
          <w:sz w:val="22"/>
        </w:rPr>
        <w:t xml:space="preserve">La </w:t>
      </w:r>
      <w:r w:rsidRPr="005D3CB3">
        <w:rPr>
          <w:b/>
          <w:sz w:val="22"/>
        </w:rPr>
        <w:fldChar w:fldCharType="begin"/>
      </w:r>
      <w:r w:rsidRPr="005D3CB3">
        <w:rPr>
          <w:b/>
          <w:sz w:val="22"/>
        </w:rPr>
        <w:instrText xml:space="preserve"> REF _Ref531096885 \h  \* MERGEFORMAT </w:instrText>
      </w:r>
      <w:r w:rsidRPr="005D3CB3">
        <w:rPr>
          <w:b/>
          <w:sz w:val="22"/>
        </w:rPr>
      </w:r>
      <w:r w:rsidRPr="005D3CB3">
        <w:rPr>
          <w:b/>
          <w:sz w:val="22"/>
        </w:rPr>
        <w:fldChar w:fldCharType="separate"/>
      </w:r>
      <w:r w:rsidR="00D07291" w:rsidRPr="00D07291">
        <w:rPr>
          <w:b/>
          <w:iCs/>
          <w:sz w:val="22"/>
        </w:rPr>
        <w:t xml:space="preserve">Figure </w:t>
      </w:r>
      <w:r w:rsidR="00D07291" w:rsidRPr="00D07291">
        <w:rPr>
          <w:b/>
          <w:iCs/>
          <w:noProof/>
          <w:sz w:val="22"/>
        </w:rPr>
        <w:t>5.2</w:t>
      </w:r>
      <w:r w:rsidR="00D07291" w:rsidRPr="00D07291">
        <w:rPr>
          <w:b/>
          <w:iCs/>
          <w:noProof/>
          <w:sz w:val="22"/>
        </w:rPr>
        <w:noBreakHyphen/>
        <w:t>6</w:t>
      </w:r>
      <w:r w:rsidRPr="005D3CB3">
        <w:rPr>
          <w:b/>
          <w:sz w:val="22"/>
        </w:rPr>
        <w:fldChar w:fldCharType="end"/>
      </w:r>
      <w:r w:rsidRPr="00FC14C6">
        <w:rPr>
          <w:sz w:val="22"/>
        </w:rPr>
        <w:t xml:space="preserve"> montre que les indicateurs l’effet Morton</w:t>
      </w:r>
      <w:r>
        <w:rPr>
          <w:sz w:val="22"/>
        </w:rPr>
        <w:t xml:space="preserve"> </w:t>
      </w:r>
      <m:oMath>
        <m:r>
          <w:rPr>
            <w:rFonts w:ascii="Cambria Math" w:hAnsi="Cambria Math"/>
            <w:sz w:val="22"/>
          </w:rPr>
          <m:t>ς</m:t>
        </m:r>
      </m:oMath>
      <w:r w:rsidRPr="00FC14C6">
        <w:rPr>
          <w:sz w:val="22"/>
        </w:rPr>
        <w:t xml:space="preserve"> sont tous largement inférieur à 1 dans la plage de vite</w:t>
      </w:r>
      <w:proofErr w:type="spellStart"/>
      <w:r>
        <w:rPr>
          <w:sz w:val="22"/>
        </w:rPr>
        <w:t>sses</w:t>
      </w:r>
      <w:proofErr w:type="spellEnd"/>
      <w:r>
        <w:rPr>
          <w:sz w:val="22"/>
        </w:rPr>
        <w:t xml:space="preserve"> ciblées. Ce résultat confirme</w:t>
      </w:r>
      <w:r w:rsidRPr="00FC14C6">
        <w:rPr>
          <w:sz w:val="22"/>
        </w:rPr>
        <w:t xml:space="preserve"> </w:t>
      </w:r>
      <w:r>
        <w:rPr>
          <w:sz w:val="22"/>
        </w:rPr>
        <w:t>le</w:t>
      </w:r>
      <w:r w:rsidRPr="00FC14C6">
        <w:rPr>
          <w:sz w:val="22"/>
        </w:rPr>
        <w:t xml:space="preserve"> comportement stable de l’effet Morton </w:t>
      </w:r>
      <w:r>
        <w:rPr>
          <w:sz w:val="22"/>
        </w:rPr>
        <w:t>observé expérimentalement et simulé numériquement sous la configuration du rotor court 430mm</w:t>
      </w:r>
      <w:r w:rsidRPr="00FC14C6">
        <w:rPr>
          <w:sz w:val="22"/>
        </w:rPr>
        <w:t xml:space="preserve">. </w:t>
      </w:r>
    </w:p>
    <w:p w14:paraId="2180DECD" w14:textId="77777777" w:rsidR="00B0655E" w:rsidRDefault="00B0655E" w:rsidP="00281AE4">
      <w:pPr>
        <w:pStyle w:val="Titre3"/>
        <w:ind w:left="709"/>
      </w:pPr>
      <w:bookmarkStart w:id="1014" w:name="_Ref534367121"/>
      <w:bookmarkStart w:id="1015" w:name="_Toc535252195"/>
      <w:r>
        <w:t>Configuration du rotor long 700mm</w:t>
      </w:r>
      <w:bookmarkEnd w:id="1014"/>
      <w:bookmarkEnd w:id="1015"/>
    </w:p>
    <w:p w14:paraId="67F03430" w14:textId="1298768F" w:rsidR="00B0655E" w:rsidRDefault="00B0655E" w:rsidP="00281AE4">
      <w:pPr>
        <w:spacing w:before="120" w:line="360" w:lineRule="auto"/>
        <w:ind w:firstLine="709"/>
      </w:pPr>
      <w:r>
        <w:t>Les origines de concevoir cette configuration du rotor</w:t>
      </w:r>
      <w:r w:rsidR="00DF07E1">
        <w:t xml:space="preserve"> long</w:t>
      </w:r>
      <w:r w:rsidR="009B6AD4">
        <w:t xml:space="preserve"> de</w:t>
      </w:r>
      <w:r>
        <w:t xml:space="preserve"> 700mm est de mettre en évidence l’effet Morton instable. En se basant sur les résultats des analyses obtenus précédemment sur le rotor court 430mm, le module faible du coefficient d’influence </w:t>
      </w:r>
      <m:oMath>
        <m:d>
          <m:dPr>
            <m:begChr m:val="|"/>
            <m:endChr m:val="|"/>
            <m:ctrlPr>
              <w:rPr>
                <w:rFonts w:ascii="Cambria Math" w:hAnsi="Cambria Math"/>
                <w:i/>
              </w:rPr>
            </m:ctrlPr>
          </m:dPr>
          <m:e>
            <m:r>
              <w:rPr>
                <w:rFonts w:ascii="Cambria Math" w:hAnsi="Cambria Math"/>
              </w:rPr>
              <m:t>C</m:t>
            </m:r>
          </m:e>
        </m:d>
      </m:oMath>
      <w:r>
        <w:t xml:space="preserve"> est </w:t>
      </w:r>
      <w:r w:rsidR="00C64D15">
        <w:t>signalé</w:t>
      </w:r>
      <w:r>
        <w:t xml:space="preserve">. Ainsi, cette configuration avec un disque de 10.4kg au lieu de 0.7kg en porte à faux est proposée. En outre, afin de maximiser la sensibilité des vibrations synchrones au balourd, il est décidé de rapprocher la vitesse de fonctionnement de la vitesse critique du premier mode de flexion. Par conséquent, le rotor est rallongé à 700mm et un disque supplémentaire de 6.4kg est positionné entre le roulement et le palier pour obtenir un rotor plus lourd. Les résultats des analyses de la stabilité sous cette configuration du rotor long justifient le déclenchement de l’effet Morton instable. </w:t>
      </w:r>
    </w:p>
    <w:p w14:paraId="050F0DDA" w14:textId="77777777" w:rsidR="00B0655E" w:rsidRDefault="00B0655E" w:rsidP="00281AE4">
      <w:pPr>
        <w:pStyle w:val="Titre4"/>
        <w:ind w:left="709"/>
      </w:pPr>
      <w:r>
        <w:t>Calculs des coefficients d’influence</w:t>
      </w:r>
    </w:p>
    <w:p w14:paraId="5353171C" w14:textId="479B049D" w:rsidR="00281AE4" w:rsidRPr="005A5EA6" w:rsidRDefault="00C26602" w:rsidP="005A5EA6">
      <w:pPr>
        <w:pStyle w:val="Default"/>
        <w:spacing w:before="120" w:line="360" w:lineRule="auto"/>
        <w:ind w:firstLine="709"/>
        <w:jc w:val="both"/>
        <w:rPr>
          <w:sz w:val="22"/>
        </w:rPr>
      </w:pPr>
      <w:r w:rsidRPr="00A56003">
        <w:rPr>
          <w:sz w:val="22"/>
        </w:rPr>
        <w:t>Différent de l’analyse de</w:t>
      </w:r>
      <w:r w:rsidR="00FC4F0F">
        <w:rPr>
          <w:sz w:val="22"/>
        </w:rPr>
        <w:t xml:space="preserve"> la stabilité de</w:t>
      </w:r>
      <w:r w:rsidRPr="00A56003">
        <w:rPr>
          <w:sz w:val="22"/>
        </w:rPr>
        <w:t xml:space="preserve"> l’effet Morton sur le rotor 430mm, le calcul de la réponse au balourd pour le rotor 700mm est réalisé en fonction des balourds différents à la vitesse fixe</w:t>
      </w:r>
      <w:r w:rsidR="0021580C">
        <w:rPr>
          <w:sz w:val="22"/>
        </w:rPr>
        <w:t xml:space="preserve"> de</w:t>
      </w:r>
      <w:r w:rsidRPr="00A56003">
        <w:rPr>
          <w:sz w:val="22"/>
        </w:rPr>
        <w:t xml:space="preserve"> 7500 tr/min. </w:t>
      </w:r>
      <w:r w:rsidR="007D6520">
        <w:rPr>
          <w:sz w:val="22"/>
        </w:rPr>
        <w:t>Les intérêts de réaliser cette analyse en fonction du balourd sont : d’une part, de</w:t>
      </w:r>
      <w:r>
        <w:rPr>
          <w:sz w:val="22"/>
        </w:rPr>
        <w:t xml:space="preserve"> </w:t>
      </w:r>
      <w:r w:rsidR="007D6520">
        <w:rPr>
          <w:sz w:val="22"/>
        </w:rPr>
        <w:t>figer la</w:t>
      </w:r>
      <w:r>
        <w:rPr>
          <w:sz w:val="22"/>
        </w:rPr>
        <w:t xml:space="preserve"> vitesse</w:t>
      </w:r>
      <w:r w:rsidR="007D6520">
        <w:rPr>
          <w:sz w:val="22"/>
        </w:rPr>
        <w:t xml:space="preserve"> du fonctionnement proche de la vitesse critique vers 8000 tr/min afin d’</w:t>
      </w:r>
      <w:r w:rsidRPr="00A56003">
        <w:rPr>
          <w:sz w:val="22"/>
        </w:rPr>
        <w:t>optimis</w:t>
      </w:r>
      <w:r>
        <w:rPr>
          <w:sz w:val="22"/>
        </w:rPr>
        <w:t>er</w:t>
      </w:r>
      <w:r w:rsidRPr="00A56003">
        <w:rPr>
          <w:sz w:val="22"/>
        </w:rPr>
        <w:t xml:space="preserve"> le module du coefficient d’influence </w:t>
      </w:r>
      <m:oMath>
        <m:r>
          <m:rPr>
            <m:sty m:val="bi"/>
          </m:rPr>
          <w:rPr>
            <w:rFonts w:ascii="Cambria Math" w:hAnsi="Cambria Math"/>
            <w:sz w:val="22"/>
          </w:rPr>
          <m:t>A</m:t>
        </m:r>
      </m:oMath>
      <w:r w:rsidRPr="00A56003">
        <w:rPr>
          <w:sz w:val="22"/>
        </w:rPr>
        <w:t xml:space="preserve"> pour reproduire l’effet Morton instable</w:t>
      </w:r>
      <w:r w:rsidR="007D6520">
        <w:rPr>
          <w:sz w:val="22"/>
        </w:rPr>
        <w:t> ; d’autre part, de tracer un</w:t>
      </w:r>
      <w:r>
        <w:rPr>
          <w:sz w:val="22"/>
        </w:rPr>
        <w:t xml:space="preserve"> diagramme de la stabilité en fonction du balourd </w:t>
      </w:r>
      <w:r w:rsidR="00FC2D04">
        <w:rPr>
          <w:sz w:val="22"/>
        </w:rPr>
        <w:t xml:space="preserve">qui </w:t>
      </w:r>
      <w:r>
        <w:rPr>
          <w:sz w:val="22"/>
        </w:rPr>
        <w:t>permet de connaitre le balourd</w:t>
      </w:r>
      <w:r w:rsidR="005B3237">
        <w:rPr>
          <w:sz w:val="22"/>
        </w:rPr>
        <w:t xml:space="preserve"> total</w:t>
      </w:r>
      <w:r>
        <w:rPr>
          <w:sz w:val="22"/>
        </w:rPr>
        <w:t xml:space="preserve"> </w:t>
      </w:r>
      <w:r w:rsidR="00131260">
        <w:rPr>
          <w:sz w:val="22"/>
        </w:rPr>
        <w:t xml:space="preserve">susceptible de </w:t>
      </w:r>
      <w:r>
        <w:rPr>
          <w:sz w:val="22"/>
        </w:rPr>
        <w:t xml:space="preserve">déclencher l’effet Morton instable. </w:t>
      </w:r>
    </w:p>
    <w:p w14:paraId="2D9313B4" w14:textId="77777777" w:rsidR="00B0655E" w:rsidRPr="00A56003" w:rsidRDefault="00B0655E" w:rsidP="00706BB2">
      <w:pPr>
        <w:pStyle w:val="Paragraphedeliste"/>
        <w:numPr>
          <w:ilvl w:val="0"/>
          <w:numId w:val="20"/>
        </w:numPr>
      </w:pPr>
      <w:r w:rsidRPr="00A56003">
        <w:t xml:space="preserve">Détermination du coefficient </w:t>
      </w:r>
      <m:oMath>
        <m:r>
          <m:rPr>
            <m:sty m:val="bi"/>
          </m:rPr>
          <w:rPr>
            <w:rFonts w:ascii="Cambria Math" w:hAnsi="Cambria Math"/>
          </w:rPr>
          <m:t>A</m:t>
        </m:r>
      </m:oMath>
    </w:p>
    <w:p w14:paraId="777A49B0" w14:textId="74F6A39E" w:rsidR="00024BB4" w:rsidRDefault="00F83247" w:rsidP="00AD2DC8">
      <w:pPr>
        <w:pStyle w:val="Default"/>
        <w:spacing w:before="120" w:line="360" w:lineRule="auto"/>
        <w:ind w:firstLine="708"/>
        <w:jc w:val="both"/>
        <w:rPr>
          <w:sz w:val="22"/>
        </w:rPr>
      </w:pPr>
      <w:r w:rsidRPr="00A56003">
        <w:rPr>
          <w:sz w:val="22"/>
        </w:rPr>
        <w:lastRenderedPageBreak/>
        <w:t>Le</w:t>
      </w:r>
      <w:r w:rsidR="00524CE8">
        <w:rPr>
          <w:sz w:val="22"/>
        </w:rPr>
        <w:t>s</w:t>
      </w:r>
      <w:r w:rsidRPr="00A56003">
        <w:rPr>
          <w:sz w:val="22"/>
        </w:rPr>
        <w:t xml:space="preserve"> calcul</w:t>
      </w:r>
      <w:r w:rsidR="00524CE8">
        <w:rPr>
          <w:sz w:val="22"/>
        </w:rPr>
        <w:t>s</w:t>
      </w:r>
      <w:r>
        <w:rPr>
          <w:sz w:val="22"/>
        </w:rPr>
        <w:t xml:space="preserve"> de la réponse au balourd </w:t>
      </w:r>
      <w:r w:rsidR="00EA1CFC">
        <w:rPr>
          <w:sz w:val="22"/>
        </w:rPr>
        <w:t>sont</w:t>
      </w:r>
      <w:r>
        <w:rPr>
          <w:sz w:val="22"/>
        </w:rPr>
        <w:t xml:space="preserve"> réalisé</w:t>
      </w:r>
      <w:r w:rsidR="00EA1CFC">
        <w:rPr>
          <w:sz w:val="22"/>
        </w:rPr>
        <w:t>s</w:t>
      </w:r>
      <w:r>
        <w:rPr>
          <w:sz w:val="22"/>
        </w:rPr>
        <w:t xml:space="preserve"> </w:t>
      </w:r>
      <w:r w:rsidRPr="00A56003">
        <w:rPr>
          <w:sz w:val="22"/>
        </w:rPr>
        <w:t xml:space="preserve">en utilisant </w:t>
      </w:r>
      <w:r>
        <w:rPr>
          <w:sz w:val="22"/>
        </w:rPr>
        <w:t xml:space="preserve">le modèle dynamique des rotors à </w:t>
      </w:r>
      <m:oMath>
        <m:r>
          <w:rPr>
            <w:rFonts w:ascii="Cambria Math" w:hAnsi="Cambria Math"/>
            <w:sz w:val="22"/>
          </w:rPr>
          <m:t>n</m:t>
        </m:r>
      </m:oMath>
      <w:r>
        <w:rPr>
          <w:sz w:val="22"/>
        </w:rPr>
        <w:t xml:space="preserve"> degrés de liberté</w:t>
      </w:r>
      <w:r w:rsidR="00CA7318">
        <w:rPr>
          <w:sz w:val="22"/>
        </w:rPr>
        <w:t xml:space="preserve">, </w:t>
      </w:r>
      <w:r w:rsidR="001C1F13">
        <w:rPr>
          <w:sz w:val="22"/>
        </w:rPr>
        <w:t xml:space="preserve">car le mode de flexion contribue aux </w:t>
      </w:r>
      <w:r w:rsidR="005C17BE">
        <w:rPr>
          <w:sz w:val="22"/>
        </w:rPr>
        <w:t>vibrations</w:t>
      </w:r>
      <w:r w:rsidR="001C1F13">
        <w:rPr>
          <w:sz w:val="22"/>
        </w:rPr>
        <w:t xml:space="preserve"> synchrones</w:t>
      </w:r>
      <w:r>
        <w:rPr>
          <w:sz w:val="22"/>
        </w:rPr>
        <w:t xml:space="preserve">. </w:t>
      </w:r>
      <w:r w:rsidR="00B0655E" w:rsidRPr="00A56003">
        <w:rPr>
          <w:sz w:val="22"/>
        </w:rPr>
        <w:t>Tous</w:t>
      </w:r>
      <w:r w:rsidR="009B044B">
        <w:rPr>
          <w:sz w:val="22"/>
        </w:rPr>
        <w:t xml:space="preserve"> les</w:t>
      </w:r>
      <w:r w:rsidR="00B0655E" w:rsidRPr="00A56003">
        <w:rPr>
          <w:sz w:val="22"/>
        </w:rPr>
        <w:t xml:space="preserve"> balourds </w:t>
      </w:r>
      <w:r w:rsidR="00B0655E">
        <w:rPr>
          <w:sz w:val="22"/>
        </w:rPr>
        <w:t>choisis</w:t>
      </w:r>
      <w:r w:rsidR="00B0655E" w:rsidRPr="00A56003">
        <w:rPr>
          <w:sz w:val="22"/>
        </w:rPr>
        <w:t xml:space="preserve"> sont positionnés à 180 degré par rapport à l’axe </w:t>
      </w:r>
      <m:oMath>
        <m:r>
          <w:rPr>
            <w:rFonts w:ascii="Cambria Math" w:hAnsi="Cambria Math"/>
            <w:sz w:val="22"/>
          </w:rPr>
          <m:t>r</m:t>
        </m:r>
      </m:oMath>
      <w:r w:rsidR="00B0655E" w:rsidRPr="00A56003">
        <w:rPr>
          <w:sz w:val="22"/>
        </w:rPr>
        <w:t xml:space="preserve"> du repère</w:t>
      </w:r>
      <w:r w:rsidR="00B0655E">
        <w:rPr>
          <w:sz w:val="22"/>
        </w:rPr>
        <w:t xml:space="preserve"> mobile</w:t>
      </w:r>
      <w:r w:rsidR="00B0655E" w:rsidRPr="00A56003">
        <w:rPr>
          <w:sz w:val="22"/>
        </w:rPr>
        <w:t xml:space="preserve"> de rotor</w:t>
      </w:r>
      <m:oMath>
        <m:r>
          <w:rPr>
            <w:rFonts w:ascii="Cambria Math" w:hAnsi="Cambria Math"/>
            <w:sz w:val="22"/>
          </w:rPr>
          <m:t xml:space="preserve"> </m:t>
        </m:r>
        <m:sSub>
          <m:sSubPr>
            <m:ctrlPr>
              <w:rPr>
                <w:rFonts w:ascii="Cambria Math" w:hAnsi="Cambria Math"/>
                <w:i/>
                <w:sz w:val="22"/>
              </w:rPr>
            </m:ctrlPr>
          </m:sSubPr>
          <m:e>
            <m:r>
              <w:rPr>
                <w:rFonts w:ascii="Cambria Math" w:hAnsi="Cambria Math"/>
                <w:sz w:val="22"/>
              </w:rPr>
              <m:t>R</m:t>
            </m:r>
          </m:e>
          <m:sub>
            <m:r>
              <w:rPr>
                <w:rFonts w:ascii="Cambria Math" w:hAnsi="Cambria Math"/>
                <w:sz w:val="22"/>
              </w:rPr>
              <m:t>2</m:t>
            </m:r>
          </m:sub>
        </m:sSub>
        <m:r>
          <w:rPr>
            <w:rFonts w:ascii="Cambria Math" w:hAnsi="Cambria Math"/>
            <w:sz w:val="22"/>
          </w:rPr>
          <m:t>&lt;r,t&gt;</m:t>
        </m:r>
      </m:oMath>
      <w:r w:rsidR="00B0655E" w:rsidRPr="00A56003">
        <w:rPr>
          <w:sz w:val="22"/>
        </w:rPr>
        <w:t xml:space="preserve">.  </w:t>
      </w:r>
      <w:r w:rsidR="00B0655E">
        <w:rPr>
          <w:sz w:val="22"/>
        </w:rPr>
        <w:t>Les résultats</w:t>
      </w:r>
      <w:r w:rsidR="00AD2DC8">
        <w:rPr>
          <w:sz w:val="22"/>
        </w:rPr>
        <w:t xml:space="preserve"> de la réponse au balourd obtenus par les deux approches </w:t>
      </w:r>
      <w:r w:rsidR="00B0655E" w:rsidRPr="00A56003">
        <w:rPr>
          <w:sz w:val="22"/>
        </w:rPr>
        <w:t xml:space="preserve">sont illustrés à la </w:t>
      </w:r>
      <w:r w:rsidR="00B0655E" w:rsidRPr="00C5503D">
        <w:rPr>
          <w:b/>
          <w:sz w:val="22"/>
        </w:rPr>
        <w:fldChar w:fldCharType="begin"/>
      </w:r>
      <w:r w:rsidR="00B0655E" w:rsidRPr="00C5503D">
        <w:rPr>
          <w:b/>
          <w:sz w:val="22"/>
        </w:rPr>
        <w:instrText xml:space="preserve"> REF _Ref531189711 \h  \* MERGEFORMAT </w:instrText>
      </w:r>
      <w:r w:rsidR="00B0655E" w:rsidRPr="00C5503D">
        <w:rPr>
          <w:b/>
          <w:sz w:val="22"/>
        </w:rPr>
      </w:r>
      <w:r w:rsidR="00B0655E" w:rsidRPr="00C5503D">
        <w:rPr>
          <w:b/>
          <w:sz w:val="22"/>
        </w:rPr>
        <w:fldChar w:fldCharType="separate"/>
      </w:r>
      <w:r w:rsidR="00D07291" w:rsidRPr="00D07291">
        <w:rPr>
          <w:b/>
          <w:iCs/>
          <w:sz w:val="22"/>
        </w:rPr>
        <w:t xml:space="preserve">Figure </w:t>
      </w:r>
      <w:r w:rsidR="00D07291" w:rsidRPr="00D07291">
        <w:rPr>
          <w:b/>
          <w:iCs/>
          <w:noProof/>
          <w:sz w:val="22"/>
        </w:rPr>
        <w:t>5.2</w:t>
      </w:r>
      <w:r w:rsidR="00D07291" w:rsidRPr="00D07291">
        <w:rPr>
          <w:b/>
          <w:iCs/>
          <w:noProof/>
          <w:sz w:val="22"/>
        </w:rPr>
        <w:noBreakHyphen/>
        <w:t>7</w:t>
      </w:r>
      <w:r w:rsidR="00B0655E" w:rsidRPr="00C5503D">
        <w:rPr>
          <w:b/>
          <w:sz w:val="22"/>
        </w:rPr>
        <w:fldChar w:fldCharType="end"/>
      </w:r>
      <w:r w:rsidR="00B0655E" w:rsidRPr="00A56003">
        <w:rPr>
          <w:sz w:val="22"/>
        </w:rPr>
        <w:t xml:space="preserve">. </w:t>
      </w:r>
      <w:r w:rsidR="00AD2DC8">
        <w:rPr>
          <w:sz w:val="22"/>
        </w:rPr>
        <w:t xml:space="preserve"> Les résultats de calcul des coefficients d’influence </w:t>
      </w:r>
      <m:oMath>
        <m:r>
          <m:rPr>
            <m:sty m:val="bi"/>
          </m:rPr>
          <w:rPr>
            <w:rFonts w:ascii="Cambria Math" w:hAnsi="Cambria Math"/>
            <w:sz w:val="22"/>
          </w:rPr>
          <m:t xml:space="preserve">A </m:t>
        </m:r>
      </m:oMath>
      <w:r w:rsidR="00AD2DC8" w:rsidRPr="00C658A5">
        <w:rPr>
          <w:sz w:val="22"/>
        </w:rPr>
        <w:t xml:space="preserve"> </w:t>
      </w:r>
      <w:r w:rsidR="00AD2DC8">
        <w:rPr>
          <w:sz w:val="22"/>
        </w:rPr>
        <w:t xml:space="preserve">du rotor long sont présentés à la </w:t>
      </w:r>
      <w:r w:rsidR="00AD2DC8" w:rsidRPr="00F7690E">
        <w:rPr>
          <w:b/>
          <w:sz w:val="22"/>
        </w:rPr>
        <w:fldChar w:fldCharType="begin"/>
      </w:r>
      <w:r w:rsidR="00AD2DC8" w:rsidRPr="00F7690E">
        <w:rPr>
          <w:b/>
          <w:sz w:val="22"/>
        </w:rPr>
        <w:instrText xml:space="preserve"> REF _Ref534232364 \h </w:instrText>
      </w:r>
      <w:r w:rsidR="00AD2DC8">
        <w:rPr>
          <w:b/>
          <w:sz w:val="22"/>
        </w:rPr>
        <w:instrText xml:space="preserve"> \* MERGEFORMAT </w:instrText>
      </w:r>
      <w:r w:rsidR="00AD2DC8" w:rsidRPr="00F7690E">
        <w:rPr>
          <w:b/>
          <w:sz w:val="22"/>
        </w:rPr>
      </w:r>
      <w:r w:rsidR="00AD2DC8" w:rsidRPr="00F7690E">
        <w:rPr>
          <w:b/>
          <w:sz w:val="22"/>
        </w:rPr>
        <w:fldChar w:fldCharType="separate"/>
      </w:r>
      <w:r w:rsidR="00D07291" w:rsidRPr="00D07291">
        <w:rPr>
          <w:b/>
          <w:sz w:val="22"/>
        </w:rPr>
        <w:t xml:space="preserve">Figure </w:t>
      </w:r>
      <w:r w:rsidR="00D07291" w:rsidRPr="00D07291">
        <w:rPr>
          <w:b/>
          <w:noProof/>
          <w:sz w:val="22"/>
        </w:rPr>
        <w:t>5.2</w:t>
      </w:r>
      <w:r w:rsidR="00D07291" w:rsidRPr="00D07291">
        <w:rPr>
          <w:b/>
          <w:noProof/>
          <w:sz w:val="22"/>
        </w:rPr>
        <w:noBreakHyphen/>
        <w:t>8</w:t>
      </w:r>
      <w:r w:rsidR="00AD2DC8" w:rsidRPr="00F7690E">
        <w:rPr>
          <w:b/>
          <w:sz w:val="22"/>
        </w:rPr>
        <w:fldChar w:fldCharType="end"/>
      </w:r>
      <w:r w:rsidR="00AD2DC8" w:rsidRPr="00F7690E">
        <w:rPr>
          <w:sz w:val="22"/>
        </w:rPr>
        <w:t>.</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B0655E" w14:paraId="08827737" w14:textId="77777777" w:rsidTr="008D2A74">
        <w:tc>
          <w:tcPr>
            <w:tcW w:w="9062" w:type="dxa"/>
          </w:tcPr>
          <w:p w14:paraId="678C32B7" w14:textId="77777777" w:rsidR="00B0655E" w:rsidRPr="00256A18" w:rsidRDefault="00B0655E" w:rsidP="008D2A74">
            <w:pPr>
              <w:pStyle w:val="Default"/>
              <w:jc w:val="center"/>
            </w:pPr>
            <w:r>
              <w:rPr>
                <w:noProof/>
              </w:rPr>
              <w:drawing>
                <wp:inline distT="0" distB="0" distL="0" distR="0" wp14:anchorId="1D0CFDB6" wp14:editId="166DDDCD">
                  <wp:extent cx="5048250" cy="2886075"/>
                  <wp:effectExtent l="0" t="0" r="0" b="9525"/>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048250" cy="2886075"/>
                          </a:xfrm>
                          <a:prstGeom prst="rect">
                            <a:avLst/>
                          </a:prstGeom>
                        </pic:spPr>
                      </pic:pic>
                    </a:graphicData>
                  </a:graphic>
                </wp:inline>
              </w:drawing>
            </w:r>
            <w:r>
              <w:rPr>
                <w:sz w:val="22"/>
              </w:rPr>
              <w:br/>
            </w:r>
            <w:r>
              <w:t>(a)</w:t>
            </w:r>
            <w:r w:rsidRPr="00A56003">
              <w:rPr>
                <w:sz w:val="22"/>
              </w:rPr>
              <w:t xml:space="preserve"> amplitude</w:t>
            </w:r>
          </w:p>
        </w:tc>
      </w:tr>
      <w:tr w:rsidR="00B0655E" w14:paraId="59A75532" w14:textId="77777777" w:rsidTr="008D2A74">
        <w:tc>
          <w:tcPr>
            <w:tcW w:w="9062" w:type="dxa"/>
          </w:tcPr>
          <w:p w14:paraId="10243F91" w14:textId="77777777" w:rsidR="00B0655E" w:rsidRPr="00086068" w:rsidRDefault="00B0655E" w:rsidP="008D2A74">
            <w:pPr>
              <w:pStyle w:val="Default"/>
              <w:keepNext/>
              <w:jc w:val="center"/>
            </w:pPr>
            <w:r>
              <w:rPr>
                <w:noProof/>
              </w:rPr>
              <w:drawing>
                <wp:inline distT="0" distB="0" distL="0" distR="0" wp14:anchorId="0FE2BB2C" wp14:editId="08333538">
                  <wp:extent cx="5047615" cy="2889885"/>
                  <wp:effectExtent l="0" t="0" r="0" b="5715"/>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047615" cy="2889885"/>
                          </a:xfrm>
                          <a:prstGeom prst="rect">
                            <a:avLst/>
                          </a:prstGeom>
                          <a:noFill/>
                        </pic:spPr>
                      </pic:pic>
                    </a:graphicData>
                  </a:graphic>
                </wp:inline>
              </w:drawing>
            </w:r>
            <w:r>
              <w:rPr>
                <w:sz w:val="22"/>
              </w:rPr>
              <w:br/>
            </w:r>
            <w:r>
              <w:t xml:space="preserve">(b) </w:t>
            </w:r>
            <w:r>
              <w:rPr>
                <w:i/>
                <w:iCs/>
                <w:sz w:val="22"/>
              </w:rPr>
              <w:t>p</w:t>
            </w:r>
            <w:r w:rsidRPr="00A56003">
              <w:rPr>
                <w:sz w:val="22"/>
              </w:rPr>
              <w:t>hase</w:t>
            </w:r>
          </w:p>
        </w:tc>
      </w:tr>
      <w:tr w:rsidR="00B0655E" w14:paraId="53106597" w14:textId="77777777" w:rsidTr="008D2A74">
        <w:tc>
          <w:tcPr>
            <w:tcW w:w="9062" w:type="dxa"/>
          </w:tcPr>
          <w:p w14:paraId="037C4FDC" w14:textId="1DF03015" w:rsidR="00B0655E" w:rsidRPr="00086068" w:rsidRDefault="00B0655E" w:rsidP="008D2A74">
            <w:pPr>
              <w:pStyle w:val="Lgende"/>
              <w:spacing w:after="0"/>
              <w:jc w:val="center"/>
              <w:rPr>
                <w:rFonts w:ascii="Calibri" w:hAnsi="Calibri" w:cs="Calibri"/>
                <w:i w:val="0"/>
                <w:iCs w:val="0"/>
                <w:color w:val="000000"/>
                <w:sz w:val="22"/>
                <w:szCs w:val="24"/>
              </w:rPr>
            </w:pPr>
            <w:bookmarkStart w:id="1016" w:name="_Ref531189711"/>
            <w:r w:rsidRPr="00A56003">
              <w:rPr>
                <w:rFonts w:ascii="Calibri" w:hAnsi="Calibri" w:cs="Calibri"/>
                <w:i w:val="0"/>
                <w:iCs w:val="0"/>
                <w:color w:val="000000"/>
                <w:sz w:val="22"/>
                <w:szCs w:val="24"/>
              </w:rPr>
              <w:t xml:space="preserve">Figure </w:t>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STYLEREF 2 \s </w:instrText>
            </w:r>
            <w:r w:rsidR="007B73B8">
              <w:rPr>
                <w:rFonts w:ascii="Calibri" w:hAnsi="Calibri" w:cs="Calibri"/>
                <w:i w:val="0"/>
                <w:iCs w:val="0"/>
                <w:color w:val="000000"/>
                <w:sz w:val="22"/>
                <w:szCs w:val="24"/>
              </w:rPr>
              <w:fldChar w:fldCharType="separate"/>
            </w:r>
            <w:r w:rsidR="00D07291">
              <w:rPr>
                <w:rFonts w:ascii="Calibri" w:hAnsi="Calibri" w:cs="Calibri"/>
                <w:i w:val="0"/>
                <w:iCs w:val="0"/>
                <w:noProof/>
                <w:color w:val="000000"/>
                <w:sz w:val="22"/>
                <w:szCs w:val="24"/>
              </w:rPr>
              <w:t>5.2</w:t>
            </w:r>
            <w:r w:rsidR="007B73B8">
              <w:rPr>
                <w:rFonts w:ascii="Calibri" w:hAnsi="Calibri" w:cs="Calibri"/>
                <w:i w:val="0"/>
                <w:iCs w:val="0"/>
                <w:color w:val="000000"/>
                <w:sz w:val="22"/>
                <w:szCs w:val="24"/>
              </w:rPr>
              <w:fldChar w:fldCharType="end"/>
            </w:r>
            <w:r w:rsidR="007B73B8">
              <w:rPr>
                <w:rFonts w:ascii="Calibri" w:hAnsi="Calibri" w:cs="Calibri"/>
                <w:i w:val="0"/>
                <w:iCs w:val="0"/>
                <w:color w:val="000000"/>
                <w:sz w:val="22"/>
                <w:szCs w:val="24"/>
              </w:rPr>
              <w:noBreakHyphen/>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SEQ Figure \* ARABIC \s 2 </w:instrText>
            </w:r>
            <w:r w:rsidR="007B73B8">
              <w:rPr>
                <w:rFonts w:ascii="Calibri" w:hAnsi="Calibri" w:cs="Calibri"/>
                <w:i w:val="0"/>
                <w:iCs w:val="0"/>
                <w:color w:val="000000"/>
                <w:sz w:val="22"/>
                <w:szCs w:val="24"/>
              </w:rPr>
              <w:fldChar w:fldCharType="separate"/>
            </w:r>
            <w:r w:rsidR="00D07291">
              <w:rPr>
                <w:rFonts w:ascii="Calibri" w:hAnsi="Calibri" w:cs="Calibri"/>
                <w:i w:val="0"/>
                <w:iCs w:val="0"/>
                <w:noProof/>
                <w:color w:val="000000"/>
                <w:sz w:val="22"/>
                <w:szCs w:val="24"/>
              </w:rPr>
              <w:t>7</w:t>
            </w:r>
            <w:r w:rsidR="007B73B8">
              <w:rPr>
                <w:rFonts w:ascii="Calibri" w:hAnsi="Calibri" w:cs="Calibri"/>
                <w:i w:val="0"/>
                <w:iCs w:val="0"/>
                <w:color w:val="000000"/>
                <w:sz w:val="22"/>
                <w:szCs w:val="24"/>
              </w:rPr>
              <w:fldChar w:fldCharType="end"/>
            </w:r>
            <w:bookmarkEnd w:id="1016"/>
            <w:r w:rsidRPr="00A56003">
              <w:rPr>
                <w:rFonts w:ascii="Calibri" w:hAnsi="Calibri" w:cs="Calibri"/>
                <w:i w:val="0"/>
                <w:iCs w:val="0"/>
                <w:color w:val="000000"/>
                <w:sz w:val="22"/>
                <w:szCs w:val="24"/>
              </w:rPr>
              <w:t> : Résultats du calcul de la réponse au balourd (Um différ</w:t>
            </w:r>
            <w:r>
              <w:rPr>
                <w:rFonts w:ascii="Calibri" w:hAnsi="Calibri" w:cs="Calibri"/>
                <w:i w:val="0"/>
                <w:iCs w:val="0"/>
                <w:color w:val="000000"/>
                <w:sz w:val="22"/>
                <w:szCs w:val="24"/>
              </w:rPr>
              <w:t xml:space="preserve">ent à 180 </w:t>
            </w:r>
            <w:proofErr w:type="spellStart"/>
            <w:r>
              <w:rPr>
                <w:rFonts w:ascii="Calibri" w:hAnsi="Calibri" w:cs="Calibri"/>
                <w:i w:val="0"/>
                <w:iCs w:val="0"/>
                <w:color w:val="000000"/>
                <w:sz w:val="22"/>
                <w:szCs w:val="24"/>
              </w:rPr>
              <w:t>deg</w:t>
            </w:r>
            <w:proofErr w:type="spellEnd"/>
            <w:r>
              <w:rPr>
                <w:rFonts w:ascii="Calibri" w:hAnsi="Calibri" w:cs="Calibri"/>
                <w:i w:val="0"/>
                <w:iCs w:val="0"/>
                <w:color w:val="000000"/>
                <w:sz w:val="22"/>
                <w:szCs w:val="24"/>
              </w:rPr>
              <w:t>) du rotor 700mm</w:t>
            </w:r>
          </w:p>
        </w:tc>
      </w:tr>
    </w:tbl>
    <w:p w14:paraId="4DCF8D8F" w14:textId="77777777" w:rsidR="000242D9" w:rsidRPr="00E95E48" w:rsidRDefault="000242D9" w:rsidP="000242D9"/>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0242D9" w14:paraId="115D4C66" w14:textId="77777777" w:rsidTr="008D2A74">
        <w:tc>
          <w:tcPr>
            <w:tcW w:w="9062" w:type="dxa"/>
          </w:tcPr>
          <w:p w14:paraId="2E76746D" w14:textId="77777777" w:rsidR="000242D9" w:rsidRPr="00256A18" w:rsidRDefault="000242D9" w:rsidP="008D2A74">
            <w:pPr>
              <w:pStyle w:val="Default"/>
              <w:jc w:val="center"/>
            </w:pPr>
            <w:r>
              <w:rPr>
                <w:noProof/>
              </w:rPr>
              <w:lastRenderedPageBreak/>
              <w:drawing>
                <wp:inline distT="0" distB="0" distL="0" distR="0" wp14:anchorId="0A9BE27E" wp14:editId="194C9FAB">
                  <wp:extent cx="5048250" cy="2886075"/>
                  <wp:effectExtent l="0" t="0" r="0" b="9525"/>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048250" cy="2886075"/>
                          </a:xfrm>
                          <a:prstGeom prst="rect">
                            <a:avLst/>
                          </a:prstGeom>
                        </pic:spPr>
                      </pic:pic>
                    </a:graphicData>
                  </a:graphic>
                </wp:inline>
              </w:drawing>
            </w:r>
            <w:r>
              <w:rPr>
                <w:sz w:val="22"/>
              </w:rPr>
              <w:br/>
            </w:r>
            <w:r>
              <w:t>(a)</w:t>
            </w:r>
            <w:r w:rsidRPr="00A56003">
              <w:rPr>
                <w:sz w:val="22"/>
              </w:rPr>
              <w:t xml:space="preserve"> </w:t>
            </w:r>
            <w:r w:rsidRPr="00FC14C6">
              <w:rPr>
                <w:sz w:val="22"/>
              </w:rPr>
              <w:t>module</w:t>
            </w:r>
            <w:r>
              <w:rPr>
                <w:sz w:val="22"/>
              </w:rPr>
              <w:t xml:space="preserve"> </w:t>
            </w:r>
            <m:oMath>
              <m:d>
                <m:dPr>
                  <m:begChr m:val="|"/>
                  <m:endChr m:val="|"/>
                  <m:ctrlPr>
                    <w:rPr>
                      <w:rFonts w:ascii="Cambria Math" w:hAnsi="Cambria Math"/>
                      <w:i/>
                      <w:sz w:val="22"/>
                    </w:rPr>
                  </m:ctrlPr>
                </m:dPr>
                <m:e>
                  <m:r>
                    <w:rPr>
                      <w:rFonts w:ascii="Cambria Math" w:hAnsi="Cambria Math"/>
                      <w:sz w:val="22"/>
                    </w:rPr>
                    <m:t>A</m:t>
                  </m:r>
                </m:e>
              </m:d>
            </m:oMath>
          </w:p>
        </w:tc>
      </w:tr>
      <w:tr w:rsidR="000242D9" w14:paraId="5169DE17" w14:textId="77777777" w:rsidTr="008D2A74">
        <w:tc>
          <w:tcPr>
            <w:tcW w:w="9062" w:type="dxa"/>
          </w:tcPr>
          <w:p w14:paraId="43488D84" w14:textId="77777777" w:rsidR="000242D9" w:rsidRPr="00086068" w:rsidRDefault="000242D9" w:rsidP="008D2A74">
            <w:pPr>
              <w:pStyle w:val="Default"/>
              <w:keepNext/>
              <w:jc w:val="center"/>
            </w:pPr>
            <w:r>
              <w:rPr>
                <w:noProof/>
              </w:rPr>
              <w:drawing>
                <wp:inline distT="0" distB="0" distL="0" distR="0" wp14:anchorId="2B9616D3" wp14:editId="37F65CDE">
                  <wp:extent cx="5047615" cy="2889885"/>
                  <wp:effectExtent l="0" t="0" r="0" b="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047615" cy="2889885"/>
                          </a:xfrm>
                          <a:prstGeom prst="rect">
                            <a:avLst/>
                          </a:prstGeom>
                          <a:noFill/>
                        </pic:spPr>
                      </pic:pic>
                    </a:graphicData>
                  </a:graphic>
                </wp:inline>
              </w:drawing>
            </w:r>
            <w:r>
              <w:rPr>
                <w:sz w:val="22"/>
              </w:rPr>
              <w:br/>
            </w:r>
            <w:r>
              <w:t xml:space="preserve">(b) </w:t>
            </w:r>
            <w:r w:rsidRPr="00FA74F0">
              <w:rPr>
                <w:sz w:val="22"/>
              </w:rPr>
              <w:t>phase</w:t>
            </w:r>
            <w:r>
              <w:t xml:space="preserve"> </w:t>
            </w:r>
            <m:oMath>
              <m:sSub>
                <m:sSubPr>
                  <m:ctrlPr>
                    <w:rPr>
                      <w:rFonts w:ascii="Cambria Math" w:hAnsi="Cambria Math"/>
                      <w:i/>
                    </w:rPr>
                  </m:ctrlPr>
                </m:sSubPr>
                <m:e>
                  <m:r>
                    <w:rPr>
                      <w:rFonts w:ascii="Cambria Math" w:hAnsi="Cambria Math"/>
                    </w:rPr>
                    <m:t>α</m:t>
                  </m:r>
                </m:e>
                <m:sub>
                  <m:r>
                    <w:rPr>
                      <w:rFonts w:ascii="Cambria Math" w:hAnsi="Cambria Math"/>
                    </w:rPr>
                    <m:t>A</m:t>
                  </m:r>
                </m:sub>
              </m:sSub>
            </m:oMath>
          </w:p>
        </w:tc>
      </w:tr>
      <w:tr w:rsidR="000242D9" w14:paraId="11086874" w14:textId="77777777" w:rsidTr="008D2A74">
        <w:tc>
          <w:tcPr>
            <w:tcW w:w="9062" w:type="dxa"/>
          </w:tcPr>
          <w:p w14:paraId="6579E9BA" w14:textId="0A4D37C5" w:rsidR="000242D9" w:rsidRPr="00086068" w:rsidRDefault="000242D9" w:rsidP="008D2A74">
            <w:pPr>
              <w:pStyle w:val="Default"/>
              <w:spacing w:line="360" w:lineRule="auto"/>
              <w:jc w:val="center"/>
              <w:rPr>
                <w:sz w:val="22"/>
              </w:rPr>
            </w:pPr>
            <w:bookmarkStart w:id="1017" w:name="_Ref534232364"/>
            <w:r w:rsidRPr="00A56003">
              <w:rPr>
                <w:sz w:val="22"/>
              </w:rPr>
              <w:t xml:space="preserve">Figure </w:t>
            </w:r>
            <w:r w:rsidR="007B73B8">
              <w:rPr>
                <w:sz w:val="22"/>
              </w:rPr>
              <w:fldChar w:fldCharType="begin"/>
            </w:r>
            <w:r w:rsidR="007B73B8">
              <w:rPr>
                <w:sz w:val="22"/>
              </w:rPr>
              <w:instrText xml:space="preserve"> STYLEREF 2 \s </w:instrText>
            </w:r>
            <w:r w:rsidR="007B73B8">
              <w:rPr>
                <w:sz w:val="22"/>
              </w:rPr>
              <w:fldChar w:fldCharType="separate"/>
            </w:r>
            <w:r w:rsidR="00D07291">
              <w:rPr>
                <w:noProof/>
                <w:sz w:val="22"/>
              </w:rPr>
              <w:t>5.2</w:t>
            </w:r>
            <w:r w:rsidR="007B73B8">
              <w:rPr>
                <w:sz w:val="22"/>
              </w:rPr>
              <w:fldChar w:fldCharType="end"/>
            </w:r>
            <w:r w:rsidR="007B73B8">
              <w:rPr>
                <w:sz w:val="22"/>
              </w:rPr>
              <w:noBreakHyphen/>
            </w:r>
            <w:r w:rsidR="007B73B8">
              <w:rPr>
                <w:sz w:val="22"/>
              </w:rPr>
              <w:fldChar w:fldCharType="begin"/>
            </w:r>
            <w:r w:rsidR="007B73B8">
              <w:rPr>
                <w:sz w:val="22"/>
              </w:rPr>
              <w:instrText xml:space="preserve"> SEQ Figure \* ARABIC \s 2 </w:instrText>
            </w:r>
            <w:r w:rsidR="007B73B8">
              <w:rPr>
                <w:sz w:val="22"/>
              </w:rPr>
              <w:fldChar w:fldCharType="separate"/>
            </w:r>
            <w:r w:rsidR="00D07291">
              <w:rPr>
                <w:noProof/>
                <w:sz w:val="22"/>
              </w:rPr>
              <w:t>8</w:t>
            </w:r>
            <w:r w:rsidR="007B73B8">
              <w:rPr>
                <w:sz w:val="22"/>
              </w:rPr>
              <w:fldChar w:fldCharType="end"/>
            </w:r>
            <w:bookmarkEnd w:id="1017"/>
            <w:r w:rsidRPr="00A56003">
              <w:rPr>
                <w:sz w:val="22"/>
              </w:rPr>
              <w:t xml:space="preserve"> : </w:t>
            </w:r>
            <w:r>
              <w:rPr>
                <w:sz w:val="22"/>
              </w:rPr>
              <w:t xml:space="preserve">Résultats </w:t>
            </w:r>
            <w:r w:rsidRPr="00FC14C6">
              <w:rPr>
                <w:sz w:val="22"/>
              </w:rPr>
              <w:t>d</w:t>
            </w:r>
            <w:r>
              <w:rPr>
                <w:sz w:val="22"/>
              </w:rPr>
              <w:t>u</w:t>
            </w:r>
            <w:r w:rsidRPr="00FC14C6">
              <w:rPr>
                <w:sz w:val="22"/>
              </w:rPr>
              <w:t xml:space="preserve"> coefficient d’influence </w:t>
            </w:r>
            <m:oMath>
              <m:r>
                <m:rPr>
                  <m:sty m:val="bi"/>
                </m:rPr>
                <w:rPr>
                  <w:rFonts w:ascii="Cambria Math" w:hAnsi="Cambria Math"/>
                  <w:sz w:val="22"/>
                </w:rPr>
                <m:t>A</m:t>
              </m:r>
            </m:oMath>
            <w:r>
              <w:rPr>
                <w:b/>
                <w:sz w:val="22"/>
              </w:rPr>
              <w:t xml:space="preserve"> </w:t>
            </w:r>
            <w:r w:rsidRPr="00FC14C6">
              <w:rPr>
                <w:sz w:val="22"/>
              </w:rPr>
              <w:t xml:space="preserve">du rotor </w:t>
            </w:r>
            <w:r w:rsidRPr="00A56003">
              <w:rPr>
                <w:sz w:val="22"/>
              </w:rPr>
              <w:t>700mm</w:t>
            </w:r>
            <w:r w:rsidRPr="00395BD0">
              <w:rPr>
                <w:sz w:val="22"/>
              </w:rPr>
              <w:t xml:space="preserve">: (a) </w:t>
            </w:r>
            <w:r>
              <w:rPr>
                <w:sz w:val="22"/>
              </w:rPr>
              <w:t>module</w:t>
            </w:r>
            <w:r w:rsidRPr="00395BD0">
              <w:rPr>
                <w:sz w:val="22"/>
              </w:rPr>
              <w:t xml:space="preserve"> et (b) </w:t>
            </w:r>
            <w:r>
              <w:rPr>
                <w:sz w:val="22"/>
              </w:rPr>
              <w:t>phase</w:t>
            </w:r>
          </w:p>
        </w:tc>
      </w:tr>
    </w:tbl>
    <w:p w14:paraId="7EC6E775" w14:textId="77777777" w:rsidR="007E1561" w:rsidRDefault="007E1561" w:rsidP="00AD2DC8"/>
    <w:p w14:paraId="69E1AE76" w14:textId="77777777" w:rsidR="00B0655E" w:rsidRPr="00A56003" w:rsidRDefault="00B0655E" w:rsidP="00706BB2">
      <w:pPr>
        <w:pStyle w:val="Paragraphedeliste"/>
        <w:numPr>
          <w:ilvl w:val="0"/>
          <w:numId w:val="20"/>
        </w:numPr>
      </w:pPr>
      <w:r w:rsidRPr="00A56003">
        <w:t xml:space="preserve">Détermination du coefficient </w:t>
      </w:r>
      <m:oMath>
        <m:r>
          <m:rPr>
            <m:sty m:val="bi"/>
          </m:rPr>
          <w:rPr>
            <w:rFonts w:ascii="Cambria Math" w:hAnsi="Cambria Math"/>
          </w:rPr>
          <m:t>B</m:t>
        </m:r>
      </m:oMath>
    </w:p>
    <w:p w14:paraId="25128578" w14:textId="3A062DD9" w:rsidR="00B0655E" w:rsidRPr="000242D9" w:rsidRDefault="00B0655E" w:rsidP="000242D9">
      <w:pPr>
        <w:pStyle w:val="Default"/>
        <w:spacing w:before="120" w:line="360" w:lineRule="auto"/>
        <w:ind w:firstLine="708"/>
        <w:jc w:val="both"/>
        <w:rPr>
          <w:sz w:val="22"/>
        </w:rPr>
      </w:pPr>
      <w:r>
        <w:rPr>
          <w:sz w:val="22"/>
        </w:rPr>
        <w:t xml:space="preserve">La détermination du coefficient d’influence </w:t>
      </w:r>
      <m:oMath>
        <m:r>
          <m:rPr>
            <m:sty m:val="bi"/>
          </m:rPr>
          <w:rPr>
            <w:rFonts w:ascii="Cambria Math" w:hAnsi="Cambria Math"/>
            <w:sz w:val="22"/>
          </w:rPr>
          <m:t>B</m:t>
        </m:r>
      </m:oMath>
      <w:r>
        <w:rPr>
          <w:sz w:val="22"/>
        </w:rPr>
        <w:t xml:space="preserve"> suit la même procédure décrit </w:t>
      </w:r>
      <w:r w:rsidR="008511D6">
        <w:rPr>
          <w:sz w:val="22"/>
        </w:rPr>
        <w:t>précédemment</w:t>
      </w:r>
      <w:r>
        <w:rPr>
          <w:sz w:val="22"/>
        </w:rPr>
        <w:t xml:space="preserve">. Une fois les champs de température à la surface du rotor dans le palier calculés par les deux approches, la valeur scalaire de la différence de la température </w:t>
      </w:r>
      <m:oMath>
        <m:d>
          <m:dPr>
            <m:begChr m:val="|"/>
            <m:endChr m:val="|"/>
            <m:ctrlPr>
              <w:rPr>
                <w:rFonts w:ascii="Cambria Math" w:hAnsi="Cambria Math"/>
                <w:i/>
                <w:sz w:val="22"/>
              </w:rPr>
            </m:ctrlPr>
          </m:dPr>
          <m:e>
            <m:r>
              <w:rPr>
                <w:rFonts w:ascii="Cambria Math" w:hAnsi="Cambria Math"/>
                <w:sz w:val="22"/>
              </w:rPr>
              <m:t>T</m:t>
            </m:r>
          </m:e>
        </m:d>
      </m:oMath>
      <w:r>
        <w:rPr>
          <w:sz w:val="22"/>
        </w:rPr>
        <w:t xml:space="preserve"> et la phase du point chaud </w:t>
      </w:r>
      <m:oMath>
        <m:sSub>
          <m:sSubPr>
            <m:ctrlPr>
              <w:rPr>
                <w:rFonts w:ascii="Cambria Math" w:hAnsi="Cambria Math"/>
                <w:i/>
                <w:sz w:val="22"/>
              </w:rPr>
            </m:ctrlPr>
          </m:sSubPr>
          <m:e>
            <m:r>
              <w:rPr>
                <w:rFonts w:ascii="Cambria Math" w:hAnsi="Cambria Math"/>
                <w:sz w:val="22"/>
              </w:rPr>
              <m:t>α</m:t>
            </m:r>
          </m:e>
          <m:sub>
            <m:r>
              <w:rPr>
                <w:rFonts w:ascii="Cambria Math" w:hAnsi="Cambria Math"/>
                <w:sz w:val="22"/>
              </w:rPr>
              <m:t>T</m:t>
            </m:r>
          </m:sub>
        </m:sSub>
      </m:oMath>
      <w:r>
        <w:rPr>
          <w:sz w:val="22"/>
        </w:rPr>
        <w:t xml:space="preserve"> dans la direction circonférentielle du rotor sont ensuite déterminés. L</w:t>
      </w:r>
      <w:r w:rsidRPr="00FC14C6">
        <w:rPr>
          <w:sz w:val="22"/>
        </w:rPr>
        <w:t xml:space="preserve">e vecteur de la température </w:t>
      </w:r>
      <m:oMath>
        <m:r>
          <m:rPr>
            <m:sty m:val="bi"/>
          </m:rPr>
          <w:rPr>
            <w:rFonts w:ascii="Cambria Math" w:hAnsi="Cambria Math"/>
            <w:sz w:val="22"/>
          </w:rPr>
          <m:t>T</m:t>
        </m:r>
      </m:oMath>
      <w:r w:rsidRPr="00FC14C6">
        <w:rPr>
          <w:b/>
          <w:sz w:val="22"/>
        </w:rPr>
        <w:t xml:space="preserve"> </w:t>
      </w:r>
      <w:r w:rsidRPr="00FC14C6">
        <w:rPr>
          <w:sz w:val="22"/>
        </w:rPr>
        <w:t xml:space="preserve">est </w:t>
      </w:r>
      <w:r>
        <w:rPr>
          <w:sz w:val="22"/>
        </w:rPr>
        <w:t>construit</w:t>
      </w:r>
      <w:r w:rsidRPr="00FC14C6">
        <w:rPr>
          <w:sz w:val="22"/>
        </w:rPr>
        <w:t xml:space="preserve"> </w:t>
      </w:r>
      <w:r>
        <w:rPr>
          <w:sz w:val="22"/>
        </w:rPr>
        <w:t xml:space="preserve">grâce au module de </w:t>
      </w:r>
      <m:oMath>
        <m:d>
          <m:dPr>
            <m:begChr m:val="|"/>
            <m:endChr m:val="|"/>
            <m:ctrlPr>
              <w:rPr>
                <w:rFonts w:ascii="Cambria Math" w:hAnsi="Cambria Math"/>
                <w:b/>
                <w:i/>
                <w:sz w:val="22"/>
              </w:rPr>
            </m:ctrlPr>
          </m:dPr>
          <m:e>
            <m:r>
              <w:rPr>
                <w:rFonts w:ascii="Cambria Math" w:hAnsi="Cambria Math"/>
                <w:sz w:val="22"/>
              </w:rPr>
              <m:t>T</m:t>
            </m:r>
          </m:e>
        </m:d>
      </m:oMath>
      <w:r w:rsidRPr="00FC14C6">
        <w:rPr>
          <w:sz w:val="22"/>
        </w:rPr>
        <w:t xml:space="preserve">  et </w:t>
      </w:r>
      <w:r>
        <w:rPr>
          <w:sz w:val="22"/>
        </w:rPr>
        <w:t xml:space="preserve">la phase </w:t>
      </w:r>
      <m:oMath>
        <m:sSub>
          <m:sSubPr>
            <m:ctrlPr>
              <w:rPr>
                <w:rFonts w:ascii="Cambria Math" w:hAnsi="Cambria Math"/>
                <w:i/>
                <w:sz w:val="22"/>
              </w:rPr>
            </m:ctrlPr>
          </m:sSubPr>
          <m:e>
            <m:r>
              <w:rPr>
                <w:rFonts w:ascii="Cambria Math" w:hAnsi="Cambria Math"/>
                <w:sz w:val="22"/>
              </w:rPr>
              <m:t>α</m:t>
            </m:r>
          </m:e>
          <m:sub>
            <m:r>
              <w:rPr>
                <w:rFonts w:ascii="Cambria Math" w:hAnsi="Cambria Math"/>
                <w:sz w:val="22"/>
              </w:rPr>
              <m:t>T</m:t>
            </m:r>
          </m:sub>
        </m:sSub>
        <m:r>
          <w:rPr>
            <w:rFonts w:ascii="Cambria Math" w:hAnsi="Cambria Math"/>
            <w:sz w:val="22"/>
          </w:rPr>
          <m:t xml:space="preserve"> </m:t>
        </m:r>
      </m:oMath>
      <w:r w:rsidR="004D6813">
        <w:rPr>
          <w:sz w:val="22"/>
        </w:rPr>
        <w:t xml:space="preserve">calculés et </w:t>
      </w:r>
      <w:r>
        <w:rPr>
          <w:sz w:val="22"/>
        </w:rPr>
        <w:t>présentés au</w:t>
      </w:r>
      <w:r w:rsidR="00A357ED">
        <w:rPr>
          <w:sz w:val="22"/>
        </w:rPr>
        <w:t xml:space="preserve"> </w:t>
      </w:r>
      <w:r w:rsidR="00A357ED" w:rsidRPr="00A357ED">
        <w:rPr>
          <w:b/>
          <w:iCs/>
          <w:sz w:val="22"/>
        </w:rPr>
        <w:t>Tableau</w:t>
      </w:r>
      <w:r w:rsidR="00A357ED" w:rsidRPr="00A357ED">
        <w:rPr>
          <w:b/>
          <w:iCs/>
          <w:noProof/>
          <w:sz w:val="22"/>
        </w:rPr>
        <w:t xml:space="preserve"> 5.2</w:t>
      </w:r>
      <w:r w:rsidR="00A357ED" w:rsidRPr="00A357ED">
        <w:rPr>
          <w:b/>
          <w:iCs/>
          <w:noProof/>
          <w:sz w:val="22"/>
        </w:rPr>
        <w:noBreakHyphen/>
        <w:t>2</w:t>
      </w:r>
      <w:r w:rsidR="00A357ED" w:rsidRPr="00A357ED">
        <w:rPr>
          <w:iCs/>
          <w:noProof/>
          <w:sz w:val="22"/>
        </w:rPr>
        <w:t>.</w:t>
      </w:r>
      <w:bookmarkStart w:id="1018" w:name="_Ref531186850"/>
      <w:r w:rsidR="00DC3387">
        <w:rPr>
          <w:iCs/>
          <w:noProof/>
          <w:sz w:val="22"/>
        </w:rPr>
        <w:t xml:space="preserve"> </w:t>
      </w:r>
      <w:r w:rsidR="00DC3387" w:rsidRPr="00A56003">
        <w:rPr>
          <w:sz w:val="22"/>
        </w:rPr>
        <w:t xml:space="preserve">En utilisant le vecteur de vibration </w:t>
      </w:r>
      <m:oMath>
        <m:r>
          <m:rPr>
            <m:sty m:val="bi"/>
          </m:rPr>
          <w:rPr>
            <w:rFonts w:ascii="Cambria Math" w:hAnsi="Cambria Math"/>
            <w:sz w:val="22"/>
          </w:rPr>
          <m:t>V</m:t>
        </m:r>
      </m:oMath>
      <w:r w:rsidR="00DC3387" w:rsidRPr="00A56003">
        <w:rPr>
          <w:sz w:val="22"/>
        </w:rPr>
        <w:t xml:space="preserve"> obtenu précédemment, la détermination du coefficient d’influence </w:t>
      </w:r>
      <m:oMath>
        <m:r>
          <m:rPr>
            <m:sty m:val="bi"/>
          </m:rPr>
          <w:rPr>
            <w:rFonts w:ascii="Cambria Math" w:hAnsi="Cambria Math"/>
            <w:sz w:val="22"/>
          </w:rPr>
          <m:t>B</m:t>
        </m:r>
      </m:oMath>
      <w:r w:rsidR="00DC3387" w:rsidRPr="00A56003">
        <w:rPr>
          <w:sz w:val="22"/>
        </w:rPr>
        <w:t xml:space="preserve"> est réalisée et ses résultats sont présentés </w:t>
      </w:r>
      <w:r w:rsidR="00DC3387">
        <w:rPr>
          <w:sz w:val="22"/>
        </w:rPr>
        <w:t>à</w:t>
      </w:r>
      <w:r w:rsidR="00DC3387" w:rsidRPr="00A56003">
        <w:rPr>
          <w:sz w:val="22"/>
        </w:rPr>
        <w:t xml:space="preserve"> la</w:t>
      </w:r>
      <w:r w:rsidR="00DC3387">
        <w:rPr>
          <w:sz w:val="22"/>
        </w:rPr>
        <w:t xml:space="preserve"> </w:t>
      </w:r>
      <w:r w:rsidR="00DC3387" w:rsidRPr="00DC3387">
        <w:rPr>
          <w:b/>
          <w:sz w:val="22"/>
        </w:rPr>
        <w:fldChar w:fldCharType="begin"/>
      </w:r>
      <w:r w:rsidR="00DC3387" w:rsidRPr="00DC3387">
        <w:rPr>
          <w:b/>
          <w:sz w:val="22"/>
        </w:rPr>
        <w:instrText xml:space="preserve"> REF _Ref534295302 \h </w:instrText>
      </w:r>
      <w:r w:rsidR="00DC3387">
        <w:rPr>
          <w:b/>
          <w:sz w:val="22"/>
        </w:rPr>
        <w:instrText xml:space="preserve"> \* MERGEFORMAT </w:instrText>
      </w:r>
      <w:r w:rsidR="00DC3387" w:rsidRPr="00DC3387">
        <w:rPr>
          <w:b/>
          <w:sz w:val="22"/>
        </w:rPr>
      </w:r>
      <w:r w:rsidR="00DC3387" w:rsidRPr="00DC3387">
        <w:rPr>
          <w:b/>
          <w:sz w:val="22"/>
        </w:rPr>
        <w:fldChar w:fldCharType="separate"/>
      </w:r>
      <w:r w:rsidR="00D07291" w:rsidRPr="00D07291">
        <w:rPr>
          <w:b/>
          <w:sz w:val="22"/>
        </w:rPr>
        <w:t xml:space="preserve">Figure </w:t>
      </w:r>
      <w:r w:rsidR="00D07291" w:rsidRPr="00D07291">
        <w:rPr>
          <w:b/>
          <w:noProof/>
          <w:sz w:val="22"/>
        </w:rPr>
        <w:t>5.2</w:t>
      </w:r>
      <w:r w:rsidR="00D07291" w:rsidRPr="00D07291">
        <w:rPr>
          <w:b/>
          <w:noProof/>
          <w:sz w:val="22"/>
        </w:rPr>
        <w:noBreakHyphen/>
        <w:t>9</w:t>
      </w:r>
      <w:r w:rsidR="00DC3387" w:rsidRPr="00DC3387">
        <w:rPr>
          <w:b/>
          <w:sz w:val="22"/>
        </w:rPr>
        <w:fldChar w:fldCharType="end"/>
      </w:r>
      <w:r w:rsidR="00DC3387">
        <w:t>.</w:t>
      </w:r>
    </w:p>
    <w:p w14:paraId="5296FFEB" w14:textId="2F23C195" w:rsidR="00B0655E" w:rsidRDefault="00B0655E" w:rsidP="00444C16">
      <w:pPr>
        <w:pStyle w:val="Lgende"/>
        <w:spacing w:after="0"/>
        <w:jc w:val="center"/>
        <w:rPr>
          <w:noProof/>
        </w:rPr>
      </w:pPr>
      <w:bookmarkStart w:id="1019" w:name="_Ref534380440"/>
      <w:r w:rsidRPr="00A56003">
        <w:rPr>
          <w:rFonts w:ascii="Calibri" w:hAnsi="Calibri" w:cs="Calibri"/>
          <w:i w:val="0"/>
          <w:iCs w:val="0"/>
          <w:color w:val="000000"/>
          <w:sz w:val="22"/>
          <w:szCs w:val="24"/>
        </w:rPr>
        <w:t xml:space="preserve">Tableau </w:t>
      </w:r>
      <w:r w:rsidR="009521A5">
        <w:rPr>
          <w:rFonts w:ascii="Calibri" w:hAnsi="Calibri" w:cs="Calibri"/>
          <w:i w:val="0"/>
          <w:iCs w:val="0"/>
          <w:color w:val="000000"/>
          <w:sz w:val="22"/>
          <w:szCs w:val="24"/>
        </w:rPr>
        <w:fldChar w:fldCharType="begin"/>
      </w:r>
      <w:r w:rsidR="009521A5">
        <w:rPr>
          <w:rFonts w:ascii="Calibri" w:hAnsi="Calibri" w:cs="Calibri"/>
          <w:i w:val="0"/>
          <w:iCs w:val="0"/>
          <w:color w:val="000000"/>
          <w:sz w:val="22"/>
          <w:szCs w:val="24"/>
        </w:rPr>
        <w:instrText xml:space="preserve"> STYLEREF 2 \s </w:instrText>
      </w:r>
      <w:r w:rsidR="009521A5">
        <w:rPr>
          <w:rFonts w:ascii="Calibri" w:hAnsi="Calibri" w:cs="Calibri"/>
          <w:i w:val="0"/>
          <w:iCs w:val="0"/>
          <w:color w:val="000000"/>
          <w:sz w:val="22"/>
          <w:szCs w:val="24"/>
        </w:rPr>
        <w:fldChar w:fldCharType="separate"/>
      </w:r>
      <w:r w:rsidR="00D07291">
        <w:rPr>
          <w:rFonts w:ascii="Calibri" w:hAnsi="Calibri" w:cs="Calibri"/>
          <w:i w:val="0"/>
          <w:iCs w:val="0"/>
          <w:noProof/>
          <w:color w:val="000000"/>
          <w:sz w:val="22"/>
          <w:szCs w:val="24"/>
        </w:rPr>
        <w:t>5.2</w:t>
      </w:r>
      <w:r w:rsidR="009521A5">
        <w:rPr>
          <w:rFonts w:ascii="Calibri" w:hAnsi="Calibri" w:cs="Calibri"/>
          <w:i w:val="0"/>
          <w:iCs w:val="0"/>
          <w:color w:val="000000"/>
          <w:sz w:val="22"/>
          <w:szCs w:val="24"/>
        </w:rPr>
        <w:fldChar w:fldCharType="end"/>
      </w:r>
      <w:r w:rsidR="009521A5">
        <w:rPr>
          <w:rFonts w:ascii="Calibri" w:hAnsi="Calibri" w:cs="Calibri"/>
          <w:i w:val="0"/>
          <w:iCs w:val="0"/>
          <w:color w:val="000000"/>
          <w:sz w:val="22"/>
          <w:szCs w:val="24"/>
        </w:rPr>
        <w:noBreakHyphen/>
      </w:r>
      <w:r w:rsidR="009521A5">
        <w:rPr>
          <w:rFonts w:ascii="Calibri" w:hAnsi="Calibri" w:cs="Calibri"/>
          <w:i w:val="0"/>
          <w:iCs w:val="0"/>
          <w:color w:val="000000"/>
          <w:sz w:val="22"/>
          <w:szCs w:val="24"/>
        </w:rPr>
        <w:fldChar w:fldCharType="begin"/>
      </w:r>
      <w:r w:rsidR="009521A5">
        <w:rPr>
          <w:rFonts w:ascii="Calibri" w:hAnsi="Calibri" w:cs="Calibri"/>
          <w:i w:val="0"/>
          <w:iCs w:val="0"/>
          <w:color w:val="000000"/>
          <w:sz w:val="22"/>
          <w:szCs w:val="24"/>
        </w:rPr>
        <w:instrText xml:space="preserve"> SEQ Tableau \* ARABIC \s 2 </w:instrText>
      </w:r>
      <w:r w:rsidR="009521A5">
        <w:rPr>
          <w:rFonts w:ascii="Calibri" w:hAnsi="Calibri" w:cs="Calibri"/>
          <w:i w:val="0"/>
          <w:iCs w:val="0"/>
          <w:color w:val="000000"/>
          <w:sz w:val="22"/>
          <w:szCs w:val="24"/>
        </w:rPr>
        <w:fldChar w:fldCharType="separate"/>
      </w:r>
      <w:r w:rsidR="00D07291">
        <w:rPr>
          <w:rFonts w:ascii="Calibri" w:hAnsi="Calibri" w:cs="Calibri"/>
          <w:i w:val="0"/>
          <w:iCs w:val="0"/>
          <w:noProof/>
          <w:color w:val="000000"/>
          <w:sz w:val="22"/>
          <w:szCs w:val="24"/>
        </w:rPr>
        <w:t>2</w:t>
      </w:r>
      <w:r w:rsidR="009521A5">
        <w:rPr>
          <w:rFonts w:ascii="Calibri" w:hAnsi="Calibri" w:cs="Calibri"/>
          <w:i w:val="0"/>
          <w:iCs w:val="0"/>
          <w:color w:val="000000"/>
          <w:sz w:val="22"/>
          <w:szCs w:val="24"/>
        </w:rPr>
        <w:fldChar w:fldCharType="end"/>
      </w:r>
      <w:bookmarkEnd w:id="1018"/>
      <w:bookmarkEnd w:id="1019"/>
      <w:r w:rsidRPr="00A56003">
        <w:rPr>
          <w:rFonts w:ascii="Calibri" w:hAnsi="Calibri" w:cs="Calibri"/>
          <w:i w:val="0"/>
          <w:iCs w:val="0"/>
          <w:color w:val="000000"/>
          <w:sz w:val="22"/>
          <w:szCs w:val="24"/>
        </w:rPr>
        <w:t xml:space="preserve"> : </w:t>
      </w:r>
      <w:r w:rsidR="00444C16">
        <w:rPr>
          <w:rFonts w:ascii="Calibri" w:hAnsi="Calibri" w:cs="Calibri"/>
          <w:i w:val="0"/>
          <w:iCs w:val="0"/>
          <w:color w:val="000000"/>
          <w:sz w:val="22"/>
          <w:szCs w:val="24"/>
        </w:rPr>
        <w:t>R</w:t>
      </w:r>
      <w:r w:rsidR="00444C16" w:rsidRPr="00444C16">
        <w:rPr>
          <w:rFonts w:ascii="Calibri" w:hAnsi="Calibri" w:cs="Calibri"/>
          <w:i w:val="0"/>
          <w:iCs w:val="0"/>
          <w:color w:val="000000"/>
          <w:sz w:val="22"/>
          <w:szCs w:val="24"/>
        </w:rPr>
        <w:t xml:space="preserve">ésultats obtenus pour la construction du vecteur </w:t>
      </w:r>
      <m:oMath>
        <m:r>
          <m:rPr>
            <m:sty m:val="bi"/>
          </m:rPr>
          <w:rPr>
            <w:rFonts w:ascii="Cambria Math" w:hAnsi="Cambria Math" w:cs="Calibri"/>
            <w:color w:val="000000"/>
            <w:sz w:val="22"/>
            <w:szCs w:val="24"/>
          </w:rPr>
          <m:t>T</m:t>
        </m:r>
      </m:oMath>
      <w:r w:rsidR="00DC3387">
        <w:rPr>
          <w:rFonts w:ascii="Calibri" w:hAnsi="Calibri" w:cs="Calibri"/>
          <w:b/>
          <w:bCs/>
          <w:i w:val="0"/>
          <w:color w:val="000000"/>
          <w:sz w:val="22"/>
          <w:szCs w:val="24"/>
        </w:rPr>
        <w:t xml:space="preserve"> </w:t>
      </w:r>
      <w:r w:rsidR="009521A5" w:rsidRPr="009521A5">
        <w:rPr>
          <w:rFonts w:ascii="Calibri" w:hAnsi="Calibri" w:cs="Calibri"/>
          <w:bCs/>
          <w:i w:val="0"/>
          <w:color w:val="000000"/>
          <w:sz w:val="22"/>
          <w:szCs w:val="24"/>
        </w:rPr>
        <w:t>du rotor</w:t>
      </w:r>
      <w:r w:rsidR="009521A5">
        <w:rPr>
          <w:rFonts w:ascii="Calibri" w:hAnsi="Calibri" w:cs="Calibri"/>
          <w:bCs/>
          <w:i w:val="0"/>
          <w:color w:val="000000"/>
          <w:sz w:val="22"/>
          <w:szCs w:val="24"/>
        </w:rPr>
        <w:t xml:space="preserve"> 700mm</w:t>
      </w:r>
    </w:p>
    <w:p w14:paraId="05E4C479" w14:textId="2986CA44" w:rsidR="00B0655E" w:rsidRPr="00957274" w:rsidRDefault="00EA7AAF" w:rsidP="00B0655E">
      <w:pPr>
        <w:rPr>
          <w:lang w:eastAsia="zh-CN"/>
        </w:rPr>
      </w:pPr>
      <w:r>
        <w:rPr>
          <w:noProof/>
          <w:lang w:eastAsia="zh-CN"/>
        </w:rPr>
        <w:lastRenderedPageBreak/>
        <w:drawing>
          <wp:inline distT="0" distB="0" distL="0" distR="0" wp14:anchorId="330A6A4C" wp14:editId="15899C1D">
            <wp:extent cx="5760720" cy="1744980"/>
            <wp:effectExtent l="0" t="0" r="0" b="762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60720" cy="1744980"/>
                    </a:xfrm>
                    <a:prstGeom prst="rect">
                      <a:avLst/>
                    </a:prstGeom>
                  </pic:spPr>
                </pic:pic>
              </a:graphicData>
            </a:graphic>
          </wp:inline>
        </w:drawing>
      </w:r>
    </w:p>
    <w:p w14:paraId="3452113A" w14:textId="3E18753F" w:rsidR="00B0655E" w:rsidRDefault="00B0655E" w:rsidP="00DC3387">
      <w:pPr>
        <w:pStyle w:val="Default"/>
        <w:spacing w:line="360" w:lineRule="auto"/>
        <w:ind w:firstLine="708"/>
        <w:jc w:val="both"/>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B0655E" w14:paraId="7CA0ECA7" w14:textId="77777777" w:rsidTr="008D2A74">
        <w:tc>
          <w:tcPr>
            <w:tcW w:w="9062" w:type="dxa"/>
          </w:tcPr>
          <w:p w14:paraId="4B6BAB8C" w14:textId="77777777" w:rsidR="00B0655E" w:rsidRPr="00256A18" w:rsidRDefault="00B0655E" w:rsidP="008D2A74">
            <w:pPr>
              <w:pStyle w:val="Default"/>
              <w:jc w:val="center"/>
            </w:pPr>
            <w:r>
              <w:rPr>
                <w:noProof/>
              </w:rPr>
              <w:drawing>
                <wp:inline distT="0" distB="0" distL="0" distR="0" wp14:anchorId="6FE51A8A" wp14:editId="433822A8">
                  <wp:extent cx="5047615" cy="2883535"/>
                  <wp:effectExtent l="0" t="0" r="0" b="0"/>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047615" cy="2883535"/>
                          </a:xfrm>
                          <a:prstGeom prst="rect">
                            <a:avLst/>
                          </a:prstGeom>
                          <a:noFill/>
                        </pic:spPr>
                      </pic:pic>
                    </a:graphicData>
                  </a:graphic>
                </wp:inline>
              </w:drawing>
            </w:r>
            <w:r>
              <w:rPr>
                <w:sz w:val="22"/>
              </w:rPr>
              <w:br/>
            </w:r>
            <w:r>
              <w:t>(a)</w:t>
            </w:r>
            <w:r w:rsidRPr="00A56003">
              <w:rPr>
                <w:sz w:val="22"/>
              </w:rPr>
              <w:t xml:space="preserve"> </w:t>
            </w:r>
            <w:r w:rsidRPr="00FC14C6">
              <w:rPr>
                <w:sz w:val="22"/>
              </w:rPr>
              <w:t>module</w:t>
            </w:r>
            <w:r>
              <w:rPr>
                <w:sz w:val="22"/>
              </w:rPr>
              <w:t xml:space="preserve"> </w:t>
            </w:r>
            <m:oMath>
              <m:d>
                <m:dPr>
                  <m:begChr m:val="|"/>
                  <m:endChr m:val="|"/>
                  <m:ctrlPr>
                    <w:rPr>
                      <w:rFonts w:ascii="Cambria Math" w:hAnsi="Cambria Math"/>
                      <w:i/>
                      <w:sz w:val="22"/>
                    </w:rPr>
                  </m:ctrlPr>
                </m:dPr>
                <m:e>
                  <m:r>
                    <w:rPr>
                      <w:rFonts w:ascii="Cambria Math" w:hAnsi="Cambria Math"/>
                      <w:sz w:val="22"/>
                    </w:rPr>
                    <m:t>B</m:t>
                  </m:r>
                </m:e>
              </m:d>
            </m:oMath>
          </w:p>
        </w:tc>
      </w:tr>
      <w:tr w:rsidR="00B0655E" w14:paraId="0E39630A" w14:textId="77777777" w:rsidTr="008D2A74">
        <w:tc>
          <w:tcPr>
            <w:tcW w:w="9062" w:type="dxa"/>
          </w:tcPr>
          <w:p w14:paraId="44A3B7DB" w14:textId="77777777" w:rsidR="00B0655E" w:rsidRDefault="00B0655E" w:rsidP="008D2A74">
            <w:pPr>
              <w:pStyle w:val="Default"/>
              <w:keepNext/>
              <w:jc w:val="center"/>
            </w:pPr>
          </w:p>
          <w:p w14:paraId="57D129B1" w14:textId="77777777" w:rsidR="00B0655E" w:rsidRPr="00086068" w:rsidRDefault="00B0655E" w:rsidP="008D2A74">
            <w:pPr>
              <w:pStyle w:val="Default"/>
              <w:keepNext/>
              <w:jc w:val="center"/>
            </w:pPr>
            <w:r>
              <w:rPr>
                <w:noProof/>
              </w:rPr>
              <w:drawing>
                <wp:inline distT="0" distB="0" distL="0" distR="0" wp14:anchorId="5B96710E" wp14:editId="357C00C0">
                  <wp:extent cx="5047615" cy="2883535"/>
                  <wp:effectExtent l="0" t="0" r="0" b="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047615" cy="2883535"/>
                          </a:xfrm>
                          <a:prstGeom prst="rect">
                            <a:avLst/>
                          </a:prstGeom>
                          <a:noFill/>
                        </pic:spPr>
                      </pic:pic>
                    </a:graphicData>
                  </a:graphic>
                </wp:inline>
              </w:drawing>
            </w:r>
            <w:r>
              <w:rPr>
                <w:sz w:val="22"/>
              </w:rPr>
              <w:br/>
            </w:r>
            <w:r>
              <w:t xml:space="preserve">(b) </w:t>
            </w:r>
            <w:r w:rsidRPr="00FA74F0">
              <w:rPr>
                <w:sz w:val="22"/>
              </w:rPr>
              <w:t>phase</w:t>
            </w:r>
            <w:r>
              <w:t xml:space="preserve"> </w:t>
            </w:r>
            <m:oMath>
              <m:sSub>
                <m:sSubPr>
                  <m:ctrlPr>
                    <w:rPr>
                      <w:rFonts w:ascii="Cambria Math" w:hAnsi="Cambria Math"/>
                      <w:i/>
                    </w:rPr>
                  </m:ctrlPr>
                </m:sSubPr>
                <m:e>
                  <m:r>
                    <w:rPr>
                      <w:rFonts w:ascii="Cambria Math" w:hAnsi="Cambria Math"/>
                    </w:rPr>
                    <m:t>α</m:t>
                  </m:r>
                </m:e>
                <m:sub>
                  <m:r>
                    <w:rPr>
                      <w:rFonts w:ascii="Cambria Math" w:hAnsi="Cambria Math"/>
                    </w:rPr>
                    <m:t>B</m:t>
                  </m:r>
                </m:sub>
              </m:sSub>
            </m:oMath>
          </w:p>
        </w:tc>
      </w:tr>
      <w:tr w:rsidR="00B0655E" w14:paraId="72727483" w14:textId="77777777" w:rsidTr="008D2A74">
        <w:tc>
          <w:tcPr>
            <w:tcW w:w="9062" w:type="dxa"/>
          </w:tcPr>
          <w:p w14:paraId="4A993426" w14:textId="112A94DB" w:rsidR="00B0655E" w:rsidRPr="00086068" w:rsidRDefault="00B0655E" w:rsidP="008D2A74">
            <w:pPr>
              <w:pStyle w:val="Default"/>
              <w:spacing w:line="360" w:lineRule="auto"/>
              <w:jc w:val="center"/>
              <w:rPr>
                <w:sz w:val="22"/>
              </w:rPr>
            </w:pPr>
            <w:bookmarkStart w:id="1020" w:name="_Ref534295302"/>
            <w:r w:rsidRPr="00A56003">
              <w:rPr>
                <w:sz w:val="22"/>
              </w:rPr>
              <w:t xml:space="preserve">Figure </w:t>
            </w:r>
            <w:r w:rsidR="007B73B8">
              <w:rPr>
                <w:sz w:val="22"/>
              </w:rPr>
              <w:fldChar w:fldCharType="begin"/>
            </w:r>
            <w:r w:rsidR="007B73B8">
              <w:rPr>
                <w:sz w:val="22"/>
              </w:rPr>
              <w:instrText xml:space="preserve"> STYLEREF 2 \s </w:instrText>
            </w:r>
            <w:r w:rsidR="007B73B8">
              <w:rPr>
                <w:sz w:val="22"/>
              </w:rPr>
              <w:fldChar w:fldCharType="separate"/>
            </w:r>
            <w:r w:rsidR="00D07291">
              <w:rPr>
                <w:noProof/>
                <w:sz w:val="22"/>
              </w:rPr>
              <w:t>5.2</w:t>
            </w:r>
            <w:r w:rsidR="007B73B8">
              <w:rPr>
                <w:sz w:val="22"/>
              </w:rPr>
              <w:fldChar w:fldCharType="end"/>
            </w:r>
            <w:r w:rsidR="007B73B8">
              <w:rPr>
                <w:sz w:val="22"/>
              </w:rPr>
              <w:noBreakHyphen/>
            </w:r>
            <w:r w:rsidR="007B73B8">
              <w:rPr>
                <w:sz w:val="22"/>
              </w:rPr>
              <w:fldChar w:fldCharType="begin"/>
            </w:r>
            <w:r w:rsidR="007B73B8">
              <w:rPr>
                <w:sz w:val="22"/>
              </w:rPr>
              <w:instrText xml:space="preserve"> SEQ Figure \* ARABIC \s 2 </w:instrText>
            </w:r>
            <w:r w:rsidR="007B73B8">
              <w:rPr>
                <w:sz w:val="22"/>
              </w:rPr>
              <w:fldChar w:fldCharType="separate"/>
            </w:r>
            <w:r w:rsidR="00D07291">
              <w:rPr>
                <w:noProof/>
                <w:sz w:val="22"/>
              </w:rPr>
              <w:t>9</w:t>
            </w:r>
            <w:r w:rsidR="007B73B8">
              <w:rPr>
                <w:sz w:val="22"/>
              </w:rPr>
              <w:fldChar w:fldCharType="end"/>
            </w:r>
            <w:bookmarkEnd w:id="1020"/>
            <w:r w:rsidRPr="00A56003">
              <w:rPr>
                <w:sz w:val="22"/>
              </w:rPr>
              <w:t xml:space="preserve"> : </w:t>
            </w:r>
            <w:r>
              <w:rPr>
                <w:sz w:val="22"/>
              </w:rPr>
              <w:t xml:space="preserve">Résultats </w:t>
            </w:r>
            <w:r w:rsidRPr="00FC14C6">
              <w:rPr>
                <w:sz w:val="22"/>
              </w:rPr>
              <w:t>d</w:t>
            </w:r>
            <w:r>
              <w:rPr>
                <w:sz w:val="22"/>
              </w:rPr>
              <w:t>u</w:t>
            </w:r>
            <w:r w:rsidRPr="00FC14C6">
              <w:rPr>
                <w:sz w:val="22"/>
              </w:rPr>
              <w:t xml:space="preserve"> coefficient d’influence </w:t>
            </w:r>
            <m:oMath>
              <m:r>
                <m:rPr>
                  <m:sty m:val="bi"/>
                </m:rPr>
                <w:rPr>
                  <w:rFonts w:ascii="Cambria Math" w:hAnsi="Cambria Math"/>
                  <w:sz w:val="22"/>
                </w:rPr>
                <m:t>B</m:t>
              </m:r>
            </m:oMath>
            <w:r>
              <w:rPr>
                <w:b/>
                <w:sz w:val="22"/>
              </w:rPr>
              <w:t xml:space="preserve"> </w:t>
            </w:r>
            <w:r w:rsidRPr="00FC14C6">
              <w:rPr>
                <w:sz w:val="22"/>
              </w:rPr>
              <w:t xml:space="preserve">du rotor </w:t>
            </w:r>
            <w:r w:rsidRPr="00A56003">
              <w:rPr>
                <w:sz w:val="22"/>
              </w:rPr>
              <w:t>700mm</w:t>
            </w:r>
          </w:p>
        </w:tc>
      </w:tr>
    </w:tbl>
    <w:p w14:paraId="3316E965" w14:textId="77777777" w:rsidR="00B0655E" w:rsidRPr="00A56003" w:rsidRDefault="00B0655E" w:rsidP="00706BB2">
      <w:pPr>
        <w:pStyle w:val="Paragraphedeliste"/>
        <w:numPr>
          <w:ilvl w:val="0"/>
          <w:numId w:val="20"/>
        </w:numPr>
      </w:pPr>
      <w:r w:rsidRPr="00A56003">
        <w:t xml:space="preserve">Détermination du coefficient </w:t>
      </w:r>
      <m:oMath>
        <m:r>
          <m:rPr>
            <m:sty m:val="bi"/>
          </m:rPr>
          <w:rPr>
            <w:rFonts w:ascii="Cambria Math" w:hAnsi="Cambria Math"/>
          </w:rPr>
          <m:t>C</m:t>
        </m:r>
      </m:oMath>
    </w:p>
    <w:p w14:paraId="11048EE0" w14:textId="148A60FD" w:rsidR="00B0655E" w:rsidRPr="00A56003" w:rsidRDefault="00B0655E" w:rsidP="00B0655E">
      <w:pPr>
        <w:pStyle w:val="Default"/>
        <w:spacing w:before="120" w:line="360" w:lineRule="auto"/>
        <w:ind w:firstLine="708"/>
        <w:jc w:val="both"/>
        <w:rPr>
          <w:sz w:val="22"/>
        </w:rPr>
      </w:pPr>
      <w:r w:rsidRPr="00A56003">
        <w:rPr>
          <w:sz w:val="22"/>
        </w:rPr>
        <w:lastRenderedPageBreak/>
        <w:t xml:space="preserve">En appliquant la formule analytique proposé dans </w:t>
      </w:r>
      <w:r>
        <w:rPr>
          <w:sz w:val="22"/>
        </w:rPr>
        <w:t xml:space="preserve">l’approche Lorenz et Murphy, la déflexion </w:t>
      </w:r>
      <w:r w:rsidRPr="00A56003">
        <w:rPr>
          <w:sz w:val="22"/>
        </w:rPr>
        <w:t>de la fibre neutre du rotor à</w:t>
      </w:r>
      <w:r>
        <w:rPr>
          <w:sz w:val="22"/>
        </w:rPr>
        <w:t xml:space="preserve"> </w:t>
      </w:r>
      <w:r w:rsidR="00A82D24">
        <w:rPr>
          <w:sz w:val="22"/>
        </w:rPr>
        <w:t>la position axiale</w:t>
      </w:r>
      <w:r>
        <w:rPr>
          <w:sz w:val="22"/>
        </w:rPr>
        <w:t xml:space="preserve"> </w:t>
      </w:r>
      <w:r w:rsidR="009E097F">
        <w:rPr>
          <w:sz w:val="22"/>
        </w:rPr>
        <w:t xml:space="preserve">du </w:t>
      </w:r>
      <w:r w:rsidRPr="00A56003">
        <w:rPr>
          <w:sz w:val="22"/>
        </w:rPr>
        <w:t xml:space="preserve">disque de 10.4kg est calculé. Le résultat prévoit un déplacement de </w:t>
      </w:r>
      <w:r>
        <w:rPr>
          <w:sz w:val="22"/>
        </w:rPr>
        <w:t>0</w:t>
      </w:r>
      <w:r w:rsidRPr="00A56003">
        <w:rPr>
          <w:sz w:val="22"/>
        </w:rPr>
        <w:t>.</w:t>
      </w:r>
      <w:r>
        <w:rPr>
          <w:sz w:val="22"/>
        </w:rPr>
        <w:t>82</w:t>
      </w:r>
      <w:r w:rsidR="009E097F">
        <w:rPr>
          <w:sz w:val="22"/>
        </w:rPr>
        <w:t>3</w:t>
      </w:r>
      <w:r w:rsidRPr="00A56003">
        <w:rPr>
          <w:sz w:val="22"/>
        </w:rPr>
        <w:t xml:space="preserve"> µm sous </w:t>
      </w:r>
      <w:r>
        <w:rPr>
          <w:sz w:val="22"/>
        </w:rPr>
        <w:t>le</w:t>
      </w:r>
      <w:r w:rsidRPr="00A56003">
        <w:rPr>
          <w:sz w:val="22"/>
        </w:rPr>
        <w:t xml:space="preserve"> chargement thermique de</w:t>
      </w:r>
      <m:oMath>
        <m:r>
          <w:rPr>
            <w:rFonts w:ascii="Cambria Math" w:hAnsi="Cambria Math"/>
            <w:sz w:val="22"/>
          </w:rPr>
          <m:t xml:space="preserve"> </m:t>
        </m:r>
        <m:d>
          <m:dPr>
            <m:begChr m:val="|"/>
            <m:endChr m:val="|"/>
            <m:ctrlPr>
              <w:rPr>
                <w:rFonts w:ascii="Cambria Math" w:hAnsi="Cambria Math"/>
                <w:i/>
                <w:sz w:val="22"/>
              </w:rPr>
            </m:ctrlPr>
          </m:dPr>
          <m:e>
            <m:r>
              <w:rPr>
                <w:rFonts w:ascii="Cambria Math" w:hAnsi="Cambria Math"/>
                <w:sz w:val="22"/>
              </w:rPr>
              <m:t>T</m:t>
            </m:r>
          </m:e>
        </m:d>
        <m:r>
          <w:rPr>
            <w:rFonts w:ascii="Cambria Math" w:hAnsi="Cambria Math"/>
            <w:sz w:val="22"/>
          </w:rPr>
          <m:t>=1°C</m:t>
        </m:r>
      </m:oMath>
      <w:r w:rsidRPr="00A56003">
        <w:rPr>
          <w:sz w:val="22"/>
        </w:rPr>
        <w:t xml:space="preserve">. En multipliant la masse du disque, le module du </w:t>
      </w:r>
      <m:oMath>
        <m:r>
          <m:rPr>
            <m:sty m:val="bi"/>
          </m:rPr>
          <w:rPr>
            <w:rFonts w:ascii="Cambria Math" w:hAnsi="Cambria Math"/>
            <w:sz w:val="22"/>
          </w:rPr>
          <m:t>C</m:t>
        </m:r>
      </m:oMath>
      <w:r w:rsidRPr="00A56003">
        <w:rPr>
          <w:sz w:val="22"/>
        </w:rPr>
        <w:t xml:space="preserve"> obtenu par l’appro</w:t>
      </w:r>
      <w:proofErr w:type="spellStart"/>
      <w:r>
        <w:rPr>
          <w:sz w:val="22"/>
        </w:rPr>
        <w:t>che</w:t>
      </w:r>
      <w:proofErr w:type="spellEnd"/>
      <w:r>
        <w:rPr>
          <w:sz w:val="22"/>
        </w:rPr>
        <w:t xml:space="preserve"> de Lorenz et Murphy est de 8</w:t>
      </w:r>
      <w:r w:rsidRPr="00A56003">
        <w:rPr>
          <w:sz w:val="22"/>
        </w:rPr>
        <w:t>.</w:t>
      </w:r>
      <w:r>
        <w:rPr>
          <w:sz w:val="22"/>
        </w:rPr>
        <w:t>5</w:t>
      </w:r>
      <w:r w:rsidR="00531F61">
        <w:rPr>
          <w:sz w:val="22"/>
        </w:rPr>
        <w:t>59</w:t>
      </w:r>
      <w:r>
        <w:rPr>
          <w:sz w:val="22"/>
        </w:rPr>
        <w:t xml:space="preserve"> </w:t>
      </w:r>
      <w:r w:rsidRPr="00A56003">
        <w:rPr>
          <w:sz w:val="22"/>
        </w:rPr>
        <w:t xml:space="preserve">g.mm/°C. </w:t>
      </w:r>
    </w:p>
    <w:p w14:paraId="76E9F047" w14:textId="6ABE65A5" w:rsidR="00B0655E" w:rsidRPr="00A56003" w:rsidRDefault="00B0655E" w:rsidP="00B0655E">
      <w:pPr>
        <w:pStyle w:val="Default"/>
        <w:spacing w:line="360" w:lineRule="auto"/>
        <w:ind w:firstLine="708"/>
        <w:jc w:val="both"/>
        <w:rPr>
          <w:sz w:val="22"/>
        </w:rPr>
      </w:pPr>
      <w:r w:rsidRPr="00A56003">
        <w:rPr>
          <w:sz w:val="22"/>
        </w:rPr>
        <w:t>En utilisant le modèle thermomécanique préconisé dans l’ap</w:t>
      </w:r>
      <w:r>
        <w:rPr>
          <w:sz w:val="22"/>
        </w:rPr>
        <w:t>proche analytique améliorée, la déflexion de la fibre neutre est calculée</w:t>
      </w:r>
      <w:r w:rsidRPr="00A56003">
        <w:rPr>
          <w:sz w:val="22"/>
        </w:rPr>
        <w:t xml:space="preserve"> de manière précise. Sous le chargement thermique de</w:t>
      </w:r>
      <m:oMath>
        <m:r>
          <w:rPr>
            <w:rFonts w:ascii="Cambria Math" w:hAnsi="Cambria Math"/>
            <w:sz w:val="22"/>
          </w:rPr>
          <m:t xml:space="preserve"> </m:t>
        </m:r>
        <m:d>
          <m:dPr>
            <m:begChr m:val="|"/>
            <m:endChr m:val="|"/>
            <m:ctrlPr>
              <w:rPr>
                <w:rFonts w:ascii="Cambria Math" w:hAnsi="Cambria Math"/>
                <w:i/>
                <w:sz w:val="22"/>
              </w:rPr>
            </m:ctrlPr>
          </m:dPr>
          <m:e>
            <m:r>
              <w:rPr>
                <w:rFonts w:ascii="Cambria Math" w:hAnsi="Cambria Math"/>
                <w:sz w:val="22"/>
              </w:rPr>
              <m:t>T</m:t>
            </m:r>
          </m:e>
        </m:d>
        <m:r>
          <w:rPr>
            <w:rFonts w:ascii="Cambria Math" w:hAnsi="Cambria Math"/>
            <w:sz w:val="22"/>
          </w:rPr>
          <m:t>=1°C</m:t>
        </m:r>
      </m:oMath>
      <w:r w:rsidRPr="00A56003">
        <w:rPr>
          <w:sz w:val="22"/>
        </w:rPr>
        <w:t xml:space="preserve">, </w:t>
      </w:r>
      <w:r>
        <w:rPr>
          <w:sz w:val="22"/>
        </w:rPr>
        <w:t>cette déflexion</w:t>
      </w:r>
      <w:r w:rsidRPr="00A56003">
        <w:rPr>
          <w:sz w:val="22"/>
        </w:rPr>
        <w:t xml:space="preserve"> de la fibre neutre du rotor 700mm est illustré dans la </w:t>
      </w:r>
      <w:r w:rsidRPr="000A4BAC">
        <w:rPr>
          <w:b/>
          <w:sz w:val="22"/>
        </w:rPr>
        <w:fldChar w:fldCharType="begin"/>
      </w:r>
      <w:r w:rsidRPr="000A4BAC">
        <w:rPr>
          <w:b/>
          <w:sz w:val="22"/>
        </w:rPr>
        <w:instrText xml:space="preserve"> REF _Ref531186145 \h  \* MERGEFORMAT </w:instrText>
      </w:r>
      <w:r w:rsidRPr="000A4BAC">
        <w:rPr>
          <w:b/>
          <w:sz w:val="22"/>
        </w:rPr>
      </w:r>
      <w:r w:rsidRPr="000A4BAC">
        <w:rPr>
          <w:b/>
          <w:sz w:val="22"/>
        </w:rPr>
        <w:fldChar w:fldCharType="separate"/>
      </w:r>
      <w:r w:rsidR="00D07291" w:rsidRPr="00D07291">
        <w:rPr>
          <w:b/>
          <w:iCs/>
          <w:sz w:val="22"/>
        </w:rPr>
        <w:t xml:space="preserve">Figure </w:t>
      </w:r>
      <w:r w:rsidR="00D07291" w:rsidRPr="00D07291">
        <w:rPr>
          <w:b/>
          <w:iCs/>
          <w:noProof/>
          <w:sz w:val="22"/>
        </w:rPr>
        <w:t>5.2</w:t>
      </w:r>
      <w:r w:rsidR="00D07291" w:rsidRPr="00D07291">
        <w:rPr>
          <w:b/>
          <w:iCs/>
          <w:noProof/>
          <w:sz w:val="22"/>
        </w:rPr>
        <w:noBreakHyphen/>
        <w:t>10</w:t>
      </w:r>
      <w:r w:rsidRPr="000A4BAC">
        <w:rPr>
          <w:b/>
          <w:sz w:val="22"/>
        </w:rPr>
        <w:fldChar w:fldCharType="end"/>
      </w:r>
      <w:r w:rsidRPr="00A56003">
        <w:rPr>
          <w:sz w:val="22"/>
        </w:rPr>
        <w:t xml:space="preserve">. </w:t>
      </w:r>
      <w:r>
        <w:rPr>
          <w:sz w:val="22"/>
        </w:rPr>
        <w:t xml:space="preserve">Une déflexion de 1.43 µm </w:t>
      </w:r>
      <w:r w:rsidR="008C0F62">
        <w:rPr>
          <w:sz w:val="22"/>
        </w:rPr>
        <w:t xml:space="preserve">est obtenue </w:t>
      </w:r>
      <w:r>
        <w:rPr>
          <w:sz w:val="22"/>
        </w:rPr>
        <w:t>à la position axiale du</w:t>
      </w:r>
      <w:r w:rsidR="00346652">
        <w:rPr>
          <w:sz w:val="22"/>
        </w:rPr>
        <w:t xml:space="preserve"> centre de masse du</w:t>
      </w:r>
      <w:r>
        <w:rPr>
          <w:sz w:val="22"/>
        </w:rPr>
        <w:t xml:space="preserve"> disque en porte à faux</w:t>
      </w:r>
      <w:r w:rsidRPr="00A56003">
        <w:rPr>
          <w:sz w:val="22"/>
        </w:rPr>
        <w:t xml:space="preserve">. Ainsi, le module du </w:t>
      </w:r>
      <m:oMath>
        <m:r>
          <m:rPr>
            <m:sty m:val="bi"/>
          </m:rPr>
          <w:rPr>
            <w:rFonts w:ascii="Cambria Math" w:hAnsi="Cambria Math"/>
            <w:sz w:val="22"/>
          </w:rPr>
          <m:t>C</m:t>
        </m:r>
      </m:oMath>
      <w:r w:rsidRPr="00A56003">
        <w:rPr>
          <w:sz w:val="22"/>
        </w:rPr>
        <w:t xml:space="preserve"> calculé par l’approche analytique améliorée est de </w:t>
      </w:r>
      <w:r>
        <w:rPr>
          <w:sz w:val="22"/>
        </w:rPr>
        <w:t>14</w:t>
      </w:r>
      <w:r w:rsidRPr="00A56003">
        <w:rPr>
          <w:sz w:val="22"/>
        </w:rPr>
        <w:t>.</w:t>
      </w:r>
      <w:r>
        <w:rPr>
          <w:sz w:val="22"/>
        </w:rPr>
        <w:t>8</w:t>
      </w:r>
      <w:r w:rsidR="00EE7D07">
        <w:rPr>
          <w:sz w:val="22"/>
        </w:rPr>
        <w:t>7</w:t>
      </w:r>
      <m:oMath>
        <m:r>
          <w:rPr>
            <w:rFonts w:ascii="Cambria Math" w:hAnsi="Cambria Math"/>
            <w:sz w:val="22"/>
          </w:rPr>
          <m:t xml:space="preserve"> </m:t>
        </m:r>
        <m:r>
          <m:rPr>
            <m:sty m:val="p"/>
          </m:rPr>
          <w:rPr>
            <w:rFonts w:ascii="Cambria Math" w:hAnsi="Cambria Math"/>
            <w:sz w:val="22"/>
          </w:rPr>
          <m:t>g.mm/°C</m:t>
        </m:r>
      </m:oMath>
      <w:r w:rsidRPr="00A56003">
        <w:rPr>
          <w:sz w:val="22"/>
        </w:rPr>
        <w:t xml:space="preserve">. </w:t>
      </w:r>
      <w:r w:rsidR="00782C6C">
        <w:rPr>
          <w:sz w:val="22"/>
        </w:rPr>
        <w:t xml:space="preserve"> </w:t>
      </w:r>
    </w:p>
    <w:p w14:paraId="07B3C9E2" w14:textId="77777777" w:rsidR="00B0655E" w:rsidRDefault="00B0655E" w:rsidP="00B0655E">
      <w:pPr>
        <w:pStyle w:val="Default"/>
        <w:keepNext/>
        <w:jc w:val="center"/>
      </w:pPr>
      <w:r>
        <w:rPr>
          <w:noProof/>
        </w:rPr>
        <w:drawing>
          <wp:inline distT="0" distB="0" distL="0" distR="0" wp14:anchorId="71359758" wp14:editId="6ADD1738">
            <wp:extent cx="5740841" cy="2870421"/>
            <wp:effectExtent l="0" t="0" r="0" b="6350"/>
            <wp:docPr id="118" name="Imag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61275" cy="2880638"/>
                    </a:xfrm>
                    <a:prstGeom prst="rect">
                      <a:avLst/>
                    </a:prstGeom>
                  </pic:spPr>
                </pic:pic>
              </a:graphicData>
            </a:graphic>
          </wp:inline>
        </w:drawing>
      </w:r>
    </w:p>
    <w:p w14:paraId="1754A0C5" w14:textId="4A0039ED" w:rsidR="00B0655E" w:rsidRDefault="00B0655E" w:rsidP="00B0655E">
      <w:pPr>
        <w:pStyle w:val="Lgende"/>
        <w:jc w:val="center"/>
        <w:rPr>
          <w:rFonts w:ascii="Calibri" w:hAnsi="Calibri" w:cs="Calibri"/>
          <w:i w:val="0"/>
          <w:color w:val="000000"/>
          <w:sz w:val="22"/>
          <w:szCs w:val="24"/>
        </w:rPr>
      </w:pPr>
      <w:bookmarkStart w:id="1021" w:name="_Ref531186145"/>
      <w:r w:rsidRPr="00A56003">
        <w:rPr>
          <w:rFonts w:ascii="Calibri" w:hAnsi="Calibri" w:cs="Calibri"/>
          <w:i w:val="0"/>
          <w:iCs w:val="0"/>
          <w:color w:val="000000"/>
          <w:sz w:val="22"/>
          <w:szCs w:val="24"/>
        </w:rPr>
        <w:t xml:space="preserve">Figure </w:t>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STYLEREF 2 \s </w:instrText>
      </w:r>
      <w:r w:rsidR="007B73B8">
        <w:rPr>
          <w:rFonts w:ascii="Calibri" w:hAnsi="Calibri" w:cs="Calibri"/>
          <w:i w:val="0"/>
          <w:iCs w:val="0"/>
          <w:color w:val="000000"/>
          <w:sz w:val="22"/>
          <w:szCs w:val="24"/>
        </w:rPr>
        <w:fldChar w:fldCharType="separate"/>
      </w:r>
      <w:r w:rsidR="00D07291">
        <w:rPr>
          <w:rFonts w:ascii="Calibri" w:hAnsi="Calibri" w:cs="Calibri"/>
          <w:i w:val="0"/>
          <w:iCs w:val="0"/>
          <w:noProof/>
          <w:color w:val="000000"/>
          <w:sz w:val="22"/>
          <w:szCs w:val="24"/>
        </w:rPr>
        <w:t>5.2</w:t>
      </w:r>
      <w:r w:rsidR="007B73B8">
        <w:rPr>
          <w:rFonts w:ascii="Calibri" w:hAnsi="Calibri" w:cs="Calibri"/>
          <w:i w:val="0"/>
          <w:iCs w:val="0"/>
          <w:color w:val="000000"/>
          <w:sz w:val="22"/>
          <w:szCs w:val="24"/>
        </w:rPr>
        <w:fldChar w:fldCharType="end"/>
      </w:r>
      <w:r w:rsidR="007B73B8">
        <w:rPr>
          <w:rFonts w:ascii="Calibri" w:hAnsi="Calibri" w:cs="Calibri"/>
          <w:i w:val="0"/>
          <w:iCs w:val="0"/>
          <w:color w:val="000000"/>
          <w:sz w:val="22"/>
          <w:szCs w:val="24"/>
        </w:rPr>
        <w:noBreakHyphen/>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SEQ Figure \* ARABIC \s 2 </w:instrText>
      </w:r>
      <w:r w:rsidR="007B73B8">
        <w:rPr>
          <w:rFonts w:ascii="Calibri" w:hAnsi="Calibri" w:cs="Calibri"/>
          <w:i w:val="0"/>
          <w:iCs w:val="0"/>
          <w:color w:val="000000"/>
          <w:sz w:val="22"/>
          <w:szCs w:val="24"/>
        </w:rPr>
        <w:fldChar w:fldCharType="separate"/>
      </w:r>
      <w:r w:rsidR="00D07291">
        <w:rPr>
          <w:rFonts w:ascii="Calibri" w:hAnsi="Calibri" w:cs="Calibri"/>
          <w:i w:val="0"/>
          <w:iCs w:val="0"/>
          <w:noProof/>
          <w:color w:val="000000"/>
          <w:sz w:val="22"/>
          <w:szCs w:val="24"/>
        </w:rPr>
        <w:t>10</w:t>
      </w:r>
      <w:r w:rsidR="007B73B8">
        <w:rPr>
          <w:rFonts w:ascii="Calibri" w:hAnsi="Calibri" w:cs="Calibri"/>
          <w:i w:val="0"/>
          <w:iCs w:val="0"/>
          <w:color w:val="000000"/>
          <w:sz w:val="22"/>
          <w:szCs w:val="24"/>
        </w:rPr>
        <w:fldChar w:fldCharType="end"/>
      </w:r>
      <w:bookmarkEnd w:id="1021"/>
      <w:r w:rsidRPr="00A56003">
        <w:rPr>
          <w:rFonts w:ascii="Calibri" w:hAnsi="Calibri" w:cs="Calibri"/>
          <w:i w:val="0"/>
          <w:iCs w:val="0"/>
          <w:color w:val="000000"/>
          <w:sz w:val="22"/>
          <w:szCs w:val="24"/>
        </w:rPr>
        <w:t xml:space="preserve"> : </w:t>
      </w:r>
      <w:r w:rsidR="00256DC5">
        <w:rPr>
          <w:rFonts w:ascii="Calibri" w:hAnsi="Calibri" w:cs="Calibri"/>
          <w:i w:val="0"/>
          <w:iCs w:val="0"/>
          <w:color w:val="000000"/>
          <w:sz w:val="22"/>
          <w:szCs w:val="24"/>
        </w:rPr>
        <w:t xml:space="preserve">déflexion </w:t>
      </w:r>
      <w:r w:rsidR="00256DC5" w:rsidRPr="00FC14C6">
        <w:rPr>
          <w:rFonts w:ascii="Calibri" w:hAnsi="Calibri" w:cs="Calibri"/>
          <w:i w:val="0"/>
          <w:iCs w:val="0"/>
          <w:color w:val="000000"/>
          <w:sz w:val="22"/>
          <w:szCs w:val="24"/>
        </w:rPr>
        <w:t>de la fibre neutre</w:t>
      </w:r>
      <w:r w:rsidR="00256DC5">
        <w:rPr>
          <w:rFonts w:ascii="Calibri" w:hAnsi="Calibri" w:cs="Calibri"/>
          <w:i w:val="0"/>
          <w:iCs w:val="0"/>
          <w:color w:val="000000"/>
          <w:sz w:val="22"/>
          <w:szCs w:val="24"/>
        </w:rPr>
        <w:t xml:space="preserve"> du rotor 700mm</w:t>
      </w:r>
      <w:r w:rsidR="00256DC5" w:rsidRPr="00FC14C6">
        <w:rPr>
          <w:rFonts w:ascii="Calibri" w:hAnsi="Calibri" w:cs="Calibri"/>
          <w:i w:val="0"/>
          <w:iCs w:val="0"/>
          <w:color w:val="000000"/>
          <w:sz w:val="22"/>
          <w:szCs w:val="24"/>
        </w:rPr>
        <w:t xml:space="preserve"> sous </w:t>
      </w:r>
      <w:r w:rsidR="003D460D">
        <w:rPr>
          <w:rFonts w:ascii="Calibri" w:hAnsi="Calibri" w:cs="Calibri"/>
          <w:i w:val="0"/>
          <w:iCs w:val="0"/>
          <w:color w:val="000000"/>
          <w:sz w:val="22"/>
          <w:szCs w:val="24"/>
        </w:rPr>
        <w:t xml:space="preserve">le </w:t>
      </w:r>
      <w:r w:rsidR="00256DC5" w:rsidRPr="00FC14C6">
        <w:rPr>
          <w:rFonts w:ascii="Calibri" w:hAnsi="Calibri" w:cs="Calibri"/>
          <w:i w:val="0"/>
          <w:iCs w:val="0"/>
          <w:color w:val="000000"/>
          <w:sz w:val="22"/>
          <w:szCs w:val="24"/>
        </w:rPr>
        <w:t xml:space="preserve">chargement </w:t>
      </w:r>
      <m:oMath>
        <m:d>
          <m:dPr>
            <m:begChr m:val="|"/>
            <m:endChr m:val="|"/>
            <m:ctrlPr>
              <w:rPr>
                <w:rFonts w:ascii="Cambria Math" w:hAnsi="Cambria Math" w:cs="Calibri"/>
                <w:color w:val="000000"/>
                <w:sz w:val="22"/>
                <w:szCs w:val="24"/>
              </w:rPr>
            </m:ctrlPr>
          </m:dPr>
          <m:e>
            <m:r>
              <w:rPr>
                <w:rFonts w:ascii="Cambria Math" w:hAnsi="Cambria Math" w:cs="Calibri"/>
                <w:color w:val="000000"/>
                <w:sz w:val="22"/>
                <w:szCs w:val="24"/>
              </w:rPr>
              <m:t>T</m:t>
            </m:r>
          </m:e>
        </m:d>
        <m:r>
          <w:rPr>
            <w:rFonts w:ascii="Cambria Math" w:hAnsi="Cambria Math" w:cs="Calibri"/>
            <w:color w:val="000000"/>
            <w:sz w:val="22"/>
            <w:szCs w:val="24"/>
          </w:rPr>
          <m:t>=1°C</m:t>
        </m:r>
      </m:oMath>
    </w:p>
    <w:p w14:paraId="592BC73D" w14:textId="481D80DB" w:rsidR="00DB069B" w:rsidRDefault="00DB069B" w:rsidP="00DB069B">
      <w:pPr>
        <w:pStyle w:val="Titre4"/>
        <w:ind w:left="709"/>
      </w:pPr>
      <w:r>
        <w:t xml:space="preserve">Résultat de l’analyse </w:t>
      </w:r>
    </w:p>
    <w:p w14:paraId="5503CDCA" w14:textId="4CBACE9A" w:rsidR="004D6813" w:rsidRDefault="00DB069B" w:rsidP="004D6813">
      <w:pPr>
        <w:spacing w:before="120" w:line="360" w:lineRule="auto"/>
        <w:ind w:firstLine="708"/>
        <w:rPr>
          <w:lang w:eastAsia="zh-CN"/>
        </w:rPr>
      </w:pPr>
      <w:r w:rsidRPr="00A56003">
        <w:t>Les trois coefficients d’influence calculée précédemment permettent d’évaluer l’indicateur de stabilité de l’effet Morton. Le</w:t>
      </w:r>
      <w:r>
        <w:t>s</w:t>
      </w:r>
      <w:r w:rsidRPr="00A56003">
        <w:t xml:space="preserve"> résultat</w:t>
      </w:r>
      <w:r>
        <w:t>s</w:t>
      </w:r>
      <w:r w:rsidRPr="00A56003">
        <w:t xml:space="preserve"> </w:t>
      </w:r>
      <w:r w:rsidR="002277C5" w:rsidRPr="00A56003">
        <w:t>de</w:t>
      </w:r>
      <w:r w:rsidR="0052582E">
        <w:t xml:space="preserve"> l’</w:t>
      </w:r>
      <w:r w:rsidR="002277C5">
        <w:t>analyse</w:t>
      </w:r>
      <w:r w:rsidR="0052582E">
        <w:t xml:space="preserve"> </w:t>
      </w:r>
      <w:r>
        <w:t>sont</w:t>
      </w:r>
      <w:r w:rsidRPr="00A56003">
        <w:t xml:space="preserve"> </w:t>
      </w:r>
      <w:r w:rsidR="00AC1C11">
        <w:t>présentés</w:t>
      </w:r>
      <w:r w:rsidRPr="00A56003">
        <w:t xml:space="preserve"> </w:t>
      </w:r>
      <w:r w:rsidR="0049411C">
        <w:t xml:space="preserve">à la </w:t>
      </w:r>
      <w:r w:rsidR="0049411C" w:rsidRPr="00FD2537">
        <w:rPr>
          <w:b/>
        </w:rPr>
        <w:fldChar w:fldCharType="begin"/>
      </w:r>
      <w:r w:rsidR="0049411C" w:rsidRPr="00FD2537">
        <w:rPr>
          <w:b/>
        </w:rPr>
        <w:instrText xml:space="preserve"> REF _Ref531184866 \h  \* MERGEFORMAT </w:instrText>
      </w:r>
      <w:r w:rsidR="0049411C" w:rsidRPr="00FD2537">
        <w:rPr>
          <w:b/>
        </w:rPr>
      </w:r>
      <w:r w:rsidR="0049411C" w:rsidRPr="00FD2537">
        <w:rPr>
          <w:b/>
        </w:rPr>
        <w:fldChar w:fldCharType="separate"/>
      </w:r>
      <w:r w:rsidR="00D07291" w:rsidRPr="00D07291">
        <w:rPr>
          <w:b/>
          <w:iCs/>
        </w:rPr>
        <w:t xml:space="preserve">Figure </w:t>
      </w:r>
      <w:r w:rsidR="00D07291" w:rsidRPr="00D07291">
        <w:rPr>
          <w:b/>
          <w:iCs/>
          <w:noProof/>
        </w:rPr>
        <w:t>5.2</w:t>
      </w:r>
      <w:r w:rsidR="00D07291" w:rsidRPr="00D07291">
        <w:rPr>
          <w:b/>
          <w:iCs/>
          <w:noProof/>
        </w:rPr>
        <w:noBreakHyphen/>
        <w:t>11</w:t>
      </w:r>
      <w:r w:rsidR="0049411C" w:rsidRPr="00FD2537">
        <w:rPr>
          <w:b/>
        </w:rPr>
        <w:fldChar w:fldCharType="end"/>
      </w:r>
      <w:r w:rsidR="0049411C">
        <w:t xml:space="preserve"> sous forme d’un</w:t>
      </w:r>
      <w:r w:rsidR="00AC1C11">
        <w:t xml:space="preserve"> diagramme de st</w:t>
      </w:r>
      <w:r w:rsidR="0049411C">
        <w:t>abilité en fonction du balourd</w:t>
      </w:r>
      <w:r w:rsidRPr="00A56003">
        <w:t>.</w:t>
      </w:r>
      <w:r>
        <w:t xml:space="preserve"> D’après les résultats obtenus par l’approche analytique améliorée, les</w:t>
      </w:r>
      <w:r w:rsidRPr="006D51DC">
        <w:t xml:space="preserve"> </w:t>
      </w:r>
      <w:r>
        <w:t>indicateurs de l’effet Morton</w:t>
      </w:r>
      <w:r w:rsidR="00E14517">
        <w:t xml:space="preserve"> augmente</w:t>
      </w:r>
      <w:r w:rsidR="00656806">
        <w:t>nt</w:t>
      </w:r>
      <w:r w:rsidR="00E14517">
        <w:t xml:space="preserve"> en fonction du balourd présent sur le système et ils</w:t>
      </w:r>
      <w:r>
        <w:t xml:space="preserve"> dépassent la valeur critique </w:t>
      </w:r>
      <w:r w:rsidR="00E14517">
        <w:t xml:space="preserve">1 </w:t>
      </w:r>
      <w:r>
        <w:t>à partir d’</w:t>
      </w:r>
      <w:r w:rsidR="00AE78F9">
        <w:t>un balourd de 22</w:t>
      </w:r>
      <w:r>
        <w:t xml:space="preserve">0 g.mm. </w:t>
      </w:r>
      <w:r>
        <w:rPr>
          <w:lang w:eastAsia="zh-CN"/>
        </w:rPr>
        <w:t xml:space="preserve">Ce résultat montre que l’effet Morton instable </w:t>
      </w:r>
      <w:r w:rsidR="00A276E3">
        <w:rPr>
          <w:lang w:eastAsia="zh-CN"/>
        </w:rPr>
        <w:t>est</w:t>
      </w:r>
      <w:r>
        <w:rPr>
          <w:lang w:eastAsia="zh-CN"/>
        </w:rPr>
        <w:t xml:space="preserve"> déclenché </w:t>
      </w:r>
      <w:r w:rsidR="006B4AD7">
        <w:rPr>
          <w:lang w:eastAsia="zh-CN"/>
        </w:rPr>
        <w:t>avec un</w:t>
      </w:r>
      <w:r w:rsidR="00F92D23">
        <w:rPr>
          <w:lang w:eastAsia="zh-CN"/>
        </w:rPr>
        <w:t xml:space="preserve"> grand</w:t>
      </w:r>
      <w:r w:rsidR="006B4AD7">
        <w:rPr>
          <w:lang w:eastAsia="zh-CN"/>
        </w:rPr>
        <w:t xml:space="preserve"> balourd </w:t>
      </w:r>
      <w:r w:rsidR="00A276E3">
        <w:rPr>
          <w:lang w:eastAsia="zh-CN"/>
        </w:rPr>
        <w:t>à la grandeur de 220 g.mm</w:t>
      </w:r>
      <w:r w:rsidR="006B4AD7">
        <w:rPr>
          <w:lang w:eastAsia="zh-CN"/>
        </w:rPr>
        <w:t xml:space="preserve"> </w:t>
      </w:r>
      <w:r>
        <w:rPr>
          <w:lang w:eastAsia="zh-CN"/>
        </w:rPr>
        <w:t>sous cette configuration</w:t>
      </w:r>
      <w:r w:rsidR="006B4AD7">
        <w:rPr>
          <w:lang w:eastAsia="zh-CN"/>
        </w:rPr>
        <w:t>.</w:t>
      </w:r>
      <w:r w:rsidR="00AC013D">
        <w:rPr>
          <w:lang w:eastAsia="zh-CN"/>
        </w:rPr>
        <w:t xml:space="preserve"> </w:t>
      </w:r>
      <w:r w:rsidR="004D6813">
        <w:rPr>
          <w:lang w:eastAsia="zh-CN"/>
        </w:rPr>
        <w:t>En outre, i</w:t>
      </w:r>
      <w:r w:rsidR="004D6813">
        <w:t>l est également constaté qu’un</w:t>
      </w:r>
      <w:r w:rsidR="004D6813">
        <w:rPr>
          <w:lang w:eastAsia="zh-CN"/>
        </w:rPr>
        <w:t xml:space="preserve"> écart important existe entre l’indicateur de l’effet Morton obtenu par l’approche Lorenz et Murphy et celui obtenu par l’approche analytique améliorée. Cette différence provient principalement de l’imprécision du calcul thermomécanique par la formule analytique et la sous-estimation du vecteur de la différence de la température</w:t>
      </w:r>
      <m:oMath>
        <m:r>
          <w:rPr>
            <w:rFonts w:ascii="Cambria Math" w:hAnsi="Cambria Math"/>
            <w:lang w:eastAsia="zh-CN"/>
          </w:rPr>
          <m:t xml:space="preserve"> </m:t>
        </m:r>
        <m:r>
          <m:rPr>
            <m:sty m:val="bi"/>
          </m:rPr>
          <w:rPr>
            <w:rFonts w:ascii="Cambria Math" w:hAnsi="Cambria Math"/>
            <w:lang w:eastAsia="zh-CN"/>
          </w:rPr>
          <m:t>T</m:t>
        </m:r>
      </m:oMath>
      <w:r w:rsidR="004D6813" w:rsidRPr="00BC241C">
        <w:rPr>
          <w:lang w:eastAsia="zh-CN"/>
        </w:rPr>
        <w:t>.</w:t>
      </w:r>
      <w:r w:rsidR="004D6813">
        <w:rPr>
          <w:lang w:eastAsia="zh-CN"/>
        </w:rPr>
        <w:t xml:space="preserve"> </w:t>
      </w:r>
    </w:p>
    <w:p w14:paraId="79757582" w14:textId="77777777" w:rsidR="004D6813" w:rsidRDefault="004D6813" w:rsidP="00DB069B">
      <w:pPr>
        <w:spacing w:before="120" w:line="360" w:lineRule="auto"/>
        <w:ind w:firstLine="708"/>
        <w:rPr>
          <w:lang w:eastAsia="zh-CN"/>
        </w:rPr>
      </w:pPr>
    </w:p>
    <w:p w14:paraId="7664A771" w14:textId="77777777" w:rsidR="004D6813" w:rsidRPr="00E44D67" w:rsidRDefault="004D6813" w:rsidP="004D6813">
      <w:pPr>
        <w:pStyle w:val="Default"/>
        <w:keepNext/>
        <w:spacing w:line="360" w:lineRule="auto"/>
        <w:jc w:val="center"/>
        <w:rPr>
          <w:sz w:val="22"/>
        </w:rPr>
      </w:pPr>
      <w:r>
        <w:rPr>
          <w:noProof/>
          <w:sz w:val="22"/>
        </w:rPr>
        <w:lastRenderedPageBreak/>
        <w:drawing>
          <wp:inline distT="0" distB="0" distL="0" distR="0" wp14:anchorId="41BFF86F" wp14:editId="755D9A09">
            <wp:extent cx="4543200" cy="2595600"/>
            <wp:effectExtent l="0" t="0" r="0" b="0"/>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543200" cy="2595600"/>
                    </a:xfrm>
                    <a:prstGeom prst="rect">
                      <a:avLst/>
                    </a:prstGeom>
                    <a:noFill/>
                  </pic:spPr>
                </pic:pic>
              </a:graphicData>
            </a:graphic>
          </wp:inline>
        </w:drawing>
      </w:r>
    </w:p>
    <w:p w14:paraId="0E788CD8" w14:textId="7C44AFBA" w:rsidR="004D6813" w:rsidRPr="00E44D67" w:rsidRDefault="004D6813" w:rsidP="004D6813">
      <w:pPr>
        <w:pStyle w:val="Lgende"/>
        <w:jc w:val="center"/>
        <w:rPr>
          <w:rFonts w:ascii="Calibri" w:hAnsi="Calibri" w:cs="Calibri"/>
          <w:i w:val="0"/>
          <w:iCs w:val="0"/>
          <w:color w:val="000000"/>
          <w:sz w:val="22"/>
          <w:szCs w:val="24"/>
        </w:rPr>
      </w:pPr>
      <w:bookmarkStart w:id="1022" w:name="_Ref531184866"/>
      <w:r w:rsidRPr="00E44D67">
        <w:rPr>
          <w:rFonts w:ascii="Calibri" w:hAnsi="Calibri" w:cs="Calibri"/>
          <w:i w:val="0"/>
          <w:iCs w:val="0"/>
          <w:color w:val="000000"/>
          <w:sz w:val="22"/>
          <w:szCs w:val="24"/>
        </w:rPr>
        <w:t xml:space="preserve">Figure </w:t>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STYLEREF 2 \s </w:instrText>
      </w:r>
      <w:r w:rsidR="007B73B8">
        <w:rPr>
          <w:rFonts w:ascii="Calibri" w:hAnsi="Calibri" w:cs="Calibri"/>
          <w:i w:val="0"/>
          <w:iCs w:val="0"/>
          <w:color w:val="000000"/>
          <w:sz w:val="22"/>
          <w:szCs w:val="24"/>
        </w:rPr>
        <w:fldChar w:fldCharType="separate"/>
      </w:r>
      <w:r w:rsidR="00D07291">
        <w:rPr>
          <w:rFonts w:ascii="Calibri" w:hAnsi="Calibri" w:cs="Calibri"/>
          <w:i w:val="0"/>
          <w:iCs w:val="0"/>
          <w:noProof/>
          <w:color w:val="000000"/>
          <w:sz w:val="22"/>
          <w:szCs w:val="24"/>
        </w:rPr>
        <w:t>5.2</w:t>
      </w:r>
      <w:r w:rsidR="007B73B8">
        <w:rPr>
          <w:rFonts w:ascii="Calibri" w:hAnsi="Calibri" w:cs="Calibri"/>
          <w:i w:val="0"/>
          <w:iCs w:val="0"/>
          <w:color w:val="000000"/>
          <w:sz w:val="22"/>
          <w:szCs w:val="24"/>
        </w:rPr>
        <w:fldChar w:fldCharType="end"/>
      </w:r>
      <w:r w:rsidR="007B73B8">
        <w:rPr>
          <w:rFonts w:ascii="Calibri" w:hAnsi="Calibri" w:cs="Calibri"/>
          <w:i w:val="0"/>
          <w:iCs w:val="0"/>
          <w:color w:val="000000"/>
          <w:sz w:val="22"/>
          <w:szCs w:val="24"/>
        </w:rPr>
        <w:noBreakHyphen/>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SEQ Figure \* ARABIC \s 2 </w:instrText>
      </w:r>
      <w:r w:rsidR="007B73B8">
        <w:rPr>
          <w:rFonts w:ascii="Calibri" w:hAnsi="Calibri" w:cs="Calibri"/>
          <w:i w:val="0"/>
          <w:iCs w:val="0"/>
          <w:color w:val="000000"/>
          <w:sz w:val="22"/>
          <w:szCs w:val="24"/>
        </w:rPr>
        <w:fldChar w:fldCharType="separate"/>
      </w:r>
      <w:r w:rsidR="00D07291">
        <w:rPr>
          <w:rFonts w:ascii="Calibri" w:hAnsi="Calibri" w:cs="Calibri"/>
          <w:i w:val="0"/>
          <w:iCs w:val="0"/>
          <w:noProof/>
          <w:color w:val="000000"/>
          <w:sz w:val="22"/>
          <w:szCs w:val="24"/>
        </w:rPr>
        <w:t>11</w:t>
      </w:r>
      <w:r w:rsidR="007B73B8">
        <w:rPr>
          <w:rFonts w:ascii="Calibri" w:hAnsi="Calibri" w:cs="Calibri"/>
          <w:i w:val="0"/>
          <w:iCs w:val="0"/>
          <w:color w:val="000000"/>
          <w:sz w:val="22"/>
          <w:szCs w:val="24"/>
        </w:rPr>
        <w:fldChar w:fldCharType="end"/>
      </w:r>
      <w:bookmarkEnd w:id="1022"/>
      <w:r w:rsidRPr="00E44D67">
        <w:rPr>
          <w:rFonts w:ascii="Calibri" w:hAnsi="Calibri" w:cs="Calibri"/>
          <w:i w:val="0"/>
          <w:iCs w:val="0"/>
          <w:color w:val="000000"/>
          <w:sz w:val="22"/>
          <w:szCs w:val="24"/>
        </w:rPr>
        <w:t xml:space="preserve"> : Diagramme </w:t>
      </w:r>
      <w:r>
        <w:rPr>
          <w:rFonts w:ascii="Calibri" w:hAnsi="Calibri" w:cs="Calibri"/>
          <w:i w:val="0"/>
          <w:iCs w:val="0"/>
          <w:color w:val="000000"/>
          <w:sz w:val="22"/>
          <w:szCs w:val="24"/>
        </w:rPr>
        <w:t xml:space="preserve">de stabilité de l’effet Morton du rotor </w:t>
      </w:r>
      <w:r w:rsidRPr="00E44D67">
        <w:rPr>
          <w:rFonts w:ascii="Calibri" w:hAnsi="Calibri" w:cs="Calibri"/>
          <w:i w:val="0"/>
          <w:iCs w:val="0"/>
          <w:color w:val="000000"/>
          <w:sz w:val="22"/>
          <w:szCs w:val="24"/>
        </w:rPr>
        <w:t>700mm</w:t>
      </w:r>
    </w:p>
    <w:p w14:paraId="41BB314E" w14:textId="47095DC3" w:rsidR="008D1AF1" w:rsidRDefault="001E6877" w:rsidP="00DB069B">
      <w:pPr>
        <w:spacing w:before="120" w:line="360" w:lineRule="auto"/>
        <w:ind w:firstLine="708"/>
      </w:pPr>
      <w:r>
        <w:rPr>
          <w:lang w:eastAsia="zh-CN"/>
        </w:rPr>
        <w:t xml:space="preserve">Au chapitre 4, la simulation numérique </w:t>
      </w:r>
      <w:r w:rsidR="00B251E8">
        <w:rPr>
          <w:lang w:eastAsia="zh-CN"/>
        </w:rPr>
        <w:t xml:space="preserve">de l’effet Morton </w:t>
      </w:r>
      <w:r>
        <w:rPr>
          <w:lang w:eastAsia="zh-CN"/>
        </w:rPr>
        <w:t xml:space="preserve">sur le rotor long de 700mm a montré le déclenchement de </w:t>
      </w:r>
      <w:r w:rsidR="00B251E8">
        <w:rPr>
          <w:lang w:eastAsia="zh-CN"/>
        </w:rPr>
        <w:t>l’instabilité des vibrations synchrones</w:t>
      </w:r>
      <w:r>
        <w:rPr>
          <w:lang w:eastAsia="zh-CN"/>
        </w:rPr>
        <w:t xml:space="preserve"> avec un balourd </w:t>
      </w:r>
      <w:r w:rsidR="002C0E27">
        <w:rPr>
          <w:lang w:eastAsia="zh-CN"/>
        </w:rPr>
        <w:t>imposé</w:t>
      </w:r>
      <w:r>
        <w:rPr>
          <w:lang w:eastAsia="zh-CN"/>
        </w:rPr>
        <w:t xml:space="preserve"> de 140g.mm</w:t>
      </w:r>
      <w:r w:rsidR="00CC16DF">
        <w:rPr>
          <w:lang w:eastAsia="zh-CN"/>
        </w:rPr>
        <w:t xml:space="preserve"> à la vitesse de 7500 tr/min</w:t>
      </w:r>
      <w:r>
        <w:rPr>
          <w:lang w:eastAsia="zh-CN"/>
        </w:rPr>
        <w:t>.</w:t>
      </w:r>
      <w:r w:rsidR="004658EF" w:rsidRPr="004658EF">
        <w:rPr>
          <w:lang w:eastAsia="zh-CN"/>
        </w:rPr>
        <w:t xml:space="preserve"> </w:t>
      </w:r>
      <w:r w:rsidR="004658EF">
        <w:rPr>
          <w:lang w:eastAsia="zh-CN"/>
        </w:rPr>
        <w:t xml:space="preserve">Selon les résultats illustrés à </w:t>
      </w:r>
      <w:r w:rsidR="004658EF">
        <w:t xml:space="preserve">la </w:t>
      </w:r>
      <w:r w:rsidR="004658EF" w:rsidRPr="00FD2537">
        <w:rPr>
          <w:b/>
        </w:rPr>
        <w:fldChar w:fldCharType="begin"/>
      </w:r>
      <w:r w:rsidR="004658EF" w:rsidRPr="00FD2537">
        <w:rPr>
          <w:b/>
        </w:rPr>
        <w:instrText xml:space="preserve"> REF _Ref531184866 \h  \* MERGEFORMAT </w:instrText>
      </w:r>
      <w:r w:rsidR="004658EF" w:rsidRPr="00FD2537">
        <w:rPr>
          <w:b/>
        </w:rPr>
      </w:r>
      <w:r w:rsidR="004658EF" w:rsidRPr="00FD2537">
        <w:rPr>
          <w:b/>
        </w:rPr>
        <w:fldChar w:fldCharType="separate"/>
      </w:r>
      <w:r w:rsidR="00D07291" w:rsidRPr="00D07291">
        <w:rPr>
          <w:b/>
          <w:iCs/>
        </w:rPr>
        <w:t xml:space="preserve">Figure </w:t>
      </w:r>
      <w:r w:rsidR="00D07291" w:rsidRPr="00D07291">
        <w:rPr>
          <w:b/>
          <w:iCs/>
          <w:noProof/>
        </w:rPr>
        <w:t>5.2</w:t>
      </w:r>
      <w:r w:rsidR="00D07291" w:rsidRPr="00D07291">
        <w:rPr>
          <w:b/>
          <w:iCs/>
          <w:noProof/>
        </w:rPr>
        <w:noBreakHyphen/>
        <w:t>11</w:t>
      </w:r>
      <w:r w:rsidR="004658EF" w:rsidRPr="00FD2537">
        <w:rPr>
          <w:b/>
        </w:rPr>
        <w:fldChar w:fldCharType="end"/>
      </w:r>
      <w:r w:rsidR="006A5209">
        <w:rPr>
          <w:b/>
        </w:rPr>
        <w:t>,</w:t>
      </w:r>
      <w:r w:rsidR="006A5209" w:rsidRPr="006A5209">
        <w:t xml:space="preserve"> ce</w:t>
      </w:r>
      <w:r w:rsidR="006A5209">
        <w:t xml:space="preserve"> balourd</w:t>
      </w:r>
      <w:r w:rsidR="00A451FF">
        <w:rPr>
          <w:lang w:eastAsia="zh-CN"/>
        </w:rPr>
        <w:t xml:space="preserve"> donne</w:t>
      </w:r>
      <w:r w:rsidR="004658EF">
        <w:rPr>
          <w:lang w:eastAsia="zh-CN"/>
        </w:rPr>
        <w:t xml:space="preserve"> un indicateur de l’effet Morton </w:t>
      </w:r>
      <m:oMath>
        <m:r>
          <w:rPr>
            <w:rFonts w:ascii="Cambria Math" w:hAnsi="Cambria Math"/>
            <w:lang w:eastAsia="zh-CN"/>
          </w:rPr>
          <m:t xml:space="preserve">ς </m:t>
        </m:r>
      </m:oMath>
      <w:r w:rsidR="004658EF">
        <w:rPr>
          <w:lang w:eastAsia="zh-CN"/>
        </w:rPr>
        <w:t>de 0.7</w:t>
      </w:r>
      <w:r w:rsidR="006A5209">
        <w:rPr>
          <w:lang w:eastAsia="zh-CN"/>
        </w:rPr>
        <w:t xml:space="preserve"> et</w:t>
      </w:r>
      <w:r w:rsidR="00A451FF">
        <w:rPr>
          <w:lang w:eastAsia="zh-CN"/>
        </w:rPr>
        <w:t xml:space="preserve"> </w:t>
      </w:r>
      <w:r w:rsidR="006E3ACC">
        <w:rPr>
          <w:lang w:eastAsia="zh-CN"/>
        </w:rPr>
        <w:t>l’</w:t>
      </w:r>
      <w:r w:rsidR="00D34982">
        <w:rPr>
          <w:lang w:eastAsia="zh-CN"/>
        </w:rPr>
        <w:t>instabilité n</w:t>
      </w:r>
      <w:r w:rsidR="007A459D">
        <w:rPr>
          <w:lang w:eastAsia="zh-CN"/>
        </w:rPr>
        <w:t>’aurait pas dû avoir lieu.</w:t>
      </w:r>
      <w:r w:rsidR="008E258E">
        <w:rPr>
          <w:lang w:eastAsia="zh-CN"/>
        </w:rPr>
        <w:t xml:space="preserve"> </w:t>
      </w:r>
      <w:r w:rsidR="00643516">
        <w:rPr>
          <w:lang w:eastAsia="zh-CN"/>
        </w:rPr>
        <w:t xml:space="preserve">Cependant, l’abscisse de la </w:t>
      </w:r>
      <w:r w:rsidR="00643516" w:rsidRPr="00FD2537">
        <w:rPr>
          <w:b/>
        </w:rPr>
        <w:fldChar w:fldCharType="begin"/>
      </w:r>
      <w:r w:rsidR="00643516" w:rsidRPr="00FD2537">
        <w:rPr>
          <w:b/>
        </w:rPr>
        <w:instrText xml:space="preserve"> REF _Ref531184866 \h  \* MERGEFORMAT </w:instrText>
      </w:r>
      <w:r w:rsidR="00643516" w:rsidRPr="00FD2537">
        <w:rPr>
          <w:b/>
        </w:rPr>
      </w:r>
      <w:r w:rsidR="00643516" w:rsidRPr="00FD2537">
        <w:rPr>
          <w:b/>
        </w:rPr>
        <w:fldChar w:fldCharType="separate"/>
      </w:r>
      <w:r w:rsidR="00D07291" w:rsidRPr="00D07291">
        <w:rPr>
          <w:b/>
          <w:iCs/>
        </w:rPr>
        <w:t xml:space="preserve">Figure </w:t>
      </w:r>
      <w:r w:rsidR="00D07291" w:rsidRPr="00D07291">
        <w:rPr>
          <w:b/>
          <w:iCs/>
          <w:noProof/>
        </w:rPr>
        <w:t>5.2</w:t>
      </w:r>
      <w:r w:rsidR="00D07291" w:rsidRPr="00D07291">
        <w:rPr>
          <w:b/>
          <w:iCs/>
          <w:noProof/>
        </w:rPr>
        <w:noBreakHyphen/>
        <w:t>11</w:t>
      </w:r>
      <w:r w:rsidR="00643516" w:rsidRPr="00FD2537">
        <w:rPr>
          <w:b/>
        </w:rPr>
        <w:fldChar w:fldCharType="end"/>
      </w:r>
      <w:r w:rsidR="00643516" w:rsidRPr="00643516">
        <w:t xml:space="preserve"> </w:t>
      </w:r>
      <w:r w:rsidR="00643516">
        <w:t xml:space="preserve">signifie le balourd total </w:t>
      </w:r>
      <w:r w:rsidR="004A0EE9">
        <w:t>présent sur le rotor. U</w:t>
      </w:r>
      <w:r w:rsidR="00AF70E4">
        <w:t xml:space="preserve">ne étape supplémentaire </w:t>
      </w:r>
      <w:r w:rsidR="00E70BDB">
        <w:t xml:space="preserve">pour estimer le balourd thermique </w:t>
      </w:r>
      <w:r w:rsidR="004A0EE9">
        <w:t>doit</w:t>
      </w:r>
      <w:r w:rsidR="00AF70E4">
        <w:t xml:space="preserve"> être effectuée avant d</w:t>
      </w:r>
      <w:r w:rsidR="00E70BDB">
        <w:t xml:space="preserve">’utiliser les résultats de l’analyse de </w:t>
      </w:r>
      <w:r w:rsidR="004A0EE9">
        <w:t xml:space="preserve">la </w:t>
      </w:r>
      <w:r w:rsidR="00E70BDB">
        <w:t xml:space="preserve">stabilité. </w:t>
      </w:r>
    </w:p>
    <w:p w14:paraId="1E660A94" w14:textId="7561033C" w:rsidR="008D2A74" w:rsidRDefault="008D1AF1" w:rsidP="00DB069B">
      <w:pPr>
        <w:spacing w:before="120" w:line="360" w:lineRule="auto"/>
        <w:ind w:firstLine="708"/>
      </w:pPr>
      <w:r>
        <w:t>L</w:t>
      </w:r>
      <w:r w:rsidR="004A0EE9">
        <w:t xml:space="preserve">e balourd thermique pourrait être approximé en utilisant les différences de la température au rotor </w:t>
      </w:r>
      <m:oMath>
        <m:r>
          <m:rPr>
            <m:sty m:val="bi"/>
          </m:rPr>
          <w:rPr>
            <w:rFonts w:ascii="Cambria Math" w:hAnsi="Cambria Math"/>
          </w:rPr>
          <m:t>T</m:t>
        </m:r>
      </m:oMath>
      <w:r w:rsidR="004A0EE9">
        <w:t xml:space="preserve"> exposé</w:t>
      </w:r>
      <w:r>
        <w:t>es</w:t>
      </w:r>
      <w:r w:rsidR="004A0EE9">
        <w:t xml:space="preserve"> au </w:t>
      </w:r>
      <w:r w:rsidR="004A0EE9" w:rsidRPr="006E3ACC">
        <w:rPr>
          <w:b/>
        </w:rPr>
        <w:fldChar w:fldCharType="begin"/>
      </w:r>
      <w:r w:rsidR="004A0EE9" w:rsidRPr="006E3ACC">
        <w:rPr>
          <w:b/>
        </w:rPr>
        <w:instrText xml:space="preserve"> REF _Ref534380440 \h  \* MERGEFORMAT </w:instrText>
      </w:r>
      <w:r w:rsidR="004A0EE9" w:rsidRPr="006E3ACC">
        <w:rPr>
          <w:b/>
        </w:rPr>
      </w:r>
      <w:r w:rsidR="004A0EE9" w:rsidRPr="006E3ACC">
        <w:rPr>
          <w:b/>
        </w:rPr>
        <w:fldChar w:fldCharType="separate"/>
      </w:r>
      <w:r w:rsidR="00D07291" w:rsidRPr="00D07291">
        <w:rPr>
          <w:rFonts w:cs="Calibri"/>
          <w:b/>
          <w:color w:val="000000"/>
          <w:szCs w:val="24"/>
        </w:rPr>
        <w:t xml:space="preserve">Tableau </w:t>
      </w:r>
      <w:r w:rsidR="00D07291" w:rsidRPr="00D07291">
        <w:rPr>
          <w:rFonts w:cs="Calibri"/>
          <w:b/>
          <w:iCs/>
          <w:noProof/>
          <w:color w:val="000000"/>
          <w:szCs w:val="24"/>
        </w:rPr>
        <w:t>5.2</w:t>
      </w:r>
      <w:r w:rsidR="00D07291" w:rsidRPr="00D07291">
        <w:rPr>
          <w:rFonts w:cs="Calibri"/>
          <w:b/>
          <w:iCs/>
          <w:noProof/>
          <w:color w:val="000000"/>
          <w:szCs w:val="24"/>
        </w:rPr>
        <w:noBreakHyphen/>
        <w:t>2</w:t>
      </w:r>
      <w:r w:rsidR="004A0EE9" w:rsidRPr="006E3ACC">
        <w:rPr>
          <w:b/>
        </w:rPr>
        <w:fldChar w:fldCharType="end"/>
      </w:r>
      <w:r w:rsidR="004A0EE9" w:rsidRPr="0035608C">
        <w:t xml:space="preserve"> </w:t>
      </w:r>
      <w:r w:rsidR="004A0EE9">
        <w:t xml:space="preserve">et le coefficient d’influence </w:t>
      </w:r>
      <m:oMath>
        <m:r>
          <m:rPr>
            <m:sty m:val="bi"/>
          </m:rPr>
          <w:rPr>
            <w:rFonts w:ascii="Cambria Math" w:hAnsi="Cambria Math"/>
          </w:rPr>
          <m:t>C</m:t>
        </m:r>
      </m:oMath>
      <w:r w:rsidR="00C809D9" w:rsidRPr="00C809D9">
        <w:t xml:space="preserve"> </w:t>
      </w:r>
      <w:r w:rsidR="00C809D9">
        <w:t>déterminé par l’approche analytique amélioré</w:t>
      </w:r>
      <w:r w:rsidR="00C809D9" w:rsidRPr="00C809D9">
        <w:t>.</w:t>
      </w:r>
      <w:r w:rsidR="00C809D9" w:rsidRPr="00DD796F">
        <w:t xml:space="preserve"> </w:t>
      </w:r>
      <w:r w:rsidR="00860A40">
        <w:t>C</w:t>
      </w:r>
      <w:r w:rsidR="00DD796F">
        <w:t xml:space="preserve">es balourds thermiques </w:t>
      </w:r>
      <w:r w:rsidR="001A4397">
        <w:t>créés sont dépendent</w:t>
      </w:r>
      <w:r w:rsidR="00DD796F">
        <w:t xml:space="preserve"> </w:t>
      </w:r>
      <w:r w:rsidR="001A4397">
        <w:t>d</w:t>
      </w:r>
      <w:r w:rsidR="00DD796F">
        <w:t>es balourds mécaniques imposés</w:t>
      </w:r>
      <w:r w:rsidR="008D2A74">
        <w:t xml:space="preserve"> </w:t>
      </w:r>
      <w:r w:rsidR="001A4397">
        <w:t>et</w:t>
      </w:r>
      <w:r w:rsidR="00DD796F">
        <w:t xml:space="preserve"> leurs balourds totaux sont présenté </w:t>
      </w:r>
      <w:r w:rsidR="001A4397">
        <w:t>au</w:t>
      </w:r>
      <w:r w:rsidR="00DD796F">
        <w:t xml:space="preserve"> </w:t>
      </w:r>
      <w:r w:rsidR="009521A5" w:rsidRPr="009521A5">
        <w:rPr>
          <w:b/>
        </w:rPr>
        <w:fldChar w:fldCharType="begin"/>
      </w:r>
      <w:r w:rsidR="009521A5" w:rsidRPr="009521A5">
        <w:rPr>
          <w:b/>
        </w:rPr>
        <w:instrText xml:space="preserve"> REF _Ref534382904 \h  \* MERGEFORMAT </w:instrText>
      </w:r>
      <w:r w:rsidR="009521A5" w:rsidRPr="009521A5">
        <w:rPr>
          <w:b/>
        </w:rPr>
      </w:r>
      <w:r w:rsidR="009521A5" w:rsidRPr="009521A5">
        <w:rPr>
          <w:b/>
        </w:rPr>
        <w:fldChar w:fldCharType="separate"/>
      </w:r>
      <w:r w:rsidR="00D07291" w:rsidRPr="00D07291">
        <w:rPr>
          <w:rFonts w:cs="Calibri"/>
          <w:b/>
          <w:iCs/>
          <w:color w:val="000000"/>
          <w:szCs w:val="24"/>
        </w:rPr>
        <w:t>Tableau 5.2</w:t>
      </w:r>
      <w:r w:rsidR="00D07291" w:rsidRPr="00D07291">
        <w:rPr>
          <w:rFonts w:cs="Calibri"/>
          <w:b/>
          <w:iCs/>
          <w:color w:val="000000"/>
          <w:szCs w:val="24"/>
        </w:rPr>
        <w:noBreakHyphen/>
        <w:t>3</w:t>
      </w:r>
      <w:r w:rsidR="009521A5" w:rsidRPr="009521A5">
        <w:rPr>
          <w:b/>
        </w:rPr>
        <w:fldChar w:fldCharType="end"/>
      </w:r>
      <w:r w:rsidR="009521A5" w:rsidRPr="009521A5">
        <w:t>.</w:t>
      </w:r>
      <w:r w:rsidR="00572601">
        <w:t xml:space="preserve"> </w:t>
      </w:r>
      <w:r w:rsidR="008D2A74">
        <w:t xml:space="preserve"> </w:t>
      </w:r>
    </w:p>
    <w:p w14:paraId="6EF454EF" w14:textId="700489F9" w:rsidR="008D1AF1" w:rsidRPr="009521A5" w:rsidRDefault="008D1AF1" w:rsidP="008D1AF1">
      <w:pPr>
        <w:pStyle w:val="Lgende"/>
        <w:keepNext/>
        <w:spacing w:before="120" w:after="0"/>
        <w:jc w:val="center"/>
        <w:rPr>
          <w:rFonts w:ascii="Calibri" w:hAnsi="Calibri" w:cs="Calibri"/>
          <w:i w:val="0"/>
          <w:iCs w:val="0"/>
          <w:color w:val="000000"/>
          <w:sz w:val="22"/>
          <w:szCs w:val="24"/>
        </w:rPr>
      </w:pPr>
      <w:bookmarkStart w:id="1023" w:name="_Ref534382904"/>
      <w:r w:rsidRPr="009521A5">
        <w:rPr>
          <w:rFonts w:ascii="Calibri" w:hAnsi="Calibri" w:cs="Calibri"/>
          <w:i w:val="0"/>
          <w:iCs w:val="0"/>
          <w:color w:val="000000"/>
          <w:sz w:val="22"/>
          <w:szCs w:val="24"/>
        </w:rPr>
        <w:t xml:space="preserve">Tableau </w:t>
      </w:r>
      <w:r w:rsidRPr="009521A5">
        <w:rPr>
          <w:rFonts w:ascii="Calibri" w:hAnsi="Calibri" w:cs="Calibri"/>
          <w:i w:val="0"/>
          <w:iCs w:val="0"/>
          <w:color w:val="000000"/>
          <w:sz w:val="22"/>
          <w:szCs w:val="24"/>
        </w:rPr>
        <w:fldChar w:fldCharType="begin"/>
      </w:r>
      <w:r w:rsidRPr="009521A5">
        <w:rPr>
          <w:rFonts w:ascii="Calibri" w:hAnsi="Calibri" w:cs="Calibri"/>
          <w:i w:val="0"/>
          <w:iCs w:val="0"/>
          <w:color w:val="000000"/>
          <w:sz w:val="22"/>
          <w:szCs w:val="24"/>
        </w:rPr>
        <w:instrText xml:space="preserve"> STYLEREF 2 \s </w:instrText>
      </w:r>
      <w:r w:rsidRPr="009521A5">
        <w:rPr>
          <w:rFonts w:ascii="Calibri" w:hAnsi="Calibri" w:cs="Calibri"/>
          <w:i w:val="0"/>
          <w:iCs w:val="0"/>
          <w:color w:val="000000"/>
          <w:sz w:val="22"/>
          <w:szCs w:val="24"/>
        </w:rPr>
        <w:fldChar w:fldCharType="separate"/>
      </w:r>
      <w:r w:rsidR="00D07291">
        <w:rPr>
          <w:rFonts w:ascii="Calibri" w:hAnsi="Calibri" w:cs="Calibri"/>
          <w:i w:val="0"/>
          <w:iCs w:val="0"/>
          <w:noProof/>
          <w:color w:val="000000"/>
          <w:sz w:val="22"/>
          <w:szCs w:val="24"/>
        </w:rPr>
        <w:t>5.2</w:t>
      </w:r>
      <w:r w:rsidRPr="009521A5">
        <w:rPr>
          <w:rFonts w:ascii="Calibri" w:hAnsi="Calibri" w:cs="Calibri"/>
          <w:i w:val="0"/>
          <w:iCs w:val="0"/>
          <w:color w:val="000000"/>
          <w:sz w:val="22"/>
          <w:szCs w:val="24"/>
        </w:rPr>
        <w:fldChar w:fldCharType="end"/>
      </w:r>
      <w:r w:rsidRPr="009521A5">
        <w:rPr>
          <w:rFonts w:ascii="Calibri" w:hAnsi="Calibri" w:cs="Calibri"/>
          <w:i w:val="0"/>
          <w:iCs w:val="0"/>
          <w:color w:val="000000"/>
          <w:sz w:val="22"/>
          <w:szCs w:val="24"/>
        </w:rPr>
        <w:noBreakHyphen/>
      </w:r>
      <w:r w:rsidRPr="009521A5">
        <w:rPr>
          <w:rFonts w:ascii="Calibri" w:hAnsi="Calibri" w:cs="Calibri"/>
          <w:i w:val="0"/>
          <w:iCs w:val="0"/>
          <w:color w:val="000000"/>
          <w:sz w:val="22"/>
          <w:szCs w:val="24"/>
        </w:rPr>
        <w:fldChar w:fldCharType="begin"/>
      </w:r>
      <w:r w:rsidRPr="009521A5">
        <w:rPr>
          <w:rFonts w:ascii="Calibri" w:hAnsi="Calibri" w:cs="Calibri"/>
          <w:i w:val="0"/>
          <w:iCs w:val="0"/>
          <w:color w:val="000000"/>
          <w:sz w:val="22"/>
          <w:szCs w:val="24"/>
        </w:rPr>
        <w:instrText xml:space="preserve"> SEQ Tableau \* ARABIC \s 2 </w:instrText>
      </w:r>
      <w:r w:rsidRPr="009521A5">
        <w:rPr>
          <w:rFonts w:ascii="Calibri" w:hAnsi="Calibri" w:cs="Calibri"/>
          <w:i w:val="0"/>
          <w:iCs w:val="0"/>
          <w:color w:val="000000"/>
          <w:sz w:val="22"/>
          <w:szCs w:val="24"/>
        </w:rPr>
        <w:fldChar w:fldCharType="separate"/>
      </w:r>
      <w:r w:rsidR="00D07291">
        <w:rPr>
          <w:rFonts w:ascii="Calibri" w:hAnsi="Calibri" w:cs="Calibri"/>
          <w:i w:val="0"/>
          <w:iCs w:val="0"/>
          <w:noProof/>
          <w:color w:val="000000"/>
          <w:sz w:val="22"/>
          <w:szCs w:val="24"/>
        </w:rPr>
        <w:t>3</w:t>
      </w:r>
      <w:r w:rsidRPr="009521A5">
        <w:rPr>
          <w:rFonts w:ascii="Calibri" w:hAnsi="Calibri" w:cs="Calibri"/>
          <w:i w:val="0"/>
          <w:iCs w:val="0"/>
          <w:color w:val="000000"/>
          <w:sz w:val="22"/>
          <w:szCs w:val="24"/>
        </w:rPr>
        <w:fldChar w:fldCharType="end"/>
      </w:r>
      <w:bookmarkEnd w:id="1023"/>
      <w:r>
        <w:rPr>
          <w:rFonts w:ascii="Calibri" w:hAnsi="Calibri" w:cs="Calibri"/>
          <w:i w:val="0"/>
          <w:iCs w:val="0"/>
          <w:color w:val="000000"/>
          <w:sz w:val="22"/>
          <w:szCs w:val="24"/>
        </w:rPr>
        <w:t> : les balourds thermiques estimés et ses balourds totaux correspondants</w:t>
      </w:r>
    </w:p>
    <w:p w14:paraId="2E6B4811" w14:textId="77777777" w:rsidR="008D1AF1" w:rsidRDefault="008D1AF1" w:rsidP="008D1AF1">
      <w:pPr>
        <w:spacing w:before="120" w:line="360" w:lineRule="auto"/>
      </w:pPr>
      <w:r>
        <w:rPr>
          <w:noProof/>
          <w:lang w:eastAsia="zh-CN"/>
        </w:rPr>
        <w:drawing>
          <wp:inline distT="0" distB="0" distL="0" distR="0" wp14:anchorId="64B875BC" wp14:editId="1389AB08">
            <wp:extent cx="5778000" cy="1087200"/>
            <wp:effectExtent l="0" t="0" r="0"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78000" cy="1087200"/>
                    </a:xfrm>
                    <a:prstGeom prst="rect">
                      <a:avLst/>
                    </a:prstGeom>
                    <a:noFill/>
                  </pic:spPr>
                </pic:pic>
              </a:graphicData>
            </a:graphic>
          </wp:inline>
        </w:drawing>
      </w:r>
    </w:p>
    <w:p w14:paraId="2EEA7176" w14:textId="5C92FBEF" w:rsidR="002D19D9" w:rsidRDefault="003220BE" w:rsidP="00DB069B">
      <w:pPr>
        <w:spacing w:before="120" w:line="360" w:lineRule="auto"/>
        <w:ind w:firstLine="708"/>
      </w:pPr>
      <w:r>
        <w:t xml:space="preserve">Selon ce tableau, le balourd thermique de 104.26 g.mm pourrait être engendré quand le rotor fonctionne avec le balourd mécanique de 140 g.mm imposé. </w:t>
      </w:r>
      <w:r w:rsidR="00821E64">
        <w:t>La somme vectorielle de ces balourds donne le balourd total de 241.48 g.mm qui dépasse effectivement la valeur critique de 220 g.mm.</w:t>
      </w:r>
      <w:r w:rsidR="004D599B">
        <w:t xml:space="preserve"> </w:t>
      </w:r>
      <w:r w:rsidR="002D19D9">
        <w:t>Ce</w:t>
      </w:r>
      <w:r w:rsidR="008D1AF1">
        <w:t xml:space="preserve"> résultat</w:t>
      </w:r>
      <w:r w:rsidR="002D19D9">
        <w:t xml:space="preserve"> de l’analyse de la stabilité</w:t>
      </w:r>
      <w:r w:rsidR="008D1AF1">
        <w:t xml:space="preserve"> confirme</w:t>
      </w:r>
      <w:r w:rsidR="002D19D9">
        <w:t xml:space="preserve"> le déclenchement de l’effet Morton instable avec un balourd mécanique de 140 g.mm. </w:t>
      </w:r>
      <w:r w:rsidR="008D1AF1">
        <w:t>En outre, la simulation</w:t>
      </w:r>
      <w:r w:rsidR="002D19D9">
        <w:t xml:space="preserve"> numérique</w:t>
      </w:r>
      <w:r w:rsidR="008D1AF1">
        <w:t xml:space="preserve"> de l’effet Morton </w:t>
      </w:r>
      <w:r w:rsidR="002D19D9">
        <w:t xml:space="preserve">montre </w:t>
      </w:r>
      <w:r w:rsidR="004A37C6">
        <w:t>le</w:t>
      </w:r>
      <w:r w:rsidR="002D19D9">
        <w:t xml:space="preserve"> comportement stable avec le balourd de 120 g.mm</w:t>
      </w:r>
      <w:r w:rsidR="004A37C6">
        <w:t xml:space="preserve"> à la vitesse 7500tr/min</w:t>
      </w:r>
      <w:r w:rsidR="002D19D9">
        <w:t xml:space="preserve">. </w:t>
      </w:r>
      <w:r w:rsidR="00C21C43">
        <w:t>Son balourd total égal à 201</w:t>
      </w:r>
      <w:r w:rsidR="00F27812">
        <w:t xml:space="preserve"> g.mm confirme de nouveau c</w:t>
      </w:r>
      <w:r w:rsidR="00C21C43">
        <w:t>e résultat de l’analyse de la stabilité de l’effet Morton.</w:t>
      </w:r>
    </w:p>
    <w:p w14:paraId="53D6E3E4" w14:textId="77777777" w:rsidR="008D16BD" w:rsidRDefault="008D16BD" w:rsidP="00613E0A">
      <w:pPr>
        <w:pStyle w:val="Titre2"/>
        <w:ind w:left="709"/>
      </w:pPr>
      <w:bookmarkStart w:id="1024" w:name="_Toc535252196"/>
      <w:r>
        <w:lastRenderedPageBreak/>
        <w:t>Application du cas historique: Rotor Faulkner, Strong et Kirk</w:t>
      </w:r>
      <w:bookmarkEnd w:id="1024"/>
    </w:p>
    <w:p w14:paraId="75F17200" w14:textId="77777777" w:rsidR="008D16BD" w:rsidRDefault="008D16BD" w:rsidP="008D16BD"/>
    <w:p w14:paraId="4AAF517A" w14:textId="3A265DED" w:rsidR="008D16BD" w:rsidRDefault="008D16BD" w:rsidP="008D16BD">
      <w:pPr>
        <w:spacing w:line="360" w:lineRule="auto"/>
        <w:ind w:firstLine="708"/>
      </w:pPr>
      <w:r>
        <w:t>Le cas d’étude</w:t>
      </w:r>
      <w:r w:rsidR="007603F3">
        <w:t xml:space="preserve"> dans la littérature</w:t>
      </w:r>
      <w:r>
        <w:t xml:space="preserve"> est choisi en fonction des outils numériques et les données à la disposition. En prenant </w:t>
      </w:r>
      <w:r w:rsidR="002B0EFD">
        <w:t xml:space="preserve">en compte </w:t>
      </w:r>
      <w:r>
        <w:t xml:space="preserve">ces deux contraintes, il est décidé d’appliquer la méthode d’analyse de la stabilité au rotor du turbocompresseur décrit par Faulkner, </w:t>
      </w:r>
      <w:proofErr w:type="spellStart"/>
      <w:r>
        <w:t>Strong</w:t>
      </w:r>
      <w:proofErr w:type="spellEnd"/>
      <w:r>
        <w:t xml:space="preserve"> et Kirk </w:t>
      </w:r>
      <w:r>
        <w:fldChar w:fldCharType="begin"/>
      </w:r>
      <w:r>
        <w:instrText xml:space="preserve"> REF _Ref531885219 \r \h  \* MERGEFORMAT </w:instrText>
      </w:r>
      <w:r>
        <w:fldChar w:fldCharType="separate"/>
      </w:r>
      <w:r w:rsidR="00D07291">
        <w:t>[61]</w:t>
      </w:r>
      <w:r>
        <w:fldChar w:fldCharType="end"/>
      </w:r>
      <w:r>
        <w:t xml:space="preserve">. Différent de la plupart des cas où le rotor est supporté par les paliers à patins oscillants, le rotor à étudier est guidé par les paliers à lobes qui donnent la possibilité d’utiliser les outils numériques mis aux points dans la thèse.  </w:t>
      </w:r>
    </w:p>
    <w:p w14:paraId="42D58951" w14:textId="14A37260" w:rsidR="008D16BD" w:rsidRDefault="008D16BD" w:rsidP="008D16BD">
      <w:pPr>
        <w:spacing w:line="360" w:lineRule="auto"/>
        <w:ind w:firstLine="708"/>
      </w:pPr>
      <w:r>
        <w:t xml:space="preserve">Selon </w:t>
      </w:r>
      <w:r>
        <w:fldChar w:fldCharType="begin"/>
      </w:r>
      <w:r>
        <w:instrText xml:space="preserve"> REF _Ref531885219 \r \h  \* MERGEFORMAT </w:instrText>
      </w:r>
      <w:r>
        <w:fldChar w:fldCharType="separate"/>
      </w:r>
      <w:r w:rsidR="00D07291">
        <w:t>[61]</w:t>
      </w:r>
      <w:r>
        <w:fldChar w:fldCharType="end"/>
      </w:r>
      <w:r>
        <w:t xml:space="preserve">, </w:t>
      </w:r>
      <w:r>
        <w:fldChar w:fldCharType="begin"/>
      </w:r>
      <w:r>
        <w:instrText xml:space="preserve"> REF _Ref444181446 \r \h </w:instrText>
      </w:r>
      <w:r>
        <w:fldChar w:fldCharType="separate"/>
      </w:r>
      <w:r w:rsidR="00D07291">
        <w:t>[64]</w:t>
      </w:r>
      <w:r>
        <w:fldChar w:fldCharType="end"/>
      </w:r>
      <w:r>
        <w:t>, le rotor du</w:t>
      </w:r>
      <w:r w:rsidRPr="00F43860">
        <w:t xml:space="preserve"> turbocompresseur</w:t>
      </w:r>
      <w:r>
        <w:t xml:space="preserve"> </w:t>
      </w:r>
      <w:r w:rsidR="000A73E5">
        <w:t>décrit</w:t>
      </w:r>
      <w:r>
        <w:t xml:space="preserve"> est devenu</w:t>
      </w:r>
      <w:r w:rsidRPr="00F43860">
        <w:t xml:space="preserve"> instable près de 9900 tr/min</w:t>
      </w:r>
      <w:r>
        <w:t xml:space="preserve"> lors du fonctionnement. Cependant, l’analyse modale n’a pas</w:t>
      </w:r>
      <w:r w:rsidRPr="00A001B1">
        <w:t xml:space="preserve"> </w:t>
      </w:r>
      <w:r>
        <w:t>prédit</w:t>
      </w:r>
      <w:r w:rsidRPr="00A001B1">
        <w:t xml:space="preserve"> l'existence d'une</w:t>
      </w:r>
      <w:r>
        <w:t xml:space="preserve"> telle vitesse critique.  Initialement, les auteurs pensaient que la roue de turbine se détachait aux vitesses élevée. Néanmoins, l’inspection sur la position de la roue avant et après l’opération a prouvé que cette roue n’a pas bougé pendant le fonctionnement. I</w:t>
      </w:r>
      <w:r w:rsidRPr="006B2936">
        <w:t>l</w:t>
      </w:r>
      <w:r>
        <w:t>s ont</w:t>
      </w:r>
      <w:r w:rsidRPr="006B2936">
        <w:t xml:space="preserve"> finalement conclu que</w:t>
      </w:r>
      <w:r>
        <w:t xml:space="preserve"> </w:t>
      </w:r>
      <w:r w:rsidRPr="006B2936">
        <w:t xml:space="preserve">la source de l'instabilité était </w:t>
      </w:r>
      <w:r>
        <w:t>le balourd</w:t>
      </w:r>
      <w:r w:rsidRPr="006B2936">
        <w:t xml:space="preserve"> thermique </w:t>
      </w:r>
      <w:r>
        <w:t xml:space="preserve">crée par la déformation asymétrique du rotor </w:t>
      </w:r>
      <w:r w:rsidRPr="006B2936">
        <w:t>p</w:t>
      </w:r>
      <w:r>
        <w:t>rès de l'extrémité du</w:t>
      </w:r>
      <w:r w:rsidRPr="000834AD">
        <w:t xml:space="preserve"> disque de turbine à flux radial</w:t>
      </w:r>
      <w:r>
        <w:t xml:space="preserve">. Cette conclusion est partagée par Balbahadur et Kirk </w:t>
      </w:r>
      <w:r w:rsidRPr="002705FA">
        <w:rPr>
          <w:b/>
        </w:rPr>
        <w:fldChar w:fldCharType="begin"/>
      </w:r>
      <w:r w:rsidRPr="002705FA">
        <w:rPr>
          <w:b/>
        </w:rPr>
        <w:instrText xml:space="preserve"> REF _Ref444181446 \r \h </w:instrText>
      </w:r>
      <w:r w:rsidR="002705FA">
        <w:rPr>
          <w:b/>
        </w:rPr>
        <w:instrText xml:space="preserve"> \* MERGEFORMAT </w:instrText>
      </w:r>
      <w:r w:rsidRPr="002705FA">
        <w:rPr>
          <w:b/>
        </w:rPr>
      </w:r>
      <w:r w:rsidRPr="002705FA">
        <w:rPr>
          <w:b/>
        </w:rPr>
        <w:fldChar w:fldCharType="separate"/>
      </w:r>
      <w:r w:rsidR="00D07291">
        <w:rPr>
          <w:b/>
        </w:rPr>
        <w:t>[64]</w:t>
      </w:r>
      <w:r w:rsidRPr="002705FA">
        <w:rPr>
          <w:b/>
        </w:rPr>
        <w:fldChar w:fldCharType="end"/>
      </w:r>
      <w:r>
        <w:t xml:space="preserve">. Basé sur la configuration du rotor, Ils ont prédit cette instabilité de l’effet Morton vers 9640 tr/min.  </w:t>
      </w:r>
      <w:r w:rsidR="00A16416">
        <w:t>Ainsi, les</w:t>
      </w:r>
      <w:r>
        <w:t xml:space="preserve"> objectifs de l’application</w:t>
      </w:r>
      <w:r w:rsidR="00CB2DA8">
        <w:t xml:space="preserve"> de la méthode</w:t>
      </w:r>
      <w:r>
        <w:t xml:space="preserve"> à ce rotor </w:t>
      </w:r>
      <w:r w:rsidR="00A16416">
        <w:t>sont</w:t>
      </w:r>
      <w:r>
        <w:t xml:space="preserve"> de prédire la vitesse de déclenchement de l’effet Morton instable avec la méthode actuelle et la comparer avec les résultats dans la littérature. </w:t>
      </w:r>
    </w:p>
    <w:p w14:paraId="1501B3A8" w14:textId="1FE2A285" w:rsidR="008D16BD" w:rsidRDefault="008D16BD" w:rsidP="008D16BD">
      <w:pPr>
        <w:spacing w:line="360" w:lineRule="auto"/>
        <w:ind w:firstLine="708"/>
      </w:pPr>
      <w:r w:rsidRPr="000834AD">
        <w:t>Le turbocompresseur</w:t>
      </w:r>
      <w:r>
        <w:t xml:space="preserve"> décrit possède</w:t>
      </w:r>
      <w:r w:rsidRPr="000834AD">
        <w:t xml:space="preserve"> une </w:t>
      </w:r>
      <w:r>
        <w:t>turbine centrifuge</w:t>
      </w:r>
      <w:r w:rsidRPr="000834AD">
        <w:t xml:space="preserve"> à une extrémité et un disque de turbine à flux radial à l'autre extrémité</w:t>
      </w:r>
      <w:r w:rsidR="00821C24">
        <w:t xml:space="preserve">. La configuration du </w:t>
      </w:r>
      <w:r>
        <w:t xml:space="preserve">rotor est illustrée </w:t>
      </w:r>
      <w:r w:rsidR="00D07B59">
        <w:t xml:space="preserve">à </w:t>
      </w:r>
      <w:r>
        <w:t xml:space="preserve">la </w:t>
      </w:r>
      <w:r w:rsidRPr="00F761D2">
        <w:rPr>
          <w:b/>
        </w:rPr>
        <w:fldChar w:fldCharType="begin"/>
      </w:r>
      <w:r w:rsidRPr="00F761D2">
        <w:rPr>
          <w:b/>
        </w:rPr>
        <w:instrText xml:space="preserve"> REF _Ref531887200 \h  \* MERGEFORMAT </w:instrText>
      </w:r>
      <w:r w:rsidRPr="00F761D2">
        <w:rPr>
          <w:b/>
        </w:rPr>
      </w:r>
      <w:r w:rsidRPr="00F761D2">
        <w:rPr>
          <w:b/>
        </w:rPr>
        <w:fldChar w:fldCharType="separate"/>
      </w:r>
      <w:r w:rsidR="00D07291" w:rsidRPr="00D07291">
        <w:rPr>
          <w:b/>
        </w:rPr>
        <w:t>Figure 5.3</w:t>
      </w:r>
      <w:r w:rsidR="00D07291" w:rsidRPr="00D07291">
        <w:rPr>
          <w:b/>
        </w:rPr>
        <w:noBreakHyphen/>
        <w:t>1</w:t>
      </w:r>
      <w:r w:rsidRPr="00F761D2">
        <w:rPr>
          <w:b/>
        </w:rPr>
        <w:fldChar w:fldCharType="end"/>
      </w:r>
      <w:r>
        <w:t xml:space="preserve">. </w:t>
      </w:r>
      <w:r w:rsidRPr="00523BDA">
        <w:t>C</w:t>
      </w:r>
      <w:r>
        <w:t xml:space="preserve">ette machine est supportée par deux </w:t>
      </w:r>
      <w:r w:rsidRPr="00523BDA">
        <w:t xml:space="preserve">paliers à </w:t>
      </w:r>
      <w:r>
        <w:t>trois</w:t>
      </w:r>
      <w:r w:rsidRPr="00523BDA">
        <w:t xml:space="preserve"> </w:t>
      </w:r>
      <w:r>
        <w:t>lobes</w:t>
      </w:r>
      <w:r w:rsidRPr="00523BDA">
        <w:t xml:space="preserve"> </w:t>
      </w:r>
      <w:r>
        <w:t>qui comprennent</w:t>
      </w:r>
      <w:r w:rsidRPr="00523BDA">
        <w:t xml:space="preserve"> 3 </w:t>
      </w:r>
      <w:r>
        <w:t>rainures</w:t>
      </w:r>
      <w:r w:rsidRPr="00523BDA">
        <w:t xml:space="preserve"> </w:t>
      </w:r>
      <w:r>
        <w:t xml:space="preserve">axiales </w:t>
      </w:r>
      <w:r w:rsidRPr="00523BDA">
        <w:t>sur toute la longueur du palier.</w:t>
      </w:r>
      <w:r>
        <w:t xml:space="preserve"> Différent de la modélisation de Balbahadur et Kirk présentée dans </w:t>
      </w:r>
      <w:r>
        <w:fldChar w:fldCharType="begin"/>
      </w:r>
      <w:r>
        <w:instrText xml:space="preserve"> REF _Ref444181446 \r \h  \* MERGEFORMAT </w:instrText>
      </w:r>
      <w:r>
        <w:fldChar w:fldCharType="separate"/>
      </w:r>
      <w:r w:rsidR="00D07291">
        <w:t>[64]</w:t>
      </w:r>
      <w:r>
        <w:fldChar w:fldCharType="end"/>
      </w:r>
      <w:r w:rsidR="00C9190B">
        <w:t xml:space="preserve"> qui traite c</w:t>
      </w:r>
      <w:r>
        <w:t xml:space="preserve">e palier comme un palier circulaire pour la raison de simplicité, l’étude actuelle le modélise comme un vrai palier à lobes. Les données générales du rotor, palier et lubrifiant utilisées sont exposés au </w:t>
      </w:r>
      <w:r w:rsidRPr="000916EF">
        <w:rPr>
          <w:b/>
        </w:rPr>
        <w:fldChar w:fldCharType="begin"/>
      </w:r>
      <w:r w:rsidRPr="000916EF">
        <w:rPr>
          <w:b/>
        </w:rPr>
        <w:instrText xml:space="preserve"> REF _Ref531889108 \h  \* MERGEFORMAT </w:instrText>
      </w:r>
      <w:r w:rsidRPr="000916EF">
        <w:rPr>
          <w:b/>
        </w:rPr>
      </w:r>
      <w:r w:rsidRPr="000916EF">
        <w:rPr>
          <w:b/>
        </w:rPr>
        <w:fldChar w:fldCharType="separate"/>
      </w:r>
      <w:r w:rsidR="00D07291" w:rsidRPr="00D07291">
        <w:rPr>
          <w:b/>
        </w:rPr>
        <w:t>Tableau 5.3</w:t>
      </w:r>
      <w:r w:rsidR="00D07291" w:rsidRPr="00D07291">
        <w:rPr>
          <w:b/>
        </w:rPr>
        <w:noBreakHyphen/>
        <w:t>1</w:t>
      </w:r>
      <w:r w:rsidRPr="000916EF">
        <w:rPr>
          <w:b/>
        </w:rPr>
        <w:fldChar w:fldCharType="end"/>
      </w:r>
      <w:r>
        <w:t xml:space="preserve">. Néanmoins, par manque de l’information détaillée sur la géométrique des lobes et les données du lubrifiant, ces données utilisées ici peuvent être différentes du cas réel. </w:t>
      </w:r>
    </w:p>
    <w:p w14:paraId="7D55F597" w14:textId="77777777" w:rsidR="008D16BD" w:rsidRDefault="008D16BD" w:rsidP="008D16BD">
      <w:pPr>
        <w:keepNext/>
        <w:spacing w:line="360" w:lineRule="auto"/>
        <w:jc w:val="center"/>
      </w:pPr>
      <w:r>
        <w:rPr>
          <w:noProof/>
          <w:lang w:eastAsia="zh-CN"/>
        </w:rPr>
        <w:drawing>
          <wp:inline distT="0" distB="0" distL="0" distR="0" wp14:anchorId="0D0F6F3C" wp14:editId="242B1057">
            <wp:extent cx="5760720" cy="2092325"/>
            <wp:effectExtent l="0" t="0" r="0" b="3175"/>
            <wp:docPr id="474" name="Imag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60720" cy="2092325"/>
                    </a:xfrm>
                    <a:prstGeom prst="rect">
                      <a:avLst/>
                    </a:prstGeom>
                  </pic:spPr>
                </pic:pic>
              </a:graphicData>
            </a:graphic>
          </wp:inline>
        </w:drawing>
      </w:r>
    </w:p>
    <w:p w14:paraId="69E60F89" w14:textId="27093F7B" w:rsidR="008D16BD" w:rsidRPr="00504036" w:rsidRDefault="008D16BD" w:rsidP="00504036">
      <w:pPr>
        <w:pStyle w:val="Lgende"/>
        <w:jc w:val="center"/>
        <w:rPr>
          <w:rFonts w:ascii="Calibri" w:hAnsi="Calibri" w:cs="Calibri"/>
          <w:i w:val="0"/>
          <w:iCs w:val="0"/>
          <w:color w:val="000000"/>
          <w:sz w:val="22"/>
          <w:szCs w:val="24"/>
        </w:rPr>
      </w:pPr>
      <w:bookmarkStart w:id="1025" w:name="_Ref531887200"/>
      <w:r w:rsidRPr="00D42449">
        <w:rPr>
          <w:rFonts w:ascii="Calibri" w:hAnsi="Calibri" w:cs="Calibri"/>
          <w:i w:val="0"/>
          <w:iCs w:val="0"/>
          <w:color w:val="000000"/>
          <w:sz w:val="22"/>
          <w:szCs w:val="24"/>
        </w:rPr>
        <w:t xml:space="preserve">Figure </w:t>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STYLEREF 2 \s </w:instrText>
      </w:r>
      <w:r w:rsidR="007B73B8">
        <w:rPr>
          <w:rFonts w:ascii="Calibri" w:hAnsi="Calibri" w:cs="Calibri"/>
          <w:i w:val="0"/>
          <w:iCs w:val="0"/>
          <w:color w:val="000000"/>
          <w:sz w:val="22"/>
          <w:szCs w:val="24"/>
        </w:rPr>
        <w:fldChar w:fldCharType="separate"/>
      </w:r>
      <w:r w:rsidR="00D07291">
        <w:rPr>
          <w:rFonts w:ascii="Calibri" w:hAnsi="Calibri" w:cs="Calibri"/>
          <w:i w:val="0"/>
          <w:iCs w:val="0"/>
          <w:noProof/>
          <w:color w:val="000000"/>
          <w:sz w:val="22"/>
          <w:szCs w:val="24"/>
        </w:rPr>
        <w:t>5.3</w:t>
      </w:r>
      <w:r w:rsidR="007B73B8">
        <w:rPr>
          <w:rFonts w:ascii="Calibri" w:hAnsi="Calibri" w:cs="Calibri"/>
          <w:i w:val="0"/>
          <w:iCs w:val="0"/>
          <w:color w:val="000000"/>
          <w:sz w:val="22"/>
          <w:szCs w:val="24"/>
        </w:rPr>
        <w:fldChar w:fldCharType="end"/>
      </w:r>
      <w:r w:rsidR="007B73B8">
        <w:rPr>
          <w:rFonts w:ascii="Calibri" w:hAnsi="Calibri" w:cs="Calibri"/>
          <w:i w:val="0"/>
          <w:iCs w:val="0"/>
          <w:color w:val="000000"/>
          <w:sz w:val="22"/>
          <w:szCs w:val="24"/>
        </w:rPr>
        <w:noBreakHyphen/>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SEQ Figure \* ARABIC \s 2 </w:instrText>
      </w:r>
      <w:r w:rsidR="007B73B8">
        <w:rPr>
          <w:rFonts w:ascii="Calibri" w:hAnsi="Calibri" w:cs="Calibri"/>
          <w:i w:val="0"/>
          <w:iCs w:val="0"/>
          <w:color w:val="000000"/>
          <w:sz w:val="22"/>
          <w:szCs w:val="24"/>
        </w:rPr>
        <w:fldChar w:fldCharType="separate"/>
      </w:r>
      <w:r w:rsidR="00D07291">
        <w:rPr>
          <w:rFonts w:ascii="Calibri" w:hAnsi="Calibri" w:cs="Calibri"/>
          <w:i w:val="0"/>
          <w:iCs w:val="0"/>
          <w:noProof/>
          <w:color w:val="000000"/>
          <w:sz w:val="22"/>
          <w:szCs w:val="24"/>
        </w:rPr>
        <w:t>1</w:t>
      </w:r>
      <w:r w:rsidR="007B73B8">
        <w:rPr>
          <w:rFonts w:ascii="Calibri" w:hAnsi="Calibri" w:cs="Calibri"/>
          <w:i w:val="0"/>
          <w:iCs w:val="0"/>
          <w:color w:val="000000"/>
          <w:sz w:val="22"/>
          <w:szCs w:val="24"/>
        </w:rPr>
        <w:fldChar w:fldCharType="end"/>
      </w:r>
      <w:bookmarkEnd w:id="1025"/>
      <w:r w:rsidRPr="00D42449">
        <w:rPr>
          <w:rFonts w:ascii="Calibri" w:hAnsi="Calibri" w:cs="Calibri"/>
          <w:i w:val="0"/>
          <w:iCs w:val="0"/>
          <w:color w:val="000000"/>
          <w:sz w:val="22"/>
          <w:szCs w:val="24"/>
        </w:rPr>
        <w:t xml:space="preserve"> : configuration du rotor Faulkner, </w:t>
      </w:r>
      <w:proofErr w:type="spellStart"/>
      <w:r w:rsidRPr="00D42449">
        <w:rPr>
          <w:rFonts w:ascii="Calibri" w:hAnsi="Calibri" w:cs="Calibri"/>
          <w:i w:val="0"/>
          <w:iCs w:val="0"/>
          <w:color w:val="000000"/>
          <w:sz w:val="22"/>
          <w:szCs w:val="24"/>
        </w:rPr>
        <w:t>Strong</w:t>
      </w:r>
      <w:proofErr w:type="spellEnd"/>
      <w:r w:rsidRPr="00D42449">
        <w:rPr>
          <w:rFonts w:ascii="Calibri" w:hAnsi="Calibri" w:cs="Calibri"/>
          <w:i w:val="0"/>
          <w:iCs w:val="0"/>
          <w:color w:val="000000"/>
          <w:sz w:val="22"/>
          <w:szCs w:val="24"/>
        </w:rPr>
        <w:t xml:space="preserve"> et Kirk</w:t>
      </w:r>
    </w:p>
    <w:p w14:paraId="39EEF700" w14:textId="69BF7B75" w:rsidR="008D16BD" w:rsidRPr="00D42449" w:rsidRDefault="008D16BD" w:rsidP="008D16BD">
      <w:pPr>
        <w:pStyle w:val="Lgende"/>
        <w:spacing w:after="0"/>
        <w:jc w:val="center"/>
        <w:rPr>
          <w:rFonts w:ascii="Calibri" w:hAnsi="Calibri" w:cs="Calibri"/>
          <w:i w:val="0"/>
          <w:iCs w:val="0"/>
          <w:color w:val="000000"/>
          <w:sz w:val="22"/>
          <w:szCs w:val="24"/>
        </w:rPr>
      </w:pPr>
      <w:bookmarkStart w:id="1026" w:name="_Ref531889108"/>
      <w:r w:rsidRPr="00D42449">
        <w:rPr>
          <w:rFonts w:ascii="Calibri" w:hAnsi="Calibri" w:cs="Calibri"/>
          <w:i w:val="0"/>
          <w:iCs w:val="0"/>
          <w:color w:val="000000"/>
          <w:sz w:val="22"/>
          <w:szCs w:val="24"/>
        </w:rPr>
        <w:lastRenderedPageBreak/>
        <w:t xml:space="preserve">Tableau </w:t>
      </w:r>
      <w:r w:rsidR="009521A5">
        <w:rPr>
          <w:rFonts w:ascii="Calibri" w:hAnsi="Calibri" w:cs="Calibri"/>
          <w:i w:val="0"/>
          <w:iCs w:val="0"/>
          <w:color w:val="000000"/>
          <w:sz w:val="22"/>
          <w:szCs w:val="24"/>
        </w:rPr>
        <w:fldChar w:fldCharType="begin"/>
      </w:r>
      <w:r w:rsidR="009521A5">
        <w:rPr>
          <w:rFonts w:ascii="Calibri" w:hAnsi="Calibri" w:cs="Calibri"/>
          <w:i w:val="0"/>
          <w:iCs w:val="0"/>
          <w:color w:val="000000"/>
          <w:sz w:val="22"/>
          <w:szCs w:val="24"/>
        </w:rPr>
        <w:instrText xml:space="preserve"> STYLEREF 2 \s </w:instrText>
      </w:r>
      <w:r w:rsidR="009521A5">
        <w:rPr>
          <w:rFonts w:ascii="Calibri" w:hAnsi="Calibri" w:cs="Calibri"/>
          <w:i w:val="0"/>
          <w:iCs w:val="0"/>
          <w:color w:val="000000"/>
          <w:sz w:val="22"/>
          <w:szCs w:val="24"/>
        </w:rPr>
        <w:fldChar w:fldCharType="separate"/>
      </w:r>
      <w:r w:rsidR="00D07291">
        <w:rPr>
          <w:rFonts w:ascii="Calibri" w:hAnsi="Calibri" w:cs="Calibri"/>
          <w:i w:val="0"/>
          <w:iCs w:val="0"/>
          <w:noProof/>
          <w:color w:val="000000"/>
          <w:sz w:val="22"/>
          <w:szCs w:val="24"/>
        </w:rPr>
        <w:t>5.3</w:t>
      </w:r>
      <w:r w:rsidR="009521A5">
        <w:rPr>
          <w:rFonts w:ascii="Calibri" w:hAnsi="Calibri" w:cs="Calibri"/>
          <w:i w:val="0"/>
          <w:iCs w:val="0"/>
          <w:color w:val="000000"/>
          <w:sz w:val="22"/>
          <w:szCs w:val="24"/>
        </w:rPr>
        <w:fldChar w:fldCharType="end"/>
      </w:r>
      <w:r w:rsidR="009521A5">
        <w:rPr>
          <w:rFonts w:ascii="Calibri" w:hAnsi="Calibri" w:cs="Calibri"/>
          <w:i w:val="0"/>
          <w:iCs w:val="0"/>
          <w:color w:val="000000"/>
          <w:sz w:val="22"/>
          <w:szCs w:val="24"/>
        </w:rPr>
        <w:noBreakHyphen/>
      </w:r>
      <w:r w:rsidR="009521A5">
        <w:rPr>
          <w:rFonts w:ascii="Calibri" w:hAnsi="Calibri" w:cs="Calibri"/>
          <w:i w:val="0"/>
          <w:iCs w:val="0"/>
          <w:color w:val="000000"/>
          <w:sz w:val="22"/>
          <w:szCs w:val="24"/>
        </w:rPr>
        <w:fldChar w:fldCharType="begin"/>
      </w:r>
      <w:r w:rsidR="009521A5">
        <w:rPr>
          <w:rFonts w:ascii="Calibri" w:hAnsi="Calibri" w:cs="Calibri"/>
          <w:i w:val="0"/>
          <w:iCs w:val="0"/>
          <w:color w:val="000000"/>
          <w:sz w:val="22"/>
          <w:szCs w:val="24"/>
        </w:rPr>
        <w:instrText xml:space="preserve"> SEQ Tableau \* ARABIC \s 2 </w:instrText>
      </w:r>
      <w:r w:rsidR="009521A5">
        <w:rPr>
          <w:rFonts w:ascii="Calibri" w:hAnsi="Calibri" w:cs="Calibri"/>
          <w:i w:val="0"/>
          <w:iCs w:val="0"/>
          <w:color w:val="000000"/>
          <w:sz w:val="22"/>
          <w:szCs w:val="24"/>
        </w:rPr>
        <w:fldChar w:fldCharType="separate"/>
      </w:r>
      <w:r w:rsidR="00D07291">
        <w:rPr>
          <w:rFonts w:ascii="Calibri" w:hAnsi="Calibri" w:cs="Calibri"/>
          <w:i w:val="0"/>
          <w:iCs w:val="0"/>
          <w:noProof/>
          <w:color w:val="000000"/>
          <w:sz w:val="22"/>
          <w:szCs w:val="24"/>
        </w:rPr>
        <w:t>1</w:t>
      </w:r>
      <w:r w:rsidR="009521A5">
        <w:rPr>
          <w:rFonts w:ascii="Calibri" w:hAnsi="Calibri" w:cs="Calibri"/>
          <w:i w:val="0"/>
          <w:iCs w:val="0"/>
          <w:color w:val="000000"/>
          <w:sz w:val="22"/>
          <w:szCs w:val="24"/>
        </w:rPr>
        <w:fldChar w:fldCharType="end"/>
      </w:r>
      <w:bookmarkEnd w:id="1026"/>
      <w:r w:rsidRPr="00D42449">
        <w:rPr>
          <w:rFonts w:ascii="Calibri" w:hAnsi="Calibri" w:cs="Calibri"/>
          <w:i w:val="0"/>
          <w:iCs w:val="0"/>
          <w:color w:val="000000"/>
          <w:sz w:val="22"/>
          <w:szCs w:val="24"/>
        </w:rPr>
        <w:t xml:space="preserve"> : données physiques du cas Faulkner, </w:t>
      </w:r>
      <w:proofErr w:type="spellStart"/>
      <w:r w:rsidRPr="00D42449">
        <w:rPr>
          <w:rFonts w:ascii="Calibri" w:hAnsi="Calibri" w:cs="Calibri"/>
          <w:i w:val="0"/>
          <w:iCs w:val="0"/>
          <w:color w:val="000000"/>
          <w:sz w:val="22"/>
          <w:szCs w:val="24"/>
        </w:rPr>
        <w:t>Strong</w:t>
      </w:r>
      <w:proofErr w:type="spellEnd"/>
      <w:r w:rsidRPr="00D42449">
        <w:rPr>
          <w:rFonts w:ascii="Calibri" w:hAnsi="Calibri" w:cs="Calibri"/>
          <w:i w:val="0"/>
          <w:iCs w:val="0"/>
          <w:color w:val="000000"/>
          <w:sz w:val="22"/>
          <w:szCs w:val="24"/>
        </w:rPr>
        <w:t xml:space="preserve"> et Kirk</w:t>
      </w:r>
    </w:p>
    <w:p w14:paraId="1F869AFC" w14:textId="77777777" w:rsidR="008D16BD" w:rsidRDefault="008D16BD" w:rsidP="008D16BD">
      <w:pPr>
        <w:spacing w:line="360" w:lineRule="auto"/>
        <w:jc w:val="center"/>
      </w:pPr>
      <w:r w:rsidRPr="00FC2522">
        <w:rPr>
          <w:noProof/>
          <w:lang w:eastAsia="zh-CN"/>
        </w:rPr>
        <w:drawing>
          <wp:inline distT="0" distB="0" distL="0" distR="0" wp14:anchorId="231E8E48" wp14:editId="5EC5EE36">
            <wp:extent cx="5554805" cy="2822713"/>
            <wp:effectExtent l="0" t="0" r="8255" b="0"/>
            <wp:docPr id="3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pic:cNvPicPr>
                      <a:picLocks noChangeAspect="1"/>
                    </pic:cNvPicPr>
                  </pic:nvPicPr>
                  <pic:blipFill>
                    <a:blip r:embed="rId121"/>
                    <a:stretch>
                      <a:fillRect/>
                    </a:stretch>
                  </pic:blipFill>
                  <pic:spPr>
                    <a:xfrm>
                      <a:off x="0" y="0"/>
                      <a:ext cx="5570542" cy="2830710"/>
                    </a:xfrm>
                    <a:prstGeom prst="rect">
                      <a:avLst/>
                    </a:prstGeom>
                  </pic:spPr>
                </pic:pic>
              </a:graphicData>
            </a:graphic>
          </wp:inline>
        </w:drawing>
      </w:r>
    </w:p>
    <w:p w14:paraId="09F4832D" w14:textId="77777777" w:rsidR="008D16BD" w:rsidRDefault="008D16BD" w:rsidP="00187A0E">
      <w:pPr>
        <w:pStyle w:val="Titre3"/>
        <w:ind w:left="709"/>
      </w:pPr>
      <w:bookmarkStart w:id="1027" w:name="_Toc535252197"/>
      <w:r>
        <w:t>Analyse modale</w:t>
      </w:r>
      <w:bookmarkEnd w:id="1027"/>
    </w:p>
    <w:p w14:paraId="04590FB9" w14:textId="77777777" w:rsidR="008D16BD" w:rsidRPr="000529AB" w:rsidRDefault="008D16BD" w:rsidP="008D16BD"/>
    <w:p w14:paraId="67BCCC6D" w14:textId="29B85338" w:rsidR="008D16BD" w:rsidRDefault="008D16BD" w:rsidP="00A16416">
      <w:pPr>
        <w:pStyle w:val="Default"/>
        <w:spacing w:after="120" w:line="360" w:lineRule="auto"/>
        <w:ind w:firstLine="709"/>
        <w:jc w:val="both"/>
        <w:rPr>
          <w:rFonts w:eastAsia="Times New Roman" w:cs="Times New Roman"/>
          <w:color w:val="auto"/>
          <w:sz w:val="22"/>
          <w:szCs w:val="20"/>
          <w:lang w:eastAsia="fr-FR"/>
        </w:rPr>
      </w:pPr>
      <w:r w:rsidRPr="00210E7E">
        <w:rPr>
          <w:rFonts w:eastAsia="Times New Roman" w:cs="Times New Roman"/>
          <w:color w:val="auto"/>
          <w:sz w:val="22"/>
          <w:szCs w:val="20"/>
          <w:lang w:eastAsia="fr-FR"/>
        </w:rPr>
        <w:t xml:space="preserve">L’analyse modale est réalisée en se basant sur les coefficients dynamiques non isothermes des paliers. Ces coefficients sont présentés </w:t>
      </w:r>
      <w:r>
        <w:rPr>
          <w:rFonts w:eastAsia="Times New Roman" w:cs="Times New Roman"/>
          <w:color w:val="auto"/>
          <w:sz w:val="22"/>
          <w:szCs w:val="20"/>
          <w:lang w:eastAsia="fr-FR"/>
        </w:rPr>
        <w:t>à</w:t>
      </w:r>
      <w:r w:rsidRPr="00210E7E">
        <w:rPr>
          <w:rFonts w:eastAsia="Times New Roman" w:cs="Times New Roman"/>
          <w:color w:val="auto"/>
          <w:sz w:val="22"/>
          <w:szCs w:val="20"/>
          <w:lang w:eastAsia="fr-FR"/>
        </w:rPr>
        <w:t xml:space="preserve"> la</w:t>
      </w:r>
      <w:r w:rsidR="001B661A">
        <w:rPr>
          <w:rFonts w:eastAsia="Times New Roman" w:cs="Times New Roman"/>
          <w:color w:val="auto"/>
          <w:sz w:val="22"/>
          <w:szCs w:val="20"/>
          <w:lang w:eastAsia="fr-FR"/>
        </w:rPr>
        <w:t xml:space="preserve"> </w:t>
      </w:r>
      <w:r w:rsidR="001B661A" w:rsidRPr="001B661A">
        <w:rPr>
          <w:rFonts w:eastAsia="Times New Roman" w:cs="Times New Roman"/>
          <w:b/>
          <w:color w:val="auto"/>
          <w:sz w:val="22"/>
          <w:szCs w:val="20"/>
          <w:lang w:eastAsia="fr-FR"/>
        </w:rPr>
        <w:fldChar w:fldCharType="begin"/>
      </w:r>
      <w:r w:rsidR="001B661A" w:rsidRPr="001B661A">
        <w:rPr>
          <w:rFonts w:eastAsia="Times New Roman" w:cs="Times New Roman"/>
          <w:b/>
          <w:color w:val="auto"/>
          <w:sz w:val="22"/>
          <w:szCs w:val="20"/>
          <w:lang w:eastAsia="fr-FR"/>
        </w:rPr>
        <w:instrText xml:space="preserve"> REF _Ref534387941 \h  \* MERGEFORMAT </w:instrText>
      </w:r>
      <w:r w:rsidR="001B661A" w:rsidRPr="001B661A">
        <w:rPr>
          <w:rFonts w:eastAsia="Times New Roman" w:cs="Times New Roman"/>
          <w:b/>
          <w:color w:val="auto"/>
          <w:sz w:val="22"/>
          <w:szCs w:val="20"/>
          <w:lang w:eastAsia="fr-FR"/>
        </w:rPr>
      </w:r>
      <w:r w:rsidR="001B661A" w:rsidRPr="001B661A">
        <w:rPr>
          <w:rFonts w:eastAsia="Times New Roman" w:cs="Times New Roman"/>
          <w:b/>
          <w:color w:val="auto"/>
          <w:sz w:val="22"/>
          <w:szCs w:val="20"/>
          <w:lang w:eastAsia="fr-FR"/>
        </w:rPr>
        <w:fldChar w:fldCharType="separate"/>
      </w:r>
      <w:r w:rsidR="00D07291" w:rsidRPr="00D07291">
        <w:rPr>
          <w:b/>
          <w:iCs/>
          <w:sz w:val="22"/>
        </w:rPr>
        <w:t xml:space="preserve">Figure </w:t>
      </w:r>
      <w:r w:rsidR="00D07291" w:rsidRPr="00D07291">
        <w:rPr>
          <w:b/>
          <w:iCs/>
          <w:noProof/>
          <w:sz w:val="22"/>
        </w:rPr>
        <w:t>5.3</w:t>
      </w:r>
      <w:r w:rsidR="00D07291" w:rsidRPr="00D07291">
        <w:rPr>
          <w:b/>
          <w:iCs/>
          <w:noProof/>
          <w:sz w:val="22"/>
        </w:rPr>
        <w:noBreakHyphen/>
        <w:t>2</w:t>
      </w:r>
      <w:r w:rsidR="001B661A" w:rsidRPr="001B661A">
        <w:rPr>
          <w:rFonts w:eastAsia="Times New Roman" w:cs="Times New Roman"/>
          <w:b/>
          <w:color w:val="auto"/>
          <w:sz w:val="22"/>
          <w:szCs w:val="20"/>
          <w:lang w:eastAsia="fr-FR"/>
        </w:rPr>
        <w:fldChar w:fldCharType="end"/>
      </w:r>
      <w:r w:rsidRPr="00210E7E">
        <w:rPr>
          <w:rFonts w:eastAsia="Times New Roman" w:cs="Times New Roman"/>
          <w:color w:val="auto"/>
          <w:sz w:val="22"/>
          <w:szCs w:val="20"/>
          <w:lang w:eastAsia="fr-FR"/>
        </w:rPr>
        <w:t xml:space="preserve">. La température de 50°C </w:t>
      </w:r>
      <w:r>
        <w:rPr>
          <w:rFonts w:eastAsia="Times New Roman" w:cs="Times New Roman"/>
          <w:color w:val="auto"/>
          <w:sz w:val="22"/>
          <w:szCs w:val="20"/>
          <w:lang w:eastAsia="fr-FR"/>
        </w:rPr>
        <w:t xml:space="preserve">est </w:t>
      </w:r>
      <w:r w:rsidRPr="00210E7E">
        <w:rPr>
          <w:rFonts w:eastAsia="Times New Roman" w:cs="Times New Roman"/>
          <w:color w:val="auto"/>
          <w:sz w:val="22"/>
          <w:szCs w:val="20"/>
          <w:lang w:eastAsia="fr-FR"/>
        </w:rPr>
        <w:t xml:space="preserve">imposée au rotor et </w:t>
      </w:r>
      <w:r>
        <w:rPr>
          <w:rFonts w:eastAsia="Times New Roman" w:cs="Times New Roman"/>
          <w:color w:val="auto"/>
          <w:sz w:val="22"/>
          <w:szCs w:val="20"/>
          <w:lang w:eastAsia="fr-FR"/>
        </w:rPr>
        <w:t xml:space="preserve">au coussinet comme </w:t>
      </w:r>
      <w:r w:rsidRPr="00210E7E">
        <w:rPr>
          <w:rFonts w:eastAsia="Times New Roman" w:cs="Times New Roman"/>
          <w:color w:val="auto"/>
          <w:sz w:val="22"/>
          <w:szCs w:val="20"/>
          <w:lang w:eastAsia="fr-FR"/>
        </w:rPr>
        <w:t>les conditions aux limites thermiques</w:t>
      </w:r>
      <w:r>
        <w:rPr>
          <w:rFonts w:eastAsia="Times New Roman" w:cs="Times New Roman"/>
          <w:color w:val="auto"/>
          <w:sz w:val="22"/>
          <w:szCs w:val="20"/>
          <w:lang w:eastAsia="fr-FR"/>
        </w:rPr>
        <w:t xml:space="preserve"> pour résoudre l’équation de l’énergie du film</w:t>
      </w:r>
      <w:r w:rsidRPr="00210E7E">
        <w:rPr>
          <w:rFonts w:eastAsia="Times New Roman" w:cs="Times New Roman"/>
          <w:color w:val="auto"/>
          <w:sz w:val="22"/>
          <w:szCs w:val="20"/>
          <w:lang w:eastAsia="fr-FR"/>
        </w:rPr>
        <w:t xml:space="preserve">. </w:t>
      </w:r>
      <w:r>
        <w:rPr>
          <w:rFonts w:eastAsia="Times New Roman" w:cs="Times New Roman"/>
          <w:color w:val="auto"/>
          <w:sz w:val="22"/>
          <w:szCs w:val="20"/>
          <w:lang w:eastAsia="fr-FR"/>
        </w:rPr>
        <w:t xml:space="preserve">La viscosité est dépendante de la température et sa variation suit une loi exponentielle.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504036" w14:paraId="2B66E678" w14:textId="77777777" w:rsidTr="00B361D8">
        <w:tc>
          <w:tcPr>
            <w:tcW w:w="4531" w:type="dxa"/>
            <w:vAlign w:val="center"/>
          </w:tcPr>
          <w:p w14:paraId="6FEDAEB8" w14:textId="77777777" w:rsidR="00504036" w:rsidRDefault="00504036" w:rsidP="00B361D8">
            <w:pPr>
              <w:pStyle w:val="Default"/>
              <w:spacing w:line="360" w:lineRule="auto"/>
              <w:jc w:val="center"/>
            </w:pPr>
            <w:r>
              <w:rPr>
                <w:noProof/>
              </w:rPr>
              <w:drawing>
                <wp:inline distT="0" distB="0" distL="0" distR="0" wp14:anchorId="1ABE112D" wp14:editId="08A5BE72">
                  <wp:extent cx="2698217" cy="1800000"/>
                  <wp:effectExtent l="0" t="0" r="6985"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2698217" cy="1800000"/>
                          </a:xfrm>
                          <a:prstGeom prst="rect">
                            <a:avLst/>
                          </a:prstGeom>
                          <a:noFill/>
                        </pic:spPr>
                      </pic:pic>
                    </a:graphicData>
                  </a:graphic>
                </wp:inline>
              </w:drawing>
            </w:r>
          </w:p>
        </w:tc>
        <w:tc>
          <w:tcPr>
            <w:tcW w:w="4531" w:type="dxa"/>
            <w:vAlign w:val="center"/>
          </w:tcPr>
          <w:p w14:paraId="0C54C71A" w14:textId="77777777" w:rsidR="00504036" w:rsidRDefault="00504036" w:rsidP="00B361D8">
            <w:pPr>
              <w:pStyle w:val="Default"/>
              <w:spacing w:line="360" w:lineRule="auto"/>
              <w:jc w:val="center"/>
            </w:pPr>
            <w:r>
              <w:rPr>
                <w:noProof/>
              </w:rPr>
              <w:drawing>
                <wp:inline distT="0" distB="0" distL="0" distR="0" wp14:anchorId="5987DFBF" wp14:editId="4C9F9567">
                  <wp:extent cx="2698216" cy="1800000"/>
                  <wp:effectExtent l="0" t="0" r="0" b="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2698216" cy="1800000"/>
                          </a:xfrm>
                          <a:prstGeom prst="rect">
                            <a:avLst/>
                          </a:prstGeom>
                          <a:noFill/>
                        </pic:spPr>
                      </pic:pic>
                    </a:graphicData>
                  </a:graphic>
                </wp:inline>
              </w:drawing>
            </w:r>
          </w:p>
        </w:tc>
      </w:tr>
      <w:tr w:rsidR="00504036" w14:paraId="6CE6B61A" w14:textId="77777777" w:rsidTr="00B361D8">
        <w:tc>
          <w:tcPr>
            <w:tcW w:w="4531" w:type="dxa"/>
            <w:tcBorders>
              <w:bottom w:val="single" w:sz="4" w:space="0" w:color="auto"/>
            </w:tcBorders>
            <w:vAlign w:val="center"/>
          </w:tcPr>
          <w:p w14:paraId="25A46203" w14:textId="77777777" w:rsidR="00504036" w:rsidRDefault="00504036" w:rsidP="00B361D8">
            <w:pPr>
              <w:pStyle w:val="Default"/>
              <w:spacing w:line="360" w:lineRule="auto"/>
              <w:jc w:val="center"/>
            </w:pPr>
            <w:r>
              <w:rPr>
                <w:noProof/>
              </w:rPr>
              <w:drawing>
                <wp:inline distT="0" distB="0" distL="0" distR="0" wp14:anchorId="2133634A" wp14:editId="4B74E3AD">
                  <wp:extent cx="2698217" cy="1800000"/>
                  <wp:effectExtent l="0" t="0" r="0" b="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2698217" cy="1800000"/>
                          </a:xfrm>
                          <a:prstGeom prst="rect">
                            <a:avLst/>
                          </a:prstGeom>
                          <a:noFill/>
                        </pic:spPr>
                      </pic:pic>
                    </a:graphicData>
                  </a:graphic>
                </wp:inline>
              </w:drawing>
            </w:r>
          </w:p>
        </w:tc>
        <w:tc>
          <w:tcPr>
            <w:tcW w:w="4531" w:type="dxa"/>
            <w:tcBorders>
              <w:bottom w:val="single" w:sz="4" w:space="0" w:color="auto"/>
            </w:tcBorders>
            <w:vAlign w:val="center"/>
          </w:tcPr>
          <w:p w14:paraId="2E50CD74" w14:textId="77777777" w:rsidR="00504036" w:rsidRDefault="00504036" w:rsidP="00B361D8">
            <w:pPr>
              <w:pStyle w:val="Default"/>
              <w:spacing w:line="360" w:lineRule="auto"/>
              <w:jc w:val="center"/>
            </w:pPr>
            <w:r>
              <w:rPr>
                <w:noProof/>
              </w:rPr>
              <w:drawing>
                <wp:inline distT="0" distB="0" distL="0" distR="0" wp14:anchorId="5E4F3CDC" wp14:editId="20DEBC09">
                  <wp:extent cx="2692287" cy="1800000"/>
                  <wp:effectExtent l="0" t="0" r="0" b="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2692287" cy="1800000"/>
                          </a:xfrm>
                          <a:prstGeom prst="rect">
                            <a:avLst/>
                          </a:prstGeom>
                          <a:noFill/>
                        </pic:spPr>
                      </pic:pic>
                    </a:graphicData>
                  </a:graphic>
                </wp:inline>
              </w:drawing>
            </w:r>
          </w:p>
        </w:tc>
      </w:tr>
      <w:tr w:rsidR="00504036" w:rsidRPr="004C5D1E" w14:paraId="546F6F6A" w14:textId="77777777" w:rsidTr="00B361D8">
        <w:tc>
          <w:tcPr>
            <w:tcW w:w="4531" w:type="dxa"/>
            <w:tcBorders>
              <w:top w:val="single" w:sz="4" w:space="0" w:color="auto"/>
              <w:bottom w:val="single" w:sz="4" w:space="0" w:color="auto"/>
            </w:tcBorders>
            <w:vAlign w:val="center"/>
          </w:tcPr>
          <w:p w14:paraId="69E4F0EA" w14:textId="77777777" w:rsidR="00504036" w:rsidRPr="004C5D1E" w:rsidRDefault="00504036" w:rsidP="00B361D8">
            <w:pPr>
              <w:pStyle w:val="Default"/>
              <w:spacing w:line="360" w:lineRule="auto"/>
              <w:jc w:val="center"/>
              <w:rPr>
                <w:noProof/>
                <w:sz w:val="22"/>
              </w:rPr>
            </w:pPr>
            <w:r w:rsidRPr="004C5D1E">
              <w:rPr>
                <w:noProof/>
                <w:sz w:val="22"/>
              </w:rPr>
              <w:t>Palier 1 : charge statique 771 N</w:t>
            </w:r>
          </w:p>
        </w:tc>
        <w:tc>
          <w:tcPr>
            <w:tcW w:w="4531" w:type="dxa"/>
            <w:tcBorders>
              <w:top w:val="single" w:sz="4" w:space="0" w:color="auto"/>
              <w:bottom w:val="single" w:sz="4" w:space="0" w:color="auto"/>
            </w:tcBorders>
            <w:vAlign w:val="center"/>
          </w:tcPr>
          <w:p w14:paraId="0EFB2963" w14:textId="77777777" w:rsidR="00504036" w:rsidRPr="004C5D1E" w:rsidRDefault="00504036" w:rsidP="00B361D8">
            <w:pPr>
              <w:pStyle w:val="Default"/>
              <w:keepNext/>
              <w:spacing w:line="360" w:lineRule="auto"/>
              <w:jc w:val="center"/>
              <w:rPr>
                <w:noProof/>
                <w:sz w:val="22"/>
              </w:rPr>
            </w:pPr>
            <w:r w:rsidRPr="004C5D1E">
              <w:rPr>
                <w:noProof/>
                <w:sz w:val="22"/>
              </w:rPr>
              <w:t>Palier2 : charge statique 1075 N</w:t>
            </w:r>
          </w:p>
        </w:tc>
      </w:tr>
    </w:tbl>
    <w:p w14:paraId="5212150A" w14:textId="2E30D7AC" w:rsidR="00504036" w:rsidRPr="004C5D1E" w:rsidRDefault="00504036" w:rsidP="00504036">
      <w:pPr>
        <w:pStyle w:val="Lgende"/>
        <w:jc w:val="center"/>
        <w:rPr>
          <w:rFonts w:ascii="Calibri" w:hAnsi="Calibri" w:cs="Calibri"/>
          <w:i w:val="0"/>
          <w:iCs w:val="0"/>
          <w:color w:val="000000"/>
          <w:sz w:val="22"/>
          <w:szCs w:val="24"/>
        </w:rPr>
      </w:pPr>
      <w:bookmarkStart w:id="1028" w:name="_Ref534387941"/>
      <w:r w:rsidRPr="004C5D1E">
        <w:rPr>
          <w:rFonts w:ascii="Calibri" w:hAnsi="Calibri" w:cs="Calibri"/>
          <w:i w:val="0"/>
          <w:iCs w:val="0"/>
          <w:color w:val="000000"/>
          <w:sz w:val="22"/>
          <w:szCs w:val="24"/>
        </w:rPr>
        <w:t xml:space="preserve">Figure </w:t>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STYLEREF 2 \s </w:instrText>
      </w:r>
      <w:r w:rsidR="007B73B8">
        <w:rPr>
          <w:rFonts w:ascii="Calibri" w:hAnsi="Calibri" w:cs="Calibri"/>
          <w:i w:val="0"/>
          <w:iCs w:val="0"/>
          <w:color w:val="000000"/>
          <w:sz w:val="22"/>
          <w:szCs w:val="24"/>
        </w:rPr>
        <w:fldChar w:fldCharType="separate"/>
      </w:r>
      <w:r w:rsidR="00D07291">
        <w:rPr>
          <w:rFonts w:ascii="Calibri" w:hAnsi="Calibri" w:cs="Calibri"/>
          <w:i w:val="0"/>
          <w:iCs w:val="0"/>
          <w:noProof/>
          <w:color w:val="000000"/>
          <w:sz w:val="22"/>
          <w:szCs w:val="24"/>
        </w:rPr>
        <w:t>5.3</w:t>
      </w:r>
      <w:r w:rsidR="007B73B8">
        <w:rPr>
          <w:rFonts w:ascii="Calibri" w:hAnsi="Calibri" w:cs="Calibri"/>
          <w:i w:val="0"/>
          <w:iCs w:val="0"/>
          <w:color w:val="000000"/>
          <w:sz w:val="22"/>
          <w:szCs w:val="24"/>
        </w:rPr>
        <w:fldChar w:fldCharType="end"/>
      </w:r>
      <w:r w:rsidR="007B73B8">
        <w:rPr>
          <w:rFonts w:ascii="Calibri" w:hAnsi="Calibri" w:cs="Calibri"/>
          <w:i w:val="0"/>
          <w:iCs w:val="0"/>
          <w:color w:val="000000"/>
          <w:sz w:val="22"/>
          <w:szCs w:val="24"/>
        </w:rPr>
        <w:noBreakHyphen/>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SEQ Figure \* ARABIC \s 2 </w:instrText>
      </w:r>
      <w:r w:rsidR="007B73B8">
        <w:rPr>
          <w:rFonts w:ascii="Calibri" w:hAnsi="Calibri" w:cs="Calibri"/>
          <w:i w:val="0"/>
          <w:iCs w:val="0"/>
          <w:color w:val="000000"/>
          <w:sz w:val="22"/>
          <w:szCs w:val="24"/>
        </w:rPr>
        <w:fldChar w:fldCharType="separate"/>
      </w:r>
      <w:r w:rsidR="00D07291">
        <w:rPr>
          <w:rFonts w:ascii="Calibri" w:hAnsi="Calibri" w:cs="Calibri"/>
          <w:i w:val="0"/>
          <w:iCs w:val="0"/>
          <w:noProof/>
          <w:color w:val="000000"/>
          <w:sz w:val="22"/>
          <w:szCs w:val="24"/>
        </w:rPr>
        <w:t>2</w:t>
      </w:r>
      <w:r w:rsidR="007B73B8">
        <w:rPr>
          <w:rFonts w:ascii="Calibri" w:hAnsi="Calibri" w:cs="Calibri"/>
          <w:i w:val="0"/>
          <w:iCs w:val="0"/>
          <w:color w:val="000000"/>
          <w:sz w:val="22"/>
          <w:szCs w:val="24"/>
        </w:rPr>
        <w:fldChar w:fldCharType="end"/>
      </w:r>
      <w:bookmarkEnd w:id="1028"/>
      <w:r w:rsidRPr="004C5D1E">
        <w:rPr>
          <w:rFonts w:ascii="Calibri" w:hAnsi="Calibri" w:cs="Calibri"/>
          <w:i w:val="0"/>
          <w:iCs w:val="0"/>
          <w:color w:val="000000"/>
          <w:sz w:val="22"/>
          <w:szCs w:val="24"/>
        </w:rPr>
        <w:t xml:space="preserve"> : Coefficients dynamiques des paliers à 3 lobes du rotor Faulkner, </w:t>
      </w:r>
      <w:proofErr w:type="spellStart"/>
      <w:r w:rsidRPr="004C5D1E">
        <w:rPr>
          <w:rFonts w:ascii="Calibri" w:hAnsi="Calibri" w:cs="Calibri"/>
          <w:i w:val="0"/>
          <w:iCs w:val="0"/>
          <w:color w:val="000000"/>
          <w:sz w:val="22"/>
          <w:szCs w:val="24"/>
        </w:rPr>
        <w:t>Strong</w:t>
      </w:r>
      <w:proofErr w:type="spellEnd"/>
      <w:r w:rsidRPr="004C5D1E">
        <w:rPr>
          <w:rFonts w:ascii="Calibri" w:hAnsi="Calibri" w:cs="Calibri"/>
          <w:i w:val="0"/>
          <w:iCs w:val="0"/>
          <w:color w:val="000000"/>
          <w:sz w:val="22"/>
          <w:szCs w:val="24"/>
        </w:rPr>
        <w:t xml:space="preserve"> et Kirk</w:t>
      </w:r>
    </w:p>
    <w:p w14:paraId="710DF1F6" w14:textId="7812B7E4" w:rsidR="007D7CAE" w:rsidRDefault="00D2357B" w:rsidP="00504036">
      <w:pPr>
        <w:pStyle w:val="Default"/>
        <w:spacing w:line="360" w:lineRule="auto"/>
        <w:ind w:firstLine="708"/>
        <w:jc w:val="both"/>
        <w:rPr>
          <w:rFonts w:eastAsia="Times New Roman" w:cs="Times New Roman"/>
          <w:color w:val="auto"/>
          <w:sz w:val="22"/>
          <w:szCs w:val="20"/>
          <w:lang w:eastAsia="fr-FR"/>
        </w:rPr>
      </w:pPr>
      <w:r w:rsidRPr="00210E7E">
        <w:rPr>
          <w:rFonts w:eastAsia="Times New Roman" w:cs="Times New Roman"/>
          <w:color w:val="auto"/>
          <w:sz w:val="22"/>
          <w:szCs w:val="20"/>
          <w:lang w:eastAsia="fr-FR"/>
        </w:rPr>
        <w:lastRenderedPageBreak/>
        <w:t xml:space="preserve">Les résultats de </w:t>
      </w:r>
      <w:r>
        <w:rPr>
          <w:rFonts w:eastAsia="Times New Roman" w:cs="Times New Roman"/>
          <w:color w:val="auto"/>
          <w:sz w:val="22"/>
          <w:szCs w:val="20"/>
          <w:lang w:eastAsia="fr-FR"/>
        </w:rPr>
        <w:t xml:space="preserve">cette </w:t>
      </w:r>
      <w:r w:rsidRPr="00210E7E">
        <w:rPr>
          <w:rFonts w:eastAsia="Times New Roman" w:cs="Times New Roman"/>
          <w:color w:val="auto"/>
          <w:sz w:val="22"/>
          <w:szCs w:val="20"/>
          <w:lang w:eastAsia="fr-FR"/>
        </w:rPr>
        <w:t>analyse</w:t>
      </w:r>
      <w:r>
        <w:rPr>
          <w:rFonts w:eastAsia="Times New Roman" w:cs="Times New Roman"/>
          <w:color w:val="auto"/>
          <w:sz w:val="22"/>
          <w:szCs w:val="20"/>
          <w:lang w:eastAsia="fr-FR"/>
        </w:rPr>
        <w:t xml:space="preserve"> modale</w:t>
      </w:r>
      <w:r w:rsidRPr="00210E7E">
        <w:rPr>
          <w:rFonts w:eastAsia="Times New Roman" w:cs="Times New Roman"/>
          <w:color w:val="auto"/>
          <w:sz w:val="22"/>
          <w:szCs w:val="20"/>
          <w:lang w:eastAsia="fr-FR"/>
        </w:rPr>
        <w:t xml:space="preserve"> sont illustrés </w:t>
      </w:r>
      <w:r>
        <w:rPr>
          <w:rFonts w:eastAsia="Times New Roman" w:cs="Times New Roman"/>
          <w:color w:val="auto"/>
          <w:sz w:val="22"/>
          <w:szCs w:val="20"/>
          <w:lang w:eastAsia="fr-FR"/>
        </w:rPr>
        <w:t>à</w:t>
      </w:r>
      <w:r w:rsidRPr="00210E7E">
        <w:rPr>
          <w:rFonts w:eastAsia="Times New Roman" w:cs="Times New Roman"/>
          <w:color w:val="auto"/>
          <w:sz w:val="22"/>
          <w:szCs w:val="20"/>
          <w:lang w:eastAsia="fr-FR"/>
        </w:rPr>
        <w:t xml:space="preserve"> la </w:t>
      </w:r>
      <w:r w:rsidRPr="00054D9A">
        <w:rPr>
          <w:rFonts w:eastAsia="Times New Roman" w:cs="Times New Roman"/>
          <w:b/>
          <w:color w:val="auto"/>
          <w:sz w:val="22"/>
          <w:szCs w:val="20"/>
          <w:lang w:eastAsia="fr-FR"/>
        </w:rPr>
        <w:fldChar w:fldCharType="begin"/>
      </w:r>
      <w:r w:rsidRPr="00054D9A">
        <w:rPr>
          <w:rFonts w:eastAsia="Times New Roman" w:cs="Times New Roman"/>
          <w:b/>
          <w:color w:val="auto"/>
          <w:sz w:val="22"/>
          <w:szCs w:val="20"/>
          <w:lang w:eastAsia="fr-FR"/>
        </w:rPr>
        <w:instrText xml:space="preserve"> REF _Ref531954456 \h  \* MERGEFORMAT </w:instrText>
      </w:r>
      <w:r w:rsidRPr="00054D9A">
        <w:rPr>
          <w:rFonts w:eastAsia="Times New Roman" w:cs="Times New Roman"/>
          <w:b/>
          <w:color w:val="auto"/>
          <w:sz w:val="22"/>
          <w:szCs w:val="20"/>
          <w:lang w:eastAsia="fr-FR"/>
        </w:rPr>
      </w:r>
      <w:r w:rsidRPr="00054D9A">
        <w:rPr>
          <w:rFonts w:eastAsia="Times New Roman" w:cs="Times New Roman"/>
          <w:b/>
          <w:color w:val="auto"/>
          <w:sz w:val="22"/>
          <w:szCs w:val="20"/>
          <w:lang w:eastAsia="fr-FR"/>
        </w:rPr>
        <w:fldChar w:fldCharType="separate"/>
      </w:r>
      <w:r w:rsidR="00D07291" w:rsidRPr="00D07291">
        <w:rPr>
          <w:rFonts w:eastAsia="Times New Roman" w:cs="Times New Roman"/>
          <w:b/>
          <w:color w:val="auto"/>
          <w:sz w:val="22"/>
          <w:szCs w:val="20"/>
          <w:lang w:eastAsia="fr-FR"/>
        </w:rPr>
        <w:t>Figure 5.3</w:t>
      </w:r>
      <w:r w:rsidR="00D07291" w:rsidRPr="00D07291">
        <w:rPr>
          <w:rFonts w:eastAsia="Times New Roman" w:cs="Times New Roman"/>
          <w:b/>
          <w:color w:val="auto"/>
          <w:sz w:val="22"/>
          <w:szCs w:val="20"/>
          <w:lang w:eastAsia="fr-FR"/>
        </w:rPr>
        <w:noBreakHyphen/>
        <w:t>3</w:t>
      </w:r>
      <w:r w:rsidRPr="00054D9A">
        <w:rPr>
          <w:rFonts w:eastAsia="Times New Roman" w:cs="Times New Roman"/>
          <w:b/>
          <w:color w:val="auto"/>
          <w:sz w:val="22"/>
          <w:szCs w:val="20"/>
          <w:lang w:eastAsia="fr-FR"/>
        </w:rPr>
        <w:fldChar w:fldCharType="end"/>
      </w:r>
      <w:r w:rsidRPr="00210E7E">
        <w:rPr>
          <w:rFonts w:eastAsia="Times New Roman" w:cs="Times New Roman"/>
          <w:color w:val="auto"/>
          <w:sz w:val="22"/>
          <w:szCs w:val="20"/>
          <w:lang w:eastAsia="fr-FR"/>
        </w:rPr>
        <w:t xml:space="preserve">. </w:t>
      </w:r>
      <w:r w:rsidR="002E076F">
        <w:rPr>
          <w:rFonts w:eastAsia="Times New Roman" w:cs="Times New Roman"/>
          <w:color w:val="auto"/>
          <w:sz w:val="22"/>
          <w:szCs w:val="20"/>
          <w:lang w:eastAsia="fr-FR"/>
        </w:rPr>
        <w:t>A</w:t>
      </w:r>
      <w:r w:rsidR="008D16BD" w:rsidRPr="00210E7E">
        <w:rPr>
          <w:rFonts w:eastAsia="Times New Roman" w:cs="Times New Roman"/>
          <w:color w:val="auto"/>
          <w:sz w:val="22"/>
          <w:szCs w:val="20"/>
          <w:lang w:eastAsia="fr-FR"/>
        </w:rPr>
        <w:t>ucune vitesse critique n’a été trouvé</w:t>
      </w:r>
      <w:r w:rsidR="00EA4CC8">
        <w:rPr>
          <w:rFonts w:eastAsia="Times New Roman" w:cs="Times New Roman"/>
          <w:color w:val="auto"/>
          <w:sz w:val="22"/>
          <w:szCs w:val="20"/>
          <w:lang w:eastAsia="fr-FR"/>
        </w:rPr>
        <w:t>e</w:t>
      </w:r>
      <w:r w:rsidR="008D16BD" w:rsidRPr="00210E7E">
        <w:rPr>
          <w:rFonts w:eastAsia="Times New Roman" w:cs="Times New Roman"/>
          <w:color w:val="auto"/>
          <w:sz w:val="22"/>
          <w:szCs w:val="20"/>
          <w:lang w:eastAsia="fr-FR"/>
        </w:rPr>
        <w:t xml:space="preserve"> proche de la vitesse </w:t>
      </w:r>
      <w:r w:rsidR="00EA4CC8">
        <w:rPr>
          <w:rFonts w:eastAsia="Times New Roman" w:cs="Times New Roman"/>
          <w:color w:val="auto"/>
          <w:sz w:val="22"/>
          <w:szCs w:val="20"/>
          <w:lang w:eastAsia="fr-FR"/>
        </w:rPr>
        <w:t>9900</w:t>
      </w:r>
      <w:r w:rsidR="008D16BD" w:rsidRPr="00210E7E">
        <w:rPr>
          <w:rFonts w:eastAsia="Times New Roman" w:cs="Times New Roman"/>
          <w:color w:val="auto"/>
          <w:sz w:val="22"/>
          <w:szCs w:val="20"/>
          <w:lang w:eastAsia="fr-FR"/>
        </w:rPr>
        <w:t xml:space="preserve"> tr/min, ce qui est cohérent avec la description dans la littérature. Cependant, le facteur d’amortissement de la structure est </w:t>
      </w:r>
      <w:r w:rsidR="00502BD7" w:rsidRPr="00210E7E">
        <w:rPr>
          <w:rFonts w:eastAsia="Times New Roman" w:cs="Times New Roman"/>
          <w:color w:val="auto"/>
          <w:sz w:val="22"/>
          <w:szCs w:val="20"/>
          <w:lang w:eastAsia="fr-FR"/>
        </w:rPr>
        <w:t>devenu</w:t>
      </w:r>
      <w:r w:rsidR="008D16BD" w:rsidRPr="00210E7E">
        <w:rPr>
          <w:rFonts w:eastAsia="Times New Roman" w:cs="Times New Roman"/>
          <w:color w:val="auto"/>
          <w:sz w:val="22"/>
          <w:szCs w:val="20"/>
          <w:lang w:eastAsia="fr-FR"/>
        </w:rPr>
        <w:t xml:space="preserve"> négative à partir de la vitesse 8000 tr/min et une instabilité apparait. En calculant la masse critique des paliers, il est obtenu que ces valeurs des masses critiques</w:t>
      </w:r>
      <w:r w:rsidR="008D16BD">
        <w:rPr>
          <w:rFonts w:eastAsia="Times New Roman" w:cs="Times New Roman"/>
          <w:color w:val="auto"/>
          <w:sz w:val="22"/>
          <w:szCs w:val="20"/>
          <w:lang w:eastAsia="fr-FR"/>
        </w:rPr>
        <w:t xml:space="preserve"> du palier</w:t>
      </w:r>
      <w:r w:rsidR="008D16BD" w:rsidRPr="00210E7E">
        <w:rPr>
          <w:rFonts w:eastAsia="Times New Roman" w:cs="Times New Roman"/>
          <w:color w:val="auto"/>
          <w:sz w:val="22"/>
          <w:szCs w:val="20"/>
          <w:lang w:eastAsia="fr-FR"/>
        </w:rPr>
        <w:t xml:space="preserve"> </w:t>
      </w:r>
      <w:r w:rsidR="008D16BD">
        <w:rPr>
          <w:rFonts w:eastAsia="Times New Roman" w:cs="Times New Roman"/>
          <w:color w:val="auto"/>
          <w:sz w:val="22"/>
          <w:szCs w:val="20"/>
          <w:lang w:eastAsia="fr-FR"/>
        </w:rPr>
        <w:t>à partir de 8000 tr/min</w:t>
      </w:r>
      <w:r w:rsidR="008D16BD" w:rsidRPr="00210E7E">
        <w:rPr>
          <w:rFonts w:eastAsia="Times New Roman" w:cs="Times New Roman"/>
          <w:color w:val="auto"/>
          <w:sz w:val="22"/>
          <w:szCs w:val="20"/>
          <w:lang w:eastAsia="fr-FR"/>
        </w:rPr>
        <w:t xml:space="preserve"> soient </w:t>
      </w:r>
      <w:r w:rsidR="008D16BD">
        <w:rPr>
          <w:rFonts w:eastAsia="Times New Roman" w:cs="Times New Roman"/>
          <w:color w:val="auto"/>
          <w:sz w:val="22"/>
          <w:szCs w:val="20"/>
          <w:lang w:eastAsia="fr-FR"/>
        </w:rPr>
        <w:t>inférieures</w:t>
      </w:r>
      <w:r w:rsidR="008D16BD" w:rsidRPr="00210E7E">
        <w:rPr>
          <w:rFonts w:eastAsia="Times New Roman" w:cs="Times New Roman"/>
          <w:color w:val="auto"/>
          <w:sz w:val="22"/>
          <w:szCs w:val="20"/>
          <w:lang w:eastAsia="fr-FR"/>
        </w:rPr>
        <w:t xml:space="preserve"> au poids du rotor reparti sur les deux paliers. Ce résultat prouve que cette instabilité est liée aux paliers. A cause de la méconnaissance d’information précise sur la géométrie des paliers, les données du lubrifiant et la condition de fonctionnement du rotor, le calcul des coefficients dynamiques risque d’être imprécis. En outre, faute de cette instabilité, le calcul non linéaire de la réponse au balourd n’a pas convergé et l’orbite </w:t>
      </w:r>
      <w:r w:rsidR="008D16BD">
        <w:rPr>
          <w:rFonts w:eastAsia="Times New Roman" w:cs="Times New Roman"/>
          <w:color w:val="auto"/>
          <w:sz w:val="22"/>
          <w:szCs w:val="20"/>
          <w:lang w:eastAsia="fr-FR"/>
        </w:rPr>
        <w:t>synchrone</w:t>
      </w:r>
      <w:r w:rsidR="008D16BD" w:rsidRPr="00210E7E">
        <w:rPr>
          <w:rFonts w:eastAsia="Times New Roman" w:cs="Times New Roman"/>
          <w:color w:val="auto"/>
          <w:sz w:val="22"/>
          <w:szCs w:val="20"/>
          <w:lang w:eastAsia="fr-FR"/>
        </w:rPr>
        <w:t xml:space="preserve"> n’a pas établi </w:t>
      </w:r>
      <w:r w:rsidR="008D16BD">
        <w:rPr>
          <w:rFonts w:eastAsia="Times New Roman" w:cs="Times New Roman"/>
          <w:color w:val="auto"/>
          <w:sz w:val="22"/>
          <w:szCs w:val="20"/>
          <w:lang w:eastAsia="fr-FR"/>
        </w:rPr>
        <w:t>aux</w:t>
      </w:r>
      <w:r w:rsidR="008D16BD" w:rsidRPr="00210E7E">
        <w:rPr>
          <w:rFonts w:eastAsia="Times New Roman" w:cs="Times New Roman"/>
          <w:color w:val="auto"/>
          <w:sz w:val="22"/>
          <w:szCs w:val="20"/>
          <w:lang w:eastAsia="fr-FR"/>
        </w:rPr>
        <w:t xml:space="preserve"> vitesse</w:t>
      </w:r>
      <w:r w:rsidR="008D16BD">
        <w:rPr>
          <w:rFonts w:eastAsia="Times New Roman" w:cs="Times New Roman"/>
          <w:color w:val="auto"/>
          <w:sz w:val="22"/>
          <w:szCs w:val="20"/>
          <w:lang w:eastAsia="fr-FR"/>
        </w:rPr>
        <w:t>s</w:t>
      </w:r>
      <w:r w:rsidR="008D16BD" w:rsidRPr="00210E7E">
        <w:rPr>
          <w:rFonts w:eastAsia="Times New Roman" w:cs="Times New Roman"/>
          <w:color w:val="auto"/>
          <w:sz w:val="22"/>
          <w:szCs w:val="20"/>
          <w:lang w:eastAsia="fr-FR"/>
        </w:rPr>
        <w:t xml:space="preserve"> ciblée</w:t>
      </w:r>
      <w:r w:rsidR="008D16BD">
        <w:rPr>
          <w:rFonts w:eastAsia="Times New Roman" w:cs="Times New Roman"/>
          <w:color w:val="auto"/>
          <w:sz w:val="22"/>
          <w:szCs w:val="20"/>
          <w:lang w:eastAsia="fr-FR"/>
        </w:rPr>
        <w:t xml:space="preserve"> vers 10000 tr/min</w:t>
      </w:r>
      <w:r w:rsidR="008D16BD" w:rsidRPr="00210E7E">
        <w:rPr>
          <w:rFonts w:eastAsia="Times New Roman" w:cs="Times New Roman"/>
          <w:color w:val="auto"/>
          <w:sz w:val="22"/>
          <w:szCs w:val="20"/>
          <w:lang w:eastAsia="fr-FR"/>
        </w:rPr>
        <w:t xml:space="preserve">. Pour cette raison, l’analyse numérique de l’effet Morton est effectué uniquement avec l’approche analytique du type Lorenz et Murphy basé sur </w:t>
      </w:r>
      <w:r w:rsidR="003D15B2" w:rsidRPr="00210E7E">
        <w:rPr>
          <w:rFonts w:eastAsia="Times New Roman" w:cs="Times New Roman"/>
          <w:color w:val="auto"/>
          <w:sz w:val="22"/>
          <w:szCs w:val="20"/>
          <w:lang w:eastAsia="fr-FR"/>
        </w:rPr>
        <w:t>les coefficients dynamiques</w:t>
      </w:r>
      <w:r w:rsidR="008D16BD" w:rsidRPr="00210E7E">
        <w:rPr>
          <w:rFonts w:eastAsia="Times New Roman" w:cs="Times New Roman"/>
          <w:color w:val="auto"/>
          <w:sz w:val="22"/>
          <w:szCs w:val="20"/>
          <w:lang w:eastAsia="fr-FR"/>
        </w:rPr>
        <w:t>.  En fait, malgré l’instabilité du palier présent, l’analyse de l’effet Morton avec l’approche analytique permet de savoir toujours la sensibilité du rotor à l’effet Morton</w:t>
      </w:r>
      <w:r w:rsidR="008D16BD">
        <w:rPr>
          <w:rFonts w:eastAsia="Times New Roman" w:cs="Times New Roman"/>
          <w:color w:val="auto"/>
          <w:sz w:val="22"/>
          <w:szCs w:val="20"/>
          <w:lang w:eastAsia="fr-FR"/>
        </w:rPr>
        <w:t xml:space="preserve"> instable</w:t>
      </w:r>
      <w:r w:rsidR="008D16BD" w:rsidRPr="00210E7E">
        <w:rPr>
          <w:rFonts w:eastAsia="Times New Roman" w:cs="Times New Roman"/>
          <w:color w:val="auto"/>
          <w:sz w:val="22"/>
          <w:szCs w:val="20"/>
          <w:lang w:eastAsia="fr-FR"/>
        </w:rPr>
        <w:t xml:space="preserve">. </w:t>
      </w:r>
      <w:r w:rsidR="006F58C4" w:rsidRPr="00210E7E">
        <w:rPr>
          <w:rFonts w:eastAsia="Times New Roman" w:cs="Times New Roman"/>
          <w:color w:val="auto"/>
          <w:sz w:val="22"/>
          <w:szCs w:val="20"/>
          <w:lang w:eastAsia="fr-FR"/>
        </w:rPr>
        <w:t>Ce résultat</w:t>
      </w:r>
      <w:r w:rsidR="008D16BD" w:rsidRPr="00210E7E">
        <w:rPr>
          <w:rFonts w:eastAsia="Times New Roman" w:cs="Times New Roman"/>
          <w:color w:val="auto"/>
          <w:sz w:val="22"/>
          <w:szCs w:val="20"/>
          <w:lang w:eastAsia="fr-FR"/>
        </w:rPr>
        <w:t xml:space="preserve"> approximatif permet toutefois de contribuer à la compréhension du déclenchement de l’effet Morton instable.</w:t>
      </w:r>
      <w:r w:rsidR="00504036">
        <w:rPr>
          <w:rFonts w:eastAsia="Times New Roman" w:cs="Times New Roman"/>
          <w:color w:val="auto"/>
          <w:sz w:val="22"/>
          <w:szCs w:val="20"/>
          <w:lang w:eastAsia="fr-FR"/>
        </w:rPr>
        <w:t xml:space="preserve"> </w:t>
      </w:r>
    </w:p>
    <w:p w14:paraId="504BB1AC" w14:textId="3F084C00" w:rsidR="008D16BD" w:rsidRDefault="008D16BD" w:rsidP="003D15B2">
      <w:pPr>
        <w:pStyle w:val="Default"/>
        <w:jc w:val="center"/>
      </w:pPr>
      <w:r>
        <w:rPr>
          <w:noProof/>
        </w:rPr>
        <w:drawing>
          <wp:inline distT="0" distB="0" distL="0" distR="0" wp14:anchorId="7EC3A78B" wp14:editId="651A84EF">
            <wp:extent cx="4500000" cy="2250000"/>
            <wp:effectExtent l="0" t="0" r="0" b="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500000" cy="2250000"/>
                    </a:xfrm>
                    <a:prstGeom prst="rect">
                      <a:avLst/>
                    </a:prstGeom>
                  </pic:spPr>
                </pic:pic>
              </a:graphicData>
            </a:graphic>
          </wp:inline>
        </w:drawing>
      </w:r>
    </w:p>
    <w:p w14:paraId="02EBE17D" w14:textId="7A989031" w:rsidR="008D16BD" w:rsidRPr="003D15B2" w:rsidRDefault="008D16BD" w:rsidP="008D16BD">
      <w:pPr>
        <w:pStyle w:val="Default"/>
        <w:keepNext/>
        <w:jc w:val="center"/>
        <w:rPr>
          <w:sz w:val="22"/>
        </w:rPr>
      </w:pPr>
      <w:r>
        <w:t>(a)</w:t>
      </w:r>
      <w:r w:rsidR="00504036">
        <w:t xml:space="preserve"> </w:t>
      </w:r>
      <w:r w:rsidR="00504036" w:rsidRPr="00504036">
        <w:t>diagramme de Campbell</w:t>
      </w:r>
    </w:p>
    <w:p w14:paraId="2E362F42" w14:textId="77777777" w:rsidR="008D16BD" w:rsidRDefault="008D16BD" w:rsidP="003D15B2">
      <w:pPr>
        <w:pStyle w:val="Default"/>
        <w:keepNext/>
        <w:jc w:val="center"/>
      </w:pPr>
      <w:r w:rsidRPr="00A7104C">
        <w:rPr>
          <w:noProof/>
        </w:rPr>
        <w:drawing>
          <wp:inline distT="0" distB="0" distL="0" distR="0" wp14:anchorId="10961366" wp14:editId="737F9613">
            <wp:extent cx="4464000" cy="2235600"/>
            <wp:effectExtent l="0" t="0" r="0" b="0"/>
            <wp:docPr id="6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pic:cNvPicPr>
                      <a:picLocks noChangeAspect="1"/>
                    </pic:cNvPicPr>
                  </pic:nvPicPr>
                  <pic:blipFill>
                    <a:blip r:embed="rId127"/>
                    <a:stretch>
                      <a:fillRect/>
                    </a:stretch>
                  </pic:blipFill>
                  <pic:spPr>
                    <a:xfrm>
                      <a:off x="0" y="0"/>
                      <a:ext cx="4464000" cy="2235600"/>
                    </a:xfrm>
                    <a:prstGeom prst="rect">
                      <a:avLst/>
                    </a:prstGeom>
                  </pic:spPr>
                </pic:pic>
              </a:graphicData>
            </a:graphic>
          </wp:inline>
        </w:drawing>
      </w:r>
    </w:p>
    <w:p w14:paraId="6FBFCF51" w14:textId="0854A21C" w:rsidR="008D16BD" w:rsidRPr="003D15B2" w:rsidRDefault="008D16BD" w:rsidP="008D16BD">
      <w:pPr>
        <w:pStyle w:val="Default"/>
        <w:keepNext/>
        <w:jc w:val="center"/>
        <w:rPr>
          <w:sz w:val="22"/>
        </w:rPr>
      </w:pPr>
      <w:r>
        <w:t>(b)</w:t>
      </w:r>
      <w:r w:rsidR="00504036">
        <w:t xml:space="preserve"> </w:t>
      </w:r>
      <w:r w:rsidR="00504036" w:rsidRPr="00504036">
        <w:t>diagramme de stabilité</w:t>
      </w:r>
    </w:p>
    <w:p w14:paraId="2C814D30" w14:textId="6EE10E43" w:rsidR="008D16BD" w:rsidRPr="004C5D1E" w:rsidRDefault="008D16BD" w:rsidP="008D16BD">
      <w:pPr>
        <w:pStyle w:val="Lgende"/>
        <w:spacing w:after="0"/>
        <w:jc w:val="center"/>
        <w:rPr>
          <w:rFonts w:ascii="Calibri" w:hAnsi="Calibri" w:cs="Calibri"/>
          <w:i w:val="0"/>
          <w:iCs w:val="0"/>
          <w:color w:val="000000"/>
          <w:sz w:val="22"/>
          <w:szCs w:val="24"/>
        </w:rPr>
      </w:pPr>
      <w:bookmarkStart w:id="1029" w:name="_Ref531954456"/>
      <w:r w:rsidRPr="004C5D1E">
        <w:rPr>
          <w:rFonts w:ascii="Calibri" w:hAnsi="Calibri" w:cs="Calibri"/>
          <w:i w:val="0"/>
          <w:iCs w:val="0"/>
          <w:color w:val="000000"/>
          <w:sz w:val="22"/>
          <w:szCs w:val="24"/>
        </w:rPr>
        <w:t xml:space="preserve">Figure </w:t>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STYLEREF 2 \s </w:instrText>
      </w:r>
      <w:r w:rsidR="007B73B8">
        <w:rPr>
          <w:rFonts w:ascii="Calibri" w:hAnsi="Calibri" w:cs="Calibri"/>
          <w:i w:val="0"/>
          <w:iCs w:val="0"/>
          <w:color w:val="000000"/>
          <w:sz w:val="22"/>
          <w:szCs w:val="24"/>
        </w:rPr>
        <w:fldChar w:fldCharType="separate"/>
      </w:r>
      <w:r w:rsidR="00D07291">
        <w:rPr>
          <w:rFonts w:ascii="Calibri" w:hAnsi="Calibri" w:cs="Calibri"/>
          <w:i w:val="0"/>
          <w:iCs w:val="0"/>
          <w:noProof/>
          <w:color w:val="000000"/>
          <w:sz w:val="22"/>
          <w:szCs w:val="24"/>
        </w:rPr>
        <w:t>5.3</w:t>
      </w:r>
      <w:r w:rsidR="007B73B8">
        <w:rPr>
          <w:rFonts w:ascii="Calibri" w:hAnsi="Calibri" w:cs="Calibri"/>
          <w:i w:val="0"/>
          <w:iCs w:val="0"/>
          <w:color w:val="000000"/>
          <w:sz w:val="22"/>
          <w:szCs w:val="24"/>
        </w:rPr>
        <w:fldChar w:fldCharType="end"/>
      </w:r>
      <w:r w:rsidR="007B73B8">
        <w:rPr>
          <w:rFonts w:ascii="Calibri" w:hAnsi="Calibri" w:cs="Calibri"/>
          <w:i w:val="0"/>
          <w:iCs w:val="0"/>
          <w:color w:val="000000"/>
          <w:sz w:val="22"/>
          <w:szCs w:val="24"/>
        </w:rPr>
        <w:noBreakHyphen/>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SEQ Figure \* ARABIC \s 2 </w:instrText>
      </w:r>
      <w:r w:rsidR="007B73B8">
        <w:rPr>
          <w:rFonts w:ascii="Calibri" w:hAnsi="Calibri" w:cs="Calibri"/>
          <w:i w:val="0"/>
          <w:iCs w:val="0"/>
          <w:color w:val="000000"/>
          <w:sz w:val="22"/>
          <w:szCs w:val="24"/>
        </w:rPr>
        <w:fldChar w:fldCharType="separate"/>
      </w:r>
      <w:r w:rsidR="00D07291">
        <w:rPr>
          <w:rFonts w:ascii="Calibri" w:hAnsi="Calibri" w:cs="Calibri"/>
          <w:i w:val="0"/>
          <w:iCs w:val="0"/>
          <w:noProof/>
          <w:color w:val="000000"/>
          <w:sz w:val="22"/>
          <w:szCs w:val="24"/>
        </w:rPr>
        <w:t>3</w:t>
      </w:r>
      <w:r w:rsidR="007B73B8">
        <w:rPr>
          <w:rFonts w:ascii="Calibri" w:hAnsi="Calibri" w:cs="Calibri"/>
          <w:i w:val="0"/>
          <w:iCs w:val="0"/>
          <w:color w:val="000000"/>
          <w:sz w:val="22"/>
          <w:szCs w:val="24"/>
        </w:rPr>
        <w:fldChar w:fldCharType="end"/>
      </w:r>
      <w:bookmarkEnd w:id="1029"/>
      <w:r w:rsidRPr="004C5D1E">
        <w:rPr>
          <w:rFonts w:ascii="Calibri" w:hAnsi="Calibri" w:cs="Calibri"/>
          <w:i w:val="0"/>
          <w:iCs w:val="0"/>
          <w:color w:val="000000"/>
          <w:sz w:val="22"/>
          <w:szCs w:val="24"/>
        </w:rPr>
        <w:t> : Résultats de l’analyse modale du</w:t>
      </w:r>
      <w:r w:rsidR="00504036">
        <w:rPr>
          <w:rFonts w:ascii="Calibri" w:hAnsi="Calibri" w:cs="Calibri"/>
          <w:i w:val="0"/>
          <w:iCs w:val="0"/>
          <w:color w:val="000000"/>
          <w:sz w:val="22"/>
          <w:szCs w:val="24"/>
        </w:rPr>
        <w:t xml:space="preserve"> rotor Faulkner, </w:t>
      </w:r>
      <w:proofErr w:type="spellStart"/>
      <w:r w:rsidR="00504036">
        <w:rPr>
          <w:rFonts w:ascii="Calibri" w:hAnsi="Calibri" w:cs="Calibri"/>
          <w:i w:val="0"/>
          <w:iCs w:val="0"/>
          <w:color w:val="000000"/>
          <w:sz w:val="22"/>
          <w:szCs w:val="24"/>
        </w:rPr>
        <w:t>Strong</w:t>
      </w:r>
      <w:proofErr w:type="spellEnd"/>
      <w:r w:rsidR="00504036">
        <w:rPr>
          <w:rFonts w:ascii="Calibri" w:hAnsi="Calibri" w:cs="Calibri"/>
          <w:i w:val="0"/>
          <w:iCs w:val="0"/>
          <w:color w:val="000000"/>
          <w:sz w:val="22"/>
          <w:szCs w:val="24"/>
        </w:rPr>
        <w:t xml:space="preserve"> et Kirk.</w:t>
      </w:r>
      <w:r w:rsidRPr="004C5D1E">
        <w:rPr>
          <w:rFonts w:ascii="Calibri" w:hAnsi="Calibri" w:cs="Calibri"/>
          <w:i w:val="0"/>
          <w:iCs w:val="0"/>
          <w:color w:val="000000"/>
          <w:sz w:val="22"/>
          <w:szCs w:val="24"/>
        </w:rPr>
        <w:t xml:space="preserve"> </w:t>
      </w:r>
    </w:p>
    <w:p w14:paraId="44D02FEE" w14:textId="77777777" w:rsidR="008D16BD" w:rsidRDefault="008D16BD" w:rsidP="00187A0E">
      <w:pPr>
        <w:pStyle w:val="Titre3"/>
        <w:ind w:left="709"/>
      </w:pPr>
      <w:bookmarkStart w:id="1030" w:name="_Toc535252198"/>
      <w:r>
        <w:lastRenderedPageBreak/>
        <w:t>Analyse de la stabilité de l’effet Morton</w:t>
      </w:r>
      <w:bookmarkEnd w:id="1030"/>
    </w:p>
    <w:p w14:paraId="01CBA517" w14:textId="77777777" w:rsidR="008D16BD" w:rsidRPr="00883EC4" w:rsidRDefault="008D16BD" w:rsidP="008D16BD"/>
    <w:p w14:paraId="7C891ED8" w14:textId="7A16C39C" w:rsidR="008D16BD" w:rsidRDefault="008D16BD" w:rsidP="008D16BD">
      <w:pPr>
        <w:spacing w:line="360" w:lineRule="auto"/>
        <w:ind w:firstLine="708"/>
      </w:pPr>
      <w:r>
        <w:t>L’analyse de l’effet Morton est réalisée en utilisant l’approche de Lorenz et Murphy. Comme la cause de l’effet Morton instable identifiée sur la côté de la turbine à flux radial, l’analyse concentre sur le disque 2 et le palier 2 (</w:t>
      </w:r>
      <w:r w:rsidRPr="001F1B08">
        <w:rPr>
          <w:b/>
        </w:rPr>
        <w:fldChar w:fldCharType="begin"/>
      </w:r>
      <w:r w:rsidRPr="001F1B08">
        <w:rPr>
          <w:b/>
        </w:rPr>
        <w:instrText xml:space="preserve"> REF _Ref531887200 \h  \* MERGEFORMAT </w:instrText>
      </w:r>
      <w:r w:rsidRPr="001F1B08">
        <w:rPr>
          <w:b/>
        </w:rPr>
      </w:r>
      <w:r w:rsidRPr="001F1B08">
        <w:rPr>
          <w:b/>
        </w:rPr>
        <w:fldChar w:fldCharType="separate"/>
      </w:r>
      <w:r w:rsidR="00D07291" w:rsidRPr="00D07291">
        <w:rPr>
          <w:rFonts w:cs="Calibri"/>
          <w:b/>
          <w:color w:val="000000"/>
          <w:szCs w:val="24"/>
        </w:rPr>
        <w:t xml:space="preserve">Figure </w:t>
      </w:r>
      <w:r w:rsidR="00D07291" w:rsidRPr="00D07291">
        <w:rPr>
          <w:rFonts w:cs="Calibri"/>
          <w:b/>
          <w:iCs/>
          <w:noProof/>
          <w:color w:val="000000"/>
          <w:szCs w:val="24"/>
        </w:rPr>
        <w:t>5.3</w:t>
      </w:r>
      <w:r w:rsidR="00D07291" w:rsidRPr="00D07291">
        <w:rPr>
          <w:rFonts w:cs="Calibri"/>
          <w:b/>
          <w:iCs/>
          <w:noProof/>
          <w:color w:val="000000"/>
          <w:szCs w:val="24"/>
        </w:rPr>
        <w:noBreakHyphen/>
        <w:t>1</w:t>
      </w:r>
      <w:r w:rsidRPr="001F1B08">
        <w:rPr>
          <w:b/>
        </w:rPr>
        <w:fldChar w:fldCharType="end"/>
      </w:r>
      <w:r>
        <w:t xml:space="preserve">).  </w:t>
      </w:r>
    </w:p>
    <w:p w14:paraId="33714D37" w14:textId="77777777" w:rsidR="008D16BD" w:rsidRDefault="008D16BD" w:rsidP="008D16BD">
      <w:pPr>
        <w:spacing w:line="360" w:lineRule="auto"/>
        <w:ind w:firstLine="708"/>
      </w:pPr>
      <w:r>
        <w:t xml:space="preserve">Un balourd mécanique de 173 g.mm est imposé au niveau du disque à l’extrémité de la turbine à flux radial. D’après le résultat de la réponse au balourd au niveau du palier 2, le coefficient d’influence </w:t>
      </w:r>
      <m:oMath>
        <m:r>
          <m:rPr>
            <m:sty m:val="bi"/>
          </m:rPr>
          <w:rPr>
            <w:rFonts w:ascii="Cambria Math" w:hAnsi="Cambria Math"/>
          </w:rPr>
          <m:t>A</m:t>
        </m:r>
      </m:oMath>
      <w:r>
        <w:t xml:space="preserve"> est déterminé.</w:t>
      </w:r>
    </w:p>
    <w:p w14:paraId="59A3E25B" w14:textId="77777777" w:rsidR="00A32363" w:rsidRDefault="00A32363" w:rsidP="008D16BD">
      <w:pPr>
        <w:spacing w:line="360" w:lineRule="auto"/>
        <w:ind w:firstLine="708"/>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6F58C4" w14:paraId="220C29D7" w14:textId="77777777" w:rsidTr="00B361D8">
        <w:tc>
          <w:tcPr>
            <w:tcW w:w="9062" w:type="dxa"/>
          </w:tcPr>
          <w:p w14:paraId="48989EAD" w14:textId="24A6E3B3" w:rsidR="006F58C4" w:rsidRPr="00256A18" w:rsidRDefault="006F58C4" w:rsidP="00B361D8">
            <w:pPr>
              <w:pStyle w:val="Default"/>
              <w:jc w:val="center"/>
            </w:pPr>
            <w:r>
              <w:rPr>
                <w:noProof/>
              </w:rPr>
              <w:drawing>
                <wp:inline distT="0" distB="0" distL="0" distR="0" wp14:anchorId="317A1B40" wp14:editId="5233C16E">
                  <wp:extent cx="4474800" cy="2700000"/>
                  <wp:effectExtent l="0" t="0" r="0" b="0"/>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474800" cy="2700000"/>
                          </a:xfrm>
                          <a:prstGeom prst="rect">
                            <a:avLst/>
                          </a:prstGeom>
                          <a:noFill/>
                        </pic:spPr>
                      </pic:pic>
                    </a:graphicData>
                  </a:graphic>
                </wp:inline>
              </w:drawing>
            </w:r>
            <w:r>
              <w:rPr>
                <w:sz w:val="22"/>
              </w:rPr>
              <w:br/>
            </w:r>
            <w:r>
              <w:t>(a)</w:t>
            </w:r>
            <w:r w:rsidRPr="00A56003">
              <w:rPr>
                <w:sz w:val="22"/>
              </w:rPr>
              <w:t xml:space="preserve"> amplitude</w:t>
            </w:r>
          </w:p>
        </w:tc>
      </w:tr>
      <w:tr w:rsidR="006F58C4" w14:paraId="773DDB37" w14:textId="77777777" w:rsidTr="00B361D8">
        <w:tc>
          <w:tcPr>
            <w:tcW w:w="9062" w:type="dxa"/>
          </w:tcPr>
          <w:p w14:paraId="47ADF286" w14:textId="7943011E" w:rsidR="006F58C4" w:rsidRPr="00086068" w:rsidRDefault="006F58C4" w:rsidP="00B361D8">
            <w:pPr>
              <w:pStyle w:val="Default"/>
              <w:keepNext/>
              <w:jc w:val="center"/>
            </w:pPr>
            <w:r>
              <w:rPr>
                <w:noProof/>
              </w:rPr>
              <w:drawing>
                <wp:inline distT="0" distB="0" distL="0" distR="0" wp14:anchorId="1A8EE5FE" wp14:editId="2690890E">
                  <wp:extent cx="4460400" cy="2685600"/>
                  <wp:effectExtent l="0" t="0" r="0" b="0"/>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460400" cy="2685600"/>
                          </a:xfrm>
                          <a:prstGeom prst="rect">
                            <a:avLst/>
                          </a:prstGeom>
                          <a:noFill/>
                        </pic:spPr>
                      </pic:pic>
                    </a:graphicData>
                  </a:graphic>
                </wp:inline>
              </w:drawing>
            </w:r>
            <w:r>
              <w:rPr>
                <w:sz w:val="22"/>
              </w:rPr>
              <w:br/>
            </w:r>
            <w:r w:rsidRPr="006F58C4">
              <w:t xml:space="preserve">(b) </w:t>
            </w:r>
            <w:r w:rsidRPr="006F58C4">
              <w:rPr>
                <w:iCs/>
                <w:sz w:val="22"/>
              </w:rPr>
              <w:t>p</w:t>
            </w:r>
            <w:r w:rsidRPr="006F58C4">
              <w:rPr>
                <w:sz w:val="22"/>
              </w:rPr>
              <w:t>hase</w:t>
            </w:r>
          </w:p>
        </w:tc>
      </w:tr>
      <w:tr w:rsidR="006F58C4" w14:paraId="445FA283" w14:textId="77777777" w:rsidTr="00B361D8">
        <w:tc>
          <w:tcPr>
            <w:tcW w:w="9062" w:type="dxa"/>
          </w:tcPr>
          <w:p w14:paraId="1B0FB356" w14:textId="3F77E68B" w:rsidR="006F58C4" w:rsidRPr="00086068" w:rsidRDefault="006F58C4" w:rsidP="006F58C4">
            <w:pPr>
              <w:pStyle w:val="Lgende"/>
              <w:spacing w:after="0"/>
              <w:jc w:val="center"/>
              <w:rPr>
                <w:rFonts w:ascii="Calibri" w:hAnsi="Calibri" w:cs="Calibri"/>
                <w:i w:val="0"/>
                <w:iCs w:val="0"/>
                <w:color w:val="000000"/>
                <w:sz w:val="22"/>
                <w:szCs w:val="24"/>
              </w:rPr>
            </w:pPr>
            <w:r w:rsidRPr="002F10C4">
              <w:rPr>
                <w:rFonts w:ascii="Calibri" w:eastAsia="Times New Roman" w:hAnsi="Calibri" w:cs="Times New Roman"/>
                <w:i w:val="0"/>
                <w:iCs w:val="0"/>
                <w:color w:val="auto"/>
                <w:sz w:val="22"/>
                <w:szCs w:val="20"/>
                <w:lang w:eastAsia="fr-FR"/>
              </w:rPr>
              <w:t xml:space="preserve">Figure </w:t>
            </w:r>
            <w:r w:rsidR="007B73B8">
              <w:rPr>
                <w:rFonts w:ascii="Calibri" w:eastAsia="Times New Roman" w:hAnsi="Calibri" w:cs="Times New Roman"/>
                <w:i w:val="0"/>
                <w:iCs w:val="0"/>
                <w:color w:val="auto"/>
                <w:sz w:val="22"/>
                <w:szCs w:val="20"/>
                <w:lang w:eastAsia="fr-FR"/>
              </w:rPr>
              <w:fldChar w:fldCharType="begin"/>
            </w:r>
            <w:r w:rsidR="007B73B8">
              <w:rPr>
                <w:rFonts w:ascii="Calibri" w:eastAsia="Times New Roman" w:hAnsi="Calibri" w:cs="Times New Roman"/>
                <w:i w:val="0"/>
                <w:iCs w:val="0"/>
                <w:color w:val="auto"/>
                <w:sz w:val="22"/>
                <w:szCs w:val="20"/>
                <w:lang w:eastAsia="fr-FR"/>
              </w:rPr>
              <w:instrText xml:space="preserve"> STYLEREF 2 \s </w:instrText>
            </w:r>
            <w:r w:rsidR="007B73B8">
              <w:rPr>
                <w:rFonts w:ascii="Calibri" w:eastAsia="Times New Roman" w:hAnsi="Calibri" w:cs="Times New Roman"/>
                <w:i w:val="0"/>
                <w:iCs w:val="0"/>
                <w:color w:val="auto"/>
                <w:sz w:val="22"/>
                <w:szCs w:val="20"/>
                <w:lang w:eastAsia="fr-FR"/>
              </w:rPr>
              <w:fldChar w:fldCharType="separate"/>
            </w:r>
            <w:r w:rsidR="00D07291">
              <w:rPr>
                <w:rFonts w:ascii="Calibri" w:eastAsia="Times New Roman" w:hAnsi="Calibri" w:cs="Times New Roman"/>
                <w:i w:val="0"/>
                <w:iCs w:val="0"/>
                <w:noProof/>
                <w:color w:val="auto"/>
                <w:sz w:val="22"/>
                <w:szCs w:val="20"/>
                <w:lang w:eastAsia="fr-FR"/>
              </w:rPr>
              <w:t>5.3</w:t>
            </w:r>
            <w:r w:rsidR="007B73B8">
              <w:rPr>
                <w:rFonts w:ascii="Calibri" w:eastAsia="Times New Roman" w:hAnsi="Calibri" w:cs="Times New Roman"/>
                <w:i w:val="0"/>
                <w:iCs w:val="0"/>
                <w:color w:val="auto"/>
                <w:sz w:val="22"/>
                <w:szCs w:val="20"/>
                <w:lang w:eastAsia="fr-FR"/>
              </w:rPr>
              <w:fldChar w:fldCharType="end"/>
            </w:r>
            <w:r w:rsidR="007B73B8">
              <w:rPr>
                <w:rFonts w:ascii="Calibri" w:eastAsia="Times New Roman" w:hAnsi="Calibri" w:cs="Times New Roman"/>
                <w:i w:val="0"/>
                <w:iCs w:val="0"/>
                <w:color w:val="auto"/>
                <w:sz w:val="22"/>
                <w:szCs w:val="20"/>
                <w:lang w:eastAsia="fr-FR"/>
              </w:rPr>
              <w:noBreakHyphen/>
            </w:r>
            <w:r w:rsidR="007B73B8">
              <w:rPr>
                <w:rFonts w:ascii="Calibri" w:eastAsia="Times New Roman" w:hAnsi="Calibri" w:cs="Times New Roman"/>
                <w:i w:val="0"/>
                <w:iCs w:val="0"/>
                <w:color w:val="auto"/>
                <w:sz w:val="22"/>
                <w:szCs w:val="20"/>
                <w:lang w:eastAsia="fr-FR"/>
              </w:rPr>
              <w:fldChar w:fldCharType="begin"/>
            </w:r>
            <w:r w:rsidR="007B73B8">
              <w:rPr>
                <w:rFonts w:ascii="Calibri" w:eastAsia="Times New Roman" w:hAnsi="Calibri" w:cs="Times New Roman"/>
                <w:i w:val="0"/>
                <w:iCs w:val="0"/>
                <w:color w:val="auto"/>
                <w:sz w:val="22"/>
                <w:szCs w:val="20"/>
                <w:lang w:eastAsia="fr-FR"/>
              </w:rPr>
              <w:instrText xml:space="preserve"> SEQ Figure \* ARABIC \s 2 </w:instrText>
            </w:r>
            <w:r w:rsidR="007B73B8">
              <w:rPr>
                <w:rFonts w:ascii="Calibri" w:eastAsia="Times New Roman" w:hAnsi="Calibri" w:cs="Times New Roman"/>
                <w:i w:val="0"/>
                <w:iCs w:val="0"/>
                <w:color w:val="auto"/>
                <w:sz w:val="22"/>
                <w:szCs w:val="20"/>
                <w:lang w:eastAsia="fr-FR"/>
              </w:rPr>
              <w:fldChar w:fldCharType="separate"/>
            </w:r>
            <w:r w:rsidR="00D07291">
              <w:rPr>
                <w:rFonts w:ascii="Calibri" w:eastAsia="Times New Roman" w:hAnsi="Calibri" w:cs="Times New Roman"/>
                <w:i w:val="0"/>
                <w:iCs w:val="0"/>
                <w:noProof/>
                <w:color w:val="auto"/>
                <w:sz w:val="22"/>
                <w:szCs w:val="20"/>
                <w:lang w:eastAsia="fr-FR"/>
              </w:rPr>
              <w:t>4</w:t>
            </w:r>
            <w:r w:rsidR="007B73B8">
              <w:rPr>
                <w:rFonts w:ascii="Calibri" w:eastAsia="Times New Roman" w:hAnsi="Calibri" w:cs="Times New Roman"/>
                <w:i w:val="0"/>
                <w:iCs w:val="0"/>
                <w:color w:val="auto"/>
                <w:sz w:val="22"/>
                <w:szCs w:val="20"/>
                <w:lang w:eastAsia="fr-FR"/>
              </w:rPr>
              <w:fldChar w:fldCharType="end"/>
            </w:r>
            <w:r w:rsidRPr="002F10C4">
              <w:rPr>
                <w:rFonts w:ascii="Calibri" w:eastAsia="Times New Roman" w:hAnsi="Calibri" w:cs="Times New Roman"/>
                <w:i w:val="0"/>
                <w:iCs w:val="0"/>
                <w:color w:val="auto"/>
                <w:sz w:val="22"/>
                <w:szCs w:val="20"/>
                <w:lang w:eastAsia="fr-FR"/>
              </w:rPr>
              <w:t> : Résultats du calcul de la réponse au balourd du</w:t>
            </w:r>
            <w:r>
              <w:rPr>
                <w:rFonts w:ascii="Calibri" w:eastAsia="Times New Roman" w:hAnsi="Calibri" w:cs="Times New Roman"/>
                <w:i w:val="0"/>
                <w:iCs w:val="0"/>
                <w:color w:val="auto"/>
                <w:sz w:val="22"/>
                <w:szCs w:val="20"/>
                <w:lang w:eastAsia="fr-FR"/>
              </w:rPr>
              <w:t xml:space="preserve"> rotor Faulkner, </w:t>
            </w:r>
            <w:proofErr w:type="spellStart"/>
            <w:r>
              <w:rPr>
                <w:rFonts w:ascii="Calibri" w:eastAsia="Times New Roman" w:hAnsi="Calibri" w:cs="Times New Roman"/>
                <w:i w:val="0"/>
                <w:iCs w:val="0"/>
                <w:color w:val="auto"/>
                <w:sz w:val="22"/>
                <w:szCs w:val="20"/>
                <w:lang w:eastAsia="fr-FR"/>
              </w:rPr>
              <w:t>Strong</w:t>
            </w:r>
            <w:proofErr w:type="spellEnd"/>
            <w:r>
              <w:rPr>
                <w:rFonts w:ascii="Calibri" w:eastAsia="Times New Roman" w:hAnsi="Calibri" w:cs="Times New Roman"/>
                <w:i w:val="0"/>
                <w:iCs w:val="0"/>
                <w:color w:val="auto"/>
                <w:sz w:val="22"/>
                <w:szCs w:val="20"/>
                <w:lang w:eastAsia="fr-FR"/>
              </w:rPr>
              <w:t xml:space="preserve"> et Kirk</w:t>
            </w:r>
          </w:p>
        </w:tc>
      </w:tr>
    </w:tbl>
    <w:p w14:paraId="6267F115" w14:textId="77777777" w:rsidR="006F58C4" w:rsidRDefault="006F58C4" w:rsidP="008D16BD">
      <w:pPr>
        <w:spacing w:line="360" w:lineRule="auto"/>
        <w:ind w:firstLine="708"/>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F244EC" w14:paraId="1077A541" w14:textId="77777777" w:rsidTr="00B361D8">
        <w:tc>
          <w:tcPr>
            <w:tcW w:w="9062" w:type="dxa"/>
          </w:tcPr>
          <w:p w14:paraId="67284F50" w14:textId="7DC000B8" w:rsidR="00F244EC" w:rsidRPr="00256A18" w:rsidRDefault="00F244EC" w:rsidP="00B361D8">
            <w:pPr>
              <w:pStyle w:val="Default"/>
              <w:jc w:val="center"/>
            </w:pPr>
            <w:r>
              <w:rPr>
                <w:noProof/>
              </w:rPr>
              <w:lastRenderedPageBreak/>
              <w:drawing>
                <wp:inline distT="0" distB="0" distL="0" distR="0" wp14:anchorId="49E88F73" wp14:editId="6C8EEC6C">
                  <wp:extent cx="4435200" cy="2671200"/>
                  <wp:effectExtent l="0" t="0" r="0" b="0"/>
                  <wp:docPr id="77"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435200" cy="2671200"/>
                          </a:xfrm>
                          <a:prstGeom prst="rect">
                            <a:avLst/>
                          </a:prstGeom>
                          <a:noFill/>
                        </pic:spPr>
                      </pic:pic>
                    </a:graphicData>
                  </a:graphic>
                </wp:inline>
              </w:drawing>
            </w:r>
            <w:r>
              <w:rPr>
                <w:sz w:val="22"/>
              </w:rPr>
              <w:br/>
            </w:r>
            <w:r>
              <w:t>(a)</w:t>
            </w:r>
            <w:r w:rsidRPr="00A56003">
              <w:rPr>
                <w:sz w:val="22"/>
              </w:rPr>
              <w:t xml:space="preserve"> </w:t>
            </w:r>
            <w:r w:rsidRPr="00FC14C6">
              <w:rPr>
                <w:sz w:val="22"/>
              </w:rPr>
              <w:t>module</w:t>
            </w:r>
            <w:r>
              <w:rPr>
                <w:sz w:val="22"/>
              </w:rPr>
              <w:t xml:space="preserve"> </w:t>
            </w:r>
            <m:oMath>
              <m:d>
                <m:dPr>
                  <m:begChr m:val="|"/>
                  <m:endChr m:val="|"/>
                  <m:ctrlPr>
                    <w:rPr>
                      <w:rFonts w:ascii="Cambria Math" w:hAnsi="Cambria Math"/>
                      <w:i/>
                      <w:sz w:val="22"/>
                    </w:rPr>
                  </m:ctrlPr>
                </m:dPr>
                <m:e>
                  <m:r>
                    <w:rPr>
                      <w:rFonts w:ascii="Cambria Math" w:hAnsi="Cambria Math"/>
                      <w:sz w:val="22"/>
                    </w:rPr>
                    <m:t>A</m:t>
                  </m:r>
                </m:e>
              </m:d>
            </m:oMath>
          </w:p>
        </w:tc>
      </w:tr>
      <w:tr w:rsidR="00F244EC" w14:paraId="253D5857" w14:textId="77777777" w:rsidTr="00B361D8">
        <w:tc>
          <w:tcPr>
            <w:tcW w:w="9062" w:type="dxa"/>
          </w:tcPr>
          <w:p w14:paraId="590B6562" w14:textId="39B9FE20" w:rsidR="00F244EC" w:rsidRPr="00086068" w:rsidRDefault="00F244EC" w:rsidP="00B361D8">
            <w:pPr>
              <w:pStyle w:val="Default"/>
              <w:keepNext/>
              <w:jc w:val="center"/>
            </w:pPr>
            <w:r>
              <w:rPr>
                <w:noProof/>
              </w:rPr>
              <w:drawing>
                <wp:inline distT="0" distB="0" distL="0" distR="0" wp14:anchorId="2F56F282" wp14:editId="4210D45C">
                  <wp:extent cx="4464000" cy="2692800"/>
                  <wp:effectExtent l="0" t="0" r="0" b="0"/>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464000" cy="2692800"/>
                          </a:xfrm>
                          <a:prstGeom prst="rect">
                            <a:avLst/>
                          </a:prstGeom>
                          <a:noFill/>
                        </pic:spPr>
                      </pic:pic>
                    </a:graphicData>
                  </a:graphic>
                </wp:inline>
              </w:drawing>
            </w:r>
            <w:r>
              <w:rPr>
                <w:sz w:val="22"/>
              </w:rPr>
              <w:br/>
            </w:r>
            <w:r>
              <w:t xml:space="preserve">(b) </w:t>
            </w:r>
            <w:r w:rsidRPr="00FA74F0">
              <w:rPr>
                <w:sz w:val="22"/>
              </w:rPr>
              <w:t>phase</w:t>
            </w:r>
            <w:r>
              <w:t xml:space="preserve"> </w:t>
            </w:r>
            <m:oMath>
              <m:sSub>
                <m:sSubPr>
                  <m:ctrlPr>
                    <w:rPr>
                      <w:rFonts w:ascii="Cambria Math" w:hAnsi="Cambria Math"/>
                      <w:i/>
                    </w:rPr>
                  </m:ctrlPr>
                </m:sSubPr>
                <m:e>
                  <m:r>
                    <w:rPr>
                      <w:rFonts w:ascii="Cambria Math" w:hAnsi="Cambria Math"/>
                    </w:rPr>
                    <m:t>α</m:t>
                  </m:r>
                </m:e>
                <m:sub>
                  <m:r>
                    <w:rPr>
                      <w:rFonts w:ascii="Cambria Math" w:hAnsi="Cambria Math"/>
                    </w:rPr>
                    <m:t>A</m:t>
                  </m:r>
                </m:sub>
              </m:sSub>
            </m:oMath>
          </w:p>
        </w:tc>
      </w:tr>
      <w:tr w:rsidR="00F244EC" w14:paraId="761AE6F8" w14:textId="77777777" w:rsidTr="00B361D8">
        <w:tc>
          <w:tcPr>
            <w:tcW w:w="9062" w:type="dxa"/>
          </w:tcPr>
          <w:p w14:paraId="3D72BF1F" w14:textId="772086D3" w:rsidR="00F244EC" w:rsidRPr="00F244EC" w:rsidRDefault="00F244EC" w:rsidP="00F244EC">
            <w:pPr>
              <w:pStyle w:val="Default"/>
              <w:keepNext/>
              <w:jc w:val="center"/>
              <w:rPr>
                <w:rFonts w:eastAsia="Times New Roman" w:cs="Times New Roman"/>
                <w:color w:val="auto"/>
                <w:sz w:val="22"/>
                <w:szCs w:val="20"/>
                <w:lang w:eastAsia="fr-FR"/>
              </w:rPr>
            </w:pPr>
            <w:r w:rsidRPr="002F10C4">
              <w:rPr>
                <w:rFonts w:eastAsia="Times New Roman" w:cs="Times New Roman"/>
                <w:color w:val="auto"/>
                <w:sz w:val="22"/>
                <w:szCs w:val="20"/>
                <w:lang w:eastAsia="fr-FR"/>
              </w:rPr>
              <w:t xml:space="preserve">Figure </w:t>
            </w:r>
            <w:r w:rsidR="007B73B8">
              <w:rPr>
                <w:rFonts w:eastAsia="Times New Roman" w:cs="Times New Roman"/>
                <w:color w:val="auto"/>
                <w:sz w:val="22"/>
                <w:szCs w:val="20"/>
                <w:lang w:eastAsia="fr-FR"/>
              </w:rPr>
              <w:fldChar w:fldCharType="begin"/>
            </w:r>
            <w:r w:rsidR="007B73B8">
              <w:rPr>
                <w:rFonts w:eastAsia="Times New Roman" w:cs="Times New Roman"/>
                <w:color w:val="auto"/>
                <w:sz w:val="22"/>
                <w:szCs w:val="20"/>
                <w:lang w:eastAsia="fr-FR"/>
              </w:rPr>
              <w:instrText xml:space="preserve"> STYLEREF 2 \s </w:instrText>
            </w:r>
            <w:r w:rsidR="007B73B8">
              <w:rPr>
                <w:rFonts w:eastAsia="Times New Roman" w:cs="Times New Roman"/>
                <w:color w:val="auto"/>
                <w:sz w:val="22"/>
                <w:szCs w:val="20"/>
                <w:lang w:eastAsia="fr-FR"/>
              </w:rPr>
              <w:fldChar w:fldCharType="separate"/>
            </w:r>
            <w:r w:rsidR="00D07291">
              <w:rPr>
                <w:rFonts w:eastAsia="Times New Roman" w:cs="Times New Roman"/>
                <w:noProof/>
                <w:color w:val="auto"/>
                <w:sz w:val="22"/>
                <w:szCs w:val="20"/>
                <w:lang w:eastAsia="fr-FR"/>
              </w:rPr>
              <w:t>5.3</w:t>
            </w:r>
            <w:r w:rsidR="007B73B8">
              <w:rPr>
                <w:rFonts w:eastAsia="Times New Roman" w:cs="Times New Roman"/>
                <w:color w:val="auto"/>
                <w:sz w:val="22"/>
                <w:szCs w:val="20"/>
                <w:lang w:eastAsia="fr-FR"/>
              </w:rPr>
              <w:fldChar w:fldCharType="end"/>
            </w:r>
            <w:r w:rsidR="007B73B8">
              <w:rPr>
                <w:rFonts w:eastAsia="Times New Roman" w:cs="Times New Roman"/>
                <w:color w:val="auto"/>
                <w:sz w:val="22"/>
                <w:szCs w:val="20"/>
                <w:lang w:eastAsia="fr-FR"/>
              </w:rPr>
              <w:noBreakHyphen/>
            </w:r>
            <w:r w:rsidR="007B73B8">
              <w:rPr>
                <w:rFonts w:eastAsia="Times New Roman" w:cs="Times New Roman"/>
                <w:color w:val="auto"/>
                <w:sz w:val="22"/>
                <w:szCs w:val="20"/>
                <w:lang w:eastAsia="fr-FR"/>
              </w:rPr>
              <w:fldChar w:fldCharType="begin"/>
            </w:r>
            <w:r w:rsidR="007B73B8">
              <w:rPr>
                <w:rFonts w:eastAsia="Times New Roman" w:cs="Times New Roman"/>
                <w:color w:val="auto"/>
                <w:sz w:val="22"/>
                <w:szCs w:val="20"/>
                <w:lang w:eastAsia="fr-FR"/>
              </w:rPr>
              <w:instrText xml:space="preserve"> SEQ Figure \* ARABIC \s 2 </w:instrText>
            </w:r>
            <w:r w:rsidR="007B73B8">
              <w:rPr>
                <w:rFonts w:eastAsia="Times New Roman" w:cs="Times New Roman"/>
                <w:color w:val="auto"/>
                <w:sz w:val="22"/>
                <w:szCs w:val="20"/>
                <w:lang w:eastAsia="fr-FR"/>
              </w:rPr>
              <w:fldChar w:fldCharType="separate"/>
            </w:r>
            <w:r w:rsidR="00D07291">
              <w:rPr>
                <w:rFonts w:eastAsia="Times New Roman" w:cs="Times New Roman"/>
                <w:noProof/>
                <w:color w:val="auto"/>
                <w:sz w:val="22"/>
                <w:szCs w:val="20"/>
                <w:lang w:eastAsia="fr-FR"/>
              </w:rPr>
              <w:t>5</w:t>
            </w:r>
            <w:r w:rsidR="007B73B8">
              <w:rPr>
                <w:rFonts w:eastAsia="Times New Roman" w:cs="Times New Roman"/>
                <w:color w:val="auto"/>
                <w:sz w:val="22"/>
                <w:szCs w:val="20"/>
                <w:lang w:eastAsia="fr-FR"/>
              </w:rPr>
              <w:fldChar w:fldCharType="end"/>
            </w:r>
            <w:r w:rsidRPr="002F10C4">
              <w:rPr>
                <w:rFonts w:eastAsia="Times New Roman" w:cs="Times New Roman"/>
                <w:color w:val="auto"/>
                <w:sz w:val="22"/>
                <w:szCs w:val="20"/>
                <w:lang w:eastAsia="fr-FR"/>
              </w:rPr>
              <w:t xml:space="preserve"> : Résultat du calcul du coefficient d’influence </w:t>
            </w:r>
            <m:oMath>
              <m:r>
                <m:rPr>
                  <m:sty m:val="bi"/>
                </m:rPr>
                <w:rPr>
                  <w:rFonts w:ascii="Cambria Math" w:eastAsia="Times New Roman" w:hAnsi="Cambria Math" w:cs="Times New Roman"/>
                  <w:color w:val="auto"/>
                  <w:sz w:val="22"/>
                  <w:szCs w:val="20"/>
                  <w:lang w:eastAsia="fr-FR"/>
                </w:rPr>
                <m:t>A</m:t>
              </m:r>
            </m:oMath>
            <w:r w:rsidRPr="002F10C4">
              <w:rPr>
                <w:rFonts w:eastAsia="Times New Roman" w:cs="Times New Roman"/>
                <w:color w:val="auto"/>
                <w:sz w:val="22"/>
                <w:szCs w:val="20"/>
                <w:lang w:eastAsia="fr-FR"/>
              </w:rPr>
              <w:t xml:space="preserve"> du </w:t>
            </w:r>
            <w:r>
              <w:rPr>
                <w:rFonts w:eastAsia="Times New Roman" w:cs="Times New Roman"/>
                <w:color w:val="auto"/>
                <w:sz w:val="22"/>
                <w:szCs w:val="20"/>
                <w:lang w:eastAsia="fr-FR"/>
              </w:rPr>
              <w:t xml:space="preserve">rotor Faulkner, </w:t>
            </w:r>
            <w:proofErr w:type="spellStart"/>
            <w:r>
              <w:rPr>
                <w:rFonts w:eastAsia="Times New Roman" w:cs="Times New Roman"/>
                <w:color w:val="auto"/>
                <w:sz w:val="22"/>
                <w:szCs w:val="20"/>
                <w:lang w:eastAsia="fr-FR"/>
              </w:rPr>
              <w:t>Strong</w:t>
            </w:r>
            <w:proofErr w:type="spellEnd"/>
            <w:r>
              <w:rPr>
                <w:rFonts w:eastAsia="Times New Roman" w:cs="Times New Roman"/>
                <w:color w:val="auto"/>
                <w:sz w:val="22"/>
                <w:szCs w:val="20"/>
                <w:lang w:eastAsia="fr-FR"/>
              </w:rPr>
              <w:t xml:space="preserve"> et Kirk.</w:t>
            </w:r>
          </w:p>
        </w:tc>
      </w:tr>
    </w:tbl>
    <w:p w14:paraId="5B9598D4" w14:textId="77777777" w:rsidR="00F244EC" w:rsidRDefault="00F244EC" w:rsidP="008D16BD">
      <w:pPr>
        <w:spacing w:line="360" w:lineRule="auto"/>
      </w:pPr>
    </w:p>
    <w:p w14:paraId="148FBE99" w14:textId="77777777" w:rsidR="00F244EC" w:rsidRDefault="00F244EC" w:rsidP="00F244EC">
      <w:pPr>
        <w:keepNext/>
        <w:jc w:val="center"/>
      </w:pPr>
      <w:r>
        <w:rPr>
          <w:noProof/>
          <w:lang w:eastAsia="zh-CN"/>
        </w:rPr>
        <w:drawing>
          <wp:inline distT="0" distB="0" distL="0" distR="0" wp14:anchorId="49FF99FB" wp14:editId="6DC2FDC9">
            <wp:extent cx="4542679" cy="2425148"/>
            <wp:effectExtent l="0" t="0" r="0" b="0"/>
            <wp:docPr id="88" name="Imag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548487" cy="2428248"/>
                    </a:xfrm>
                    <a:prstGeom prst="rect">
                      <a:avLst/>
                    </a:prstGeom>
                    <a:noFill/>
                  </pic:spPr>
                </pic:pic>
              </a:graphicData>
            </a:graphic>
          </wp:inline>
        </w:drawing>
      </w:r>
    </w:p>
    <w:p w14:paraId="698FBAD6" w14:textId="7B5BDBEE" w:rsidR="00F244EC" w:rsidRPr="00BA6D05" w:rsidRDefault="00F244EC" w:rsidP="00F244EC">
      <w:pPr>
        <w:pStyle w:val="Lgende"/>
        <w:jc w:val="center"/>
        <w:rPr>
          <w:rFonts w:ascii="Calibri" w:eastAsia="Times New Roman" w:hAnsi="Calibri" w:cs="Times New Roman"/>
          <w:i w:val="0"/>
          <w:iCs w:val="0"/>
          <w:color w:val="auto"/>
          <w:sz w:val="22"/>
          <w:szCs w:val="20"/>
          <w:lang w:eastAsia="fr-FR"/>
        </w:rPr>
      </w:pPr>
      <w:bookmarkStart w:id="1031" w:name="_Ref531963437"/>
      <w:r w:rsidRPr="00BA6D05">
        <w:rPr>
          <w:rFonts w:ascii="Calibri" w:eastAsia="Times New Roman" w:hAnsi="Calibri" w:cs="Times New Roman"/>
          <w:i w:val="0"/>
          <w:iCs w:val="0"/>
          <w:color w:val="auto"/>
          <w:sz w:val="22"/>
          <w:szCs w:val="20"/>
          <w:lang w:eastAsia="fr-FR"/>
        </w:rPr>
        <w:t xml:space="preserve">Figure </w:t>
      </w:r>
      <w:r w:rsidR="007B73B8">
        <w:rPr>
          <w:rFonts w:ascii="Calibri" w:eastAsia="Times New Roman" w:hAnsi="Calibri" w:cs="Times New Roman"/>
          <w:i w:val="0"/>
          <w:iCs w:val="0"/>
          <w:color w:val="auto"/>
          <w:sz w:val="22"/>
          <w:szCs w:val="20"/>
          <w:lang w:eastAsia="fr-FR"/>
        </w:rPr>
        <w:fldChar w:fldCharType="begin"/>
      </w:r>
      <w:r w:rsidR="007B73B8">
        <w:rPr>
          <w:rFonts w:ascii="Calibri" w:eastAsia="Times New Roman" w:hAnsi="Calibri" w:cs="Times New Roman"/>
          <w:i w:val="0"/>
          <w:iCs w:val="0"/>
          <w:color w:val="auto"/>
          <w:sz w:val="22"/>
          <w:szCs w:val="20"/>
          <w:lang w:eastAsia="fr-FR"/>
        </w:rPr>
        <w:instrText xml:space="preserve"> STYLEREF 2 \s </w:instrText>
      </w:r>
      <w:r w:rsidR="007B73B8">
        <w:rPr>
          <w:rFonts w:ascii="Calibri" w:eastAsia="Times New Roman" w:hAnsi="Calibri" w:cs="Times New Roman"/>
          <w:i w:val="0"/>
          <w:iCs w:val="0"/>
          <w:color w:val="auto"/>
          <w:sz w:val="22"/>
          <w:szCs w:val="20"/>
          <w:lang w:eastAsia="fr-FR"/>
        </w:rPr>
        <w:fldChar w:fldCharType="separate"/>
      </w:r>
      <w:r w:rsidR="00D07291">
        <w:rPr>
          <w:rFonts w:ascii="Calibri" w:eastAsia="Times New Roman" w:hAnsi="Calibri" w:cs="Times New Roman"/>
          <w:i w:val="0"/>
          <w:iCs w:val="0"/>
          <w:noProof/>
          <w:color w:val="auto"/>
          <w:sz w:val="22"/>
          <w:szCs w:val="20"/>
          <w:lang w:eastAsia="fr-FR"/>
        </w:rPr>
        <w:t>5.3</w:t>
      </w:r>
      <w:r w:rsidR="007B73B8">
        <w:rPr>
          <w:rFonts w:ascii="Calibri" w:eastAsia="Times New Roman" w:hAnsi="Calibri" w:cs="Times New Roman"/>
          <w:i w:val="0"/>
          <w:iCs w:val="0"/>
          <w:color w:val="auto"/>
          <w:sz w:val="22"/>
          <w:szCs w:val="20"/>
          <w:lang w:eastAsia="fr-FR"/>
        </w:rPr>
        <w:fldChar w:fldCharType="end"/>
      </w:r>
      <w:r w:rsidR="007B73B8">
        <w:rPr>
          <w:rFonts w:ascii="Calibri" w:eastAsia="Times New Roman" w:hAnsi="Calibri" w:cs="Times New Roman"/>
          <w:i w:val="0"/>
          <w:iCs w:val="0"/>
          <w:color w:val="auto"/>
          <w:sz w:val="22"/>
          <w:szCs w:val="20"/>
          <w:lang w:eastAsia="fr-FR"/>
        </w:rPr>
        <w:noBreakHyphen/>
      </w:r>
      <w:r w:rsidR="007B73B8">
        <w:rPr>
          <w:rFonts w:ascii="Calibri" w:eastAsia="Times New Roman" w:hAnsi="Calibri" w:cs="Times New Roman"/>
          <w:i w:val="0"/>
          <w:iCs w:val="0"/>
          <w:color w:val="auto"/>
          <w:sz w:val="22"/>
          <w:szCs w:val="20"/>
          <w:lang w:eastAsia="fr-FR"/>
        </w:rPr>
        <w:fldChar w:fldCharType="begin"/>
      </w:r>
      <w:r w:rsidR="007B73B8">
        <w:rPr>
          <w:rFonts w:ascii="Calibri" w:eastAsia="Times New Roman" w:hAnsi="Calibri" w:cs="Times New Roman"/>
          <w:i w:val="0"/>
          <w:iCs w:val="0"/>
          <w:color w:val="auto"/>
          <w:sz w:val="22"/>
          <w:szCs w:val="20"/>
          <w:lang w:eastAsia="fr-FR"/>
        </w:rPr>
        <w:instrText xml:space="preserve"> SEQ Figure \* ARABIC \s 2 </w:instrText>
      </w:r>
      <w:r w:rsidR="007B73B8">
        <w:rPr>
          <w:rFonts w:ascii="Calibri" w:eastAsia="Times New Roman" w:hAnsi="Calibri" w:cs="Times New Roman"/>
          <w:i w:val="0"/>
          <w:iCs w:val="0"/>
          <w:color w:val="auto"/>
          <w:sz w:val="22"/>
          <w:szCs w:val="20"/>
          <w:lang w:eastAsia="fr-FR"/>
        </w:rPr>
        <w:fldChar w:fldCharType="separate"/>
      </w:r>
      <w:r w:rsidR="00D07291">
        <w:rPr>
          <w:rFonts w:ascii="Calibri" w:eastAsia="Times New Roman" w:hAnsi="Calibri" w:cs="Times New Roman"/>
          <w:i w:val="0"/>
          <w:iCs w:val="0"/>
          <w:noProof/>
          <w:color w:val="auto"/>
          <w:sz w:val="22"/>
          <w:szCs w:val="20"/>
          <w:lang w:eastAsia="fr-FR"/>
        </w:rPr>
        <w:t>6</w:t>
      </w:r>
      <w:r w:rsidR="007B73B8">
        <w:rPr>
          <w:rFonts w:ascii="Calibri" w:eastAsia="Times New Roman" w:hAnsi="Calibri" w:cs="Times New Roman"/>
          <w:i w:val="0"/>
          <w:iCs w:val="0"/>
          <w:color w:val="auto"/>
          <w:sz w:val="22"/>
          <w:szCs w:val="20"/>
          <w:lang w:eastAsia="fr-FR"/>
        </w:rPr>
        <w:fldChar w:fldCharType="end"/>
      </w:r>
      <w:bookmarkEnd w:id="1031"/>
      <w:r w:rsidRPr="00BA6D05">
        <w:rPr>
          <w:rFonts w:ascii="Calibri" w:eastAsia="Times New Roman" w:hAnsi="Calibri" w:cs="Times New Roman"/>
          <w:i w:val="0"/>
          <w:iCs w:val="0"/>
          <w:color w:val="auto"/>
          <w:sz w:val="22"/>
          <w:szCs w:val="20"/>
          <w:lang w:eastAsia="fr-FR"/>
        </w:rPr>
        <w:t xml:space="preserve"> : champ de température approximée à la surface du rotor </w:t>
      </w:r>
      <w:r w:rsidRPr="00A760A1">
        <w:rPr>
          <w:rFonts w:ascii="Calibri" w:eastAsia="Times New Roman" w:hAnsi="Calibri" w:cs="Times New Roman"/>
          <w:i w:val="0"/>
          <w:iCs w:val="0"/>
          <w:color w:val="auto"/>
          <w:sz w:val="22"/>
          <w:szCs w:val="20"/>
          <w:lang w:eastAsia="fr-FR"/>
        </w:rPr>
        <w:t xml:space="preserve">Faulkner, </w:t>
      </w:r>
      <w:proofErr w:type="spellStart"/>
      <w:r w:rsidRPr="00A760A1">
        <w:rPr>
          <w:rFonts w:ascii="Calibri" w:eastAsia="Times New Roman" w:hAnsi="Calibri" w:cs="Times New Roman"/>
          <w:i w:val="0"/>
          <w:iCs w:val="0"/>
          <w:color w:val="auto"/>
          <w:sz w:val="22"/>
          <w:szCs w:val="20"/>
          <w:lang w:eastAsia="fr-FR"/>
        </w:rPr>
        <w:t>Strong</w:t>
      </w:r>
      <w:proofErr w:type="spellEnd"/>
      <w:r w:rsidRPr="00A760A1">
        <w:rPr>
          <w:rFonts w:ascii="Calibri" w:eastAsia="Times New Roman" w:hAnsi="Calibri" w:cs="Times New Roman"/>
          <w:i w:val="0"/>
          <w:iCs w:val="0"/>
          <w:color w:val="auto"/>
          <w:sz w:val="22"/>
          <w:szCs w:val="20"/>
          <w:lang w:eastAsia="fr-FR"/>
        </w:rPr>
        <w:t xml:space="preserve"> et Kirk</w:t>
      </w:r>
    </w:p>
    <w:p w14:paraId="2E2BA103" w14:textId="5D16AFC9" w:rsidR="008D16BD" w:rsidRDefault="008D16BD" w:rsidP="00A32363">
      <w:pPr>
        <w:spacing w:line="360" w:lineRule="auto"/>
        <w:ind w:firstLine="708"/>
      </w:pPr>
      <w:r>
        <w:lastRenderedPageBreak/>
        <w:t xml:space="preserve">Le coefficient d’influence </w:t>
      </w:r>
      <m:oMath>
        <m:r>
          <m:rPr>
            <m:sty m:val="bi"/>
          </m:rPr>
          <w:rPr>
            <w:rFonts w:ascii="Cambria Math" w:hAnsi="Cambria Math"/>
          </w:rPr>
          <m:t>B</m:t>
        </m:r>
      </m:oMath>
      <w:r w:rsidRPr="000B7B5A">
        <w:t xml:space="preserve"> est</w:t>
      </w:r>
      <w:r>
        <w:t xml:space="preserve"> déterminé à partir de la différence de la température du rotor et sa phase. En approximant le champ de température du rotor par celle du lubrifiant, les champs de température sont obtenus au niveau du palier et ils sont présentés dans la </w:t>
      </w:r>
      <w:r w:rsidRPr="00F244EC">
        <w:rPr>
          <w:b/>
        </w:rPr>
        <w:fldChar w:fldCharType="begin"/>
      </w:r>
      <w:r w:rsidRPr="00F244EC">
        <w:rPr>
          <w:b/>
        </w:rPr>
        <w:instrText xml:space="preserve"> REF _Ref531963437 \h  \* MERGEFORMAT </w:instrText>
      </w:r>
      <w:r w:rsidRPr="00F244EC">
        <w:rPr>
          <w:b/>
        </w:rPr>
      </w:r>
      <w:r w:rsidRPr="00F244EC">
        <w:rPr>
          <w:b/>
        </w:rPr>
        <w:fldChar w:fldCharType="separate"/>
      </w:r>
      <w:r w:rsidR="00D07291" w:rsidRPr="00D07291">
        <w:rPr>
          <w:b/>
        </w:rPr>
        <w:t>Figure 5.3</w:t>
      </w:r>
      <w:r w:rsidR="00D07291" w:rsidRPr="00D07291">
        <w:rPr>
          <w:b/>
        </w:rPr>
        <w:noBreakHyphen/>
        <w:t>6</w:t>
      </w:r>
      <w:r w:rsidRPr="00F244EC">
        <w:rPr>
          <w:b/>
        </w:rPr>
        <w:fldChar w:fldCharType="end"/>
      </w:r>
      <w:r>
        <w:t>.</w:t>
      </w:r>
      <w:r w:rsidR="00A32363">
        <w:t xml:space="preserve"> </w:t>
      </w:r>
      <w:r w:rsidRPr="00C557A7">
        <w:t xml:space="preserve">En utilisant le vecteur de vibration </w:t>
      </w:r>
      <m:oMath>
        <m:r>
          <m:rPr>
            <m:sty m:val="bi"/>
          </m:rPr>
          <w:rPr>
            <w:rFonts w:ascii="Cambria Math" w:hAnsi="Cambria Math"/>
          </w:rPr>
          <m:t>V</m:t>
        </m:r>
      </m:oMath>
      <w:r w:rsidRPr="00C557A7">
        <w:t xml:space="preserve"> obtenu précédemment, la détermination du coefficient d’influence </w:t>
      </w:r>
      <m:oMath>
        <m:r>
          <m:rPr>
            <m:sty m:val="bi"/>
          </m:rPr>
          <w:rPr>
            <w:rFonts w:ascii="Cambria Math" w:hAnsi="Cambria Math"/>
          </w:rPr>
          <m:t>B</m:t>
        </m:r>
      </m:oMath>
      <w:r w:rsidRPr="00C557A7">
        <w:t xml:space="preserve"> est réalisée et ses résultats sont présentés dans la</w:t>
      </w:r>
      <w:r>
        <w:t xml:space="preserve"> </w:t>
      </w:r>
      <w:r w:rsidRPr="00A32363">
        <w:rPr>
          <w:b/>
        </w:rPr>
        <w:fldChar w:fldCharType="begin"/>
      </w:r>
      <w:r w:rsidRPr="00A32363">
        <w:rPr>
          <w:b/>
        </w:rPr>
        <w:instrText xml:space="preserve"> REF _Ref531963843 \h </w:instrText>
      </w:r>
      <w:r w:rsidR="00A32363">
        <w:rPr>
          <w:b/>
        </w:rPr>
        <w:instrText xml:space="preserve"> \* MERGEFORMAT </w:instrText>
      </w:r>
      <w:r w:rsidRPr="00A32363">
        <w:rPr>
          <w:b/>
        </w:rPr>
      </w:r>
      <w:r w:rsidRPr="00A32363">
        <w:rPr>
          <w:b/>
        </w:rPr>
        <w:fldChar w:fldCharType="separate"/>
      </w:r>
      <w:r w:rsidR="00D07291" w:rsidRPr="00D07291">
        <w:rPr>
          <w:b/>
          <w:szCs w:val="22"/>
        </w:rPr>
        <w:t xml:space="preserve">Figure </w:t>
      </w:r>
      <w:r w:rsidR="00D07291" w:rsidRPr="00D07291">
        <w:rPr>
          <w:b/>
          <w:noProof/>
          <w:szCs w:val="22"/>
        </w:rPr>
        <w:t>5.3</w:t>
      </w:r>
      <w:r w:rsidR="00D07291" w:rsidRPr="00D07291">
        <w:rPr>
          <w:b/>
          <w:noProof/>
          <w:szCs w:val="22"/>
        </w:rPr>
        <w:noBreakHyphen/>
        <w:t>7</w:t>
      </w:r>
      <w:r w:rsidRPr="00A32363">
        <w:rPr>
          <w:b/>
        </w:rPr>
        <w:fldChar w:fldCharType="end"/>
      </w:r>
      <w:r w:rsidRPr="00C557A7">
        <w:t>.</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24014B" w14:paraId="7461AA23" w14:textId="77777777" w:rsidTr="00B361D8">
        <w:tc>
          <w:tcPr>
            <w:tcW w:w="9062" w:type="dxa"/>
          </w:tcPr>
          <w:p w14:paraId="39CC7999" w14:textId="05D1151F" w:rsidR="0024014B" w:rsidRPr="00256A18" w:rsidRDefault="0024014B" w:rsidP="00B361D8">
            <w:pPr>
              <w:pStyle w:val="Default"/>
              <w:jc w:val="center"/>
            </w:pPr>
            <w:r>
              <w:rPr>
                <w:noProof/>
              </w:rPr>
              <w:drawing>
                <wp:inline distT="0" distB="0" distL="0" distR="0" wp14:anchorId="41240D12" wp14:editId="4D1D8749">
                  <wp:extent cx="4719600" cy="2826000"/>
                  <wp:effectExtent l="0" t="0" r="0" b="0"/>
                  <wp:docPr id="95" name="Imag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4719600" cy="2826000"/>
                          </a:xfrm>
                          <a:prstGeom prst="rect">
                            <a:avLst/>
                          </a:prstGeom>
                          <a:noFill/>
                        </pic:spPr>
                      </pic:pic>
                    </a:graphicData>
                  </a:graphic>
                </wp:inline>
              </w:drawing>
            </w:r>
            <w:r>
              <w:rPr>
                <w:sz w:val="22"/>
              </w:rPr>
              <w:br/>
            </w:r>
            <w:r>
              <w:t>(a)</w:t>
            </w:r>
            <w:r w:rsidRPr="00A56003">
              <w:rPr>
                <w:sz w:val="22"/>
              </w:rPr>
              <w:t xml:space="preserve"> </w:t>
            </w:r>
            <w:r w:rsidRPr="00FC14C6">
              <w:rPr>
                <w:sz w:val="22"/>
              </w:rPr>
              <w:t>module</w:t>
            </w:r>
            <w:r>
              <w:rPr>
                <w:sz w:val="22"/>
              </w:rPr>
              <w:t xml:space="preserve"> </w:t>
            </w:r>
            <m:oMath>
              <m:d>
                <m:dPr>
                  <m:begChr m:val="|"/>
                  <m:endChr m:val="|"/>
                  <m:ctrlPr>
                    <w:rPr>
                      <w:rFonts w:ascii="Cambria Math" w:hAnsi="Cambria Math"/>
                      <w:i/>
                      <w:sz w:val="22"/>
                    </w:rPr>
                  </m:ctrlPr>
                </m:dPr>
                <m:e>
                  <m:r>
                    <w:rPr>
                      <w:rFonts w:ascii="Cambria Math" w:hAnsi="Cambria Math"/>
                      <w:sz w:val="22"/>
                    </w:rPr>
                    <m:t>B</m:t>
                  </m:r>
                </m:e>
              </m:d>
            </m:oMath>
          </w:p>
        </w:tc>
      </w:tr>
      <w:tr w:rsidR="0024014B" w14:paraId="2F9797FA" w14:textId="77777777" w:rsidTr="00B361D8">
        <w:tc>
          <w:tcPr>
            <w:tcW w:w="9062" w:type="dxa"/>
          </w:tcPr>
          <w:p w14:paraId="61C8EC76" w14:textId="77777777" w:rsidR="0024014B" w:rsidRDefault="0024014B" w:rsidP="00B361D8">
            <w:pPr>
              <w:pStyle w:val="Default"/>
              <w:keepNext/>
              <w:jc w:val="center"/>
            </w:pPr>
          </w:p>
          <w:p w14:paraId="74244C7F" w14:textId="03B6E422" w:rsidR="0024014B" w:rsidRPr="00086068" w:rsidRDefault="0024014B" w:rsidP="00B361D8">
            <w:pPr>
              <w:pStyle w:val="Default"/>
              <w:keepNext/>
              <w:jc w:val="center"/>
            </w:pPr>
            <w:r>
              <w:rPr>
                <w:noProof/>
              </w:rPr>
              <w:drawing>
                <wp:inline distT="0" distB="0" distL="0" distR="0" wp14:anchorId="1A5A909F" wp14:editId="00DBD67D">
                  <wp:extent cx="4485600" cy="2707200"/>
                  <wp:effectExtent l="0" t="0" r="0" b="0"/>
                  <wp:docPr id="100" name="Imag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485600" cy="2707200"/>
                          </a:xfrm>
                          <a:prstGeom prst="rect">
                            <a:avLst/>
                          </a:prstGeom>
                          <a:noFill/>
                        </pic:spPr>
                      </pic:pic>
                    </a:graphicData>
                  </a:graphic>
                </wp:inline>
              </w:drawing>
            </w:r>
            <w:r>
              <w:rPr>
                <w:sz w:val="22"/>
              </w:rPr>
              <w:br/>
            </w:r>
            <w:r>
              <w:t xml:space="preserve">(b) </w:t>
            </w:r>
            <w:r w:rsidRPr="00FA74F0">
              <w:rPr>
                <w:sz w:val="22"/>
              </w:rPr>
              <w:t>phase</w:t>
            </w:r>
            <w:r>
              <w:t xml:space="preserve"> </w:t>
            </w:r>
            <m:oMath>
              <m:sSub>
                <m:sSubPr>
                  <m:ctrlPr>
                    <w:rPr>
                      <w:rFonts w:ascii="Cambria Math" w:hAnsi="Cambria Math"/>
                      <w:i/>
                    </w:rPr>
                  </m:ctrlPr>
                </m:sSubPr>
                <m:e>
                  <m:r>
                    <w:rPr>
                      <w:rFonts w:ascii="Cambria Math" w:hAnsi="Cambria Math"/>
                    </w:rPr>
                    <m:t>α</m:t>
                  </m:r>
                </m:e>
                <m:sub>
                  <m:r>
                    <w:rPr>
                      <w:rFonts w:ascii="Cambria Math" w:hAnsi="Cambria Math"/>
                    </w:rPr>
                    <m:t>B</m:t>
                  </m:r>
                </m:sub>
              </m:sSub>
            </m:oMath>
          </w:p>
        </w:tc>
      </w:tr>
      <w:tr w:rsidR="0024014B" w14:paraId="64C54FF6" w14:textId="77777777" w:rsidTr="00B361D8">
        <w:tc>
          <w:tcPr>
            <w:tcW w:w="9062" w:type="dxa"/>
          </w:tcPr>
          <w:p w14:paraId="65AE24C4" w14:textId="41FA31DC" w:rsidR="0024014B" w:rsidRPr="0024014B" w:rsidRDefault="0024014B" w:rsidP="0024014B">
            <w:pPr>
              <w:pStyle w:val="Default"/>
              <w:spacing w:line="360" w:lineRule="auto"/>
              <w:jc w:val="center"/>
              <w:rPr>
                <w:rFonts w:eastAsia="Times New Roman" w:cs="Times New Roman"/>
                <w:color w:val="auto"/>
                <w:sz w:val="22"/>
                <w:szCs w:val="22"/>
                <w:lang w:eastAsia="fr-FR"/>
              </w:rPr>
            </w:pPr>
            <w:bookmarkStart w:id="1032" w:name="_Ref531963843"/>
            <w:r w:rsidRPr="00280FDE">
              <w:rPr>
                <w:rFonts w:eastAsia="Times New Roman" w:cs="Times New Roman"/>
                <w:color w:val="auto"/>
                <w:sz w:val="22"/>
                <w:szCs w:val="22"/>
                <w:lang w:eastAsia="fr-FR"/>
              </w:rPr>
              <w:t xml:space="preserve">Figure </w:t>
            </w:r>
            <w:r w:rsidR="007B73B8">
              <w:rPr>
                <w:rFonts w:eastAsia="Times New Roman" w:cs="Times New Roman"/>
                <w:color w:val="auto"/>
                <w:sz w:val="22"/>
                <w:szCs w:val="22"/>
                <w:lang w:eastAsia="fr-FR"/>
              </w:rPr>
              <w:fldChar w:fldCharType="begin"/>
            </w:r>
            <w:r w:rsidR="007B73B8">
              <w:rPr>
                <w:rFonts w:eastAsia="Times New Roman" w:cs="Times New Roman"/>
                <w:color w:val="auto"/>
                <w:sz w:val="22"/>
                <w:szCs w:val="22"/>
                <w:lang w:eastAsia="fr-FR"/>
              </w:rPr>
              <w:instrText xml:space="preserve"> STYLEREF 2 \s </w:instrText>
            </w:r>
            <w:r w:rsidR="007B73B8">
              <w:rPr>
                <w:rFonts w:eastAsia="Times New Roman" w:cs="Times New Roman"/>
                <w:color w:val="auto"/>
                <w:sz w:val="22"/>
                <w:szCs w:val="22"/>
                <w:lang w:eastAsia="fr-FR"/>
              </w:rPr>
              <w:fldChar w:fldCharType="separate"/>
            </w:r>
            <w:r w:rsidR="00D07291">
              <w:rPr>
                <w:rFonts w:eastAsia="Times New Roman" w:cs="Times New Roman"/>
                <w:noProof/>
                <w:color w:val="auto"/>
                <w:sz w:val="22"/>
                <w:szCs w:val="22"/>
                <w:lang w:eastAsia="fr-FR"/>
              </w:rPr>
              <w:t>5.3</w:t>
            </w:r>
            <w:r w:rsidR="007B73B8">
              <w:rPr>
                <w:rFonts w:eastAsia="Times New Roman" w:cs="Times New Roman"/>
                <w:color w:val="auto"/>
                <w:sz w:val="22"/>
                <w:szCs w:val="22"/>
                <w:lang w:eastAsia="fr-FR"/>
              </w:rPr>
              <w:fldChar w:fldCharType="end"/>
            </w:r>
            <w:r w:rsidR="007B73B8">
              <w:rPr>
                <w:rFonts w:eastAsia="Times New Roman" w:cs="Times New Roman"/>
                <w:color w:val="auto"/>
                <w:sz w:val="22"/>
                <w:szCs w:val="22"/>
                <w:lang w:eastAsia="fr-FR"/>
              </w:rPr>
              <w:noBreakHyphen/>
            </w:r>
            <w:r w:rsidR="007B73B8">
              <w:rPr>
                <w:rFonts w:eastAsia="Times New Roman" w:cs="Times New Roman"/>
                <w:color w:val="auto"/>
                <w:sz w:val="22"/>
                <w:szCs w:val="22"/>
                <w:lang w:eastAsia="fr-FR"/>
              </w:rPr>
              <w:fldChar w:fldCharType="begin"/>
            </w:r>
            <w:r w:rsidR="007B73B8">
              <w:rPr>
                <w:rFonts w:eastAsia="Times New Roman" w:cs="Times New Roman"/>
                <w:color w:val="auto"/>
                <w:sz w:val="22"/>
                <w:szCs w:val="22"/>
                <w:lang w:eastAsia="fr-FR"/>
              </w:rPr>
              <w:instrText xml:space="preserve"> SEQ Figure \* ARABIC \s 2 </w:instrText>
            </w:r>
            <w:r w:rsidR="007B73B8">
              <w:rPr>
                <w:rFonts w:eastAsia="Times New Roman" w:cs="Times New Roman"/>
                <w:color w:val="auto"/>
                <w:sz w:val="22"/>
                <w:szCs w:val="22"/>
                <w:lang w:eastAsia="fr-FR"/>
              </w:rPr>
              <w:fldChar w:fldCharType="separate"/>
            </w:r>
            <w:r w:rsidR="00D07291">
              <w:rPr>
                <w:rFonts w:eastAsia="Times New Roman" w:cs="Times New Roman"/>
                <w:noProof/>
                <w:color w:val="auto"/>
                <w:sz w:val="22"/>
                <w:szCs w:val="22"/>
                <w:lang w:eastAsia="fr-FR"/>
              </w:rPr>
              <w:t>7</w:t>
            </w:r>
            <w:r w:rsidR="007B73B8">
              <w:rPr>
                <w:rFonts w:eastAsia="Times New Roman" w:cs="Times New Roman"/>
                <w:color w:val="auto"/>
                <w:sz w:val="22"/>
                <w:szCs w:val="22"/>
                <w:lang w:eastAsia="fr-FR"/>
              </w:rPr>
              <w:fldChar w:fldCharType="end"/>
            </w:r>
            <w:bookmarkEnd w:id="1032"/>
            <w:r w:rsidRPr="00280FDE">
              <w:rPr>
                <w:rFonts w:eastAsia="Times New Roman" w:cs="Times New Roman"/>
                <w:color w:val="auto"/>
                <w:sz w:val="22"/>
                <w:szCs w:val="22"/>
                <w:lang w:eastAsia="fr-FR"/>
              </w:rPr>
              <w:t xml:space="preserve"> : Coefficient d’influence </w:t>
            </w:r>
            <m:oMath>
              <m:r>
                <m:rPr>
                  <m:sty m:val="bi"/>
                </m:rPr>
                <w:rPr>
                  <w:rFonts w:ascii="Cambria Math" w:eastAsia="Times New Roman" w:hAnsi="Cambria Math" w:cs="Times New Roman"/>
                  <w:color w:val="auto"/>
                  <w:sz w:val="22"/>
                  <w:szCs w:val="22"/>
                  <w:lang w:eastAsia="fr-FR"/>
                </w:rPr>
                <m:t>B</m:t>
              </m:r>
            </m:oMath>
            <w:r w:rsidRPr="00280FDE">
              <w:rPr>
                <w:rFonts w:eastAsia="Times New Roman" w:cs="Times New Roman"/>
                <w:color w:val="auto"/>
                <w:sz w:val="22"/>
                <w:szCs w:val="22"/>
                <w:lang w:eastAsia="fr-FR"/>
              </w:rPr>
              <w:t xml:space="preserve"> du</w:t>
            </w:r>
            <w:r>
              <w:rPr>
                <w:rFonts w:eastAsia="Times New Roman" w:cs="Times New Roman"/>
                <w:color w:val="auto"/>
                <w:sz w:val="22"/>
                <w:szCs w:val="22"/>
                <w:lang w:eastAsia="fr-FR"/>
              </w:rPr>
              <w:t xml:space="preserve"> rotor Faulkner, </w:t>
            </w:r>
            <w:proofErr w:type="spellStart"/>
            <w:r>
              <w:rPr>
                <w:rFonts w:eastAsia="Times New Roman" w:cs="Times New Roman"/>
                <w:color w:val="auto"/>
                <w:sz w:val="22"/>
                <w:szCs w:val="22"/>
                <w:lang w:eastAsia="fr-FR"/>
              </w:rPr>
              <w:t>Strong</w:t>
            </w:r>
            <w:proofErr w:type="spellEnd"/>
            <w:r>
              <w:rPr>
                <w:rFonts w:eastAsia="Times New Roman" w:cs="Times New Roman"/>
                <w:color w:val="auto"/>
                <w:sz w:val="22"/>
                <w:szCs w:val="22"/>
                <w:lang w:eastAsia="fr-FR"/>
              </w:rPr>
              <w:t xml:space="preserve"> et Kirk</w:t>
            </w:r>
          </w:p>
        </w:tc>
      </w:tr>
    </w:tbl>
    <w:p w14:paraId="00E3F43D" w14:textId="4678F098" w:rsidR="008D16BD" w:rsidRDefault="008D16BD" w:rsidP="0024014B">
      <w:pPr>
        <w:pStyle w:val="Default"/>
        <w:spacing w:before="120" w:line="360" w:lineRule="auto"/>
        <w:ind w:firstLine="709"/>
        <w:jc w:val="both"/>
        <w:rPr>
          <w:rFonts w:eastAsia="Times New Roman" w:cs="Times New Roman"/>
          <w:color w:val="auto"/>
          <w:sz w:val="22"/>
          <w:szCs w:val="20"/>
          <w:lang w:eastAsia="fr-FR"/>
        </w:rPr>
      </w:pPr>
      <w:r w:rsidRPr="00675D4A">
        <w:rPr>
          <w:rFonts w:eastAsia="Times New Roman" w:cs="Times New Roman"/>
          <w:color w:val="auto"/>
          <w:sz w:val="22"/>
          <w:szCs w:val="20"/>
          <w:lang w:eastAsia="fr-FR"/>
        </w:rPr>
        <w:t xml:space="preserve">Le coefficient d’influence </w:t>
      </w:r>
      <m:oMath>
        <m:r>
          <m:rPr>
            <m:sty m:val="bi"/>
          </m:rPr>
          <w:rPr>
            <w:rFonts w:ascii="Cambria Math" w:eastAsia="Times New Roman" w:hAnsi="Cambria Math" w:cs="Times New Roman"/>
            <w:color w:val="auto"/>
            <w:sz w:val="22"/>
            <w:szCs w:val="20"/>
            <w:lang w:eastAsia="fr-FR"/>
          </w:rPr>
          <m:t>C</m:t>
        </m:r>
      </m:oMath>
      <w:r w:rsidRPr="00675D4A">
        <w:rPr>
          <w:rFonts w:eastAsia="Times New Roman" w:cs="Times New Roman"/>
          <w:color w:val="auto"/>
          <w:sz w:val="22"/>
          <w:szCs w:val="20"/>
          <w:lang w:eastAsia="fr-FR"/>
        </w:rPr>
        <w:t xml:space="preserve"> est déterminé en</w:t>
      </w:r>
      <w:r>
        <w:rPr>
          <w:rFonts w:eastAsia="Times New Roman" w:cs="Times New Roman"/>
          <w:color w:val="auto"/>
          <w:sz w:val="22"/>
          <w:szCs w:val="20"/>
          <w:lang w:eastAsia="fr-FR"/>
        </w:rPr>
        <w:t xml:space="preserve"> utilisant la formule</w:t>
      </w:r>
      <w:r w:rsidR="00072D53">
        <w:rPr>
          <w:rFonts w:eastAsia="Times New Roman" w:cs="Times New Roman"/>
          <w:color w:val="auto"/>
          <w:sz w:val="22"/>
          <w:szCs w:val="20"/>
          <w:lang w:eastAsia="fr-FR"/>
        </w:rPr>
        <w:t xml:space="preserve"> analytique</w:t>
      </w:r>
      <w:r>
        <w:rPr>
          <w:rFonts w:eastAsia="Times New Roman" w:cs="Times New Roman"/>
          <w:color w:val="auto"/>
          <w:sz w:val="22"/>
          <w:szCs w:val="20"/>
          <w:lang w:eastAsia="fr-FR"/>
        </w:rPr>
        <w:t xml:space="preserve"> </w:t>
      </w:r>
      <w:r w:rsidRPr="00DE2735">
        <w:rPr>
          <w:rFonts w:eastAsia="Times New Roman" w:cs="Times New Roman"/>
          <w:b/>
          <w:color w:val="auto"/>
          <w:sz w:val="22"/>
          <w:szCs w:val="20"/>
          <w:lang w:eastAsia="fr-FR"/>
        </w:rPr>
        <w:fldChar w:fldCharType="begin"/>
      </w:r>
      <w:r w:rsidRPr="00DE2735">
        <w:rPr>
          <w:rFonts w:eastAsia="Times New Roman" w:cs="Times New Roman"/>
          <w:b/>
          <w:color w:val="auto"/>
          <w:sz w:val="22"/>
          <w:szCs w:val="20"/>
          <w:lang w:eastAsia="fr-FR"/>
        </w:rPr>
        <w:instrText xml:space="preserve"> REF _Ref518572565 \r \h </w:instrText>
      </w:r>
      <w:r w:rsidR="00DE2735">
        <w:rPr>
          <w:rFonts w:eastAsia="Times New Roman" w:cs="Times New Roman"/>
          <w:b/>
          <w:color w:val="auto"/>
          <w:sz w:val="22"/>
          <w:szCs w:val="20"/>
          <w:lang w:eastAsia="fr-FR"/>
        </w:rPr>
        <w:instrText xml:space="preserve"> \* MERGEFORMAT </w:instrText>
      </w:r>
      <w:r w:rsidRPr="00DE2735">
        <w:rPr>
          <w:rFonts w:eastAsia="Times New Roman" w:cs="Times New Roman"/>
          <w:b/>
          <w:color w:val="auto"/>
          <w:sz w:val="22"/>
          <w:szCs w:val="20"/>
          <w:lang w:eastAsia="fr-FR"/>
        </w:rPr>
      </w:r>
      <w:r w:rsidRPr="00DE2735">
        <w:rPr>
          <w:rFonts w:eastAsia="Times New Roman" w:cs="Times New Roman"/>
          <w:b/>
          <w:color w:val="auto"/>
          <w:sz w:val="22"/>
          <w:szCs w:val="20"/>
          <w:lang w:eastAsia="fr-FR"/>
        </w:rPr>
        <w:fldChar w:fldCharType="separate"/>
      </w:r>
      <w:r w:rsidR="00D07291">
        <w:rPr>
          <w:rFonts w:eastAsia="Times New Roman" w:cs="Times New Roman"/>
          <w:b/>
          <w:color w:val="auto"/>
          <w:sz w:val="22"/>
          <w:szCs w:val="20"/>
          <w:lang w:eastAsia="fr-FR"/>
        </w:rPr>
        <w:t>Eq.5-13</w:t>
      </w:r>
      <w:r w:rsidRPr="00DE2735">
        <w:rPr>
          <w:rFonts w:eastAsia="Times New Roman" w:cs="Times New Roman"/>
          <w:b/>
          <w:color w:val="auto"/>
          <w:sz w:val="22"/>
          <w:szCs w:val="20"/>
          <w:lang w:eastAsia="fr-FR"/>
        </w:rPr>
        <w:fldChar w:fldCharType="end"/>
      </w:r>
      <w:r w:rsidRPr="00675D4A">
        <w:rPr>
          <w:rFonts w:eastAsia="Times New Roman" w:cs="Times New Roman"/>
          <w:color w:val="auto"/>
          <w:sz w:val="22"/>
          <w:szCs w:val="20"/>
          <w:lang w:eastAsia="fr-FR"/>
        </w:rPr>
        <w:t>. Le calcul analytique prévoit un déplacement de 3 µm sous un chargement thermique de</w:t>
      </w:r>
      <m:oMath>
        <m:r>
          <m:rPr>
            <m:sty m:val="p"/>
          </m:rPr>
          <w:rPr>
            <w:rFonts w:ascii="Cambria Math" w:eastAsia="Times New Roman" w:hAnsi="Cambria Math" w:cs="Times New Roman"/>
            <w:color w:val="auto"/>
            <w:sz w:val="22"/>
            <w:szCs w:val="20"/>
            <w:lang w:eastAsia="fr-FR"/>
          </w:rPr>
          <m:t xml:space="preserve"> </m:t>
        </m:r>
        <m:d>
          <m:dPr>
            <m:begChr m:val="|"/>
            <m:endChr m:val="|"/>
            <m:ctrlPr>
              <w:rPr>
                <w:rFonts w:ascii="Cambria Math" w:eastAsia="Times New Roman" w:hAnsi="Cambria Math" w:cs="Times New Roman"/>
                <w:i/>
                <w:color w:val="auto"/>
                <w:sz w:val="22"/>
                <w:szCs w:val="20"/>
                <w:lang w:eastAsia="fr-FR"/>
              </w:rPr>
            </m:ctrlPr>
          </m:dPr>
          <m:e>
            <m:r>
              <w:rPr>
                <w:rFonts w:ascii="Cambria Math" w:eastAsia="Times New Roman" w:hAnsi="Cambria Math" w:cs="Times New Roman"/>
                <w:color w:val="auto"/>
                <w:sz w:val="22"/>
                <w:szCs w:val="20"/>
                <w:lang w:eastAsia="fr-FR"/>
              </w:rPr>
              <m:t>T</m:t>
            </m:r>
          </m:e>
        </m:d>
        <m:r>
          <m:rPr>
            <m:sty m:val="p"/>
          </m:rPr>
          <w:rPr>
            <w:rFonts w:ascii="Cambria Math" w:eastAsia="Times New Roman" w:hAnsi="Cambria Math" w:cs="Times New Roman"/>
            <w:color w:val="auto"/>
            <w:sz w:val="22"/>
            <w:szCs w:val="20"/>
            <w:lang w:eastAsia="fr-FR"/>
          </w:rPr>
          <m:t>=1°</m:t>
        </m:r>
        <m:r>
          <w:rPr>
            <w:rFonts w:ascii="Cambria Math" w:eastAsia="Times New Roman" w:hAnsi="Cambria Math" w:cs="Times New Roman"/>
            <w:color w:val="auto"/>
            <w:sz w:val="22"/>
            <w:szCs w:val="20"/>
            <w:lang w:eastAsia="fr-FR"/>
          </w:rPr>
          <m:t>C</m:t>
        </m:r>
      </m:oMath>
      <w:r w:rsidRPr="00675D4A">
        <w:rPr>
          <w:rFonts w:eastAsia="Times New Roman" w:cs="Times New Roman"/>
          <w:color w:val="auto"/>
          <w:sz w:val="22"/>
          <w:szCs w:val="20"/>
          <w:lang w:eastAsia="fr-FR"/>
        </w:rPr>
        <w:t xml:space="preserve">. Tenant en compte la masse du disque 2 de 61.7kg, le module du </w:t>
      </w:r>
      <m:oMath>
        <m:r>
          <m:rPr>
            <m:sty m:val="bi"/>
          </m:rPr>
          <w:rPr>
            <w:rFonts w:ascii="Cambria Math" w:eastAsia="Times New Roman" w:hAnsi="Cambria Math" w:cs="Times New Roman"/>
            <w:color w:val="auto"/>
            <w:sz w:val="22"/>
            <w:szCs w:val="20"/>
            <w:lang w:eastAsia="fr-FR"/>
          </w:rPr>
          <m:t>C</m:t>
        </m:r>
      </m:oMath>
      <w:r w:rsidRPr="00675D4A">
        <w:rPr>
          <w:rFonts w:eastAsia="Times New Roman" w:cs="Times New Roman"/>
          <w:color w:val="auto"/>
          <w:sz w:val="22"/>
          <w:szCs w:val="20"/>
          <w:lang w:eastAsia="fr-FR"/>
        </w:rPr>
        <w:t xml:space="preserve"> estimé par l’approche de Lorenz et Murphy est de 188.71 g.mm/°C. </w:t>
      </w:r>
    </w:p>
    <w:p w14:paraId="441D71BF" w14:textId="7C351320" w:rsidR="008D16BD" w:rsidRPr="00675D4A" w:rsidRDefault="008D16BD" w:rsidP="008D16BD">
      <w:pPr>
        <w:pStyle w:val="Default"/>
        <w:spacing w:line="360" w:lineRule="auto"/>
        <w:ind w:firstLine="708"/>
        <w:jc w:val="both"/>
        <w:rPr>
          <w:rFonts w:eastAsia="Times New Roman" w:cs="Times New Roman"/>
          <w:color w:val="auto"/>
          <w:sz w:val="22"/>
          <w:szCs w:val="20"/>
          <w:lang w:eastAsia="fr-FR"/>
        </w:rPr>
      </w:pPr>
      <w:r w:rsidRPr="00675D4A">
        <w:rPr>
          <w:rFonts w:eastAsia="Times New Roman" w:cs="Times New Roman"/>
          <w:color w:val="auto"/>
          <w:sz w:val="22"/>
          <w:szCs w:val="20"/>
          <w:lang w:eastAsia="fr-FR"/>
        </w:rPr>
        <w:lastRenderedPageBreak/>
        <w:t>Les trois coefficients d’influence calculé</w:t>
      </w:r>
      <w:r>
        <w:rPr>
          <w:rFonts w:eastAsia="Times New Roman" w:cs="Times New Roman"/>
          <w:color w:val="auto"/>
          <w:sz w:val="22"/>
          <w:szCs w:val="20"/>
          <w:lang w:eastAsia="fr-FR"/>
        </w:rPr>
        <w:t>s</w:t>
      </w:r>
      <w:r w:rsidRPr="00675D4A">
        <w:rPr>
          <w:rFonts w:eastAsia="Times New Roman" w:cs="Times New Roman"/>
          <w:color w:val="auto"/>
          <w:sz w:val="22"/>
          <w:szCs w:val="20"/>
          <w:lang w:eastAsia="fr-FR"/>
        </w:rPr>
        <w:t xml:space="preserve"> précédemment permettent d’évaluer l’indicateur de stabilité d</w:t>
      </w:r>
      <w:r>
        <w:rPr>
          <w:rFonts w:eastAsia="Times New Roman" w:cs="Times New Roman"/>
          <w:color w:val="auto"/>
          <w:sz w:val="22"/>
          <w:szCs w:val="20"/>
          <w:lang w:eastAsia="fr-FR"/>
        </w:rPr>
        <w:t>e l’effet Morton</w:t>
      </w:r>
      <w:r w:rsidR="00C72D41">
        <w:rPr>
          <w:rFonts w:eastAsia="Times New Roman" w:cs="Times New Roman"/>
          <w:color w:val="auto"/>
          <w:sz w:val="22"/>
          <w:szCs w:val="20"/>
          <w:lang w:eastAsia="fr-FR"/>
        </w:rPr>
        <w:t xml:space="preserve"> </w:t>
      </w:r>
      <m:oMath>
        <m:r>
          <w:rPr>
            <w:rFonts w:ascii="Cambria Math" w:eastAsia="Times New Roman" w:hAnsi="Cambria Math" w:cs="Times New Roman"/>
            <w:color w:val="auto"/>
            <w:sz w:val="22"/>
            <w:szCs w:val="20"/>
            <w:lang w:eastAsia="fr-FR"/>
          </w:rPr>
          <m:t>ς</m:t>
        </m:r>
      </m:oMath>
      <w:r>
        <w:rPr>
          <w:rFonts w:eastAsia="Times New Roman" w:cs="Times New Roman"/>
          <w:color w:val="auto"/>
          <w:sz w:val="22"/>
          <w:szCs w:val="20"/>
          <w:lang w:eastAsia="fr-FR"/>
        </w:rPr>
        <w:t xml:space="preserve"> et</w:t>
      </w:r>
      <w:r w:rsidRPr="00675D4A">
        <w:rPr>
          <w:rFonts w:eastAsia="Times New Roman" w:cs="Times New Roman"/>
          <w:color w:val="auto"/>
          <w:sz w:val="22"/>
          <w:szCs w:val="20"/>
          <w:lang w:eastAsia="fr-FR"/>
        </w:rPr>
        <w:t xml:space="preserve"> </w:t>
      </w:r>
      <w:r>
        <w:rPr>
          <w:rFonts w:eastAsia="Times New Roman" w:cs="Times New Roman"/>
          <w:color w:val="auto"/>
          <w:sz w:val="22"/>
          <w:szCs w:val="20"/>
          <w:lang w:eastAsia="fr-FR"/>
        </w:rPr>
        <w:t>l</w:t>
      </w:r>
      <w:r w:rsidRPr="00675D4A">
        <w:rPr>
          <w:rFonts w:eastAsia="Times New Roman" w:cs="Times New Roman"/>
          <w:color w:val="auto"/>
          <w:sz w:val="22"/>
          <w:szCs w:val="20"/>
          <w:lang w:eastAsia="fr-FR"/>
        </w:rPr>
        <w:t xml:space="preserve">e résultat de </w:t>
      </w:r>
      <w:r>
        <w:rPr>
          <w:rFonts w:eastAsia="Times New Roman" w:cs="Times New Roman"/>
          <w:color w:val="auto"/>
          <w:sz w:val="22"/>
          <w:szCs w:val="20"/>
          <w:lang w:eastAsia="fr-FR"/>
        </w:rPr>
        <w:t xml:space="preserve">cette </w:t>
      </w:r>
      <w:r w:rsidRPr="00675D4A">
        <w:rPr>
          <w:rFonts w:eastAsia="Times New Roman" w:cs="Times New Roman"/>
          <w:color w:val="auto"/>
          <w:sz w:val="22"/>
          <w:szCs w:val="20"/>
          <w:lang w:eastAsia="fr-FR"/>
        </w:rPr>
        <w:t>analyse est</w:t>
      </w:r>
      <w:r>
        <w:rPr>
          <w:rFonts w:eastAsia="Times New Roman" w:cs="Times New Roman"/>
          <w:color w:val="auto"/>
          <w:sz w:val="22"/>
          <w:szCs w:val="20"/>
          <w:lang w:eastAsia="fr-FR"/>
        </w:rPr>
        <w:t xml:space="preserve"> </w:t>
      </w:r>
      <w:r w:rsidRPr="00675D4A">
        <w:rPr>
          <w:rFonts w:eastAsia="Times New Roman" w:cs="Times New Roman"/>
          <w:color w:val="auto"/>
          <w:sz w:val="22"/>
          <w:szCs w:val="20"/>
          <w:lang w:eastAsia="fr-FR"/>
        </w:rPr>
        <w:t xml:space="preserve">illustré </w:t>
      </w:r>
      <w:r w:rsidR="001B661A">
        <w:rPr>
          <w:rFonts w:eastAsia="Times New Roman" w:cs="Times New Roman"/>
          <w:color w:val="auto"/>
          <w:sz w:val="22"/>
          <w:szCs w:val="20"/>
          <w:lang w:eastAsia="fr-FR"/>
        </w:rPr>
        <w:t>à</w:t>
      </w:r>
      <w:r w:rsidRPr="00675D4A">
        <w:rPr>
          <w:rFonts w:eastAsia="Times New Roman" w:cs="Times New Roman"/>
          <w:color w:val="auto"/>
          <w:sz w:val="22"/>
          <w:szCs w:val="20"/>
          <w:lang w:eastAsia="fr-FR"/>
        </w:rPr>
        <w:t xml:space="preserve"> </w:t>
      </w:r>
      <w:r w:rsidRPr="001B661A">
        <w:rPr>
          <w:rFonts w:eastAsia="Times New Roman" w:cs="Times New Roman"/>
          <w:b/>
          <w:color w:val="auto"/>
          <w:sz w:val="22"/>
          <w:szCs w:val="20"/>
          <w:lang w:eastAsia="fr-FR"/>
        </w:rPr>
        <w:fldChar w:fldCharType="begin"/>
      </w:r>
      <w:r w:rsidRPr="001B661A">
        <w:rPr>
          <w:rFonts w:eastAsia="Times New Roman" w:cs="Times New Roman"/>
          <w:b/>
          <w:color w:val="auto"/>
          <w:sz w:val="22"/>
          <w:szCs w:val="20"/>
          <w:lang w:eastAsia="fr-FR"/>
        </w:rPr>
        <w:instrText xml:space="preserve"> REF _Ref531964708 \h  \* MERGEFORMAT </w:instrText>
      </w:r>
      <w:r w:rsidRPr="001B661A">
        <w:rPr>
          <w:rFonts w:eastAsia="Times New Roman" w:cs="Times New Roman"/>
          <w:b/>
          <w:color w:val="auto"/>
          <w:sz w:val="22"/>
          <w:szCs w:val="20"/>
          <w:lang w:eastAsia="fr-FR"/>
        </w:rPr>
      </w:r>
      <w:r w:rsidRPr="001B661A">
        <w:rPr>
          <w:rFonts w:eastAsia="Times New Roman" w:cs="Times New Roman"/>
          <w:b/>
          <w:color w:val="auto"/>
          <w:sz w:val="22"/>
          <w:szCs w:val="20"/>
          <w:lang w:eastAsia="fr-FR"/>
        </w:rPr>
        <w:fldChar w:fldCharType="separate"/>
      </w:r>
      <w:r w:rsidR="00D07291" w:rsidRPr="00D07291">
        <w:rPr>
          <w:rFonts w:eastAsia="Times New Roman" w:cs="Times New Roman"/>
          <w:b/>
          <w:color w:val="auto"/>
          <w:sz w:val="22"/>
          <w:szCs w:val="20"/>
          <w:lang w:eastAsia="fr-FR"/>
        </w:rPr>
        <w:t>Figure 5.3</w:t>
      </w:r>
      <w:r w:rsidR="00D07291" w:rsidRPr="00D07291">
        <w:rPr>
          <w:rFonts w:eastAsia="Times New Roman" w:cs="Times New Roman"/>
          <w:b/>
          <w:color w:val="auto"/>
          <w:sz w:val="22"/>
          <w:szCs w:val="20"/>
          <w:lang w:eastAsia="fr-FR"/>
        </w:rPr>
        <w:noBreakHyphen/>
        <w:t>8</w:t>
      </w:r>
      <w:r w:rsidRPr="001B661A">
        <w:rPr>
          <w:rFonts w:eastAsia="Times New Roman" w:cs="Times New Roman"/>
          <w:b/>
          <w:color w:val="auto"/>
          <w:sz w:val="22"/>
          <w:szCs w:val="20"/>
          <w:lang w:eastAsia="fr-FR"/>
        </w:rPr>
        <w:fldChar w:fldCharType="end"/>
      </w:r>
      <w:r w:rsidRPr="00675D4A">
        <w:rPr>
          <w:rFonts w:eastAsia="Times New Roman" w:cs="Times New Roman"/>
          <w:color w:val="auto"/>
          <w:sz w:val="22"/>
          <w:szCs w:val="20"/>
          <w:lang w:eastAsia="fr-FR"/>
        </w:rPr>
        <w:t xml:space="preserve">. </w:t>
      </w:r>
      <w:r>
        <w:rPr>
          <w:rFonts w:eastAsia="Times New Roman" w:cs="Times New Roman"/>
          <w:color w:val="auto"/>
          <w:sz w:val="22"/>
          <w:szCs w:val="20"/>
          <w:lang w:eastAsia="fr-FR"/>
        </w:rPr>
        <w:t xml:space="preserve"> Il est observé que l’indicateur de l’effet Morton dépasse 1 vers 10300 tr/min et l’effet Morton instable est susceptible d’être déclenché proche de cette vitesse.  Cette vitesse critique de l’effet Morton est en accord avec la vitesse d’instabilité observée à 9900 tr/min et la vitesse instable obtenue par Balbahadur et Kirk à 9640 tr/min.</w:t>
      </w:r>
    </w:p>
    <w:p w14:paraId="38A17EF6" w14:textId="77777777" w:rsidR="008D16BD" w:rsidRDefault="008D16BD" w:rsidP="008D16BD">
      <w:pPr>
        <w:pStyle w:val="Default"/>
        <w:spacing w:line="360" w:lineRule="auto"/>
        <w:jc w:val="center"/>
      </w:pPr>
      <w:r w:rsidRPr="00F55980">
        <w:rPr>
          <w:noProof/>
        </w:rPr>
        <w:drawing>
          <wp:inline distT="0" distB="0" distL="0" distR="0" wp14:anchorId="056E3C88" wp14:editId="5F647D44">
            <wp:extent cx="5313783" cy="2918129"/>
            <wp:effectExtent l="0" t="0" r="1270" b="0"/>
            <wp:docPr id="104"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6"/>
                    <pic:cNvPicPr>
                      <a:picLocks noChangeAspect="1"/>
                    </pic:cNvPicPr>
                  </pic:nvPicPr>
                  <pic:blipFill>
                    <a:blip r:embed="rId135"/>
                    <a:stretch>
                      <a:fillRect/>
                    </a:stretch>
                  </pic:blipFill>
                  <pic:spPr>
                    <a:xfrm>
                      <a:off x="0" y="0"/>
                      <a:ext cx="5321592" cy="2922417"/>
                    </a:xfrm>
                    <a:prstGeom prst="rect">
                      <a:avLst/>
                    </a:prstGeom>
                  </pic:spPr>
                </pic:pic>
              </a:graphicData>
            </a:graphic>
          </wp:inline>
        </w:drawing>
      </w:r>
    </w:p>
    <w:p w14:paraId="269068C1" w14:textId="7CB2064E" w:rsidR="008D16BD" w:rsidRDefault="008D16BD" w:rsidP="008D16BD">
      <w:pPr>
        <w:pStyle w:val="Lgende"/>
        <w:jc w:val="center"/>
        <w:rPr>
          <w:rFonts w:ascii="Calibri" w:hAnsi="Calibri" w:cs="Calibri"/>
          <w:i w:val="0"/>
          <w:iCs w:val="0"/>
          <w:color w:val="000000"/>
          <w:sz w:val="24"/>
          <w:szCs w:val="24"/>
        </w:rPr>
      </w:pPr>
      <w:bookmarkStart w:id="1033" w:name="_Ref531964708"/>
      <w:r w:rsidRPr="008560E4">
        <w:rPr>
          <w:rFonts w:ascii="Calibri" w:hAnsi="Calibri" w:cs="Calibri"/>
          <w:i w:val="0"/>
          <w:iCs w:val="0"/>
          <w:color w:val="000000"/>
          <w:sz w:val="24"/>
          <w:szCs w:val="24"/>
        </w:rPr>
        <w:t xml:space="preserve">Figure </w:t>
      </w:r>
      <w:r w:rsidR="007B73B8">
        <w:rPr>
          <w:rFonts w:ascii="Calibri" w:hAnsi="Calibri" w:cs="Calibri"/>
          <w:i w:val="0"/>
          <w:iCs w:val="0"/>
          <w:color w:val="000000"/>
          <w:sz w:val="24"/>
          <w:szCs w:val="24"/>
        </w:rPr>
        <w:fldChar w:fldCharType="begin"/>
      </w:r>
      <w:r w:rsidR="007B73B8">
        <w:rPr>
          <w:rFonts w:ascii="Calibri" w:hAnsi="Calibri" w:cs="Calibri"/>
          <w:i w:val="0"/>
          <w:iCs w:val="0"/>
          <w:color w:val="000000"/>
          <w:sz w:val="24"/>
          <w:szCs w:val="24"/>
        </w:rPr>
        <w:instrText xml:space="preserve"> STYLEREF 2 \s </w:instrText>
      </w:r>
      <w:r w:rsidR="007B73B8">
        <w:rPr>
          <w:rFonts w:ascii="Calibri" w:hAnsi="Calibri" w:cs="Calibri"/>
          <w:i w:val="0"/>
          <w:iCs w:val="0"/>
          <w:color w:val="000000"/>
          <w:sz w:val="24"/>
          <w:szCs w:val="24"/>
        </w:rPr>
        <w:fldChar w:fldCharType="separate"/>
      </w:r>
      <w:r w:rsidR="00D07291">
        <w:rPr>
          <w:rFonts w:ascii="Calibri" w:hAnsi="Calibri" w:cs="Calibri"/>
          <w:i w:val="0"/>
          <w:iCs w:val="0"/>
          <w:noProof/>
          <w:color w:val="000000"/>
          <w:sz w:val="24"/>
          <w:szCs w:val="24"/>
        </w:rPr>
        <w:t>5.3</w:t>
      </w:r>
      <w:r w:rsidR="007B73B8">
        <w:rPr>
          <w:rFonts w:ascii="Calibri" w:hAnsi="Calibri" w:cs="Calibri"/>
          <w:i w:val="0"/>
          <w:iCs w:val="0"/>
          <w:color w:val="000000"/>
          <w:sz w:val="24"/>
          <w:szCs w:val="24"/>
        </w:rPr>
        <w:fldChar w:fldCharType="end"/>
      </w:r>
      <w:r w:rsidR="007B73B8">
        <w:rPr>
          <w:rFonts w:ascii="Calibri" w:hAnsi="Calibri" w:cs="Calibri"/>
          <w:i w:val="0"/>
          <w:iCs w:val="0"/>
          <w:color w:val="000000"/>
          <w:sz w:val="24"/>
          <w:szCs w:val="24"/>
        </w:rPr>
        <w:noBreakHyphen/>
      </w:r>
      <w:r w:rsidR="007B73B8">
        <w:rPr>
          <w:rFonts w:ascii="Calibri" w:hAnsi="Calibri" w:cs="Calibri"/>
          <w:i w:val="0"/>
          <w:iCs w:val="0"/>
          <w:color w:val="000000"/>
          <w:sz w:val="24"/>
          <w:szCs w:val="24"/>
        </w:rPr>
        <w:fldChar w:fldCharType="begin"/>
      </w:r>
      <w:r w:rsidR="007B73B8">
        <w:rPr>
          <w:rFonts w:ascii="Calibri" w:hAnsi="Calibri" w:cs="Calibri"/>
          <w:i w:val="0"/>
          <w:iCs w:val="0"/>
          <w:color w:val="000000"/>
          <w:sz w:val="24"/>
          <w:szCs w:val="24"/>
        </w:rPr>
        <w:instrText xml:space="preserve"> SEQ Figure \* ARABIC \s 2 </w:instrText>
      </w:r>
      <w:r w:rsidR="007B73B8">
        <w:rPr>
          <w:rFonts w:ascii="Calibri" w:hAnsi="Calibri" w:cs="Calibri"/>
          <w:i w:val="0"/>
          <w:iCs w:val="0"/>
          <w:color w:val="000000"/>
          <w:sz w:val="24"/>
          <w:szCs w:val="24"/>
        </w:rPr>
        <w:fldChar w:fldCharType="separate"/>
      </w:r>
      <w:r w:rsidR="00D07291">
        <w:rPr>
          <w:rFonts w:ascii="Calibri" w:hAnsi="Calibri" w:cs="Calibri"/>
          <w:i w:val="0"/>
          <w:iCs w:val="0"/>
          <w:noProof/>
          <w:color w:val="000000"/>
          <w:sz w:val="24"/>
          <w:szCs w:val="24"/>
        </w:rPr>
        <w:t>8</w:t>
      </w:r>
      <w:r w:rsidR="007B73B8">
        <w:rPr>
          <w:rFonts w:ascii="Calibri" w:hAnsi="Calibri" w:cs="Calibri"/>
          <w:i w:val="0"/>
          <w:iCs w:val="0"/>
          <w:color w:val="000000"/>
          <w:sz w:val="24"/>
          <w:szCs w:val="24"/>
        </w:rPr>
        <w:fldChar w:fldCharType="end"/>
      </w:r>
      <w:bookmarkEnd w:id="1033"/>
      <w:r w:rsidRPr="008560E4">
        <w:rPr>
          <w:rFonts w:ascii="Calibri" w:hAnsi="Calibri" w:cs="Calibri"/>
          <w:i w:val="0"/>
          <w:iCs w:val="0"/>
          <w:color w:val="000000"/>
          <w:sz w:val="24"/>
          <w:szCs w:val="24"/>
        </w:rPr>
        <w:t xml:space="preserve"> : </w:t>
      </w:r>
      <w:r>
        <w:rPr>
          <w:rFonts w:ascii="Calibri" w:hAnsi="Calibri" w:cs="Calibri"/>
          <w:i w:val="0"/>
          <w:iCs w:val="0"/>
          <w:color w:val="000000"/>
          <w:sz w:val="24"/>
          <w:szCs w:val="24"/>
        </w:rPr>
        <w:t>Diagramme</w:t>
      </w:r>
      <w:r w:rsidRPr="008560E4">
        <w:rPr>
          <w:rFonts w:ascii="Calibri" w:hAnsi="Calibri" w:cs="Calibri"/>
          <w:i w:val="0"/>
          <w:iCs w:val="0"/>
          <w:color w:val="000000"/>
          <w:sz w:val="24"/>
          <w:szCs w:val="24"/>
        </w:rPr>
        <w:t xml:space="preserve"> de stabilité de</w:t>
      </w:r>
      <w:r>
        <w:rPr>
          <w:rFonts w:ascii="Calibri" w:hAnsi="Calibri" w:cs="Calibri"/>
          <w:i w:val="0"/>
          <w:iCs w:val="0"/>
          <w:color w:val="000000"/>
          <w:sz w:val="24"/>
          <w:szCs w:val="24"/>
        </w:rPr>
        <w:t xml:space="preserve"> l’effet Morton (</w:t>
      </w:r>
      <w:r w:rsidRPr="00DC2610">
        <w:rPr>
          <w:rFonts w:ascii="Calibri" w:hAnsi="Calibri" w:cs="Calibri"/>
          <w:i w:val="0"/>
          <w:iCs w:val="0"/>
          <w:color w:val="000000"/>
          <w:sz w:val="24"/>
          <w:szCs w:val="24"/>
        </w:rPr>
        <w:t xml:space="preserve">rotor Faulkner, </w:t>
      </w:r>
      <w:proofErr w:type="spellStart"/>
      <w:r w:rsidRPr="00DC2610">
        <w:rPr>
          <w:rFonts w:ascii="Calibri" w:hAnsi="Calibri" w:cs="Calibri"/>
          <w:i w:val="0"/>
          <w:iCs w:val="0"/>
          <w:color w:val="000000"/>
          <w:sz w:val="24"/>
          <w:szCs w:val="24"/>
        </w:rPr>
        <w:t>Strong</w:t>
      </w:r>
      <w:proofErr w:type="spellEnd"/>
      <w:r w:rsidRPr="00DC2610">
        <w:rPr>
          <w:rFonts w:ascii="Calibri" w:hAnsi="Calibri" w:cs="Calibri"/>
          <w:i w:val="0"/>
          <w:iCs w:val="0"/>
          <w:color w:val="000000"/>
          <w:sz w:val="24"/>
          <w:szCs w:val="24"/>
        </w:rPr>
        <w:t xml:space="preserve"> et Kirk</w:t>
      </w:r>
      <w:r w:rsidRPr="008560E4">
        <w:rPr>
          <w:rFonts w:ascii="Calibri" w:hAnsi="Calibri" w:cs="Calibri"/>
          <w:i w:val="0"/>
          <w:iCs w:val="0"/>
          <w:color w:val="000000"/>
          <w:sz w:val="24"/>
          <w:szCs w:val="24"/>
        </w:rPr>
        <w:t>)</w:t>
      </w:r>
    </w:p>
    <w:p w14:paraId="112B627B" w14:textId="77777777" w:rsidR="000E4C36" w:rsidRDefault="000E4C36">
      <w:pPr>
        <w:overflowPunct/>
        <w:autoSpaceDE/>
        <w:autoSpaceDN/>
        <w:adjustRightInd/>
        <w:spacing w:after="160" w:line="259" w:lineRule="auto"/>
        <w:jc w:val="left"/>
        <w:textAlignment w:val="auto"/>
      </w:pPr>
    </w:p>
    <w:p w14:paraId="35371E4D" w14:textId="77777777" w:rsidR="000E4C36" w:rsidRDefault="000E4C36" w:rsidP="00C53D08">
      <w:pPr>
        <w:pStyle w:val="Titre2"/>
        <w:ind w:left="709"/>
        <w:rPr>
          <w:lang w:eastAsia="zh-CN"/>
        </w:rPr>
      </w:pPr>
      <w:bookmarkStart w:id="1034" w:name="_Toc535252199"/>
      <w:r>
        <w:rPr>
          <w:lang w:eastAsia="zh-CN"/>
        </w:rPr>
        <w:t>Solutions de l’effet Morton instable</w:t>
      </w:r>
      <w:bookmarkEnd w:id="1034"/>
    </w:p>
    <w:p w14:paraId="1E923476" w14:textId="77777777" w:rsidR="000E4C36" w:rsidRDefault="000E4C36" w:rsidP="000E4C36">
      <w:pPr>
        <w:rPr>
          <w:szCs w:val="22"/>
          <w:lang w:eastAsia="zh-CN"/>
        </w:rPr>
      </w:pPr>
    </w:p>
    <w:p w14:paraId="69F34717" w14:textId="01C72209" w:rsidR="000E4C36" w:rsidRDefault="000E4C36" w:rsidP="00CD7D15">
      <w:pPr>
        <w:spacing w:line="360" w:lineRule="auto"/>
        <w:ind w:firstLine="708"/>
        <w:rPr>
          <w:szCs w:val="22"/>
          <w:lang w:eastAsia="zh-CN"/>
        </w:rPr>
      </w:pPr>
      <w:r>
        <w:rPr>
          <w:szCs w:val="22"/>
          <w:lang w:eastAsia="zh-CN"/>
        </w:rPr>
        <w:t xml:space="preserve">La méthode de l’analyse </w:t>
      </w:r>
      <w:r w:rsidR="00CD7D15">
        <w:rPr>
          <w:szCs w:val="22"/>
          <w:lang w:eastAsia="zh-CN"/>
        </w:rPr>
        <w:t>de la stabilité</w:t>
      </w:r>
      <w:r>
        <w:rPr>
          <w:szCs w:val="22"/>
          <w:lang w:eastAsia="zh-CN"/>
        </w:rPr>
        <w:t xml:space="preserve"> de l’effet Morton servit à quantifier le risque du déclenchement de l’effet Morton instable sur les machines. Quand l’indicateur de l’effet Morton est supérieur à 1 (</w:t>
      </w:r>
      <m:oMath>
        <m:r>
          <w:rPr>
            <w:rFonts w:ascii="Cambria Math" w:hAnsi="Cambria Math"/>
            <w:szCs w:val="22"/>
            <w:lang w:eastAsia="zh-CN"/>
          </w:rPr>
          <m:t>ς&gt;1</m:t>
        </m:r>
      </m:oMath>
      <w:r>
        <w:rPr>
          <w:szCs w:val="22"/>
          <w:lang w:eastAsia="zh-CN"/>
        </w:rPr>
        <w:t xml:space="preserve">), les mesures de prévention devraient être prises pour éviter l’instabilité provoquée par cet effet. Des solutions empiriques et pragmatiques ont été découvertes et utilisée pour éviter l’effet Morton instable dans la littérature. Cependant, ces solutions ne sont pas </w:t>
      </w:r>
      <w:r w:rsidR="002F44B5">
        <w:rPr>
          <w:szCs w:val="22"/>
          <w:lang w:eastAsia="zh-CN"/>
        </w:rPr>
        <w:t>généralisées (systématisées ? ou universalisées ?)</w:t>
      </w:r>
      <w:r>
        <w:rPr>
          <w:szCs w:val="22"/>
          <w:lang w:eastAsia="zh-CN"/>
        </w:rPr>
        <w:t xml:space="preserve"> et elles sont valables uniquement sur les cas individuels. Pour mieux comprendre </w:t>
      </w:r>
      <w:r w:rsidR="00794256">
        <w:rPr>
          <w:szCs w:val="22"/>
          <w:lang w:eastAsia="zh-CN"/>
        </w:rPr>
        <w:t xml:space="preserve">l’effet Morton </w:t>
      </w:r>
      <w:r>
        <w:rPr>
          <w:szCs w:val="22"/>
          <w:lang w:eastAsia="zh-CN"/>
        </w:rPr>
        <w:t>et ensuite proposer des nouvelles préventions pour é</w:t>
      </w:r>
      <w:r w:rsidR="00794256">
        <w:rPr>
          <w:szCs w:val="22"/>
          <w:lang w:eastAsia="zh-CN"/>
        </w:rPr>
        <w:t>viter l’effet Morton instable, c</w:t>
      </w:r>
      <w:r>
        <w:rPr>
          <w:szCs w:val="22"/>
          <w:lang w:eastAsia="zh-CN"/>
        </w:rPr>
        <w:t>es solutions empiriques proposées dans la littérature</w:t>
      </w:r>
      <w:r w:rsidRPr="00364D81">
        <w:rPr>
          <w:szCs w:val="22"/>
          <w:lang w:eastAsia="zh-CN"/>
        </w:rPr>
        <w:t xml:space="preserve"> </w:t>
      </w:r>
      <w:r>
        <w:rPr>
          <w:szCs w:val="22"/>
          <w:lang w:eastAsia="zh-CN"/>
        </w:rPr>
        <w:t xml:space="preserve">sont </w:t>
      </w:r>
      <w:r w:rsidR="00D26599">
        <w:rPr>
          <w:szCs w:val="22"/>
          <w:lang w:eastAsia="zh-CN"/>
        </w:rPr>
        <w:t xml:space="preserve">analysées qualitativement </w:t>
      </w:r>
      <w:r>
        <w:rPr>
          <w:szCs w:val="22"/>
          <w:lang w:eastAsia="zh-CN"/>
        </w:rPr>
        <w:t xml:space="preserve">en appuyant sur les coefficients d’influence </w:t>
      </w:r>
      <m:oMath>
        <m:r>
          <m:rPr>
            <m:sty m:val="bi"/>
          </m:rPr>
          <w:rPr>
            <w:rFonts w:ascii="Cambria Math" w:hAnsi="Cambria Math"/>
            <w:szCs w:val="22"/>
            <w:lang w:eastAsia="zh-CN"/>
          </w:rPr>
          <m:t>A,B,C</m:t>
        </m:r>
      </m:oMath>
      <w:r>
        <w:rPr>
          <w:b/>
          <w:szCs w:val="22"/>
          <w:lang w:eastAsia="zh-CN"/>
        </w:rPr>
        <w:t xml:space="preserve"> </w:t>
      </w:r>
      <w:r w:rsidRPr="005D6FD0">
        <w:rPr>
          <w:szCs w:val="22"/>
          <w:lang w:eastAsia="zh-CN"/>
        </w:rPr>
        <w:t>dans cette section</w:t>
      </w:r>
      <w:r>
        <w:rPr>
          <w:szCs w:val="22"/>
          <w:lang w:eastAsia="zh-CN"/>
        </w:rPr>
        <w:t xml:space="preserve">. </w:t>
      </w:r>
    </w:p>
    <w:p w14:paraId="34FB2E59" w14:textId="6E2A1DD4" w:rsidR="000E4C36" w:rsidRDefault="000E4C36" w:rsidP="00C53D08">
      <w:pPr>
        <w:pStyle w:val="Titre3"/>
        <w:ind w:left="709"/>
        <w:rPr>
          <w:lang w:eastAsia="zh-CN"/>
        </w:rPr>
      </w:pPr>
      <w:bookmarkStart w:id="1035" w:name="_Toc535252200"/>
      <w:r>
        <w:rPr>
          <w:lang w:eastAsia="zh-CN"/>
        </w:rPr>
        <w:t xml:space="preserve">Comparaison quantitative des coefficients d’influence </w:t>
      </w:r>
      <m:oMath>
        <m:r>
          <m:rPr>
            <m:sty m:val="bi"/>
          </m:rPr>
          <w:rPr>
            <w:rFonts w:ascii="Cambria Math" w:hAnsi="Cambria Math"/>
            <w:lang w:eastAsia="zh-CN"/>
          </w:rPr>
          <m:t>ABC</m:t>
        </m:r>
      </m:oMath>
      <w:bookmarkEnd w:id="1035"/>
    </w:p>
    <w:p w14:paraId="232DE2E0" w14:textId="77777777" w:rsidR="000E4C36" w:rsidRPr="00E30F8F" w:rsidRDefault="000E4C36" w:rsidP="000E4C36">
      <w:pPr>
        <w:rPr>
          <w:lang w:eastAsia="zh-CN"/>
        </w:rPr>
      </w:pPr>
    </w:p>
    <w:p w14:paraId="32657D59" w14:textId="029BF3B4" w:rsidR="000E4C36" w:rsidRDefault="000E4C36" w:rsidP="008D5CD4">
      <w:pPr>
        <w:spacing w:line="360" w:lineRule="auto"/>
        <w:ind w:firstLine="708"/>
        <w:rPr>
          <w:szCs w:val="22"/>
        </w:rPr>
      </w:pPr>
      <w:r>
        <w:rPr>
          <w:szCs w:val="22"/>
          <w:lang w:eastAsia="zh-CN"/>
        </w:rPr>
        <w:t xml:space="preserve">Avant d’introduire les solutions empiriques en fonction de chaque coefficient d’influence, une comparaison quantitative de ses modules est d’abord présentée. Cette comparaison permet de </w:t>
      </w:r>
      <w:r>
        <w:rPr>
          <w:szCs w:val="22"/>
          <w:lang w:eastAsia="zh-CN"/>
        </w:rPr>
        <w:lastRenderedPageBreak/>
        <w:t>connaitre la grandeur du module de chaque coefficient</w:t>
      </w:r>
      <w:r w:rsidR="00727572">
        <w:rPr>
          <w:szCs w:val="22"/>
          <w:lang w:eastAsia="zh-CN"/>
        </w:rPr>
        <w:t xml:space="preserve"> et de se rendre en compte ses</w:t>
      </w:r>
      <w:r w:rsidR="00BB74F1">
        <w:rPr>
          <w:szCs w:val="22"/>
          <w:lang w:eastAsia="zh-CN"/>
        </w:rPr>
        <w:t xml:space="preserve"> contribution</w:t>
      </w:r>
      <w:r w:rsidR="00727572">
        <w:rPr>
          <w:szCs w:val="22"/>
          <w:lang w:eastAsia="zh-CN"/>
        </w:rPr>
        <w:t>s</w:t>
      </w:r>
      <w:r w:rsidR="00BB74F1">
        <w:rPr>
          <w:szCs w:val="22"/>
          <w:lang w:eastAsia="zh-CN"/>
        </w:rPr>
        <w:t xml:space="preserve"> à l’effet Morton instable</w:t>
      </w:r>
      <w:r>
        <w:rPr>
          <w:szCs w:val="22"/>
          <w:lang w:eastAsia="zh-CN"/>
        </w:rPr>
        <w:t xml:space="preserve">. </w:t>
      </w:r>
      <w:r>
        <w:rPr>
          <w:szCs w:val="22"/>
        </w:rPr>
        <w:t>P</w:t>
      </w:r>
      <w:r w:rsidRPr="009115DF">
        <w:rPr>
          <w:szCs w:val="22"/>
        </w:rPr>
        <w:t xml:space="preserve">our rendre cette comparaison plus représentative, plusieurs cas d’étude </w:t>
      </w:r>
      <w:r>
        <w:rPr>
          <w:szCs w:val="22"/>
        </w:rPr>
        <w:t>complémentaires</w:t>
      </w:r>
      <w:r w:rsidRPr="009115DF">
        <w:rPr>
          <w:szCs w:val="22"/>
        </w:rPr>
        <w:t xml:space="preserve"> dans la littérature sont pris en compte</w:t>
      </w:r>
      <w:r>
        <w:rPr>
          <w:szCs w:val="22"/>
        </w:rPr>
        <w:t xml:space="preserve">, à savoir le </w:t>
      </w:r>
      <w:r w:rsidRPr="000C69B5">
        <w:rPr>
          <w:szCs w:val="22"/>
        </w:rPr>
        <w:t>turbodétendeur</w:t>
      </w:r>
      <w:r>
        <w:rPr>
          <w:szCs w:val="22"/>
        </w:rPr>
        <w:t xml:space="preserve"> décrit par </w:t>
      </w:r>
      <w:proofErr w:type="spellStart"/>
      <w:r w:rsidRPr="00FF51F4">
        <w:rPr>
          <w:color w:val="000000"/>
          <w:szCs w:val="22"/>
          <w:lang w:eastAsia="zh-CN"/>
        </w:rPr>
        <w:t>Schmied</w:t>
      </w:r>
      <w:proofErr w:type="spellEnd"/>
      <w:r w:rsidRPr="00FF51F4">
        <w:rPr>
          <w:color w:val="000000"/>
          <w:szCs w:val="22"/>
          <w:lang w:eastAsia="zh-CN"/>
        </w:rPr>
        <w:t xml:space="preserve"> et </w:t>
      </w:r>
      <w:r>
        <w:rPr>
          <w:color w:val="000000"/>
          <w:szCs w:val="22"/>
          <w:lang w:eastAsia="zh-CN"/>
        </w:rPr>
        <w:t>a</w:t>
      </w:r>
      <w:r w:rsidRPr="00FF51F4">
        <w:rPr>
          <w:color w:val="000000"/>
          <w:szCs w:val="22"/>
          <w:lang w:eastAsia="zh-CN"/>
        </w:rPr>
        <w:t>l</w:t>
      </w:r>
      <w:r>
        <w:rPr>
          <w:color w:val="000000"/>
          <w:szCs w:val="22"/>
          <w:lang w:eastAsia="zh-CN"/>
        </w:rPr>
        <w:t xml:space="preserve">. </w:t>
      </w:r>
      <w:r>
        <w:rPr>
          <w:color w:val="000000"/>
          <w:szCs w:val="22"/>
          <w:lang w:eastAsia="zh-CN"/>
        </w:rPr>
        <w:fldChar w:fldCharType="begin"/>
      </w:r>
      <w:r>
        <w:rPr>
          <w:color w:val="000000"/>
          <w:szCs w:val="22"/>
          <w:lang w:eastAsia="zh-CN"/>
        </w:rPr>
        <w:instrText xml:space="preserve"> REF _Ref523090891 \r \h </w:instrText>
      </w:r>
      <w:r>
        <w:rPr>
          <w:color w:val="000000"/>
          <w:szCs w:val="22"/>
          <w:lang w:eastAsia="zh-CN"/>
        </w:rPr>
      </w:r>
      <w:r>
        <w:rPr>
          <w:color w:val="000000"/>
          <w:szCs w:val="22"/>
          <w:lang w:eastAsia="zh-CN"/>
        </w:rPr>
        <w:fldChar w:fldCharType="separate"/>
      </w:r>
      <w:r w:rsidR="00D07291">
        <w:rPr>
          <w:color w:val="000000"/>
          <w:szCs w:val="22"/>
          <w:lang w:eastAsia="zh-CN"/>
        </w:rPr>
        <w:t>[62]</w:t>
      </w:r>
      <w:r>
        <w:rPr>
          <w:color w:val="000000"/>
          <w:szCs w:val="22"/>
          <w:lang w:eastAsia="zh-CN"/>
        </w:rPr>
        <w:fldChar w:fldCharType="end"/>
      </w:r>
      <w:r>
        <w:rPr>
          <w:color w:val="000000"/>
          <w:szCs w:val="22"/>
          <w:lang w:eastAsia="zh-CN"/>
        </w:rPr>
        <w:t> </w:t>
      </w:r>
      <w:r>
        <w:rPr>
          <w:szCs w:val="22"/>
        </w:rPr>
        <w:t xml:space="preserve">; le rotor symétrique décrit par Keogh et Morton </w:t>
      </w:r>
      <w:r>
        <w:rPr>
          <w:szCs w:val="22"/>
        </w:rPr>
        <w:fldChar w:fldCharType="begin"/>
      </w:r>
      <w:r>
        <w:rPr>
          <w:szCs w:val="22"/>
        </w:rPr>
        <w:instrText xml:space="preserve"> REF _Ref523082734 \r \h </w:instrText>
      </w:r>
      <w:r>
        <w:rPr>
          <w:szCs w:val="22"/>
        </w:rPr>
      </w:r>
      <w:r>
        <w:rPr>
          <w:szCs w:val="22"/>
        </w:rPr>
        <w:fldChar w:fldCharType="separate"/>
      </w:r>
      <w:r w:rsidR="00D07291">
        <w:rPr>
          <w:szCs w:val="22"/>
        </w:rPr>
        <w:t>[63]</w:t>
      </w:r>
      <w:r>
        <w:rPr>
          <w:szCs w:val="22"/>
        </w:rPr>
        <w:fldChar w:fldCharType="end"/>
      </w:r>
      <w:r>
        <w:rPr>
          <w:szCs w:val="22"/>
        </w:rPr>
        <w:t xml:space="preserve"> ; un rotor expérimental sous plusieurs configurations W1, W2 et W3 présenté par </w:t>
      </w:r>
      <w:proofErr w:type="spellStart"/>
      <w:r>
        <w:rPr>
          <w:szCs w:val="22"/>
        </w:rPr>
        <w:t>Panara</w:t>
      </w:r>
      <w:proofErr w:type="spellEnd"/>
      <w:r>
        <w:rPr>
          <w:szCs w:val="22"/>
        </w:rPr>
        <w:t xml:space="preserve"> et al.</w:t>
      </w:r>
      <w:r w:rsidRPr="001F5F98">
        <w:rPr>
          <w:szCs w:val="22"/>
        </w:rPr>
        <w:t xml:space="preserve"> </w:t>
      </w:r>
      <w:r>
        <w:rPr>
          <w:szCs w:val="22"/>
        </w:rPr>
        <w:fldChar w:fldCharType="begin"/>
      </w:r>
      <w:r>
        <w:rPr>
          <w:szCs w:val="22"/>
        </w:rPr>
        <w:instrText xml:space="preserve"> REF _Ref523415513 \r \h </w:instrText>
      </w:r>
      <w:r>
        <w:rPr>
          <w:szCs w:val="22"/>
        </w:rPr>
      </w:r>
      <w:r>
        <w:rPr>
          <w:szCs w:val="22"/>
        </w:rPr>
        <w:fldChar w:fldCharType="separate"/>
      </w:r>
      <w:r w:rsidR="00D07291">
        <w:rPr>
          <w:szCs w:val="22"/>
        </w:rPr>
        <w:t>[65]</w:t>
      </w:r>
      <w:r>
        <w:rPr>
          <w:szCs w:val="22"/>
        </w:rPr>
        <w:fldChar w:fldCharType="end"/>
      </w:r>
      <w:r>
        <w:rPr>
          <w:szCs w:val="22"/>
        </w:rPr>
        <w:t xml:space="preserve">. Les coefficients d’influence sont </w:t>
      </w:r>
      <w:r w:rsidR="00727572">
        <w:rPr>
          <w:szCs w:val="22"/>
        </w:rPr>
        <w:t>obtenus</w:t>
      </w:r>
      <w:r>
        <w:rPr>
          <w:szCs w:val="22"/>
        </w:rPr>
        <w:t xml:space="preserve"> directement </w:t>
      </w:r>
      <w:r w:rsidR="00727572">
        <w:rPr>
          <w:szCs w:val="22"/>
        </w:rPr>
        <w:t>à partir des résultats présentés dans les</w:t>
      </w:r>
      <w:r>
        <w:rPr>
          <w:szCs w:val="22"/>
        </w:rPr>
        <w:t xml:space="preserve"> références sans faire appeler aux modèles numériques dans cette thèse. </w:t>
      </w:r>
    </w:p>
    <w:p w14:paraId="72B24166" w14:textId="77777777" w:rsidR="00697F60" w:rsidRDefault="00697F60" w:rsidP="008D5CD4">
      <w:pPr>
        <w:spacing w:line="360" w:lineRule="auto"/>
        <w:ind w:firstLine="708"/>
        <w:rPr>
          <w:szCs w:val="22"/>
        </w:rPr>
      </w:pPr>
    </w:p>
    <w:p w14:paraId="7A868E3A" w14:textId="77777777" w:rsidR="000E4C36" w:rsidRDefault="000E4C36" w:rsidP="000E4C36">
      <w:pPr>
        <w:spacing w:line="360" w:lineRule="auto"/>
        <w:jc w:val="center"/>
        <w:rPr>
          <w:szCs w:val="22"/>
        </w:rPr>
      </w:pPr>
      <w:r>
        <w:rPr>
          <w:noProof/>
          <w:szCs w:val="22"/>
          <w:lang w:eastAsia="zh-CN"/>
        </w:rPr>
        <w:drawing>
          <wp:inline distT="0" distB="0" distL="0" distR="0" wp14:anchorId="36883716" wp14:editId="485A18E8">
            <wp:extent cx="3528000" cy="2016000"/>
            <wp:effectExtent l="0" t="0" r="0" b="3810"/>
            <wp:docPr id="149" name="Imag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528000" cy="2016000"/>
                    </a:xfrm>
                    <a:prstGeom prst="rect">
                      <a:avLst/>
                    </a:prstGeom>
                    <a:noFill/>
                  </pic:spPr>
                </pic:pic>
              </a:graphicData>
            </a:graphic>
          </wp:inline>
        </w:drawing>
      </w:r>
    </w:p>
    <w:p w14:paraId="170B518A" w14:textId="77777777" w:rsidR="000E4C36" w:rsidRDefault="000E4C36" w:rsidP="000E4C36">
      <w:pPr>
        <w:spacing w:line="360" w:lineRule="auto"/>
        <w:jc w:val="center"/>
        <w:rPr>
          <w:szCs w:val="22"/>
        </w:rPr>
      </w:pPr>
      <w:r>
        <w:rPr>
          <w:noProof/>
          <w:szCs w:val="22"/>
          <w:lang w:eastAsia="zh-CN"/>
        </w:rPr>
        <w:drawing>
          <wp:inline distT="0" distB="0" distL="0" distR="0" wp14:anchorId="3D8CBA47" wp14:editId="437A596B">
            <wp:extent cx="3528000" cy="2016000"/>
            <wp:effectExtent l="0" t="0" r="0" b="3810"/>
            <wp:docPr id="150" name="Imag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528000" cy="2016000"/>
                    </a:xfrm>
                    <a:prstGeom prst="rect">
                      <a:avLst/>
                    </a:prstGeom>
                    <a:noFill/>
                  </pic:spPr>
                </pic:pic>
              </a:graphicData>
            </a:graphic>
          </wp:inline>
        </w:drawing>
      </w:r>
    </w:p>
    <w:p w14:paraId="2843E863" w14:textId="77777777" w:rsidR="000E4C36" w:rsidRPr="00C65620" w:rsidRDefault="000E4C36" w:rsidP="000E4C36">
      <w:pPr>
        <w:spacing w:line="360" w:lineRule="auto"/>
        <w:jc w:val="center"/>
        <w:rPr>
          <w:szCs w:val="22"/>
        </w:rPr>
      </w:pPr>
      <w:r>
        <w:rPr>
          <w:noProof/>
          <w:szCs w:val="22"/>
          <w:lang w:eastAsia="zh-CN"/>
        </w:rPr>
        <w:drawing>
          <wp:inline distT="0" distB="0" distL="0" distR="0" wp14:anchorId="6F9279EF" wp14:editId="47C52F3E">
            <wp:extent cx="3520800" cy="2016000"/>
            <wp:effectExtent l="0" t="0" r="3810" b="3810"/>
            <wp:docPr id="143" name="Imag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520800" cy="2016000"/>
                    </a:xfrm>
                    <a:prstGeom prst="rect">
                      <a:avLst/>
                    </a:prstGeom>
                    <a:noFill/>
                  </pic:spPr>
                </pic:pic>
              </a:graphicData>
            </a:graphic>
          </wp:inline>
        </w:drawing>
      </w:r>
    </w:p>
    <w:p w14:paraId="5036DBDB" w14:textId="1B806CD1" w:rsidR="000E4C36" w:rsidRDefault="000E4C36" w:rsidP="00BE7862">
      <w:pPr>
        <w:pStyle w:val="Lgende"/>
        <w:jc w:val="center"/>
        <w:rPr>
          <w:rFonts w:ascii="Calibri" w:hAnsi="Calibri" w:cs="Calibri"/>
          <w:i w:val="0"/>
          <w:iCs w:val="0"/>
          <w:noProof/>
          <w:color w:val="000000"/>
          <w:sz w:val="24"/>
          <w:szCs w:val="24"/>
        </w:rPr>
      </w:pPr>
      <w:bookmarkStart w:id="1036" w:name="_Ref532235910"/>
      <w:r w:rsidRPr="00AF4DB1">
        <w:rPr>
          <w:rFonts w:ascii="Calibri" w:hAnsi="Calibri" w:cs="Calibri"/>
          <w:i w:val="0"/>
          <w:iCs w:val="0"/>
          <w:noProof/>
          <w:color w:val="000000"/>
          <w:sz w:val="24"/>
          <w:szCs w:val="24"/>
        </w:rPr>
        <w:t xml:space="preserve">Figure </w:t>
      </w:r>
      <w:r w:rsidR="007B73B8">
        <w:rPr>
          <w:rFonts w:ascii="Calibri" w:hAnsi="Calibri" w:cs="Calibri"/>
          <w:i w:val="0"/>
          <w:iCs w:val="0"/>
          <w:noProof/>
          <w:color w:val="000000"/>
          <w:sz w:val="24"/>
          <w:szCs w:val="24"/>
        </w:rPr>
        <w:fldChar w:fldCharType="begin"/>
      </w:r>
      <w:r w:rsidR="007B73B8">
        <w:rPr>
          <w:rFonts w:ascii="Calibri" w:hAnsi="Calibri" w:cs="Calibri"/>
          <w:i w:val="0"/>
          <w:iCs w:val="0"/>
          <w:noProof/>
          <w:color w:val="000000"/>
          <w:sz w:val="24"/>
          <w:szCs w:val="24"/>
        </w:rPr>
        <w:instrText xml:space="preserve"> STYLEREF 2 \s </w:instrText>
      </w:r>
      <w:r w:rsidR="007B73B8">
        <w:rPr>
          <w:rFonts w:ascii="Calibri" w:hAnsi="Calibri" w:cs="Calibri"/>
          <w:i w:val="0"/>
          <w:iCs w:val="0"/>
          <w:noProof/>
          <w:color w:val="000000"/>
          <w:sz w:val="24"/>
          <w:szCs w:val="24"/>
        </w:rPr>
        <w:fldChar w:fldCharType="separate"/>
      </w:r>
      <w:r w:rsidR="00D07291">
        <w:rPr>
          <w:rFonts w:ascii="Calibri" w:hAnsi="Calibri" w:cs="Calibri"/>
          <w:i w:val="0"/>
          <w:iCs w:val="0"/>
          <w:noProof/>
          <w:color w:val="000000"/>
          <w:sz w:val="24"/>
          <w:szCs w:val="24"/>
        </w:rPr>
        <w:t>5.4</w:t>
      </w:r>
      <w:r w:rsidR="007B73B8">
        <w:rPr>
          <w:rFonts w:ascii="Calibri" w:hAnsi="Calibri" w:cs="Calibri"/>
          <w:i w:val="0"/>
          <w:iCs w:val="0"/>
          <w:noProof/>
          <w:color w:val="000000"/>
          <w:sz w:val="24"/>
          <w:szCs w:val="24"/>
        </w:rPr>
        <w:fldChar w:fldCharType="end"/>
      </w:r>
      <w:r w:rsidR="007B73B8">
        <w:rPr>
          <w:rFonts w:ascii="Calibri" w:hAnsi="Calibri" w:cs="Calibri"/>
          <w:i w:val="0"/>
          <w:iCs w:val="0"/>
          <w:noProof/>
          <w:color w:val="000000"/>
          <w:sz w:val="24"/>
          <w:szCs w:val="24"/>
        </w:rPr>
        <w:noBreakHyphen/>
      </w:r>
      <w:r w:rsidR="007B73B8">
        <w:rPr>
          <w:rFonts w:ascii="Calibri" w:hAnsi="Calibri" w:cs="Calibri"/>
          <w:i w:val="0"/>
          <w:iCs w:val="0"/>
          <w:noProof/>
          <w:color w:val="000000"/>
          <w:sz w:val="24"/>
          <w:szCs w:val="24"/>
        </w:rPr>
        <w:fldChar w:fldCharType="begin"/>
      </w:r>
      <w:r w:rsidR="007B73B8">
        <w:rPr>
          <w:rFonts w:ascii="Calibri" w:hAnsi="Calibri" w:cs="Calibri"/>
          <w:i w:val="0"/>
          <w:iCs w:val="0"/>
          <w:noProof/>
          <w:color w:val="000000"/>
          <w:sz w:val="24"/>
          <w:szCs w:val="24"/>
        </w:rPr>
        <w:instrText xml:space="preserve"> SEQ Figure \* ARABIC \s 2 </w:instrText>
      </w:r>
      <w:r w:rsidR="007B73B8">
        <w:rPr>
          <w:rFonts w:ascii="Calibri" w:hAnsi="Calibri" w:cs="Calibri"/>
          <w:i w:val="0"/>
          <w:iCs w:val="0"/>
          <w:noProof/>
          <w:color w:val="000000"/>
          <w:sz w:val="24"/>
          <w:szCs w:val="24"/>
        </w:rPr>
        <w:fldChar w:fldCharType="separate"/>
      </w:r>
      <w:r w:rsidR="00D07291">
        <w:rPr>
          <w:rFonts w:ascii="Calibri" w:hAnsi="Calibri" w:cs="Calibri"/>
          <w:i w:val="0"/>
          <w:iCs w:val="0"/>
          <w:noProof/>
          <w:color w:val="000000"/>
          <w:sz w:val="24"/>
          <w:szCs w:val="24"/>
        </w:rPr>
        <w:t>1</w:t>
      </w:r>
      <w:r w:rsidR="007B73B8">
        <w:rPr>
          <w:rFonts w:ascii="Calibri" w:hAnsi="Calibri" w:cs="Calibri"/>
          <w:i w:val="0"/>
          <w:iCs w:val="0"/>
          <w:noProof/>
          <w:color w:val="000000"/>
          <w:sz w:val="24"/>
          <w:szCs w:val="24"/>
        </w:rPr>
        <w:fldChar w:fldCharType="end"/>
      </w:r>
      <w:bookmarkEnd w:id="1036"/>
      <w:r>
        <w:rPr>
          <w:rFonts w:ascii="Calibri" w:hAnsi="Calibri" w:cs="Calibri"/>
          <w:i w:val="0"/>
          <w:iCs w:val="0"/>
          <w:noProof/>
          <w:color w:val="000000"/>
          <w:sz w:val="24"/>
          <w:szCs w:val="24"/>
        </w:rPr>
        <w:t> : Comparaison des coefficients d’influence de l’effet Morton entre les cas d’études</w:t>
      </w:r>
    </w:p>
    <w:p w14:paraId="639D3BBF" w14:textId="77777777" w:rsidR="000E4C36" w:rsidRDefault="000E4C36" w:rsidP="000E4C36">
      <w:pPr>
        <w:keepNext/>
        <w:jc w:val="center"/>
      </w:pPr>
      <w:r>
        <w:rPr>
          <w:noProof/>
          <w:lang w:eastAsia="zh-CN"/>
        </w:rPr>
        <w:lastRenderedPageBreak/>
        <w:drawing>
          <wp:inline distT="0" distB="0" distL="0" distR="0" wp14:anchorId="3B93B56A" wp14:editId="616B68B7">
            <wp:extent cx="4314805" cy="2464905"/>
            <wp:effectExtent l="0" t="0" r="0" b="0"/>
            <wp:docPr id="151" name="Imag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318452" cy="2466988"/>
                    </a:xfrm>
                    <a:prstGeom prst="rect">
                      <a:avLst/>
                    </a:prstGeom>
                    <a:noFill/>
                  </pic:spPr>
                </pic:pic>
              </a:graphicData>
            </a:graphic>
          </wp:inline>
        </w:drawing>
      </w:r>
    </w:p>
    <w:p w14:paraId="2209EA67" w14:textId="63D39006" w:rsidR="000E4C36" w:rsidRPr="005406A4" w:rsidRDefault="000E4C36" w:rsidP="000E4C36">
      <w:pPr>
        <w:pStyle w:val="Lgende"/>
        <w:jc w:val="center"/>
        <w:rPr>
          <w:rFonts w:ascii="Calibri" w:hAnsi="Calibri" w:cs="Calibri"/>
          <w:i w:val="0"/>
          <w:iCs w:val="0"/>
          <w:noProof/>
          <w:color w:val="000000"/>
          <w:sz w:val="24"/>
          <w:szCs w:val="24"/>
        </w:rPr>
      </w:pPr>
      <w:bookmarkStart w:id="1037" w:name="_Ref532235878"/>
      <w:r w:rsidRPr="005406A4">
        <w:rPr>
          <w:rFonts w:ascii="Calibri" w:hAnsi="Calibri" w:cs="Calibri"/>
          <w:i w:val="0"/>
          <w:iCs w:val="0"/>
          <w:noProof/>
          <w:color w:val="000000"/>
          <w:sz w:val="24"/>
          <w:szCs w:val="24"/>
        </w:rPr>
        <w:t xml:space="preserve">Figure </w:t>
      </w:r>
      <w:r w:rsidR="007B73B8">
        <w:rPr>
          <w:rFonts w:ascii="Calibri" w:hAnsi="Calibri" w:cs="Calibri"/>
          <w:i w:val="0"/>
          <w:iCs w:val="0"/>
          <w:noProof/>
          <w:color w:val="000000"/>
          <w:sz w:val="24"/>
          <w:szCs w:val="24"/>
        </w:rPr>
        <w:fldChar w:fldCharType="begin"/>
      </w:r>
      <w:r w:rsidR="007B73B8">
        <w:rPr>
          <w:rFonts w:ascii="Calibri" w:hAnsi="Calibri" w:cs="Calibri"/>
          <w:i w:val="0"/>
          <w:iCs w:val="0"/>
          <w:noProof/>
          <w:color w:val="000000"/>
          <w:sz w:val="24"/>
          <w:szCs w:val="24"/>
        </w:rPr>
        <w:instrText xml:space="preserve"> STYLEREF 2 \s </w:instrText>
      </w:r>
      <w:r w:rsidR="007B73B8">
        <w:rPr>
          <w:rFonts w:ascii="Calibri" w:hAnsi="Calibri" w:cs="Calibri"/>
          <w:i w:val="0"/>
          <w:iCs w:val="0"/>
          <w:noProof/>
          <w:color w:val="000000"/>
          <w:sz w:val="24"/>
          <w:szCs w:val="24"/>
        </w:rPr>
        <w:fldChar w:fldCharType="separate"/>
      </w:r>
      <w:r w:rsidR="00D07291">
        <w:rPr>
          <w:rFonts w:ascii="Calibri" w:hAnsi="Calibri" w:cs="Calibri"/>
          <w:i w:val="0"/>
          <w:iCs w:val="0"/>
          <w:noProof/>
          <w:color w:val="000000"/>
          <w:sz w:val="24"/>
          <w:szCs w:val="24"/>
        </w:rPr>
        <w:t>5.4</w:t>
      </w:r>
      <w:r w:rsidR="007B73B8">
        <w:rPr>
          <w:rFonts w:ascii="Calibri" w:hAnsi="Calibri" w:cs="Calibri"/>
          <w:i w:val="0"/>
          <w:iCs w:val="0"/>
          <w:noProof/>
          <w:color w:val="000000"/>
          <w:sz w:val="24"/>
          <w:szCs w:val="24"/>
        </w:rPr>
        <w:fldChar w:fldCharType="end"/>
      </w:r>
      <w:r w:rsidR="007B73B8">
        <w:rPr>
          <w:rFonts w:ascii="Calibri" w:hAnsi="Calibri" w:cs="Calibri"/>
          <w:i w:val="0"/>
          <w:iCs w:val="0"/>
          <w:noProof/>
          <w:color w:val="000000"/>
          <w:sz w:val="24"/>
          <w:szCs w:val="24"/>
        </w:rPr>
        <w:noBreakHyphen/>
      </w:r>
      <w:r w:rsidR="007B73B8">
        <w:rPr>
          <w:rFonts w:ascii="Calibri" w:hAnsi="Calibri" w:cs="Calibri"/>
          <w:i w:val="0"/>
          <w:iCs w:val="0"/>
          <w:noProof/>
          <w:color w:val="000000"/>
          <w:sz w:val="24"/>
          <w:szCs w:val="24"/>
        </w:rPr>
        <w:fldChar w:fldCharType="begin"/>
      </w:r>
      <w:r w:rsidR="007B73B8">
        <w:rPr>
          <w:rFonts w:ascii="Calibri" w:hAnsi="Calibri" w:cs="Calibri"/>
          <w:i w:val="0"/>
          <w:iCs w:val="0"/>
          <w:noProof/>
          <w:color w:val="000000"/>
          <w:sz w:val="24"/>
          <w:szCs w:val="24"/>
        </w:rPr>
        <w:instrText xml:space="preserve"> SEQ Figure \* ARABIC \s 2 </w:instrText>
      </w:r>
      <w:r w:rsidR="007B73B8">
        <w:rPr>
          <w:rFonts w:ascii="Calibri" w:hAnsi="Calibri" w:cs="Calibri"/>
          <w:i w:val="0"/>
          <w:iCs w:val="0"/>
          <w:noProof/>
          <w:color w:val="000000"/>
          <w:sz w:val="24"/>
          <w:szCs w:val="24"/>
        </w:rPr>
        <w:fldChar w:fldCharType="separate"/>
      </w:r>
      <w:r w:rsidR="00D07291">
        <w:rPr>
          <w:rFonts w:ascii="Calibri" w:hAnsi="Calibri" w:cs="Calibri"/>
          <w:i w:val="0"/>
          <w:iCs w:val="0"/>
          <w:noProof/>
          <w:color w:val="000000"/>
          <w:sz w:val="24"/>
          <w:szCs w:val="24"/>
        </w:rPr>
        <w:t>2</w:t>
      </w:r>
      <w:r w:rsidR="007B73B8">
        <w:rPr>
          <w:rFonts w:ascii="Calibri" w:hAnsi="Calibri" w:cs="Calibri"/>
          <w:i w:val="0"/>
          <w:iCs w:val="0"/>
          <w:noProof/>
          <w:color w:val="000000"/>
          <w:sz w:val="24"/>
          <w:szCs w:val="24"/>
        </w:rPr>
        <w:fldChar w:fldCharType="end"/>
      </w:r>
      <w:bookmarkEnd w:id="1037"/>
      <w:r>
        <w:rPr>
          <w:rFonts w:ascii="Calibri" w:hAnsi="Calibri" w:cs="Calibri"/>
          <w:i w:val="0"/>
          <w:iCs w:val="0"/>
          <w:noProof/>
          <w:color w:val="000000"/>
          <w:sz w:val="24"/>
          <w:szCs w:val="24"/>
        </w:rPr>
        <w:t xml:space="preserve"> : Résultat de l’analyse de l’effet Morton des cas </w:t>
      </w:r>
    </w:p>
    <w:p w14:paraId="717226FD" w14:textId="64508601" w:rsidR="000E4C36" w:rsidRPr="000E6474" w:rsidRDefault="000E4C36" w:rsidP="00BE7862">
      <w:pPr>
        <w:spacing w:line="360" w:lineRule="auto"/>
        <w:ind w:firstLine="708"/>
        <w:rPr>
          <w:szCs w:val="22"/>
        </w:rPr>
      </w:pPr>
      <w:r w:rsidRPr="000E6474">
        <w:rPr>
          <w:szCs w:val="22"/>
        </w:rPr>
        <w:t>Parmi les cas présenté</w:t>
      </w:r>
      <w:r w:rsidR="003F6BD0">
        <w:rPr>
          <w:szCs w:val="22"/>
        </w:rPr>
        <w:t>s</w:t>
      </w:r>
      <w:r w:rsidRPr="000E6474">
        <w:rPr>
          <w:szCs w:val="22"/>
        </w:rPr>
        <w:t xml:space="preserve">, </w:t>
      </w:r>
      <w:r>
        <w:rPr>
          <w:szCs w:val="22"/>
        </w:rPr>
        <w:t xml:space="preserve">à </w:t>
      </w:r>
      <w:r w:rsidRPr="000E6474">
        <w:rPr>
          <w:szCs w:val="22"/>
        </w:rPr>
        <w:t>part rotor 430mm du Banc de l’Effet Morton(BE</w:t>
      </w:r>
      <w:r>
        <w:rPr>
          <w:szCs w:val="22"/>
        </w:rPr>
        <w:t>M), tous les autres rotors sont signalés de</w:t>
      </w:r>
      <w:r w:rsidRPr="000E6474">
        <w:rPr>
          <w:szCs w:val="22"/>
        </w:rPr>
        <w:t xml:space="preserve"> </w:t>
      </w:r>
      <w:r>
        <w:rPr>
          <w:szCs w:val="22"/>
        </w:rPr>
        <w:t>se comporter avec l’effet Morton instable selon les calculs précédents</w:t>
      </w:r>
      <w:r w:rsidR="003F6BD0">
        <w:rPr>
          <w:szCs w:val="22"/>
        </w:rPr>
        <w:t xml:space="preserve"> ou les références</w:t>
      </w:r>
      <w:r w:rsidRPr="000E6474">
        <w:rPr>
          <w:szCs w:val="22"/>
        </w:rPr>
        <w:t>.</w:t>
      </w:r>
      <w:r>
        <w:rPr>
          <w:szCs w:val="22"/>
        </w:rPr>
        <w:t xml:space="preserve"> </w:t>
      </w:r>
      <w:r w:rsidRPr="000E6474">
        <w:rPr>
          <w:szCs w:val="22"/>
        </w:rPr>
        <w:t>En appuyant sur la comparaison</w:t>
      </w:r>
      <w:r>
        <w:rPr>
          <w:szCs w:val="22"/>
        </w:rPr>
        <w:t xml:space="preserve"> des coefficients d’influence à la </w:t>
      </w:r>
      <w:r w:rsidRPr="00F23EB2">
        <w:rPr>
          <w:b/>
          <w:szCs w:val="22"/>
        </w:rPr>
        <w:fldChar w:fldCharType="begin"/>
      </w:r>
      <w:r w:rsidRPr="00F23EB2">
        <w:rPr>
          <w:b/>
          <w:szCs w:val="22"/>
        </w:rPr>
        <w:instrText xml:space="preserve"> REF _Ref532235910 \h  \* MERGEFORMAT </w:instrText>
      </w:r>
      <w:r w:rsidRPr="00F23EB2">
        <w:rPr>
          <w:b/>
          <w:szCs w:val="22"/>
        </w:rPr>
      </w:r>
      <w:r w:rsidRPr="00F23EB2">
        <w:rPr>
          <w:b/>
          <w:szCs w:val="22"/>
        </w:rPr>
        <w:fldChar w:fldCharType="separate"/>
      </w:r>
      <w:r w:rsidR="00D07291" w:rsidRPr="00D07291">
        <w:rPr>
          <w:b/>
          <w:szCs w:val="22"/>
        </w:rPr>
        <w:t>Figure 5.4</w:t>
      </w:r>
      <w:r w:rsidR="00D07291" w:rsidRPr="00D07291">
        <w:rPr>
          <w:b/>
          <w:szCs w:val="22"/>
        </w:rPr>
        <w:noBreakHyphen/>
        <w:t>1</w:t>
      </w:r>
      <w:r w:rsidRPr="00F23EB2">
        <w:rPr>
          <w:b/>
          <w:szCs w:val="22"/>
        </w:rPr>
        <w:fldChar w:fldCharType="end"/>
      </w:r>
      <w:r w:rsidRPr="000E6474">
        <w:rPr>
          <w:szCs w:val="22"/>
        </w:rPr>
        <w:t>,</w:t>
      </w:r>
      <w:r>
        <w:rPr>
          <w:szCs w:val="22"/>
        </w:rPr>
        <w:t xml:space="preserve"> les trois</w:t>
      </w:r>
      <w:r w:rsidRPr="000E6474">
        <w:rPr>
          <w:szCs w:val="22"/>
        </w:rPr>
        <w:t xml:space="preserve"> remarques intéressantes peuvent être faites :</w:t>
      </w:r>
    </w:p>
    <w:p w14:paraId="434EB33E" w14:textId="4E83FA77" w:rsidR="000E4C36" w:rsidRDefault="000E4C36" w:rsidP="00706BB2">
      <w:pPr>
        <w:pStyle w:val="Paragraphedeliste"/>
        <w:numPr>
          <w:ilvl w:val="0"/>
          <w:numId w:val="22"/>
        </w:numPr>
        <w:spacing w:line="360" w:lineRule="auto"/>
        <w:jc w:val="both"/>
        <w:rPr>
          <w:szCs w:val="22"/>
        </w:rPr>
      </w:pPr>
      <w:r>
        <w:rPr>
          <w:szCs w:val="22"/>
        </w:rPr>
        <w:t>En comparant le rotor 430mm avec les autres cas, malgré une sensibilité importante de la vibration au balourd (le module</w:t>
      </w:r>
      <m:oMath>
        <m:r>
          <w:rPr>
            <w:rFonts w:ascii="Cambria Math" w:hAnsi="Cambria Math"/>
            <w:szCs w:val="22"/>
          </w:rPr>
          <m:t xml:space="preserve"> </m:t>
        </m:r>
        <m:r>
          <m:rPr>
            <m:sty m:val="bi"/>
          </m:rPr>
          <w:rPr>
            <w:rFonts w:ascii="Cambria Math" w:hAnsi="Cambria Math"/>
            <w:szCs w:val="22"/>
          </w:rPr>
          <m:t>A</m:t>
        </m:r>
      </m:oMath>
      <w:r>
        <w:rPr>
          <w:szCs w:val="22"/>
        </w:rPr>
        <w:t xml:space="preserve">), l’effet </w:t>
      </w:r>
      <w:r w:rsidR="00D33CBD">
        <w:rPr>
          <w:szCs w:val="22"/>
        </w:rPr>
        <w:t>Morton instable est difficile d’être</w:t>
      </w:r>
      <w:r>
        <w:rPr>
          <w:szCs w:val="22"/>
        </w:rPr>
        <w:t xml:space="preserve"> </w:t>
      </w:r>
      <w:r w:rsidR="00D33CBD">
        <w:rPr>
          <w:szCs w:val="22"/>
        </w:rPr>
        <w:t>reproduit</w:t>
      </w:r>
      <w:r w:rsidR="00D965D0">
        <w:rPr>
          <w:szCs w:val="22"/>
        </w:rPr>
        <w:t xml:space="preserve"> sur le rotor à cause du coefficient </w:t>
      </w:r>
      <m:oMath>
        <m:r>
          <m:rPr>
            <m:sty m:val="bi"/>
          </m:rPr>
          <w:rPr>
            <w:rFonts w:ascii="Cambria Math" w:hAnsi="Cambria Math"/>
            <w:szCs w:val="22"/>
          </w:rPr>
          <m:t>C</m:t>
        </m:r>
      </m:oMath>
      <w:r>
        <w:rPr>
          <w:szCs w:val="22"/>
        </w:rPr>
        <w:t xml:space="preserve"> </w:t>
      </w:r>
      <w:r w:rsidR="00D965D0">
        <w:rPr>
          <w:szCs w:val="22"/>
        </w:rPr>
        <w:t>faible</w:t>
      </w:r>
      <w:r>
        <w:rPr>
          <w:szCs w:val="22"/>
        </w:rPr>
        <w:t xml:space="preserve">.  </w:t>
      </w:r>
    </w:p>
    <w:p w14:paraId="3D3F2AC3" w14:textId="1A57A6DD" w:rsidR="000E4C36" w:rsidRDefault="000E4C36" w:rsidP="00706BB2">
      <w:pPr>
        <w:pStyle w:val="Paragraphedeliste"/>
        <w:numPr>
          <w:ilvl w:val="0"/>
          <w:numId w:val="22"/>
        </w:numPr>
        <w:spacing w:line="360" w:lineRule="auto"/>
        <w:jc w:val="both"/>
        <w:rPr>
          <w:szCs w:val="22"/>
        </w:rPr>
      </w:pPr>
      <w:r w:rsidRPr="00B27728">
        <w:rPr>
          <w:szCs w:val="22"/>
        </w:rPr>
        <w:t xml:space="preserve">Pour </w:t>
      </w:r>
      <w:r w:rsidR="00374427">
        <w:rPr>
          <w:szCs w:val="22"/>
        </w:rPr>
        <w:t xml:space="preserve">le </w:t>
      </w:r>
      <w:r w:rsidRPr="00B27728">
        <w:rPr>
          <w:szCs w:val="22"/>
        </w:rPr>
        <w:t>cas</w:t>
      </w:r>
      <w:r w:rsidR="002E7244">
        <w:rPr>
          <w:szCs w:val="22"/>
        </w:rPr>
        <w:t xml:space="preserve"> de</w:t>
      </w:r>
      <w:r w:rsidRPr="00B27728">
        <w:rPr>
          <w:szCs w:val="22"/>
        </w:rPr>
        <w:t xml:space="preserve"> Faulkner et</w:t>
      </w:r>
      <w:r w:rsidR="00374427">
        <w:rPr>
          <w:szCs w:val="22"/>
        </w:rPr>
        <w:t xml:space="preserve"> le cas </w:t>
      </w:r>
      <w:r w:rsidR="002E7244">
        <w:rPr>
          <w:szCs w:val="22"/>
        </w:rPr>
        <w:t xml:space="preserve">de </w:t>
      </w:r>
      <w:proofErr w:type="spellStart"/>
      <w:r w:rsidRPr="00B27728">
        <w:rPr>
          <w:szCs w:val="22"/>
        </w:rPr>
        <w:t>Panara</w:t>
      </w:r>
      <w:proofErr w:type="spellEnd"/>
      <w:r w:rsidRPr="00B27728">
        <w:rPr>
          <w:szCs w:val="22"/>
        </w:rPr>
        <w:t xml:space="preserve"> et al. W1, </w:t>
      </w:r>
      <w:r w:rsidR="00374427">
        <w:rPr>
          <w:szCs w:val="22"/>
        </w:rPr>
        <w:t xml:space="preserve">bien que ses coefficients </w:t>
      </w:r>
      <m:oMath>
        <m:r>
          <m:rPr>
            <m:sty m:val="bi"/>
          </m:rPr>
          <w:rPr>
            <w:rFonts w:ascii="Cambria Math" w:hAnsi="Cambria Math"/>
            <w:szCs w:val="22"/>
          </w:rPr>
          <m:t>A</m:t>
        </m:r>
      </m:oMath>
      <w:r w:rsidR="00374427" w:rsidRPr="00B27728">
        <w:rPr>
          <w:szCs w:val="22"/>
        </w:rPr>
        <w:t xml:space="preserve"> sont les plus faibles parmi les cas étudié</w:t>
      </w:r>
      <w:r w:rsidR="00374427">
        <w:rPr>
          <w:szCs w:val="22"/>
        </w:rPr>
        <w:t>s, les rotors se compor</w:t>
      </w:r>
      <w:r w:rsidRPr="00B27728">
        <w:rPr>
          <w:szCs w:val="22"/>
        </w:rPr>
        <w:t>t</w:t>
      </w:r>
      <w:r w:rsidR="00374427">
        <w:rPr>
          <w:szCs w:val="22"/>
        </w:rPr>
        <w:t>ent avec l’effet Morton instable à cause du</w:t>
      </w:r>
      <w:r w:rsidRPr="00B27728">
        <w:rPr>
          <w:szCs w:val="22"/>
        </w:rPr>
        <w:t xml:space="preserve"> </w:t>
      </w:r>
      <m:oMath>
        <m:r>
          <m:rPr>
            <m:sty m:val="bi"/>
          </m:rPr>
          <w:rPr>
            <w:rFonts w:ascii="Cambria Math" w:hAnsi="Cambria Math"/>
            <w:szCs w:val="22"/>
          </w:rPr>
          <m:t>C</m:t>
        </m:r>
      </m:oMath>
      <w:r w:rsidR="00765DE0">
        <w:rPr>
          <w:b/>
          <w:szCs w:val="22"/>
        </w:rPr>
        <w:t xml:space="preserve"> </w:t>
      </w:r>
      <w:r w:rsidR="00765DE0" w:rsidRPr="00765DE0">
        <w:rPr>
          <w:szCs w:val="22"/>
        </w:rPr>
        <w:t>important</w:t>
      </w:r>
      <w:r w:rsidRPr="00B27728">
        <w:rPr>
          <w:szCs w:val="22"/>
        </w:rPr>
        <w:t xml:space="preserve"> </w:t>
      </w:r>
      <w:r w:rsidR="00765DE0">
        <w:rPr>
          <w:szCs w:val="22"/>
        </w:rPr>
        <w:t>(</w:t>
      </w:r>
      <w:r w:rsidRPr="00B27728">
        <w:rPr>
          <w:szCs w:val="22"/>
        </w:rPr>
        <w:t>188</w:t>
      </w:r>
      <w:r w:rsidR="00A06131">
        <w:rPr>
          <w:szCs w:val="22"/>
        </w:rPr>
        <w:t xml:space="preserve"> et 335 </w:t>
      </w:r>
      <w:proofErr w:type="spellStart"/>
      <w:r w:rsidR="00A06131">
        <w:rPr>
          <w:szCs w:val="22"/>
        </w:rPr>
        <w:t>gmm</w:t>
      </w:r>
      <w:proofErr w:type="spellEnd"/>
      <w:r w:rsidR="00A06131">
        <w:rPr>
          <w:szCs w:val="22"/>
        </w:rPr>
        <w:t>/°C)</w:t>
      </w:r>
      <w:r w:rsidRPr="00B27728">
        <w:rPr>
          <w:szCs w:val="22"/>
        </w:rPr>
        <w:t xml:space="preserve">. </w:t>
      </w:r>
    </w:p>
    <w:p w14:paraId="3B58617E" w14:textId="0D464665" w:rsidR="000E4C36" w:rsidRDefault="00AA5134" w:rsidP="00706BB2">
      <w:pPr>
        <w:pStyle w:val="Paragraphedeliste"/>
        <w:numPr>
          <w:ilvl w:val="0"/>
          <w:numId w:val="22"/>
        </w:numPr>
        <w:spacing w:line="360" w:lineRule="auto"/>
        <w:jc w:val="both"/>
        <w:rPr>
          <w:szCs w:val="22"/>
        </w:rPr>
      </w:pPr>
      <w:r>
        <w:rPr>
          <w:szCs w:val="22"/>
        </w:rPr>
        <w:t>La grandeur du</w:t>
      </w:r>
      <w:r w:rsidR="00730D82">
        <w:rPr>
          <w:szCs w:val="22"/>
        </w:rPr>
        <w:t xml:space="preserve"> module </w:t>
      </w:r>
      <w:r w:rsidR="000E4C36">
        <w:rPr>
          <w:szCs w:val="22"/>
        </w:rPr>
        <w:t xml:space="preserve">du </w:t>
      </w:r>
      <m:oMath>
        <m:r>
          <m:rPr>
            <m:sty m:val="bi"/>
          </m:rPr>
          <w:rPr>
            <w:rFonts w:ascii="Cambria Math" w:hAnsi="Cambria Math"/>
            <w:szCs w:val="22"/>
          </w:rPr>
          <m:t>C</m:t>
        </m:r>
      </m:oMath>
      <w:r w:rsidR="000E4C36" w:rsidRPr="0072179C">
        <w:rPr>
          <w:szCs w:val="22"/>
        </w:rPr>
        <w:t xml:space="preserve"> est</w:t>
      </w:r>
      <w:r w:rsidR="000E4C36">
        <w:rPr>
          <w:szCs w:val="22"/>
        </w:rPr>
        <w:t xml:space="preserve"> </w:t>
      </w:r>
      <w:r w:rsidR="00F00F9C">
        <w:rPr>
          <w:szCs w:val="22"/>
        </w:rPr>
        <w:t>cent</w:t>
      </w:r>
      <w:r w:rsidR="000E4C36">
        <w:rPr>
          <w:szCs w:val="22"/>
        </w:rPr>
        <w:t xml:space="preserve"> fois plus important que </w:t>
      </w:r>
      <w:r w:rsidR="00F00F9C">
        <w:rPr>
          <w:szCs w:val="22"/>
        </w:rPr>
        <w:t>celle</w:t>
      </w:r>
      <w:r w:rsidR="000E4C36">
        <w:rPr>
          <w:szCs w:val="22"/>
        </w:rPr>
        <w:t xml:space="preserve"> des</w:t>
      </w:r>
      <m:oMath>
        <m:r>
          <w:rPr>
            <w:rFonts w:ascii="Cambria Math" w:hAnsi="Cambria Math"/>
            <w:szCs w:val="22"/>
          </w:rPr>
          <m:t xml:space="preserve"> </m:t>
        </m:r>
        <m:r>
          <m:rPr>
            <m:sty m:val="bi"/>
          </m:rPr>
          <w:rPr>
            <w:rFonts w:ascii="Cambria Math" w:hAnsi="Cambria Math"/>
            <w:szCs w:val="22"/>
          </w:rPr>
          <m:t>A</m:t>
        </m:r>
        <m:r>
          <w:rPr>
            <w:rFonts w:ascii="Cambria Math" w:hAnsi="Cambria Math"/>
            <w:szCs w:val="22"/>
          </w:rPr>
          <m:t>,</m:t>
        </m:r>
        <m:r>
          <m:rPr>
            <m:sty m:val="bi"/>
          </m:rPr>
          <w:rPr>
            <w:rFonts w:ascii="Cambria Math" w:hAnsi="Cambria Math"/>
            <w:szCs w:val="22"/>
          </w:rPr>
          <m:t>B</m:t>
        </m:r>
      </m:oMath>
      <w:r w:rsidR="00F00F9C">
        <w:rPr>
          <w:szCs w:val="22"/>
        </w:rPr>
        <w:t xml:space="preserve"> qui sont</w:t>
      </w:r>
      <w:r w:rsidR="000E4C36">
        <w:rPr>
          <w:szCs w:val="22"/>
        </w:rPr>
        <w:t xml:space="preserve"> de l’ordre d’une dixième. </w:t>
      </w:r>
      <w:r w:rsidR="000E4C36">
        <w:rPr>
          <w:b/>
          <w:szCs w:val="22"/>
        </w:rPr>
        <w:t xml:space="preserve"> </w:t>
      </w:r>
    </w:p>
    <w:p w14:paraId="48A0F2C5" w14:textId="77777777" w:rsidR="000E4C36" w:rsidRDefault="000E4C36" w:rsidP="000E4C36">
      <w:pPr>
        <w:spacing w:line="360" w:lineRule="auto"/>
        <w:rPr>
          <w:szCs w:val="22"/>
        </w:rPr>
      </w:pPr>
      <w:r>
        <w:rPr>
          <w:szCs w:val="22"/>
        </w:rPr>
        <w:t>C</w:t>
      </w:r>
      <w:r w:rsidRPr="00B27728">
        <w:rPr>
          <w:szCs w:val="22"/>
        </w:rPr>
        <w:t>es</w:t>
      </w:r>
      <w:r>
        <w:rPr>
          <w:szCs w:val="22"/>
        </w:rPr>
        <w:t xml:space="preserve"> trois</w:t>
      </w:r>
      <w:r w:rsidRPr="00B27728">
        <w:rPr>
          <w:szCs w:val="22"/>
        </w:rPr>
        <w:t xml:space="preserve"> remarques</w:t>
      </w:r>
      <w:r>
        <w:rPr>
          <w:szCs w:val="22"/>
        </w:rPr>
        <w:t xml:space="preserve"> soulignent la contribution importante du coefficient d’influence du type </w:t>
      </w:r>
      <m:oMath>
        <m:r>
          <m:rPr>
            <m:sty m:val="bi"/>
          </m:rPr>
          <w:rPr>
            <w:rFonts w:ascii="Cambria Math" w:hAnsi="Cambria Math"/>
            <w:szCs w:val="22"/>
          </w:rPr>
          <m:t>C</m:t>
        </m:r>
      </m:oMath>
      <w:r>
        <w:rPr>
          <w:szCs w:val="22"/>
        </w:rPr>
        <w:t xml:space="preserve"> au déclenchement de l’effet Morton instable. Celui-ci explique pourquoi l’effet Morton instable s’apparait sur les rotors avec la configuration en porte à faux. Pour la suite, les solutions et les pistes de prévention dans la littérature sont discutés en appuyant sur ces coefficients d’influence. </w:t>
      </w:r>
    </w:p>
    <w:p w14:paraId="618E3ACB" w14:textId="77777777" w:rsidR="000E4C36" w:rsidRDefault="000E4C36" w:rsidP="006C003B">
      <w:pPr>
        <w:pStyle w:val="Titre3"/>
        <w:ind w:left="709"/>
        <w:rPr>
          <w:lang w:eastAsia="zh-CN"/>
        </w:rPr>
      </w:pPr>
      <w:bookmarkStart w:id="1038" w:name="_Toc535252201"/>
      <w:r>
        <w:rPr>
          <w:lang w:eastAsia="zh-CN"/>
        </w:rPr>
        <w:t xml:space="preserve">Solutions liées au coefficient </w:t>
      </w:r>
      <m:oMath>
        <m:r>
          <m:rPr>
            <m:sty m:val="bi"/>
          </m:rPr>
          <w:rPr>
            <w:rFonts w:ascii="Cambria Math" w:hAnsi="Cambria Math"/>
            <w:lang w:eastAsia="zh-CN"/>
          </w:rPr>
          <m:t>C</m:t>
        </m:r>
      </m:oMath>
      <w:bookmarkEnd w:id="1038"/>
    </w:p>
    <w:p w14:paraId="287265AC" w14:textId="77777777" w:rsidR="000E4C36" w:rsidRPr="00B63B3E" w:rsidRDefault="000E4C36" w:rsidP="000E4C36">
      <w:pPr>
        <w:rPr>
          <w:lang w:eastAsia="zh-CN"/>
        </w:rPr>
      </w:pPr>
    </w:p>
    <w:p w14:paraId="47B34EDA" w14:textId="0FA6B387" w:rsidR="000E4C36" w:rsidRDefault="000E4C36" w:rsidP="00177BA8">
      <w:pPr>
        <w:spacing w:line="360" w:lineRule="auto"/>
        <w:ind w:firstLine="708"/>
        <w:rPr>
          <w:lang w:eastAsia="zh-CN"/>
        </w:rPr>
      </w:pPr>
      <w:r>
        <w:rPr>
          <w:lang w:eastAsia="zh-CN"/>
        </w:rPr>
        <w:t xml:space="preserve">Pour rappeler, le coefficient d’influence </w:t>
      </w:r>
      <m:oMath>
        <m:r>
          <m:rPr>
            <m:sty m:val="bi"/>
          </m:rPr>
          <w:rPr>
            <w:rFonts w:ascii="Cambria Math" w:hAnsi="Cambria Math"/>
            <w:lang w:eastAsia="zh-CN"/>
          </w:rPr>
          <m:t>C</m:t>
        </m:r>
      </m:oMath>
      <w:r>
        <w:rPr>
          <w:lang w:eastAsia="zh-CN"/>
        </w:rPr>
        <w:t xml:space="preserve"> caractérise la sensibilité du balourd thermique par rapport à la différence de la température</w:t>
      </w:r>
      <m:oMath>
        <m:r>
          <w:rPr>
            <w:rFonts w:ascii="Cambria Math" w:hAnsi="Cambria Math"/>
            <w:lang w:eastAsia="zh-CN"/>
          </w:rPr>
          <m:t xml:space="preserve"> </m:t>
        </m:r>
        <m:d>
          <m:dPr>
            <m:begChr m:val="|"/>
            <m:endChr m:val="|"/>
            <m:ctrlPr>
              <w:rPr>
                <w:rFonts w:ascii="Cambria Math" w:hAnsi="Cambria Math"/>
                <w:i/>
                <w:lang w:eastAsia="zh-CN"/>
              </w:rPr>
            </m:ctrlPr>
          </m:dPr>
          <m:e>
            <m:r>
              <w:rPr>
                <w:rFonts w:ascii="Cambria Math" w:hAnsi="Cambria Math"/>
                <w:lang w:eastAsia="zh-CN"/>
              </w:rPr>
              <m:t>T</m:t>
            </m:r>
          </m:e>
        </m:d>
      </m:oMath>
      <w:r>
        <w:rPr>
          <w:lang w:eastAsia="zh-CN"/>
        </w:rPr>
        <w:t>. Ce</w:t>
      </w:r>
      <w:r w:rsidR="00420460">
        <w:rPr>
          <w:lang w:eastAsia="zh-CN"/>
        </w:rPr>
        <w:t xml:space="preserve"> coefficient d’influence est indépendant</w:t>
      </w:r>
      <w:r>
        <w:rPr>
          <w:lang w:eastAsia="zh-CN"/>
        </w:rPr>
        <w:t xml:space="preserve"> des conditions de fonctionnement telle que la vitesse de rotation</w:t>
      </w:r>
      <w:r w:rsidR="00086757">
        <w:rPr>
          <w:lang w:eastAsia="zh-CN"/>
        </w:rPr>
        <w:t>, le balourd imposé</w:t>
      </w:r>
      <w:r>
        <w:rPr>
          <w:lang w:eastAsia="zh-CN"/>
        </w:rPr>
        <w:t xml:space="preserve"> et la température du lubrifiant. Il est lié directement à la configuration géométrique du rotor et du palier étudié, ainsi le matériau d</w:t>
      </w:r>
      <w:r w:rsidR="002E130C">
        <w:rPr>
          <w:lang w:eastAsia="zh-CN"/>
        </w:rPr>
        <w:t>u</w:t>
      </w:r>
      <w:r>
        <w:rPr>
          <w:lang w:eastAsia="zh-CN"/>
        </w:rPr>
        <w:t xml:space="preserve"> rotor. En se basant sur la formule </w:t>
      </w:r>
      <w:r w:rsidRPr="002E130C">
        <w:rPr>
          <w:b/>
          <w:lang w:eastAsia="zh-CN"/>
        </w:rPr>
        <w:fldChar w:fldCharType="begin"/>
      </w:r>
      <w:r w:rsidRPr="002E130C">
        <w:rPr>
          <w:b/>
          <w:lang w:eastAsia="zh-CN"/>
        </w:rPr>
        <w:instrText xml:space="preserve"> REF _Ref518572565 \r \h </w:instrText>
      </w:r>
      <w:r w:rsidR="002E130C">
        <w:rPr>
          <w:b/>
          <w:lang w:eastAsia="zh-CN"/>
        </w:rPr>
        <w:instrText xml:space="preserve"> \* MERGEFORMAT </w:instrText>
      </w:r>
      <w:r w:rsidRPr="002E130C">
        <w:rPr>
          <w:b/>
          <w:lang w:eastAsia="zh-CN"/>
        </w:rPr>
      </w:r>
      <w:r w:rsidRPr="002E130C">
        <w:rPr>
          <w:b/>
          <w:lang w:eastAsia="zh-CN"/>
        </w:rPr>
        <w:fldChar w:fldCharType="separate"/>
      </w:r>
      <w:r w:rsidR="00D07291">
        <w:rPr>
          <w:b/>
          <w:lang w:eastAsia="zh-CN"/>
        </w:rPr>
        <w:t>Eq.5-13</w:t>
      </w:r>
      <w:r w:rsidRPr="002E130C">
        <w:rPr>
          <w:b/>
          <w:lang w:eastAsia="zh-CN"/>
        </w:rPr>
        <w:fldChar w:fldCharType="end"/>
      </w:r>
      <w:r>
        <w:rPr>
          <w:lang w:eastAsia="zh-CN"/>
        </w:rPr>
        <w:t xml:space="preserve">, les paramètres physiques qui contribuent au module de coefficient d’influence </w:t>
      </w:r>
      <m:oMath>
        <m:r>
          <m:rPr>
            <m:sty m:val="bi"/>
          </m:rPr>
          <w:rPr>
            <w:rFonts w:ascii="Cambria Math" w:hAnsi="Cambria Math"/>
            <w:lang w:eastAsia="zh-CN"/>
          </w:rPr>
          <m:t>C</m:t>
        </m:r>
      </m:oMath>
      <w:r>
        <w:rPr>
          <w:b/>
          <w:lang w:eastAsia="zh-CN"/>
        </w:rPr>
        <w:t xml:space="preserve"> </w:t>
      </w:r>
      <w:r w:rsidRPr="00966AD5">
        <w:rPr>
          <w:lang w:eastAsia="zh-CN"/>
        </w:rPr>
        <w:t>sont</w:t>
      </w:r>
      <w:r>
        <w:rPr>
          <w:lang w:eastAsia="zh-CN"/>
        </w:rPr>
        <w:t xml:space="preserve"> identifiés : </w:t>
      </w:r>
    </w:p>
    <w:p w14:paraId="44E4D318" w14:textId="77777777" w:rsidR="000E4C36" w:rsidRDefault="000E4C36" w:rsidP="00706BB2">
      <w:pPr>
        <w:pStyle w:val="Paragraphedeliste"/>
        <w:numPr>
          <w:ilvl w:val="0"/>
          <w:numId w:val="23"/>
        </w:numPr>
        <w:spacing w:line="360" w:lineRule="auto"/>
        <w:rPr>
          <w:lang w:eastAsia="zh-CN"/>
        </w:rPr>
      </w:pPr>
      <w:r>
        <w:rPr>
          <w:lang w:eastAsia="zh-CN"/>
        </w:rPr>
        <w:lastRenderedPageBreak/>
        <w:t>Largeur du palier</w:t>
      </w:r>
      <m:oMath>
        <m:r>
          <w:rPr>
            <w:rFonts w:ascii="Cambria Math" w:hAnsi="Cambria Math"/>
            <w:lang w:eastAsia="zh-CN"/>
          </w:rPr>
          <m:t xml:space="preserve"> </m:t>
        </m:r>
        <m:sSub>
          <m:sSubPr>
            <m:ctrlPr>
              <w:rPr>
                <w:rFonts w:ascii="Cambria Math" w:hAnsi="Cambria Math"/>
                <w:i/>
                <w:lang w:eastAsia="zh-CN"/>
              </w:rPr>
            </m:ctrlPr>
          </m:sSubPr>
          <m:e>
            <m:r>
              <w:rPr>
                <w:rFonts w:ascii="Cambria Math" w:hAnsi="Cambria Math"/>
                <w:lang w:eastAsia="zh-CN"/>
              </w:rPr>
              <m:t>L</m:t>
            </m:r>
          </m:e>
          <m:sub>
            <m:r>
              <w:rPr>
                <w:rFonts w:ascii="Cambria Math" w:hAnsi="Cambria Math"/>
                <w:lang w:eastAsia="zh-CN"/>
              </w:rPr>
              <m:t>w</m:t>
            </m:r>
          </m:sub>
        </m:sSub>
      </m:oMath>
    </w:p>
    <w:p w14:paraId="198307A7" w14:textId="77777777" w:rsidR="000E4C36" w:rsidRDefault="000E4C36" w:rsidP="00706BB2">
      <w:pPr>
        <w:pStyle w:val="Paragraphedeliste"/>
        <w:numPr>
          <w:ilvl w:val="0"/>
          <w:numId w:val="23"/>
        </w:numPr>
        <w:spacing w:line="360" w:lineRule="auto"/>
        <w:rPr>
          <w:lang w:eastAsia="zh-CN"/>
        </w:rPr>
      </w:pPr>
      <w:r>
        <w:rPr>
          <w:lang w:eastAsia="zh-CN"/>
        </w:rPr>
        <w:t xml:space="preserve">Rayon du rotor </w:t>
      </w:r>
      <m:oMath>
        <m:sSub>
          <m:sSubPr>
            <m:ctrlPr>
              <w:rPr>
                <w:rFonts w:ascii="Cambria Math" w:hAnsi="Cambria Math"/>
                <w:i/>
                <w:lang w:eastAsia="zh-CN"/>
              </w:rPr>
            </m:ctrlPr>
          </m:sSubPr>
          <m:e>
            <m:r>
              <w:rPr>
                <w:rFonts w:ascii="Cambria Math" w:hAnsi="Cambria Math"/>
                <w:lang w:eastAsia="zh-CN"/>
              </w:rPr>
              <m:t>R</m:t>
            </m:r>
          </m:e>
          <m:sub>
            <m:r>
              <w:rPr>
                <w:rFonts w:ascii="Cambria Math" w:hAnsi="Cambria Math"/>
                <w:lang w:eastAsia="zh-CN"/>
              </w:rPr>
              <m:t>a</m:t>
            </m:r>
          </m:sub>
        </m:sSub>
      </m:oMath>
    </w:p>
    <w:p w14:paraId="52C95387" w14:textId="77777777" w:rsidR="000E4C36" w:rsidRDefault="000E4C36" w:rsidP="00706BB2">
      <w:pPr>
        <w:pStyle w:val="Paragraphedeliste"/>
        <w:numPr>
          <w:ilvl w:val="0"/>
          <w:numId w:val="23"/>
        </w:numPr>
        <w:spacing w:line="360" w:lineRule="auto"/>
        <w:rPr>
          <w:lang w:eastAsia="zh-CN"/>
        </w:rPr>
      </w:pPr>
      <w:r>
        <w:rPr>
          <w:lang w:eastAsia="zh-CN"/>
        </w:rPr>
        <w:t>Distance axiale entre le centre de masse en porte à faux et le centre du palier</w:t>
      </w:r>
    </w:p>
    <w:p w14:paraId="10965549" w14:textId="77777777" w:rsidR="000E4C36" w:rsidRDefault="000E4C36" w:rsidP="00706BB2">
      <w:pPr>
        <w:pStyle w:val="Paragraphedeliste"/>
        <w:numPr>
          <w:ilvl w:val="0"/>
          <w:numId w:val="23"/>
        </w:numPr>
        <w:spacing w:line="360" w:lineRule="auto"/>
        <w:rPr>
          <w:lang w:eastAsia="zh-CN"/>
        </w:rPr>
      </w:pPr>
      <w:r>
        <w:rPr>
          <w:lang w:eastAsia="zh-CN"/>
        </w:rPr>
        <w:t xml:space="preserve">Coefficient de la dilatation thermique </w:t>
      </w:r>
      <m:oMath>
        <m:r>
          <w:rPr>
            <w:rFonts w:ascii="Cambria Math" w:hAnsi="Cambria Math"/>
            <w:lang w:eastAsia="zh-CN"/>
          </w:rPr>
          <m:t>α</m:t>
        </m:r>
      </m:oMath>
    </w:p>
    <w:p w14:paraId="725292EE" w14:textId="77777777" w:rsidR="000E4C36" w:rsidRDefault="000E4C36" w:rsidP="00706BB2">
      <w:pPr>
        <w:pStyle w:val="Paragraphedeliste"/>
        <w:numPr>
          <w:ilvl w:val="0"/>
          <w:numId w:val="23"/>
        </w:numPr>
        <w:spacing w:line="360" w:lineRule="auto"/>
        <w:rPr>
          <w:lang w:eastAsia="zh-CN"/>
        </w:rPr>
      </w:pPr>
      <w:r>
        <w:rPr>
          <w:lang w:eastAsia="zh-CN"/>
        </w:rPr>
        <w:t xml:space="preserve">Masse du disque en porte à faux </w:t>
      </w:r>
      <m:oMath>
        <m:r>
          <w:rPr>
            <w:rFonts w:ascii="Cambria Math" w:hAnsi="Cambria Math"/>
            <w:lang w:eastAsia="zh-CN"/>
          </w:rPr>
          <m:t>M</m:t>
        </m:r>
      </m:oMath>
    </w:p>
    <w:p w14:paraId="64DBA441" w14:textId="43A581A6" w:rsidR="000E4C36" w:rsidRDefault="000E4C36" w:rsidP="00483218">
      <w:pPr>
        <w:spacing w:line="360" w:lineRule="auto"/>
        <w:ind w:firstLine="708"/>
        <w:rPr>
          <w:lang w:eastAsia="zh-CN"/>
        </w:rPr>
      </w:pPr>
      <w:r>
        <w:rPr>
          <w:lang w:eastAsia="zh-CN"/>
        </w:rPr>
        <w:t xml:space="preserve">Parmi les solutions empiriques liées au </w:t>
      </w:r>
      <w:r w:rsidR="00483218">
        <w:rPr>
          <w:lang w:eastAsia="zh-CN"/>
        </w:rPr>
        <w:t>coefficient</w:t>
      </w:r>
      <m:oMath>
        <m:r>
          <w:rPr>
            <w:rFonts w:ascii="Cambria Math" w:hAnsi="Cambria Math"/>
            <w:lang w:eastAsia="zh-CN"/>
          </w:rPr>
          <m:t xml:space="preserve"> </m:t>
        </m:r>
        <m:r>
          <m:rPr>
            <m:sty m:val="bi"/>
          </m:rPr>
          <w:rPr>
            <w:rFonts w:ascii="Cambria Math" w:hAnsi="Cambria Math"/>
            <w:lang w:eastAsia="zh-CN"/>
          </w:rPr>
          <m:t>C</m:t>
        </m:r>
      </m:oMath>
      <w:r w:rsidR="00483218">
        <w:rPr>
          <w:lang w:eastAsia="zh-CN"/>
        </w:rPr>
        <w:t>,</w:t>
      </w:r>
      <w:r>
        <w:rPr>
          <w:lang w:eastAsia="zh-CN"/>
        </w:rPr>
        <w:t xml:space="preserve"> la réduction de la masse en porte à faux est le plus pragmatique. Par exemple, en 1994, de </w:t>
      </w:r>
      <w:proofErr w:type="spellStart"/>
      <w:r>
        <w:rPr>
          <w:lang w:eastAsia="zh-CN"/>
        </w:rPr>
        <w:t>Jongh</w:t>
      </w:r>
      <w:proofErr w:type="spellEnd"/>
      <w:r>
        <w:rPr>
          <w:lang w:eastAsia="zh-CN"/>
        </w:rPr>
        <w:t xml:space="preserve"> et Morton </w:t>
      </w:r>
      <w:r>
        <w:rPr>
          <w:lang w:eastAsia="zh-CN"/>
        </w:rPr>
        <w:fldChar w:fldCharType="begin"/>
      </w:r>
      <w:r>
        <w:rPr>
          <w:lang w:eastAsia="zh-CN"/>
        </w:rPr>
        <w:instrText xml:space="preserve"> REF _Ref523085716 \r \h </w:instrText>
      </w:r>
      <w:r>
        <w:rPr>
          <w:lang w:eastAsia="zh-CN"/>
        </w:rPr>
      </w:r>
      <w:r>
        <w:rPr>
          <w:lang w:eastAsia="zh-CN"/>
        </w:rPr>
        <w:fldChar w:fldCharType="separate"/>
      </w:r>
      <w:r w:rsidR="00D07291">
        <w:rPr>
          <w:lang w:eastAsia="zh-CN"/>
        </w:rPr>
        <w:t>[68]</w:t>
      </w:r>
      <w:r>
        <w:rPr>
          <w:lang w:eastAsia="zh-CN"/>
        </w:rPr>
        <w:fldChar w:fldCharType="end"/>
      </w:r>
      <w:r>
        <w:rPr>
          <w:lang w:eastAsia="zh-CN"/>
        </w:rPr>
        <w:t xml:space="preserve"> ont réussi à faire disparaître l’effet Morton instable sur un rotor de compresseur. En remplaçant les disques en acier et les composant de l’accouplement en acier par ceux-ci en titane et en aluminium, la masse en porte à faux est largement réduit. Il faut souligner également que la réduction de masse en porte à faux pourrait </w:t>
      </w:r>
      <w:r w:rsidR="00D169AE">
        <w:rPr>
          <w:lang w:eastAsia="zh-CN"/>
        </w:rPr>
        <w:t>influencer</w:t>
      </w:r>
      <w:r w:rsidR="00722BBC">
        <w:rPr>
          <w:lang w:eastAsia="zh-CN"/>
        </w:rPr>
        <w:t xml:space="preserve"> les </w:t>
      </w:r>
      <w:r>
        <w:rPr>
          <w:lang w:eastAsia="zh-CN"/>
        </w:rPr>
        <w:t xml:space="preserve">coefficients </w:t>
      </w:r>
      <m:oMath>
        <m:r>
          <m:rPr>
            <m:sty m:val="bi"/>
          </m:rPr>
          <w:rPr>
            <w:rFonts w:ascii="Cambria Math" w:hAnsi="Cambria Math"/>
            <w:lang w:eastAsia="zh-CN"/>
          </w:rPr>
          <m:t>A</m:t>
        </m:r>
      </m:oMath>
      <w:r>
        <w:rPr>
          <w:lang w:eastAsia="zh-CN"/>
        </w:rPr>
        <w:t xml:space="preserve"> et </w:t>
      </w:r>
      <m:oMath>
        <m:r>
          <m:rPr>
            <m:sty m:val="bi"/>
          </m:rPr>
          <w:rPr>
            <w:rFonts w:ascii="Cambria Math" w:hAnsi="Cambria Math"/>
            <w:lang w:eastAsia="zh-CN"/>
          </w:rPr>
          <m:t>B</m:t>
        </m:r>
      </m:oMath>
      <w:r w:rsidR="004707EE">
        <w:rPr>
          <w:lang w:eastAsia="zh-CN"/>
        </w:rPr>
        <w:t xml:space="preserve"> en gardant le </w:t>
      </w:r>
      <w:r>
        <w:rPr>
          <w:lang w:eastAsia="zh-CN"/>
        </w:rPr>
        <w:t>même balourd.</w:t>
      </w:r>
      <w:r w:rsidR="006A2569">
        <w:rPr>
          <w:lang w:eastAsia="zh-CN"/>
        </w:rPr>
        <w:t xml:space="preserve"> </w:t>
      </w:r>
      <w:r>
        <w:rPr>
          <w:lang w:eastAsia="zh-CN"/>
        </w:rPr>
        <w:t xml:space="preserve">Cependant, prenant en compte la grandeur de la variation du module des coefficients d’influence, la réduction du </w:t>
      </w:r>
      <m:oMath>
        <m:r>
          <m:rPr>
            <m:sty m:val="bi"/>
          </m:rPr>
          <w:rPr>
            <w:rFonts w:ascii="Cambria Math" w:hAnsi="Cambria Math"/>
            <w:lang w:eastAsia="zh-CN"/>
          </w:rPr>
          <m:t>C</m:t>
        </m:r>
      </m:oMath>
      <w:r w:rsidRPr="00B15227">
        <w:rPr>
          <w:lang w:eastAsia="zh-CN"/>
        </w:rPr>
        <w:t xml:space="preserve"> est</w:t>
      </w:r>
      <w:r>
        <w:rPr>
          <w:lang w:eastAsia="zh-CN"/>
        </w:rPr>
        <w:t xml:space="preserve"> souvent prédominant par rapport au changement d</w:t>
      </w:r>
      <w:r w:rsidR="0021273A">
        <w:rPr>
          <w:lang w:eastAsia="zh-CN"/>
        </w:rPr>
        <w:t>es</w:t>
      </w:r>
      <w:r>
        <w:rPr>
          <w:lang w:eastAsia="zh-CN"/>
        </w:rPr>
        <w:t xml:space="preserve"> </w:t>
      </w:r>
      <w:r w:rsidR="00884540">
        <w:rPr>
          <w:lang w:eastAsia="zh-CN"/>
        </w:rPr>
        <w:t xml:space="preserve">coefficients </w:t>
      </w:r>
      <m:oMath>
        <m:r>
          <m:rPr>
            <m:sty m:val="bi"/>
          </m:rPr>
          <w:rPr>
            <w:rFonts w:ascii="Cambria Math" w:hAnsi="Cambria Math"/>
            <w:lang w:eastAsia="zh-CN"/>
          </w:rPr>
          <m:t>A</m:t>
        </m:r>
      </m:oMath>
      <w:r w:rsidRPr="00B15227">
        <w:rPr>
          <w:lang w:eastAsia="zh-CN"/>
        </w:rPr>
        <w:t xml:space="preserve"> </w:t>
      </w:r>
      <w:proofErr w:type="gramStart"/>
      <w:r w:rsidRPr="00B15227">
        <w:rPr>
          <w:lang w:eastAsia="zh-CN"/>
        </w:rPr>
        <w:t>et</w:t>
      </w:r>
      <w:r>
        <w:rPr>
          <w:lang w:eastAsia="zh-CN"/>
        </w:rPr>
        <w:t xml:space="preserve"> </w:t>
      </w:r>
      <w:proofErr w:type="gramEnd"/>
      <m:oMath>
        <m:r>
          <m:rPr>
            <m:sty m:val="bi"/>
          </m:rPr>
          <w:rPr>
            <w:rFonts w:ascii="Cambria Math" w:hAnsi="Cambria Math"/>
            <w:lang w:eastAsia="zh-CN"/>
          </w:rPr>
          <m:t>B</m:t>
        </m:r>
      </m:oMath>
      <w:r w:rsidRPr="00B15227">
        <w:rPr>
          <w:lang w:eastAsia="zh-CN"/>
        </w:rPr>
        <w:t>.</w:t>
      </w:r>
      <w:r>
        <w:rPr>
          <w:lang w:eastAsia="zh-CN"/>
        </w:rPr>
        <w:t xml:space="preserve"> Par exemple, dans le cas du rotor Faulkner et </w:t>
      </w:r>
      <w:proofErr w:type="gramStart"/>
      <w:r>
        <w:rPr>
          <w:lang w:eastAsia="zh-CN"/>
        </w:rPr>
        <w:t>al.,</w:t>
      </w:r>
      <w:proofErr w:type="gramEnd"/>
      <w:r>
        <w:rPr>
          <w:lang w:eastAsia="zh-CN"/>
        </w:rPr>
        <w:t xml:space="preserve"> si le disque en acier de 61.2kg est remplacé par celui en aluminium, la masse en porte à faux est diminué à 21.05kg. En occurrence, l’indicateur de l’effet Morton </w:t>
      </w:r>
      <m:oMath>
        <m:r>
          <w:rPr>
            <w:rFonts w:ascii="Cambria Math" w:hAnsi="Cambria Math"/>
            <w:lang w:eastAsia="zh-CN"/>
          </w:rPr>
          <m:t>ς</m:t>
        </m:r>
      </m:oMath>
      <w:r>
        <w:rPr>
          <w:lang w:eastAsia="zh-CN"/>
        </w:rPr>
        <w:t xml:space="preserve"> est divisé par trois. </w:t>
      </w:r>
    </w:p>
    <w:p w14:paraId="59392BC0" w14:textId="77777777" w:rsidR="000E4C36" w:rsidRPr="009115DF" w:rsidRDefault="000E4C36" w:rsidP="006C003B">
      <w:pPr>
        <w:pStyle w:val="Titre3"/>
        <w:ind w:left="709"/>
        <w:rPr>
          <w:szCs w:val="22"/>
          <w:lang w:eastAsia="zh-CN"/>
        </w:rPr>
      </w:pPr>
      <w:bookmarkStart w:id="1039" w:name="_Toc535252202"/>
      <w:r>
        <w:rPr>
          <w:lang w:eastAsia="zh-CN"/>
        </w:rPr>
        <w:t xml:space="preserve">Solutions liées au coefficient </w:t>
      </w:r>
      <m:oMath>
        <m:r>
          <m:rPr>
            <m:sty m:val="bi"/>
          </m:rPr>
          <w:rPr>
            <w:rFonts w:ascii="Cambria Math" w:hAnsi="Cambria Math"/>
            <w:lang w:eastAsia="zh-CN"/>
          </w:rPr>
          <m:t>A</m:t>
        </m:r>
      </m:oMath>
      <w:r>
        <w:rPr>
          <w:lang w:eastAsia="zh-CN"/>
        </w:rPr>
        <w:t xml:space="preserve"> et </w:t>
      </w:r>
      <m:oMath>
        <m:r>
          <m:rPr>
            <m:sty m:val="bi"/>
          </m:rPr>
          <w:rPr>
            <w:rFonts w:ascii="Cambria Math" w:hAnsi="Cambria Math"/>
            <w:lang w:eastAsia="zh-CN"/>
          </w:rPr>
          <m:t>B</m:t>
        </m:r>
      </m:oMath>
      <w:bookmarkEnd w:id="1039"/>
    </w:p>
    <w:p w14:paraId="1C0FD55D" w14:textId="4EA919D1" w:rsidR="002F14AA" w:rsidRDefault="000E4C36" w:rsidP="002F14AA">
      <w:pPr>
        <w:spacing w:before="120" w:line="360" w:lineRule="auto"/>
        <w:ind w:firstLine="708"/>
        <w:rPr>
          <w:szCs w:val="22"/>
        </w:rPr>
      </w:pPr>
      <w:r>
        <w:rPr>
          <w:szCs w:val="22"/>
        </w:rPr>
        <w:t xml:space="preserve">Les solutions de l’effet Morton liées aux coefficients d’influence </w:t>
      </w:r>
      <m:oMath>
        <m:r>
          <m:rPr>
            <m:sty m:val="bi"/>
          </m:rPr>
          <w:rPr>
            <w:rFonts w:ascii="Cambria Math" w:hAnsi="Cambria Math"/>
            <w:szCs w:val="22"/>
          </w:rPr>
          <m:t>A</m:t>
        </m:r>
      </m:oMath>
      <w:r w:rsidRPr="00B12B1B">
        <w:rPr>
          <w:szCs w:val="22"/>
        </w:rPr>
        <w:t xml:space="preserve"> </w:t>
      </w:r>
      <w:r>
        <w:rPr>
          <w:szCs w:val="22"/>
        </w:rPr>
        <w:t xml:space="preserve">et </w:t>
      </w:r>
      <m:oMath>
        <m:r>
          <m:rPr>
            <m:sty m:val="bi"/>
          </m:rPr>
          <w:rPr>
            <w:rFonts w:ascii="Cambria Math" w:hAnsi="Cambria Math"/>
            <w:szCs w:val="22"/>
          </w:rPr>
          <m:t>B</m:t>
        </m:r>
      </m:oMath>
      <w:r w:rsidRPr="000E10ED">
        <w:rPr>
          <w:szCs w:val="22"/>
        </w:rPr>
        <w:t xml:space="preserve"> </w:t>
      </w:r>
      <w:r>
        <w:rPr>
          <w:szCs w:val="22"/>
        </w:rPr>
        <w:t>ne peuvent pas simplement être justifiées par une formule analytique comme la réduction de masse en porte à faux. Le</w:t>
      </w:r>
      <w:r w:rsidR="00B361D8">
        <w:rPr>
          <w:szCs w:val="22"/>
        </w:rPr>
        <w:t>s</w:t>
      </w:r>
      <w:r>
        <w:rPr>
          <w:szCs w:val="22"/>
        </w:rPr>
        <w:t xml:space="preserve"> deux coefficients dépende</w:t>
      </w:r>
      <w:r w:rsidR="00B361D8">
        <w:rPr>
          <w:szCs w:val="22"/>
        </w:rPr>
        <w:t>nt</w:t>
      </w:r>
      <w:r>
        <w:rPr>
          <w:szCs w:val="22"/>
        </w:rPr>
        <w:t xml:space="preserve"> de l’ensemble de la structure ainsi que le</w:t>
      </w:r>
      <w:r w:rsidR="004F7900">
        <w:rPr>
          <w:szCs w:val="22"/>
        </w:rPr>
        <w:t xml:space="preserve">s conditions </w:t>
      </w:r>
      <w:r w:rsidR="00F40F67">
        <w:rPr>
          <w:szCs w:val="22"/>
        </w:rPr>
        <w:t>de fonctionnement</w:t>
      </w:r>
      <w:r w:rsidR="004F7900">
        <w:rPr>
          <w:szCs w:val="22"/>
        </w:rPr>
        <w:t xml:space="preserve">. Ainsi, les solutions liées aux coefficients </w:t>
      </w:r>
      <m:oMath>
        <m:r>
          <m:rPr>
            <m:sty m:val="bi"/>
          </m:rPr>
          <w:rPr>
            <w:rFonts w:ascii="Cambria Math" w:hAnsi="Cambria Math"/>
            <w:szCs w:val="22"/>
          </w:rPr>
          <m:t>A,B</m:t>
        </m:r>
      </m:oMath>
      <w:r w:rsidR="004F7900">
        <w:rPr>
          <w:szCs w:val="22"/>
        </w:rPr>
        <w:t xml:space="preserve"> sont plus délicates à expliquer. </w:t>
      </w:r>
      <w:r w:rsidR="009D2CD3">
        <w:rPr>
          <w:szCs w:val="22"/>
        </w:rPr>
        <w:t xml:space="preserve">En plus, </w:t>
      </w:r>
      <w:r w:rsidR="004F7900">
        <w:rPr>
          <w:szCs w:val="22"/>
        </w:rPr>
        <w:t xml:space="preserve">à cause de la corrélation entre ces deux coefficients, les solutions qui affectent un des coefficients modifient également l’autre. </w:t>
      </w:r>
      <w:r w:rsidR="00B036AD">
        <w:rPr>
          <w:szCs w:val="22"/>
        </w:rPr>
        <w:t xml:space="preserve">Pour cette raison, les </w:t>
      </w:r>
      <w:r w:rsidR="00D03D86">
        <w:rPr>
          <w:szCs w:val="22"/>
        </w:rPr>
        <w:t>solutions liées</w:t>
      </w:r>
      <w:r w:rsidR="00B036AD">
        <w:rPr>
          <w:szCs w:val="22"/>
        </w:rPr>
        <w:t xml:space="preserve"> aux coefficients </w:t>
      </w:r>
      <m:oMath>
        <m:r>
          <m:rPr>
            <m:sty m:val="bi"/>
          </m:rPr>
          <w:rPr>
            <w:rFonts w:ascii="Cambria Math" w:hAnsi="Cambria Math"/>
            <w:szCs w:val="22"/>
          </w:rPr>
          <m:t>A</m:t>
        </m:r>
      </m:oMath>
      <w:r w:rsidR="00B036AD">
        <w:rPr>
          <w:szCs w:val="22"/>
        </w:rPr>
        <w:t xml:space="preserve"> et </w:t>
      </w:r>
      <m:oMath>
        <m:r>
          <m:rPr>
            <m:sty m:val="bi"/>
          </m:rPr>
          <w:rPr>
            <w:rFonts w:ascii="Cambria Math" w:hAnsi="Cambria Math"/>
            <w:szCs w:val="22"/>
          </w:rPr>
          <m:t>B</m:t>
        </m:r>
      </m:oMath>
      <w:r w:rsidR="00B036AD">
        <w:rPr>
          <w:szCs w:val="22"/>
        </w:rPr>
        <w:t xml:space="preserve"> </w:t>
      </w:r>
      <w:r w:rsidR="00D03D86">
        <w:rPr>
          <w:szCs w:val="22"/>
        </w:rPr>
        <w:t xml:space="preserve">sont présenté en même temps. </w:t>
      </w:r>
      <w:r w:rsidR="00B036AD">
        <w:rPr>
          <w:szCs w:val="22"/>
        </w:rPr>
        <w:t xml:space="preserve"> </w:t>
      </w:r>
      <w:r w:rsidR="002F14AA">
        <w:rPr>
          <w:szCs w:val="22"/>
        </w:rPr>
        <w:t xml:space="preserve">Dans la suite, deux pistes pour éviter l’effet Morton instables liées aux coefficients </w:t>
      </w:r>
      <m:oMath>
        <m:r>
          <m:rPr>
            <m:sty m:val="bi"/>
          </m:rPr>
          <w:rPr>
            <w:rFonts w:ascii="Cambria Math" w:hAnsi="Cambria Math"/>
            <w:szCs w:val="22"/>
          </w:rPr>
          <m:t>A,B</m:t>
        </m:r>
      </m:oMath>
      <w:r w:rsidR="002F14AA">
        <w:rPr>
          <w:szCs w:val="22"/>
        </w:rPr>
        <w:t xml:space="preserve"> sont </w:t>
      </w:r>
      <w:r w:rsidR="006A3D40">
        <w:rPr>
          <w:szCs w:val="22"/>
        </w:rPr>
        <w:t>discutées.</w:t>
      </w:r>
    </w:p>
    <w:p w14:paraId="1B7FDD61" w14:textId="77777777" w:rsidR="000E4C36" w:rsidRDefault="000E4C36" w:rsidP="006C003B">
      <w:pPr>
        <w:pStyle w:val="Titre4"/>
        <w:ind w:left="709"/>
      </w:pPr>
      <w:r>
        <w:t>Eloignement des vitesses critiques</w:t>
      </w:r>
    </w:p>
    <w:p w14:paraId="135C902E" w14:textId="77777777" w:rsidR="000E4C36" w:rsidRPr="00C20063" w:rsidRDefault="000E4C36" w:rsidP="000E4C36">
      <w:pPr>
        <w:pStyle w:val="Default"/>
      </w:pPr>
    </w:p>
    <w:p w14:paraId="6113E916" w14:textId="56467372" w:rsidR="000E4C36" w:rsidRDefault="000E4C36" w:rsidP="000E4C36">
      <w:pPr>
        <w:spacing w:line="360" w:lineRule="auto"/>
        <w:rPr>
          <w:b/>
          <w:szCs w:val="22"/>
        </w:rPr>
      </w:pPr>
      <w:r>
        <w:rPr>
          <w:szCs w:val="22"/>
        </w:rPr>
        <w:t xml:space="preserve">Plusieurs études dans la littérature qui se comportent avec l’effet Morton instable ont montré que les vitesses du déclenchement de l’effet Morton sont proches des vitesses critiques du rotor. Une comparaison de cette vitesse du déclenchement et les vitesses critiques sont réalisé en </w:t>
      </w:r>
      <w:r>
        <w:rPr>
          <w:szCs w:val="22"/>
        </w:rPr>
        <w:fldChar w:fldCharType="begin"/>
      </w:r>
      <w:r>
        <w:rPr>
          <w:szCs w:val="22"/>
        </w:rPr>
        <w:instrText xml:space="preserve"> REF _Ref532298434 \r \h </w:instrText>
      </w:r>
      <w:r>
        <w:rPr>
          <w:szCs w:val="22"/>
        </w:rPr>
      </w:r>
      <w:r>
        <w:rPr>
          <w:szCs w:val="22"/>
        </w:rPr>
        <w:fldChar w:fldCharType="separate"/>
      </w:r>
      <w:r w:rsidR="00D07291">
        <w:rPr>
          <w:szCs w:val="22"/>
        </w:rPr>
        <w:t>[67]</w:t>
      </w:r>
      <w:r>
        <w:rPr>
          <w:szCs w:val="22"/>
        </w:rPr>
        <w:fldChar w:fldCharType="end"/>
      </w:r>
      <w:r>
        <w:rPr>
          <w:szCs w:val="22"/>
        </w:rPr>
        <w:t xml:space="preserve"> et ses résultats sont montrés au </w:t>
      </w:r>
      <w:r>
        <w:rPr>
          <w:szCs w:val="22"/>
        </w:rPr>
        <w:fldChar w:fldCharType="begin"/>
      </w:r>
      <w:r>
        <w:rPr>
          <w:szCs w:val="22"/>
        </w:rPr>
        <w:instrText xml:space="preserve"> REF _Ref532298509 \h  \* MERGEFORMAT </w:instrText>
      </w:r>
      <w:r>
        <w:rPr>
          <w:szCs w:val="22"/>
        </w:rPr>
      </w:r>
      <w:r>
        <w:rPr>
          <w:szCs w:val="22"/>
        </w:rPr>
        <w:fldChar w:fldCharType="separate"/>
      </w:r>
      <w:r w:rsidR="00D07291" w:rsidRPr="003C64E1">
        <w:rPr>
          <w:szCs w:val="22"/>
        </w:rPr>
        <w:t xml:space="preserve">Tableau </w:t>
      </w:r>
      <w:r w:rsidR="00D07291" w:rsidRPr="00D07291">
        <w:rPr>
          <w:szCs w:val="22"/>
        </w:rPr>
        <w:t>5.4</w:t>
      </w:r>
      <w:r w:rsidR="00D07291">
        <w:rPr>
          <w:szCs w:val="22"/>
        </w:rPr>
        <w:noBreakHyphen/>
      </w:r>
      <w:r w:rsidR="00D07291" w:rsidRPr="00D07291">
        <w:rPr>
          <w:szCs w:val="22"/>
        </w:rPr>
        <w:t>1</w:t>
      </w:r>
      <w:r>
        <w:rPr>
          <w:szCs w:val="22"/>
        </w:rPr>
        <w:fldChar w:fldCharType="end"/>
      </w:r>
      <w:r>
        <w:rPr>
          <w:szCs w:val="22"/>
        </w:rPr>
        <w:t>. Pour une configuration du rotor définie</w:t>
      </w:r>
      <w:r w:rsidR="0018225D">
        <w:rPr>
          <w:szCs w:val="22"/>
        </w:rPr>
        <w:t xml:space="preserve"> et un balourd figé</w:t>
      </w:r>
      <w:r>
        <w:rPr>
          <w:szCs w:val="22"/>
        </w:rPr>
        <w:t xml:space="preserve">, en approchant la vitesse critique, le niveau de la vibration synchrone deviendra de plus en plus important à cause de la résonance. Ainsi, le module du coefficient </w:t>
      </w:r>
      <m:oMath>
        <m:r>
          <m:rPr>
            <m:sty m:val="bi"/>
          </m:rPr>
          <w:rPr>
            <w:rFonts w:ascii="Cambria Math" w:hAnsi="Cambria Math"/>
            <w:szCs w:val="22"/>
          </w:rPr>
          <m:t>A</m:t>
        </m:r>
        <m:r>
          <w:rPr>
            <w:rFonts w:ascii="Cambria Math" w:hAnsi="Cambria Math"/>
            <w:szCs w:val="22"/>
          </w:rPr>
          <m:t xml:space="preserve"> </m:t>
        </m:r>
      </m:oMath>
      <w:r>
        <w:rPr>
          <w:szCs w:val="22"/>
        </w:rPr>
        <w:t xml:space="preserve">devient plus grand vers la vitesse critique, ainsi que le module de l’indicateur de l’effet Morton. Le déclenchement de l’effet Morton instable est </w:t>
      </w:r>
      <w:r>
        <w:rPr>
          <w:szCs w:val="22"/>
        </w:rPr>
        <w:lastRenderedPageBreak/>
        <w:t>donc devenu plus probable. Pour diminuer ce risque, le fait d’éloigner la vitesse critique permet effectivement de limiter le module du</w:t>
      </w:r>
      <m:oMath>
        <m:r>
          <w:rPr>
            <w:rFonts w:ascii="Cambria Math" w:hAnsi="Cambria Math"/>
            <w:szCs w:val="22"/>
          </w:rPr>
          <m:t xml:space="preserve"> </m:t>
        </m:r>
        <m:r>
          <m:rPr>
            <m:sty m:val="bi"/>
          </m:rPr>
          <w:rPr>
            <w:rFonts w:ascii="Cambria Math" w:hAnsi="Cambria Math"/>
            <w:szCs w:val="22"/>
          </w:rPr>
          <m:t>A</m:t>
        </m:r>
      </m:oMath>
      <w:r>
        <w:rPr>
          <w:b/>
          <w:szCs w:val="22"/>
        </w:rPr>
        <w:t xml:space="preserve"> </w:t>
      </w:r>
      <w:r w:rsidRPr="00D275B9">
        <w:rPr>
          <w:szCs w:val="22"/>
        </w:rPr>
        <w:t xml:space="preserve">et </w:t>
      </w:r>
      <w:r>
        <w:rPr>
          <w:szCs w:val="22"/>
        </w:rPr>
        <w:t>arrive à prévenir l’effet Morton instable.</w:t>
      </w:r>
      <w:r>
        <w:rPr>
          <w:b/>
          <w:szCs w:val="22"/>
        </w:rPr>
        <w:t xml:space="preserve"> </w:t>
      </w:r>
    </w:p>
    <w:p w14:paraId="53E1C98E" w14:textId="21EE28C9" w:rsidR="000E4C36" w:rsidRPr="003C64E1" w:rsidRDefault="000E4C36" w:rsidP="000E4C36">
      <w:pPr>
        <w:pStyle w:val="Lgende"/>
        <w:keepNext/>
        <w:spacing w:after="0"/>
        <w:jc w:val="center"/>
        <w:rPr>
          <w:rFonts w:ascii="Calibri" w:eastAsia="Times New Roman" w:hAnsi="Calibri" w:cs="Times New Roman"/>
          <w:i w:val="0"/>
          <w:iCs w:val="0"/>
          <w:color w:val="auto"/>
          <w:sz w:val="22"/>
          <w:szCs w:val="22"/>
          <w:lang w:eastAsia="fr-FR"/>
        </w:rPr>
      </w:pPr>
      <w:bookmarkStart w:id="1040" w:name="_Ref532298509"/>
      <w:r w:rsidRPr="003C64E1">
        <w:rPr>
          <w:rFonts w:ascii="Calibri" w:eastAsia="Times New Roman" w:hAnsi="Calibri" w:cs="Times New Roman"/>
          <w:i w:val="0"/>
          <w:iCs w:val="0"/>
          <w:color w:val="auto"/>
          <w:sz w:val="22"/>
          <w:szCs w:val="22"/>
          <w:lang w:eastAsia="fr-FR"/>
        </w:rPr>
        <w:t xml:space="preserve">Tableau </w:t>
      </w:r>
      <w:r w:rsidR="009521A5">
        <w:rPr>
          <w:rFonts w:ascii="Calibri" w:eastAsia="Times New Roman" w:hAnsi="Calibri" w:cs="Times New Roman"/>
          <w:i w:val="0"/>
          <w:iCs w:val="0"/>
          <w:color w:val="auto"/>
          <w:sz w:val="22"/>
          <w:szCs w:val="22"/>
          <w:lang w:eastAsia="fr-FR"/>
        </w:rPr>
        <w:fldChar w:fldCharType="begin"/>
      </w:r>
      <w:r w:rsidR="009521A5">
        <w:rPr>
          <w:rFonts w:ascii="Calibri" w:eastAsia="Times New Roman" w:hAnsi="Calibri" w:cs="Times New Roman"/>
          <w:i w:val="0"/>
          <w:iCs w:val="0"/>
          <w:color w:val="auto"/>
          <w:sz w:val="22"/>
          <w:szCs w:val="22"/>
          <w:lang w:eastAsia="fr-FR"/>
        </w:rPr>
        <w:instrText xml:space="preserve"> STYLEREF 2 \s </w:instrText>
      </w:r>
      <w:r w:rsidR="009521A5">
        <w:rPr>
          <w:rFonts w:ascii="Calibri" w:eastAsia="Times New Roman" w:hAnsi="Calibri" w:cs="Times New Roman"/>
          <w:i w:val="0"/>
          <w:iCs w:val="0"/>
          <w:color w:val="auto"/>
          <w:sz w:val="22"/>
          <w:szCs w:val="22"/>
          <w:lang w:eastAsia="fr-FR"/>
        </w:rPr>
        <w:fldChar w:fldCharType="separate"/>
      </w:r>
      <w:r w:rsidR="00D07291">
        <w:rPr>
          <w:rFonts w:ascii="Calibri" w:eastAsia="Times New Roman" w:hAnsi="Calibri" w:cs="Times New Roman"/>
          <w:i w:val="0"/>
          <w:iCs w:val="0"/>
          <w:noProof/>
          <w:color w:val="auto"/>
          <w:sz w:val="22"/>
          <w:szCs w:val="22"/>
          <w:lang w:eastAsia="fr-FR"/>
        </w:rPr>
        <w:t>5.4</w:t>
      </w:r>
      <w:r w:rsidR="009521A5">
        <w:rPr>
          <w:rFonts w:ascii="Calibri" w:eastAsia="Times New Roman" w:hAnsi="Calibri" w:cs="Times New Roman"/>
          <w:i w:val="0"/>
          <w:iCs w:val="0"/>
          <w:color w:val="auto"/>
          <w:sz w:val="22"/>
          <w:szCs w:val="22"/>
          <w:lang w:eastAsia="fr-FR"/>
        </w:rPr>
        <w:fldChar w:fldCharType="end"/>
      </w:r>
      <w:r w:rsidR="009521A5">
        <w:rPr>
          <w:rFonts w:ascii="Calibri" w:eastAsia="Times New Roman" w:hAnsi="Calibri" w:cs="Times New Roman"/>
          <w:i w:val="0"/>
          <w:iCs w:val="0"/>
          <w:color w:val="auto"/>
          <w:sz w:val="22"/>
          <w:szCs w:val="22"/>
          <w:lang w:eastAsia="fr-FR"/>
        </w:rPr>
        <w:noBreakHyphen/>
      </w:r>
      <w:r w:rsidR="009521A5">
        <w:rPr>
          <w:rFonts w:ascii="Calibri" w:eastAsia="Times New Roman" w:hAnsi="Calibri" w:cs="Times New Roman"/>
          <w:i w:val="0"/>
          <w:iCs w:val="0"/>
          <w:color w:val="auto"/>
          <w:sz w:val="22"/>
          <w:szCs w:val="22"/>
          <w:lang w:eastAsia="fr-FR"/>
        </w:rPr>
        <w:fldChar w:fldCharType="begin"/>
      </w:r>
      <w:r w:rsidR="009521A5">
        <w:rPr>
          <w:rFonts w:ascii="Calibri" w:eastAsia="Times New Roman" w:hAnsi="Calibri" w:cs="Times New Roman"/>
          <w:i w:val="0"/>
          <w:iCs w:val="0"/>
          <w:color w:val="auto"/>
          <w:sz w:val="22"/>
          <w:szCs w:val="22"/>
          <w:lang w:eastAsia="fr-FR"/>
        </w:rPr>
        <w:instrText xml:space="preserve"> SEQ Tableau \* ARABIC \s 2 </w:instrText>
      </w:r>
      <w:r w:rsidR="009521A5">
        <w:rPr>
          <w:rFonts w:ascii="Calibri" w:eastAsia="Times New Roman" w:hAnsi="Calibri" w:cs="Times New Roman"/>
          <w:i w:val="0"/>
          <w:iCs w:val="0"/>
          <w:color w:val="auto"/>
          <w:sz w:val="22"/>
          <w:szCs w:val="22"/>
          <w:lang w:eastAsia="fr-FR"/>
        </w:rPr>
        <w:fldChar w:fldCharType="separate"/>
      </w:r>
      <w:r w:rsidR="00D07291">
        <w:rPr>
          <w:rFonts w:ascii="Calibri" w:eastAsia="Times New Roman" w:hAnsi="Calibri" w:cs="Times New Roman"/>
          <w:i w:val="0"/>
          <w:iCs w:val="0"/>
          <w:noProof/>
          <w:color w:val="auto"/>
          <w:sz w:val="22"/>
          <w:szCs w:val="22"/>
          <w:lang w:eastAsia="fr-FR"/>
        </w:rPr>
        <w:t>1</w:t>
      </w:r>
      <w:r w:rsidR="009521A5">
        <w:rPr>
          <w:rFonts w:ascii="Calibri" w:eastAsia="Times New Roman" w:hAnsi="Calibri" w:cs="Times New Roman"/>
          <w:i w:val="0"/>
          <w:iCs w:val="0"/>
          <w:color w:val="auto"/>
          <w:sz w:val="22"/>
          <w:szCs w:val="22"/>
          <w:lang w:eastAsia="fr-FR"/>
        </w:rPr>
        <w:fldChar w:fldCharType="end"/>
      </w:r>
      <w:bookmarkEnd w:id="1040"/>
      <w:r w:rsidRPr="003C64E1">
        <w:rPr>
          <w:rFonts w:ascii="Calibri" w:eastAsia="Times New Roman" w:hAnsi="Calibri" w:cs="Times New Roman"/>
          <w:i w:val="0"/>
          <w:iCs w:val="0"/>
          <w:color w:val="auto"/>
          <w:sz w:val="22"/>
          <w:szCs w:val="22"/>
          <w:lang w:eastAsia="fr-FR"/>
        </w:rPr>
        <w:t> : comparaison des vitesses du déclenchement et les vitesses critiques</w:t>
      </w:r>
    </w:p>
    <w:tbl>
      <w:tblPr>
        <w:tblW w:w="0" w:type="auto"/>
        <w:tblInd w:w="557" w:type="dxa"/>
        <w:tblCellMar>
          <w:left w:w="0" w:type="dxa"/>
          <w:right w:w="0" w:type="dxa"/>
        </w:tblCellMar>
        <w:tblLook w:val="0420" w:firstRow="1" w:lastRow="0" w:firstColumn="0" w:lastColumn="0" w:noHBand="0" w:noVBand="1"/>
      </w:tblPr>
      <w:tblGrid>
        <w:gridCol w:w="2397"/>
        <w:gridCol w:w="2848"/>
        <w:gridCol w:w="2835"/>
      </w:tblGrid>
      <w:tr w:rsidR="000E4C36" w:rsidRPr="00D72283" w14:paraId="40B84C52" w14:textId="77777777" w:rsidTr="008D2A74">
        <w:trPr>
          <w:trHeight w:val="20"/>
        </w:trPr>
        <w:tc>
          <w:tcPr>
            <w:tcW w:w="2397" w:type="dxa"/>
            <w:tcBorders>
              <w:top w:val="single" w:sz="8" w:space="0" w:color="FFFFFF"/>
              <w:left w:val="single" w:sz="8" w:space="0" w:color="FFFFFF"/>
              <w:bottom w:val="single" w:sz="24" w:space="0" w:color="FFFFFF"/>
              <w:right w:val="single" w:sz="8" w:space="0" w:color="FFFFFF"/>
            </w:tcBorders>
            <w:shd w:val="clear" w:color="auto" w:fill="5B9BD5"/>
            <w:tcMar>
              <w:top w:w="72" w:type="dxa"/>
              <w:left w:w="144" w:type="dxa"/>
              <w:bottom w:w="72" w:type="dxa"/>
              <w:right w:w="144" w:type="dxa"/>
            </w:tcMar>
            <w:vAlign w:val="center"/>
            <w:hideMark/>
          </w:tcPr>
          <w:p w14:paraId="17FE4141" w14:textId="77777777" w:rsidR="000E4C36" w:rsidRPr="009D7509" w:rsidRDefault="000E4C36" w:rsidP="008D2A74">
            <w:pPr>
              <w:jc w:val="center"/>
              <w:rPr>
                <w:color w:val="FFFFFF" w:themeColor="background1"/>
                <w:sz w:val="20"/>
                <w:szCs w:val="22"/>
              </w:rPr>
            </w:pPr>
            <w:r w:rsidRPr="009D7509">
              <w:rPr>
                <w:b/>
                <w:bCs/>
                <w:color w:val="FFFFFF" w:themeColor="background1"/>
                <w:sz w:val="20"/>
                <w:szCs w:val="22"/>
              </w:rPr>
              <w:t>Cas d’étude</w:t>
            </w:r>
          </w:p>
        </w:tc>
        <w:tc>
          <w:tcPr>
            <w:tcW w:w="2848" w:type="dxa"/>
            <w:tcBorders>
              <w:top w:val="single" w:sz="8" w:space="0" w:color="FFFFFF"/>
              <w:left w:val="single" w:sz="8" w:space="0" w:color="FFFFFF"/>
              <w:bottom w:val="single" w:sz="24" w:space="0" w:color="FFFFFF"/>
              <w:right w:val="single" w:sz="8" w:space="0" w:color="FFFFFF"/>
            </w:tcBorders>
            <w:shd w:val="clear" w:color="auto" w:fill="5B9BD5"/>
            <w:tcMar>
              <w:top w:w="72" w:type="dxa"/>
              <w:left w:w="144" w:type="dxa"/>
              <w:bottom w:w="72" w:type="dxa"/>
              <w:right w:w="144" w:type="dxa"/>
            </w:tcMar>
            <w:vAlign w:val="center"/>
            <w:hideMark/>
          </w:tcPr>
          <w:p w14:paraId="101A06F9" w14:textId="77777777" w:rsidR="000E4C36" w:rsidRPr="009D7509" w:rsidRDefault="000E4C36" w:rsidP="008D2A74">
            <w:pPr>
              <w:jc w:val="center"/>
              <w:rPr>
                <w:color w:val="FFFFFF" w:themeColor="background1"/>
                <w:sz w:val="20"/>
                <w:szCs w:val="22"/>
              </w:rPr>
            </w:pPr>
            <w:r w:rsidRPr="009D7509">
              <w:rPr>
                <w:b/>
                <w:bCs/>
                <w:color w:val="FFFFFF" w:themeColor="background1"/>
                <w:sz w:val="20"/>
                <w:szCs w:val="22"/>
              </w:rPr>
              <w:t>Vitesse du déclenchement de l’effet Morton instable (tr/min)</w:t>
            </w:r>
          </w:p>
        </w:tc>
        <w:tc>
          <w:tcPr>
            <w:tcW w:w="2835" w:type="dxa"/>
            <w:tcBorders>
              <w:top w:val="single" w:sz="8" w:space="0" w:color="FFFFFF"/>
              <w:left w:val="single" w:sz="8" w:space="0" w:color="FFFFFF"/>
              <w:bottom w:val="single" w:sz="24" w:space="0" w:color="FFFFFF"/>
              <w:right w:val="single" w:sz="8" w:space="0" w:color="FFFFFF"/>
            </w:tcBorders>
            <w:shd w:val="clear" w:color="auto" w:fill="5B9BD5"/>
            <w:tcMar>
              <w:top w:w="72" w:type="dxa"/>
              <w:left w:w="144" w:type="dxa"/>
              <w:bottom w:w="72" w:type="dxa"/>
              <w:right w:w="144" w:type="dxa"/>
            </w:tcMar>
            <w:vAlign w:val="center"/>
            <w:hideMark/>
          </w:tcPr>
          <w:p w14:paraId="518A4650" w14:textId="77777777" w:rsidR="000E4C36" w:rsidRPr="009D7509" w:rsidRDefault="000E4C36" w:rsidP="008D2A74">
            <w:pPr>
              <w:jc w:val="center"/>
              <w:rPr>
                <w:color w:val="FFFFFF" w:themeColor="background1"/>
                <w:sz w:val="20"/>
                <w:szCs w:val="22"/>
              </w:rPr>
            </w:pPr>
            <w:r w:rsidRPr="009D7509">
              <w:rPr>
                <w:b/>
                <w:bCs/>
                <w:color w:val="FFFFFF" w:themeColor="background1"/>
                <w:sz w:val="20"/>
                <w:szCs w:val="22"/>
              </w:rPr>
              <w:t>Vitesses critiques (tr/min)</w:t>
            </w:r>
          </w:p>
        </w:tc>
      </w:tr>
      <w:tr w:rsidR="000E4C36" w:rsidRPr="00D72283" w14:paraId="6310C9D1" w14:textId="77777777" w:rsidTr="008D2A74">
        <w:trPr>
          <w:trHeight w:val="20"/>
        </w:trPr>
        <w:tc>
          <w:tcPr>
            <w:tcW w:w="2397" w:type="dxa"/>
            <w:tcBorders>
              <w:top w:val="single" w:sz="24"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vAlign w:val="center"/>
            <w:hideMark/>
          </w:tcPr>
          <w:p w14:paraId="7954B6C9" w14:textId="73687021" w:rsidR="000E4C36" w:rsidRPr="009D7509" w:rsidRDefault="000E4C36" w:rsidP="008D2A74">
            <w:pPr>
              <w:jc w:val="center"/>
              <w:rPr>
                <w:sz w:val="20"/>
                <w:szCs w:val="22"/>
              </w:rPr>
            </w:pPr>
            <w:r>
              <w:rPr>
                <w:sz w:val="20"/>
                <w:szCs w:val="22"/>
              </w:rPr>
              <w:t xml:space="preserve">1994, de </w:t>
            </w:r>
            <w:proofErr w:type="spellStart"/>
            <w:r>
              <w:rPr>
                <w:sz w:val="20"/>
                <w:szCs w:val="22"/>
              </w:rPr>
              <w:t>Jongh</w:t>
            </w:r>
            <w:proofErr w:type="spellEnd"/>
            <w:r>
              <w:rPr>
                <w:sz w:val="20"/>
                <w:szCs w:val="22"/>
              </w:rPr>
              <w:t xml:space="preserve"> </w:t>
            </w:r>
            <w:r>
              <w:rPr>
                <w:sz w:val="20"/>
                <w:szCs w:val="22"/>
              </w:rPr>
              <w:fldChar w:fldCharType="begin"/>
            </w:r>
            <w:r>
              <w:rPr>
                <w:sz w:val="20"/>
                <w:szCs w:val="22"/>
              </w:rPr>
              <w:instrText xml:space="preserve"> REF _Ref523085716 \r \h </w:instrText>
            </w:r>
            <w:r>
              <w:rPr>
                <w:sz w:val="20"/>
                <w:szCs w:val="22"/>
              </w:rPr>
            </w:r>
            <w:r>
              <w:rPr>
                <w:sz w:val="20"/>
                <w:szCs w:val="22"/>
              </w:rPr>
              <w:fldChar w:fldCharType="separate"/>
            </w:r>
            <w:r w:rsidR="00D07291">
              <w:rPr>
                <w:sz w:val="20"/>
                <w:szCs w:val="22"/>
              </w:rPr>
              <w:t>[68]</w:t>
            </w:r>
            <w:r>
              <w:rPr>
                <w:sz w:val="20"/>
                <w:szCs w:val="22"/>
              </w:rPr>
              <w:fldChar w:fldCharType="end"/>
            </w:r>
          </w:p>
        </w:tc>
        <w:tc>
          <w:tcPr>
            <w:tcW w:w="2848" w:type="dxa"/>
            <w:tcBorders>
              <w:top w:val="single" w:sz="24"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vAlign w:val="center"/>
            <w:hideMark/>
          </w:tcPr>
          <w:p w14:paraId="41F5246C" w14:textId="77777777" w:rsidR="000E4C36" w:rsidRPr="009D7509" w:rsidRDefault="000E4C36" w:rsidP="008D2A74">
            <w:pPr>
              <w:jc w:val="center"/>
              <w:rPr>
                <w:sz w:val="20"/>
                <w:szCs w:val="22"/>
              </w:rPr>
            </w:pPr>
            <w:r w:rsidRPr="009D7509">
              <w:rPr>
                <w:sz w:val="20"/>
                <w:szCs w:val="22"/>
              </w:rPr>
              <w:t>10500</w:t>
            </w:r>
          </w:p>
        </w:tc>
        <w:tc>
          <w:tcPr>
            <w:tcW w:w="2835" w:type="dxa"/>
            <w:tcBorders>
              <w:top w:val="single" w:sz="24"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vAlign w:val="center"/>
            <w:hideMark/>
          </w:tcPr>
          <w:p w14:paraId="7483102F" w14:textId="77777777" w:rsidR="000E4C36" w:rsidRPr="009D7509" w:rsidRDefault="000E4C36" w:rsidP="008D2A74">
            <w:pPr>
              <w:jc w:val="center"/>
              <w:rPr>
                <w:sz w:val="20"/>
                <w:szCs w:val="22"/>
              </w:rPr>
            </w:pPr>
            <w:r w:rsidRPr="009D7509">
              <w:rPr>
                <w:sz w:val="20"/>
                <w:szCs w:val="22"/>
              </w:rPr>
              <w:t>14000</w:t>
            </w:r>
          </w:p>
        </w:tc>
      </w:tr>
      <w:tr w:rsidR="000E4C36" w:rsidRPr="00D72283" w14:paraId="7BE58017" w14:textId="77777777" w:rsidTr="008D2A74">
        <w:trPr>
          <w:trHeight w:val="20"/>
        </w:trPr>
        <w:tc>
          <w:tcPr>
            <w:tcW w:w="2397"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vAlign w:val="center"/>
            <w:hideMark/>
          </w:tcPr>
          <w:p w14:paraId="161B42C0" w14:textId="5E7AAE7B" w:rsidR="000E4C36" w:rsidRPr="009D7509" w:rsidRDefault="000E4C36" w:rsidP="008D2A74">
            <w:pPr>
              <w:jc w:val="center"/>
              <w:rPr>
                <w:sz w:val="20"/>
                <w:szCs w:val="22"/>
              </w:rPr>
            </w:pPr>
            <w:r w:rsidRPr="009D7509">
              <w:rPr>
                <w:sz w:val="20"/>
                <w:szCs w:val="22"/>
              </w:rPr>
              <w:t>1997</w:t>
            </w:r>
            <w:r>
              <w:rPr>
                <w:sz w:val="20"/>
                <w:szCs w:val="22"/>
              </w:rPr>
              <w:t xml:space="preserve">, Faulkner </w:t>
            </w:r>
            <w:r>
              <w:rPr>
                <w:sz w:val="20"/>
                <w:szCs w:val="22"/>
              </w:rPr>
              <w:fldChar w:fldCharType="begin"/>
            </w:r>
            <w:r>
              <w:rPr>
                <w:sz w:val="20"/>
                <w:szCs w:val="22"/>
              </w:rPr>
              <w:instrText xml:space="preserve"> REF _Ref531885219 \r \h </w:instrText>
            </w:r>
            <w:r>
              <w:rPr>
                <w:sz w:val="20"/>
                <w:szCs w:val="22"/>
              </w:rPr>
            </w:r>
            <w:r>
              <w:rPr>
                <w:sz w:val="20"/>
                <w:szCs w:val="22"/>
              </w:rPr>
              <w:fldChar w:fldCharType="separate"/>
            </w:r>
            <w:r w:rsidR="00D07291">
              <w:rPr>
                <w:sz w:val="20"/>
                <w:szCs w:val="22"/>
              </w:rPr>
              <w:t>[61]</w:t>
            </w:r>
            <w:r>
              <w:rPr>
                <w:sz w:val="20"/>
                <w:szCs w:val="22"/>
              </w:rPr>
              <w:fldChar w:fldCharType="end"/>
            </w:r>
          </w:p>
        </w:tc>
        <w:tc>
          <w:tcPr>
            <w:tcW w:w="2848"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vAlign w:val="center"/>
            <w:hideMark/>
          </w:tcPr>
          <w:p w14:paraId="2EDC81D7" w14:textId="77777777" w:rsidR="000E4C36" w:rsidRPr="009D7509" w:rsidRDefault="000E4C36" w:rsidP="008D2A74">
            <w:pPr>
              <w:jc w:val="center"/>
              <w:rPr>
                <w:sz w:val="20"/>
                <w:szCs w:val="22"/>
              </w:rPr>
            </w:pPr>
            <w:r w:rsidRPr="009D7509">
              <w:rPr>
                <w:sz w:val="20"/>
                <w:szCs w:val="22"/>
              </w:rPr>
              <w:t>9800</w:t>
            </w:r>
          </w:p>
        </w:tc>
        <w:tc>
          <w:tcPr>
            <w:tcW w:w="2835"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vAlign w:val="center"/>
            <w:hideMark/>
          </w:tcPr>
          <w:p w14:paraId="5C6DD086" w14:textId="77777777" w:rsidR="000E4C36" w:rsidRPr="009D7509" w:rsidRDefault="000E4C36" w:rsidP="008D2A74">
            <w:pPr>
              <w:jc w:val="center"/>
              <w:rPr>
                <w:sz w:val="20"/>
                <w:szCs w:val="22"/>
              </w:rPr>
            </w:pPr>
            <w:r w:rsidRPr="009D7509">
              <w:rPr>
                <w:sz w:val="20"/>
                <w:szCs w:val="22"/>
              </w:rPr>
              <w:t>&gt; 12500</w:t>
            </w:r>
          </w:p>
        </w:tc>
      </w:tr>
      <w:tr w:rsidR="000E4C36" w:rsidRPr="00D72283" w14:paraId="213030EC" w14:textId="77777777" w:rsidTr="008D2A74">
        <w:trPr>
          <w:trHeight w:val="20"/>
        </w:trPr>
        <w:tc>
          <w:tcPr>
            <w:tcW w:w="2397"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vAlign w:val="center"/>
            <w:hideMark/>
          </w:tcPr>
          <w:p w14:paraId="2E6FE346" w14:textId="31C21521" w:rsidR="000E4C36" w:rsidRPr="009D7509" w:rsidRDefault="000E4C36" w:rsidP="008D2A74">
            <w:pPr>
              <w:jc w:val="center"/>
              <w:rPr>
                <w:sz w:val="20"/>
                <w:szCs w:val="22"/>
              </w:rPr>
            </w:pPr>
            <w:r w:rsidRPr="009D7509">
              <w:rPr>
                <w:sz w:val="20"/>
                <w:szCs w:val="22"/>
              </w:rPr>
              <w:t xml:space="preserve">1997, </w:t>
            </w:r>
            <w:proofErr w:type="spellStart"/>
            <w:r w:rsidRPr="009D7509">
              <w:rPr>
                <w:sz w:val="20"/>
                <w:szCs w:val="22"/>
              </w:rPr>
              <w:t>Corcoran</w:t>
            </w:r>
            <w:proofErr w:type="spellEnd"/>
            <w:r>
              <w:rPr>
                <w:sz w:val="20"/>
                <w:szCs w:val="22"/>
              </w:rPr>
              <w:t xml:space="preserve"> </w:t>
            </w:r>
            <w:r>
              <w:rPr>
                <w:sz w:val="20"/>
                <w:szCs w:val="22"/>
              </w:rPr>
              <w:fldChar w:fldCharType="begin"/>
            </w:r>
            <w:r>
              <w:rPr>
                <w:sz w:val="20"/>
                <w:szCs w:val="22"/>
              </w:rPr>
              <w:instrText xml:space="preserve"> REF _Ref532317901 \r \h </w:instrText>
            </w:r>
            <w:r>
              <w:rPr>
                <w:sz w:val="20"/>
                <w:szCs w:val="22"/>
              </w:rPr>
            </w:r>
            <w:r>
              <w:rPr>
                <w:sz w:val="20"/>
                <w:szCs w:val="22"/>
              </w:rPr>
              <w:fldChar w:fldCharType="separate"/>
            </w:r>
            <w:r w:rsidR="00D07291">
              <w:rPr>
                <w:sz w:val="20"/>
                <w:szCs w:val="22"/>
              </w:rPr>
              <w:t>[69]</w:t>
            </w:r>
            <w:r>
              <w:rPr>
                <w:sz w:val="20"/>
                <w:szCs w:val="22"/>
              </w:rPr>
              <w:fldChar w:fldCharType="end"/>
            </w:r>
          </w:p>
        </w:tc>
        <w:tc>
          <w:tcPr>
            <w:tcW w:w="2848"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vAlign w:val="center"/>
            <w:hideMark/>
          </w:tcPr>
          <w:p w14:paraId="156EC415" w14:textId="77777777" w:rsidR="000E4C36" w:rsidRPr="009D7509" w:rsidRDefault="000E4C36" w:rsidP="008D2A74">
            <w:pPr>
              <w:jc w:val="center"/>
              <w:rPr>
                <w:sz w:val="20"/>
                <w:szCs w:val="22"/>
              </w:rPr>
            </w:pPr>
            <w:r w:rsidRPr="009D7509">
              <w:rPr>
                <w:sz w:val="20"/>
                <w:szCs w:val="22"/>
              </w:rPr>
              <w:t>8500</w:t>
            </w:r>
          </w:p>
        </w:tc>
        <w:tc>
          <w:tcPr>
            <w:tcW w:w="2835"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vAlign w:val="center"/>
            <w:hideMark/>
          </w:tcPr>
          <w:p w14:paraId="55651053" w14:textId="77777777" w:rsidR="000E4C36" w:rsidRPr="009D7509" w:rsidRDefault="000E4C36" w:rsidP="008D2A74">
            <w:pPr>
              <w:jc w:val="center"/>
              <w:rPr>
                <w:sz w:val="20"/>
                <w:szCs w:val="22"/>
              </w:rPr>
            </w:pPr>
            <w:r w:rsidRPr="009D7509">
              <w:rPr>
                <w:sz w:val="20"/>
                <w:szCs w:val="22"/>
              </w:rPr>
              <w:t>9100</w:t>
            </w:r>
          </w:p>
        </w:tc>
      </w:tr>
      <w:tr w:rsidR="000E4C36" w:rsidRPr="00D72283" w14:paraId="0E1027FB" w14:textId="77777777" w:rsidTr="008D2A74">
        <w:trPr>
          <w:trHeight w:val="20"/>
        </w:trPr>
        <w:tc>
          <w:tcPr>
            <w:tcW w:w="2397"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vAlign w:val="center"/>
            <w:hideMark/>
          </w:tcPr>
          <w:p w14:paraId="50D18F5F" w14:textId="1B582ACD" w:rsidR="000E4C36" w:rsidRPr="009D7509" w:rsidRDefault="000E4C36" w:rsidP="008D2A74">
            <w:pPr>
              <w:jc w:val="center"/>
              <w:rPr>
                <w:sz w:val="20"/>
                <w:szCs w:val="22"/>
              </w:rPr>
            </w:pPr>
            <w:r w:rsidRPr="009D7509">
              <w:rPr>
                <w:sz w:val="20"/>
                <w:szCs w:val="22"/>
              </w:rPr>
              <w:t>1998, de</w:t>
            </w:r>
            <w:r>
              <w:rPr>
                <w:sz w:val="20"/>
                <w:szCs w:val="22"/>
              </w:rPr>
              <w:t xml:space="preserve"> Jong </w:t>
            </w:r>
            <w:r>
              <w:rPr>
                <w:sz w:val="20"/>
                <w:szCs w:val="22"/>
              </w:rPr>
              <w:fldChar w:fldCharType="begin"/>
            </w:r>
            <w:r>
              <w:rPr>
                <w:sz w:val="20"/>
                <w:szCs w:val="22"/>
              </w:rPr>
              <w:instrText xml:space="preserve"> REF _Ref532317977 \r \h </w:instrText>
            </w:r>
            <w:r>
              <w:rPr>
                <w:sz w:val="20"/>
                <w:szCs w:val="22"/>
              </w:rPr>
            </w:r>
            <w:r>
              <w:rPr>
                <w:sz w:val="20"/>
                <w:szCs w:val="22"/>
              </w:rPr>
              <w:fldChar w:fldCharType="separate"/>
            </w:r>
            <w:r w:rsidR="00D07291">
              <w:rPr>
                <w:sz w:val="20"/>
                <w:szCs w:val="22"/>
              </w:rPr>
              <w:t>[70]</w:t>
            </w:r>
            <w:r>
              <w:rPr>
                <w:sz w:val="20"/>
                <w:szCs w:val="22"/>
              </w:rPr>
              <w:fldChar w:fldCharType="end"/>
            </w:r>
          </w:p>
        </w:tc>
        <w:tc>
          <w:tcPr>
            <w:tcW w:w="2848"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vAlign w:val="center"/>
            <w:hideMark/>
          </w:tcPr>
          <w:p w14:paraId="12760DD9" w14:textId="77777777" w:rsidR="000E4C36" w:rsidRPr="009D7509" w:rsidRDefault="000E4C36" w:rsidP="008D2A74">
            <w:pPr>
              <w:jc w:val="center"/>
              <w:rPr>
                <w:sz w:val="20"/>
                <w:szCs w:val="22"/>
              </w:rPr>
            </w:pPr>
            <w:r w:rsidRPr="009D7509">
              <w:rPr>
                <w:sz w:val="20"/>
                <w:szCs w:val="22"/>
              </w:rPr>
              <w:t>7200</w:t>
            </w:r>
          </w:p>
        </w:tc>
        <w:tc>
          <w:tcPr>
            <w:tcW w:w="2835"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vAlign w:val="center"/>
            <w:hideMark/>
          </w:tcPr>
          <w:p w14:paraId="55FE0B9B" w14:textId="77777777" w:rsidR="000E4C36" w:rsidRPr="009D7509" w:rsidRDefault="000E4C36" w:rsidP="008D2A74">
            <w:pPr>
              <w:jc w:val="center"/>
              <w:rPr>
                <w:sz w:val="20"/>
                <w:szCs w:val="22"/>
              </w:rPr>
            </w:pPr>
            <w:r w:rsidRPr="009D7509">
              <w:rPr>
                <w:sz w:val="20"/>
                <w:szCs w:val="22"/>
              </w:rPr>
              <w:t>8000</w:t>
            </w:r>
          </w:p>
        </w:tc>
      </w:tr>
      <w:tr w:rsidR="000E4C36" w:rsidRPr="00D72283" w14:paraId="4D921B4D" w14:textId="77777777" w:rsidTr="008D2A74">
        <w:trPr>
          <w:trHeight w:val="20"/>
        </w:trPr>
        <w:tc>
          <w:tcPr>
            <w:tcW w:w="2397"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vAlign w:val="center"/>
            <w:hideMark/>
          </w:tcPr>
          <w:p w14:paraId="1CDA8687" w14:textId="77777777" w:rsidR="000E4C36" w:rsidRPr="009D7509" w:rsidRDefault="000E4C36" w:rsidP="008D2A74">
            <w:pPr>
              <w:jc w:val="center"/>
              <w:rPr>
                <w:sz w:val="20"/>
                <w:szCs w:val="22"/>
              </w:rPr>
            </w:pPr>
            <w:r w:rsidRPr="009D7509">
              <w:rPr>
                <w:sz w:val="20"/>
                <w:szCs w:val="22"/>
              </w:rPr>
              <w:t xml:space="preserve">1999, </w:t>
            </w:r>
            <w:proofErr w:type="spellStart"/>
            <w:r w:rsidRPr="009D7509">
              <w:rPr>
                <w:sz w:val="20"/>
                <w:szCs w:val="22"/>
              </w:rPr>
              <w:t>Berot</w:t>
            </w:r>
            <w:proofErr w:type="spellEnd"/>
            <w:r w:rsidRPr="009D7509">
              <w:rPr>
                <w:sz w:val="20"/>
                <w:szCs w:val="22"/>
              </w:rPr>
              <w:t xml:space="preserve"> []</w:t>
            </w:r>
          </w:p>
        </w:tc>
        <w:tc>
          <w:tcPr>
            <w:tcW w:w="2848"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vAlign w:val="center"/>
            <w:hideMark/>
          </w:tcPr>
          <w:p w14:paraId="0667A151" w14:textId="77777777" w:rsidR="000E4C36" w:rsidRPr="009D7509" w:rsidRDefault="000E4C36" w:rsidP="008D2A74">
            <w:pPr>
              <w:jc w:val="center"/>
              <w:rPr>
                <w:sz w:val="20"/>
                <w:szCs w:val="22"/>
              </w:rPr>
            </w:pPr>
            <w:r w:rsidRPr="009D7509">
              <w:rPr>
                <w:sz w:val="20"/>
                <w:szCs w:val="22"/>
              </w:rPr>
              <w:t>6510</w:t>
            </w:r>
          </w:p>
        </w:tc>
        <w:tc>
          <w:tcPr>
            <w:tcW w:w="2835"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vAlign w:val="center"/>
            <w:hideMark/>
          </w:tcPr>
          <w:p w14:paraId="50A463B6" w14:textId="77777777" w:rsidR="000E4C36" w:rsidRPr="009D7509" w:rsidRDefault="000E4C36" w:rsidP="008D2A74">
            <w:pPr>
              <w:jc w:val="center"/>
              <w:rPr>
                <w:sz w:val="20"/>
                <w:szCs w:val="22"/>
              </w:rPr>
            </w:pPr>
            <w:r w:rsidRPr="009D7509">
              <w:rPr>
                <w:sz w:val="20"/>
                <w:szCs w:val="22"/>
              </w:rPr>
              <w:t>2500,5200</w:t>
            </w:r>
          </w:p>
        </w:tc>
      </w:tr>
      <w:tr w:rsidR="000E4C36" w:rsidRPr="00D72283" w14:paraId="0D694B11" w14:textId="77777777" w:rsidTr="008D2A74">
        <w:trPr>
          <w:trHeight w:val="20"/>
        </w:trPr>
        <w:tc>
          <w:tcPr>
            <w:tcW w:w="2397"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vAlign w:val="center"/>
            <w:hideMark/>
          </w:tcPr>
          <w:p w14:paraId="792E3F2C" w14:textId="5397F7FB" w:rsidR="000E4C36" w:rsidRPr="009D7509" w:rsidRDefault="000E4C36" w:rsidP="008D2A74">
            <w:pPr>
              <w:jc w:val="center"/>
              <w:rPr>
                <w:sz w:val="20"/>
                <w:szCs w:val="22"/>
              </w:rPr>
            </w:pPr>
            <w:r w:rsidRPr="009D7509">
              <w:rPr>
                <w:sz w:val="20"/>
                <w:szCs w:val="22"/>
              </w:rPr>
              <w:t xml:space="preserve">2008, </w:t>
            </w:r>
            <w:proofErr w:type="spellStart"/>
            <w:r w:rsidRPr="009D7509">
              <w:rPr>
                <w:sz w:val="20"/>
                <w:szCs w:val="22"/>
              </w:rPr>
              <w:t>Schmi</w:t>
            </w:r>
            <w:r>
              <w:rPr>
                <w:sz w:val="20"/>
                <w:szCs w:val="22"/>
              </w:rPr>
              <w:t>ed</w:t>
            </w:r>
            <w:proofErr w:type="spellEnd"/>
            <w:r>
              <w:rPr>
                <w:sz w:val="20"/>
                <w:szCs w:val="22"/>
              </w:rPr>
              <w:t xml:space="preserve"> </w:t>
            </w:r>
            <w:r>
              <w:rPr>
                <w:sz w:val="20"/>
                <w:szCs w:val="22"/>
              </w:rPr>
              <w:fldChar w:fldCharType="begin"/>
            </w:r>
            <w:r>
              <w:rPr>
                <w:sz w:val="20"/>
                <w:szCs w:val="22"/>
              </w:rPr>
              <w:instrText xml:space="preserve"> REF _Ref523090891 \r \h </w:instrText>
            </w:r>
            <w:r>
              <w:rPr>
                <w:sz w:val="20"/>
                <w:szCs w:val="22"/>
              </w:rPr>
            </w:r>
            <w:r>
              <w:rPr>
                <w:sz w:val="20"/>
                <w:szCs w:val="22"/>
              </w:rPr>
              <w:fldChar w:fldCharType="separate"/>
            </w:r>
            <w:r w:rsidR="00D07291">
              <w:rPr>
                <w:sz w:val="20"/>
                <w:szCs w:val="22"/>
              </w:rPr>
              <w:t>[62]</w:t>
            </w:r>
            <w:r>
              <w:rPr>
                <w:sz w:val="20"/>
                <w:szCs w:val="22"/>
              </w:rPr>
              <w:fldChar w:fldCharType="end"/>
            </w:r>
          </w:p>
        </w:tc>
        <w:tc>
          <w:tcPr>
            <w:tcW w:w="2848"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vAlign w:val="center"/>
            <w:hideMark/>
          </w:tcPr>
          <w:p w14:paraId="7E3A71E4" w14:textId="77777777" w:rsidR="000E4C36" w:rsidRPr="009D7509" w:rsidRDefault="000E4C36" w:rsidP="008D2A74">
            <w:pPr>
              <w:jc w:val="center"/>
              <w:rPr>
                <w:sz w:val="20"/>
                <w:szCs w:val="22"/>
              </w:rPr>
            </w:pPr>
            <w:r w:rsidRPr="009D7509">
              <w:rPr>
                <w:sz w:val="20"/>
                <w:szCs w:val="22"/>
              </w:rPr>
              <w:t>18600</w:t>
            </w:r>
          </w:p>
        </w:tc>
        <w:tc>
          <w:tcPr>
            <w:tcW w:w="2835"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vAlign w:val="center"/>
            <w:hideMark/>
          </w:tcPr>
          <w:p w14:paraId="23304239" w14:textId="77777777" w:rsidR="000E4C36" w:rsidRPr="009D7509" w:rsidRDefault="000E4C36" w:rsidP="008D2A74">
            <w:pPr>
              <w:jc w:val="center"/>
              <w:rPr>
                <w:sz w:val="20"/>
                <w:szCs w:val="22"/>
              </w:rPr>
            </w:pPr>
            <w:r w:rsidRPr="009D7509">
              <w:rPr>
                <w:sz w:val="20"/>
                <w:szCs w:val="22"/>
              </w:rPr>
              <w:t>28894</w:t>
            </w:r>
          </w:p>
        </w:tc>
      </w:tr>
      <w:tr w:rsidR="000E4C36" w:rsidRPr="00D72283" w14:paraId="748A170E" w14:textId="77777777" w:rsidTr="008D2A74">
        <w:trPr>
          <w:trHeight w:val="112"/>
        </w:trPr>
        <w:tc>
          <w:tcPr>
            <w:tcW w:w="2397"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vAlign w:val="center"/>
            <w:hideMark/>
          </w:tcPr>
          <w:p w14:paraId="1B719429" w14:textId="164BA6C5" w:rsidR="000E4C36" w:rsidRPr="009D7509" w:rsidRDefault="000E4C36" w:rsidP="008D2A74">
            <w:pPr>
              <w:jc w:val="center"/>
              <w:rPr>
                <w:sz w:val="20"/>
                <w:szCs w:val="22"/>
              </w:rPr>
            </w:pPr>
            <w:r>
              <w:rPr>
                <w:sz w:val="20"/>
                <w:szCs w:val="22"/>
              </w:rPr>
              <w:t xml:space="preserve">2011, Lorenz </w:t>
            </w:r>
            <w:r>
              <w:rPr>
                <w:sz w:val="20"/>
                <w:szCs w:val="22"/>
              </w:rPr>
              <w:fldChar w:fldCharType="begin"/>
            </w:r>
            <w:r>
              <w:rPr>
                <w:sz w:val="20"/>
                <w:szCs w:val="22"/>
              </w:rPr>
              <w:instrText xml:space="preserve"> REF _Ref523086492 \r \h </w:instrText>
            </w:r>
            <w:r>
              <w:rPr>
                <w:sz w:val="20"/>
                <w:szCs w:val="22"/>
              </w:rPr>
            </w:r>
            <w:r>
              <w:rPr>
                <w:sz w:val="20"/>
                <w:szCs w:val="22"/>
              </w:rPr>
              <w:fldChar w:fldCharType="separate"/>
            </w:r>
            <w:r w:rsidR="00D07291">
              <w:rPr>
                <w:sz w:val="20"/>
                <w:szCs w:val="22"/>
              </w:rPr>
              <w:t>[71]</w:t>
            </w:r>
            <w:r>
              <w:rPr>
                <w:sz w:val="20"/>
                <w:szCs w:val="22"/>
              </w:rPr>
              <w:fldChar w:fldCharType="end"/>
            </w:r>
          </w:p>
        </w:tc>
        <w:tc>
          <w:tcPr>
            <w:tcW w:w="2848"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vAlign w:val="center"/>
            <w:hideMark/>
          </w:tcPr>
          <w:p w14:paraId="6F4D9939" w14:textId="77777777" w:rsidR="000E4C36" w:rsidRPr="009D7509" w:rsidRDefault="000E4C36" w:rsidP="008D2A74">
            <w:pPr>
              <w:jc w:val="center"/>
              <w:rPr>
                <w:sz w:val="20"/>
                <w:szCs w:val="22"/>
              </w:rPr>
            </w:pPr>
            <w:r w:rsidRPr="009D7509">
              <w:rPr>
                <w:sz w:val="20"/>
                <w:szCs w:val="22"/>
              </w:rPr>
              <w:t>4200</w:t>
            </w:r>
          </w:p>
        </w:tc>
        <w:tc>
          <w:tcPr>
            <w:tcW w:w="2835"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vAlign w:val="center"/>
            <w:hideMark/>
          </w:tcPr>
          <w:p w14:paraId="0EFBFF9E" w14:textId="77777777" w:rsidR="000E4C36" w:rsidRPr="009D7509" w:rsidRDefault="000E4C36" w:rsidP="008D2A74">
            <w:pPr>
              <w:jc w:val="center"/>
              <w:rPr>
                <w:sz w:val="20"/>
                <w:szCs w:val="22"/>
              </w:rPr>
            </w:pPr>
            <w:r w:rsidRPr="009D7509">
              <w:rPr>
                <w:sz w:val="20"/>
                <w:szCs w:val="22"/>
              </w:rPr>
              <w:t>4000, 5756</w:t>
            </w:r>
          </w:p>
        </w:tc>
      </w:tr>
    </w:tbl>
    <w:p w14:paraId="70A358F0" w14:textId="77777777" w:rsidR="000E4C36" w:rsidRDefault="000E4C36" w:rsidP="000E4C36">
      <w:pPr>
        <w:spacing w:line="360" w:lineRule="auto"/>
        <w:rPr>
          <w:szCs w:val="22"/>
        </w:rPr>
      </w:pPr>
    </w:p>
    <w:p w14:paraId="4597DBE9" w14:textId="7335FE02" w:rsidR="000E4C36" w:rsidRDefault="000E4C36" w:rsidP="000E4C36">
      <w:pPr>
        <w:spacing w:line="360" w:lineRule="auto"/>
        <w:rPr>
          <w:szCs w:val="22"/>
        </w:rPr>
      </w:pPr>
      <w:r>
        <w:rPr>
          <w:szCs w:val="22"/>
        </w:rPr>
        <w:t xml:space="preserve">Toutefois, il n’est pas toujours </w:t>
      </w:r>
      <w:r w:rsidR="0013491F">
        <w:rPr>
          <w:szCs w:val="22"/>
        </w:rPr>
        <w:t>suffisant pour éviter l’effet Morton</w:t>
      </w:r>
      <w:r>
        <w:rPr>
          <w:szCs w:val="22"/>
        </w:rPr>
        <w:t xml:space="preserve">. Dans le cas avec une vitesse de rotation élevée comme celui de </w:t>
      </w:r>
      <w:proofErr w:type="spellStart"/>
      <w:r>
        <w:rPr>
          <w:szCs w:val="22"/>
        </w:rPr>
        <w:t>Schmied</w:t>
      </w:r>
      <w:proofErr w:type="spellEnd"/>
      <w:r>
        <w:rPr>
          <w:szCs w:val="22"/>
        </w:rPr>
        <w:t xml:space="preserve"> </w:t>
      </w:r>
      <w:r>
        <w:rPr>
          <w:sz w:val="20"/>
          <w:szCs w:val="22"/>
        </w:rPr>
        <w:fldChar w:fldCharType="begin"/>
      </w:r>
      <w:r>
        <w:rPr>
          <w:sz w:val="20"/>
          <w:szCs w:val="22"/>
        </w:rPr>
        <w:instrText xml:space="preserve"> REF _Ref523090891 \r \h </w:instrText>
      </w:r>
      <w:r>
        <w:rPr>
          <w:sz w:val="20"/>
          <w:szCs w:val="22"/>
        </w:rPr>
      </w:r>
      <w:r>
        <w:rPr>
          <w:sz w:val="20"/>
          <w:szCs w:val="22"/>
        </w:rPr>
        <w:fldChar w:fldCharType="separate"/>
      </w:r>
      <w:r w:rsidR="00D07291">
        <w:rPr>
          <w:sz w:val="20"/>
          <w:szCs w:val="22"/>
        </w:rPr>
        <w:t>[62]</w:t>
      </w:r>
      <w:r>
        <w:rPr>
          <w:sz w:val="20"/>
          <w:szCs w:val="22"/>
        </w:rPr>
        <w:fldChar w:fldCharType="end"/>
      </w:r>
      <w:r>
        <w:rPr>
          <w:szCs w:val="22"/>
        </w:rPr>
        <w:t xml:space="preserve">, la dissipation de l’énergie par le cisaillement visqueux est importante. Malgré avec une amplitude faible de vibration à la vitesse 18600 tr/min qui est loin de sa vitesse critique 28894 tr/min, une </w:t>
      </w:r>
      <m:oMath>
        <m:d>
          <m:dPr>
            <m:begChr m:val="|"/>
            <m:endChr m:val="|"/>
            <m:ctrlPr>
              <w:rPr>
                <w:rFonts w:ascii="Cambria Math" w:hAnsi="Cambria Math"/>
                <w:i/>
                <w:szCs w:val="22"/>
              </w:rPr>
            </m:ctrlPr>
          </m:dPr>
          <m:e>
            <m:r>
              <w:rPr>
                <w:rFonts w:ascii="Cambria Math" w:hAnsi="Cambria Math"/>
                <w:szCs w:val="22"/>
              </w:rPr>
              <m:t>T</m:t>
            </m:r>
          </m:e>
        </m:d>
      </m:oMath>
      <w:r>
        <w:rPr>
          <w:szCs w:val="22"/>
        </w:rPr>
        <w:t xml:space="preserve"> significative pourrait </w:t>
      </w:r>
      <w:r w:rsidR="00643B80">
        <w:rPr>
          <w:szCs w:val="22"/>
        </w:rPr>
        <w:t xml:space="preserve">encore </w:t>
      </w:r>
      <w:r>
        <w:rPr>
          <w:szCs w:val="22"/>
        </w:rPr>
        <w:t xml:space="preserve">être produite. En occurrence, le module </w:t>
      </w:r>
      <w:proofErr w:type="gramStart"/>
      <w:r>
        <w:rPr>
          <w:szCs w:val="22"/>
        </w:rPr>
        <w:t xml:space="preserve">du </w:t>
      </w:r>
      <m:oMath>
        <m:r>
          <m:rPr>
            <m:sty m:val="bi"/>
          </m:rPr>
          <w:rPr>
            <w:rFonts w:ascii="Cambria Math" w:hAnsi="Cambria Math"/>
            <w:szCs w:val="22"/>
          </w:rPr>
          <m:t>B</m:t>
        </m:r>
      </m:oMath>
      <w:r w:rsidRPr="00773A22">
        <w:rPr>
          <w:szCs w:val="22"/>
        </w:rPr>
        <w:t xml:space="preserve"> est</w:t>
      </w:r>
      <w:proofErr w:type="gramEnd"/>
      <w:r w:rsidRPr="00773A22">
        <w:rPr>
          <w:szCs w:val="22"/>
        </w:rPr>
        <w:t xml:space="preserve"> </w:t>
      </w:r>
      <w:r>
        <w:rPr>
          <w:szCs w:val="22"/>
        </w:rPr>
        <w:t xml:space="preserve">important et l’effet Morton instable avait encore lieu. Pour corriger cette instabilité, </w:t>
      </w:r>
      <w:proofErr w:type="spellStart"/>
      <w:r>
        <w:rPr>
          <w:szCs w:val="22"/>
        </w:rPr>
        <w:t>Schmied</w:t>
      </w:r>
      <w:proofErr w:type="spellEnd"/>
      <w:r>
        <w:rPr>
          <w:szCs w:val="22"/>
        </w:rPr>
        <w:t xml:space="preserve"> et al. </w:t>
      </w:r>
      <w:proofErr w:type="gramStart"/>
      <w:r>
        <w:rPr>
          <w:szCs w:val="22"/>
        </w:rPr>
        <w:t>ont</w:t>
      </w:r>
      <w:proofErr w:type="gramEnd"/>
      <w:r>
        <w:rPr>
          <w:szCs w:val="22"/>
        </w:rPr>
        <w:t xml:space="preserve"> rigidifié le rotor pour augmenter la vitesse critique du premier mode de flexion. Cette mesure permet </w:t>
      </w:r>
      <w:r w:rsidR="001827E5">
        <w:rPr>
          <w:szCs w:val="22"/>
        </w:rPr>
        <w:t>de diminuer la sensibilité des</w:t>
      </w:r>
      <w:r>
        <w:rPr>
          <w:szCs w:val="22"/>
        </w:rPr>
        <w:t xml:space="preserve"> vibration</w:t>
      </w:r>
      <w:r w:rsidR="001827E5">
        <w:rPr>
          <w:szCs w:val="22"/>
        </w:rPr>
        <w:t>s</w:t>
      </w:r>
      <w:r>
        <w:rPr>
          <w:szCs w:val="22"/>
        </w:rPr>
        <w:t xml:space="preserve"> </w:t>
      </w:r>
      <w:r w:rsidR="001827E5">
        <w:rPr>
          <w:szCs w:val="22"/>
        </w:rPr>
        <w:t>au</w:t>
      </w:r>
      <w:r>
        <w:rPr>
          <w:szCs w:val="22"/>
        </w:rPr>
        <w:t xml:space="preserve"> balourd (le coefficient</w:t>
      </w:r>
      <m:oMath>
        <m:r>
          <w:rPr>
            <w:rFonts w:ascii="Cambria Math" w:hAnsi="Cambria Math"/>
            <w:szCs w:val="22"/>
          </w:rPr>
          <m:t xml:space="preserve"> </m:t>
        </m:r>
        <m:r>
          <m:rPr>
            <m:sty m:val="bi"/>
          </m:rPr>
          <w:rPr>
            <w:rFonts w:ascii="Cambria Math" w:hAnsi="Cambria Math"/>
            <w:szCs w:val="22"/>
          </w:rPr>
          <m:t>A</m:t>
        </m:r>
      </m:oMath>
      <w:r>
        <w:rPr>
          <w:szCs w:val="22"/>
        </w:rPr>
        <w:t>). En même temps, la réduction de la largeur du palier et le refroidissement du lubrifiant ont été également effectués. Ces deux dernière m</w:t>
      </w:r>
      <w:proofErr w:type="spellStart"/>
      <w:r>
        <w:rPr>
          <w:szCs w:val="22"/>
        </w:rPr>
        <w:t>esure</w:t>
      </w:r>
      <w:proofErr w:type="spellEnd"/>
      <w:r>
        <w:rPr>
          <w:szCs w:val="22"/>
        </w:rPr>
        <w:t xml:space="preserve"> baissent respectivement le module du coefficient </w:t>
      </w:r>
      <m:oMath>
        <m:r>
          <m:rPr>
            <m:sty m:val="bi"/>
          </m:rPr>
          <w:rPr>
            <w:rFonts w:ascii="Cambria Math" w:hAnsi="Cambria Math"/>
            <w:szCs w:val="22"/>
          </w:rPr>
          <m:t>C</m:t>
        </m:r>
      </m:oMath>
      <w:r>
        <w:rPr>
          <w:szCs w:val="22"/>
        </w:rPr>
        <w:t xml:space="preserve"> et celui du</w:t>
      </w:r>
      <m:oMath>
        <m:r>
          <w:rPr>
            <w:rFonts w:ascii="Cambria Math" w:hAnsi="Cambria Math"/>
            <w:szCs w:val="22"/>
          </w:rPr>
          <m:t xml:space="preserve"> </m:t>
        </m:r>
        <m:r>
          <m:rPr>
            <m:sty m:val="bi"/>
          </m:rPr>
          <w:rPr>
            <w:rFonts w:ascii="Cambria Math" w:hAnsi="Cambria Math"/>
            <w:szCs w:val="22"/>
          </w:rPr>
          <m:t>B</m:t>
        </m:r>
      </m:oMath>
      <w:r>
        <w:rPr>
          <w:szCs w:val="22"/>
        </w:rPr>
        <w:t xml:space="preserve">. A travers cet exemple, tous les coefficients d’influence de l’effet Morton devraient être pris en compte, surtout </w:t>
      </w:r>
      <w:r w:rsidR="00C26229">
        <w:rPr>
          <w:szCs w:val="22"/>
        </w:rPr>
        <w:t>lors des</w:t>
      </w:r>
      <w:r>
        <w:rPr>
          <w:szCs w:val="22"/>
        </w:rPr>
        <w:t xml:space="preserve"> vitesses de rotation</w:t>
      </w:r>
      <w:r w:rsidR="00C26229">
        <w:rPr>
          <w:szCs w:val="22"/>
        </w:rPr>
        <w:t xml:space="preserve"> importantes</w:t>
      </w:r>
      <w:r>
        <w:rPr>
          <w:szCs w:val="22"/>
        </w:rPr>
        <w:t xml:space="preserve">.   </w:t>
      </w:r>
    </w:p>
    <w:p w14:paraId="6DDC42B2" w14:textId="77777777" w:rsidR="000E4C36" w:rsidRDefault="000E4C36" w:rsidP="006C003B">
      <w:pPr>
        <w:pStyle w:val="Titre4"/>
        <w:ind w:left="709"/>
      </w:pPr>
      <w:r>
        <w:t>Changement sur les conditions du fonctionnement</w:t>
      </w:r>
    </w:p>
    <w:p w14:paraId="35F7AAB0" w14:textId="77777777" w:rsidR="000E4C36" w:rsidRPr="00505DBB" w:rsidRDefault="000E4C36" w:rsidP="000E4C36">
      <w:pPr>
        <w:pStyle w:val="Default"/>
      </w:pPr>
    </w:p>
    <w:p w14:paraId="795BFDDF" w14:textId="1B5760FD" w:rsidR="000E4C36" w:rsidRDefault="000E4C36" w:rsidP="000E4C36">
      <w:pPr>
        <w:snapToGrid w:val="0"/>
        <w:spacing w:line="360" w:lineRule="auto"/>
        <w:rPr>
          <w:szCs w:val="22"/>
        </w:rPr>
      </w:pPr>
      <w:r>
        <w:rPr>
          <w:szCs w:val="22"/>
        </w:rPr>
        <w:t xml:space="preserve">Selon les deux articles de review </w:t>
      </w:r>
      <w:r>
        <w:rPr>
          <w:szCs w:val="22"/>
        </w:rPr>
        <w:fldChar w:fldCharType="begin"/>
      </w:r>
      <w:r>
        <w:rPr>
          <w:szCs w:val="22"/>
        </w:rPr>
        <w:instrText xml:space="preserve"> REF _Ref532298434 \r \h </w:instrText>
      </w:r>
      <w:r>
        <w:rPr>
          <w:szCs w:val="22"/>
        </w:rPr>
      </w:r>
      <w:r>
        <w:rPr>
          <w:szCs w:val="22"/>
        </w:rPr>
        <w:fldChar w:fldCharType="separate"/>
      </w:r>
      <w:r w:rsidR="00D07291">
        <w:rPr>
          <w:szCs w:val="22"/>
        </w:rPr>
        <w:t>[67]</w:t>
      </w:r>
      <w:r>
        <w:rPr>
          <w:szCs w:val="22"/>
        </w:rPr>
        <w:fldChar w:fldCharType="end"/>
      </w:r>
      <w:r>
        <w:rPr>
          <w:szCs w:val="22"/>
        </w:rPr>
        <w:t xml:space="preserve"> et </w:t>
      </w:r>
      <w:r>
        <w:rPr>
          <w:szCs w:val="22"/>
        </w:rPr>
        <w:fldChar w:fldCharType="begin"/>
      </w:r>
      <w:r>
        <w:rPr>
          <w:szCs w:val="22"/>
        </w:rPr>
        <w:instrText xml:space="preserve"> REF _Ref444178326 \r \h </w:instrText>
      </w:r>
      <w:r>
        <w:rPr>
          <w:szCs w:val="22"/>
        </w:rPr>
      </w:r>
      <w:r>
        <w:rPr>
          <w:szCs w:val="22"/>
        </w:rPr>
        <w:fldChar w:fldCharType="separate"/>
      </w:r>
      <w:r w:rsidR="00D07291">
        <w:rPr>
          <w:szCs w:val="22"/>
        </w:rPr>
        <w:t>[72]</w:t>
      </w:r>
      <w:r>
        <w:rPr>
          <w:szCs w:val="22"/>
        </w:rPr>
        <w:fldChar w:fldCharType="end"/>
      </w:r>
      <w:r>
        <w:rPr>
          <w:szCs w:val="22"/>
        </w:rPr>
        <w:t>, les pistes</w:t>
      </w:r>
      <w:r w:rsidR="003A0B6E">
        <w:rPr>
          <w:szCs w:val="22"/>
        </w:rPr>
        <w:t xml:space="preserve"> de la prévention</w:t>
      </w:r>
      <w:r>
        <w:rPr>
          <w:szCs w:val="22"/>
        </w:rPr>
        <w:t xml:space="preserve"> sur les conditions du fonctionnement pourraient être regroupées principalement par 2 catégories suivantes :</w:t>
      </w:r>
    </w:p>
    <w:p w14:paraId="59274F58" w14:textId="77777777" w:rsidR="000E4C36" w:rsidRDefault="000E4C36" w:rsidP="00706BB2">
      <w:pPr>
        <w:pStyle w:val="Paragraphedeliste"/>
        <w:numPr>
          <w:ilvl w:val="0"/>
          <w:numId w:val="24"/>
        </w:numPr>
        <w:spacing w:line="360" w:lineRule="auto"/>
        <w:rPr>
          <w:szCs w:val="22"/>
        </w:rPr>
      </w:pPr>
      <w:r>
        <w:rPr>
          <w:szCs w:val="22"/>
        </w:rPr>
        <w:t>P</w:t>
      </w:r>
      <w:r w:rsidRPr="00FA657B">
        <w:rPr>
          <w:szCs w:val="22"/>
        </w:rPr>
        <w:t>aliers hydrodynamique</w:t>
      </w:r>
    </w:p>
    <w:p w14:paraId="627168D8" w14:textId="77777777" w:rsidR="000771A1" w:rsidRDefault="000E4C36" w:rsidP="000771A1">
      <w:pPr>
        <w:spacing w:line="360" w:lineRule="auto"/>
        <w:ind w:firstLine="708"/>
        <w:rPr>
          <w:szCs w:val="22"/>
        </w:rPr>
      </w:pPr>
      <w:r>
        <w:rPr>
          <w:szCs w:val="22"/>
        </w:rPr>
        <w:t xml:space="preserve">La mise à niveau de palier comprend l’amélioration de la géométrie, la pré-charge ou le changement du type du palier. </w:t>
      </w:r>
    </w:p>
    <w:p w14:paraId="471023E8" w14:textId="1D12A4ED" w:rsidR="000E4C36" w:rsidRDefault="000E4C36" w:rsidP="000771A1">
      <w:pPr>
        <w:spacing w:line="360" w:lineRule="auto"/>
        <w:ind w:firstLine="708"/>
        <w:rPr>
          <w:szCs w:val="22"/>
        </w:rPr>
      </w:pPr>
      <w:r>
        <w:rPr>
          <w:szCs w:val="22"/>
        </w:rPr>
        <w:t xml:space="preserve">Selon De </w:t>
      </w:r>
      <w:proofErr w:type="spellStart"/>
      <w:r>
        <w:rPr>
          <w:szCs w:val="22"/>
        </w:rPr>
        <w:t>jongh</w:t>
      </w:r>
      <w:proofErr w:type="spellEnd"/>
      <w:r>
        <w:rPr>
          <w:szCs w:val="22"/>
        </w:rPr>
        <w:t xml:space="preserve"> </w:t>
      </w:r>
      <w:r>
        <w:rPr>
          <w:szCs w:val="22"/>
        </w:rPr>
        <w:fldChar w:fldCharType="begin"/>
      </w:r>
      <w:r>
        <w:rPr>
          <w:szCs w:val="22"/>
        </w:rPr>
        <w:instrText xml:space="preserve"> REF _Ref444178326 \r \h </w:instrText>
      </w:r>
      <w:r>
        <w:rPr>
          <w:szCs w:val="22"/>
        </w:rPr>
      </w:r>
      <w:r>
        <w:rPr>
          <w:szCs w:val="22"/>
        </w:rPr>
        <w:fldChar w:fldCharType="separate"/>
      </w:r>
      <w:r w:rsidR="00D07291">
        <w:rPr>
          <w:szCs w:val="22"/>
        </w:rPr>
        <w:t>[72]</w:t>
      </w:r>
      <w:r>
        <w:rPr>
          <w:szCs w:val="22"/>
        </w:rPr>
        <w:fldChar w:fldCharType="end"/>
      </w:r>
      <w:r>
        <w:rPr>
          <w:szCs w:val="22"/>
        </w:rPr>
        <w:t>,  la réduction du jeu radial augmente la dissipation de l’énergie par le cisaillement visqueux et engendre une différence de la température plus importante</w:t>
      </w:r>
      <m:oMath>
        <m:r>
          <w:rPr>
            <w:rFonts w:ascii="Cambria Math" w:hAnsi="Cambria Math"/>
            <w:szCs w:val="22"/>
          </w:rPr>
          <m:t xml:space="preserve"> </m:t>
        </m:r>
        <m:d>
          <m:dPr>
            <m:begChr m:val="|"/>
            <m:endChr m:val="|"/>
            <m:ctrlPr>
              <w:rPr>
                <w:rFonts w:ascii="Cambria Math" w:hAnsi="Cambria Math"/>
                <w:i/>
                <w:szCs w:val="22"/>
              </w:rPr>
            </m:ctrlPr>
          </m:dPr>
          <m:e>
            <m:r>
              <w:rPr>
                <w:rFonts w:ascii="Cambria Math" w:hAnsi="Cambria Math"/>
                <w:szCs w:val="22"/>
              </w:rPr>
              <m:t>T</m:t>
            </m:r>
          </m:e>
        </m:d>
      </m:oMath>
      <w:r>
        <w:rPr>
          <w:szCs w:val="22"/>
        </w:rPr>
        <w:t xml:space="preserve">.  En même temps, cette </w:t>
      </w:r>
      <w:r w:rsidR="00273D7D">
        <w:rPr>
          <w:szCs w:val="22"/>
        </w:rPr>
        <w:t>mesure</w:t>
      </w:r>
      <w:r w:rsidR="000771A1">
        <w:rPr>
          <w:szCs w:val="22"/>
        </w:rPr>
        <w:t xml:space="preserve"> pourrait</w:t>
      </w:r>
      <w:r>
        <w:rPr>
          <w:szCs w:val="22"/>
        </w:rPr>
        <w:t xml:space="preserve"> augmente la raideur et l’amortissement du palier qui affaiblir la sensibilité de la vibration au balourd (coefficient</w:t>
      </w:r>
      <m:oMath>
        <m:r>
          <w:rPr>
            <w:rFonts w:ascii="Cambria Math" w:hAnsi="Cambria Math"/>
            <w:szCs w:val="22"/>
          </w:rPr>
          <m:t xml:space="preserve"> </m:t>
        </m:r>
        <m:r>
          <m:rPr>
            <m:sty m:val="bi"/>
          </m:rPr>
          <w:rPr>
            <w:rFonts w:ascii="Cambria Math" w:hAnsi="Cambria Math"/>
            <w:szCs w:val="22"/>
          </w:rPr>
          <m:t>A</m:t>
        </m:r>
      </m:oMath>
      <w:r>
        <w:rPr>
          <w:szCs w:val="22"/>
        </w:rPr>
        <w:t xml:space="preserve">). Avec un balourd imposé donnée, ce changement </w:t>
      </w:r>
      <w:r>
        <w:rPr>
          <w:szCs w:val="22"/>
        </w:rPr>
        <w:lastRenderedPageBreak/>
        <w:t xml:space="preserve">du jeu provoque une vibration plus faible et une </w:t>
      </w:r>
      <m:oMath>
        <m:r>
          <m:rPr>
            <m:sty m:val="p"/>
          </m:rPr>
          <w:rPr>
            <w:rFonts w:ascii="Cambria Math" w:hAnsi="Cambria Math"/>
            <w:szCs w:val="22"/>
          </w:rPr>
          <m:t>Δ</m:t>
        </m:r>
        <m:r>
          <w:rPr>
            <w:rFonts w:ascii="Cambria Math" w:hAnsi="Cambria Math"/>
            <w:szCs w:val="22"/>
          </w:rPr>
          <m:t>T</m:t>
        </m:r>
      </m:oMath>
      <w:r>
        <w:rPr>
          <w:szCs w:val="22"/>
        </w:rPr>
        <w:t xml:space="preserve"> au rotor plus grande. Par l’interprétation des coefficients d’influence, ce dernier signifie que le module du </w:t>
      </w:r>
      <m:oMath>
        <m:r>
          <m:rPr>
            <m:sty m:val="bi"/>
          </m:rPr>
          <w:rPr>
            <w:rFonts w:ascii="Cambria Math" w:hAnsi="Cambria Math"/>
            <w:szCs w:val="22"/>
          </w:rPr>
          <m:t>A</m:t>
        </m:r>
      </m:oMath>
      <w:r>
        <w:rPr>
          <w:szCs w:val="22"/>
        </w:rPr>
        <w:t xml:space="preserve"> est d</w:t>
      </w:r>
      <w:proofErr w:type="spellStart"/>
      <w:r>
        <w:rPr>
          <w:szCs w:val="22"/>
        </w:rPr>
        <w:t>evenu</w:t>
      </w:r>
      <w:proofErr w:type="spellEnd"/>
      <w:r>
        <w:rPr>
          <w:szCs w:val="22"/>
        </w:rPr>
        <w:t xml:space="preserve"> plus faible alors que celui du </w:t>
      </w:r>
      <m:oMath>
        <m:r>
          <m:rPr>
            <m:sty m:val="bi"/>
          </m:rPr>
          <w:rPr>
            <w:rFonts w:ascii="Cambria Math" w:hAnsi="Cambria Math"/>
            <w:szCs w:val="22"/>
          </w:rPr>
          <m:t>B</m:t>
        </m:r>
      </m:oMath>
      <w:r>
        <w:rPr>
          <w:szCs w:val="22"/>
        </w:rPr>
        <w:t xml:space="preserve"> s’est agrandi. Les deux effets se compensent. Afin de connaitre le changement apporté sur l’indicateur</w:t>
      </w:r>
      <m:oMath>
        <m:r>
          <w:rPr>
            <w:rFonts w:ascii="Cambria Math" w:hAnsi="Cambria Math"/>
            <w:szCs w:val="22"/>
          </w:rPr>
          <m:t xml:space="preserve"> ς</m:t>
        </m:r>
      </m:oMath>
      <w:r>
        <w:rPr>
          <w:szCs w:val="22"/>
        </w:rPr>
        <w:t xml:space="preserve">, l’analyse de l’effet Morton est nécessaire afin de savoir précisément quel effet est plus prédominant. </w:t>
      </w:r>
      <w:r w:rsidR="000F674F">
        <w:rPr>
          <w:szCs w:val="22"/>
        </w:rPr>
        <w:t xml:space="preserve">En outre, la réduction </w:t>
      </w:r>
      <w:proofErr w:type="gramStart"/>
      <w:r w:rsidR="000F674F">
        <w:rPr>
          <w:szCs w:val="22"/>
        </w:rPr>
        <w:t>du</w:t>
      </w:r>
      <w:proofErr w:type="gramEnd"/>
      <w:r>
        <w:rPr>
          <w:szCs w:val="22"/>
        </w:rPr>
        <w:t xml:space="preserve"> largeur</w:t>
      </w:r>
      <w:r w:rsidR="000F674F">
        <w:rPr>
          <w:szCs w:val="22"/>
        </w:rPr>
        <w:t xml:space="preserve"> du palier</w:t>
      </w:r>
      <w:r>
        <w:rPr>
          <w:szCs w:val="22"/>
        </w:rPr>
        <w:t xml:space="preserve"> est aussi une option, car elle permet de réduire le module du</w:t>
      </w:r>
      <m:oMath>
        <m:r>
          <w:rPr>
            <w:rFonts w:ascii="Cambria Math" w:hAnsi="Cambria Math"/>
            <w:szCs w:val="22"/>
          </w:rPr>
          <m:t xml:space="preserve"> </m:t>
        </m:r>
        <m:r>
          <m:rPr>
            <m:sty m:val="bi"/>
          </m:rPr>
          <w:rPr>
            <w:rFonts w:ascii="Cambria Math" w:hAnsi="Cambria Math"/>
            <w:szCs w:val="22"/>
          </w:rPr>
          <m:t>C</m:t>
        </m:r>
      </m:oMath>
      <w:r>
        <w:rPr>
          <w:szCs w:val="22"/>
        </w:rPr>
        <w:t>. En même temps, cette mesure augmente l’excentricité relative dans le palier lors du fonctionnement. La référence signale que l’excentricité relative imp</w:t>
      </w:r>
      <w:proofErr w:type="spellStart"/>
      <w:r>
        <w:rPr>
          <w:szCs w:val="22"/>
        </w:rPr>
        <w:t>ortante</w:t>
      </w:r>
      <w:proofErr w:type="spellEnd"/>
      <w:r>
        <w:rPr>
          <w:szCs w:val="22"/>
        </w:rPr>
        <w:t xml:space="preserve"> aide à refroidir le lubrifiant. Ainsi la différence de la température au rotor </w:t>
      </w:r>
      <m:oMath>
        <m:d>
          <m:dPr>
            <m:begChr m:val="|"/>
            <m:endChr m:val="|"/>
            <m:ctrlPr>
              <w:rPr>
                <w:rFonts w:ascii="Cambria Math" w:hAnsi="Cambria Math"/>
                <w:i/>
                <w:szCs w:val="22"/>
              </w:rPr>
            </m:ctrlPr>
          </m:dPr>
          <m:e>
            <m:r>
              <w:rPr>
                <w:rFonts w:ascii="Cambria Math" w:hAnsi="Cambria Math"/>
                <w:szCs w:val="22"/>
              </w:rPr>
              <m:t>T</m:t>
            </m:r>
          </m:e>
        </m:d>
      </m:oMath>
      <w:r>
        <w:rPr>
          <w:szCs w:val="22"/>
        </w:rPr>
        <w:t xml:space="preserve"> est réduite. Cependant, la grande excentricité relative change également la raideur et l’amortissement du palier, ce qui pourrait diminuer le niveau de vibration</w:t>
      </w:r>
      <m:oMath>
        <m:r>
          <w:rPr>
            <w:rFonts w:ascii="Cambria Math" w:hAnsi="Cambria Math"/>
            <w:szCs w:val="22"/>
          </w:rPr>
          <m:t xml:space="preserve"> </m:t>
        </m:r>
        <m:r>
          <m:rPr>
            <m:sty m:val="bi"/>
          </m:rPr>
          <w:rPr>
            <w:rFonts w:ascii="Cambria Math" w:hAnsi="Cambria Math"/>
            <w:szCs w:val="22"/>
          </w:rPr>
          <m:t>V</m:t>
        </m:r>
      </m:oMath>
      <w:r>
        <w:rPr>
          <w:szCs w:val="22"/>
        </w:rPr>
        <w:t xml:space="preserve">. Pour cette raison, la réduction apportée sur le module du </w:t>
      </w:r>
      <m:oMath>
        <m:r>
          <m:rPr>
            <m:sty m:val="bi"/>
          </m:rPr>
          <w:rPr>
            <w:rFonts w:ascii="Cambria Math" w:hAnsi="Cambria Math"/>
            <w:szCs w:val="22"/>
          </w:rPr>
          <m:t>B</m:t>
        </m:r>
      </m:oMath>
      <w:r>
        <w:rPr>
          <w:szCs w:val="22"/>
        </w:rPr>
        <w:t xml:space="preserve"> reste à confirmer par l’analyse de l’effet Morton. </w:t>
      </w:r>
    </w:p>
    <w:p w14:paraId="513E4F46" w14:textId="77777777" w:rsidR="000E4C36" w:rsidRPr="0069590F" w:rsidRDefault="000E4C36" w:rsidP="004068C6">
      <w:pPr>
        <w:spacing w:line="360" w:lineRule="auto"/>
        <w:ind w:firstLine="708"/>
        <w:rPr>
          <w:szCs w:val="22"/>
        </w:rPr>
      </w:pPr>
      <w:r>
        <w:rPr>
          <w:szCs w:val="22"/>
        </w:rPr>
        <w:t xml:space="preserve">La modification des caractéristiques de palier influence tous les coefficients d’influence de l’effet Morton. La réduction apportée sur l’indicateur </w:t>
      </w:r>
      <m:oMath>
        <m:r>
          <w:rPr>
            <w:rFonts w:ascii="Cambria Math" w:hAnsi="Cambria Math"/>
            <w:szCs w:val="22"/>
          </w:rPr>
          <m:t>ς</m:t>
        </m:r>
      </m:oMath>
      <w:r>
        <w:rPr>
          <w:szCs w:val="22"/>
        </w:rPr>
        <w:t xml:space="preserve"> n’est pas évidente. Afin de trouver une modification optimale sur le palier pour diminuer le risque de cet effet, une étude paramétrique en utilisant la méthode de l’analyse de l’effet Morton est nécessaire.    </w:t>
      </w:r>
    </w:p>
    <w:p w14:paraId="5E742205" w14:textId="77777777" w:rsidR="000E4C36" w:rsidRDefault="000E4C36" w:rsidP="00706BB2">
      <w:pPr>
        <w:pStyle w:val="Paragraphedeliste"/>
        <w:numPr>
          <w:ilvl w:val="0"/>
          <w:numId w:val="24"/>
        </w:numPr>
        <w:spacing w:line="360" w:lineRule="auto"/>
        <w:rPr>
          <w:szCs w:val="22"/>
        </w:rPr>
      </w:pPr>
      <w:r>
        <w:rPr>
          <w:szCs w:val="22"/>
        </w:rPr>
        <w:t>Lubrifiant</w:t>
      </w:r>
    </w:p>
    <w:p w14:paraId="284A01BE" w14:textId="3216F057" w:rsidR="000E4C36" w:rsidRDefault="004068C6" w:rsidP="004068C6">
      <w:pPr>
        <w:spacing w:line="360" w:lineRule="auto"/>
        <w:ind w:firstLine="708"/>
        <w:rPr>
          <w:b/>
          <w:szCs w:val="22"/>
        </w:rPr>
      </w:pPr>
      <w:r>
        <w:rPr>
          <w:szCs w:val="22"/>
        </w:rPr>
        <w:t>L</w:t>
      </w:r>
      <w:r w:rsidR="000E4C36">
        <w:rPr>
          <w:szCs w:val="22"/>
        </w:rPr>
        <w:t xml:space="preserve">a modification de la viscosité du lubrifiant influence les modules des coefficients </w:t>
      </w:r>
      <m:oMath>
        <m:r>
          <m:rPr>
            <m:sty m:val="bi"/>
          </m:rPr>
          <w:rPr>
            <w:rFonts w:ascii="Cambria Math" w:hAnsi="Cambria Math"/>
            <w:szCs w:val="22"/>
          </w:rPr>
          <m:t>A</m:t>
        </m:r>
      </m:oMath>
      <w:r w:rsidR="000E4C36">
        <w:rPr>
          <w:b/>
          <w:szCs w:val="22"/>
        </w:rPr>
        <w:t xml:space="preserve"> </w:t>
      </w:r>
      <w:proofErr w:type="gramStart"/>
      <w:r w:rsidR="000E4C36" w:rsidRPr="00803E1C">
        <w:rPr>
          <w:szCs w:val="22"/>
        </w:rPr>
        <w:t xml:space="preserve">et </w:t>
      </w:r>
      <w:proofErr w:type="gramEnd"/>
      <m:oMath>
        <m:r>
          <m:rPr>
            <m:sty m:val="bi"/>
          </m:rPr>
          <w:rPr>
            <w:rFonts w:ascii="Cambria Math" w:hAnsi="Cambria Math"/>
            <w:szCs w:val="22"/>
          </w:rPr>
          <m:t>B</m:t>
        </m:r>
      </m:oMath>
      <w:r w:rsidR="000E4C36" w:rsidRPr="00803E1C">
        <w:rPr>
          <w:szCs w:val="22"/>
        </w:rPr>
        <w:t>.</w:t>
      </w:r>
      <w:r w:rsidR="000E4C36">
        <w:rPr>
          <w:b/>
          <w:szCs w:val="22"/>
        </w:rPr>
        <w:t xml:space="preserve"> </w:t>
      </w:r>
      <w:r w:rsidR="000E4C36">
        <w:rPr>
          <w:szCs w:val="22"/>
        </w:rPr>
        <w:t>Selon</w:t>
      </w:r>
      <w:r w:rsidR="000E4C36" w:rsidRPr="00803E1C">
        <w:rPr>
          <w:szCs w:val="22"/>
        </w:rPr>
        <w:t xml:space="preserve"> </w:t>
      </w:r>
      <w:r w:rsidR="000E4C36">
        <w:rPr>
          <w:szCs w:val="22"/>
        </w:rPr>
        <w:fldChar w:fldCharType="begin"/>
      </w:r>
      <w:r w:rsidR="000E4C36">
        <w:rPr>
          <w:szCs w:val="22"/>
        </w:rPr>
        <w:instrText xml:space="preserve"> REF _Ref444178326 \r \h </w:instrText>
      </w:r>
      <w:r w:rsidR="000E4C36">
        <w:rPr>
          <w:szCs w:val="22"/>
        </w:rPr>
      </w:r>
      <w:r w:rsidR="000E4C36">
        <w:rPr>
          <w:szCs w:val="22"/>
        </w:rPr>
        <w:fldChar w:fldCharType="separate"/>
      </w:r>
      <w:r w:rsidR="00D07291">
        <w:rPr>
          <w:szCs w:val="22"/>
        </w:rPr>
        <w:t>[72]</w:t>
      </w:r>
      <w:r w:rsidR="000E4C36">
        <w:rPr>
          <w:szCs w:val="22"/>
        </w:rPr>
        <w:fldChar w:fldCharType="end"/>
      </w:r>
      <w:r w:rsidR="000E4C36">
        <w:rPr>
          <w:szCs w:val="22"/>
        </w:rPr>
        <w:t xml:space="preserve">, en augmentant la température d’alimentation, le lubrifiant devient moins visqueux lors du fonctionnement. Le lubrifiant moins visqueux signifie que la génération de la chaleur par le cisaillement visqueux est plus faible, ainsi une </w:t>
      </w:r>
      <m:oMath>
        <m:d>
          <m:dPr>
            <m:begChr m:val="|"/>
            <m:endChr m:val="|"/>
            <m:ctrlPr>
              <w:rPr>
                <w:rFonts w:ascii="Cambria Math" w:hAnsi="Cambria Math"/>
                <w:i/>
                <w:szCs w:val="22"/>
              </w:rPr>
            </m:ctrlPr>
          </m:dPr>
          <m:e>
            <m:r>
              <w:rPr>
                <w:rFonts w:ascii="Cambria Math" w:hAnsi="Cambria Math"/>
                <w:szCs w:val="22"/>
              </w:rPr>
              <m:t>T</m:t>
            </m:r>
          </m:e>
        </m:d>
      </m:oMath>
      <w:r w:rsidR="000E4C36">
        <w:rPr>
          <w:szCs w:val="22"/>
        </w:rPr>
        <w:t xml:space="preserve"> est plus faible. Cette méthode a réussi à faire disparaître l’effet Morton instable sur un rotor du compresseur d’air de </w:t>
      </w:r>
      <w:proofErr w:type="spellStart"/>
      <w:r w:rsidR="000E4C36">
        <w:rPr>
          <w:szCs w:val="22"/>
        </w:rPr>
        <w:t>McGinley</w:t>
      </w:r>
      <w:proofErr w:type="spellEnd"/>
      <w:r w:rsidR="000E4C36">
        <w:rPr>
          <w:szCs w:val="22"/>
        </w:rPr>
        <w:t xml:space="preserve"> [12] et le rotor du turbodétendeur de </w:t>
      </w:r>
      <w:proofErr w:type="spellStart"/>
      <w:r w:rsidR="000E4C36">
        <w:rPr>
          <w:szCs w:val="22"/>
        </w:rPr>
        <w:t>Schmied</w:t>
      </w:r>
      <w:proofErr w:type="spellEnd"/>
      <w:r w:rsidR="000E4C36">
        <w:rPr>
          <w:szCs w:val="22"/>
        </w:rPr>
        <w:t xml:space="preserve"> et </w:t>
      </w:r>
      <w:proofErr w:type="spellStart"/>
      <w:r w:rsidR="000E4C36">
        <w:rPr>
          <w:szCs w:val="22"/>
        </w:rPr>
        <w:t>Pozivil</w:t>
      </w:r>
      <w:proofErr w:type="spellEnd"/>
      <w:r w:rsidR="000E4C36">
        <w:rPr>
          <w:szCs w:val="22"/>
        </w:rPr>
        <w:t xml:space="preserve"> </w:t>
      </w:r>
      <w:r w:rsidR="000E4C36">
        <w:rPr>
          <w:szCs w:val="22"/>
        </w:rPr>
        <w:fldChar w:fldCharType="begin"/>
      </w:r>
      <w:r w:rsidR="000E4C36">
        <w:rPr>
          <w:szCs w:val="22"/>
        </w:rPr>
        <w:instrText xml:space="preserve"> REF _Ref523090891 \r \h </w:instrText>
      </w:r>
      <w:r w:rsidR="000E4C36">
        <w:rPr>
          <w:szCs w:val="22"/>
        </w:rPr>
      </w:r>
      <w:r w:rsidR="000E4C36">
        <w:rPr>
          <w:szCs w:val="22"/>
        </w:rPr>
        <w:fldChar w:fldCharType="separate"/>
      </w:r>
      <w:r w:rsidR="00D07291">
        <w:rPr>
          <w:szCs w:val="22"/>
        </w:rPr>
        <w:t>[62]</w:t>
      </w:r>
      <w:r w:rsidR="000E4C36">
        <w:rPr>
          <w:szCs w:val="22"/>
        </w:rPr>
        <w:fldChar w:fldCharType="end"/>
      </w:r>
      <w:r w:rsidR="000E4C36">
        <w:rPr>
          <w:szCs w:val="22"/>
        </w:rPr>
        <w:t xml:space="preserve">. Néanmoins, le changement sur la viscosité modifie également la raideur et l’amortissement du palier. Ces derniers </w:t>
      </w:r>
      <w:r w:rsidR="004F29ED">
        <w:rPr>
          <w:szCs w:val="22"/>
        </w:rPr>
        <w:t>influencent le niveau des</w:t>
      </w:r>
      <w:r w:rsidR="000E4C36">
        <w:rPr>
          <w:szCs w:val="22"/>
        </w:rPr>
        <w:t xml:space="preserve"> vibration</w:t>
      </w:r>
      <w:r w:rsidR="004F29ED">
        <w:rPr>
          <w:szCs w:val="22"/>
        </w:rPr>
        <w:t>s</w:t>
      </w:r>
      <w:r w:rsidR="000E4C36">
        <w:rPr>
          <w:szCs w:val="22"/>
        </w:rPr>
        <w:t xml:space="preserve"> du rotor </w:t>
      </w:r>
      <w:r w:rsidR="00506074">
        <w:rPr>
          <w:szCs w:val="22"/>
        </w:rPr>
        <w:t xml:space="preserve">dans le </w:t>
      </w:r>
      <w:r w:rsidR="000E4C36">
        <w:rPr>
          <w:szCs w:val="22"/>
        </w:rPr>
        <w:t xml:space="preserve">palier, ainsi modifie le module de </w:t>
      </w:r>
      <m:oMath>
        <m:r>
          <m:rPr>
            <m:sty m:val="bi"/>
          </m:rPr>
          <w:rPr>
            <w:rFonts w:ascii="Cambria Math" w:hAnsi="Cambria Math"/>
            <w:szCs w:val="22"/>
          </w:rPr>
          <m:t>A.</m:t>
        </m:r>
      </m:oMath>
    </w:p>
    <w:p w14:paraId="3A31AD64" w14:textId="25874461" w:rsidR="000E4C36" w:rsidRDefault="000E4C36" w:rsidP="00C8085B">
      <w:pPr>
        <w:spacing w:line="360" w:lineRule="auto"/>
        <w:ind w:firstLine="708"/>
        <w:rPr>
          <w:szCs w:val="22"/>
        </w:rPr>
      </w:pPr>
      <w:r w:rsidRPr="005B3F25">
        <w:rPr>
          <w:szCs w:val="22"/>
        </w:rPr>
        <w:t xml:space="preserve">En </w:t>
      </w:r>
      <w:r>
        <w:rPr>
          <w:szCs w:val="22"/>
        </w:rPr>
        <w:t xml:space="preserve">outre, l’équilibrage du rotor visé à  diminuer le niveau de vibration aide également à  éviter l’effet Morton ; l’installation de la barrière de l’isolation thermique [] dédié à réduire la différence de la température </w:t>
      </w:r>
      <m:oMath>
        <m:r>
          <m:rPr>
            <m:sty m:val="p"/>
          </m:rPr>
          <w:rPr>
            <w:rFonts w:ascii="Cambria Math" w:hAnsi="Cambria Math"/>
            <w:szCs w:val="22"/>
          </w:rPr>
          <m:t>Δ</m:t>
        </m:r>
        <m:r>
          <w:rPr>
            <w:rFonts w:ascii="Cambria Math" w:hAnsi="Cambria Math"/>
            <w:szCs w:val="22"/>
          </w:rPr>
          <m:t>T</m:t>
        </m:r>
      </m:oMath>
      <w:r>
        <w:rPr>
          <w:szCs w:val="22"/>
        </w:rPr>
        <w:t xml:space="preserve"> permet également d’éviter l’effet Morton instable. </w:t>
      </w:r>
    </w:p>
    <w:p w14:paraId="1ED5A73A" w14:textId="13159A06" w:rsidR="000E4C36" w:rsidRDefault="006C003B" w:rsidP="006C003B">
      <w:pPr>
        <w:pStyle w:val="Titre3"/>
        <w:ind w:left="709"/>
      </w:pPr>
      <w:bookmarkStart w:id="1041" w:name="_Toc535252203"/>
      <w:r>
        <w:t>Conclusion sur les solutions</w:t>
      </w:r>
      <w:bookmarkEnd w:id="1041"/>
    </w:p>
    <w:p w14:paraId="057D2401" w14:textId="77777777" w:rsidR="000E4C36" w:rsidRPr="00D0661F" w:rsidRDefault="000E4C36" w:rsidP="000E4C36"/>
    <w:p w14:paraId="2CDAFC3A" w14:textId="7AD7ABE7" w:rsidR="000E4C36" w:rsidRDefault="000E4C36" w:rsidP="00706E62">
      <w:pPr>
        <w:spacing w:line="360" w:lineRule="auto"/>
        <w:ind w:firstLine="708"/>
        <w:rPr>
          <w:szCs w:val="22"/>
        </w:rPr>
      </w:pPr>
      <w:r>
        <w:rPr>
          <w:szCs w:val="22"/>
        </w:rPr>
        <w:t xml:space="preserve">En synthétisé et analysant ces solutions utilisée dans la littérature, les solutions efficaces et </w:t>
      </w:r>
      <w:r w:rsidR="00706E62">
        <w:rPr>
          <w:szCs w:val="22"/>
        </w:rPr>
        <w:t>g</w:t>
      </w:r>
      <w:r w:rsidR="00F36D7A">
        <w:rPr>
          <w:szCs w:val="22"/>
        </w:rPr>
        <w:t>énéralisées</w:t>
      </w:r>
      <w:r>
        <w:rPr>
          <w:szCs w:val="22"/>
        </w:rPr>
        <w:t xml:space="preserve"> pour éviter l’effet Morton instable sont difficiles à trouver, à part la limitation de masse en porte à faux en phase de la conception. Dans la plupart du cas, les solutions trouvées sont valables uniquement aux cas individuels. Cette difficulté est liée intrinsèquement à la nature des phénomènes multi-physiques de l’effet Morton. En fait, les solutions utilisées pour diminuer le risque de cette instabilité font intervenir les plusieurs effets qui contribuent au déclenchement de l’effet Morton </w:t>
      </w:r>
      <w:r>
        <w:rPr>
          <w:szCs w:val="22"/>
        </w:rPr>
        <w:lastRenderedPageBreak/>
        <w:t>instable. Souvent, ceux-ci sont contradictoires. Par exemple, la réduction du jeu radial du palier.</w:t>
      </w:r>
      <w:r w:rsidR="00A20A9F">
        <w:rPr>
          <w:szCs w:val="22"/>
        </w:rPr>
        <w:t xml:space="preserve"> En conséquence</w:t>
      </w:r>
      <w:r>
        <w:rPr>
          <w:szCs w:val="22"/>
        </w:rPr>
        <w:t>, l’effet prédominant n’est pas le même</w:t>
      </w:r>
      <w:r w:rsidR="00A20A9F">
        <w:rPr>
          <w:szCs w:val="22"/>
        </w:rPr>
        <w:t xml:space="preserve"> en fonction des configurations du rotor</w:t>
      </w:r>
      <w:r>
        <w:rPr>
          <w:szCs w:val="22"/>
        </w:rPr>
        <w:t xml:space="preserve">. Malgré le manque des solutions </w:t>
      </w:r>
      <w:r w:rsidR="001D2C8E">
        <w:rPr>
          <w:szCs w:val="22"/>
        </w:rPr>
        <w:t>généralisées</w:t>
      </w:r>
      <w:r>
        <w:rPr>
          <w:szCs w:val="22"/>
        </w:rPr>
        <w:t xml:space="preserve">, les pistes de la prévention évoquées par ces solutions donnent le chemin à suivre pour trouver les solutions pertinentes aux cas individuels. En suivante ces pistes, des études basant sur la méthode de l’analyse </w:t>
      </w:r>
      <w:r w:rsidR="00087476">
        <w:rPr>
          <w:szCs w:val="22"/>
        </w:rPr>
        <w:t>de la stabilité</w:t>
      </w:r>
      <w:r>
        <w:rPr>
          <w:szCs w:val="22"/>
        </w:rPr>
        <w:t xml:space="preserve"> de l’effet Morton pourrait être effectué afin de trouver, de justifier et de proposer les solutions. </w:t>
      </w:r>
    </w:p>
    <w:p w14:paraId="680B09F2" w14:textId="77777777" w:rsidR="000E4C36" w:rsidRDefault="000E4C36" w:rsidP="00A11442">
      <w:pPr>
        <w:spacing w:line="360" w:lineRule="auto"/>
        <w:ind w:firstLine="708"/>
        <w:rPr>
          <w:szCs w:val="22"/>
        </w:rPr>
      </w:pPr>
      <w:r>
        <w:rPr>
          <w:szCs w:val="22"/>
        </w:rPr>
        <w:t xml:space="preserve">En outre, pour la configuration figée d’un rotor, c’est-à-dire la modification de l’ensemble de structure n’est pas possible, les conditions de fonctionnement peuvent être optimisées pour échapper à l’effet Morton instable. Cette optimisation est réalisée principalement en suivant deux pistes : (1) éloigner de la vitesse critique du mode dominant et augmenter l’amortissement pour diminuer le niveau de la vibration, ainsi que la différence de la température au rotor </w:t>
      </w:r>
      <m:oMath>
        <m:r>
          <m:rPr>
            <m:sty m:val="p"/>
          </m:rPr>
          <w:rPr>
            <w:rFonts w:ascii="Cambria Math" w:hAnsi="Cambria Math"/>
            <w:szCs w:val="22"/>
          </w:rPr>
          <m:t>Δ</m:t>
        </m:r>
        <m:r>
          <w:rPr>
            <w:rFonts w:ascii="Cambria Math" w:hAnsi="Cambria Math"/>
            <w:szCs w:val="22"/>
          </w:rPr>
          <m:t>T </m:t>
        </m:r>
      </m:oMath>
      <w:r>
        <w:rPr>
          <w:szCs w:val="22"/>
        </w:rPr>
        <w:t xml:space="preserve">; (2) refroidir le film lubrifiant ou diminuer le cisaillement visqueux pour limiter la génération de la chaleur. </w:t>
      </w:r>
    </w:p>
    <w:p w14:paraId="0A8970B1" w14:textId="77777777" w:rsidR="000E4C36" w:rsidRPr="00A548E9" w:rsidRDefault="000E4C36" w:rsidP="002A5190">
      <w:pPr>
        <w:pStyle w:val="Titre2"/>
        <w:ind w:left="709"/>
      </w:pPr>
      <w:bookmarkStart w:id="1042" w:name="_Toc535252204"/>
      <w:r>
        <w:t>Conclusion</w:t>
      </w:r>
      <w:bookmarkEnd w:id="1042"/>
    </w:p>
    <w:p w14:paraId="1BC38313" w14:textId="7CF5F97B" w:rsidR="000E4C36" w:rsidRDefault="000E4C36" w:rsidP="005D61F3">
      <w:pPr>
        <w:spacing w:before="120" w:line="360" w:lineRule="auto"/>
        <w:ind w:firstLine="709"/>
        <w:rPr>
          <w:sz w:val="23"/>
          <w:szCs w:val="23"/>
        </w:rPr>
      </w:pPr>
      <w:r>
        <w:rPr>
          <w:sz w:val="23"/>
          <w:szCs w:val="23"/>
        </w:rPr>
        <w:t>Ce chapitre a présenté la méthode d’analyse</w:t>
      </w:r>
      <w:r w:rsidR="00A32EB5">
        <w:rPr>
          <w:sz w:val="23"/>
          <w:szCs w:val="23"/>
        </w:rPr>
        <w:t xml:space="preserve"> de la stabilité</w:t>
      </w:r>
      <w:r>
        <w:rPr>
          <w:sz w:val="23"/>
          <w:szCs w:val="23"/>
        </w:rPr>
        <w:t xml:space="preserve"> de l’effet Morton avec deux approches différentes et a illustré son application aux trois cas d’étude : deux cas du banc d’essai et un cas dans la littérature. Le résultat de l’analyse sur le rotor 430mm permet de décrypter </w:t>
      </w:r>
      <w:r w:rsidR="00A32EB5">
        <w:rPr>
          <w:sz w:val="23"/>
          <w:szCs w:val="23"/>
        </w:rPr>
        <w:t xml:space="preserve">le comportement stable </w:t>
      </w:r>
      <w:r>
        <w:rPr>
          <w:sz w:val="23"/>
          <w:szCs w:val="23"/>
        </w:rPr>
        <w:t xml:space="preserve">du banc d’essais qui sont présentés dans le chapitre </w:t>
      </w:r>
      <w:r w:rsidR="00A32EB5">
        <w:rPr>
          <w:sz w:val="23"/>
          <w:szCs w:val="23"/>
        </w:rPr>
        <w:t>précédant</w:t>
      </w:r>
      <w:r>
        <w:rPr>
          <w:sz w:val="23"/>
          <w:szCs w:val="23"/>
        </w:rPr>
        <w:t xml:space="preserve">. Puis, l’analyse sur le rotor 700mm permet de montrer la </w:t>
      </w:r>
      <w:r w:rsidR="00A32EB5">
        <w:rPr>
          <w:sz w:val="23"/>
          <w:szCs w:val="23"/>
        </w:rPr>
        <w:t xml:space="preserve">mise en évidence de </w:t>
      </w:r>
      <w:r>
        <w:rPr>
          <w:sz w:val="23"/>
          <w:szCs w:val="23"/>
        </w:rPr>
        <w:t>l’effet Mo</w:t>
      </w:r>
      <w:r w:rsidR="00A32EB5">
        <w:rPr>
          <w:sz w:val="23"/>
          <w:szCs w:val="23"/>
        </w:rPr>
        <w:t>rton instable sous condition d’un</w:t>
      </w:r>
      <w:r>
        <w:rPr>
          <w:sz w:val="23"/>
          <w:szCs w:val="23"/>
        </w:rPr>
        <w:t xml:space="preserve"> grand balourd</w:t>
      </w:r>
      <w:r w:rsidR="00A32EB5">
        <w:rPr>
          <w:sz w:val="23"/>
          <w:szCs w:val="23"/>
        </w:rPr>
        <w:t xml:space="preserve"> dépassant 220 g.mm</w:t>
      </w:r>
      <w:r>
        <w:rPr>
          <w:sz w:val="23"/>
          <w:szCs w:val="23"/>
        </w:rPr>
        <w:t xml:space="preserve">. Ensuite, l’étude du cas historique montre la validation de la méthode actuelle pour investiguer l’effet Morton. Enfin, les solutions et pistes de préventions de l’effet Morton sont discutées en appuyant sur les coefficients d’influence de l’effet Morton.  En concluant sur les solutions empiriques et les pistes de prévention préposées, les solutions </w:t>
      </w:r>
      <w:r w:rsidR="00A32EB5">
        <w:rPr>
          <w:sz w:val="23"/>
          <w:szCs w:val="23"/>
        </w:rPr>
        <w:t xml:space="preserve">généralisées </w:t>
      </w:r>
      <w:r>
        <w:rPr>
          <w:sz w:val="23"/>
          <w:szCs w:val="23"/>
        </w:rPr>
        <w:t>de l’effet Morton sont</w:t>
      </w:r>
      <w:r w:rsidR="00A32EB5">
        <w:rPr>
          <w:sz w:val="23"/>
          <w:szCs w:val="23"/>
        </w:rPr>
        <w:t xml:space="preserve"> rare.</w:t>
      </w:r>
      <w:r>
        <w:rPr>
          <w:sz w:val="23"/>
          <w:szCs w:val="23"/>
        </w:rPr>
        <w:t xml:space="preserve"> </w:t>
      </w:r>
      <w:r w:rsidR="005F72CA">
        <w:rPr>
          <w:sz w:val="23"/>
          <w:szCs w:val="23"/>
        </w:rPr>
        <w:t>Dans la pratique, il faudrait essayer la piste de prévention en réalisant l’</w:t>
      </w:r>
      <w:r>
        <w:rPr>
          <w:sz w:val="23"/>
          <w:szCs w:val="23"/>
        </w:rPr>
        <w:t xml:space="preserve">analyse de </w:t>
      </w:r>
      <w:r w:rsidR="00A32EB5">
        <w:rPr>
          <w:sz w:val="23"/>
          <w:szCs w:val="23"/>
        </w:rPr>
        <w:t xml:space="preserve">la stabilité de </w:t>
      </w:r>
      <w:r>
        <w:rPr>
          <w:sz w:val="23"/>
          <w:szCs w:val="23"/>
        </w:rPr>
        <w:t>l’effet Morton</w:t>
      </w:r>
      <w:r w:rsidR="005F72CA">
        <w:rPr>
          <w:sz w:val="23"/>
          <w:szCs w:val="23"/>
        </w:rPr>
        <w:t xml:space="preserve">. </w:t>
      </w:r>
      <w:r w:rsidR="00F86DE9">
        <w:rPr>
          <w:sz w:val="23"/>
          <w:szCs w:val="23"/>
        </w:rPr>
        <w:t>Les résultats des analyses</w:t>
      </w:r>
      <w:r>
        <w:rPr>
          <w:sz w:val="23"/>
          <w:szCs w:val="23"/>
        </w:rPr>
        <w:t xml:space="preserve"> </w:t>
      </w:r>
      <w:r w:rsidR="00F86DE9">
        <w:rPr>
          <w:sz w:val="23"/>
          <w:szCs w:val="23"/>
        </w:rPr>
        <w:t>permettent</w:t>
      </w:r>
      <w:r>
        <w:rPr>
          <w:sz w:val="23"/>
          <w:szCs w:val="23"/>
        </w:rPr>
        <w:t xml:space="preserve"> de</w:t>
      </w:r>
      <w:r w:rsidR="00A32EB5">
        <w:rPr>
          <w:sz w:val="23"/>
          <w:szCs w:val="23"/>
        </w:rPr>
        <w:t xml:space="preserve"> </w:t>
      </w:r>
      <w:r w:rsidR="00F86DE9">
        <w:rPr>
          <w:sz w:val="23"/>
          <w:szCs w:val="23"/>
        </w:rPr>
        <w:t xml:space="preserve">concrétiser </w:t>
      </w:r>
      <w:r>
        <w:rPr>
          <w:sz w:val="23"/>
          <w:szCs w:val="23"/>
        </w:rPr>
        <w:t xml:space="preserve">les </w:t>
      </w:r>
      <w:r w:rsidR="00A32EB5">
        <w:rPr>
          <w:sz w:val="23"/>
          <w:szCs w:val="23"/>
        </w:rPr>
        <w:t>pistes</w:t>
      </w:r>
      <w:r>
        <w:rPr>
          <w:sz w:val="23"/>
          <w:szCs w:val="23"/>
        </w:rPr>
        <w:t xml:space="preserve"> </w:t>
      </w:r>
      <w:r w:rsidR="00F86DE9">
        <w:rPr>
          <w:sz w:val="23"/>
          <w:szCs w:val="23"/>
        </w:rPr>
        <w:t xml:space="preserve">de prévention vers une solution </w:t>
      </w:r>
      <w:r>
        <w:rPr>
          <w:sz w:val="23"/>
          <w:szCs w:val="23"/>
        </w:rPr>
        <w:t xml:space="preserve">aux cas individuels. </w:t>
      </w:r>
    </w:p>
    <w:p w14:paraId="486DBEA2" w14:textId="77777777" w:rsidR="000E4C36" w:rsidRDefault="000E4C36">
      <w:pPr>
        <w:overflowPunct/>
        <w:autoSpaceDE/>
        <w:autoSpaceDN/>
        <w:adjustRightInd/>
        <w:spacing w:after="160" w:line="259" w:lineRule="auto"/>
        <w:jc w:val="left"/>
        <w:textAlignment w:val="auto"/>
      </w:pPr>
    </w:p>
    <w:p w14:paraId="399ED3B8" w14:textId="77777777" w:rsidR="00F275FF" w:rsidRDefault="00F275FF">
      <w:pPr>
        <w:overflowPunct/>
        <w:autoSpaceDE/>
        <w:autoSpaceDN/>
        <w:adjustRightInd/>
        <w:spacing w:after="160" w:line="259" w:lineRule="auto"/>
        <w:jc w:val="left"/>
        <w:textAlignment w:val="auto"/>
      </w:pPr>
    </w:p>
    <w:p w14:paraId="514D4B60" w14:textId="77777777" w:rsidR="004B78C8" w:rsidRDefault="004B78C8">
      <w:pPr>
        <w:overflowPunct/>
        <w:autoSpaceDE/>
        <w:autoSpaceDN/>
        <w:adjustRightInd/>
        <w:spacing w:after="160" w:line="259" w:lineRule="auto"/>
        <w:jc w:val="left"/>
        <w:textAlignment w:val="auto"/>
      </w:pPr>
    </w:p>
    <w:p w14:paraId="1D518E99" w14:textId="77777777" w:rsidR="004B78C8" w:rsidRDefault="004B78C8">
      <w:pPr>
        <w:overflowPunct/>
        <w:autoSpaceDE/>
        <w:autoSpaceDN/>
        <w:adjustRightInd/>
        <w:spacing w:after="160" w:line="259" w:lineRule="auto"/>
        <w:jc w:val="left"/>
        <w:textAlignment w:val="auto"/>
      </w:pPr>
    </w:p>
    <w:p w14:paraId="5CD84C90" w14:textId="77777777" w:rsidR="004B78C8" w:rsidRDefault="004B78C8">
      <w:pPr>
        <w:overflowPunct/>
        <w:autoSpaceDE/>
        <w:autoSpaceDN/>
        <w:adjustRightInd/>
        <w:spacing w:after="160" w:line="259" w:lineRule="auto"/>
        <w:jc w:val="left"/>
        <w:textAlignment w:val="auto"/>
      </w:pPr>
    </w:p>
    <w:p w14:paraId="70FE0700" w14:textId="77777777" w:rsidR="004B78C8" w:rsidRDefault="004B78C8">
      <w:pPr>
        <w:overflowPunct/>
        <w:autoSpaceDE/>
        <w:autoSpaceDN/>
        <w:adjustRightInd/>
        <w:spacing w:after="160" w:line="259" w:lineRule="auto"/>
        <w:jc w:val="left"/>
        <w:textAlignment w:val="auto"/>
      </w:pPr>
    </w:p>
    <w:p w14:paraId="5C5F9145" w14:textId="77777777" w:rsidR="004B78C8" w:rsidRDefault="004B78C8">
      <w:pPr>
        <w:overflowPunct/>
        <w:autoSpaceDE/>
        <w:autoSpaceDN/>
        <w:adjustRightInd/>
        <w:spacing w:after="160" w:line="259" w:lineRule="auto"/>
        <w:jc w:val="left"/>
        <w:textAlignment w:val="auto"/>
      </w:pPr>
    </w:p>
    <w:p w14:paraId="04C12B24" w14:textId="5A36D131" w:rsidR="00232B06" w:rsidRPr="005B6FDA" w:rsidRDefault="00C0203E" w:rsidP="005C2433">
      <w:pPr>
        <w:pStyle w:val="Titre1"/>
        <w:numPr>
          <w:ilvl w:val="0"/>
          <w:numId w:val="0"/>
        </w:numPr>
        <w:ind w:left="567" w:hanging="567"/>
      </w:pPr>
      <w:bookmarkStart w:id="1043" w:name="_Toc535252205"/>
      <w:r w:rsidRPr="005B6FDA">
        <w:lastRenderedPageBreak/>
        <w:t>Conclusion</w:t>
      </w:r>
      <w:r w:rsidR="005C2433" w:rsidRPr="005B6FDA">
        <w:t xml:space="preserve"> générale</w:t>
      </w:r>
      <w:bookmarkEnd w:id="1043"/>
    </w:p>
    <w:p w14:paraId="533BCBEE" w14:textId="59769C9C" w:rsidR="00D87A33" w:rsidRPr="005B6FDA" w:rsidRDefault="00D87A33" w:rsidP="00D87A33">
      <w:r w:rsidRPr="005B6FDA">
        <w:t xml:space="preserve">À </w:t>
      </w:r>
      <w:r w:rsidR="00954230" w:rsidRPr="005B6FDA">
        <w:t>ré</w:t>
      </w:r>
      <w:r w:rsidRPr="005B6FDA">
        <w:t xml:space="preserve">diger </w:t>
      </w:r>
    </w:p>
    <w:p w14:paraId="42B931AF" w14:textId="77777777" w:rsidR="0039716A" w:rsidRDefault="0039716A" w:rsidP="0039716A">
      <w:pPr>
        <w:overflowPunct/>
        <w:autoSpaceDE/>
        <w:autoSpaceDN/>
        <w:adjustRightInd/>
        <w:spacing w:after="160" w:line="360" w:lineRule="auto"/>
        <w:textAlignment w:val="auto"/>
        <w:rPr>
          <w:rFonts w:asciiTheme="minorHAnsi" w:hAnsiTheme="minorHAnsi"/>
        </w:rPr>
      </w:pPr>
    </w:p>
    <w:p w14:paraId="37D9D8DE" w14:textId="3B619E0E" w:rsidR="000467B8" w:rsidRDefault="000467B8">
      <w:pPr>
        <w:overflowPunct/>
        <w:autoSpaceDE/>
        <w:autoSpaceDN/>
        <w:adjustRightInd/>
        <w:spacing w:after="160" w:line="259" w:lineRule="auto"/>
        <w:jc w:val="left"/>
        <w:textAlignment w:val="auto"/>
        <w:rPr>
          <w:rFonts w:asciiTheme="minorHAnsi" w:hAnsiTheme="minorHAnsi"/>
        </w:rPr>
      </w:pPr>
      <w:r>
        <w:rPr>
          <w:rFonts w:asciiTheme="minorHAnsi" w:hAnsiTheme="minorHAnsi"/>
        </w:rPr>
        <w:br w:type="page"/>
      </w:r>
    </w:p>
    <w:p w14:paraId="1A18E455" w14:textId="490D5212" w:rsidR="00A66F1A" w:rsidRPr="00B429DC" w:rsidRDefault="00C40872" w:rsidP="00B429DC">
      <w:pPr>
        <w:pStyle w:val="Titre1"/>
        <w:numPr>
          <w:ilvl w:val="0"/>
          <w:numId w:val="0"/>
        </w:numPr>
        <w:ind w:left="567" w:hanging="566"/>
        <w:jc w:val="left"/>
        <w:rPr>
          <w:sz w:val="32"/>
          <w:szCs w:val="32"/>
        </w:rPr>
      </w:pPr>
      <w:bookmarkStart w:id="1044" w:name="_Toc535252206"/>
      <w:r>
        <w:rPr>
          <w:szCs w:val="40"/>
        </w:rPr>
        <w:lastRenderedPageBreak/>
        <w:t>Annexe I</w:t>
      </w:r>
      <w:r w:rsidR="00FC730E" w:rsidRPr="00B429DC">
        <w:rPr>
          <w:szCs w:val="40"/>
        </w:rPr>
        <w:t> </w:t>
      </w:r>
      <w:r w:rsidR="00A45513" w:rsidRPr="00B429DC">
        <w:rPr>
          <w:szCs w:val="40"/>
        </w:rPr>
        <w:t xml:space="preserve">: </w:t>
      </w:r>
      <w:r w:rsidR="00B429DC" w:rsidRPr="00B429DC">
        <w:rPr>
          <w:sz w:val="32"/>
          <w:szCs w:val="32"/>
        </w:rPr>
        <w:br/>
        <w:t>Méthode des éléments finis pour la conduction thermique</w:t>
      </w:r>
      <w:bookmarkEnd w:id="1044"/>
    </w:p>
    <w:p w14:paraId="55A82161" w14:textId="77777777" w:rsidR="00B429DC" w:rsidRDefault="00B429DC" w:rsidP="00B429DC"/>
    <w:p w14:paraId="057E0C28" w14:textId="77777777" w:rsidR="00B429DC" w:rsidRDefault="00B429DC" w:rsidP="00706BB2">
      <w:pPr>
        <w:pStyle w:val="Titre2"/>
        <w:numPr>
          <w:ilvl w:val="1"/>
          <w:numId w:val="33"/>
        </w:numPr>
        <w:ind w:left="709"/>
      </w:pPr>
      <w:bookmarkStart w:id="1045" w:name="_Toc535252207"/>
      <w:r>
        <w:t>Formulation variationnelle du problème conduction thermique</w:t>
      </w:r>
      <w:bookmarkEnd w:id="1045"/>
    </w:p>
    <w:p w14:paraId="4FA50E88" w14:textId="1BFCEA06" w:rsidR="00B429DC" w:rsidRDefault="00B429DC" w:rsidP="00706BB2">
      <w:pPr>
        <w:spacing w:before="120" w:line="360" w:lineRule="auto"/>
        <w:ind w:firstLine="708"/>
      </w:pPr>
      <w:r>
        <w:t xml:space="preserve">La résolution de l’équation du transfert de chaleur au sein du rotor fait appeler la méthode des éléments finis en mécanique du solide. Afin d’appliquer la méthode, il est systématique de passer l’équation </w:t>
      </w:r>
      <w:r>
        <w:fldChar w:fldCharType="begin"/>
      </w:r>
      <w:r>
        <w:instrText xml:space="preserve"> REF _Ref529546849 \r \h </w:instrText>
      </w:r>
      <w:r>
        <w:fldChar w:fldCharType="separate"/>
      </w:r>
      <w:r w:rsidR="00D07291">
        <w:t>0</w:t>
      </w:r>
      <w:r>
        <w:fldChar w:fldCharType="end"/>
      </w:r>
      <w:r>
        <w:t xml:space="preserve"> sous forme faible en une formulation variationnelle. Soit </w:t>
      </w:r>
      <m:oMath>
        <m:r>
          <m:rPr>
            <m:sty m:val="p"/>
          </m:rPr>
          <w:rPr>
            <w:rFonts w:ascii="Cambria Math" w:hAnsi="Cambria Math"/>
          </w:rPr>
          <m:t>Ω</m:t>
        </m:r>
      </m:oMath>
      <w:r>
        <w:t xml:space="preserve"> est le domaine étudié </w:t>
      </w:r>
      <m:oMath>
        <m:sSup>
          <m:sSupPr>
            <m:ctrlPr>
              <w:rPr>
                <w:rFonts w:ascii="Cambria Math" w:hAnsi="Cambria Math"/>
                <w:i/>
              </w:rPr>
            </m:ctrlPr>
          </m:sSupPr>
          <m:e>
            <m:r>
              <m:rPr>
                <m:scr m:val="double-struck"/>
              </m:rPr>
              <w:rPr>
                <w:rFonts w:ascii="Cambria Math" w:hAnsi="Cambria Math"/>
              </w:rPr>
              <m:t>R</m:t>
            </m:r>
          </m:e>
          <m:sup>
            <m:r>
              <w:rPr>
                <w:rFonts w:ascii="Cambria Math" w:hAnsi="Cambria Math"/>
              </w:rPr>
              <m:t>3</m:t>
            </m:r>
          </m:sup>
        </m:sSup>
      </m:oMath>
      <w:r>
        <w:t xml:space="preserve"> qui contient les frontières</w:t>
      </w:r>
      <m:oMath>
        <m:r>
          <w:rPr>
            <w:rFonts w:ascii="Cambria Math" w:hAnsi="Cambria Math"/>
          </w:rPr>
          <m:t xml:space="preserve"> </m:t>
        </m:r>
        <m:r>
          <m:rPr>
            <m:sty m:val="bi"/>
          </m:rPr>
          <w:rPr>
            <w:rFonts w:ascii="Cambria Math" w:hAnsi="Cambria Math"/>
          </w:rPr>
          <m:t>S</m:t>
        </m:r>
        <m:r>
          <w:rPr>
            <w:rFonts w:ascii="Cambria Math" w:hAnsi="Cambria Math"/>
          </w:rPr>
          <m:t>=</m:t>
        </m:r>
        <m:sSub>
          <m:sSubPr>
            <m:ctrlPr>
              <w:rPr>
                <w:rFonts w:ascii="Cambria Math" w:hAnsi="Cambria Math"/>
                <w:i/>
              </w:rPr>
            </m:ctrlPr>
          </m:sSubPr>
          <m:e>
            <m:r>
              <m:rPr>
                <m:sty m:val="bi"/>
              </m:rPr>
              <w:rPr>
                <w:rFonts w:ascii="Cambria Math" w:hAnsi="Cambria Math"/>
              </w:rPr>
              <m:t>S</m:t>
            </m:r>
          </m:e>
          <m:sub>
            <m:r>
              <w:rPr>
                <w:rFonts w:ascii="Cambria Math" w:hAnsi="Cambria Math"/>
              </w:rPr>
              <m:t>c</m:t>
            </m:r>
          </m:sub>
        </m:sSub>
        <m:nary>
          <m:naryPr>
            <m:chr m:val="⋃"/>
            <m:subHide m:val="1"/>
            <m:supHide m:val="1"/>
            <m:ctrlPr>
              <w:rPr>
                <w:rFonts w:ascii="Cambria Math" w:hAnsi="Cambria Math"/>
                <w:i/>
              </w:rPr>
            </m:ctrlPr>
          </m:naryPr>
          <m:sub/>
          <m:sup/>
          <m:e>
            <m:sSub>
              <m:sSubPr>
                <m:ctrlPr>
                  <w:rPr>
                    <w:rFonts w:ascii="Cambria Math" w:hAnsi="Cambria Math"/>
                    <w:i/>
                  </w:rPr>
                </m:ctrlPr>
              </m:sSubPr>
              <m:e>
                <m:r>
                  <m:rPr>
                    <m:sty m:val="bi"/>
                  </m:rPr>
                  <w:rPr>
                    <w:rFonts w:ascii="Cambria Math" w:hAnsi="Cambria Math"/>
                  </w:rPr>
                  <m:t>S</m:t>
                </m:r>
              </m:e>
              <m:sub>
                <m:r>
                  <w:rPr>
                    <w:rFonts w:ascii="Cambria Math" w:hAnsi="Cambria Math"/>
                  </w:rPr>
                  <m:t>ϕ</m:t>
                </m:r>
              </m:sub>
            </m:sSub>
          </m:e>
        </m:nary>
        <m:nary>
          <m:naryPr>
            <m:chr m:val="⋃"/>
            <m:subHide m:val="1"/>
            <m:supHide m:val="1"/>
            <m:ctrlPr>
              <w:rPr>
                <w:rFonts w:ascii="Cambria Math" w:hAnsi="Cambria Math"/>
                <w:i/>
              </w:rPr>
            </m:ctrlPr>
          </m:naryPr>
          <m:sub/>
          <m:sup/>
          <m:e>
            <m:sSub>
              <m:sSubPr>
                <m:ctrlPr>
                  <w:rPr>
                    <w:rFonts w:ascii="Cambria Math" w:hAnsi="Cambria Math"/>
                    <w:i/>
                  </w:rPr>
                </m:ctrlPr>
              </m:sSubPr>
              <m:e>
                <m:r>
                  <m:rPr>
                    <m:sty m:val="bi"/>
                  </m:rPr>
                  <w:rPr>
                    <w:rFonts w:ascii="Cambria Math" w:hAnsi="Cambria Math"/>
                  </w:rPr>
                  <m:t>S</m:t>
                </m:r>
              </m:e>
              <m:sub>
                <m:r>
                  <w:rPr>
                    <w:rFonts w:ascii="Cambria Math" w:hAnsi="Cambria Math"/>
                  </w:rPr>
                  <m:t>adia</m:t>
                </m:r>
              </m:sub>
            </m:sSub>
          </m:e>
        </m:nary>
        <m:nary>
          <m:naryPr>
            <m:chr m:val="⋃"/>
            <m:subHide m:val="1"/>
            <m:supHide m:val="1"/>
            <m:ctrlPr>
              <w:rPr>
                <w:rFonts w:ascii="Cambria Math" w:hAnsi="Cambria Math"/>
                <w:i/>
              </w:rPr>
            </m:ctrlPr>
          </m:naryPr>
          <m:sub/>
          <m:sup/>
          <m:e>
            <m:sSub>
              <m:sSubPr>
                <m:ctrlPr>
                  <w:rPr>
                    <w:rFonts w:ascii="Cambria Math" w:hAnsi="Cambria Math"/>
                    <w:i/>
                  </w:rPr>
                </m:ctrlPr>
              </m:sSubPr>
              <m:e>
                <m:r>
                  <m:rPr>
                    <m:sty m:val="bi"/>
                  </m:rPr>
                  <w:rPr>
                    <w:rFonts w:ascii="Cambria Math" w:hAnsi="Cambria Math"/>
                  </w:rPr>
                  <m:t>S</m:t>
                </m:r>
              </m:e>
              <m:sub>
                <m:r>
                  <w:rPr>
                    <w:rFonts w:ascii="Cambria Math" w:hAnsi="Cambria Math"/>
                  </w:rPr>
                  <m:t>T</m:t>
                </m:r>
              </m:sub>
            </m:sSub>
          </m:e>
        </m:nary>
      </m:oMath>
      <w:r>
        <w:t>, la formulation faible de l’équation de la chaleur est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12144310" w14:textId="77777777" w:rsidTr="0076172A">
        <w:trPr>
          <w:trHeight w:val="635"/>
          <w:tblHeader/>
          <w:jc w:val="center"/>
        </w:trPr>
        <w:tc>
          <w:tcPr>
            <w:tcW w:w="7943" w:type="dxa"/>
            <w:vAlign w:val="center"/>
          </w:tcPr>
          <w:p w14:paraId="0A2B537F" w14:textId="77777777" w:rsidR="00B429DC" w:rsidRPr="005600FC" w:rsidRDefault="00730F42" w:rsidP="0076172A">
            <w:pPr>
              <w:spacing w:line="360" w:lineRule="auto"/>
            </w:pPr>
            <m:oMathPara>
              <m:oMath>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f>
                      <m:fPr>
                        <m:ctrlPr>
                          <w:rPr>
                            <w:rFonts w:ascii="Cambria Math" w:hAnsi="Cambria Math"/>
                            <w:i/>
                          </w:rPr>
                        </m:ctrlPr>
                      </m:fPr>
                      <m:num>
                        <m:r>
                          <w:rPr>
                            <w:rFonts w:ascii="Cambria Math" w:hAnsi="Cambria Math"/>
                          </w:rPr>
                          <m:t>∂T</m:t>
                        </m:r>
                      </m:num>
                      <m:den>
                        <m:r>
                          <w:rPr>
                            <w:rFonts w:ascii="Cambria Math" w:hAnsi="Cambria Math"/>
                          </w:rPr>
                          <m:t>∂t</m:t>
                        </m:r>
                      </m:den>
                    </m:f>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m:t>
                    </m:r>
                    <m:r>
                      <m:rPr>
                        <m:sty m:val="p"/>
                      </m:rPr>
                      <w:rPr>
                        <w:rFonts w:ascii="Cambria Math" w:hAnsi="Cambria Math"/>
                      </w:rPr>
                      <m:t>Ω</m:t>
                    </m:r>
                  </m:e>
                </m:nary>
                <m:r>
                  <w:rPr>
                    <w:rFonts w:ascii="Cambria Math" w:hAnsi="Cambria Math"/>
                  </w:rPr>
                  <m:t>+</m:t>
                </m:r>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div</m:t>
                    </m:r>
                    <m:d>
                      <m:dPr>
                        <m:ctrlPr>
                          <w:rPr>
                            <w:rFonts w:ascii="Cambria Math" w:hAnsi="Cambria Math"/>
                            <w:i/>
                          </w:rPr>
                        </m:ctrlPr>
                      </m:dPr>
                      <m:e>
                        <m:r>
                          <w:rPr>
                            <w:rFonts w:ascii="Cambria Math" w:hAnsi="Cambria Math"/>
                          </w:rPr>
                          <m:t>-λ</m:t>
                        </m:r>
                        <m:r>
                          <m:rPr>
                            <m:sty m:val="p"/>
                          </m:rPr>
                          <w:rPr>
                            <w:rFonts w:ascii="Cambria Math" w:hAnsi="Cambria Math"/>
                          </w:rPr>
                          <m:t>∇</m:t>
                        </m:r>
                        <m:r>
                          <w:rPr>
                            <w:rFonts w:ascii="Cambria Math" w:hAnsi="Cambria Math"/>
                          </w:rPr>
                          <m:t>T</m:t>
                        </m:r>
                      </m:e>
                    </m:d>
                  </m:e>
                </m:nary>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m:t>
                </m:r>
                <m:r>
                  <m:rPr>
                    <m:sty m:val="p"/>
                  </m:rPr>
                  <w:rPr>
                    <w:rFonts w:ascii="Cambria Math" w:hAnsi="Cambria Math"/>
                  </w:rPr>
                  <m:t>Ω=0</m:t>
                </m:r>
              </m:oMath>
            </m:oMathPara>
          </w:p>
        </w:tc>
        <w:tc>
          <w:tcPr>
            <w:tcW w:w="1096" w:type="dxa"/>
            <w:vAlign w:val="center"/>
          </w:tcPr>
          <w:p w14:paraId="3B2EEBAE" w14:textId="77777777" w:rsidR="00B429DC" w:rsidRPr="00371C6A" w:rsidRDefault="00B429DC" w:rsidP="00706BB2">
            <w:pPr>
              <w:pStyle w:val="Lgende"/>
              <w:numPr>
                <w:ilvl w:val="0"/>
                <w:numId w:val="32"/>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2E5D6FEA" w14:textId="77777777" w:rsidR="00B429DC" w:rsidRDefault="00B429DC" w:rsidP="00B429DC">
      <w:pPr>
        <w:spacing w:line="360" w:lineRule="auto"/>
      </w:pPr>
      <w:r>
        <w:t xml:space="preserve">Où </w:t>
      </w:r>
      <m:oMath>
        <m:sSup>
          <m:sSupPr>
            <m:ctrlPr>
              <w:rPr>
                <w:rFonts w:ascii="Cambria Math" w:hAnsi="Cambria Math"/>
                <w:i/>
              </w:rPr>
            </m:ctrlPr>
          </m:sSupPr>
          <m:e>
            <m:r>
              <w:rPr>
                <w:rFonts w:ascii="Cambria Math" w:hAnsi="Cambria Math"/>
              </w:rPr>
              <m:t>T</m:t>
            </m:r>
          </m:e>
          <m:sup>
            <m:r>
              <w:rPr>
                <w:rFonts w:ascii="Cambria Math" w:hAnsi="Cambria Math"/>
              </w:rPr>
              <m:t>*</m:t>
            </m:r>
          </m:sup>
        </m:sSup>
      </m:oMath>
      <w:r>
        <w:t xml:space="preserve"> est l’ensemble des champs de température qui s’annule avec la température imposée aux surfaces</w:t>
      </w:r>
      <m:oMath>
        <m:r>
          <w:rPr>
            <w:rFonts w:ascii="Cambria Math" w:hAnsi="Cambria Math"/>
          </w:rPr>
          <m:t xml:space="preserve"> </m:t>
        </m:r>
        <m:sSub>
          <m:sSubPr>
            <m:ctrlPr>
              <w:rPr>
                <w:rFonts w:ascii="Cambria Math" w:hAnsi="Cambria Math"/>
                <w:i/>
              </w:rPr>
            </m:ctrlPr>
          </m:sSubPr>
          <m:e>
            <m:r>
              <m:rPr>
                <m:sty m:val="bi"/>
              </m:rPr>
              <w:rPr>
                <w:rFonts w:ascii="Cambria Math" w:hAnsi="Cambria Math"/>
              </w:rPr>
              <m:t>S</m:t>
            </m:r>
          </m:e>
          <m:sub>
            <m:r>
              <w:rPr>
                <w:rFonts w:ascii="Cambria Math" w:hAnsi="Cambria Math"/>
              </w:rPr>
              <m:t>T</m:t>
            </m:r>
          </m:sub>
        </m:sSub>
      </m:oMath>
      <w:r>
        <w:t>.</w:t>
      </w:r>
    </w:p>
    <w:p w14:paraId="519B3933" w14:textId="77777777" w:rsidR="00B429DC" w:rsidRDefault="00B429DC" w:rsidP="00B429DC">
      <w:pPr>
        <w:spacing w:line="360" w:lineRule="auto"/>
      </w:pPr>
      <w:r>
        <w:t>Par l’intégration par partie,</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0FE68C45" w14:textId="77777777" w:rsidTr="0076172A">
        <w:trPr>
          <w:trHeight w:val="635"/>
          <w:tblHeader/>
          <w:jc w:val="center"/>
        </w:trPr>
        <w:tc>
          <w:tcPr>
            <w:tcW w:w="7943" w:type="dxa"/>
            <w:vAlign w:val="center"/>
          </w:tcPr>
          <w:p w14:paraId="4AEE4786" w14:textId="77777777" w:rsidR="00B429DC" w:rsidRPr="005600FC" w:rsidRDefault="00730F42" w:rsidP="0076172A">
            <w:pPr>
              <w:spacing w:line="360" w:lineRule="auto"/>
            </w:pPr>
            <m:oMathPara>
              <m:oMath>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div</m:t>
                    </m:r>
                    <m:d>
                      <m:dPr>
                        <m:ctrlPr>
                          <w:rPr>
                            <w:rFonts w:ascii="Cambria Math" w:hAnsi="Cambria Math"/>
                            <w:i/>
                          </w:rPr>
                        </m:ctrlPr>
                      </m:dPr>
                      <m:e>
                        <m:r>
                          <w:rPr>
                            <w:rFonts w:ascii="Cambria Math" w:hAnsi="Cambria Math"/>
                          </w:rPr>
                          <m:t>λ</m:t>
                        </m:r>
                        <m:r>
                          <m:rPr>
                            <m:sty m:val="p"/>
                          </m:rPr>
                          <w:rPr>
                            <w:rFonts w:ascii="Cambria Math" w:hAnsi="Cambria Math"/>
                          </w:rPr>
                          <m:t>∇</m:t>
                        </m:r>
                        <m:r>
                          <w:rPr>
                            <w:rFonts w:ascii="Cambria Math" w:hAnsi="Cambria Math"/>
                          </w:rPr>
                          <m:t>T</m:t>
                        </m:r>
                      </m:e>
                    </m:d>
                  </m:e>
                </m:nary>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m:t>
                </m:r>
                <m:r>
                  <m:rPr>
                    <m:sty m:val="p"/>
                  </m:rPr>
                  <w:rPr>
                    <w:rFonts w:ascii="Cambria Math" w:hAnsi="Cambria Math"/>
                  </w:rPr>
                  <m:t>Ω=-</m:t>
                </m:r>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λ</m:t>
                    </m:r>
                    <m:r>
                      <m:rPr>
                        <m:sty m:val="p"/>
                      </m:rPr>
                      <w:rPr>
                        <w:rFonts w:ascii="Cambria Math" w:hAnsi="Cambria Math"/>
                      </w:rPr>
                      <m:t>∇</m:t>
                    </m:r>
                    <m:r>
                      <w:rPr>
                        <w:rFonts w:ascii="Cambria Math" w:hAnsi="Cambria Math"/>
                      </w:rPr>
                      <m:t>T∙</m:t>
                    </m:r>
                    <m:r>
                      <m:rPr>
                        <m:sty m:val="p"/>
                      </m:rP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e>
                </m:nary>
                <m:r>
                  <w:rPr>
                    <w:rFonts w:ascii="Cambria Math" w:hAnsi="Cambria Math"/>
                  </w:rPr>
                  <m:t>d</m:t>
                </m:r>
                <m:r>
                  <m:rPr>
                    <m:sty m:val="p"/>
                  </m:rPr>
                  <w:rPr>
                    <w:rFonts w:ascii="Cambria Math" w:hAnsi="Cambria Math"/>
                  </w:rPr>
                  <m:t>Ω+</m:t>
                </m:r>
                <m:nary>
                  <m:naryPr>
                    <m:limLoc m:val="subSup"/>
                    <m:ctrlPr>
                      <w:rPr>
                        <w:rFonts w:ascii="Cambria Math" w:hAnsi="Cambria Math"/>
                        <w:i/>
                      </w:rPr>
                    </m:ctrlPr>
                  </m:naryPr>
                  <m:sub>
                    <m:r>
                      <m:rPr>
                        <m:sty m:val="p"/>
                      </m:rPr>
                      <w:rPr>
                        <w:rFonts w:ascii="Cambria Math" w:hAnsi="Cambria Math"/>
                      </w:rPr>
                      <m:t>S</m:t>
                    </m:r>
                  </m:sub>
                  <m:sup>
                    <m:r>
                      <w:rPr>
                        <w:rFonts w:ascii="Cambria Math" w:hAnsi="Cambria Math"/>
                      </w:rPr>
                      <m:t xml:space="preserve"> </m:t>
                    </m:r>
                  </m:sup>
                  <m:e>
                    <m:r>
                      <w:rPr>
                        <w:rFonts w:ascii="Cambria Math" w:hAnsi="Cambria Math"/>
                      </w:rPr>
                      <m:t>λ</m:t>
                    </m:r>
                    <m:f>
                      <m:fPr>
                        <m:ctrlPr>
                          <w:rPr>
                            <w:rFonts w:ascii="Cambria Math" w:hAnsi="Cambria Math"/>
                            <w:i/>
                          </w:rPr>
                        </m:ctrlPr>
                      </m:fPr>
                      <m:num>
                        <m:r>
                          <m:rPr>
                            <m:sty m:val="p"/>
                          </m:rPr>
                          <w:rPr>
                            <w:rFonts w:ascii="Cambria Math" w:hAnsi="Cambria Math"/>
                          </w:rPr>
                          <m:t>∂</m:t>
                        </m:r>
                        <m:r>
                          <w:rPr>
                            <w:rFonts w:ascii="Cambria Math" w:hAnsi="Cambria Math"/>
                          </w:rPr>
                          <m:t>T</m:t>
                        </m:r>
                      </m:num>
                      <m:den>
                        <m:r>
                          <w:rPr>
                            <w:rFonts w:ascii="Cambria Math" w:hAnsi="Cambria Math"/>
                          </w:rPr>
                          <m:t>∂n</m:t>
                        </m:r>
                      </m:den>
                    </m:f>
                  </m:e>
                </m:nary>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dS</m:t>
                </m:r>
              </m:oMath>
            </m:oMathPara>
          </w:p>
        </w:tc>
        <w:tc>
          <w:tcPr>
            <w:tcW w:w="1096" w:type="dxa"/>
            <w:vAlign w:val="center"/>
          </w:tcPr>
          <w:p w14:paraId="323AAC08" w14:textId="77777777" w:rsidR="00B429DC" w:rsidRPr="00371C6A" w:rsidRDefault="00B429DC" w:rsidP="00706BB2">
            <w:pPr>
              <w:pStyle w:val="Lgende"/>
              <w:numPr>
                <w:ilvl w:val="0"/>
                <w:numId w:val="32"/>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1A9FF2FC" w14:textId="77777777" w:rsidR="00B429DC" w:rsidRDefault="00B429DC" w:rsidP="00706BB2">
      <w:pPr>
        <w:spacing w:before="120" w:line="360" w:lineRule="auto"/>
      </w:pPr>
      <w:r>
        <w:t xml:space="preserve"> On obtient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737655F9" w14:textId="77777777" w:rsidTr="0076172A">
        <w:trPr>
          <w:trHeight w:val="635"/>
          <w:tblHeader/>
          <w:jc w:val="center"/>
        </w:trPr>
        <w:tc>
          <w:tcPr>
            <w:tcW w:w="7943" w:type="dxa"/>
            <w:vAlign w:val="center"/>
          </w:tcPr>
          <w:p w14:paraId="05395EB4" w14:textId="77777777" w:rsidR="00B429DC" w:rsidRPr="005600FC" w:rsidRDefault="00730F42" w:rsidP="0076172A">
            <w:pPr>
              <w:spacing w:line="360" w:lineRule="auto"/>
            </w:pPr>
            <m:oMathPara>
              <m:oMath>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f>
                      <m:fPr>
                        <m:ctrlPr>
                          <w:rPr>
                            <w:rFonts w:ascii="Cambria Math" w:hAnsi="Cambria Math"/>
                            <w:i/>
                          </w:rPr>
                        </m:ctrlPr>
                      </m:fPr>
                      <m:num>
                        <m:r>
                          <w:rPr>
                            <w:rFonts w:ascii="Cambria Math" w:hAnsi="Cambria Math"/>
                          </w:rPr>
                          <m:t>∂T</m:t>
                        </m:r>
                      </m:num>
                      <m:den>
                        <m:r>
                          <w:rPr>
                            <w:rFonts w:ascii="Cambria Math" w:hAnsi="Cambria Math"/>
                          </w:rPr>
                          <m:t>∂t</m:t>
                        </m:r>
                      </m:den>
                    </m:f>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m:t>
                    </m:r>
                    <m:r>
                      <m:rPr>
                        <m:sty m:val="p"/>
                      </m:rPr>
                      <w:rPr>
                        <w:rFonts w:ascii="Cambria Math" w:hAnsi="Cambria Math"/>
                      </w:rPr>
                      <m:t>Ω</m:t>
                    </m:r>
                  </m:e>
                </m:nary>
                <m:r>
                  <w:rPr>
                    <w:rFonts w:ascii="Cambria Math" w:hAnsi="Cambria Math"/>
                  </w:rPr>
                  <m:t>+</m:t>
                </m:r>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λ</m:t>
                    </m:r>
                    <m:r>
                      <m:rPr>
                        <m:sty m:val="p"/>
                      </m:rPr>
                      <w:rPr>
                        <w:rFonts w:ascii="Cambria Math" w:hAnsi="Cambria Math"/>
                      </w:rPr>
                      <m:t>∇</m:t>
                    </m:r>
                    <m:r>
                      <w:rPr>
                        <w:rFonts w:ascii="Cambria Math" w:hAnsi="Cambria Math"/>
                      </w:rPr>
                      <m:t>T∙</m:t>
                    </m:r>
                    <m:r>
                      <m:rPr>
                        <m:sty m:val="p"/>
                      </m:rP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e>
                </m:nary>
                <m:r>
                  <w:rPr>
                    <w:rFonts w:ascii="Cambria Math" w:hAnsi="Cambria Math"/>
                  </w:rPr>
                  <m:t>d</m:t>
                </m:r>
                <m:r>
                  <m:rPr>
                    <m:sty m:val="p"/>
                  </m:rPr>
                  <w:rPr>
                    <w:rFonts w:ascii="Cambria Math" w:hAnsi="Cambria Math"/>
                  </w:rPr>
                  <m:t>Ω-</m:t>
                </m:r>
                <m:nary>
                  <m:naryPr>
                    <m:limLoc m:val="subSup"/>
                    <m:ctrlPr>
                      <w:rPr>
                        <w:rFonts w:ascii="Cambria Math" w:hAnsi="Cambria Math"/>
                        <w:i/>
                      </w:rPr>
                    </m:ctrlPr>
                  </m:naryPr>
                  <m:sub>
                    <m:r>
                      <m:rPr>
                        <m:sty m:val="p"/>
                      </m:rPr>
                      <w:rPr>
                        <w:rFonts w:ascii="Cambria Math" w:hAnsi="Cambria Math"/>
                      </w:rPr>
                      <m:t>S</m:t>
                    </m:r>
                  </m:sub>
                  <m:sup>
                    <m:r>
                      <w:rPr>
                        <w:rFonts w:ascii="Cambria Math" w:hAnsi="Cambria Math"/>
                      </w:rPr>
                      <m:t xml:space="preserve"> </m:t>
                    </m:r>
                  </m:sup>
                  <m:e>
                    <m:r>
                      <w:rPr>
                        <w:rFonts w:ascii="Cambria Math" w:hAnsi="Cambria Math"/>
                      </w:rPr>
                      <m:t>λ</m:t>
                    </m:r>
                    <m:f>
                      <m:fPr>
                        <m:ctrlPr>
                          <w:rPr>
                            <w:rFonts w:ascii="Cambria Math" w:hAnsi="Cambria Math"/>
                            <w:i/>
                          </w:rPr>
                        </m:ctrlPr>
                      </m:fPr>
                      <m:num>
                        <m:r>
                          <m:rPr>
                            <m:sty m:val="p"/>
                          </m:rPr>
                          <w:rPr>
                            <w:rFonts w:ascii="Cambria Math" w:hAnsi="Cambria Math"/>
                          </w:rPr>
                          <m:t>∂</m:t>
                        </m:r>
                        <m:r>
                          <w:rPr>
                            <w:rFonts w:ascii="Cambria Math" w:hAnsi="Cambria Math"/>
                          </w:rPr>
                          <m:t>T</m:t>
                        </m:r>
                      </m:num>
                      <m:den>
                        <m:r>
                          <w:rPr>
                            <w:rFonts w:ascii="Cambria Math" w:hAnsi="Cambria Math"/>
                          </w:rPr>
                          <m:t>∂n</m:t>
                        </m:r>
                      </m:den>
                    </m:f>
                  </m:e>
                </m:nary>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dS</m:t>
                </m:r>
                <m:r>
                  <m:rPr>
                    <m:sty m:val="p"/>
                  </m:rPr>
                  <w:rPr>
                    <w:rFonts w:ascii="Cambria Math" w:hAnsi="Cambria Math"/>
                  </w:rPr>
                  <m:t>=0</m:t>
                </m:r>
              </m:oMath>
            </m:oMathPara>
          </w:p>
        </w:tc>
        <w:tc>
          <w:tcPr>
            <w:tcW w:w="1096" w:type="dxa"/>
            <w:vAlign w:val="center"/>
          </w:tcPr>
          <w:p w14:paraId="04F2D8DD" w14:textId="77777777" w:rsidR="00B429DC" w:rsidRPr="00371C6A" w:rsidRDefault="00B429DC" w:rsidP="00706BB2">
            <w:pPr>
              <w:pStyle w:val="Lgende"/>
              <w:numPr>
                <w:ilvl w:val="0"/>
                <w:numId w:val="32"/>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1DCD1A6F" w14:textId="77777777" w:rsidR="00B429DC" w:rsidRDefault="00B429DC" w:rsidP="00706BB2">
      <w:pPr>
        <w:spacing w:before="120" w:line="360" w:lineRule="auto"/>
      </w:pPr>
      <w:r>
        <w:t>En appliquant les conditions aux limites suivantes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042386F0" w14:textId="77777777" w:rsidTr="0076172A">
        <w:trPr>
          <w:trHeight w:val="635"/>
          <w:tblHeader/>
          <w:jc w:val="center"/>
        </w:trPr>
        <w:tc>
          <w:tcPr>
            <w:tcW w:w="7943" w:type="dxa"/>
            <w:vAlign w:val="center"/>
          </w:tcPr>
          <w:p w14:paraId="607BDA3B" w14:textId="77777777" w:rsidR="00B429DC" w:rsidRPr="005600FC" w:rsidRDefault="00730F42" w:rsidP="0076172A">
            <w:pPr>
              <w:spacing w:line="360" w:lineRule="auto"/>
            </w:pPr>
            <m:oMathPara>
              <m:oMath>
                <m:d>
                  <m:dPr>
                    <m:begChr m:val="{"/>
                    <m:endChr m:val=""/>
                    <m:ctrlPr>
                      <w:rPr>
                        <w:rFonts w:ascii="Cambria Math" w:hAnsi="Cambria Math"/>
                        <w:i/>
                      </w:rPr>
                    </m:ctrlPr>
                  </m:dPr>
                  <m:e>
                    <m:eqArr>
                      <m:eqArrPr>
                        <m:ctrlPr>
                          <w:rPr>
                            <w:rFonts w:ascii="Cambria Math" w:hAnsi="Cambria Math"/>
                            <w:i/>
                          </w:rPr>
                        </m:ctrlPr>
                      </m:eqArrPr>
                      <m:e>
                        <m:m>
                          <m:mPr>
                            <m:mcs>
                              <m:mc>
                                <m:mcPr>
                                  <m:count m:val="1"/>
                                  <m:mcJc m:val="center"/>
                                </m:mcPr>
                              </m:mc>
                            </m:mcs>
                            <m:ctrlPr>
                              <w:rPr>
                                <w:rFonts w:ascii="Cambria Math" w:hAnsi="Cambria Math"/>
                                <w:i/>
                              </w:rPr>
                            </m:ctrlPr>
                          </m:mPr>
                          <m:mr>
                            <m:e>
                              <m:r>
                                <w:rPr>
                                  <w:rFonts w:ascii="Cambria Math" w:hAnsi="Cambria Math"/>
                                </w:rPr>
                                <m:t>λ</m:t>
                              </m:r>
                              <m:f>
                                <m:fPr>
                                  <m:ctrlPr>
                                    <w:rPr>
                                      <w:rFonts w:ascii="Cambria Math" w:hAnsi="Cambria Math"/>
                                      <w:i/>
                                    </w:rPr>
                                  </m:ctrlPr>
                                </m:fPr>
                                <m:num>
                                  <m:r>
                                    <m:rPr>
                                      <m:sty m:val="p"/>
                                    </m:rPr>
                                    <w:rPr>
                                      <w:rFonts w:ascii="Cambria Math" w:hAnsi="Cambria Math"/>
                                    </w:rPr>
                                    <m:t>∂</m:t>
                                  </m:r>
                                  <m:r>
                                    <w:rPr>
                                      <w:rFonts w:ascii="Cambria Math" w:hAnsi="Cambria Math"/>
                                    </w:rPr>
                                    <m:t>T</m:t>
                                  </m:r>
                                </m:num>
                                <m:den>
                                  <m:r>
                                    <w:rPr>
                                      <w:rFonts w:ascii="Cambria Math" w:hAnsi="Cambria Math"/>
                                    </w:rPr>
                                    <m:t>∂n</m:t>
                                  </m:r>
                                </m:den>
                              </m:f>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ext</m:t>
                                      </m:r>
                                    </m:sub>
                                  </m:sSub>
                                  <m:r>
                                    <w:rPr>
                                      <w:rFonts w:ascii="Cambria Math" w:hAnsi="Cambria Math"/>
                                    </w:rPr>
                                    <m:t>-T</m:t>
                                  </m:r>
                                </m:e>
                              </m:d>
                              <m:r>
                                <w:rPr>
                                  <w:rFonts w:ascii="Cambria Math" w:hAnsi="Cambria Math"/>
                                </w:rPr>
                                <m:t xml:space="preserve">     sur </m:t>
                              </m:r>
                              <m:sSub>
                                <m:sSubPr>
                                  <m:ctrlPr>
                                    <w:rPr>
                                      <w:rFonts w:ascii="Cambria Math" w:hAnsi="Cambria Math"/>
                                      <w:i/>
                                    </w:rPr>
                                  </m:ctrlPr>
                                </m:sSubPr>
                                <m:e>
                                  <m:r>
                                    <m:rPr>
                                      <m:sty m:val="bi"/>
                                    </m:rPr>
                                    <w:rPr>
                                      <w:rFonts w:ascii="Cambria Math" w:hAnsi="Cambria Math"/>
                                    </w:rPr>
                                    <m:t>S</m:t>
                                  </m:r>
                                </m:e>
                                <m:sub>
                                  <m:r>
                                    <w:rPr>
                                      <w:rFonts w:ascii="Cambria Math" w:hAnsi="Cambria Math"/>
                                    </w:rPr>
                                    <m:t>c</m:t>
                                  </m:r>
                                </m:sub>
                              </m:sSub>
                            </m:e>
                          </m:mr>
                          <m:mr>
                            <m:e>
                              <m:r>
                                <w:rPr>
                                  <w:rFonts w:ascii="Cambria Math" w:hAnsi="Cambria Math"/>
                                </w:rPr>
                                <m:t>λ</m:t>
                              </m:r>
                              <m:f>
                                <m:fPr>
                                  <m:ctrlPr>
                                    <w:rPr>
                                      <w:rFonts w:ascii="Cambria Math" w:hAnsi="Cambria Math"/>
                                      <w:i/>
                                    </w:rPr>
                                  </m:ctrlPr>
                                </m:fPr>
                                <m:num>
                                  <m:r>
                                    <m:rPr>
                                      <m:sty m:val="p"/>
                                    </m:rPr>
                                    <w:rPr>
                                      <w:rFonts w:ascii="Cambria Math" w:hAnsi="Cambria Math"/>
                                    </w:rPr>
                                    <m:t>∂</m:t>
                                  </m:r>
                                  <m:r>
                                    <w:rPr>
                                      <w:rFonts w:ascii="Cambria Math" w:hAnsi="Cambria Math"/>
                                    </w:rPr>
                                    <m:t>T</m:t>
                                  </m:r>
                                </m:num>
                                <m:den>
                                  <m:r>
                                    <w:rPr>
                                      <w:rFonts w:ascii="Cambria Math" w:hAnsi="Cambria Math"/>
                                    </w:rPr>
                                    <m:t>∂n</m:t>
                                  </m:r>
                                </m:den>
                              </m:f>
                              <m:r>
                                <w:rPr>
                                  <w:rFonts w:ascii="Cambria Math" w:hAnsi="Cambria Math"/>
                                </w:rPr>
                                <m:t xml:space="preserve">=ϕ      sur </m:t>
                              </m:r>
                              <m:sSub>
                                <m:sSubPr>
                                  <m:ctrlPr>
                                    <w:rPr>
                                      <w:rFonts w:ascii="Cambria Math" w:hAnsi="Cambria Math"/>
                                      <w:i/>
                                    </w:rPr>
                                  </m:ctrlPr>
                                </m:sSubPr>
                                <m:e>
                                  <m:r>
                                    <m:rPr>
                                      <m:sty m:val="bi"/>
                                    </m:rPr>
                                    <w:rPr>
                                      <w:rFonts w:ascii="Cambria Math" w:hAnsi="Cambria Math"/>
                                    </w:rPr>
                                    <m:t>S</m:t>
                                  </m:r>
                                </m:e>
                                <m:sub>
                                  <m:r>
                                    <w:rPr>
                                      <w:rFonts w:ascii="Cambria Math" w:hAnsi="Cambria Math"/>
                                    </w:rPr>
                                    <m:t>ϕ</m:t>
                                  </m:r>
                                </m:sub>
                              </m:sSub>
                            </m:e>
                          </m:mr>
                        </m:m>
                      </m:e>
                      <m:e>
                        <m:m>
                          <m:mPr>
                            <m:mcs>
                              <m:mc>
                                <m:mcPr>
                                  <m:count m:val="1"/>
                                  <m:mcJc m:val="center"/>
                                </m:mcPr>
                              </m:mc>
                            </m:mcs>
                            <m:ctrlPr>
                              <w:rPr>
                                <w:rFonts w:ascii="Cambria Math" w:hAnsi="Cambria Math"/>
                                <w:i/>
                              </w:rPr>
                            </m:ctrlPr>
                          </m:mPr>
                          <m:mr>
                            <m:e>
                              <m:r>
                                <w:rPr>
                                  <w:rFonts w:ascii="Cambria Math" w:hAnsi="Cambria Math"/>
                                </w:rPr>
                                <m:t>λ</m:t>
                              </m:r>
                              <m:f>
                                <m:fPr>
                                  <m:ctrlPr>
                                    <w:rPr>
                                      <w:rFonts w:ascii="Cambria Math" w:hAnsi="Cambria Math"/>
                                      <w:i/>
                                    </w:rPr>
                                  </m:ctrlPr>
                                </m:fPr>
                                <m:num>
                                  <m:r>
                                    <m:rPr>
                                      <m:sty m:val="p"/>
                                    </m:rPr>
                                    <w:rPr>
                                      <w:rFonts w:ascii="Cambria Math" w:hAnsi="Cambria Math"/>
                                    </w:rPr>
                                    <m:t>∂</m:t>
                                  </m:r>
                                  <m:r>
                                    <w:rPr>
                                      <w:rFonts w:ascii="Cambria Math" w:hAnsi="Cambria Math"/>
                                    </w:rPr>
                                    <m:t>T</m:t>
                                  </m:r>
                                </m:num>
                                <m:den>
                                  <m:r>
                                    <w:rPr>
                                      <w:rFonts w:ascii="Cambria Math" w:hAnsi="Cambria Math"/>
                                    </w:rPr>
                                    <m:t>∂n</m:t>
                                  </m:r>
                                </m:den>
                              </m:f>
                              <m:r>
                                <w:rPr>
                                  <w:rFonts w:ascii="Cambria Math" w:hAnsi="Cambria Math"/>
                                </w:rPr>
                                <m:t xml:space="preserve">=0      sur </m:t>
                              </m:r>
                              <m:sSub>
                                <m:sSubPr>
                                  <m:ctrlPr>
                                    <w:rPr>
                                      <w:rFonts w:ascii="Cambria Math" w:hAnsi="Cambria Math"/>
                                      <w:i/>
                                    </w:rPr>
                                  </m:ctrlPr>
                                </m:sSubPr>
                                <m:e>
                                  <m:r>
                                    <m:rPr>
                                      <m:sty m:val="bi"/>
                                    </m:rPr>
                                    <w:rPr>
                                      <w:rFonts w:ascii="Cambria Math" w:hAnsi="Cambria Math"/>
                                    </w:rPr>
                                    <m:t>S</m:t>
                                  </m:r>
                                </m:e>
                                <m:sub>
                                  <m:r>
                                    <w:rPr>
                                      <w:rFonts w:ascii="Cambria Math" w:hAnsi="Cambria Math"/>
                                    </w:rPr>
                                    <m:t>adia</m:t>
                                  </m:r>
                                </m:sub>
                              </m:sSub>
                            </m:e>
                          </m:mr>
                          <m:mr>
                            <m:e>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impo</m:t>
                                  </m:r>
                                </m:sub>
                              </m:sSub>
                              <m:r>
                                <w:rPr>
                                  <w:rFonts w:ascii="Cambria Math" w:hAnsi="Cambria Math"/>
                                </w:rPr>
                                <m:t xml:space="preserve">      sur </m:t>
                              </m:r>
                              <m:sSub>
                                <m:sSubPr>
                                  <m:ctrlPr>
                                    <w:rPr>
                                      <w:rFonts w:ascii="Cambria Math" w:hAnsi="Cambria Math"/>
                                      <w:i/>
                                    </w:rPr>
                                  </m:ctrlPr>
                                </m:sSubPr>
                                <m:e>
                                  <m:r>
                                    <m:rPr>
                                      <m:sty m:val="bi"/>
                                    </m:rPr>
                                    <w:rPr>
                                      <w:rFonts w:ascii="Cambria Math" w:hAnsi="Cambria Math"/>
                                    </w:rPr>
                                    <m:t>S</m:t>
                                  </m:r>
                                </m:e>
                                <m:sub>
                                  <m:r>
                                    <w:rPr>
                                      <w:rFonts w:ascii="Cambria Math" w:hAnsi="Cambria Math"/>
                                    </w:rPr>
                                    <m:t>T</m:t>
                                  </m:r>
                                </m:sub>
                              </m:sSub>
                            </m:e>
                          </m:mr>
                        </m:m>
                      </m:e>
                    </m:eqArr>
                  </m:e>
                </m:d>
              </m:oMath>
            </m:oMathPara>
          </w:p>
        </w:tc>
        <w:tc>
          <w:tcPr>
            <w:tcW w:w="1096" w:type="dxa"/>
            <w:vAlign w:val="center"/>
          </w:tcPr>
          <w:p w14:paraId="0A6FF555" w14:textId="77777777" w:rsidR="00B429DC" w:rsidRPr="00371C6A" w:rsidRDefault="00B429DC" w:rsidP="00706BB2">
            <w:pPr>
              <w:pStyle w:val="Lgende"/>
              <w:numPr>
                <w:ilvl w:val="0"/>
                <w:numId w:val="32"/>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61FC5C7C" w14:textId="77777777" w:rsidR="00B429DC" w:rsidRDefault="00B429DC" w:rsidP="00706BB2">
      <w:pPr>
        <w:spacing w:before="120" w:line="360" w:lineRule="auto"/>
      </w:pPr>
      <w:r>
        <w:t>La formulation variationnelle du problème est enfin obtenue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19B1C144" w14:textId="77777777" w:rsidTr="0076172A">
        <w:trPr>
          <w:trHeight w:val="635"/>
          <w:tblHeader/>
          <w:jc w:val="center"/>
        </w:trPr>
        <w:tc>
          <w:tcPr>
            <w:tcW w:w="7440" w:type="dxa"/>
            <w:vAlign w:val="center"/>
          </w:tcPr>
          <w:p w14:paraId="2974DCD6" w14:textId="77777777" w:rsidR="00B429DC" w:rsidRPr="005600FC" w:rsidRDefault="00730F42" w:rsidP="0076172A">
            <w:pPr>
              <w:spacing w:line="360" w:lineRule="auto"/>
            </w:pPr>
            <m:oMathPara>
              <m:oMath>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f>
                      <m:fPr>
                        <m:ctrlPr>
                          <w:rPr>
                            <w:rFonts w:ascii="Cambria Math" w:hAnsi="Cambria Math"/>
                            <w:i/>
                          </w:rPr>
                        </m:ctrlPr>
                      </m:fPr>
                      <m:num>
                        <m:r>
                          <w:rPr>
                            <w:rFonts w:ascii="Cambria Math" w:hAnsi="Cambria Math"/>
                          </w:rPr>
                          <m:t>∂T</m:t>
                        </m:r>
                      </m:num>
                      <m:den>
                        <m:r>
                          <w:rPr>
                            <w:rFonts w:ascii="Cambria Math" w:hAnsi="Cambria Math"/>
                          </w:rPr>
                          <m:t>∂t</m:t>
                        </m:r>
                      </m:den>
                    </m:f>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m:t>
                    </m:r>
                    <m:r>
                      <m:rPr>
                        <m:sty m:val="p"/>
                      </m:rPr>
                      <w:rPr>
                        <w:rFonts w:ascii="Cambria Math" w:hAnsi="Cambria Math"/>
                      </w:rPr>
                      <m:t>Ω</m:t>
                    </m:r>
                  </m:e>
                </m:nary>
                <m:r>
                  <w:rPr>
                    <w:rFonts w:ascii="Cambria Math" w:hAnsi="Cambria Math"/>
                  </w:rPr>
                  <m:t>=-</m:t>
                </m:r>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λ</m:t>
                    </m:r>
                    <m:r>
                      <m:rPr>
                        <m:sty m:val="p"/>
                      </m:rPr>
                      <w:rPr>
                        <w:rFonts w:ascii="Cambria Math" w:hAnsi="Cambria Math"/>
                      </w:rPr>
                      <m:t>∇</m:t>
                    </m:r>
                    <m:r>
                      <w:rPr>
                        <w:rFonts w:ascii="Cambria Math" w:hAnsi="Cambria Math"/>
                      </w:rPr>
                      <m:t>T∙</m:t>
                    </m:r>
                    <m:r>
                      <m:rPr>
                        <m:sty m:val="p"/>
                      </m:rP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e>
                </m:nary>
                <m:r>
                  <w:rPr>
                    <w:rFonts w:ascii="Cambria Math" w:hAnsi="Cambria Math"/>
                  </w:rPr>
                  <m:t>d</m:t>
                </m:r>
                <m:r>
                  <m:rPr>
                    <m:sty m:val="p"/>
                  </m:rPr>
                  <w:rPr>
                    <w:rFonts w:ascii="Cambria Math" w:hAnsi="Cambria Math"/>
                  </w:rPr>
                  <m:t>Ω+</m:t>
                </m:r>
                <m:nary>
                  <m:naryPr>
                    <m:limLoc m:val="subSup"/>
                    <m:ctrlPr>
                      <w:rPr>
                        <w:rFonts w:ascii="Cambria Math" w:hAnsi="Cambria Math"/>
                        <w:i/>
                      </w:rPr>
                    </m:ctrlPr>
                  </m:naryPr>
                  <m:sub>
                    <m:sSub>
                      <m:sSubPr>
                        <m:ctrlPr>
                          <w:rPr>
                            <w:rFonts w:ascii="Cambria Math" w:hAnsi="Cambria Math"/>
                          </w:rPr>
                        </m:ctrlPr>
                      </m:sSubPr>
                      <m:e>
                        <m:r>
                          <m:rPr>
                            <m:sty m:val="p"/>
                          </m:rPr>
                          <w:rPr>
                            <w:rFonts w:ascii="Cambria Math" w:hAnsi="Cambria Math"/>
                          </w:rPr>
                          <m:t>S</m:t>
                        </m:r>
                      </m:e>
                      <m:sub>
                        <m:r>
                          <m:rPr>
                            <m:sty m:val="p"/>
                          </m:rPr>
                          <w:rPr>
                            <w:rFonts w:ascii="Cambria Math" w:hAnsi="Cambria Math"/>
                          </w:rPr>
                          <m:t>c</m:t>
                        </m:r>
                      </m:sub>
                    </m:sSub>
                  </m:sub>
                  <m:sup>
                    <m:r>
                      <w:rPr>
                        <w:rFonts w:ascii="Cambria Math" w:hAnsi="Cambria Math"/>
                      </w:rPr>
                      <m:t xml:space="preserve"> </m:t>
                    </m:r>
                  </m:sup>
                  <m:e>
                    <m:sSub>
                      <m:sSubPr>
                        <m:ctrlPr>
                          <w:rPr>
                            <w:rFonts w:ascii="Cambria Math" w:hAnsi="Cambria Math"/>
                            <w:i/>
                          </w:rPr>
                        </m:ctrlPr>
                      </m:sSubPr>
                      <m:e>
                        <m:r>
                          <w:rPr>
                            <w:rFonts w:ascii="Cambria Math" w:hAnsi="Cambria Math"/>
                          </w:rPr>
                          <m:t>H</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ext</m:t>
                            </m:r>
                          </m:sub>
                        </m:sSub>
                        <m:r>
                          <w:rPr>
                            <w:rFonts w:ascii="Cambria Math" w:hAnsi="Cambria Math"/>
                          </w:rPr>
                          <m:t>-T</m:t>
                        </m:r>
                      </m:e>
                    </m:d>
                  </m:e>
                </m:nary>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dS+</m:t>
                </m:r>
                <m:nary>
                  <m:naryPr>
                    <m:limLoc m:val="subSup"/>
                    <m:ctrlPr>
                      <w:rPr>
                        <w:rFonts w:ascii="Cambria Math" w:hAnsi="Cambria Math"/>
                        <w:i/>
                      </w:rPr>
                    </m:ctrlPr>
                  </m:naryPr>
                  <m:sub>
                    <m:sSub>
                      <m:sSubPr>
                        <m:ctrlPr>
                          <w:rPr>
                            <w:rFonts w:ascii="Cambria Math" w:hAnsi="Cambria Math"/>
                          </w:rPr>
                        </m:ctrlPr>
                      </m:sSubPr>
                      <m:e>
                        <m:r>
                          <m:rPr>
                            <m:sty m:val="p"/>
                          </m:rPr>
                          <w:rPr>
                            <w:rFonts w:ascii="Cambria Math" w:hAnsi="Cambria Math"/>
                          </w:rPr>
                          <m:t>S</m:t>
                        </m:r>
                      </m:e>
                      <m:sub>
                        <m:r>
                          <m:rPr>
                            <m:sty m:val="p"/>
                          </m:rPr>
                          <w:rPr>
                            <w:rFonts w:ascii="Cambria Math" w:hAnsi="Cambria Math"/>
                          </w:rPr>
                          <m:t>ϕ</m:t>
                        </m:r>
                      </m:sub>
                    </m:sSub>
                  </m:sub>
                  <m:sup>
                    <m:r>
                      <w:rPr>
                        <w:rFonts w:ascii="Cambria Math" w:hAnsi="Cambria Math"/>
                      </w:rPr>
                      <m:t xml:space="preserve"> </m:t>
                    </m:r>
                  </m:sup>
                  <m:e>
                    <m:r>
                      <w:rPr>
                        <w:rFonts w:ascii="Cambria Math" w:hAnsi="Cambria Math"/>
                      </w:rPr>
                      <m:t>ϕ</m:t>
                    </m:r>
                  </m:e>
                </m:nary>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dS</m:t>
                </m:r>
              </m:oMath>
            </m:oMathPara>
          </w:p>
        </w:tc>
        <w:tc>
          <w:tcPr>
            <w:tcW w:w="1632" w:type="dxa"/>
            <w:vAlign w:val="center"/>
          </w:tcPr>
          <w:p w14:paraId="0348C4C7" w14:textId="77777777" w:rsidR="00B429DC" w:rsidRPr="00371C6A" w:rsidRDefault="00B429DC" w:rsidP="00706BB2">
            <w:pPr>
              <w:pStyle w:val="Lgende"/>
              <w:numPr>
                <w:ilvl w:val="0"/>
                <w:numId w:val="32"/>
              </w:numPr>
              <w:spacing w:before="120" w:after="120" w:line="360" w:lineRule="auto"/>
              <w:jc w:val="both"/>
              <w:rPr>
                <w:rFonts w:ascii="Times New Roman" w:eastAsia="Times New Roman" w:hAnsi="Times New Roman"/>
                <w:b/>
                <w:iCs w:val="0"/>
                <w:color w:val="auto"/>
                <w:sz w:val="22"/>
                <w:szCs w:val="22"/>
                <w:lang w:eastAsia="fr-FR"/>
              </w:rPr>
            </w:pPr>
            <w:bookmarkStart w:id="1046" w:name="_Ref528621363"/>
            <w:r w:rsidRPr="005600FC">
              <w:rPr>
                <w:rFonts w:ascii="Times New Roman" w:eastAsia="Times New Roman" w:hAnsi="Times New Roman"/>
                <w:b/>
                <w:iCs w:val="0"/>
                <w:color w:val="auto"/>
                <w:sz w:val="22"/>
                <w:szCs w:val="22"/>
                <w:lang w:eastAsia="fr-FR"/>
              </w:rPr>
              <w:t xml:space="preserve"> </w:t>
            </w:r>
            <w:bookmarkEnd w:id="1046"/>
          </w:p>
        </w:tc>
      </w:tr>
    </w:tbl>
    <w:p w14:paraId="534FFF4F" w14:textId="77777777" w:rsidR="00B429DC" w:rsidRPr="00E4270F" w:rsidRDefault="00B429DC" w:rsidP="007843F2">
      <w:pPr>
        <w:pStyle w:val="Titre2"/>
        <w:numPr>
          <w:ilvl w:val="1"/>
          <w:numId w:val="33"/>
        </w:numPr>
        <w:ind w:left="709"/>
      </w:pPr>
      <w:bookmarkStart w:id="1047" w:name="_Toc535252208"/>
      <w:r>
        <w:t xml:space="preserve">Approximation </w:t>
      </w:r>
      <w:r w:rsidRPr="00E4270F">
        <w:t>nodale élémentaire</w:t>
      </w:r>
      <w:r>
        <w:t xml:space="preserve"> et assemblage final</w:t>
      </w:r>
      <w:bookmarkEnd w:id="1047"/>
    </w:p>
    <w:p w14:paraId="3F024D9F" w14:textId="77777777" w:rsidR="00B429DC" w:rsidRDefault="00B429DC" w:rsidP="00B429DC">
      <w:pPr>
        <w:spacing w:line="360" w:lineRule="auto"/>
      </w:pPr>
      <w:r w:rsidRPr="00396A11">
        <w:t xml:space="preserve">Le champ de température est approximé </w:t>
      </w:r>
      <w:r>
        <w:t xml:space="preserve">par la fonction de forme </w:t>
      </w:r>
      <m:oMath>
        <m:r>
          <w:rPr>
            <w:rFonts w:ascii="Cambria Math" w:hAnsi="Cambria Math"/>
          </w:rPr>
          <m:t>N</m:t>
        </m:r>
      </m:oMath>
      <w:r w:rsidRPr="00396A11">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30ADED47" w14:textId="77777777" w:rsidTr="0076172A">
        <w:trPr>
          <w:trHeight w:val="635"/>
          <w:tblHeader/>
          <w:jc w:val="center"/>
        </w:trPr>
        <w:tc>
          <w:tcPr>
            <w:tcW w:w="7440" w:type="dxa"/>
            <w:vAlign w:val="center"/>
          </w:tcPr>
          <w:p w14:paraId="56689105" w14:textId="77777777" w:rsidR="00B429DC" w:rsidRPr="005600FC" w:rsidRDefault="00B429DC" w:rsidP="0076172A">
            <w:pPr>
              <w:spacing w:line="360" w:lineRule="auto"/>
            </w:pPr>
            <m:oMathPara>
              <m:oMath>
                <m:r>
                  <w:rPr>
                    <w:rFonts w:ascii="Cambria Math" w:hAnsi="Cambria Math"/>
                  </w:rPr>
                  <m:t>T</m:t>
                </m:r>
                <m:d>
                  <m:dPr>
                    <m:ctrlPr>
                      <w:rPr>
                        <w:rFonts w:ascii="Cambria Math" w:hAnsi="Cambria Math"/>
                        <w:i/>
                      </w:rPr>
                    </m:ctrlPr>
                  </m:dPr>
                  <m:e>
                    <m:r>
                      <w:rPr>
                        <w:rFonts w:ascii="Cambria Math" w:hAnsi="Cambria Math"/>
                      </w:rPr>
                      <m:t>x,y,z</m:t>
                    </m:r>
                  </m:e>
                </m:d>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N</m:t>
                        </m:r>
                      </m:e>
                      <m:sub>
                        <m:r>
                          <w:rPr>
                            <w:rFonts w:ascii="Cambria Math" w:hAnsi="Cambria Math"/>
                          </w:rPr>
                          <m:t>i</m:t>
                        </m:r>
                      </m:sub>
                    </m:sSub>
                    <m:r>
                      <w:rPr>
                        <w:rFonts w:ascii="Cambria Math" w:hAnsi="Cambria Math"/>
                      </w:rPr>
                      <m:t>(x,y,z)</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m:t>
                    </m:r>
                    <m:r>
                      <m:rPr>
                        <m:sty m:val="bi"/>
                      </m:rPr>
                      <w:rPr>
                        <w:rFonts w:ascii="Cambria Math" w:hAnsi="Cambria Math"/>
                      </w:rPr>
                      <m:t>NT</m:t>
                    </m:r>
                  </m:e>
                </m:nary>
              </m:oMath>
            </m:oMathPara>
          </w:p>
        </w:tc>
        <w:tc>
          <w:tcPr>
            <w:tcW w:w="1632" w:type="dxa"/>
            <w:vAlign w:val="center"/>
          </w:tcPr>
          <w:p w14:paraId="049058DE" w14:textId="77777777" w:rsidR="00B429DC" w:rsidRPr="00371C6A" w:rsidRDefault="00B429DC" w:rsidP="00706BB2">
            <w:pPr>
              <w:pStyle w:val="Lgende"/>
              <w:numPr>
                <w:ilvl w:val="0"/>
                <w:numId w:val="32"/>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1A380486" w14:textId="1072E823" w:rsidR="00B429DC" w:rsidRDefault="00B429DC" w:rsidP="00B429DC">
      <w:pPr>
        <w:spacing w:line="360" w:lineRule="auto"/>
      </w:pPr>
      <w:proofErr w:type="gramStart"/>
      <w:r>
        <w:lastRenderedPageBreak/>
        <w:t>où</w:t>
      </w:r>
      <w:proofErr w:type="gramEnd"/>
      <w:r>
        <w:t xml:space="preserve"> </w:t>
      </w:r>
      <m:oMath>
        <m:r>
          <m:rPr>
            <m:sty m:val="bi"/>
          </m:rPr>
          <w:rPr>
            <w:rFonts w:ascii="Cambria Math" w:hAnsi="Cambria Math"/>
          </w:rPr>
          <m:t>T</m:t>
        </m:r>
      </m:oMath>
      <w:r w:rsidRPr="002A6E4A">
        <w:t xml:space="preserve"> est </w:t>
      </w:r>
      <w:r>
        <w:t xml:space="preserve">le vecteur des températures nodales et </w:t>
      </w:r>
      <w:r w:rsidRPr="00955653">
        <w:rPr>
          <w:b/>
        </w:rPr>
        <w:t>N</w:t>
      </w:r>
      <w:r w:rsidRPr="00955653">
        <w:t xml:space="preserve"> est </w:t>
      </w:r>
      <w:r>
        <w:t xml:space="preserve">la fonction de forme qui permet d’approximer et interpoler la température. </w:t>
      </w:r>
    </w:p>
    <w:p w14:paraId="721240CC" w14:textId="77777777" w:rsidR="00B429DC" w:rsidRPr="00CE23BB" w:rsidRDefault="00B429DC" w:rsidP="00B429DC">
      <w:pPr>
        <w:spacing w:line="360" w:lineRule="auto"/>
      </w:pPr>
      <w:r>
        <w:t>Ensuite, l</w:t>
      </w:r>
      <w:r w:rsidRPr="004438AB">
        <w:t>e</w:t>
      </w:r>
      <w:r>
        <w:t xml:space="preserve"> </w:t>
      </w:r>
      <w:r w:rsidRPr="004438AB">
        <w:t>gradient</w:t>
      </w:r>
      <w:r>
        <w:t xml:space="preserve"> </w:t>
      </w:r>
      <w:r w:rsidRPr="004438AB">
        <w:t>de</w:t>
      </w:r>
      <w:r>
        <w:t xml:space="preserve"> </w:t>
      </w:r>
      <w:r w:rsidRPr="004438AB">
        <w:t>température s’écrit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10FB14F5" w14:textId="77777777" w:rsidTr="0076172A">
        <w:trPr>
          <w:trHeight w:val="635"/>
          <w:tblHeader/>
          <w:jc w:val="center"/>
        </w:trPr>
        <w:tc>
          <w:tcPr>
            <w:tcW w:w="7440" w:type="dxa"/>
            <w:vAlign w:val="center"/>
          </w:tcPr>
          <w:p w14:paraId="414CD42F" w14:textId="77777777" w:rsidR="00B429DC" w:rsidRPr="005600FC" w:rsidRDefault="00B429DC" w:rsidP="0076172A">
            <w:pPr>
              <w:spacing w:line="360" w:lineRule="auto"/>
            </w:pPr>
            <m:oMathPara>
              <m:oMath>
                <m:r>
                  <m:rPr>
                    <m:sty m:val="p"/>
                  </m:rPr>
                  <w:rPr>
                    <w:rFonts w:ascii="Cambria Math" w:hAnsi="Cambria Math"/>
                  </w:rPr>
                  <m:t>∇</m:t>
                </m:r>
                <m:r>
                  <w:rPr>
                    <w:rFonts w:ascii="Cambria Math" w:hAnsi="Cambria Math"/>
                  </w:rPr>
                  <m:t>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m:t>
                                      </m:r>
                                    </m:sub>
                                  </m:sSub>
                                </m:num>
                                <m:den>
                                  <m:r>
                                    <w:rPr>
                                      <w:rFonts w:ascii="Cambria Math" w:hAnsi="Cambria Math"/>
                                    </w:rPr>
                                    <m:t>∂x</m:t>
                                  </m:r>
                                </m:den>
                              </m:f>
                              <m:sSub>
                                <m:sSubPr>
                                  <m:ctrlPr>
                                    <w:rPr>
                                      <w:rFonts w:ascii="Cambria Math" w:hAnsi="Cambria Math"/>
                                      <w:i/>
                                    </w:rPr>
                                  </m:ctrlPr>
                                </m:sSubPr>
                                <m:e>
                                  <m:r>
                                    <w:rPr>
                                      <w:rFonts w:ascii="Cambria Math" w:hAnsi="Cambria Math"/>
                                    </w:rPr>
                                    <m:t>T</m:t>
                                  </m:r>
                                </m:e>
                                <m:sub>
                                  <m:r>
                                    <w:rPr>
                                      <w:rFonts w:ascii="Cambria Math" w:hAnsi="Cambria Math"/>
                                    </w:rPr>
                                    <m:t>i</m:t>
                                  </m:r>
                                </m:sub>
                              </m:sSub>
                            </m:e>
                          </m:nary>
                        </m:e>
                      </m:mr>
                      <m:mr>
                        <m:e>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m:t>
                                      </m:r>
                                    </m:sub>
                                  </m:sSub>
                                </m:num>
                                <m:den>
                                  <m:r>
                                    <w:rPr>
                                      <w:rFonts w:ascii="Cambria Math" w:hAnsi="Cambria Math"/>
                                    </w:rPr>
                                    <m:t>∂y</m:t>
                                  </m:r>
                                </m:den>
                              </m:f>
                              <m:sSub>
                                <m:sSubPr>
                                  <m:ctrlPr>
                                    <w:rPr>
                                      <w:rFonts w:ascii="Cambria Math" w:hAnsi="Cambria Math"/>
                                      <w:i/>
                                    </w:rPr>
                                  </m:ctrlPr>
                                </m:sSubPr>
                                <m:e>
                                  <m:r>
                                    <w:rPr>
                                      <w:rFonts w:ascii="Cambria Math" w:hAnsi="Cambria Math"/>
                                    </w:rPr>
                                    <m:t>T</m:t>
                                  </m:r>
                                </m:e>
                                <m:sub>
                                  <m:r>
                                    <w:rPr>
                                      <w:rFonts w:ascii="Cambria Math" w:hAnsi="Cambria Math"/>
                                    </w:rPr>
                                    <m:t>i</m:t>
                                  </m:r>
                                </m:sub>
                              </m:sSub>
                            </m:e>
                          </m:nary>
                        </m:e>
                      </m:mr>
                      <m:mr>
                        <m:e>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m:t>
                                      </m:r>
                                    </m:sub>
                                  </m:sSub>
                                </m:num>
                                <m:den>
                                  <m:r>
                                    <w:rPr>
                                      <w:rFonts w:ascii="Cambria Math" w:hAnsi="Cambria Math"/>
                                    </w:rPr>
                                    <m:t>∂z</m:t>
                                  </m:r>
                                </m:den>
                              </m:f>
                              <m:sSub>
                                <m:sSubPr>
                                  <m:ctrlPr>
                                    <w:rPr>
                                      <w:rFonts w:ascii="Cambria Math" w:hAnsi="Cambria Math"/>
                                      <w:i/>
                                    </w:rPr>
                                  </m:ctrlPr>
                                </m:sSubPr>
                                <m:e>
                                  <m:r>
                                    <w:rPr>
                                      <w:rFonts w:ascii="Cambria Math" w:hAnsi="Cambria Math"/>
                                    </w:rPr>
                                    <m:t>T</m:t>
                                  </m:r>
                                </m:e>
                                <m:sub>
                                  <m:r>
                                    <w:rPr>
                                      <w:rFonts w:ascii="Cambria Math" w:hAnsi="Cambria Math"/>
                                    </w:rPr>
                                    <m:t>i</m:t>
                                  </m:r>
                                </m:sub>
                              </m:sSub>
                            </m:e>
                          </m:nary>
                        </m:e>
                      </m:mr>
                    </m:m>
                  </m:e>
                </m:d>
                <m:r>
                  <w:rPr>
                    <w:rFonts w:ascii="Cambria Math" w:hAnsi="Cambria Math"/>
                  </w:rPr>
                  <m:t>=∂</m:t>
                </m:r>
                <m:r>
                  <m:rPr>
                    <m:sty m:val="bi"/>
                  </m:rPr>
                  <w:rPr>
                    <w:rFonts w:ascii="Cambria Math" w:hAnsi="Cambria Math"/>
                  </w:rPr>
                  <m:t>NT</m:t>
                </m:r>
              </m:oMath>
            </m:oMathPara>
          </w:p>
        </w:tc>
        <w:tc>
          <w:tcPr>
            <w:tcW w:w="1632" w:type="dxa"/>
            <w:vAlign w:val="center"/>
          </w:tcPr>
          <w:p w14:paraId="3B74F580" w14:textId="77777777" w:rsidR="00B429DC" w:rsidRPr="00371C6A" w:rsidRDefault="00B429DC" w:rsidP="00706BB2">
            <w:pPr>
              <w:pStyle w:val="Lgende"/>
              <w:numPr>
                <w:ilvl w:val="0"/>
                <w:numId w:val="32"/>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0B5FAC3C" w14:textId="3D3C0108" w:rsidR="00B429DC" w:rsidRDefault="00B429DC" w:rsidP="00706BB2">
      <w:pPr>
        <w:spacing w:before="120" w:line="360" w:lineRule="auto"/>
      </w:pPr>
      <w:r w:rsidRPr="005E01A9">
        <w:t xml:space="preserve">Dans le membre </w:t>
      </w:r>
      <w:r>
        <w:t>à droite</w:t>
      </w:r>
      <w:r w:rsidRPr="005E01A9">
        <w:t xml:space="preserve"> de la formulation variationnelle</w:t>
      </w:r>
      <w:r>
        <w:t xml:space="preserve"> </w:t>
      </w:r>
      <w:r w:rsidRPr="00513B7C">
        <w:rPr>
          <w:b/>
        </w:rPr>
        <w:fldChar w:fldCharType="begin"/>
      </w:r>
      <w:r w:rsidRPr="00513B7C">
        <w:rPr>
          <w:b/>
        </w:rPr>
        <w:instrText xml:space="preserve"> REF _Ref528621363 \r \h </w:instrText>
      </w:r>
      <w:r>
        <w:rPr>
          <w:b/>
        </w:rPr>
        <w:instrText xml:space="preserve"> \* MERGEFORMAT </w:instrText>
      </w:r>
      <w:r w:rsidRPr="00513B7C">
        <w:rPr>
          <w:b/>
        </w:rPr>
      </w:r>
      <w:r w:rsidRPr="00513B7C">
        <w:rPr>
          <w:b/>
        </w:rPr>
        <w:fldChar w:fldCharType="separate"/>
      </w:r>
      <w:r w:rsidR="00D07291">
        <w:rPr>
          <w:b/>
        </w:rPr>
        <w:t>Eq.A.5</w:t>
      </w:r>
      <w:r w:rsidRPr="00513B7C">
        <w:rPr>
          <w:b/>
        </w:rPr>
        <w:fldChar w:fldCharType="end"/>
      </w:r>
      <w:r w:rsidRPr="005E01A9">
        <w:t>, le terme issu de la conduction thermique devient, après assemblage sur tous les éléments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7FCB55FE" w14:textId="77777777" w:rsidTr="0076172A">
        <w:trPr>
          <w:trHeight w:val="635"/>
          <w:tblHeader/>
          <w:jc w:val="center"/>
        </w:trPr>
        <w:tc>
          <w:tcPr>
            <w:tcW w:w="7440" w:type="dxa"/>
            <w:vAlign w:val="center"/>
          </w:tcPr>
          <w:p w14:paraId="705F3A3C" w14:textId="77777777" w:rsidR="00B429DC" w:rsidRPr="005600FC" w:rsidRDefault="00730F42" w:rsidP="0076172A">
            <w:pPr>
              <w:spacing w:line="360" w:lineRule="auto"/>
            </w:pPr>
            <m:oMathPara>
              <m:oMath>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λ</m:t>
                    </m:r>
                    <m:r>
                      <m:rPr>
                        <m:sty m:val="p"/>
                      </m:rPr>
                      <w:rPr>
                        <w:rFonts w:ascii="Cambria Math" w:hAnsi="Cambria Math"/>
                      </w:rPr>
                      <m:t>∇</m:t>
                    </m:r>
                    <m:r>
                      <w:rPr>
                        <w:rFonts w:ascii="Cambria Math" w:hAnsi="Cambria Math"/>
                      </w:rPr>
                      <m:t>T∙</m:t>
                    </m:r>
                    <m:r>
                      <m:rPr>
                        <m:sty m:val="p"/>
                      </m:rP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e>
                </m:nary>
                <m:r>
                  <w:rPr>
                    <w:rFonts w:ascii="Cambria Math" w:hAnsi="Cambria Math"/>
                  </w:rPr>
                  <m:t>d</m:t>
                </m:r>
                <m:r>
                  <m:rPr>
                    <m:sty m:val="p"/>
                  </m:rPr>
                  <w:rPr>
                    <w:rFonts w:ascii="Cambria Math" w:hAnsi="Cambria Math"/>
                  </w:rPr>
                  <m:t>Ω=</m:t>
                </m:r>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λ</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r>
                      <w:rPr>
                        <w:rFonts w:ascii="Cambria Math" w:hAnsi="Cambria Math"/>
                      </w:rPr>
                      <m:t>∂</m:t>
                    </m:r>
                    <m:sSup>
                      <m:sSupPr>
                        <m:ctrlPr>
                          <w:rPr>
                            <w:rFonts w:ascii="Cambria Math" w:hAnsi="Cambria Math"/>
                            <w:b/>
                            <w:i/>
                          </w:rPr>
                        </m:ctrlPr>
                      </m:sSupPr>
                      <m:e>
                        <m:r>
                          <m:rPr>
                            <m:sty m:val="bi"/>
                          </m:rPr>
                          <w:rPr>
                            <w:rFonts w:ascii="Cambria Math" w:hAnsi="Cambria Math"/>
                          </w:rPr>
                          <m:t>N</m:t>
                        </m:r>
                      </m:e>
                      <m:sup>
                        <m:r>
                          <w:rPr>
                            <w:rFonts w:ascii="Cambria Math" w:hAnsi="Cambria Math"/>
                          </w:rPr>
                          <m:t>T</m:t>
                        </m:r>
                      </m:sup>
                    </m:sSup>
                    <m:r>
                      <w:rPr>
                        <w:rFonts w:ascii="Cambria Math" w:hAnsi="Cambria Math"/>
                      </w:rPr>
                      <m:t>∙∂</m:t>
                    </m:r>
                    <m:r>
                      <m:rPr>
                        <m:sty m:val="bi"/>
                      </m:rPr>
                      <w:rPr>
                        <w:rFonts w:ascii="Cambria Math" w:hAnsi="Cambria Math"/>
                      </w:rPr>
                      <m:t>NT</m:t>
                    </m:r>
                  </m:e>
                </m:nary>
                <m:r>
                  <w:rPr>
                    <w:rFonts w:ascii="Cambria Math" w:hAnsi="Cambria Math"/>
                  </w:rPr>
                  <m:t>d</m:t>
                </m:r>
                <m:r>
                  <m:rPr>
                    <m:sty m:val="p"/>
                  </m:rPr>
                  <w:rPr>
                    <w:rFonts w:ascii="Cambria Math" w:hAnsi="Cambria Math"/>
                  </w:rPr>
                  <m:t>Ω=</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λ</m:t>
                    </m:r>
                  </m:sub>
                </m:sSub>
                <m:r>
                  <m:rPr>
                    <m:sty m:val="bi"/>
                  </m:rPr>
                  <w:rPr>
                    <w:rFonts w:ascii="Cambria Math" w:hAnsi="Cambria Math"/>
                  </w:rPr>
                  <m:t>T</m:t>
                </m:r>
              </m:oMath>
            </m:oMathPara>
          </w:p>
        </w:tc>
        <w:tc>
          <w:tcPr>
            <w:tcW w:w="1632" w:type="dxa"/>
            <w:vAlign w:val="center"/>
          </w:tcPr>
          <w:p w14:paraId="1049F1BB" w14:textId="77777777" w:rsidR="00B429DC" w:rsidRPr="00371C6A" w:rsidRDefault="00B429DC" w:rsidP="00706BB2">
            <w:pPr>
              <w:pStyle w:val="Lgende"/>
              <w:numPr>
                <w:ilvl w:val="0"/>
                <w:numId w:val="32"/>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36AEE0EB" w14:textId="77777777" w:rsidR="00B429DC" w:rsidRDefault="00B429DC" w:rsidP="00B429DC">
      <w:pPr>
        <w:spacing w:line="360" w:lineRule="auto"/>
      </w:pPr>
      <w:proofErr w:type="gramStart"/>
      <w:r w:rsidRPr="00F5510B">
        <w:t>où</w:t>
      </w:r>
      <w:proofErr w:type="gramEnd"/>
      <w:r w:rsidRPr="00F5510B">
        <w:t xml:space="preserve"> </w:t>
      </w:r>
      <m:oMath>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λ</m:t>
            </m:r>
          </m:sub>
        </m:sSub>
      </m:oMath>
      <w:r w:rsidRPr="00F5510B">
        <w:t xml:space="preserve"> est la matrice de </w:t>
      </w:r>
      <w:r>
        <w:t>rigidité pour l’</w:t>
      </w:r>
      <w:proofErr w:type="spellStart"/>
      <w:r>
        <w:t>eﬀet</w:t>
      </w:r>
      <w:proofErr w:type="spellEnd"/>
      <w:r w:rsidRPr="00F5510B">
        <w:t xml:space="preserve"> de conduction.</w:t>
      </w:r>
      <w:r>
        <w:t xml:space="preserve"> </w:t>
      </w:r>
    </w:p>
    <w:p w14:paraId="6DF763B8" w14:textId="77777777" w:rsidR="00B429DC" w:rsidRDefault="00B429DC" w:rsidP="00B429DC">
      <w:pPr>
        <w:spacing w:line="360" w:lineRule="auto"/>
      </w:pPr>
      <w:r w:rsidRPr="00001C88">
        <w:t>Le terme provenant des conditions d’échange devient après assemblage sur les éléments</w:t>
      </w:r>
      <w: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5253FCE6" w14:textId="77777777" w:rsidTr="0076172A">
        <w:trPr>
          <w:trHeight w:val="635"/>
          <w:tblHeader/>
          <w:jc w:val="center"/>
        </w:trPr>
        <w:tc>
          <w:tcPr>
            <w:tcW w:w="7440" w:type="dxa"/>
            <w:vAlign w:val="center"/>
          </w:tcPr>
          <w:p w14:paraId="46B98D91" w14:textId="77777777" w:rsidR="00B429DC" w:rsidRPr="005600FC" w:rsidRDefault="00730F42" w:rsidP="0076172A">
            <w:pPr>
              <w:spacing w:line="360" w:lineRule="auto"/>
            </w:pPr>
            <m:oMathPara>
              <m:oMath>
                <m:nary>
                  <m:naryPr>
                    <m:limLoc m:val="subSup"/>
                    <m:ctrlPr>
                      <w:rPr>
                        <w:rFonts w:ascii="Cambria Math" w:hAnsi="Cambria Math"/>
                        <w:i/>
                      </w:rPr>
                    </m:ctrlPr>
                  </m:naryPr>
                  <m:sub>
                    <m:sSub>
                      <m:sSubPr>
                        <m:ctrlPr>
                          <w:rPr>
                            <w:rFonts w:ascii="Cambria Math" w:hAnsi="Cambria Math"/>
                          </w:rPr>
                        </m:ctrlPr>
                      </m:sSubPr>
                      <m:e>
                        <m:r>
                          <m:rPr>
                            <m:sty m:val="p"/>
                          </m:rPr>
                          <w:rPr>
                            <w:rFonts w:ascii="Cambria Math" w:hAnsi="Cambria Math"/>
                          </w:rPr>
                          <m:t>S</m:t>
                        </m:r>
                      </m:e>
                      <m:sub>
                        <m:r>
                          <m:rPr>
                            <m:sty m:val="p"/>
                          </m:rPr>
                          <w:rPr>
                            <w:rFonts w:ascii="Cambria Math" w:hAnsi="Cambria Math"/>
                          </w:rPr>
                          <m:t>c</m:t>
                        </m:r>
                      </m:sub>
                    </m:sSub>
                  </m:sub>
                  <m:sup>
                    <m:r>
                      <w:rPr>
                        <w:rFonts w:ascii="Cambria Math" w:hAnsi="Cambria Math"/>
                      </w:rPr>
                      <m:t xml:space="preserve"> </m:t>
                    </m:r>
                  </m:sup>
                  <m:e>
                    <m:sSub>
                      <m:sSubPr>
                        <m:ctrlPr>
                          <w:rPr>
                            <w:rFonts w:ascii="Cambria Math" w:hAnsi="Cambria Math"/>
                            <w:i/>
                          </w:rPr>
                        </m:ctrlPr>
                      </m:sSubPr>
                      <m:e>
                        <m:r>
                          <w:rPr>
                            <w:rFonts w:ascii="Cambria Math" w:hAnsi="Cambria Math"/>
                          </w:rPr>
                          <m:t>H</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ext</m:t>
                            </m:r>
                          </m:sub>
                        </m:sSub>
                        <m:r>
                          <w:rPr>
                            <w:rFonts w:ascii="Cambria Math" w:hAnsi="Cambria Math"/>
                          </w:rPr>
                          <m:t>-T</m:t>
                        </m:r>
                      </m:e>
                    </m:d>
                  </m:e>
                </m:nary>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dS</m:t>
                </m:r>
                <m:r>
                  <m:rPr>
                    <m:sty m:val="p"/>
                  </m:rPr>
                  <w:rPr>
                    <w:rFonts w:ascii="Cambria Math" w:hAnsi="Cambria Math"/>
                  </w:rPr>
                  <m:t>=</m:t>
                </m:r>
                <m:nary>
                  <m:naryPr>
                    <m:limLoc m:val="subSup"/>
                    <m:ctrlPr>
                      <w:rPr>
                        <w:rFonts w:ascii="Cambria Math" w:hAnsi="Cambria Math"/>
                        <w:i/>
                      </w:rPr>
                    </m:ctrlPr>
                  </m:naryPr>
                  <m:sub>
                    <m:sSub>
                      <m:sSubPr>
                        <m:ctrlPr>
                          <w:rPr>
                            <w:rFonts w:ascii="Cambria Math" w:hAnsi="Cambria Math"/>
                          </w:rPr>
                        </m:ctrlPr>
                      </m:sSubPr>
                      <m:e>
                        <m:r>
                          <m:rPr>
                            <m:sty m:val="p"/>
                          </m:rPr>
                          <w:rPr>
                            <w:rFonts w:ascii="Cambria Math" w:hAnsi="Cambria Math"/>
                          </w:rPr>
                          <m:t>S</m:t>
                        </m:r>
                      </m:e>
                      <m:sub>
                        <m:r>
                          <m:rPr>
                            <m:sty m:val="p"/>
                          </m:rPr>
                          <w:rPr>
                            <w:rFonts w:ascii="Cambria Math" w:hAnsi="Cambria Math"/>
                          </w:rPr>
                          <m:t>c</m:t>
                        </m:r>
                      </m:sub>
                    </m:sSub>
                  </m:sub>
                  <m:sup>
                    <m:r>
                      <w:rPr>
                        <w:rFonts w:ascii="Cambria Math" w:hAnsi="Cambria Math"/>
                      </w:rPr>
                      <m:t xml:space="preserve"> </m:t>
                    </m:r>
                  </m:sup>
                  <m:e>
                    <m:sSub>
                      <m:sSubPr>
                        <m:ctrlPr>
                          <w:rPr>
                            <w:rFonts w:ascii="Cambria Math" w:hAnsi="Cambria Math"/>
                            <w:i/>
                          </w:rPr>
                        </m:ctrlPr>
                      </m:sSubPr>
                      <m:e>
                        <m:r>
                          <w:rPr>
                            <w:rFonts w:ascii="Cambria Math" w:hAnsi="Cambria Math"/>
                          </w:rPr>
                          <m:t>H</m:t>
                        </m:r>
                      </m:e>
                      <m:sub>
                        <m:r>
                          <w:rPr>
                            <w:rFonts w:ascii="Cambria Math" w:hAnsi="Cambria Math"/>
                          </w:rPr>
                          <m:t>c</m:t>
                        </m:r>
                      </m:sub>
                    </m:sSub>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p>
                      <m:sSupPr>
                        <m:ctrlPr>
                          <w:rPr>
                            <w:rFonts w:ascii="Cambria Math" w:hAnsi="Cambria Math"/>
                            <w:b/>
                            <w:i/>
                          </w:rPr>
                        </m:ctrlPr>
                      </m:sSupPr>
                      <m:e>
                        <m:r>
                          <m:rPr>
                            <m:sty m:val="bi"/>
                          </m:rPr>
                          <w:rPr>
                            <w:rFonts w:ascii="Cambria Math" w:hAnsi="Cambria Math"/>
                          </w:rPr>
                          <m:t>N</m:t>
                        </m:r>
                      </m:e>
                      <m:sup>
                        <m:r>
                          <w:rPr>
                            <w:rFonts w:ascii="Cambria Math" w:hAnsi="Cambria Math"/>
                          </w:rPr>
                          <m:t>T</m:t>
                        </m:r>
                      </m:sup>
                    </m:sSup>
                    <m:r>
                      <w:rPr>
                        <w:rFonts w:ascii="Cambria Math" w:hAnsi="Cambria Math"/>
                      </w:rPr>
                      <m:t>N</m:t>
                    </m:r>
                    <m:d>
                      <m:dPr>
                        <m:ctrlPr>
                          <w:rPr>
                            <w:rFonts w:ascii="Cambria Math" w:hAnsi="Cambria Math"/>
                            <w:i/>
                          </w:rPr>
                        </m:ctrlPr>
                      </m:dPr>
                      <m:e>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ext</m:t>
                            </m:r>
                          </m:sub>
                        </m:sSub>
                        <m:r>
                          <m:rPr>
                            <m:sty m:val="bi"/>
                          </m:rPr>
                          <w:rPr>
                            <w:rFonts w:ascii="Cambria Math" w:hAnsi="Cambria Math"/>
                          </w:rPr>
                          <m:t>-T</m:t>
                        </m:r>
                        <m:ctrlPr>
                          <w:rPr>
                            <w:rFonts w:ascii="Cambria Math" w:hAnsi="Cambria Math"/>
                            <w:b/>
                            <w:i/>
                          </w:rPr>
                        </m:ctrlPr>
                      </m:e>
                    </m:d>
                  </m:e>
                </m:nary>
                <m:r>
                  <w:rPr>
                    <w:rFonts w:ascii="Cambria Math" w:hAnsi="Cambria Math"/>
                  </w:rPr>
                  <m:t>d</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c</m:t>
                    </m:r>
                  </m:sub>
                </m:sSub>
                <m:r>
                  <m:rPr>
                    <m:sty m:val="p"/>
                  </m:rPr>
                  <w:rPr>
                    <w:rFonts w:ascii="Cambria Math" w:hAnsi="Cambria Math"/>
                  </w:rPr>
                  <m:t>=</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b>
                  <m:sSubPr>
                    <m:ctrlPr>
                      <w:rPr>
                        <w:rFonts w:ascii="Cambria Math" w:hAnsi="Cambria Math"/>
                        <w:b/>
                        <w:i/>
                      </w:rPr>
                    </m:ctrlPr>
                  </m:sSubPr>
                  <m:e>
                    <m:r>
                      <m:rPr>
                        <m:sty m:val="bi"/>
                      </m:rPr>
                      <w:rPr>
                        <w:rFonts w:ascii="Cambria Math" w:hAnsi="Cambria Math"/>
                      </w:rPr>
                      <m:t>ϕ</m:t>
                    </m:r>
                  </m:e>
                  <m:sub>
                    <m:r>
                      <m:rPr>
                        <m:sty m:val="bi"/>
                      </m:rPr>
                      <w:rPr>
                        <w:rFonts w:ascii="Cambria Math" w:hAnsi="Cambria Math"/>
                      </w:rPr>
                      <m:t>ext</m:t>
                    </m:r>
                  </m:sub>
                </m:sSub>
                <m:r>
                  <m:rPr>
                    <m:sty m:val="p"/>
                  </m:rPr>
                  <w:rPr>
                    <w:rFonts w:ascii="Cambria Math" w:hAnsi="Cambria Math"/>
                  </w:rPr>
                  <m:t>-</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H</m:t>
                    </m:r>
                  </m:sub>
                </m:sSub>
                <m:r>
                  <m:rPr>
                    <m:sty m:val="bi"/>
                  </m:rPr>
                  <w:rPr>
                    <w:rFonts w:ascii="Cambria Math" w:hAnsi="Cambria Math"/>
                  </w:rPr>
                  <m:t>T</m:t>
                </m:r>
              </m:oMath>
            </m:oMathPara>
          </w:p>
        </w:tc>
        <w:tc>
          <w:tcPr>
            <w:tcW w:w="1632" w:type="dxa"/>
            <w:vAlign w:val="center"/>
          </w:tcPr>
          <w:p w14:paraId="5778DA1A" w14:textId="77777777" w:rsidR="00B429DC" w:rsidRPr="00371C6A" w:rsidRDefault="00B429DC" w:rsidP="00706BB2">
            <w:pPr>
              <w:pStyle w:val="Lgende"/>
              <w:numPr>
                <w:ilvl w:val="0"/>
                <w:numId w:val="32"/>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7B19DB25" w14:textId="77777777" w:rsidR="00B429DC" w:rsidRDefault="00B429DC" w:rsidP="00706BB2">
      <w:pPr>
        <w:spacing w:before="120" w:line="360" w:lineRule="auto"/>
      </w:pPr>
      <w:r w:rsidRPr="00F5510B">
        <w:t xml:space="preserve">où </w:t>
      </w:r>
      <m:oMath>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H</m:t>
            </m:r>
          </m:sub>
        </m:sSub>
      </m:oMath>
      <w:r w:rsidRPr="00F5510B">
        <w:t xml:space="preserve"> est la matrice de </w:t>
      </w:r>
      <w:r>
        <w:t xml:space="preserve">rigidité pour les effets </w:t>
      </w:r>
      <w:r w:rsidRPr="00F5510B">
        <w:t xml:space="preserve">de </w:t>
      </w:r>
      <w:r>
        <w:t xml:space="preserve">convection </w:t>
      </w:r>
      <w:proofErr w:type="gramStart"/>
      <w:r>
        <w:t xml:space="preserve">et </w:t>
      </w:r>
      <w:proofErr w:type="gramEnd"/>
      <m:oMath>
        <m:sSub>
          <m:sSubPr>
            <m:ctrlPr>
              <w:rPr>
                <w:rFonts w:ascii="Cambria Math" w:hAnsi="Cambria Math"/>
                <w:b/>
                <w:i/>
              </w:rPr>
            </m:ctrlPr>
          </m:sSubPr>
          <m:e>
            <m:r>
              <m:rPr>
                <m:sty m:val="bi"/>
              </m:rPr>
              <w:rPr>
                <w:rFonts w:ascii="Cambria Math" w:hAnsi="Cambria Math"/>
              </w:rPr>
              <m:t>ϕ</m:t>
            </m:r>
          </m:e>
          <m:sub>
            <m:r>
              <m:rPr>
                <m:sty m:val="bi"/>
              </m:rPr>
              <w:rPr>
                <w:rFonts w:ascii="Cambria Math" w:hAnsi="Cambria Math"/>
              </w:rPr>
              <m:t>ext</m:t>
            </m:r>
          </m:sub>
        </m:sSub>
        <m:r>
          <m:rPr>
            <m:sty m:val="bi"/>
          </m:rPr>
          <w:rPr>
            <w:rFonts w:ascii="Cambria Math" w:hAnsi="Cambria Math"/>
          </w:rPr>
          <m:t>=</m:t>
        </m:r>
        <m:nary>
          <m:naryPr>
            <m:limLoc m:val="subSup"/>
            <m:ctrlPr>
              <w:rPr>
                <w:rFonts w:ascii="Cambria Math" w:hAnsi="Cambria Math"/>
                <w:i/>
              </w:rPr>
            </m:ctrlPr>
          </m:naryPr>
          <m:sub>
            <m:sSub>
              <m:sSubPr>
                <m:ctrlPr>
                  <w:rPr>
                    <w:rFonts w:ascii="Cambria Math" w:hAnsi="Cambria Math"/>
                  </w:rPr>
                </m:ctrlPr>
              </m:sSubPr>
              <m:e>
                <m:r>
                  <m:rPr>
                    <m:sty m:val="p"/>
                  </m:rPr>
                  <w:rPr>
                    <w:rFonts w:ascii="Cambria Math" w:hAnsi="Cambria Math"/>
                  </w:rPr>
                  <m:t>S</m:t>
                </m:r>
              </m:e>
              <m:sub>
                <m:r>
                  <m:rPr>
                    <m:sty m:val="p"/>
                  </m:rPr>
                  <w:rPr>
                    <w:rFonts w:ascii="Cambria Math" w:hAnsi="Cambria Math"/>
                  </w:rPr>
                  <m:t>c</m:t>
                </m:r>
              </m:sub>
            </m:sSub>
          </m:sub>
          <m:sup>
            <m:r>
              <w:rPr>
                <w:rFonts w:ascii="Cambria Math" w:hAnsi="Cambria Math"/>
              </w:rPr>
              <m:t xml:space="preserve"> </m:t>
            </m:r>
          </m:sup>
          <m:e>
            <m:sSub>
              <m:sSubPr>
                <m:ctrlPr>
                  <w:rPr>
                    <w:rFonts w:ascii="Cambria Math" w:hAnsi="Cambria Math"/>
                    <w:i/>
                  </w:rPr>
                </m:ctrlPr>
              </m:sSubPr>
              <m:e>
                <m:r>
                  <w:rPr>
                    <w:rFonts w:ascii="Cambria Math" w:hAnsi="Cambria Math"/>
                  </w:rPr>
                  <m:t>H</m:t>
                </m:r>
              </m:e>
              <m:sub>
                <m:r>
                  <w:rPr>
                    <w:rFonts w:ascii="Cambria Math" w:hAnsi="Cambria Math"/>
                  </w:rPr>
                  <m:t>c</m:t>
                </m:r>
              </m:sub>
            </m:sSub>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ext</m:t>
                </m:r>
              </m:sub>
            </m:sSub>
          </m:e>
        </m:nary>
        <m:r>
          <w:rPr>
            <w:rFonts w:ascii="Cambria Math" w:hAnsi="Cambria Math"/>
          </w:rPr>
          <m:t>d</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c</m:t>
            </m:r>
          </m:sub>
        </m:sSub>
      </m:oMath>
      <w:r w:rsidRPr="00F5510B">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45F3107D" w14:textId="77777777" w:rsidTr="0076172A">
        <w:trPr>
          <w:trHeight w:val="635"/>
          <w:tblHeader/>
          <w:jc w:val="center"/>
        </w:trPr>
        <w:tc>
          <w:tcPr>
            <w:tcW w:w="7440" w:type="dxa"/>
            <w:vAlign w:val="center"/>
          </w:tcPr>
          <w:p w14:paraId="29F9013F" w14:textId="77777777" w:rsidR="00B429DC" w:rsidRPr="005600FC" w:rsidRDefault="00730F42" w:rsidP="0076172A">
            <w:pPr>
              <w:spacing w:line="360" w:lineRule="auto"/>
            </w:pPr>
            <m:oMathPara>
              <m:oMath>
                <m:nary>
                  <m:naryPr>
                    <m:limLoc m:val="subSup"/>
                    <m:ctrlPr>
                      <w:rPr>
                        <w:rFonts w:ascii="Cambria Math" w:hAnsi="Cambria Math"/>
                        <w:i/>
                      </w:rPr>
                    </m:ctrlPr>
                  </m:naryPr>
                  <m:sub>
                    <m:sSub>
                      <m:sSubPr>
                        <m:ctrlPr>
                          <w:rPr>
                            <w:rFonts w:ascii="Cambria Math" w:hAnsi="Cambria Math"/>
                          </w:rPr>
                        </m:ctrlPr>
                      </m:sSubPr>
                      <m:e>
                        <m:r>
                          <m:rPr>
                            <m:sty m:val="p"/>
                          </m:rPr>
                          <w:rPr>
                            <w:rFonts w:ascii="Cambria Math" w:hAnsi="Cambria Math"/>
                          </w:rPr>
                          <m:t>S</m:t>
                        </m:r>
                      </m:e>
                      <m:sub>
                        <m:r>
                          <m:rPr>
                            <m:sty m:val="p"/>
                          </m:rPr>
                          <w:rPr>
                            <w:rFonts w:ascii="Cambria Math" w:hAnsi="Cambria Math"/>
                          </w:rPr>
                          <m:t>ϕ</m:t>
                        </m:r>
                      </m:sub>
                    </m:sSub>
                  </m:sub>
                  <m:sup>
                    <m:r>
                      <w:rPr>
                        <w:rFonts w:ascii="Cambria Math" w:hAnsi="Cambria Math"/>
                      </w:rPr>
                      <m:t xml:space="preserve"> </m:t>
                    </m:r>
                  </m:sup>
                  <m:e>
                    <m:r>
                      <w:rPr>
                        <w:rFonts w:ascii="Cambria Math" w:hAnsi="Cambria Math"/>
                      </w:rPr>
                      <m:t>ϕ</m:t>
                    </m:r>
                  </m:e>
                </m:nary>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dS</m:t>
                </m:r>
                <m:r>
                  <m:rPr>
                    <m:sty m:val="p"/>
                  </m:rPr>
                  <w:rPr>
                    <w:rFonts w:ascii="Cambria Math" w:hAnsi="Cambria Math"/>
                  </w:rPr>
                  <m:t>=</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r>
                  <m:rPr>
                    <m:sty m:val="bi"/>
                  </m:rPr>
                  <w:rPr>
                    <w:rFonts w:ascii="Cambria Math" w:hAnsi="Cambria Math"/>
                  </w:rPr>
                  <m:t>ϕ</m:t>
                </m:r>
              </m:oMath>
            </m:oMathPara>
          </w:p>
        </w:tc>
        <w:tc>
          <w:tcPr>
            <w:tcW w:w="1632" w:type="dxa"/>
            <w:vAlign w:val="center"/>
          </w:tcPr>
          <w:p w14:paraId="50B18974" w14:textId="77777777" w:rsidR="00B429DC" w:rsidRPr="00371C6A" w:rsidRDefault="00B429DC" w:rsidP="00706BB2">
            <w:pPr>
              <w:pStyle w:val="Lgende"/>
              <w:numPr>
                <w:ilvl w:val="0"/>
                <w:numId w:val="32"/>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18CC7416" w14:textId="77777777" w:rsidR="00B429DC" w:rsidRPr="005E01A9" w:rsidRDefault="00B429DC" w:rsidP="00706BB2">
      <w:pPr>
        <w:spacing w:before="120" w:line="360" w:lineRule="auto"/>
      </w:pPr>
      <w:r>
        <w:t xml:space="preserve">Le terme transitoire dans le membre gauche devient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020B3E14" w14:textId="77777777" w:rsidTr="0076172A">
        <w:trPr>
          <w:trHeight w:val="635"/>
          <w:tblHeader/>
          <w:jc w:val="center"/>
        </w:trPr>
        <w:tc>
          <w:tcPr>
            <w:tcW w:w="7440" w:type="dxa"/>
            <w:vAlign w:val="center"/>
          </w:tcPr>
          <w:p w14:paraId="768E4050" w14:textId="77777777" w:rsidR="00B429DC" w:rsidRPr="005600FC" w:rsidRDefault="00730F42" w:rsidP="0076172A">
            <w:pPr>
              <w:spacing w:line="360" w:lineRule="auto"/>
            </w:pPr>
            <m:oMathPara>
              <m:oMath>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f>
                      <m:fPr>
                        <m:ctrlPr>
                          <w:rPr>
                            <w:rFonts w:ascii="Cambria Math" w:hAnsi="Cambria Math"/>
                            <w:i/>
                          </w:rPr>
                        </m:ctrlPr>
                      </m:fPr>
                      <m:num>
                        <m:r>
                          <w:rPr>
                            <w:rFonts w:ascii="Cambria Math" w:hAnsi="Cambria Math"/>
                          </w:rPr>
                          <m:t>∂T</m:t>
                        </m:r>
                      </m:num>
                      <m:den>
                        <m:r>
                          <w:rPr>
                            <w:rFonts w:ascii="Cambria Math" w:hAnsi="Cambria Math"/>
                          </w:rPr>
                          <m:t>∂t</m:t>
                        </m:r>
                      </m:den>
                    </m:f>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e>
                </m:nary>
                <m:r>
                  <w:rPr>
                    <w:rFonts w:ascii="Cambria Math" w:hAnsi="Cambria Math"/>
                  </w:rPr>
                  <m:t>d</m:t>
                </m:r>
                <m:r>
                  <m:rPr>
                    <m:sty m:val="p"/>
                  </m:rPr>
                  <w:rPr>
                    <w:rFonts w:ascii="Cambria Math" w:hAnsi="Cambria Math"/>
                  </w:rPr>
                  <m:t>Ω=</m:t>
                </m:r>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p>
                      <m:sSupPr>
                        <m:ctrlPr>
                          <w:rPr>
                            <w:rFonts w:ascii="Cambria Math" w:hAnsi="Cambria Math"/>
                            <w:b/>
                            <w:i/>
                          </w:rPr>
                        </m:ctrlPr>
                      </m:sSupPr>
                      <m:e>
                        <m:r>
                          <m:rPr>
                            <m:sty m:val="bi"/>
                          </m:rPr>
                          <w:rPr>
                            <w:rFonts w:ascii="Cambria Math" w:hAnsi="Cambria Math"/>
                          </w:rPr>
                          <m:t>N</m:t>
                        </m:r>
                      </m:e>
                      <m:sup>
                        <m:r>
                          <w:rPr>
                            <w:rFonts w:ascii="Cambria Math" w:hAnsi="Cambria Math"/>
                          </w:rPr>
                          <m:t>T</m:t>
                        </m:r>
                      </m:sup>
                    </m:sSup>
                    <m:r>
                      <w:rPr>
                        <w:rFonts w:ascii="Cambria Math" w:hAnsi="Cambria Math"/>
                      </w:rPr>
                      <m:t>∙</m:t>
                    </m:r>
                    <m:r>
                      <m:rPr>
                        <m:sty m:val="bi"/>
                      </m:rPr>
                      <w:rPr>
                        <w:rFonts w:ascii="Cambria Math" w:hAnsi="Cambria Math"/>
                      </w:rPr>
                      <m:t>N</m:t>
                    </m:r>
                    <m:f>
                      <m:fPr>
                        <m:ctrlPr>
                          <w:rPr>
                            <w:rFonts w:ascii="Cambria Math" w:hAnsi="Cambria Math"/>
                            <w:b/>
                            <w:i/>
                          </w:rPr>
                        </m:ctrlPr>
                      </m:fPr>
                      <m:num>
                        <m:r>
                          <w:rPr>
                            <w:rFonts w:ascii="Cambria Math" w:hAnsi="Cambria Math"/>
                          </w:rPr>
                          <m:t>∂</m:t>
                        </m:r>
                        <m:r>
                          <m:rPr>
                            <m:sty m:val="bi"/>
                          </m:rPr>
                          <w:rPr>
                            <w:rFonts w:ascii="Cambria Math" w:hAnsi="Cambria Math"/>
                          </w:rPr>
                          <m:t>T</m:t>
                        </m:r>
                        <m:ctrlPr>
                          <w:rPr>
                            <w:rFonts w:ascii="Cambria Math" w:hAnsi="Cambria Math"/>
                            <w:i/>
                          </w:rPr>
                        </m:ctrlPr>
                      </m:num>
                      <m:den>
                        <m:r>
                          <w:rPr>
                            <w:rFonts w:ascii="Cambria Math" w:hAnsi="Cambria Math"/>
                          </w:rPr>
                          <m:t>∂t</m:t>
                        </m:r>
                      </m:den>
                    </m:f>
                  </m:e>
                </m:nary>
                <m:r>
                  <w:rPr>
                    <w:rFonts w:ascii="Cambria Math" w:hAnsi="Cambria Math"/>
                  </w:rPr>
                  <m:t>d</m:t>
                </m:r>
                <m:r>
                  <m:rPr>
                    <m:sty m:val="p"/>
                  </m:rPr>
                  <w:rPr>
                    <w:rFonts w:ascii="Cambria Math" w:hAnsi="Cambria Math"/>
                  </w:rPr>
                  <m:t>Ω=</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th</m:t>
                    </m:r>
                  </m:sub>
                </m:sSub>
                <m:f>
                  <m:fPr>
                    <m:ctrlPr>
                      <w:rPr>
                        <w:rFonts w:ascii="Cambria Math" w:hAnsi="Cambria Math"/>
                        <w:b/>
                        <w:i/>
                      </w:rPr>
                    </m:ctrlPr>
                  </m:fPr>
                  <m:num>
                    <m:r>
                      <w:rPr>
                        <w:rFonts w:ascii="Cambria Math" w:hAnsi="Cambria Math"/>
                      </w:rPr>
                      <m:t>∂</m:t>
                    </m:r>
                    <m:r>
                      <m:rPr>
                        <m:sty m:val="bi"/>
                      </m:rPr>
                      <w:rPr>
                        <w:rFonts w:ascii="Cambria Math" w:hAnsi="Cambria Math"/>
                      </w:rPr>
                      <m:t>T</m:t>
                    </m:r>
                    <m:ctrlPr>
                      <w:rPr>
                        <w:rFonts w:ascii="Cambria Math" w:hAnsi="Cambria Math"/>
                        <w:i/>
                      </w:rPr>
                    </m:ctrlPr>
                  </m:num>
                  <m:den>
                    <m:r>
                      <w:rPr>
                        <w:rFonts w:ascii="Cambria Math" w:hAnsi="Cambria Math"/>
                      </w:rPr>
                      <m:t>∂t</m:t>
                    </m:r>
                  </m:den>
                </m:f>
              </m:oMath>
            </m:oMathPara>
          </w:p>
        </w:tc>
        <w:tc>
          <w:tcPr>
            <w:tcW w:w="1632" w:type="dxa"/>
            <w:vAlign w:val="center"/>
          </w:tcPr>
          <w:p w14:paraId="4A46327A" w14:textId="77777777" w:rsidR="00B429DC" w:rsidRPr="00371C6A" w:rsidRDefault="00B429DC" w:rsidP="00706BB2">
            <w:pPr>
              <w:pStyle w:val="Lgende"/>
              <w:numPr>
                <w:ilvl w:val="0"/>
                <w:numId w:val="32"/>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04592AE2" w14:textId="77777777" w:rsidR="00B429DC" w:rsidRDefault="00B429DC" w:rsidP="00B429DC">
      <w:pPr>
        <w:spacing w:line="360" w:lineRule="auto"/>
      </w:pPr>
      <w:r w:rsidRPr="00F5510B">
        <w:t>Où</w:t>
      </w:r>
      <w:r>
        <w:t xml:space="preserve"> </w:t>
      </w:r>
      <m:oMath>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th</m:t>
            </m:r>
          </m:sub>
        </m:sSub>
      </m:oMath>
      <w:r>
        <w:rPr>
          <w:b/>
        </w:rPr>
        <w:t xml:space="preserve"> </w:t>
      </w:r>
      <w:r w:rsidRPr="00BC0E6C">
        <w:t xml:space="preserve">est </w:t>
      </w:r>
      <w:r>
        <w:t>la matrice de masse thermique</w:t>
      </w:r>
    </w:p>
    <w:p w14:paraId="6BCEDA9F" w14:textId="77777777" w:rsidR="00B429DC" w:rsidRDefault="00B429DC" w:rsidP="00B429DC">
      <w:pPr>
        <w:spacing w:line="360" w:lineRule="auto"/>
      </w:pPr>
      <w:r w:rsidRPr="00A87864">
        <w:t>La formulation variationnelle approchée devient donc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402E6BBE" w14:textId="77777777" w:rsidTr="0076172A">
        <w:trPr>
          <w:trHeight w:val="635"/>
          <w:tblHeader/>
          <w:jc w:val="center"/>
        </w:trPr>
        <w:tc>
          <w:tcPr>
            <w:tcW w:w="7440" w:type="dxa"/>
            <w:vAlign w:val="center"/>
          </w:tcPr>
          <w:p w14:paraId="79A5F145" w14:textId="77777777" w:rsidR="00B429DC" w:rsidRPr="005600FC" w:rsidRDefault="00730F42" w:rsidP="0076172A">
            <w:pPr>
              <w:spacing w:line="360" w:lineRule="auto"/>
            </w:pPr>
            <m:oMathPara>
              <m:oMath>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th</m:t>
                    </m:r>
                  </m:sub>
                </m:sSub>
                <m:f>
                  <m:fPr>
                    <m:ctrlPr>
                      <w:rPr>
                        <w:rFonts w:ascii="Cambria Math" w:hAnsi="Cambria Math"/>
                        <w:b/>
                        <w:i/>
                      </w:rPr>
                    </m:ctrlPr>
                  </m:fPr>
                  <m:num>
                    <m:r>
                      <w:rPr>
                        <w:rFonts w:ascii="Cambria Math" w:hAnsi="Cambria Math"/>
                      </w:rPr>
                      <m:t>∂</m:t>
                    </m:r>
                    <m:r>
                      <m:rPr>
                        <m:sty m:val="bi"/>
                      </m:rPr>
                      <w:rPr>
                        <w:rFonts w:ascii="Cambria Math" w:hAnsi="Cambria Math"/>
                      </w:rPr>
                      <m:t>T</m:t>
                    </m:r>
                    <m:ctrlPr>
                      <w:rPr>
                        <w:rFonts w:ascii="Cambria Math" w:hAnsi="Cambria Math"/>
                        <w:i/>
                      </w:rPr>
                    </m:ctrlPr>
                  </m:num>
                  <m:den>
                    <m:r>
                      <w:rPr>
                        <w:rFonts w:ascii="Cambria Math" w:hAnsi="Cambria Math"/>
                      </w:rPr>
                      <m:t>∂t</m:t>
                    </m:r>
                  </m:den>
                </m:f>
                <m:r>
                  <m:rPr>
                    <m:sty m:val="p"/>
                  </m:rPr>
                  <w:rPr>
                    <w:rFonts w:ascii="Cambria Math" w:hAnsi="Cambria Math"/>
                  </w:rPr>
                  <m:t>=-</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λ</m:t>
                    </m:r>
                  </m:sub>
                </m:sSub>
                <m:r>
                  <m:rPr>
                    <m:sty m:val="bi"/>
                  </m:rPr>
                  <w:rPr>
                    <w:rFonts w:ascii="Cambria Math" w:hAnsi="Cambria Math"/>
                  </w:rPr>
                  <m:t>T+</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b>
                  <m:sSubPr>
                    <m:ctrlPr>
                      <w:rPr>
                        <w:rFonts w:ascii="Cambria Math" w:hAnsi="Cambria Math"/>
                        <w:b/>
                        <w:i/>
                      </w:rPr>
                    </m:ctrlPr>
                  </m:sSubPr>
                  <m:e>
                    <m:r>
                      <m:rPr>
                        <m:sty m:val="bi"/>
                      </m:rPr>
                      <w:rPr>
                        <w:rFonts w:ascii="Cambria Math" w:hAnsi="Cambria Math"/>
                      </w:rPr>
                      <m:t>ϕ</m:t>
                    </m:r>
                  </m:e>
                  <m:sub>
                    <m:r>
                      <m:rPr>
                        <m:sty m:val="bi"/>
                      </m:rPr>
                      <w:rPr>
                        <w:rFonts w:ascii="Cambria Math" w:hAnsi="Cambria Math"/>
                      </w:rPr>
                      <m:t>ext</m:t>
                    </m:r>
                  </m:sub>
                </m:sSub>
                <m:r>
                  <m:rPr>
                    <m:sty m:val="p"/>
                  </m:rPr>
                  <w:rPr>
                    <w:rFonts w:ascii="Cambria Math" w:hAnsi="Cambria Math"/>
                  </w:rPr>
                  <m:t>-</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H</m:t>
                    </m:r>
                  </m:sub>
                </m:sSub>
                <m:r>
                  <m:rPr>
                    <m:sty m:val="bi"/>
                  </m:rPr>
                  <w:rPr>
                    <w:rFonts w:ascii="Cambria Math" w:hAnsi="Cambria Math"/>
                  </w:rPr>
                  <m:t>T</m:t>
                </m:r>
                <m:r>
                  <w:rPr>
                    <w:rFonts w:ascii="Cambria Math" w:hAnsi="Cambria Math"/>
                  </w:rPr>
                  <m:t>+</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r>
                  <m:rPr>
                    <m:sty m:val="bi"/>
                  </m:rPr>
                  <w:rPr>
                    <w:rFonts w:ascii="Cambria Math" w:hAnsi="Cambria Math"/>
                  </w:rPr>
                  <m:t>ϕ</m:t>
                </m:r>
              </m:oMath>
            </m:oMathPara>
          </w:p>
        </w:tc>
        <w:tc>
          <w:tcPr>
            <w:tcW w:w="1632" w:type="dxa"/>
            <w:vAlign w:val="center"/>
          </w:tcPr>
          <w:p w14:paraId="6E25EE28" w14:textId="77777777" w:rsidR="00B429DC" w:rsidRPr="00371C6A" w:rsidRDefault="00B429DC" w:rsidP="00706BB2">
            <w:pPr>
              <w:pStyle w:val="Lgende"/>
              <w:numPr>
                <w:ilvl w:val="0"/>
                <w:numId w:val="32"/>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4FE83190" w14:textId="77777777" w:rsidR="00B429DC" w:rsidRDefault="00B429DC" w:rsidP="00706BB2">
      <w:pPr>
        <w:spacing w:before="120" w:line="360" w:lineRule="auto"/>
      </w:pPr>
      <w:r w:rsidRPr="00CF4149">
        <w:t>Trouver le vecteur d’élévation de température nodale</w:t>
      </w:r>
      <w:r>
        <w:t xml:space="preserve"> </w:t>
      </w:r>
      <m:oMath>
        <m:r>
          <m:rPr>
            <m:sty m:val="bi"/>
          </m:rPr>
          <w:rPr>
            <w:rFonts w:ascii="Cambria Math" w:hAnsi="Cambria Math"/>
          </w:rPr>
          <m:t>T</m:t>
        </m:r>
      </m:oMath>
      <w:r>
        <w:rPr>
          <w:b/>
        </w:rPr>
        <w:t xml:space="preserve"> </w:t>
      </w:r>
      <w:r w:rsidRPr="00CF4149">
        <w:t>satisfaisant aux conditions aux limites en températures imposées et tel que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34A09C1B" w14:textId="77777777" w:rsidTr="0076172A">
        <w:trPr>
          <w:trHeight w:val="635"/>
          <w:tblHeader/>
          <w:jc w:val="center"/>
        </w:trPr>
        <w:tc>
          <w:tcPr>
            <w:tcW w:w="7440" w:type="dxa"/>
            <w:vAlign w:val="center"/>
          </w:tcPr>
          <w:p w14:paraId="19C23D7A" w14:textId="77777777" w:rsidR="00B429DC" w:rsidRPr="005600FC" w:rsidRDefault="00730F42" w:rsidP="0076172A">
            <w:pPr>
              <w:spacing w:line="360" w:lineRule="auto"/>
            </w:pPr>
            <m:oMathPara>
              <m:oMath>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d>
                  <m:dPr>
                    <m:ctrlPr>
                      <w:rPr>
                        <w:rFonts w:ascii="Cambria Math" w:hAnsi="Cambria Math"/>
                        <w:b/>
                        <w:i/>
                      </w:rPr>
                    </m:ctrlPr>
                  </m:dPr>
                  <m:e>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th</m:t>
                        </m:r>
                      </m:sub>
                    </m:sSub>
                    <m:f>
                      <m:fPr>
                        <m:ctrlPr>
                          <w:rPr>
                            <w:rFonts w:ascii="Cambria Math" w:hAnsi="Cambria Math"/>
                            <w:b/>
                            <w:i/>
                          </w:rPr>
                        </m:ctrlPr>
                      </m:fPr>
                      <m:num>
                        <m:r>
                          <w:rPr>
                            <w:rFonts w:ascii="Cambria Math" w:hAnsi="Cambria Math"/>
                          </w:rPr>
                          <m:t>∂</m:t>
                        </m:r>
                        <m:r>
                          <m:rPr>
                            <m:sty m:val="bi"/>
                          </m:rPr>
                          <w:rPr>
                            <w:rFonts w:ascii="Cambria Math" w:hAnsi="Cambria Math"/>
                          </w:rPr>
                          <m:t>T</m:t>
                        </m:r>
                        <m:ctrlPr>
                          <w:rPr>
                            <w:rFonts w:ascii="Cambria Math" w:hAnsi="Cambria Math"/>
                            <w:i/>
                          </w:rPr>
                        </m:ctrlPr>
                      </m:num>
                      <m:den>
                        <m:r>
                          <w:rPr>
                            <w:rFonts w:ascii="Cambria Math" w:hAnsi="Cambria Math"/>
                          </w:rPr>
                          <m:t>∂t</m:t>
                        </m:r>
                      </m:den>
                    </m:f>
                    <m:r>
                      <m:rPr>
                        <m:sty m:val="bi"/>
                      </m:rPr>
                      <w:rPr>
                        <w:rFonts w:ascii="Cambria Math" w:hAnsi="Cambria Math"/>
                      </w:rPr>
                      <m:t>+</m:t>
                    </m:r>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λ</m:t>
                        </m:r>
                      </m:sub>
                    </m:sSub>
                    <m:r>
                      <m:rPr>
                        <m:sty m:val="bi"/>
                      </m:rPr>
                      <w:rPr>
                        <w:rFonts w:ascii="Cambria Math" w:hAnsi="Cambria Math"/>
                      </w:rPr>
                      <m:t>T+</m:t>
                    </m:r>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H</m:t>
                        </m:r>
                      </m:sub>
                    </m:sSub>
                    <m:r>
                      <m:rPr>
                        <m:sty m:val="bi"/>
                      </m:rPr>
                      <w:rPr>
                        <w:rFonts w:ascii="Cambria Math" w:hAnsi="Cambria Math"/>
                      </w:rPr>
                      <m:t>T-</m:t>
                    </m:r>
                    <m:sSub>
                      <m:sSubPr>
                        <m:ctrlPr>
                          <w:rPr>
                            <w:rFonts w:ascii="Cambria Math" w:hAnsi="Cambria Math"/>
                            <w:b/>
                            <w:i/>
                          </w:rPr>
                        </m:ctrlPr>
                      </m:sSubPr>
                      <m:e>
                        <m:r>
                          <m:rPr>
                            <m:sty m:val="bi"/>
                          </m:rPr>
                          <w:rPr>
                            <w:rFonts w:ascii="Cambria Math" w:hAnsi="Cambria Math"/>
                          </w:rPr>
                          <m:t>ϕ</m:t>
                        </m:r>
                      </m:e>
                      <m:sub>
                        <m:r>
                          <m:rPr>
                            <m:sty m:val="bi"/>
                          </m:rPr>
                          <w:rPr>
                            <w:rFonts w:ascii="Cambria Math" w:hAnsi="Cambria Math"/>
                          </w:rPr>
                          <m:t>ext</m:t>
                        </m:r>
                      </m:sub>
                    </m:sSub>
                    <m:r>
                      <m:rPr>
                        <m:sty m:val="bi"/>
                      </m:rPr>
                      <w:rPr>
                        <w:rFonts w:ascii="Cambria Math" w:hAnsi="Cambria Math"/>
                      </w:rPr>
                      <m:t>-ϕ</m:t>
                    </m:r>
                  </m:e>
                </m:d>
                <m:r>
                  <m:rPr>
                    <m:sty m:val="bi"/>
                  </m:rPr>
                  <w:rPr>
                    <w:rFonts w:ascii="Cambria Math" w:hAnsi="Cambria Math"/>
                  </w:rPr>
                  <m:t xml:space="preserve">=0 </m:t>
                </m:r>
              </m:oMath>
            </m:oMathPara>
          </w:p>
        </w:tc>
        <w:tc>
          <w:tcPr>
            <w:tcW w:w="1632" w:type="dxa"/>
            <w:vAlign w:val="center"/>
          </w:tcPr>
          <w:p w14:paraId="4BBD34D5" w14:textId="77777777" w:rsidR="00B429DC" w:rsidRPr="00371C6A" w:rsidRDefault="00B429DC" w:rsidP="00706BB2">
            <w:pPr>
              <w:pStyle w:val="Lgende"/>
              <w:numPr>
                <w:ilvl w:val="0"/>
                <w:numId w:val="32"/>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109191A7" w14:textId="77777777" w:rsidR="00B429DC" w:rsidRDefault="00B429DC" w:rsidP="00706BB2">
      <w:pPr>
        <w:spacing w:before="120" w:line="360" w:lineRule="auto"/>
      </w:pPr>
      <w:r w:rsidRPr="00C85EF9">
        <w:t xml:space="preserve">Ainsi </w:t>
      </w:r>
      <w:r>
        <w:t>le système du problème de conduction discrétisé en transitoire est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36A0C3D8" w14:textId="77777777" w:rsidTr="0076172A">
        <w:trPr>
          <w:trHeight w:val="635"/>
          <w:tblHeader/>
          <w:jc w:val="center"/>
        </w:trPr>
        <w:tc>
          <w:tcPr>
            <w:tcW w:w="7440" w:type="dxa"/>
            <w:vAlign w:val="center"/>
          </w:tcPr>
          <w:p w14:paraId="3B8D5EFA" w14:textId="77777777" w:rsidR="00B429DC" w:rsidRPr="005600FC" w:rsidRDefault="00730F42" w:rsidP="0076172A">
            <w:pPr>
              <w:spacing w:line="360" w:lineRule="auto"/>
            </w:pPr>
            <m:oMathPara>
              <m:oMath>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th</m:t>
                    </m:r>
                  </m:sub>
                </m:sSub>
                <m:f>
                  <m:fPr>
                    <m:ctrlPr>
                      <w:rPr>
                        <w:rFonts w:ascii="Cambria Math" w:hAnsi="Cambria Math"/>
                        <w:b/>
                        <w:i/>
                      </w:rPr>
                    </m:ctrlPr>
                  </m:fPr>
                  <m:num>
                    <m:r>
                      <w:rPr>
                        <w:rFonts w:ascii="Cambria Math" w:hAnsi="Cambria Math"/>
                      </w:rPr>
                      <m:t>∂</m:t>
                    </m:r>
                    <m:r>
                      <m:rPr>
                        <m:sty m:val="bi"/>
                      </m:rPr>
                      <w:rPr>
                        <w:rFonts w:ascii="Cambria Math" w:hAnsi="Cambria Math"/>
                      </w:rPr>
                      <m:t>T</m:t>
                    </m:r>
                    <m:ctrlPr>
                      <w:rPr>
                        <w:rFonts w:ascii="Cambria Math" w:hAnsi="Cambria Math"/>
                        <w:i/>
                      </w:rPr>
                    </m:ctrlPr>
                  </m:num>
                  <m:den>
                    <m:r>
                      <w:rPr>
                        <w:rFonts w:ascii="Cambria Math" w:hAnsi="Cambria Math"/>
                      </w:rPr>
                      <m:t>∂t</m:t>
                    </m:r>
                  </m:den>
                </m:f>
                <m:r>
                  <m:rPr>
                    <m:sty m:val="bi"/>
                  </m:rPr>
                  <w:rPr>
                    <w:rFonts w:ascii="Cambria Math" w:hAnsi="Cambria Math"/>
                  </w:rPr>
                  <m:t>+</m:t>
                </m:r>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th</m:t>
                    </m:r>
                  </m:sub>
                </m:sSub>
                <m:r>
                  <m:rPr>
                    <m:sty m:val="bi"/>
                  </m:rPr>
                  <w:rPr>
                    <w:rFonts w:ascii="Cambria Math" w:hAnsi="Cambria Math"/>
                  </w:rPr>
                  <m:t>T</m:t>
                </m:r>
                <m:d>
                  <m:dPr>
                    <m:ctrlPr>
                      <w:rPr>
                        <w:rFonts w:ascii="Cambria Math" w:hAnsi="Cambria Math"/>
                        <w:b/>
                        <w:i/>
                      </w:rPr>
                    </m:ctrlPr>
                  </m:dPr>
                  <m:e>
                    <m:r>
                      <w:rPr>
                        <w:rFonts w:ascii="Cambria Math" w:hAnsi="Cambria Math"/>
                      </w:rPr>
                      <m:t>t</m:t>
                    </m:r>
                  </m:e>
                </m:d>
                <m:r>
                  <m:rPr>
                    <m:sty m:val="bi"/>
                  </m:rPr>
                  <w:rPr>
                    <w:rFonts w:ascii="Cambria Math" w:hAnsi="Cambria Math"/>
                  </w:rPr>
                  <m:t xml:space="preserve">=ϕ(t) </m:t>
                </m:r>
              </m:oMath>
            </m:oMathPara>
          </w:p>
        </w:tc>
        <w:tc>
          <w:tcPr>
            <w:tcW w:w="1632" w:type="dxa"/>
            <w:vAlign w:val="center"/>
          </w:tcPr>
          <w:p w14:paraId="39817636" w14:textId="77777777" w:rsidR="00B429DC" w:rsidRPr="00371C6A" w:rsidRDefault="00B429DC" w:rsidP="00706BB2">
            <w:pPr>
              <w:pStyle w:val="Lgende"/>
              <w:numPr>
                <w:ilvl w:val="0"/>
                <w:numId w:val="32"/>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50860138" w14:textId="77777777" w:rsidR="00B429DC" w:rsidRPr="00C85EF9" w:rsidRDefault="00B429DC" w:rsidP="00B429DC"/>
    <w:p w14:paraId="2E1562DA" w14:textId="62DE3E2B" w:rsidR="00706BB2" w:rsidRDefault="00706BB2">
      <w:pPr>
        <w:overflowPunct/>
        <w:autoSpaceDE/>
        <w:autoSpaceDN/>
        <w:adjustRightInd/>
        <w:spacing w:after="160" w:line="259" w:lineRule="auto"/>
        <w:jc w:val="left"/>
        <w:textAlignment w:val="auto"/>
      </w:pPr>
      <w:r>
        <w:br w:type="page"/>
      </w:r>
    </w:p>
    <w:p w14:paraId="0303E060" w14:textId="6650F8FA" w:rsidR="00B429DC" w:rsidRDefault="007843F2" w:rsidP="00AB6274">
      <w:pPr>
        <w:pStyle w:val="Titre1"/>
        <w:numPr>
          <w:ilvl w:val="0"/>
          <w:numId w:val="0"/>
        </w:numPr>
        <w:ind w:left="432" w:hanging="432"/>
        <w:jc w:val="left"/>
      </w:pPr>
      <w:bookmarkStart w:id="1048" w:name="_Toc535252209"/>
      <w:r>
        <w:lastRenderedPageBreak/>
        <w:t>Ann</w:t>
      </w:r>
      <w:r w:rsidR="005B17DF">
        <w:t xml:space="preserve">exe II : </w:t>
      </w:r>
      <w:r w:rsidR="00A64F15">
        <w:br/>
        <w:t>Détermination du point haut</w:t>
      </w:r>
      <w:bookmarkEnd w:id="1048"/>
    </w:p>
    <w:p w14:paraId="6EBC750C" w14:textId="77777777" w:rsidR="00A64F15" w:rsidRDefault="00A64F15" w:rsidP="00A64F15"/>
    <w:p w14:paraId="7FC4AED5" w14:textId="77777777" w:rsidR="00A64F15" w:rsidRDefault="00A64F15" w:rsidP="00A64F15">
      <w:pPr>
        <w:spacing w:line="360" w:lineRule="auto"/>
        <w:ind w:firstLine="708"/>
      </w:pPr>
      <w:r>
        <w:t>Lors de la vibration synchrone, le centre du rotor se déplace dans le palier hydrodynamique en suivant une trajectoire, qui est appelée "orbite synchrone".  Cette orbite synchrone est parcourue par le centre du rotor à la même vitesse que la rotation propre du rotor, d’où vient l’adjective "synchrone".  Le point haut (</w:t>
      </w:r>
      <w:r w:rsidRPr="00843D5A">
        <w:rPr>
          <w:b/>
        </w:rPr>
        <w:t>PH</w:t>
      </w:r>
      <w:r>
        <w:t xml:space="preserve">) est une position spécifique dans la direction circonférentielle à la surface du rotor où l’épaisseur du film correspondante est le minimum. Il peut être repéré </w:t>
      </w:r>
      <w:r w:rsidRPr="007247B5">
        <w:t>en se référençant</w:t>
      </w:r>
      <w:r>
        <w:t xml:space="preserve"> un marquage à la surface du rotor (</w:t>
      </w:r>
      <w:proofErr w:type="spellStart"/>
      <w:r>
        <w:t>keyphasor</w:t>
      </w:r>
      <w:proofErr w:type="spellEnd"/>
      <w:r>
        <w:t>, repère du rotor, etc</w:t>
      </w:r>
      <w:proofErr w:type="gramStart"/>
      <w:r>
        <w:t>… )</w:t>
      </w:r>
      <w:proofErr w:type="gramEnd"/>
      <w:r>
        <w:t>. Pour une orbite synchrone définie et en chaque point de l’orbite, le point haut se trouve toujours à l’extérieur de cette orbite. Il peut être déterminé à partir des relations géométriques présentées dans la suite.</w:t>
      </w:r>
    </w:p>
    <w:p w14:paraId="37742C26" w14:textId="19D892EB" w:rsidR="00A64F15" w:rsidRDefault="00A64F15" w:rsidP="00A64F15">
      <w:pPr>
        <w:spacing w:line="360" w:lineRule="auto"/>
        <w:ind w:firstLine="708"/>
      </w:pPr>
      <w:r>
        <w:t xml:space="preserve">Pour déterminer numériquement cette phase du point haut, on se concentre sur le plan médian du palier hydrodynamique, ce qui permet de réduire le problème en 2D. Ensuite, il est nécessaire d’introduire deux repères : un repère fixe lié au coussinet </w:t>
      </w:r>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&lt;</m:t>
        </m:r>
        <m:r>
          <m:rPr>
            <m:sty m:val="bi"/>
          </m:rPr>
          <w:rPr>
            <w:rFonts w:ascii="Cambria Math" w:hAnsi="Cambria Math"/>
          </w:rPr>
          <m:t>X,Y</m:t>
        </m:r>
        <m:r>
          <w:rPr>
            <w:rFonts w:ascii="Cambria Math" w:hAnsi="Cambria Math"/>
          </w:rPr>
          <m:t xml:space="preserve">&gt; </m:t>
        </m:r>
      </m:oMath>
      <w:r>
        <w:t xml:space="preserve"> et un repère mobile attaché au rotor</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&lt;</m:t>
        </m:r>
        <m:r>
          <m:rPr>
            <m:sty m:val="bi"/>
          </m:rPr>
          <w:rPr>
            <w:rFonts w:ascii="Cambria Math" w:hAnsi="Cambria Math"/>
          </w:rPr>
          <m:t>r,t</m:t>
        </m:r>
        <m:r>
          <w:rPr>
            <w:rFonts w:ascii="Cambria Math" w:hAnsi="Cambria Math"/>
          </w:rPr>
          <m:t>&gt;</m:t>
        </m:r>
      </m:oMath>
      <w:r>
        <w:t xml:space="preserve">, voir la </w:t>
      </w:r>
      <w:r w:rsidRPr="0090428B">
        <w:fldChar w:fldCharType="begin"/>
      </w:r>
      <w:r w:rsidRPr="0090428B">
        <w:instrText xml:space="preserve"> REF _Ref525659754 \h  \* MERGEFORMAT </w:instrText>
      </w:r>
      <w:r w:rsidRPr="0090428B">
        <w:fldChar w:fldCharType="separate"/>
      </w:r>
      <w:r w:rsidR="00D07291" w:rsidRPr="00BA205C">
        <w:t xml:space="preserve">Figure </w:t>
      </w:r>
      <w:r w:rsidR="00D07291" w:rsidRPr="00D07291">
        <w:t>3</w:t>
      </w:r>
      <w:r w:rsidRPr="0090428B">
        <w:fldChar w:fldCharType="end"/>
      </w:r>
      <w:r>
        <w:t>.  Le repère fixe est pour décrire la position du centre du rotor dans le palier et déterminer l’orbite synchrone, alors que le repère mobile sert à repérer le point haut grâce à la phase</w:t>
      </w:r>
      <m:oMath>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PH</m:t>
            </m:r>
          </m:sub>
        </m:sSub>
      </m:oMath>
      <w:r>
        <w:t xml:space="preserve"> définie entre l’axe </w:t>
      </w:r>
      <m:oMath>
        <m:r>
          <m:rPr>
            <m:sty m:val="bi"/>
          </m:rPr>
          <w:rPr>
            <w:rFonts w:ascii="Cambria Math" w:hAnsi="Cambria Math"/>
          </w:rPr>
          <m:t xml:space="preserve">r </m:t>
        </m:r>
      </m:oMath>
      <w:r>
        <w:t xml:space="preserve">et le point haut. L’origine du repère fixe est donnée par le centre du coussinet </w:t>
      </w:r>
      <m:oMath>
        <m:sSub>
          <m:sSubPr>
            <m:ctrlPr>
              <w:rPr>
                <w:rFonts w:ascii="Cambria Math" w:hAnsi="Cambria Math"/>
                <w:i/>
              </w:rPr>
            </m:ctrlPr>
          </m:sSubPr>
          <m:e>
            <m:r>
              <w:rPr>
                <w:rFonts w:ascii="Cambria Math" w:hAnsi="Cambria Math"/>
              </w:rPr>
              <m:t>O</m:t>
            </m:r>
          </m:e>
          <m:sub>
            <m:r>
              <w:rPr>
                <w:rFonts w:ascii="Cambria Math" w:hAnsi="Cambria Math"/>
              </w:rPr>
              <m:t>c</m:t>
            </m:r>
          </m:sub>
        </m:sSub>
      </m:oMath>
      <w:r>
        <w:t>(0, 0), alors que celle du repère mobile est définie par le centre du rotor</w:t>
      </w:r>
      <m:oMath>
        <m:r>
          <w:rPr>
            <w:rFonts w:ascii="Cambria Math" w:hAnsi="Cambria Math"/>
          </w:rPr>
          <m:t xml:space="preserve"> </m:t>
        </m:r>
        <m:sSub>
          <m:sSubPr>
            <m:ctrlPr>
              <w:rPr>
                <w:rFonts w:ascii="Cambria Math" w:hAnsi="Cambria Math"/>
                <w:i/>
              </w:rPr>
            </m:ctrlPr>
          </m:sSubPr>
          <m:e>
            <m:r>
              <w:rPr>
                <w:rFonts w:ascii="Cambria Math" w:hAnsi="Cambria Math"/>
              </w:rPr>
              <m:t>O</m:t>
            </m:r>
          </m:e>
          <m:sub>
            <m:sSub>
              <m:sSubPr>
                <m:ctrlPr>
                  <w:rPr>
                    <w:rFonts w:ascii="Cambria Math" w:hAnsi="Cambria Math"/>
                    <w:i/>
                  </w:rPr>
                </m:ctrlPr>
              </m:sSubPr>
              <m:e>
                <m:r>
                  <w:rPr>
                    <w:rFonts w:ascii="Cambria Math" w:hAnsi="Cambria Math"/>
                  </w:rPr>
                  <m:t>r</m:t>
                </m:r>
              </m:e>
              <m:sub>
                <m:r>
                  <w:rPr>
                    <w:rFonts w:ascii="Cambria Math" w:hAnsi="Cambria Math"/>
                  </w:rPr>
                  <m:t>i</m:t>
                </m:r>
              </m:sub>
            </m:sSub>
          </m:sub>
        </m:sSub>
        <m:r>
          <w:rPr>
            <w:rFonts w:ascii="Cambria Math" w:hAnsi="Cambria Math"/>
          </w:rPr>
          <m:t>(</m:t>
        </m:r>
        <m:sSub>
          <m:sSubPr>
            <m:ctrlPr>
              <w:rPr>
                <w:rFonts w:ascii="Cambria Math" w:hAnsi="Cambria Math"/>
                <w:i/>
              </w:rPr>
            </m:ctrlPr>
          </m:sSubPr>
          <m:e>
            <m:r>
              <w:rPr>
                <w:rFonts w:ascii="Cambria Math" w:hAnsi="Cambria Math"/>
              </w:rPr>
              <m:t>x</m:t>
            </m:r>
          </m:e>
          <m:sub>
            <m:sSub>
              <m:sSubPr>
                <m:ctrlPr>
                  <w:rPr>
                    <w:rFonts w:ascii="Cambria Math" w:hAnsi="Cambria Math"/>
                    <w:i/>
                  </w:rPr>
                </m:ctrlPr>
              </m:sSubPr>
              <m:e>
                <m:r>
                  <w:rPr>
                    <w:rFonts w:ascii="Cambria Math" w:hAnsi="Cambria Math"/>
                  </w:rPr>
                  <m:t>r</m:t>
                </m:r>
              </m:e>
              <m:sub>
                <m:r>
                  <w:rPr>
                    <w:rFonts w:ascii="Cambria Math" w:hAnsi="Cambria Math"/>
                  </w:rPr>
                  <m:t>i</m:t>
                </m:r>
              </m:sub>
            </m:sSub>
          </m:sub>
        </m:sSub>
        <m:r>
          <w:rPr>
            <w:rFonts w:ascii="Cambria Math" w:hAnsi="Cambria Math"/>
          </w:rPr>
          <m:t>,</m:t>
        </m:r>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r</m:t>
                </m:r>
              </m:e>
              <m:sub>
                <m:r>
                  <w:rPr>
                    <w:rFonts w:ascii="Cambria Math" w:hAnsi="Cambria Math"/>
                  </w:rPr>
                  <m:t>i</m:t>
                </m:r>
              </m:sub>
            </m:sSub>
          </m:sub>
        </m:sSub>
        <m:r>
          <w:rPr>
            <w:rFonts w:ascii="Cambria Math" w:hAnsi="Cambria Math"/>
          </w:rPr>
          <m:t>)</m:t>
        </m:r>
      </m:oMath>
      <w:r>
        <w:t xml:space="preserve">. Les deux axes supplémentaires </w:t>
      </w:r>
      <m:oMath>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r</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0</m:t>
            </m:r>
          </m:sub>
        </m:sSub>
      </m:oMath>
      <w:r>
        <w:t xml:space="preserve"> sont parallèles avec l’axe </w:t>
      </w:r>
      <m:oMath>
        <m:r>
          <m:rPr>
            <m:sty m:val="bi"/>
          </m:rPr>
          <w:rPr>
            <w:rFonts w:ascii="Cambria Math" w:hAnsi="Cambria Math"/>
          </w:rPr>
          <m:t>X</m:t>
        </m:r>
      </m:oMath>
      <w:r>
        <w:t xml:space="preserve"> du repère fixe pour aider à la détermination de la phase du </w:t>
      </w:r>
      <w:r w:rsidRPr="00F175A1">
        <w:rPr>
          <w:b/>
        </w:rPr>
        <w:t>PH</w:t>
      </w:r>
      <w:r>
        <w:t>.</w:t>
      </w:r>
    </w:p>
    <w:p w14:paraId="7ECE7090" w14:textId="77777777" w:rsidR="00A64F15" w:rsidRDefault="00A64F15" w:rsidP="00A64F15">
      <w:pPr>
        <w:spacing w:line="360" w:lineRule="auto"/>
      </w:pPr>
      <w:r>
        <w:t xml:space="preserve">L’orbite synchrone peut être représentée par deux composants </w:t>
      </w:r>
      <m:oMath>
        <m:sSub>
          <m:sSubPr>
            <m:ctrlPr>
              <w:rPr>
                <w:rFonts w:ascii="Cambria Math" w:hAnsi="Cambria Math"/>
                <w:i/>
              </w:rPr>
            </m:ctrlPr>
          </m:sSubPr>
          <m:e>
            <m:r>
              <w:rPr>
                <w:rFonts w:ascii="Cambria Math" w:hAnsi="Cambria Math"/>
              </w:rPr>
              <m:t>x</m:t>
            </m:r>
          </m:e>
          <m:sub>
            <m:r>
              <w:rPr>
                <w:rFonts w:ascii="Cambria Math" w:hAnsi="Cambria Math"/>
              </w:rPr>
              <m:t>r</m:t>
            </m:r>
          </m:sub>
        </m:sSub>
        <m:r>
          <w:rPr>
            <w:rFonts w:ascii="Cambria Math" w:hAnsi="Cambria Math"/>
          </w:rPr>
          <m:t xml:space="preserve"> </m:t>
        </m:r>
      </m:oMath>
      <w:r w:rsidRPr="005A524F">
        <w:t>et</w:t>
      </w:r>
      <m:oMath>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r</m:t>
            </m:r>
          </m:sub>
        </m:sSub>
        <m:r>
          <w:rPr>
            <w:rFonts w:ascii="Cambria Math" w:hAnsi="Cambria Math"/>
          </w:rPr>
          <m:t xml:space="preserve"> </m:t>
        </m:r>
      </m:oMath>
      <w:r>
        <w:t xml:space="preserve">dans la direction </w:t>
      </w:r>
      <m:oMath>
        <m:r>
          <m:rPr>
            <m:sty m:val="bi"/>
          </m:rPr>
          <w:rPr>
            <w:rFonts w:ascii="Cambria Math" w:hAnsi="Cambria Math"/>
          </w:rPr>
          <m:t>X</m:t>
        </m:r>
      </m:oMath>
      <w:r>
        <w:t xml:space="preserve"> et</w:t>
      </w:r>
      <m:oMath>
        <m:r>
          <w:rPr>
            <w:rFonts w:ascii="Cambria Math" w:hAnsi="Cambria Math"/>
          </w:rPr>
          <m:t xml:space="preserve"> </m:t>
        </m:r>
        <m:r>
          <m:rPr>
            <m:sty m:val="bi"/>
          </m:rPr>
          <w:rPr>
            <w:rFonts w:ascii="Cambria Math" w:hAnsi="Cambria Math"/>
          </w:rPr>
          <m:t>Y</m:t>
        </m:r>
      </m:oMath>
      <w:r w:rsidRPr="00DB6D64">
        <w:t>.</w:t>
      </w:r>
      <w:r>
        <w:rPr>
          <w:b/>
        </w:rPr>
        <w:t xml:space="preserve">  </w:t>
      </w:r>
    </w:p>
    <w:tbl>
      <w:tblPr>
        <w:tblStyle w:val="Grilledutableau"/>
        <w:tblpPr w:leftFromText="141" w:rightFromText="141" w:vertAnchor="text" w:horzAnchor="margin" w:tblpY="1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A64F15" w:rsidRPr="002E2B92" w14:paraId="3B630B1D" w14:textId="77777777" w:rsidTr="004634BE">
        <w:trPr>
          <w:trHeight w:val="635"/>
          <w:tblHeader/>
        </w:trPr>
        <w:tc>
          <w:tcPr>
            <w:tcW w:w="7943" w:type="dxa"/>
            <w:vAlign w:val="center"/>
          </w:tcPr>
          <w:p w14:paraId="50C13E72" w14:textId="77777777" w:rsidR="00A64F15" w:rsidRPr="00E37D96" w:rsidRDefault="00730F42" w:rsidP="004634BE">
            <w:pPr>
              <w:spacing w:before="120" w:after="120" w:line="360" w:lineRule="auto"/>
            </w:pPr>
            <m:oMathPara>
              <m:oMathParaPr>
                <m:jc m:val="center"/>
              </m:oMathParaPr>
              <m:oMath>
                <m:sSub>
                  <m:sSubPr>
                    <m:ctrlPr>
                      <w:rPr>
                        <w:rFonts w:ascii="Cambria Math" w:hAnsi="Cambria Math"/>
                        <w:i/>
                      </w:rPr>
                    </m:ctrlPr>
                  </m:sSubPr>
                  <m:e>
                    <m:r>
                      <w:rPr>
                        <w:rFonts w:ascii="Cambria Math" w:hAnsi="Cambria Math"/>
                      </w:rPr>
                      <m:t>x</m:t>
                    </m:r>
                  </m:e>
                  <m:sub>
                    <m:sSub>
                      <m:sSubPr>
                        <m:ctrlPr>
                          <w:rPr>
                            <w:rFonts w:ascii="Cambria Math" w:hAnsi="Cambria Math"/>
                            <w:i/>
                          </w:rPr>
                        </m:ctrlPr>
                      </m:sSubPr>
                      <m:e>
                        <m:r>
                          <w:rPr>
                            <w:rFonts w:ascii="Cambria Math" w:hAnsi="Cambria Math"/>
                          </w:rPr>
                          <m:t>r</m:t>
                        </m:r>
                      </m:e>
                      <m:sub>
                        <m:r>
                          <w:rPr>
                            <w:rFonts w:ascii="Cambria Math" w:hAnsi="Cambria Math"/>
                          </w:rPr>
                          <m:t>i</m:t>
                        </m:r>
                      </m:sub>
                    </m:sSub>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o</m:t>
                    </m:r>
                  </m:sub>
                </m:sSub>
                <m:r>
                  <w:rPr>
                    <w:rFonts w:ascii="Cambria Math" w:hAnsi="Cambria Math"/>
                  </w:rPr>
                  <m:t>+</m:t>
                </m:r>
                <m:d>
                  <m:dPr>
                    <m:begChr m:val="|"/>
                    <m:endChr m:val="|"/>
                    <m:ctrlPr>
                      <w:rPr>
                        <w:rFonts w:ascii="Cambria Math" w:hAnsi="Cambria Math"/>
                        <w:i/>
                      </w:rPr>
                    </m:ctrlPr>
                  </m:dPr>
                  <m:e>
                    <m:r>
                      <w:rPr>
                        <w:rFonts w:ascii="Cambria Math" w:hAnsi="Cambria Math"/>
                      </w:rPr>
                      <m:t>mx</m:t>
                    </m:r>
                  </m:e>
                </m:d>
                <m:func>
                  <m:funcPr>
                    <m:ctrlPr>
                      <w:rPr>
                        <w:rFonts w:ascii="Cambria Math" w:hAnsi="Cambria Math"/>
                        <w:i/>
                      </w:rPr>
                    </m:ctrlPr>
                  </m:funcPr>
                  <m:fName>
                    <m:r>
                      <m:rPr>
                        <m:sty m:val="p"/>
                      </m:rPr>
                      <w:rPr>
                        <w:rFonts w:ascii="Cambria Math" w:hAnsi="Cambria Math"/>
                      </w:rPr>
                      <m:t>cos</m:t>
                    </m:r>
                  </m:fName>
                  <m:e>
                    <m:d>
                      <m:dPr>
                        <m:begChr m:val="["/>
                        <m:endChr m:val="]"/>
                        <m:ctrlPr>
                          <w:rPr>
                            <w:rFonts w:ascii="Cambria Math" w:hAnsi="Cambria Math"/>
                            <w:i/>
                          </w:rPr>
                        </m:ctrlPr>
                      </m:dPr>
                      <m:e>
                        <m:r>
                          <w:rPr>
                            <w:rFonts w:ascii="Cambria Math" w:hAnsi="Cambria Math"/>
                          </w:rPr>
                          <m:t>ω</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+ϕ</m:t>
                        </m:r>
                        <m:d>
                          <m:dPr>
                            <m:ctrlPr>
                              <w:rPr>
                                <w:rFonts w:ascii="Cambria Math" w:hAnsi="Cambria Math"/>
                                <w:i/>
                              </w:rPr>
                            </m:ctrlPr>
                          </m:dPr>
                          <m:e>
                            <m:r>
                              <w:rPr>
                                <w:rFonts w:ascii="Cambria Math" w:hAnsi="Cambria Math"/>
                              </w:rPr>
                              <m:t>mx</m:t>
                            </m:r>
                          </m:e>
                        </m:d>
                      </m:e>
                    </m:d>
                  </m:e>
                </m:func>
                <m:r>
                  <m:rPr>
                    <m:sty m:val="p"/>
                  </m:rPr>
                  <w:br/>
                </m:r>
              </m:oMath>
              <m:oMath>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r</m:t>
                        </m:r>
                      </m:e>
                      <m:sub>
                        <m:r>
                          <w:rPr>
                            <w:rFonts w:ascii="Cambria Math" w:hAnsi="Cambria Math"/>
                          </w:rPr>
                          <m:t>i</m:t>
                        </m:r>
                      </m:sub>
                    </m:sSub>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o</m:t>
                    </m:r>
                  </m:sub>
                </m:sSub>
                <m:r>
                  <w:rPr>
                    <w:rFonts w:ascii="Cambria Math" w:hAnsi="Cambria Math"/>
                  </w:rPr>
                  <m:t>+</m:t>
                </m:r>
                <m:d>
                  <m:dPr>
                    <m:begChr m:val="|"/>
                    <m:endChr m:val="|"/>
                    <m:ctrlPr>
                      <w:rPr>
                        <w:rFonts w:ascii="Cambria Math" w:hAnsi="Cambria Math"/>
                        <w:i/>
                      </w:rPr>
                    </m:ctrlPr>
                  </m:dPr>
                  <m:e>
                    <m:r>
                      <w:rPr>
                        <w:rFonts w:ascii="Cambria Math" w:hAnsi="Cambria Math"/>
                      </w:rPr>
                      <m:t>my</m:t>
                    </m:r>
                  </m:e>
                </m:d>
                <m:func>
                  <m:funcPr>
                    <m:ctrlPr>
                      <w:rPr>
                        <w:rFonts w:ascii="Cambria Math" w:hAnsi="Cambria Math"/>
                        <w:i/>
                      </w:rPr>
                    </m:ctrlPr>
                  </m:funcPr>
                  <m:fName>
                    <m:r>
                      <m:rPr>
                        <m:sty m:val="p"/>
                      </m:rPr>
                      <w:rPr>
                        <w:rFonts w:ascii="Cambria Math" w:hAnsi="Cambria Math"/>
                      </w:rPr>
                      <m:t>cos</m:t>
                    </m:r>
                  </m:fName>
                  <m:e>
                    <m:d>
                      <m:dPr>
                        <m:begChr m:val="["/>
                        <m:endChr m:val="]"/>
                        <m:ctrlPr>
                          <w:rPr>
                            <w:rFonts w:ascii="Cambria Math" w:hAnsi="Cambria Math"/>
                            <w:i/>
                          </w:rPr>
                        </m:ctrlPr>
                      </m:dPr>
                      <m:e>
                        <m:r>
                          <w:rPr>
                            <w:rFonts w:ascii="Cambria Math" w:hAnsi="Cambria Math"/>
                          </w:rPr>
                          <m:t>ω</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+ϕ</m:t>
                        </m:r>
                        <m:d>
                          <m:dPr>
                            <m:ctrlPr>
                              <w:rPr>
                                <w:rFonts w:ascii="Cambria Math" w:hAnsi="Cambria Math"/>
                                <w:i/>
                              </w:rPr>
                            </m:ctrlPr>
                          </m:dPr>
                          <m:e>
                            <m:r>
                              <w:rPr>
                                <w:rFonts w:ascii="Cambria Math" w:hAnsi="Cambria Math"/>
                              </w:rPr>
                              <m:t>my</m:t>
                            </m:r>
                          </m:e>
                        </m:d>
                      </m:e>
                    </m:d>
                  </m:e>
                </m:func>
              </m:oMath>
            </m:oMathPara>
          </w:p>
        </w:tc>
        <w:tc>
          <w:tcPr>
            <w:tcW w:w="1096" w:type="dxa"/>
            <w:vAlign w:val="center"/>
          </w:tcPr>
          <w:p w14:paraId="20857841" w14:textId="77777777" w:rsidR="00A64F15" w:rsidRPr="00E37D96" w:rsidRDefault="00A64F15" w:rsidP="00A64F15">
            <w:pPr>
              <w:pStyle w:val="Paragraphedeliste"/>
              <w:numPr>
                <w:ilvl w:val="0"/>
                <w:numId w:val="18"/>
              </w:numPr>
              <w:overflowPunct/>
              <w:autoSpaceDE/>
              <w:autoSpaceDN/>
              <w:adjustRightInd/>
              <w:spacing w:before="120" w:after="120" w:line="360" w:lineRule="auto"/>
              <w:jc w:val="both"/>
              <w:textAlignment w:val="auto"/>
              <w:rPr>
                <w:rFonts w:eastAsiaTheme="minorHAnsi"/>
              </w:rPr>
            </w:pPr>
            <w:r w:rsidRPr="00E37D96">
              <w:rPr>
                <w:rFonts w:eastAsiaTheme="minorHAnsi"/>
              </w:rPr>
              <w:t xml:space="preserve"> </w:t>
            </w:r>
          </w:p>
        </w:tc>
      </w:tr>
    </w:tbl>
    <w:p w14:paraId="61AE2589" w14:textId="77777777" w:rsidR="00A64F15" w:rsidRDefault="00A64F15" w:rsidP="00A64F15">
      <w:pPr>
        <w:spacing w:line="360" w:lineRule="auto"/>
      </w:pPr>
      <w:r>
        <w:t xml:space="preserve">Avec </w:t>
      </w:r>
      <m:oMath>
        <m:sSub>
          <m:sSubPr>
            <m:ctrlPr>
              <w:rPr>
                <w:rFonts w:ascii="Cambria Math" w:hAnsi="Cambria Math"/>
                <w:i/>
              </w:rPr>
            </m:ctrlPr>
          </m:sSubPr>
          <m:e>
            <m:r>
              <w:rPr>
                <w:rFonts w:ascii="Cambria Math" w:hAnsi="Cambria Math"/>
              </w:rPr>
              <m:t>x</m:t>
            </m:r>
          </m:e>
          <m:sub>
            <m:r>
              <w:rPr>
                <w:rFonts w:ascii="Cambria Math" w:hAnsi="Cambria Math"/>
              </w:rPr>
              <m:t>o</m:t>
            </m:r>
          </m:sub>
        </m:sSub>
      </m:oMath>
      <w:r>
        <w:t xml:space="preserve"> et </w:t>
      </w:r>
      <m:oMath>
        <m:sSub>
          <m:sSubPr>
            <m:ctrlPr>
              <w:rPr>
                <w:rFonts w:ascii="Cambria Math" w:hAnsi="Cambria Math"/>
                <w:i/>
              </w:rPr>
            </m:ctrlPr>
          </m:sSubPr>
          <m:e>
            <m:r>
              <w:rPr>
                <w:rFonts w:ascii="Cambria Math" w:hAnsi="Cambria Math"/>
              </w:rPr>
              <m:t>y</m:t>
            </m:r>
          </m:e>
          <m:sub>
            <m:r>
              <w:rPr>
                <w:rFonts w:ascii="Cambria Math" w:hAnsi="Cambria Math"/>
              </w:rPr>
              <m:t>o</m:t>
            </m:r>
          </m:sub>
        </m:sSub>
      </m:oMath>
      <w:r>
        <w:t xml:space="preserve">  les moyennes des déplacements sur </w:t>
      </w:r>
      <m:oMath>
        <m:r>
          <m:rPr>
            <m:sty m:val="bi"/>
          </m:rPr>
          <w:rPr>
            <w:rFonts w:ascii="Cambria Math" w:hAnsi="Cambria Math"/>
          </w:rPr>
          <m:t>X</m:t>
        </m:r>
      </m:oMath>
      <w:r>
        <w:t xml:space="preserve"> et</w:t>
      </w:r>
      <m:oMath>
        <m:r>
          <w:rPr>
            <w:rFonts w:ascii="Cambria Math" w:hAnsi="Cambria Math"/>
          </w:rPr>
          <m:t xml:space="preserve"> </m:t>
        </m:r>
        <m:r>
          <m:rPr>
            <m:sty m:val="bi"/>
          </m:rPr>
          <w:rPr>
            <w:rFonts w:ascii="Cambria Math" w:hAnsi="Cambria Math"/>
          </w:rPr>
          <m:t>Y</m:t>
        </m:r>
      </m:oMath>
      <w:r>
        <w:t xml:space="preserve">, qui donne le centre de l’orbite </w:t>
      </w:r>
      <m:oMath>
        <m:sSub>
          <m:sSubPr>
            <m:ctrlPr>
              <w:rPr>
                <w:rFonts w:ascii="Cambria Math" w:hAnsi="Cambria Math"/>
                <w:i/>
              </w:rPr>
            </m:ctrlPr>
          </m:sSubPr>
          <m:e>
            <m:r>
              <w:rPr>
                <w:rFonts w:ascii="Cambria Math" w:hAnsi="Cambria Math"/>
              </w:rPr>
              <m:t>O</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o</m:t>
            </m:r>
          </m:sub>
        </m:sSub>
        <m:r>
          <w:rPr>
            <w:rFonts w:ascii="Cambria Math" w:hAnsi="Cambria Math"/>
          </w:rPr>
          <m:t>)</m:t>
        </m:r>
      </m:oMath>
      <w:proofErr w:type="gramStart"/>
      <w:r>
        <w:t xml:space="preserve">; </w:t>
      </w:r>
      <w:proofErr w:type="gramEnd"/>
      <m:oMath>
        <m:d>
          <m:dPr>
            <m:begChr m:val="|"/>
            <m:endChr m:val="|"/>
            <m:ctrlPr>
              <w:rPr>
                <w:rFonts w:ascii="Cambria Math" w:hAnsi="Cambria Math"/>
                <w:i/>
              </w:rPr>
            </m:ctrlPr>
          </m:dPr>
          <m:e>
            <m:r>
              <w:rPr>
                <w:rFonts w:ascii="Cambria Math" w:hAnsi="Cambria Math"/>
              </w:rPr>
              <m:t>mx</m:t>
            </m:r>
          </m:e>
        </m:d>
      </m:oMath>
      <w:r>
        <w:t xml:space="preserve">, </w:t>
      </w:r>
      <m:oMath>
        <m:d>
          <m:dPr>
            <m:begChr m:val="|"/>
            <m:endChr m:val="|"/>
            <m:ctrlPr>
              <w:rPr>
                <w:rFonts w:ascii="Cambria Math" w:hAnsi="Cambria Math"/>
                <w:i/>
              </w:rPr>
            </m:ctrlPr>
          </m:dPr>
          <m:e>
            <m:r>
              <w:rPr>
                <w:rFonts w:ascii="Cambria Math" w:hAnsi="Cambria Math"/>
              </w:rPr>
              <m:t>my</m:t>
            </m:r>
          </m:e>
        </m:d>
      </m:oMath>
      <w:r>
        <w:t xml:space="preserve"> et</w:t>
      </w:r>
      <m:oMath>
        <m:r>
          <w:rPr>
            <w:rFonts w:ascii="Cambria Math" w:hAnsi="Cambria Math"/>
          </w:rPr>
          <m:t xml:space="preserve"> ϕ</m:t>
        </m:r>
        <m:d>
          <m:dPr>
            <m:ctrlPr>
              <w:rPr>
                <w:rFonts w:ascii="Cambria Math" w:hAnsi="Cambria Math"/>
                <w:i/>
              </w:rPr>
            </m:ctrlPr>
          </m:dPr>
          <m:e>
            <m:r>
              <w:rPr>
                <w:rFonts w:ascii="Cambria Math" w:hAnsi="Cambria Math"/>
              </w:rPr>
              <m:t>mx</m:t>
            </m:r>
          </m:e>
        </m:d>
      </m:oMath>
      <w:r>
        <w:t xml:space="preserve">, </w:t>
      </w:r>
      <m:oMath>
        <m:r>
          <w:rPr>
            <w:rFonts w:ascii="Cambria Math" w:hAnsi="Cambria Math"/>
          </w:rPr>
          <m:t>ϕ</m:t>
        </m:r>
        <m:d>
          <m:dPr>
            <m:ctrlPr>
              <w:rPr>
                <w:rFonts w:ascii="Cambria Math" w:hAnsi="Cambria Math"/>
                <w:i/>
              </w:rPr>
            </m:ctrlPr>
          </m:dPr>
          <m:e>
            <m:r>
              <w:rPr>
                <w:rFonts w:ascii="Cambria Math" w:hAnsi="Cambria Math"/>
              </w:rPr>
              <m:t>my</m:t>
            </m:r>
          </m:e>
        </m:d>
      </m:oMath>
      <w:r>
        <w:t xml:space="preserve">  les amplitudes et phases de la vibration synchrone ; </w:t>
      </w:r>
      <m:oMath>
        <m:r>
          <w:rPr>
            <w:rFonts w:ascii="Cambria Math" w:hAnsi="Cambria Math"/>
          </w:rPr>
          <m:t>ω</m:t>
        </m:r>
        <m:sSub>
          <m:sSubPr>
            <m:ctrlPr>
              <w:rPr>
                <w:rFonts w:ascii="Cambria Math" w:hAnsi="Cambria Math"/>
                <w:i/>
              </w:rPr>
            </m:ctrlPr>
          </m:sSubPr>
          <m:e>
            <m:r>
              <w:rPr>
                <w:rFonts w:ascii="Cambria Math" w:hAnsi="Cambria Math"/>
              </w:rPr>
              <m:t>t</m:t>
            </m:r>
          </m:e>
          <m:sub>
            <m:r>
              <w:rPr>
                <w:rFonts w:ascii="Cambria Math" w:hAnsi="Cambria Math"/>
              </w:rPr>
              <m:t>i</m:t>
            </m:r>
          </m:sub>
        </m:sSub>
      </m:oMath>
      <w:r>
        <w:t xml:space="preserve"> est l’angle de rotation propre du rotor et il permet de créer l’orbite. </w:t>
      </w:r>
    </w:p>
    <w:p w14:paraId="70E2D5FA" w14:textId="77777777" w:rsidR="00A64F15" w:rsidRDefault="00A64F15" w:rsidP="00A64F15">
      <w:pPr>
        <w:spacing w:line="360" w:lineRule="auto"/>
        <w:ind w:firstLine="708"/>
        <w:rPr>
          <w:b/>
        </w:rPr>
      </w:pPr>
      <w:r>
        <w:t>À la position initiale (</w:t>
      </w:r>
      <m:oMath>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=0</m:t>
        </m:r>
      </m:oMath>
      <w:r>
        <w:t xml:space="preserve">) de l’orbite synchrone, l’axe </w:t>
      </w:r>
      <m:oMath>
        <m:r>
          <m:rPr>
            <m:sty m:val="bi"/>
          </m:rPr>
          <w:rPr>
            <w:rFonts w:ascii="Cambria Math" w:hAnsi="Cambria Math"/>
          </w:rPr>
          <m:t>r</m:t>
        </m:r>
      </m:oMath>
      <w:r>
        <w:t xml:space="preserve"> du repère mobile passe par l’axe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r</m:t>
            </m:r>
          </m:sub>
        </m:sSub>
      </m:oMath>
      <w:r w:rsidRPr="00421E7C">
        <w:t xml:space="preserve">. Un angle </w:t>
      </w:r>
      <w:r>
        <w:rPr>
          <w:b/>
        </w:rPr>
        <w:t xml:space="preserve"> </w:t>
      </w:r>
      <m:oMath>
        <m:sSub>
          <m:sSubPr>
            <m:ctrlPr>
              <w:rPr>
                <w:rFonts w:ascii="Cambria Math" w:hAnsi="Cambria Math"/>
                <w:i/>
              </w:rPr>
            </m:ctrlPr>
          </m:sSubPr>
          <m:e>
            <m:r>
              <w:rPr>
                <w:rFonts w:ascii="Cambria Math" w:hAnsi="Cambria Math"/>
              </w:rPr>
              <m:t>θ</m:t>
            </m:r>
          </m:e>
          <m:sub>
            <m:r>
              <w:rPr>
                <w:rFonts w:ascii="Cambria Math" w:hAnsi="Cambria Math"/>
              </w:rPr>
              <m:t>0</m:t>
            </m:r>
          </m:sub>
        </m:sSub>
      </m:oMath>
      <w:r>
        <w:t xml:space="preserve"> entre l’axe </w:t>
      </w:r>
      <m:oMath>
        <m:r>
          <m:rPr>
            <m:sty m:val="bi"/>
          </m:rPr>
          <w:rPr>
            <w:rFonts w:ascii="Cambria Math" w:hAnsi="Cambria Math"/>
          </w:rPr>
          <m:t>r</m:t>
        </m:r>
      </m:oMath>
      <w:r>
        <w:t xml:space="preserve"> et le vecteur </w:t>
      </w:r>
      <m:oMath>
        <m:sSub>
          <m:sSubPr>
            <m:ctrlPr>
              <w:rPr>
                <w:rFonts w:ascii="Cambria Math" w:hAnsi="Cambria Math"/>
                <w:b/>
                <w:i/>
              </w:rPr>
            </m:ctrlPr>
          </m:sSubPr>
          <m:e>
            <m:r>
              <m:rPr>
                <m:sty m:val="bi"/>
              </m:rPr>
              <w:rPr>
                <w:rFonts w:ascii="Cambria Math" w:hAnsi="Cambria Math"/>
              </w:rPr>
              <m:t>O</m:t>
            </m:r>
          </m:e>
          <m:sub>
            <m:r>
              <m:rPr>
                <m:sty m:val="bi"/>
              </m:rPr>
              <w:rPr>
                <w:rFonts w:ascii="Cambria Math" w:hAnsi="Cambria Math"/>
              </w:rPr>
              <m:t>o</m:t>
            </m:r>
          </m:sub>
        </m:sSub>
        <m:sSub>
          <m:sSubPr>
            <m:ctrlPr>
              <w:rPr>
                <w:rFonts w:ascii="Cambria Math" w:hAnsi="Cambria Math"/>
                <w:b/>
                <w:i/>
              </w:rPr>
            </m:ctrlPr>
          </m:sSubPr>
          <m:e>
            <m:r>
              <m:rPr>
                <m:sty m:val="bi"/>
              </m:rPr>
              <w:rPr>
                <w:rFonts w:ascii="Cambria Math" w:hAnsi="Cambria Math"/>
              </w:rPr>
              <m:t>O</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0</m:t>
                </m:r>
              </m:sub>
            </m:sSub>
          </m:sub>
        </m:sSub>
      </m:oMath>
      <w:r>
        <w:t xml:space="preserve"> à la surface du rotor est calculé pour caractériser le vecteur </w:t>
      </w:r>
      <m:oMath>
        <m:sSub>
          <m:sSubPr>
            <m:ctrlPr>
              <w:rPr>
                <w:rFonts w:ascii="Cambria Math" w:hAnsi="Cambria Math"/>
                <w:b/>
                <w:i/>
              </w:rPr>
            </m:ctrlPr>
          </m:sSubPr>
          <m:e>
            <m:r>
              <m:rPr>
                <m:sty m:val="bi"/>
              </m:rPr>
              <w:rPr>
                <w:rFonts w:ascii="Cambria Math" w:hAnsi="Cambria Math"/>
              </w:rPr>
              <m:t>O</m:t>
            </m:r>
          </m:e>
          <m:sub>
            <m:r>
              <m:rPr>
                <m:sty m:val="bi"/>
              </m:rPr>
              <w:rPr>
                <w:rFonts w:ascii="Cambria Math" w:hAnsi="Cambria Math"/>
              </w:rPr>
              <m:t>o</m:t>
            </m:r>
          </m:sub>
        </m:sSub>
        <m:sSub>
          <m:sSubPr>
            <m:ctrlPr>
              <w:rPr>
                <w:rFonts w:ascii="Cambria Math" w:hAnsi="Cambria Math"/>
                <w:b/>
                <w:i/>
              </w:rPr>
            </m:ctrlPr>
          </m:sSubPr>
          <m:e>
            <m:r>
              <m:rPr>
                <m:sty m:val="bi"/>
              </m:rPr>
              <w:rPr>
                <w:rFonts w:ascii="Cambria Math" w:hAnsi="Cambria Math"/>
              </w:rPr>
              <m:t>O</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0</m:t>
                </m:r>
              </m:sub>
            </m:sSub>
          </m:sub>
        </m:sSub>
      </m:oMath>
      <w:r>
        <w:t xml:space="preserve"> en partant l’axe</w:t>
      </w:r>
      <m:oMath>
        <m:r>
          <w:rPr>
            <w:rFonts w:ascii="Cambria Math" w:hAnsi="Cambria Math"/>
          </w:rPr>
          <m:t xml:space="preserve"> </m:t>
        </m:r>
        <m:r>
          <m:rPr>
            <m:sty m:val="bi"/>
          </m:rPr>
          <w:rPr>
            <w:rFonts w:ascii="Cambria Math" w:hAnsi="Cambria Math"/>
          </w:rPr>
          <m:t>r</m:t>
        </m:r>
      </m:oMath>
      <w:r w:rsidRPr="00B35E51">
        <w:t>.</w:t>
      </w:r>
      <w:r>
        <w:rPr>
          <w:b/>
        </w:rPr>
        <w:t xml:space="preserve"> </w:t>
      </w:r>
    </w:p>
    <w:tbl>
      <w:tblPr>
        <w:tblStyle w:val="Grilledutableau"/>
        <w:tblpPr w:leftFromText="141" w:rightFromText="141" w:vertAnchor="text" w:horzAnchor="margin" w:tblpY="1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A64F15" w:rsidRPr="002E2B92" w14:paraId="3A2631A5" w14:textId="77777777" w:rsidTr="004634BE">
        <w:trPr>
          <w:trHeight w:val="635"/>
          <w:tblHeader/>
        </w:trPr>
        <w:tc>
          <w:tcPr>
            <w:tcW w:w="7943" w:type="dxa"/>
            <w:vAlign w:val="center"/>
          </w:tcPr>
          <w:p w14:paraId="4937D686" w14:textId="77777777" w:rsidR="00A64F15" w:rsidRPr="00E37D96" w:rsidRDefault="00730F42" w:rsidP="004634BE">
            <w:pPr>
              <w:spacing w:before="120" w:after="120" w:line="360" w:lineRule="auto"/>
            </w:pPr>
            <m:oMathPara>
              <m:oMathParaPr>
                <m:jc m:val="center"/>
              </m:oMathParaPr>
              <m:oMath>
                <m:sSub>
                  <m:sSubPr>
                    <m:ctrlPr>
                      <w:rPr>
                        <w:rFonts w:ascii="Cambria Math" w:hAnsi="Cambria Math"/>
                        <w:i/>
                      </w:rPr>
                    </m:ctrlPr>
                  </m:sSubPr>
                  <m:e>
                    <m:r>
                      <w:rPr>
                        <w:rFonts w:ascii="Cambria Math" w:hAnsi="Cambria Math"/>
                      </w:rPr>
                      <m:t>θ</m:t>
                    </m:r>
                  </m:e>
                  <m:sub>
                    <m:r>
                      <w:rPr>
                        <w:rFonts w:ascii="Cambria Math" w:hAnsi="Cambria Math"/>
                      </w:rPr>
                      <m:t>0</m:t>
                    </m:r>
                  </m:sub>
                </m:sSub>
                <m:r>
                  <w:rPr>
                    <w:rFonts w:ascii="Cambria Math" w:hAnsi="Cambria Math"/>
                  </w:rPr>
                  <m:t>=Atan</m:t>
                </m:r>
                <m:d>
                  <m:dPr>
                    <m:ctrlPr>
                      <w:rPr>
                        <w:rFonts w:ascii="Cambria Math" w:hAnsi="Cambria Math"/>
                        <w:i/>
                      </w:rPr>
                    </m:ctrlPr>
                  </m:dPr>
                  <m:e>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r</m:t>
                            </m:r>
                          </m:e>
                          <m:sub>
                            <m:r>
                              <w:rPr>
                                <w:rFonts w:ascii="Cambria Math" w:hAnsi="Cambria Math"/>
                              </w:rPr>
                              <m:t>0</m:t>
                            </m:r>
                          </m:sub>
                        </m:sSub>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o</m:t>
                        </m:r>
                      </m:sub>
                    </m:sSub>
                    <m:r>
                      <w:rPr>
                        <w:rFonts w:ascii="Cambria Math" w:hAnsi="Cambria Math"/>
                      </w:rPr>
                      <m:t xml:space="preserve">, </m:t>
                    </m:r>
                    <m:sSub>
                      <m:sSubPr>
                        <m:ctrlPr>
                          <w:rPr>
                            <w:rFonts w:ascii="Cambria Math" w:hAnsi="Cambria Math"/>
                            <w:i/>
                          </w:rPr>
                        </m:ctrlPr>
                      </m:sSubPr>
                      <m:e>
                        <m:r>
                          <w:rPr>
                            <w:rFonts w:ascii="Cambria Math" w:hAnsi="Cambria Math"/>
                          </w:rPr>
                          <m:t>x</m:t>
                        </m:r>
                      </m:e>
                      <m:sub>
                        <m:sSub>
                          <m:sSubPr>
                            <m:ctrlPr>
                              <w:rPr>
                                <w:rFonts w:ascii="Cambria Math" w:hAnsi="Cambria Math"/>
                                <w:i/>
                              </w:rPr>
                            </m:ctrlPr>
                          </m:sSubPr>
                          <m:e>
                            <m:r>
                              <w:rPr>
                                <w:rFonts w:ascii="Cambria Math" w:hAnsi="Cambria Math"/>
                              </w:rPr>
                              <m:t>r</m:t>
                            </m:r>
                          </m:e>
                          <m:sub>
                            <m:r>
                              <w:rPr>
                                <w:rFonts w:ascii="Cambria Math" w:hAnsi="Cambria Math"/>
                              </w:rPr>
                              <m:t>0</m:t>
                            </m:r>
                          </m:sub>
                        </m:sSub>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o</m:t>
                        </m:r>
                      </m:sub>
                    </m:sSub>
                  </m:e>
                </m:d>
              </m:oMath>
            </m:oMathPara>
          </w:p>
        </w:tc>
        <w:tc>
          <w:tcPr>
            <w:tcW w:w="1096" w:type="dxa"/>
            <w:vAlign w:val="center"/>
          </w:tcPr>
          <w:p w14:paraId="7E2DB282" w14:textId="77777777" w:rsidR="00A64F15" w:rsidRPr="00E37D96" w:rsidRDefault="00A64F15" w:rsidP="00A64F15">
            <w:pPr>
              <w:pStyle w:val="Paragraphedeliste"/>
              <w:numPr>
                <w:ilvl w:val="0"/>
                <w:numId w:val="18"/>
              </w:numPr>
              <w:overflowPunct/>
              <w:autoSpaceDE/>
              <w:autoSpaceDN/>
              <w:adjustRightInd/>
              <w:spacing w:before="120" w:after="120" w:line="360" w:lineRule="auto"/>
              <w:jc w:val="both"/>
              <w:textAlignment w:val="auto"/>
              <w:rPr>
                <w:rFonts w:eastAsiaTheme="minorHAnsi"/>
              </w:rPr>
            </w:pPr>
            <w:r w:rsidRPr="00E37D96">
              <w:rPr>
                <w:rFonts w:eastAsiaTheme="minorHAnsi"/>
              </w:rPr>
              <w:t xml:space="preserve"> </w:t>
            </w:r>
          </w:p>
        </w:tc>
      </w:tr>
    </w:tbl>
    <w:p w14:paraId="664B49B3" w14:textId="345FA36E" w:rsidR="00A64F15" w:rsidRDefault="00A64F15" w:rsidP="00A64F15">
      <w:pPr>
        <w:spacing w:line="360" w:lineRule="auto"/>
        <w:ind w:firstLine="708"/>
      </w:pPr>
      <w:r w:rsidRPr="0095310A">
        <w:t>Le fait de la vibration synchrone</w:t>
      </w:r>
      <w:r>
        <w:t xml:space="preserve"> autour du centre de l’orbite</w:t>
      </w:r>
      <m:oMath>
        <m:sSub>
          <m:sSubPr>
            <m:ctrlPr>
              <w:rPr>
                <w:rFonts w:ascii="Cambria Math" w:hAnsi="Cambria Math"/>
                <w:i/>
              </w:rPr>
            </m:ctrlPr>
          </m:sSubPr>
          <m:e>
            <m:r>
              <w:rPr>
                <w:rFonts w:ascii="Cambria Math" w:hAnsi="Cambria Math"/>
              </w:rPr>
              <m:t xml:space="preserve"> O</m:t>
            </m:r>
          </m:e>
          <m:sub>
            <m:r>
              <w:rPr>
                <w:rFonts w:ascii="Cambria Math" w:hAnsi="Cambria Math"/>
              </w:rPr>
              <m:t>o</m:t>
            </m:r>
          </m:sub>
        </m:sSub>
      </m:oMath>
      <w:r w:rsidRPr="0095310A">
        <w:t>, les points à la surface</w:t>
      </w:r>
      <w:r>
        <w:t xml:space="preserve"> du rotor vont se déplacer de la même manière par rapport au</w:t>
      </w:r>
      <m:oMath>
        <m:sSub>
          <m:sSubPr>
            <m:ctrlPr>
              <w:rPr>
                <w:rFonts w:ascii="Cambria Math" w:hAnsi="Cambria Math"/>
                <w:i/>
              </w:rPr>
            </m:ctrlPr>
          </m:sSubPr>
          <m:e>
            <m:r>
              <w:rPr>
                <w:rFonts w:ascii="Cambria Math" w:hAnsi="Cambria Math"/>
              </w:rPr>
              <m:t xml:space="preserve"> O</m:t>
            </m:r>
          </m:e>
          <m:sub>
            <m:r>
              <w:rPr>
                <w:rFonts w:ascii="Cambria Math" w:hAnsi="Cambria Math"/>
              </w:rPr>
              <m:t>o</m:t>
            </m:r>
          </m:sub>
        </m:sSub>
      </m:oMath>
      <w:r>
        <w:t xml:space="preserve">. Ainsi, à la position </w:t>
      </w:r>
      <m:oMath>
        <m:sSub>
          <m:sSubPr>
            <m:ctrlPr>
              <w:rPr>
                <w:rFonts w:ascii="Cambria Math" w:hAnsi="Cambria Math"/>
                <w:i/>
              </w:rPr>
            </m:ctrlPr>
          </m:sSubPr>
          <m:e>
            <m:r>
              <w:rPr>
                <w:rFonts w:ascii="Cambria Math" w:hAnsi="Cambria Math"/>
              </w:rPr>
              <m:t>O</m:t>
            </m:r>
          </m:e>
          <m:sub>
            <m:sSub>
              <m:sSubPr>
                <m:ctrlPr>
                  <w:rPr>
                    <w:rFonts w:ascii="Cambria Math" w:hAnsi="Cambria Math"/>
                    <w:i/>
                  </w:rPr>
                </m:ctrlPr>
              </m:sSubPr>
              <m:e>
                <m:r>
                  <w:rPr>
                    <w:rFonts w:ascii="Cambria Math" w:hAnsi="Cambria Math"/>
                  </w:rPr>
                  <m:t>r</m:t>
                </m:r>
              </m:e>
              <m:sub>
                <m:r>
                  <w:rPr>
                    <w:rFonts w:ascii="Cambria Math" w:hAnsi="Cambria Math"/>
                  </w:rPr>
                  <m:t>PH</m:t>
                </m:r>
              </m:sub>
            </m:sSub>
          </m:sub>
        </m:sSub>
      </m:oMath>
      <w:r>
        <w:t xml:space="preserve"> sur l’orbite où l’épaisseur du film est le minimum (autrement dit, le module </w:t>
      </w:r>
      <m:oMath>
        <m:d>
          <m:dPr>
            <m:begChr m:val="|"/>
            <m:endChr m:val="|"/>
            <m:ctrlPr>
              <w:rPr>
                <w:rFonts w:ascii="Cambria Math" w:hAnsi="Cambria Math"/>
                <w:i/>
              </w:rPr>
            </m:ctrlPr>
          </m:dPr>
          <m:e>
            <m:sSub>
              <m:sSubPr>
                <m:ctrlPr>
                  <w:rPr>
                    <w:rFonts w:ascii="Cambria Math" w:hAnsi="Cambria Math"/>
                    <w:b/>
                    <w:i/>
                  </w:rPr>
                </m:ctrlPr>
              </m:sSubPr>
              <m:e>
                <m:r>
                  <m:rPr>
                    <m:sty m:val="bi"/>
                  </m:rPr>
                  <w:rPr>
                    <w:rFonts w:ascii="Cambria Math" w:hAnsi="Cambria Math"/>
                  </w:rPr>
                  <m:t>O</m:t>
                </m:r>
              </m:e>
              <m:sub>
                <m:r>
                  <m:rPr>
                    <m:sty m:val="bi"/>
                  </m:rPr>
                  <w:rPr>
                    <w:rFonts w:ascii="Cambria Math" w:hAnsi="Cambria Math"/>
                  </w:rPr>
                  <m:t>c</m:t>
                </m:r>
              </m:sub>
            </m:sSub>
            <m:sSub>
              <m:sSubPr>
                <m:ctrlPr>
                  <w:rPr>
                    <w:rFonts w:ascii="Cambria Math" w:hAnsi="Cambria Math"/>
                    <w:b/>
                    <w:i/>
                  </w:rPr>
                </m:ctrlPr>
              </m:sSubPr>
              <m:e>
                <m:r>
                  <m:rPr>
                    <m:sty m:val="bi"/>
                  </m:rPr>
                  <w:rPr>
                    <w:rFonts w:ascii="Cambria Math" w:hAnsi="Cambria Math"/>
                  </w:rPr>
                  <m:t>O</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PH</m:t>
                    </m:r>
                  </m:sub>
                </m:sSub>
              </m:sub>
            </m:sSub>
          </m:e>
        </m:d>
      </m:oMath>
      <w:r>
        <w:t xml:space="preserve"> est le maximum), l’angle entre </w:t>
      </w:r>
      <w:r>
        <w:lastRenderedPageBreak/>
        <w:t xml:space="preserve">l’axe </w:t>
      </w:r>
      <m:oMath>
        <m:r>
          <m:rPr>
            <m:sty m:val="bi"/>
          </m:rPr>
          <w:rPr>
            <w:rFonts w:ascii="Cambria Math" w:hAnsi="Cambria Math"/>
          </w:rPr>
          <m:t>r</m:t>
        </m:r>
      </m:oMath>
      <w:r w:rsidRPr="0095310A">
        <w:t xml:space="preserve"> </w:t>
      </w:r>
      <w:r>
        <w:t xml:space="preserve">et le vecteur </w:t>
      </w:r>
      <m:oMath>
        <m:sSub>
          <m:sSubPr>
            <m:ctrlPr>
              <w:rPr>
                <w:rFonts w:ascii="Cambria Math" w:hAnsi="Cambria Math"/>
                <w:b/>
                <w:i/>
              </w:rPr>
            </m:ctrlPr>
          </m:sSubPr>
          <m:e>
            <m:r>
              <m:rPr>
                <m:sty m:val="bi"/>
              </m:rPr>
              <w:rPr>
                <w:rFonts w:ascii="Cambria Math" w:hAnsi="Cambria Math"/>
              </w:rPr>
              <m:t>O</m:t>
            </m:r>
          </m:e>
          <m:sub>
            <m:r>
              <m:rPr>
                <m:sty m:val="bi"/>
              </m:rPr>
              <w:rPr>
                <w:rFonts w:ascii="Cambria Math" w:hAnsi="Cambria Math"/>
              </w:rPr>
              <m:t>o</m:t>
            </m:r>
          </m:sub>
        </m:sSub>
        <m:sSub>
          <m:sSubPr>
            <m:ctrlPr>
              <w:rPr>
                <w:rFonts w:ascii="Cambria Math" w:hAnsi="Cambria Math"/>
                <w:b/>
                <w:i/>
              </w:rPr>
            </m:ctrlPr>
          </m:sSubPr>
          <m:e>
            <m:r>
              <m:rPr>
                <m:sty m:val="bi"/>
              </m:rPr>
              <w:rPr>
                <w:rFonts w:ascii="Cambria Math" w:hAnsi="Cambria Math"/>
              </w:rPr>
              <m:t>O</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PH</m:t>
                </m:r>
              </m:sub>
            </m:sSub>
          </m:sub>
        </m:sSub>
      </m:oMath>
      <w:r>
        <w:t xml:space="preserve"> est encore</w:t>
      </w:r>
      <m:oMath>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0</m:t>
            </m:r>
          </m:sub>
        </m:sSub>
      </m:oMath>
      <w:r>
        <w:t xml:space="preserve">.   La phase du point haut </w:t>
      </w:r>
      <m:oMath>
        <m:sSub>
          <m:sSubPr>
            <m:ctrlPr>
              <w:rPr>
                <w:rFonts w:ascii="Cambria Math" w:hAnsi="Cambria Math"/>
                <w:i/>
              </w:rPr>
            </m:ctrlPr>
          </m:sSubPr>
          <m:e>
            <m:r>
              <w:rPr>
                <w:rFonts w:ascii="Cambria Math" w:hAnsi="Cambria Math"/>
              </w:rPr>
              <m:t>θ</m:t>
            </m:r>
          </m:e>
          <m:sub>
            <m:r>
              <w:rPr>
                <w:rFonts w:ascii="Cambria Math" w:hAnsi="Cambria Math"/>
              </w:rPr>
              <m:t>PH</m:t>
            </m:r>
          </m:sub>
        </m:sSub>
      </m:oMath>
      <w:r>
        <w:t xml:space="preserve"> est définie par la rotation du vecteur </w:t>
      </w:r>
      <m:oMath>
        <m:sSub>
          <m:sSubPr>
            <m:ctrlPr>
              <w:rPr>
                <w:rFonts w:ascii="Cambria Math" w:hAnsi="Cambria Math"/>
                <w:b/>
                <w:i/>
              </w:rPr>
            </m:ctrlPr>
          </m:sSubPr>
          <m:e>
            <m:r>
              <m:rPr>
                <m:sty m:val="bi"/>
              </m:rPr>
              <w:rPr>
                <w:rFonts w:ascii="Cambria Math" w:hAnsi="Cambria Math"/>
              </w:rPr>
              <m:t>O</m:t>
            </m:r>
          </m:e>
          <m:sub>
            <m:r>
              <m:rPr>
                <m:sty m:val="bi"/>
              </m:rPr>
              <w:rPr>
                <w:rFonts w:ascii="Cambria Math" w:hAnsi="Cambria Math"/>
              </w:rPr>
              <m:t>c</m:t>
            </m:r>
          </m:sub>
        </m:sSub>
        <m:sSub>
          <m:sSubPr>
            <m:ctrlPr>
              <w:rPr>
                <w:rFonts w:ascii="Cambria Math" w:hAnsi="Cambria Math"/>
                <w:b/>
                <w:i/>
              </w:rPr>
            </m:ctrlPr>
          </m:sSubPr>
          <m:e>
            <m:r>
              <m:rPr>
                <m:sty m:val="bi"/>
              </m:rPr>
              <w:rPr>
                <w:rFonts w:ascii="Cambria Math" w:hAnsi="Cambria Math"/>
              </w:rPr>
              <m:t>O</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PH</m:t>
                </m:r>
              </m:sub>
            </m:sSub>
          </m:sub>
        </m:sSub>
      </m:oMath>
      <w:r>
        <w:t xml:space="preserve"> en partant l’axe</w:t>
      </w:r>
      <m:oMath>
        <m:r>
          <w:rPr>
            <w:rFonts w:ascii="Cambria Math" w:hAnsi="Cambria Math"/>
          </w:rPr>
          <m:t xml:space="preserve"> </m:t>
        </m:r>
        <m:r>
          <m:rPr>
            <m:sty m:val="bi"/>
          </m:rPr>
          <w:rPr>
            <w:rFonts w:ascii="Cambria Math" w:hAnsi="Cambria Math"/>
          </w:rPr>
          <m:t>r</m:t>
        </m:r>
      </m:oMath>
      <w:r>
        <w:t xml:space="preserve">.  Elle peut être exprimée en </w:t>
      </w:r>
      <w:r>
        <w:fldChar w:fldCharType="begin"/>
      </w:r>
      <w:r>
        <w:instrText xml:space="preserve"> REF _Ref525656363 \r \h  \* MERGEFORMAT </w:instrText>
      </w:r>
      <w:r>
        <w:fldChar w:fldCharType="separate"/>
      </w:r>
      <w:r w:rsidR="00D07291">
        <w:t>Eq.8</w:t>
      </w:r>
      <w:r>
        <w:fldChar w:fldCharType="end"/>
      </w:r>
      <w:r>
        <w:t>.</w:t>
      </w:r>
    </w:p>
    <w:tbl>
      <w:tblPr>
        <w:tblStyle w:val="Grilledutableau"/>
        <w:tblpPr w:leftFromText="141" w:rightFromText="141" w:vertAnchor="text" w:horzAnchor="margin" w:tblpY="1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A64F15" w:rsidRPr="002E2B92" w14:paraId="6649E121" w14:textId="77777777" w:rsidTr="004634BE">
        <w:trPr>
          <w:trHeight w:val="635"/>
          <w:tblHeader/>
        </w:trPr>
        <w:tc>
          <w:tcPr>
            <w:tcW w:w="7943" w:type="dxa"/>
            <w:vAlign w:val="center"/>
          </w:tcPr>
          <w:p w14:paraId="71575228" w14:textId="77777777" w:rsidR="00A64F15" w:rsidRPr="00E4042F" w:rsidRDefault="00730F42" w:rsidP="004634BE">
            <w:pPr>
              <w:spacing w:before="120" w:after="120" w:line="360" w:lineRule="auto"/>
              <w:jc w:val="left"/>
            </w:pPr>
            <m:oMathPara>
              <m:oMath>
                <m:sSub>
                  <m:sSubPr>
                    <m:ctrlPr>
                      <w:rPr>
                        <w:rFonts w:ascii="Cambria Math" w:hAnsi="Cambria Math"/>
                        <w:i/>
                      </w:rPr>
                    </m:ctrlPr>
                  </m:sSubPr>
                  <m:e>
                    <m:r>
                      <w:rPr>
                        <w:rFonts w:ascii="Cambria Math" w:hAnsi="Cambria Math"/>
                      </w:rPr>
                      <m:t>θ</m:t>
                    </m:r>
                  </m:e>
                  <m:sub>
                    <m:r>
                      <w:rPr>
                        <w:rFonts w:ascii="Cambria Math" w:hAnsi="Cambria Math"/>
                      </w:rPr>
                      <m:t>PH</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0</m:t>
                    </m:r>
                  </m:sub>
                </m:sSub>
                <m:r>
                  <w:rPr>
                    <w:rFonts w:ascii="Cambria Math" w:hAnsi="Cambria Math"/>
                  </w:rPr>
                  <m:t>-α+</m:t>
                </m:r>
                <m:sSub>
                  <m:sSubPr>
                    <m:ctrlPr>
                      <w:rPr>
                        <w:rFonts w:ascii="Cambria Math" w:hAnsi="Cambria Math"/>
                        <w:i/>
                      </w:rPr>
                    </m:ctrlPr>
                  </m:sSubPr>
                  <m:e>
                    <m:r>
                      <w:rPr>
                        <w:rFonts w:ascii="Cambria Math" w:hAnsi="Cambria Math"/>
                      </w:rPr>
                      <m:t>θ</m:t>
                    </m:r>
                  </m:e>
                  <m:sub>
                    <m:sSub>
                      <m:sSubPr>
                        <m:ctrlPr>
                          <w:rPr>
                            <w:rFonts w:ascii="Cambria Math" w:hAnsi="Cambria Math"/>
                            <w:i/>
                          </w:rPr>
                        </m:ctrlPr>
                      </m:sSubPr>
                      <m:e>
                        <m:r>
                          <w:rPr>
                            <w:rFonts w:ascii="Cambria Math" w:hAnsi="Cambria Math"/>
                          </w:rPr>
                          <m:t>h</m:t>
                        </m:r>
                      </m:e>
                      <m:sub>
                        <m:r>
                          <w:rPr>
                            <w:rFonts w:ascii="Cambria Math" w:hAnsi="Cambria Math"/>
                          </w:rPr>
                          <m:t>min</m:t>
                        </m:r>
                      </m:sub>
                    </m:sSub>
                  </m:sub>
                </m:sSub>
                <m:r>
                  <m:rPr>
                    <m:sty m:val="p"/>
                  </m:rPr>
                  <w:br/>
                </m:r>
              </m:oMath>
            </m:oMathPara>
            <w:r w:rsidR="00A64F15">
              <w:t>Avec</w:t>
            </w:r>
            <w:r w:rsidR="00A64F15">
              <w:br/>
            </w:r>
            <m:oMath>
              <m:r>
                <w:rPr>
                  <w:rFonts w:ascii="Cambria Math" w:hAnsi="Cambria Math"/>
                </w:rPr>
                <m:t>α=Atan2</m:t>
              </m:r>
              <m:d>
                <m:dPr>
                  <m:ctrlPr>
                    <w:rPr>
                      <w:rFonts w:ascii="Cambria Math" w:hAnsi="Cambria Math"/>
                      <w:i/>
                    </w:rPr>
                  </m:ctrlPr>
                </m:dPr>
                <m:e>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r</m:t>
                          </m:r>
                        </m:e>
                        <m:sub>
                          <m:r>
                            <w:rPr>
                              <w:rFonts w:ascii="Cambria Math" w:hAnsi="Cambria Math"/>
                            </w:rPr>
                            <m:t>HP</m:t>
                          </m:r>
                        </m:sub>
                      </m:sSub>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o</m:t>
                      </m:r>
                    </m:sub>
                  </m:sSub>
                  <m:r>
                    <w:rPr>
                      <w:rFonts w:ascii="Cambria Math" w:hAnsi="Cambria Math"/>
                    </w:rPr>
                    <m:t xml:space="preserve">, </m:t>
                  </m:r>
                  <m:sSub>
                    <m:sSubPr>
                      <m:ctrlPr>
                        <w:rPr>
                          <w:rFonts w:ascii="Cambria Math" w:hAnsi="Cambria Math"/>
                          <w:i/>
                        </w:rPr>
                      </m:ctrlPr>
                    </m:sSubPr>
                    <m:e>
                      <m:r>
                        <w:rPr>
                          <w:rFonts w:ascii="Cambria Math" w:hAnsi="Cambria Math"/>
                        </w:rPr>
                        <m:t>x</m:t>
                      </m:r>
                    </m:e>
                    <m:sub>
                      <m:sSub>
                        <m:sSubPr>
                          <m:ctrlPr>
                            <w:rPr>
                              <w:rFonts w:ascii="Cambria Math" w:hAnsi="Cambria Math"/>
                              <w:i/>
                            </w:rPr>
                          </m:ctrlPr>
                        </m:sSubPr>
                        <m:e>
                          <m:r>
                            <w:rPr>
                              <w:rFonts w:ascii="Cambria Math" w:hAnsi="Cambria Math"/>
                            </w:rPr>
                            <m:t>r</m:t>
                          </m:r>
                        </m:e>
                        <m:sub>
                          <m:r>
                            <w:rPr>
                              <w:rFonts w:ascii="Cambria Math" w:hAnsi="Cambria Math"/>
                            </w:rPr>
                            <m:t>PH</m:t>
                          </m:r>
                        </m:sub>
                      </m:sSub>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o</m:t>
                      </m:r>
                    </m:sub>
                  </m:sSub>
                </m:e>
              </m:d>
              <m:r>
                <w:rPr>
                  <w:rFonts w:ascii="Cambria Math" w:hAnsi="Cambria Math"/>
                </w:rPr>
                <m:t> </m:t>
              </m:r>
            </m:oMath>
            <w:r w:rsidR="00A64F15">
              <w:t xml:space="preserve">; </w:t>
            </w:r>
            <m:oMath>
              <m:r>
                <w:rPr>
                  <w:rFonts w:ascii="Cambria Math" w:hAnsi="Cambria Math"/>
                </w:rPr>
                <m:t xml:space="preserve"> </m:t>
              </m:r>
              <m:sSub>
                <m:sSubPr>
                  <m:ctrlPr>
                    <w:rPr>
                      <w:rFonts w:ascii="Cambria Math" w:hAnsi="Cambria Math"/>
                      <w:i/>
                    </w:rPr>
                  </m:ctrlPr>
                </m:sSubPr>
                <m:e>
                  <m:r>
                    <w:rPr>
                      <w:rFonts w:ascii="Cambria Math" w:hAnsi="Cambria Math"/>
                    </w:rPr>
                    <m:t>θ</m:t>
                  </m:r>
                </m:e>
                <m:sub>
                  <m:sSub>
                    <m:sSubPr>
                      <m:ctrlPr>
                        <w:rPr>
                          <w:rFonts w:ascii="Cambria Math" w:hAnsi="Cambria Math"/>
                          <w:i/>
                        </w:rPr>
                      </m:ctrlPr>
                    </m:sSubPr>
                    <m:e>
                      <m:r>
                        <w:rPr>
                          <w:rFonts w:ascii="Cambria Math" w:hAnsi="Cambria Math"/>
                        </w:rPr>
                        <m:t>h</m:t>
                      </m:r>
                    </m:e>
                    <m:sub>
                      <m:r>
                        <w:rPr>
                          <w:rFonts w:ascii="Cambria Math" w:hAnsi="Cambria Math"/>
                        </w:rPr>
                        <m:t>min</m:t>
                      </m:r>
                    </m:sub>
                  </m:sSub>
                </m:sub>
              </m:sSub>
              <m:r>
                <w:rPr>
                  <w:rFonts w:ascii="Cambria Math" w:hAnsi="Cambria Math"/>
                </w:rPr>
                <m:t>=Atan2</m:t>
              </m:r>
              <m:d>
                <m:dPr>
                  <m:ctrlPr>
                    <w:rPr>
                      <w:rFonts w:ascii="Cambria Math" w:hAnsi="Cambria Math"/>
                      <w:i/>
                    </w:rPr>
                  </m:ctrlPr>
                </m:dPr>
                <m:e>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r</m:t>
                          </m:r>
                        </m:e>
                        <m:sub>
                          <m:r>
                            <w:rPr>
                              <w:rFonts w:ascii="Cambria Math" w:hAnsi="Cambria Math"/>
                            </w:rPr>
                            <m:t>PH</m:t>
                          </m:r>
                        </m:sub>
                      </m:sSub>
                    </m:sub>
                  </m:sSub>
                  <m:r>
                    <w:rPr>
                      <w:rFonts w:ascii="Cambria Math" w:hAnsi="Cambria Math"/>
                    </w:rPr>
                    <m:t xml:space="preserve">, </m:t>
                  </m:r>
                  <m:sSub>
                    <m:sSubPr>
                      <m:ctrlPr>
                        <w:rPr>
                          <w:rFonts w:ascii="Cambria Math" w:hAnsi="Cambria Math"/>
                          <w:i/>
                        </w:rPr>
                      </m:ctrlPr>
                    </m:sSubPr>
                    <m:e>
                      <m:r>
                        <w:rPr>
                          <w:rFonts w:ascii="Cambria Math" w:hAnsi="Cambria Math"/>
                        </w:rPr>
                        <m:t>x</m:t>
                      </m:r>
                    </m:e>
                    <m:sub>
                      <m:sSub>
                        <m:sSubPr>
                          <m:ctrlPr>
                            <w:rPr>
                              <w:rFonts w:ascii="Cambria Math" w:hAnsi="Cambria Math"/>
                              <w:i/>
                            </w:rPr>
                          </m:ctrlPr>
                        </m:sSubPr>
                        <m:e>
                          <m:r>
                            <w:rPr>
                              <w:rFonts w:ascii="Cambria Math" w:hAnsi="Cambria Math"/>
                            </w:rPr>
                            <m:t>r</m:t>
                          </m:r>
                        </m:e>
                        <m:sub>
                          <m:r>
                            <w:rPr>
                              <w:rFonts w:ascii="Cambria Math" w:hAnsi="Cambria Math"/>
                            </w:rPr>
                            <m:t>PH</m:t>
                          </m:r>
                        </m:sub>
                      </m:sSub>
                    </m:sub>
                  </m:sSub>
                </m:e>
              </m:d>
            </m:oMath>
          </w:p>
        </w:tc>
        <w:tc>
          <w:tcPr>
            <w:tcW w:w="1096" w:type="dxa"/>
            <w:vAlign w:val="center"/>
          </w:tcPr>
          <w:p w14:paraId="3DF7CB95" w14:textId="77777777" w:rsidR="00A64F15" w:rsidRPr="00E37D96" w:rsidRDefault="00A64F15" w:rsidP="00A64F15">
            <w:pPr>
              <w:pStyle w:val="Paragraphedeliste"/>
              <w:numPr>
                <w:ilvl w:val="0"/>
                <w:numId w:val="18"/>
              </w:numPr>
              <w:overflowPunct/>
              <w:autoSpaceDE/>
              <w:autoSpaceDN/>
              <w:adjustRightInd/>
              <w:spacing w:before="120" w:after="120" w:line="360" w:lineRule="auto"/>
              <w:jc w:val="both"/>
              <w:textAlignment w:val="auto"/>
              <w:rPr>
                <w:rFonts w:eastAsiaTheme="minorHAnsi"/>
              </w:rPr>
            </w:pPr>
            <w:bookmarkStart w:id="1049" w:name="_Ref525656363"/>
            <w:r w:rsidRPr="00E37D96">
              <w:rPr>
                <w:rFonts w:eastAsiaTheme="minorHAnsi"/>
              </w:rPr>
              <w:t xml:space="preserve"> </w:t>
            </w:r>
            <w:bookmarkEnd w:id="1049"/>
          </w:p>
        </w:tc>
      </w:tr>
    </w:tbl>
    <w:p w14:paraId="3B4E8C33" w14:textId="77777777" w:rsidR="00A64F15" w:rsidRDefault="00A64F15" w:rsidP="00A64F15">
      <w:pPr>
        <w:spacing w:line="360" w:lineRule="auto"/>
      </w:pPr>
      <w:r>
        <w:t xml:space="preserve">Il faut savoir la phase </w:t>
      </w:r>
      <m:oMath>
        <m:sSub>
          <m:sSubPr>
            <m:ctrlPr>
              <w:rPr>
                <w:rFonts w:ascii="Cambria Math" w:hAnsi="Cambria Math"/>
                <w:i/>
              </w:rPr>
            </m:ctrlPr>
          </m:sSubPr>
          <m:e>
            <m:r>
              <w:rPr>
                <w:rFonts w:ascii="Cambria Math" w:hAnsi="Cambria Math"/>
              </w:rPr>
              <m:t>θ</m:t>
            </m:r>
          </m:e>
          <m:sub>
            <m:r>
              <w:rPr>
                <w:rFonts w:ascii="Cambria Math" w:hAnsi="Cambria Math"/>
              </w:rPr>
              <m:t>PH</m:t>
            </m:r>
          </m:sub>
        </m:sSub>
      </m:oMath>
      <w:r>
        <w:t xml:space="preserve"> est définie entre</w:t>
      </w:r>
      <m:oMath>
        <m:r>
          <w:rPr>
            <w:rFonts w:ascii="Cambria Math" w:hAnsi="Cambria Math"/>
          </w:rPr>
          <m:t xml:space="preserve"> </m:t>
        </m:r>
        <m:d>
          <m:dPr>
            <m:begChr m:val="["/>
            <m:ctrlPr>
              <w:rPr>
                <w:rFonts w:ascii="Cambria Math" w:hAnsi="Cambria Math"/>
                <w:i/>
              </w:rPr>
            </m:ctrlPr>
          </m:dPr>
          <m:e>
            <m:r>
              <w:rPr>
                <w:rFonts w:ascii="Cambria Math" w:hAnsi="Cambria Math"/>
              </w:rPr>
              <m:t>0, 2</m:t>
            </m:r>
            <m:r>
              <m:rPr>
                <m:sty m:val="p"/>
              </m:rPr>
              <w:rPr>
                <w:rFonts w:ascii="Cambria Math" w:hAnsi="Cambria Math"/>
              </w:rPr>
              <m:t>π</m:t>
            </m:r>
          </m:e>
        </m:d>
      </m:oMath>
      <w:r>
        <w:t xml:space="preserve">. </w:t>
      </w:r>
      <w:r w:rsidRPr="006D400F">
        <w:t xml:space="preserve">Si ce n'est pas le cas, des multiples de </w:t>
      </w:r>
      <m:oMath>
        <m:r>
          <w:rPr>
            <w:rFonts w:ascii="Cambria Math" w:hAnsi="Cambria Math"/>
          </w:rPr>
          <m:t>2π</m:t>
        </m:r>
      </m:oMath>
      <w:r w:rsidRPr="006D400F">
        <w:t xml:space="preserve"> sont ajoutés ou soustraits pour s'assurer qu'ils se situent à l'intéri</w:t>
      </w:r>
      <w:proofErr w:type="spellStart"/>
      <w:r w:rsidRPr="006D400F">
        <w:t>eur</w:t>
      </w:r>
      <w:proofErr w:type="spellEnd"/>
      <w:r w:rsidRPr="006D400F">
        <w:t xml:space="preserve"> de l</w:t>
      </w:r>
      <w:r>
        <w:t>’intervalle définie.</w:t>
      </w:r>
    </w:p>
    <w:p w14:paraId="4F6558DE" w14:textId="77777777" w:rsidR="00A64F15" w:rsidRDefault="00A64F15" w:rsidP="00A64F15">
      <w:pPr>
        <w:spacing w:line="360" w:lineRule="auto"/>
        <w:jc w:val="center"/>
      </w:pPr>
      <w:r w:rsidRPr="009974C8">
        <w:rPr>
          <w:noProof/>
          <w:lang w:eastAsia="zh-CN"/>
        </w:rPr>
        <w:drawing>
          <wp:inline distT="0" distB="0" distL="0" distR="0" wp14:anchorId="33452B75" wp14:editId="7FA0F3ED">
            <wp:extent cx="4334400" cy="3812400"/>
            <wp:effectExtent l="0" t="0" r="0" b="0"/>
            <wp:docPr id="585" name="Imag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 name="Image 584"/>
                    <pic:cNvPicPr>
                      <a:picLocks noChangeAspect="1"/>
                    </pic:cNvPicPr>
                  </pic:nvPicPr>
                  <pic:blipFill>
                    <a:blip r:embed="rId140"/>
                    <a:stretch>
                      <a:fillRect/>
                    </a:stretch>
                  </pic:blipFill>
                  <pic:spPr>
                    <a:xfrm>
                      <a:off x="0" y="0"/>
                      <a:ext cx="4334400" cy="3812400"/>
                    </a:xfrm>
                    <a:prstGeom prst="rect">
                      <a:avLst/>
                    </a:prstGeom>
                  </pic:spPr>
                </pic:pic>
              </a:graphicData>
            </a:graphic>
          </wp:inline>
        </w:drawing>
      </w:r>
    </w:p>
    <w:p w14:paraId="7E0F1C67" w14:textId="77777777" w:rsidR="00A64F15" w:rsidRDefault="00A64F15" w:rsidP="00A64F15">
      <w:pPr>
        <w:keepNext/>
        <w:spacing w:line="360" w:lineRule="auto"/>
        <w:jc w:val="center"/>
      </w:pPr>
    </w:p>
    <w:p w14:paraId="24C1A0DE" w14:textId="00F30C5F" w:rsidR="00A64F15" w:rsidRPr="00BA205C" w:rsidRDefault="00A64F15" w:rsidP="00A64F15">
      <w:pPr>
        <w:pStyle w:val="Lgende"/>
        <w:spacing w:line="360" w:lineRule="auto"/>
        <w:jc w:val="center"/>
        <w:rPr>
          <w:i w:val="0"/>
          <w:sz w:val="22"/>
        </w:rPr>
      </w:pPr>
      <w:bookmarkStart w:id="1050" w:name="_Ref525659754"/>
      <w:r w:rsidRPr="00BA205C">
        <w:rPr>
          <w:i w:val="0"/>
          <w:sz w:val="22"/>
        </w:rPr>
        <w:t xml:space="preserve">Figure </w:t>
      </w:r>
      <w:r w:rsidRPr="00BA205C">
        <w:rPr>
          <w:i w:val="0"/>
          <w:sz w:val="22"/>
        </w:rPr>
        <w:fldChar w:fldCharType="begin"/>
      </w:r>
      <w:r w:rsidRPr="00BA205C">
        <w:rPr>
          <w:i w:val="0"/>
          <w:sz w:val="22"/>
        </w:rPr>
        <w:instrText xml:space="preserve"> SEQ Figure \* ARABIC </w:instrText>
      </w:r>
      <w:r w:rsidRPr="00BA205C">
        <w:rPr>
          <w:i w:val="0"/>
          <w:sz w:val="22"/>
        </w:rPr>
        <w:fldChar w:fldCharType="separate"/>
      </w:r>
      <w:r w:rsidR="00D07291">
        <w:rPr>
          <w:i w:val="0"/>
          <w:noProof/>
          <w:sz w:val="22"/>
        </w:rPr>
        <w:t>3</w:t>
      </w:r>
      <w:r w:rsidRPr="00BA205C">
        <w:rPr>
          <w:i w:val="0"/>
          <w:sz w:val="22"/>
        </w:rPr>
        <w:fldChar w:fldCharType="end"/>
      </w:r>
      <w:bookmarkEnd w:id="1050"/>
      <w:r>
        <w:rPr>
          <w:i w:val="0"/>
          <w:sz w:val="22"/>
        </w:rPr>
        <w:t> : relation géométrique pour déterminer le point haut à la surface du rotor</w:t>
      </w:r>
    </w:p>
    <w:p w14:paraId="4EE3446B" w14:textId="77777777" w:rsidR="00A64F15" w:rsidRPr="00A64F15" w:rsidRDefault="00A64F15" w:rsidP="00A64F15"/>
    <w:p w14:paraId="0C77A6E4" w14:textId="77777777" w:rsidR="00B429DC" w:rsidRDefault="00B429DC" w:rsidP="00B429DC"/>
    <w:p w14:paraId="2555EE0C" w14:textId="6C99FE3A" w:rsidR="00A64F15" w:rsidRDefault="00A64F15">
      <w:pPr>
        <w:overflowPunct/>
        <w:autoSpaceDE/>
        <w:autoSpaceDN/>
        <w:adjustRightInd/>
        <w:spacing w:after="160" w:line="259" w:lineRule="auto"/>
        <w:jc w:val="left"/>
        <w:textAlignment w:val="auto"/>
      </w:pPr>
      <w:r>
        <w:br w:type="page"/>
      </w:r>
    </w:p>
    <w:p w14:paraId="6ABAD5ED" w14:textId="77777777" w:rsidR="00A64F15" w:rsidRDefault="00A64F15" w:rsidP="00B429DC"/>
    <w:p w14:paraId="5E168F29" w14:textId="77777777" w:rsidR="0037051D" w:rsidRDefault="0037051D" w:rsidP="00B429DC"/>
    <w:p w14:paraId="227EF9AE" w14:textId="77777777" w:rsidR="0037051D" w:rsidRPr="00B429DC" w:rsidRDefault="0037051D" w:rsidP="00B429DC"/>
    <w:p w14:paraId="4A7A1559" w14:textId="47662177" w:rsidR="003C581B" w:rsidRDefault="003C581B" w:rsidP="004E7EEC">
      <w:pPr>
        <w:pStyle w:val="Titre1"/>
        <w:numPr>
          <w:ilvl w:val="0"/>
          <w:numId w:val="0"/>
        </w:numPr>
        <w:ind w:left="567" w:hanging="567"/>
      </w:pPr>
      <w:r w:rsidRPr="005B6FDA">
        <w:br w:type="page"/>
      </w:r>
      <w:bookmarkStart w:id="1051" w:name="_Toc535252210"/>
      <w:r w:rsidR="00FC46F1">
        <w:lastRenderedPageBreak/>
        <w:t>Références</w:t>
      </w:r>
      <w:bookmarkEnd w:id="1051"/>
    </w:p>
    <w:p w14:paraId="4178A66D" w14:textId="77777777" w:rsidR="0011550B" w:rsidRPr="0011550B" w:rsidRDefault="0011550B" w:rsidP="0011550B"/>
    <w:p w14:paraId="020D5B05" w14:textId="77777777" w:rsidR="00414610" w:rsidRDefault="00414610" w:rsidP="00414610">
      <w:pPr>
        <w:pStyle w:val="Paragraphedeliste"/>
        <w:numPr>
          <w:ilvl w:val="0"/>
          <w:numId w:val="35"/>
        </w:numPr>
        <w:spacing w:line="360" w:lineRule="auto"/>
        <w:jc w:val="both"/>
        <w:rPr>
          <w:lang w:val="en-US"/>
        </w:rPr>
      </w:pPr>
      <w:bookmarkStart w:id="1052" w:name="_Ref533094789"/>
      <w:bookmarkStart w:id="1053" w:name="_Ref533090097"/>
      <w:bookmarkStart w:id="1054" w:name="_Ref526346265"/>
      <w:bookmarkStart w:id="1055" w:name="_Ref534794244"/>
      <w:r>
        <w:rPr>
          <w:lang w:val="en-US"/>
        </w:rPr>
        <w:t xml:space="preserve">J. Vance, Z. </w:t>
      </w:r>
      <w:proofErr w:type="spellStart"/>
      <w:r>
        <w:rPr>
          <w:lang w:val="en-US"/>
        </w:rPr>
        <w:t>Fouad</w:t>
      </w:r>
      <w:proofErr w:type="spellEnd"/>
      <w:r>
        <w:rPr>
          <w:lang w:val="en-US"/>
        </w:rPr>
        <w:t xml:space="preserve"> et B. Murphy, “</w:t>
      </w:r>
      <w:r w:rsidRPr="00BA1130">
        <w:rPr>
          <w:lang w:val="en-US"/>
        </w:rPr>
        <w:t>Machinery Vibration and Rotordynamics</w:t>
      </w:r>
      <w:r>
        <w:rPr>
          <w:lang w:val="en-US"/>
        </w:rPr>
        <w:t xml:space="preserve">”, </w:t>
      </w:r>
      <w:r w:rsidRPr="00BA1130">
        <w:rPr>
          <w:lang w:val="en-US"/>
        </w:rPr>
        <w:t>John Wiley &amp; Sons,</w:t>
      </w:r>
      <w:r>
        <w:rPr>
          <w:lang w:val="en-US"/>
        </w:rPr>
        <w:t xml:space="preserve"> 2010, I</w:t>
      </w:r>
      <w:r w:rsidRPr="009D224F">
        <w:rPr>
          <w:lang w:val="en-US"/>
        </w:rPr>
        <w:t>SBN:</w:t>
      </w:r>
      <w:r>
        <w:rPr>
          <w:lang w:val="en-US"/>
        </w:rPr>
        <w:t xml:space="preserve"> </w:t>
      </w:r>
      <w:r w:rsidRPr="009D224F">
        <w:rPr>
          <w:lang w:val="en-US"/>
        </w:rPr>
        <w:t>9780471462132</w:t>
      </w:r>
      <w:bookmarkEnd w:id="1054"/>
    </w:p>
    <w:p w14:paraId="20BD8504" w14:textId="77777777" w:rsidR="0054208F" w:rsidRDefault="0054208F" w:rsidP="0054208F">
      <w:pPr>
        <w:pStyle w:val="Paragraphedeliste"/>
        <w:numPr>
          <w:ilvl w:val="0"/>
          <w:numId w:val="35"/>
        </w:numPr>
        <w:spacing w:line="360" w:lineRule="auto"/>
        <w:jc w:val="both"/>
        <w:rPr>
          <w:lang w:val="en-US"/>
        </w:rPr>
      </w:pPr>
      <w:bookmarkStart w:id="1056" w:name="_Ref534880291"/>
      <w:r w:rsidRPr="00E26096">
        <w:rPr>
          <w:lang w:val="en-US"/>
        </w:rPr>
        <w:t>P.G.</w:t>
      </w:r>
      <w:r>
        <w:rPr>
          <w:lang w:val="en-US"/>
        </w:rPr>
        <w:t xml:space="preserve"> </w:t>
      </w:r>
      <w:r w:rsidRPr="00E26096">
        <w:rPr>
          <w:lang w:val="en-US"/>
        </w:rPr>
        <w:t xml:space="preserve">Morton, "Some Aspects of Thermal Instability in Generators," G.E.C. Internal Report </w:t>
      </w:r>
      <w:proofErr w:type="spellStart"/>
      <w:r w:rsidRPr="00E26096">
        <w:rPr>
          <w:lang w:val="en-US"/>
        </w:rPr>
        <w:t>No.</w:t>
      </w:r>
      <w:r>
        <w:rPr>
          <w:lang w:val="en-US"/>
        </w:rPr>
        <w:t>S</w:t>
      </w:r>
      <w:proofErr w:type="spellEnd"/>
      <w:r>
        <w:rPr>
          <w:lang w:val="en-US"/>
        </w:rPr>
        <w:t>/W40 u183, 1975.</w:t>
      </w:r>
      <w:bookmarkEnd w:id="1055"/>
      <w:bookmarkEnd w:id="1056"/>
    </w:p>
    <w:p w14:paraId="435AA598" w14:textId="718C35E4" w:rsidR="00F61599" w:rsidRPr="000B73E3" w:rsidRDefault="00F61599" w:rsidP="000B73E3">
      <w:pPr>
        <w:pStyle w:val="Paragraphedeliste"/>
        <w:numPr>
          <w:ilvl w:val="0"/>
          <w:numId w:val="35"/>
        </w:numPr>
        <w:spacing w:line="360" w:lineRule="auto"/>
        <w:jc w:val="both"/>
        <w:rPr>
          <w:lang w:val="en-US"/>
        </w:rPr>
      </w:pPr>
      <w:bookmarkStart w:id="1057" w:name="_Ref533090111"/>
      <w:r w:rsidRPr="004854A8">
        <w:rPr>
          <w:lang w:val="en-US"/>
        </w:rPr>
        <w:t>B.</w:t>
      </w:r>
      <w:r>
        <w:rPr>
          <w:lang w:val="en-US"/>
        </w:rPr>
        <w:t xml:space="preserve"> </w:t>
      </w:r>
      <w:r w:rsidRPr="004854A8">
        <w:rPr>
          <w:lang w:val="en-US"/>
        </w:rPr>
        <w:t xml:space="preserve">Hesseborn, "Measurements of Temperature </w:t>
      </w:r>
      <w:proofErr w:type="spellStart"/>
      <w:r w:rsidRPr="004854A8">
        <w:rPr>
          <w:lang w:val="en-US"/>
        </w:rPr>
        <w:t>Unsymmetries</w:t>
      </w:r>
      <w:proofErr w:type="spellEnd"/>
      <w:r w:rsidRPr="004854A8">
        <w:rPr>
          <w:lang w:val="en-US"/>
        </w:rPr>
        <w:t xml:space="preserve"> in Bearing Journal Due to Vibration"</w:t>
      </w:r>
      <w:r>
        <w:rPr>
          <w:lang w:val="en-US"/>
        </w:rPr>
        <w:t xml:space="preserve">, </w:t>
      </w:r>
      <w:r w:rsidRPr="004854A8">
        <w:rPr>
          <w:lang w:val="en-US"/>
        </w:rPr>
        <w:t xml:space="preserve">Internal report ABB </w:t>
      </w:r>
      <w:proofErr w:type="spellStart"/>
      <w:r w:rsidRPr="004854A8">
        <w:rPr>
          <w:lang w:val="en-US"/>
        </w:rPr>
        <w:t>Stal</w:t>
      </w:r>
      <w:proofErr w:type="spellEnd"/>
      <w:r w:rsidRPr="004854A8">
        <w:rPr>
          <w:lang w:val="en-US"/>
        </w:rPr>
        <w:t>.</w:t>
      </w:r>
      <w:r>
        <w:rPr>
          <w:lang w:val="en-US"/>
        </w:rPr>
        <w:t>,</w:t>
      </w:r>
      <w:r w:rsidRPr="00021E4F">
        <w:rPr>
          <w:lang w:val="en-US"/>
        </w:rPr>
        <w:t xml:space="preserve"> 1978.</w:t>
      </w:r>
      <w:bookmarkEnd w:id="1057"/>
    </w:p>
    <w:p w14:paraId="41F2A72A" w14:textId="77777777" w:rsidR="0054208F" w:rsidRPr="0054208F" w:rsidRDefault="0054208F" w:rsidP="0054208F">
      <w:pPr>
        <w:pStyle w:val="Paragraphedeliste"/>
        <w:numPr>
          <w:ilvl w:val="0"/>
          <w:numId w:val="35"/>
        </w:numPr>
        <w:overflowPunct/>
        <w:autoSpaceDE/>
        <w:autoSpaceDN/>
        <w:adjustRightInd/>
        <w:spacing w:after="160" w:line="360" w:lineRule="auto"/>
        <w:textAlignment w:val="auto"/>
        <w:rPr>
          <w:rFonts w:asciiTheme="minorHAnsi" w:hAnsiTheme="minorHAnsi"/>
          <w:lang w:val="en-US"/>
        </w:rPr>
      </w:pPr>
      <w:bookmarkStart w:id="1058" w:name="_Ref534794245"/>
      <w:r w:rsidRPr="0054208F">
        <w:rPr>
          <w:lang w:val="en-US"/>
        </w:rPr>
        <w:t xml:space="preserve">De </w:t>
      </w:r>
      <w:proofErr w:type="spellStart"/>
      <w:r w:rsidRPr="0054208F">
        <w:rPr>
          <w:lang w:val="en-US"/>
        </w:rPr>
        <w:t>Jongh</w:t>
      </w:r>
      <w:proofErr w:type="spellEnd"/>
      <w:r w:rsidRPr="0054208F">
        <w:rPr>
          <w:lang w:val="en-US"/>
        </w:rPr>
        <w:t>, Frits.</w:t>
      </w:r>
      <w:r w:rsidRPr="0054208F">
        <w:rPr>
          <w:rFonts w:asciiTheme="minorHAnsi" w:hAnsiTheme="minorHAnsi"/>
          <w:lang w:val="en-US"/>
        </w:rPr>
        <w:t xml:space="preserve"> The synchronous rotor instability phenomenon – Morton Effect, Proceedings of the thirty-seventh </w:t>
      </w:r>
      <w:proofErr w:type="spellStart"/>
      <w:r w:rsidRPr="0054208F">
        <w:rPr>
          <w:rFonts w:asciiTheme="minorHAnsi" w:hAnsiTheme="minorHAnsi"/>
          <w:lang w:val="en-US"/>
        </w:rPr>
        <w:t>turbomachinery</w:t>
      </w:r>
      <w:proofErr w:type="spellEnd"/>
      <w:r w:rsidRPr="0054208F">
        <w:rPr>
          <w:rFonts w:asciiTheme="minorHAnsi" w:hAnsiTheme="minorHAnsi"/>
          <w:lang w:val="en-US"/>
        </w:rPr>
        <w:t xml:space="preserve"> symposium, 2008.</w:t>
      </w:r>
      <w:bookmarkEnd w:id="1058"/>
    </w:p>
    <w:p w14:paraId="22F6FDEE" w14:textId="77777777" w:rsidR="00851955" w:rsidRDefault="00851955" w:rsidP="0054208F">
      <w:pPr>
        <w:pStyle w:val="Paragraphedeliste"/>
        <w:numPr>
          <w:ilvl w:val="0"/>
          <w:numId w:val="35"/>
        </w:numPr>
        <w:spacing w:line="360" w:lineRule="auto"/>
        <w:jc w:val="both"/>
        <w:rPr>
          <w:lang w:val="en-US"/>
        </w:rPr>
      </w:pPr>
      <w:bookmarkStart w:id="1059" w:name="_Ref534794429"/>
      <w:bookmarkEnd w:id="1052"/>
      <w:r>
        <w:rPr>
          <w:lang w:val="en-US"/>
        </w:rPr>
        <w:t>D</w:t>
      </w:r>
      <w:r w:rsidRPr="004638BF">
        <w:rPr>
          <w:lang w:val="en-US"/>
        </w:rPr>
        <w:t xml:space="preserve">e </w:t>
      </w:r>
      <w:proofErr w:type="spellStart"/>
      <w:r w:rsidRPr="004638BF">
        <w:rPr>
          <w:lang w:val="en-US"/>
        </w:rPr>
        <w:t>Jongh</w:t>
      </w:r>
      <w:proofErr w:type="spellEnd"/>
      <w:r w:rsidRPr="004638BF">
        <w:rPr>
          <w:lang w:val="en-US"/>
        </w:rPr>
        <w:t>, Frits. (2018). The Synchronous Rotor Instability Phenomenon - Morton Effect - (update 2018).</w:t>
      </w:r>
      <w:bookmarkEnd w:id="1059"/>
    </w:p>
    <w:p w14:paraId="16D9AA45" w14:textId="77777777" w:rsidR="00365D89" w:rsidRDefault="00365D89"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bookmarkStart w:id="1060" w:name="_Ref533090191"/>
      <w:r w:rsidRPr="00376C9C">
        <w:rPr>
          <w:rFonts w:asciiTheme="minorHAnsi" w:hAnsiTheme="minorHAnsi"/>
          <w:lang w:val="en-US"/>
        </w:rPr>
        <w:t xml:space="preserve">Tong X, </w:t>
      </w:r>
      <w:proofErr w:type="spellStart"/>
      <w:r w:rsidRPr="00376C9C">
        <w:rPr>
          <w:rFonts w:asciiTheme="minorHAnsi" w:hAnsiTheme="minorHAnsi"/>
          <w:lang w:val="en-US"/>
        </w:rPr>
        <w:t>Palazzolo</w:t>
      </w:r>
      <w:proofErr w:type="spellEnd"/>
      <w:r w:rsidRPr="00376C9C">
        <w:rPr>
          <w:rFonts w:asciiTheme="minorHAnsi" w:hAnsiTheme="minorHAnsi"/>
          <w:lang w:val="en-US"/>
        </w:rPr>
        <w:t xml:space="preserve"> A, </w:t>
      </w:r>
      <w:proofErr w:type="spellStart"/>
      <w:r w:rsidRPr="00376C9C">
        <w:rPr>
          <w:rFonts w:asciiTheme="minorHAnsi" w:hAnsiTheme="minorHAnsi"/>
          <w:lang w:val="en-US"/>
        </w:rPr>
        <w:t>Suh</w:t>
      </w:r>
      <w:proofErr w:type="spellEnd"/>
      <w:r w:rsidRPr="00376C9C">
        <w:rPr>
          <w:rFonts w:asciiTheme="minorHAnsi" w:hAnsiTheme="minorHAnsi"/>
          <w:lang w:val="en-US"/>
        </w:rPr>
        <w:t xml:space="preserve"> J. A Review of the </w:t>
      </w:r>
      <w:proofErr w:type="spellStart"/>
      <w:r w:rsidRPr="00376C9C">
        <w:rPr>
          <w:rFonts w:asciiTheme="minorHAnsi" w:hAnsiTheme="minorHAnsi"/>
          <w:lang w:val="en-US"/>
        </w:rPr>
        <w:t>Rotordynamic</w:t>
      </w:r>
      <w:proofErr w:type="spellEnd"/>
      <w:r w:rsidRPr="00376C9C">
        <w:rPr>
          <w:rFonts w:asciiTheme="minorHAnsi" w:hAnsiTheme="minorHAnsi"/>
          <w:lang w:val="en-US"/>
        </w:rPr>
        <w:t xml:space="preserve"> Thermally Induced Synchronous Instability (Morton) Effect. ASME. Appl. Mech. Rev. 2017</w:t>
      </w:r>
      <w:proofErr w:type="gramStart"/>
      <w:r w:rsidRPr="00376C9C">
        <w:rPr>
          <w:rFonts w:asciiTheme="minorHAnsi" w:hAnsiTheme="minorHAnsi"/>
          <w:lang w:val="en-US"/>
        </w:rPr>
        <w:t>;69</w:t>
      </w:r>
      <w:proofErr w:type="gramEnd"/>
      <w:r w:rsidRPr="00376C9C">
        <w:rPr>
          <w:rFonts w:asciiTheme="minorHAnsi" w:hAnsiTheme="minorHAnsi"/>
          <w:lang w:val="en-US"/>
        </w:rPr>
        <w:t>(6):060801-060801-13. doi:10.1115/1.4037216.</w:t>
      </w:r>
      <w:bookmarkEnd w:id="1060"/>
    </w:p>
    <w:p w14:paraId="60D06719" w14:textId="33AAFC88" w:rsidR="00851955" w:rsidRDefault="00D345EC" w:rsidP="0054208F">
      <w:pPr>
        <w:pStyle w:val="Paragraphedeliste"/>
        <w:numPr>
          <w:ilvl w:val="0"/>
          <w:numId w:val="35"/>
        </w:numPr>
        <w:spacing w:line="360" w:lineRule="auto"/>
        <w:jc w:val="both"/>
        <w:rPr>
          <w:lang w:val="en-US"/>
        </w:rPr>
      </w:pPr>
      <w:bookmarkStart w:id="1061" w:name="_Ref534794246"/>
      <w:proofErr w:type="spellStart"/>
      <w:r w:rsidRPr="00D345EC">
        <w:rPr>
          <w:lang w:val="en-US"/>
        </w:rPr>
        <w:t>Lili</w:t>
      </w:r>
      <w:proofErr w:type="spellEnd"/>
      <w:r w:rsidRPr="00D345EC">
        <w:rPr>
          <w:lang w:val="en-US"/>
        </w:rPr>
        <w:t xml:space="preserve"> </w:t>
      </w:r>
      <w:proofErr w:type="spellStart"/>
      <w:r w:rsidRPr="00D345EC">
        <w:rPr>
          <w:lang w:val="en-US"/>
        </w:rPr>
        <w:t>Gu</w:t>
      </w:r>
      <w:proofErr w:type="spellEnd"/>
      <w:r w:rsidRPr="00D345EC">
        <w:rPr>
          <w:lang w:val="en-US"/>
        </w:rPr>
        <w:t xml:space="preserve"> (2018) A Review of Morton Effect: From Theory to Industrial Practice, Tribology Transactions, 61:2, 381-391, DOI: 10.1080/10402004.2017.1333663</w:t>
      </w:r>
      <w:bookmarkEnd w:id="1061"/>
    </w:p>
    <w:p w14:paraId="48AEE14B" w14:textId="77777777" w:rsidR="002F13EF" w:rsidRDefault="002F13EF"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bookmarkStart w:id="1062" w:name="_Ref533092212"/>
      <w:bookmarkEnd w:id="1053"/>
      <w:r w:rsidRPr="00613F0F">
        <w:rPr>
          <w:rFonts w:asciiTheme="minorHAnsi" w:hAnsiTheme="minorHAnsi"/>
          <w:lang w:val="en-US"/>
        </w:rPr>
        <w:t>B.</w:t>
      </w:r>
      <w:r>
        <w:rPr>
          <w:rFonts w:asciiTheme="minorHAnsi" w:hAnsiTheme="minorHAnsi"/>
          <w:lang w:val="en-US"/>
        </w:rPr>
        <w:t xml:space="preserve"> </w:t>
      </w:r>
      <w:r w:rsidRPr="00613F0F">
        <w:rPr>
          <w:rFonts w:asciiTheme="minorHAnsi" w:hAnsiTheme="minorHAnsi"/>
          <w:lang w:val="en-US"/>
        </w:rPr>
        <w:t>Newkirk, "Shaft Rubbing: Relative Freedom of Rotor Shafts from Sensitiveness to Rubbing</w:t>
      </w:r>
      <w:r>
        <w:rPr>
          <w:rFonts w:asciiTheme="minorHAnsi" w:hAnsiTheme="minorHAnsi"/>
          <w:lang w:val="en-US"/>
        </w:rPr>
        <w:t xml:space="preserve"> </w:t>
      </w:r>
      <w:r w:rsidRPr="00613F0F">
        <w:rPr>
          <w:rFonts w:asciiTheme="minorHAnsi" w:hAnsiTheme="minorHAnsi"/>
          <w:lang w:val="en-US"/>
        </w:rPr>
        <w:t>Contact When Running above Their Critical Speeds", Mechan</w:t>
      </w:r>
      <w:r>
        <w:rPr>
          <w:rFonts w:asciiTheme="minorHAnsi" w:hAnsiTheme="minorHAnsi"/>
          <w:lang w:val="en-US"/>
        </w:rPr>
        <w:t>ical Engineering, 48(8):830–832, 1926.</w:t>
      </w:r>
      <w:bookmarkEnd w:id="1062"/>
    </w:p>
    <w:p w14:paraId="6C85CBDA" w14:textId="77777777" w:rsidR="001E7BF0" w:rsidRPr="00186667" w:rsidRDefault="001E7BF0"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bookmarkStart w:id="1063" w:name="_Ref533092881"/>
      <w:r w:rsidRPr="00A22718">
        <w:rPr>
          <w:rFonts w:asciiTheme="minorHAnsi" w:hAnsiTheme="minorHAnsi"/>
          <w:lang w:val="en-US"/>
        </w:rPr>
        <w:t>A.</w:t>
      </w:r>
      <w:r w:rsidRPr="00595A8C">
        <w:rPr>
          <w:rFonts w:asciiTheme="minorHAnsi" w:hAnsiTheme="minorHAnsi"/>
          <w:lang w:val="en-US"/>
        </w:rPr>
        <w:t>D.</w:t>
      </w:r>
      <w:r>
        <w:rPr>
          <w:rFonts w:asciiTheme="minorHAnsi" w:hAnsiTheme="minorHAnsi"/>
          <w:lang w:val="en-US"/>
        </w:rPr>
        <w:t xml:space="preserve"> </w:t>
      </w:r>
      <w:r w:rsidRPr="00595A8C">
        <w:rPr>
          <w:rFonts w:asciiTheme="minorHAnsi" w:hAnsiTheme="minorHAnsi"/>
          <w:lang w:val="en-US"/>
        </w:rPr>
        <w:t>Dimarogonas</w:t>
      </w:r>
      <w:r w:rsidRPr="00A22718">
        <w:rPr>
          <w:rFonts w:asciiTheme="minorHAnsi" w:hAnsiTheme="minorHAnsi"/>
          <w:lang w:val="en-US"/>
        </w:rPr>
        <w:t>, “Packing Rub Effect in Rotating Machinery,” Ph.D. thesis, RPI, Troy, NY. 1970.</w:t>
      </w:r>
      <w:bookmarkEnd w:id="1063"/>
    </w:p>
    <w:p w14:paraId="63EA66CD" w14:textId="00C02498" w:rsidR="001E7BF0" w:rsidRDefault="001E7BF0"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bookmarkStart w:id="1064" w:name="_Ref533092883"/>
      <w:r w:rsidRPr="00595A8C">
        <w:rPr>
          <w:rFonts w:asciiTheme="minorHAnsi" w:hAnsiTheme="minorHAnsi"/>
          <w:lang w:val="en-US"/>
        </w:rPr>
        <w:t>A</w:t>
      </w:r>
      <w:r>
        <w:rPr>
          <w:rFonts w:asciiTheme="minorHAnsi" w:hAnsiTheme="minorHAnsi"/>
          <w:lang w:val="en-US"/>
        </w:rPr>
        <w:t xml:space="preserve">.D. </w:t>
      </w:r>
      <w:r w:rsidRPr="00595A8C">
        <w:rPr>
          <w:rFonts w:asciiTheme="minorHAnsi" w:hAnsiTheme="minorHAnsi"/>
          <w:lang w:val="en-US"/>
        </w:rPr>
        <w:t xml:space="preserve">Dimarogonas, “A study of the Newkirk effect in </w:t>
      </w:r>
      <w:proofErr w:type="spellStart"/>
      <w:r w:rsidRPr="00595A8C">
        <w:rPr>
          <w:rFonts w:asciiTheme="minorHAnsi" w:hAnsiTheme="minorHAnsi"/>
          <w:lang w:val="en-US"/>
        </w:rPr>
        <w:t>turbomachinery</w:t>
      </w:r>
      <w:proofErr w:type="spellEnd"/>
      <w:r w:rsidRPr="00595A8C">
        <w:rPr>
          <w:rFonts w:asciiTheme="minorHAnsi" w:hAnsiTheme="minorHAnsi"/>
          <w:lang w:val="en-US"/>
        </w:rPr>
        <w:t xml:space="preserve">”, Wear,  Volume 28, Issue 3,  1974, Pages 369-382,  ISSN 0043-1648, </w:t>
      </w:r>
      <w:r>
        <w:rPr>
          <w:rFonts w:asciiTheme="minorHAnsi" w:hAnsiTheme="minorHAnsi"/>
          <w:lang w:val="en-US"/>
        </w:rPr>
        <w:t xml:space="preserve"> </w:t>
      </w:r>
      <w:hyperlink r:id="rId141" w:history="1">
        <w:r w:rsidR="001B73DC" w:rsidRPr="00C97A71">
          <w:rPr>
            <w:rStyle w:val="Lienhypertexte"/>
            <w:rFonts w:asciiTheme="minorHAnsi" w:hAnsiTheme="minorHAnsi"/>
            <w:lang w:val="en-US"/>
          </w:rPr>
          <w:t>https://doi.org/10.1016/0043-1648(74)90193-8</w:t>
        </w:r>
      </w:hyperlink>
      <w:r w:rsidRPr="00595A8C">
        <w:rPr>
          <w:rFonts w:asciiTheme="minorHAnsi" w:hAnsiTheme="minorHAnsi"/>
          <w:lang w:val="en-US"/>
        </w:rPr>
        <w:t>.</w:t>
      </w:r>
      <w:bookmarkEnd w:id="1064"/>
    </w:p>
    <w:p w14:paraId="1E35DCEF" w14:textId="5C72E9EE" w:rsidR="001B73DC" w:rsidRPr="00595A8C" w:rsidRDefault="001B73DC" w:rsidP="001B73DC">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r>
        <w:rPr>
          <w:rFonts w:asciiTheme="minorHAnsi" w:hAnsiTheme="minorHAnsi"/>
          <w:lang w:val="en-US"/>
        </w:rPr>
        <w:t xml:space="preserve"> </w:t>
      </w:r>
      <w:bookmarkStart w:id="1065" w:name="_Ref534796769"/>
      <w:proofErr w:type="spellStart"/>
      <w:r w:rsidRPr="001B73DC">
        <w:rPr>
          <w:rFonts w:asciiTheme="minorHAnsi" w:hAnsiTheme="minorHAnsi"/>
          <w:lang w:val="en-US"/>
        </w:rPr>
        <w:t>Muszynska</w:t>
      </w:r>
      <w:proofErr w:type="spellEnd"/>
      <w:r w:rsidRPr="001B73DC">
        <w:rPr>
          <w:rFonts w:asciiTheme="minorHAnsi" w:hAnsiTheme="minorHAnsi"/>
          <w:lang w:val="en-US"/>
        </w:rPr>
        <w:t>, A. (2005). Rotordynamics. Boca Raton: CRC Press.</w:t>
      </w:r>
      <w:bookmarkEnd w:id="1065"/>
    </w:p>
    <w:p w14:paraId="0C2F7FE0" w14:textId="77777777" w:rsidR="00241F58" w:rsidRDefault="00241F58"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bookmarkStart w:id="1066" w:name="_Ref533093007"/>
      <w:r w:rsidRPr="00534FE6">
        <w:rPr>
          <w:rFonts w:asciiTheme="minorHAnsi" w:hAnsiTheme="minorHAnsi"/>
          <w:lang w:val="en-US"/>
        </w:rPr>
        <w:t>W.</w:t>
      </w:r>
      <w:r>
        <w:rPr>
          <w:rFonts w:asciiTheme="minorHAnsi" w:hAnsiTheme="minorHAnsi"/>
          <w:lang w:val="en-US"/>
        </w:rPr>
        <w:t xml:space="preserve"> </w:t>
      </w:r>
      <w:r w:rsidRPr="00534FE6">
        <w:rPr>
          <w:rFonts w:asciiTheme="minorHAnsi" w:hAnsiTheme="minorHAnsi"/>
          <w:lang w:val="en-US"/>
        </w:rPr>
        <w:t xml:space="preserve">Kellenberger, "Spiral Vibrations due to the Seal Rings in </w:t>
      </w:r>
      <w:proofErr w:type="spellStart"/>
      <w:r w:rsidRPr="00534FE6">
        <w:rPr>
          <w:rFonts w:asciiTheme="minorHAnsi" w:hAnsiTheme="minorHAnsi"/>
          <w:lang w:val="en-US"/>
        </w:rPr>
        <w:t>Turbogenerators</w:t>
      </w:r>
      <w:proofErr w:type="spellEnd"/>
      <w:r w:rsidRPr="00534FE6">
        <w:rPr>
          <w:rFonts w:asciiTheme="minorHAnsi" w:hAnsiTheme="minorHAnsi"/>
          <w:lang w:val="en-US"/>
        </w:rPr>
        <w:t xml:space="preserve"> Thermally Induced Interaction between Rotor and Stator," Journal of Mechanical Design, 102(1), pp. 177-184. </w:t>
      </w:r>
      <w:r>
        <w:rPr>
          <w:rFonts w:asciiTheme="minorHAnsi" w:hAnsiTheme="minorHAnsi"/>
          <w:lang w:val="en-US"/>
        </w:rPr>
        <w:t>1980.</w:t>
      </w:r>
      <w:bookmarkEnd w:id="1066"/>
    </w:p>
    <w:p w14:paraId="08A1AB6A" w14:textId="77777777" w:rsidR="00C96CBF" w:rsidRPr="00061411" w:rsidRDefault="00C96CBF"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bookmarkStart w:id="1067" w:name="_Ref533093642"/>
      <w:r w:rsidRPr="00BA2AB0">
        <w:rPr>
          <w:rFonts w:asciiTheme="minorHAnsi" w:hAnsiTheme="minorHAnsi"/>
          <w:lang w:val="en-US"/>
        </w:rPr>
        <w:t>J.</w:t>
      </w:r>
      <w:r>
        <w:rPr>
          <w:rFonts w:asciiTheme="minorHAnsi" w:hAnsiTheme="minorHAnsi"/>
          <w:lang w:val="en-US"/>
        </w:rPr>
        <w:t xml:space="preserve"> </w:t>
      </w:r>
      <w:proofErr w:type="spellStart"/>
      <w:r w:rsidRPr="00BA2AB0">
        <w:rPr>
          <w:rFonts w:asciiTheme="minorHAnsi" w:hAnsiTheme="minorHAnsi"/>
          <w:lang w:val="en-US"/>
        </w:rPr>
        <w:t>Schmied</w:t>
      </w:r>
      <w:proofErr w:type="spellEnd"/>
      <w:r w:rsidRPr="00BA2AB0">
        <w:rPr>
          <w:rFonts w:asciiTheme="minorHAnsi" w:hAnsiTheme="minorHAnsi"/>
          <w:lang w:val="en-US"/>
        </w:rPr>
        <w:t>, "Spiral Vibrations of Rotors," Proceedings of the AS</w:t>
      </w:r>
      <w:r>
        <w:rPr>
          <w:rFonts w:asciiTheme="minorHAnsi" w:hAnsiTheme="minorHAnsi"/>
          <w:lang w:val="en-US"/>
        </w:rPr>
        <w:t>ME Design Technology Conference,</w:t>
      </w:r>
      <w:r w:rsidRPr="00BA2AB0">
        <w:rPr>
          <w:rFonts w:asciiTheme="minorHAnsi" w:hAnsiTheme="minorHAnsi"/>
          <w:lang w:val="en-US"/>
        </w:rPr>
        <w:t xml:space="preserve"> </w:t>
      </w:r>
      <w:r>
        <w:rPr>
          <w:rFonts w:asciiTheme="minorHAnsi" w:hAnsiTheme="minorHAnsi"/>
          <w:lang w:val="en-US"/>
        </w:rPr>
        <w:t>1987.</w:t>
      </w:r>
      <w:bookmarkEnd w:id="1067"/>
    </w:p>
    <w:p w14:paraId="6AEE52ED" w14:textId="5C4009A9" w:rsidR="001E7BF0" w:rsidRPr="000E26DB" w:rsidRDefault="004638BF"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bookmarkStart w:id="1068" w:name="_Ref534632381"/>
      <w:r>
        <w:rPr>
          <w:rFonts w:asciiTheme="minorHAnsi" w:hAnsiTheme="minorHAnsi"/>
          <w:lang w:val="en-US"/>
        </w:rPr>
        <w:t xml:space="preserve"> </w:t>
      </w:r>
      <w:r w:rsidR="000E26DB" w:rsidRPr="00A22718">
        <w:rPr>
          <w:rFonts w:asciiTheme="minorHAnsi" w:hAnsiTheme="minorHAnsi"/>
          <w:lang w:val="en-US"/>
        </w:rPr>
        <w:t xml:space="preserve">F.M. De </w:t>
      </w:r>
      <w:proofErr w:type="spellStart"/>
      <w:r w:rsidR="000E26DB" w:rsidRPr="00A22718">
        <w:rPr>
          <w:rFonts w:asciiTheme="minorHAnsi" w:hAnsiTheme="minorHAnsi"/>
          <w:lang w:val="en-US"/>
        </w:rPr>
        <w:t>Jongh</w:t>
      </w:r>
      <w:proofErr w:type="spellEnd"/>
      <w:r w:rsidR="000E26DB" w:rsidRPr="00A22718">
        <w:rPr>
          <w:rFonts w:asciiTheme="minorHAnsi" w:hAnsiTheme="minorHAnsi"/>
          <w:lang w:val="en-US"/>
        </w:rPr>
        <w:t xml:space="preserve">, and P.G. Morton, “The synchronous Instability of a Compressor Rotor Due to Bearing Journal Differential Heating”, ASME Paper No. 94-GT-35. </w:t>
      </w:r>
      <w:proofErr w:type="spellStart"/>
      <w:r w:rsidR="000E26DB" w:rsidRPr="00A22718">
        <w:rPr>
          <w:rFonts w:asciiTheme="minorHAnsi" w:hAnsiTheme="minorHAnsi"/>
          <w:lang w:val="en-US"/>
        </w:rPr>
        <w:t>Alson</w:t>
      </w:r>
      <w:proofErr w:type="spellEnd"/>
      <w:r w:rsidR="000E26DB" w:rsidRPr="00A22718">
        <w:rPr>
          <w:rFonts w:asciiTheme="minorHAnsi" w:hAnsiTheme="minorHAnsi"/>
          <w:lang w:val="en-US"/>
        </w:rPr>
        <w:t xml:space="preserve"> published in ASME Transactions, Journal of Engineering for Gas Turbines and Power; 118, October 1994, pp.816-824</w:t>
      </w:r>
      <w:bookmarkEnd w:id="1068"/>
    </w:p>
    <w:p w14:paraId="78568EF4" w14:textId="77777777" w:rsidR="00457440" w:rsidRDefault="00457440"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r>
        <w:rPr>
          <w:rFonts w:asciiTheme="minorHAnsi" w:hAnsiTheme="minorHAnsi"/>
          <w:lang w:val="en-US"/>
        </w:rPr>
        <w:lastRenderedPageBreak/>
        <w:t xml:space="preserve"> </w:t>
      </w:r>
      <w:bookmarkStart w:id="1069" w:name="_Ref533090559"/>
      <w:r w:rsidRPr="0053160B">
        <w:rPr>
          <w:rFonts w:asciiTheme="minorHAnsi" w:hAnsiTheme="minorHAnsi"/>
          <w:lang w:val="en-US"/>
        </w:rPr>
        <w:t>J.</w:t>
      </w:r>
      <w:r>
        <w:rPr>
          <w:rFonts w:asciiTheme="minorHAnsi" w:hAnsiTheme="minorHAnsi"/>
          <w:lang w:val="en-US"/>
        </w:rPr>
        <w:t xml:space="preserve"> </w:t>
      </w:r>
      <w:proofErr w:type="spellStart"/>
      <w:r w:rsidRPr="0053160B">
        <w:rPr>
          <w:rFonts w:asciiTheme="minorHAnsi" w:hAnsiTheme="minorHAnsi"/>
          <w:lang w:val="en-US"/>
        </w:rPr>
        <w:t>Schmied</w:t>
      </w:r>
      <w:proofErr w:type="spellEnd"/>
      <w:r w:rsidRPr="0053160B">
        <w:rPr>
          <w:rFonts w:asciiTheme="minorHAnsi" w:hAnsiTheme="minorHAnsi"/>
          <w:lang w:val="en-US"/>
        </w:rPr>
        <w:t>, J.</w:t>
      </w:r>
      <w:r>
        <w:rPr>
          <w:rFonts w:asciiTheme="minorHAnsi" w:hAnsiTheme="minorHAnsi"/>
          <w:lang w:val="en-US"/>
        </w:rPr>
        <w:t xml:space="preserve"> </w:t>
      </w:r>
      <w:proofErr w:type="spellStart"/>
      <w:r w:rsidRPr="0053160B">
        <w:rPr>
          <w:rFonts w:asciiTheme="minorHAnsi" w:hAnsiTheme="minorHAnsi"/>
          <w:lang w:val="en-US"/>
        </w:rPr>
        <w:t>Pozivil</w:t>
      </w:r>
      <w:proofErr w:type="spellEnd"/>
      <w:r w:rsidRPr="0053160B">
        <w:rPr>
          <w:rFonts w:asciiTheme="minorHAnsi" w:hAnsiTheme="minorHAnsi"/>
          <w:lang w:val="en-US"/>
        </w:rPr>
        <w:t xml:space="preserve"> and</w:t>
      </w:r>
      <w:r>
        <w:rPr>
          <w:rFonts w:asciiTheme="minorHAnsi" w:hAnsiTheme="minorHAnsi"/>
          <w:lang w:val="en-US"/>
        </w:rPr>
        <w:t xml:space="preserve"> </w:t>
      </w:r>
      <w:r w:rsidRPr="0053160B">
        <w:rPr>
          <w:rFonts w:asciiTheme="minorHAnsi" w:hAnsiTheme="minorHAnsi"/>
          <w:lang w:val="en-US"/>
        </w:rPr>
        <w:t xml:space="preserve">J. </w:t>
      </w:r>
      <w:proofErr w:type="spellStart"/>
      <w:r w:rsidRPr="0053160B">
        <w:rPr>
          <w:rFonts w:asciiTheme="minorHAnsi" w:hAnsiTheme="minorHAnsi"/>
          <w:lang w:val="en-US"/>
        </w:rPr>
        <w:t>Walch</w:t>
      </w:r>
      <w:proofErr w:type="spellEnd"/>
      <w:r w:rsidRPr="0053160B">
        <w:rPr>
          <w:rFonts w:asciiTheme="minorHAnsi" w:hAnsiTheme="minorHAnsi"/>
          <w:lang w:val="en-US"/>
        </w:rPr>
        <w:t xml:space="preserve">, "Hot Spots in </w:t>
      </w:r>
      <w:proofErr w:type="spellStart"/>
      <w:r w:rsidRPr="0053160B">
        <w:rPr>
          <w:rFonts w:asciiTheme="minorHAnsi" w:hAnsiTheme="minorHAnsi"/>
          <w:lang w:val="en-US"/>
        </w:rPr>
        <w:t>Turboexpander</w:t>
      </w:r>
      <w:proofErr w:type="spellEnd"/>
      <w:r w:rsidRPr="0053160B">
        <w:rPr>
          <w:rFonts w:asciiTheme="minorHAnsi" w:hAnsiTheme="minorHAnsi"/>
          <w:lang w:val="en-US"/>
        </w:rPr>
        <w:t xml:space="preserve"> Bearings: Case History, Stability Analysis, Measurements and Operational Experience," ASME 2008 Turbo Expo: Power for Land, Sea, and Air, Berlin, Germany, pp. 1267-1277</w:t>
      </w:r>
      <w:r>
        <w:rPr>
          <w:rFonts w:asciiTheme="minorHAnsi" w:hAnsiTheme="minorHAnsi"/>
          <w:lang w:val="en-US"/>
        </w:rPr>
        <w:t>,</w:t>
      </w:r>
      <w:r w:rsidRPr="00AE2F2A">
        <w:rPr>
          <w:rFonts w:asciiTheme="minorHAnsi" w:hAnsiTheme="minorHAnsi"/>
          <w:lang w:val="en-US"/>
        </w:rPr>
        <w:t xml:space="preserve"> </w:t>
      </w:r>
      <w:r w:rsidRPr="0053160B">
        <w:rPr>
          <w:rFonts w:asciiTheme="minorHAnsi" w:hAnsiTheme="minorHAnsi"/>
          <w:lang w:val="en-US"/>
        </w:rPr>
        <w:t>2008</w:t>
      </w:r>
      <w:r>
        <w:rPr>
          <w:rFonts w:asciiTheme="minorHAnsi" w:hAnsiTheme="minorHAnsi"/>
          <w:lang w:val="en-US"/>
        </w:rPr>
        <w:t>.</w:t>
      </w:r>
      <w:bookmarkEnd w:id="1069"/>
    </w:p>
    <w:p w14:paraId="5FCB1D77" w14:textId="77777777" w:rsidR="00C43C12" w:rsidRPr="00214DA2" w:rsidRDefault="00C43C12" w:rsidP="0054208F">
      <w:pPr>
        <w:pStyle w:val="Paragraphedeliste"/>
        <w:numPr>
          <w:ilvl w:val="0"/>
          <w:numId w:val="35"/>
        </w:numPr>
        <w:spacing w:line="360" w:lineRule="auto"/>
        <w:jc w:val="both"/>
        <w:rPr>
          <w:lang w:val="en-US" w:eastAsia="en-US"/>
        </w:rPr>
      </w:pPr>
      <w:r>
        <w:rPr>
          <w:rFonts w:asciiTheme="minorHAnsi" w:hAnsiTheme="minorHAnsi"/>
          <w:lang w:val="en-US"/>
        </w:rPr>
        <w:t xml:space="preserve"> </w:t>
      </w:r>
      <w:bookmarkStart w:id="1070" w:name="_Ref533090865"/>
      <w:r w:rsidRPr="00214DA2">
        <w:rPr>
          <w:lang w:val="en-US" w:eastAsia="en-US"/>
        </w:rPr>
        <w:t>B.T.</w:t>
      </w:r>
      <w:r>
        <w:rPr>
          <w:lang w:val="en-US" w:eastAsia="en-US"/>
        </w:rPr>
        <w:t xml:space="preserve"> </w:t>
      </w:r>
      <w:r w:rsidRPr="00214DA2">
        <w:rPr>
          <w:lang w:val="en-US" w:eastAsia="en-US"/>
        </w:rPr>
        <w:t>Murphy, and J.A.</w:t>
      </w:r>
      <w:r>
        <w:rPr>
          <w:lang w:val="en-US" w:eastAsia="en-US"/>
        </w:rPr>
        <w:t xml:space="preserve"> </w:t>
      </w:r>
      <w:r w:rsidRPr="00214DA2">
        <w:rPr>
          <w:lang w:val="en-US" w:eastAsia="en-US"/>
        </w:rPr>
        <w:t xml:space="preserve">Lorenz, </w:t>
      </w:r>
      <w:r>
        <w:rPr>
          <w:lang w:val="en-US" w:eastAsia="en-US"/>
        </w:rPr>
        <w:t>“</w:t>
      </w:r>
      <w:r w:rsidRPr="00214DA2">
        <w:rPr>
          <w:lang w:val="en-US" w:eastAsia="en-US"/>
        </w:rPr>
        <w:t>Case Study of Morton Effect Shaft Differential Heating in a Variable-Speed Rotating Electric Machine, Proceedings of GT2011, ASME Turbo Expo, June 6-11 2011, BC, Canada</w:t>
      </w:r>
      <w:bookmarkEnd w:id="1070"/>
    </w:p>
    <w:p w14:paraId="4A8B8DE8" w14:textId="66CFE9A1" w:rsidR="00E14FFA" w:rsidRPr="008A1AD8" w:rsidRDefault="00E14FFA" w:rsidP="0054208F">
      <w:pPr>
        <w:pStyle w:val="Paragraphedeliste"/>
        <w:numPr>
          <w:ilvl w:val="0"/>
          <w:numId w:val="35"/>
        </w:numPr>
        <w:spacing w:line="360" w:lineRule="auto"/>
        <w:jc w:val="both"/>
        <w:rPr>
          <w:lang w:val="en-US"/>
        </w:rPr>
      </w:pPr>
      <w:bookmarkStart w:id="1071" w:name="_Ref533096146"/>
      <w:r>
        <w:rPr>
          <w:rFonts w:asciiTheme="minorHAnsi" w:hAnsiTheme="minorHAnsi"/>
          <w:lang w:val="en-US"/>
        </w:rPr>
        <w:t xml:space="preserve"> </w:t>
      </w:r>
      <w:r w:rsidRPr="006E521B">
        <w:rPr>
          <w:rFonts w:asciiTheme="minorHAnsi" w:hAnsiTheme="minorHAnsi"/>
          <w:lang w:val="en-US"/>
        </w:rPr>
        <w:t>D.</w:t>
      </w:r>
      <w:r>
        <w:rPr>
          <w:rFonts w:asciiTheme="minorHAnsi" w:hAnsiTheme="minorHAnsi"/>
          <w:lang w:val="en-US"/>
        </w:rPr>
        <w:t xml:space="preserve"> </w:t>
      </w:r>
      <w:proofErr w:type="spellStart"/>
      <w:r w:rsidRPr="006E521B">
        <w:rPr>
          <w:rFonts w:asciiTheme="minorHAnsi" w:hAnsiTheme="minorHAnsi"/>
          <w:lang w:val="en-US"/>
        </w:rPr>
        <w:t>Panara</w:t>
      </w:r>
      <w:proofErr w:type="spellEnd"/>
      <w:r w:rsidRPr="006E521B">
        <w:rPr>
          <w:rFonts w:asciiTheme="minorHAnsi" w:hAnsiTheme="minorHAnsi"/>
          <w:lang w:val="en-US"/>
        </w:rPr>
        <w:t>, S.</w:t>
      </w:r>
      <w:r>
        <w:rPr>
          <w:rFonts w:asciiTheme="minorHAnsi" w:hAnsiTheme="minorHAnsi"/>
          <w:lang w:val="en-US"/>
        </w:rPr>
        <w:t xml:space="preserve"> </w:t>
      </w:r>
      <w:proofErr w:type="spellStart"/>
      <w:r>
        <w:rPr>
          <w:rFonts w:asciiTheme="minorHAnsi" w:hAnsiTheme="minorHAnsi"/>
          <w:lang w:val="en-US"/>
        </w:rPr>
        <w:t>Panconi</w:t>
      </w:r>
      <w:proofErr w:type="spellEnd"/>
      <w:r w:rsidRPr="006E521B">
        <w:rPr>
          <w:rFonts w:asciiTheme="minorHAnsi" w:hAnsiTheme="minorHAnsi"/>
          <w:lang w:val="en-US"/>
        </w:rPr>
        <w:t>, and D.</w:t>
      </w:r>
      <w:r>
        <w:rPr>
          <w:rFonts w:asciiTheme="minorHAnsi" w:hAnsiTheme="minorHAnsi"/>
          <w:lang w:val="en-US"/>
        </w:rPr>
        <w:t xml:space="preserve"> </w:t>
      </w:r>
      <w:proofErr w:type="spellStart"/>
      <w:r w:rsidRPr="006E521B">
        <w:rPr>
          <w:rFonts w:asciiTheme="minorHAnsi" w:hAnsiTheme="minorHAnsi"/>
          <w:lang w:val="en-US"/>
        </w:rPr>
        <w:t>Griffini</w:t>
      </w:r>
      <w:proofErr w:type="spellEnd"/>
      <w:r w:rsidRPr="006E521B">
        <w:rPr>
          <w:rFonts w:asciiTheme="minorHAnsi" w:hAnsiTheme="minorHAnsi"/>
          <w:lang w:val="en-US"/>
        </w:rPr>
        <w:t>, “Numeri</w:t>
      </w:r>
      <w:r>
        <w:rPr>
          <w:rFonts w:asciiTheme="minorHAnsi" w:hAnsiTheme="minorHAnsi"/>
          <w:lang w:val="en-US"/>
        </w:rPr>
        <w:t xml:space="preserve">cal Prediction and Experimental </w:t>
      </w:r>
      <w:r w:rsidRPr="006E521B">
        <w:rPr>
          <w:rFonts w:asciiTheme="minorHAnsi" w:hAnsiTheme="minorHAnsi"/>
          <w:lang w:val="en-US"/>
        </w:rPr>
        <w:t>Validation of</w:t>
      </w:r>
      <w:r>
        <w:rPr>
          <w:rFonts w:asciiTheme="minorHAnsi" w:hAnsiTheme="minorHAnsi"/>
          <w:lang w:val="en-US"/>
        </w:rPr>
        <w:t xml:space="preserve"> </w:t>
      </w:r>
      <w:r w:rsidRPr="006E521B">
        <w:rPr>
          <w:rFonts w:asciiTheme="minorHAnsi" w:hAnsiTheme="minorHAnsi"/>
          <w:lang w:val="en-US"/>
        </w:rPr>
        <w:t xml:space="preserve">Rotor Thermal Instability,” 44th </w:t>
      </w:r>
      <w:proofErr w:type="spellStart"/>
      <w:r w:rsidRPr="006E521B">
        <w:rPr>
          <w:rFonts w:asciiTheme="minorHAnsi" w:hAnsiTheme="minorHAnsi"/>
          <w:lang w:val="en-US"/>
        </w:rPr>
        <w:t>Turbomachinery</w:t>
      </w:r>
      <w:proofErr w:type="spellEnd"/>
      <w:r w:rsidRPr="006E521B">
        <w:rPr>
          <w:rFonts w:asciiTheme="minorHAnsi" w:hAnsiTheme="minorHAnsi"/>
          <w:lang w:val="en-US"/>
        </w:rPr>
        <w:t xml:space="preserve"> Symposium, College Station, TX</w:t>
      </w:r>
      <w:r>
        <w:rPr>
          <w:rFonts w:asciiTheme="minorHAnsi" w:hAnsiTheme="minorHAnsi"/>
          <w:lang w:val="en-US"/>
        </w:rPr>
        <w:t>, 2015.</w:t>
      </w:r>
      <w:bookmarkEnd w:id="1071"/>
    </w:p>
    <w:p w14:paraId="62EF0A0A" w14:textId="77777777" w:rsidR="00B8779A" w:rsidRPr="00214DA2" w:rsidRDefault="00B8779A" w:rsidP="0054208F">
      <w:pPr>
        <w:pStyle w:val="Paragraphedeliste"/>
        <w:numPr>
          <w:ilvl w:val="0"/>
          <w:numId w:val="35"/>
        </w:numPr>
        <w:spacing w:line="360" w:lineRule="auto"/>
        <w:jc w:val="both"/>
        <w:rPr>
          <w:lang w:val="en-US" w:eastAsia="en-US"/>
        </w:rPr>
      </w:pPr>
      <w:r>
        <w:rPr>
          <w:rFonts w:asciiTheme="minorHAnsi" w:hAnsiTheme="minorHAnsi"/>
          <w:lang w:val="en-US"/>
        </w:rPr>
        <w:t xml:space="preserve"> </w:t>
      </w:r>
      <w:bookmarkStart w:id="1072" w:name="_Ref533096184"/>
      <w:r w:rsidRPr="00214DA2">
        <w:rPr>
          <w:lang w:val="en-US" w:eastAsia="en-US"/>
        </w:rPr>
        <w:t>B.T.</w:t>
      </w:r>
      <w:r>
        <w:rPr>
          <w:lang w:val="en-US" w:eastAsia="en-US"/>
        </w:rPr>
        <w:t xml:space="preserve"> </w:t>
      </w:r>
      <w:r w:rsidRPr="00214DA2">
        <w:rPr>
          <w:lang w:val="en-US" w:eastAsia="en-US"/>
        </w:rPr>
        <w:t>Murphy, and J.A.</w:t>
      </w:r>
      <w:r>
        <w:rPr>
          <w:lang w:val="en-US" w:eastAsia="en-US"/>
        </w:rPr>
        <w:t xml:space="preserve"> </w:t>
      </w:r>
      <w:r w:rsidRPr="00214DA2">
        <w:rPr>
          <w:lang w:val="en-US" w:eastAsia="en-US"/>
        </w:rPr>
        <w:t xml:space="preserve">Lorenz, 2010, </w:t>
      </w:r>
      <w:r>
        <w:rPr>
          <w:lang w:val="en-US" w:eastAsia="en-US"/>
        </w:rPr>
        <w:t>“</w:t>
      </w:r>
      <w:r w:rsidRPr="00214DA2">
        <w:rPr>
          <w:lang w:val="en-US" w:eastAsia="en-US"/>
        </w:rPr>
        <w:t>Simplified Morton Effect Analysis for Synchronous Spiral Instability</w:t>
      </w:r>
      <w:r>
        <w:rPr>
          <w:lang w:val="en-US" w:eastAsia="en-US"/>
        </w:rPr>
        <w:t>”</w:t>
      </w:r>
      <w:r w:rsidRPr="00214DA2">
        <w:rPr>
          <w:lang w:val="en-US" w:eastAsia="en-US"/>
        </w:rPr>
        <w:t>, ASME Journal of Vibration and Acoustics, Vol. 132, October, 2010</w:t>
      </w:r>
      <w:bookmarkEnd w:id="1072"/>
    </w:p>
    <w:p w14:paraId="3BF2A0F6" w14:textId="77777777" w:rsidR="00864BCF" w:rsidRDefault="00864BCF"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r>
        <w:rPr>
          <w:rFonts w:asciiTheme="minorHAnsi" w:hAnsiTheme="minorHAnsi"/>
          <w:lang w:val="en-US"/>
        </w:rPr>
        <w:t xml:space="preserve"> </w:t>
      </w:r>
      <w:bookmarkStart w:id="1073" w:name="_Ref533096262"/>
      <w:proofErr w:type="spellStart"/>
      <w:r w:rsidRPr="0096336F">
        <w:rPr>
          <w:rFonts w:asciiTheme="minorHAnsi" w:hAnsiTheme="minorHAnsi"/>
          <w:lang w:val="en-US"/>
        </w:rPr>
        <w:t>P.Keogh</w:t>
      </w:r>
      <w:proofErr w:type="spellEnd"/>
      <w:r w:rsidRPr="0096336F">
        <w:rPr>
          <w:rFonts w:asciiTheme="minorHAnsi" w:hAnsiTheme="minorHAnsi"/>
          <w:lang w:val="en-US"/>
        </w:rPr>
        <w:t xml:space="preserve"> and </w:t>
      </w:r>
      <w:proofErr w:type="spellStart"/>
      <w:r w:rsidRPr="0096336F">
        <w:rPr>
          <w:rFonts w:asciiTheme="minorHAnsi" w:hAnsiTheme="minorHAnsi"/>
          <w:lang w:val="en-US"/>
        </w:rPr>
        <w:t>P.Morton</w:t>
      </w:r>
      <w:proofErr w:type="spellEnd"/>
      <w:r w:rsidRPr="0096336F">
        <w:rPr>
          <w:rFonts w:asciiTheme="minorHAnsi" w:hAnsiTheme="minorHAnsi"/>
          <w:lang w:val="en-US"/>
        </w:rPr>
        <w:t>, “Journal bearing differential heating evaluation with influence on rotor dynamic behav</w:t>
      </w:r>
      <w:r w:rsidRPr="00A22718">
        <w:rPr>
          <w:rFonts w:asciiTheme="minorHAnsi" w:hAnsiTheme="minorHAnsi"/>
          <w:lang w:val="en-US"/>
        </w:rPr>
        <w:t>ior”, Proceeding of the Royal society of London. Series A: Mathematical and physical Sciences, Vol.441, pp.527-548, 1993.</w:t>
      </w:r>
      <w:bookmarkEnd w:id="1073"/>
    </w:p>
    <w:p w14:paraId="5F5AC272" w14:textId="77777777" w:rsidR="00864BCF" w:rsidRDefault="00864BCF"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r>
        <w:rPr>
          <w:rFonts w:asciiTheme="minorHAnsi" w:hAnsiTheme="minorHAnsi"/>
          <w:lang w:val="en-US"/>
        </w:rPr>
        <w:t xml:space="preserve"> </w:t>
      </w:r>
      <w:bookmarkStart w:id="1074" w:name="_Ref533096446"/>
      <w:proofErr w:type="spellStart"/>
      <w:r w:rsidRPr="008042D7">
        <w:rPr>
          <w:rFonts w:asciiTheme="minorHAnsi" w:hAnsiTheme="minorHAnsi"/>
          <w:lang w:val="en-US"/>
        </w:rPr>
        <w:t>P.</w:t>
      </w:r>
      <w:r>
        <w:rPr>
          <w:rFonts w:asciiTheme="minorHAnsi" w:hAnsiTheme="minorHAnsi"/>
          <w:lang w:val="en-US"/>
        </w:rPr>
        <w:t>Keogh</w:t>
      </w:r>
      <w:proofErr w:type="spellEnd"/>
      <w:r>
        <w:rPr>
          <w:rFonts w:asciiTheme="minorHAnsi" w:hAnsiTheme="minorHAnsi"/>
          <w:lang w:val="en-US"/>
        </w:rPr>
        <w:t xml:space="preserve"> </w:t>
      </w:r>
      <w:r w:rsidRPr="008042D7">
        <w:rPr>
          <w:rFonts w:asciiTheme="minorHAnsi" w:hAnsiTheme="minorHAnsi"/>
          <w:lang w:val="en-US"/>
        </w:rPr>
        <w:t xml:space="preserve">and </w:t>
      </w:r>
      <w:proofErr w:type="spellStart"/>
      <w:r w:rsidRPr="008042D7">
        <w:rPr>
          <w:rFonts w:asciiTheme="minorHAnsi" w:hAnsiTheme="minorHAnsi"/>
          <w:lang w:val="en-US"/>
        </w:rPr>
        <w:t>P.Morton</w:t>
      </w:r>
      <w:proofErr w:type="spellEnd"/>
      <w:r w:rsidRPr="008042D7">
        <w:rPr>
          <w:rFonts w:asciiTheme="minorHAnsi" w:hAnsiTheme="minorHAnsi"/>
          <w:lang w:val="en-US"/>
        </w:rPr>
        <w:t xml:space="preserve">, </w:t>
      </w:r>
      <w:r>
        <w:rPr>
          <w:rFonts w:asciiTheme="minorHAnsi" w:hAnsiTheme="minorHAnsi"/>
          <w:lang w:val="en-US"/>
        </w:rPr>
        <w:t>“</w:t>
      </w:r>
      <w:r w:rsidRPr="008042D7">
        <w:rPr>
          <w:rFonts w:asciiTheme="minorHAnsi" w:hAnsiTheme="minorHAnsi"/>
          <w:lang w:val="en-US"/>
        </w:rPr>
        <w:t xml:space="preserve">The Dynamic Nature of Rotor Thermal Bending Due to Unsteady Lubricant Shearing Within a Bearing,” Proc. R. Soc. London, Ser. A: Math. Phys. Sci., 445(1924), pp. 273– </w:t>
      </w:r>
      <w:r>
        <w:rPr>
          <w:rFonts w:asciiTheme="minorHAnsi" w:hAnsiTheme="minorHAnsi"/>
          <w:lang w:val="en-US"/>
        </w:rPr>
        <w:t>290, 1994.</w:t>
      </w:r>
      <w:bookmarkEnd w:id="1074"/>
    </w:p>
    <w:p w14:paraId="28882F08" w14:textId="0B810D77" w:rsidR="0090673C" w:rsidRDefault="0090673C"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bookmarkStart w:id="1075" w:name="_Ref533096550"/>
      <w:r>
        <w:rPr>
          <w:rFonts w:asciiTheme="minorHAnsi" w:hAnsiTheme="minorHAnsi"/>
          <w:lang w:val="en-US"/>
        </w:rPr>
        <w:t xml:space="preserve"> </w:t>
      </w:r>
      <w:bookmarkStart w:id="1076" w:name="_Ref534635419"/>
      <w:r w:rsidRPr="00333B7C">
        <w:rPr>
          <w:rFonts w:asciiTheme="minorHAnsi" w:hAnsiTheme="minorHAnsi"/>
          <w:lang w:val="en-US"/>
        </w:rPr>
        <w:t>F.</w:t>
      </w:r>
      <w:r>
        <w:rPr>
          <w:rFonts w:asciiTheme="minorHAnsi" w:hAnsiTheme="minorHAnsi"/>
          <w:lang w:val="en-US"/>
        </w:rPr>
        <w:t xml:space="preserve"> de</w:t>
      </w:r>
      <w:r w:rsidRPr="00333B7C">
        <w:rPr>
          <w:rFonts w:asciiTheme="minorHAnsi" w:hAnsiTheme="minorHAnsi"/>
          <w:lang w:val="en-US"/>
        </w:rPr>
        <w:t xml:space="preserve"> </w:t>
      </w:r>
      <w:proofErr w:type="spellStart"/>
      <w:r w:rsidRPr="00333B7C">
        <w:rPr>
          <w:rFonts w:asciiTheme="minorHAnsi" w:hAnsiTheme="minorHAnsi"/>
          <w:lang w:val="en-US"/>
        </w:rPr>
        <w:t>Jongh</w:t>
      </w:r>
      <w:proofErr w:type="spellEnd"/>
      <w:r w:rsidRPr="00333B7C">
        <w:rPr>
          <w:rFonts w:asciiTheme="minorHAnsi" w:hAnsiTheme="minorHAnsi"/>
          <w:lang w:val="en-US"/>
        </w:rPr>
        <w:t xml:space="preserve"> and P.</w:t>
      </w:r>
      <w:r>
        <w:rPr>
          <w:rFonts w:asciiTheme="minorHAnsi" w:hAnsiTheme="minorHAnsi"/>
          <w:lang w:val="en-US"/>
        </w:rPr>
        <w:t xml:space="preserve"> Van Der </w:t>
      </w:r>
      <w:proofErr w:type="spellStart"/>
      <w:r>
        <w:rPr>
          <w:rFonts w:asciiTheme="minorHAnsi" w:hAnsiTheme="minorHAnsi"/>
          <w:lang w:val="en-US"/>
        </w:rPr>
        <w:t>Hoeven</w:t>
      </w:r>
      <w:proofErr w:type="spellEnd"/>
      <w:r>
        <w:rPr>
          <w:rFonts w:asciiTheme="minorHAnsi" w:hAnsiTheme="minorHAnsi"/>
          <w:lang w:val="en-US"/>
        </w:rPr>
        <w:t xml:space="preserve">, </w:t>
      </w:r>
      <w:proofErr w:type="spellStart"/>
      <w:r>
        <w:rPr>
          <w:rFonts w:asciiTheme="minorHAnsi" w:hAnsiTheme="minorHAnsi"/>
          <w:lang w:val="en-US"/>
        </w:rPr>
        <w:t>eds</w:t>
      </w:r>
      <w:proofErr w:type="spellEnd"/>
      <w:r>
        <w:rPr>
          <w:rFonts w:asciiTheme="minorHAnsi" w:hAnsiTheme="minorHAnsi"/>
          <w:lang w:val="en-US"/>
        </w:rPr>
        <w:t>.,</w:t>
      </w:r>
      <w:r w:rsidRPr="00333B7C">
        <w:rPr>
          <w:rFonts w:asciiTheme="minorHAnsi" w:hAnsiTheme="minorHAnsi"/>
          <w:lang w:val="en-US"/>
        </w:rPr>
        <w:t xml:space="preserve">“Application of a Heat Barrier Sleeve to Prevent Synchronous Rotor Instability,” 27th </w:t>
      </w:r>
      <w:proofErr w:type="spellStart"/>
      <w:r w:rsidRPr="00333B7C">
        <w:rPr>
          <w:rFonts w:asciiTheme="minorHAnsi" w:hAnsiTheme="minorHAnsi"/>
          <w:lang w:val="en-US"/>
        </w:rPr>
        <w:t>Turbomachinery</w:t>
      </w:r>
      <w:proofErr w:type="spellEnd"/>
      <w:r w:rsidRPr="00333B7C">
        <w:rPr>
          <w:rFonts w:asciiTheme="minorHAnsi" w:hAnsiTheme="minorHAnsi"/>
          <w:lang w:val="en-US"/>
        </w:rPr>
        <w:t xml:space="preserve"> Symposium,</w:t>
      </w:r>
      <w:r>
        <w:rPr>
          <w:rFonts w:asciiTheme="minorHAnsi" w:hAnsiTheme="minorHAnsi"/>
          <w:lang w:val="en-US"/>
        </w:rPr>
        <w:t xml:space="preserve"> College Station, TX, pp. 17–26, 1998.</w:t>
      </w:r>
      <w:bookmarkEnd w:id="1075"/>
      <w:bookmarkEnd w:id="1076"/>
    </w:p>
    <w:p w14:paraId="6FB66926" w14:textId="7A9B4D08" w:rsidR="00E46B7B" w:rsidRPr="00A22718" w:rsidRDefault="00A4253E"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bookmarkStart w:id="1077" w:name="_Ref533096804"/>
      <w:r>
        <w:rPr>
          <w:rFonts w:asciiTheme="minorHAnsi" w:hAnsiTheme="minorHAnsi"/>
          <w:lang w:val="en-US"/>
        </w:rPr>
        <w:t xml:space="preserve"> </w:t>
      </w:r>
      <w:r w:rsidR="00E46B7B">
        <w:rPr>
          <w:rFonts w:asciiTheme="minorHAnsi" w:hAnsiTheme="minorHAnsi"/>
          <w:lang w:val="en-US"/>
        </w:rPr>
        <w:t xml:space="preserve">A.C. Balbahadur and </w:t>
      </w:r>
      <w:proofErr w:type="spellStart"/>
      <w:r w:rsidR="00E46B7B">
        <w:rPr>
          <w:rFonts w:asciiTheme="minorHAnsi" w:hAnsiTheme="minorHAnsi"/>
          <w:lang w:val="en-US"/>
        </w:rPr>
        <w:t>G</w:t>
      </w:r>
      <w:r w:rsidR="00E46B7B" w:rsidRPr="00A22718">
        <w:rPr>
          <w:rFonts w:asciiTheme="minorHAnsi" w:hAnsiTheme="minorHAnsi"/>
          <w:lang w:val="en-US"/>
        </w:rPr>
        <w:t>.Kirk</w:t>
      </w:r>
      <w:proofErr w:type="spellEnd"/>
      <w:r w:rsidR="00E46B7B" w:rsidRPr="00A22718">
        <w:rPr>
          <w:rFonts w:asciiTheme="minorHAnsi" w:hAnsiTheme="minorHAnsi"/>
          <w:lang w:val="en-US"/>
        </w:rPr>
        <w:t>, “Part I-theoretical model for a synchronous thermal instability operating in overhung rotors”, International Journal of Rotating Machinery, vol. 10, pp.447-487, 2004.</w:t>
      </w:r>
      <w:bookmarkEnd w:id="1077"/>
    </w:p>
    <w:p w14:paraId="004A5B58" w14:textId="3F9EDEAA" w:rsidR="00580354" w:rsidRPr="00A22718" w:rsidRDefault="00580354"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bookmarkStart w:id="1078" w:name="_Ref533096918"/>
      <w:r>
        <w:rPr>
          <w:rFonts w:asciiTheme="minorHAnsi" w:hAnsiTheme="minorHAnsi"/>
          <w:lang w:val="en-US"/>
        </w:rPr>
        <w:t xml:space="preserve"> </w:t>
      </w:r>
      <w:r w:rsidRPr="00A22718">
        <w:rPr>
          <w:rFonts w:asciiTheme="minorHAnsi" w:hAnsiTheme="minorHAnsi"/>
          <w:lang w:val="en-US"/>
        </w:rPr>
        <w:t xml:space="preserve">A.C. Balbahadur and </w:t>
      </w:r>
      <w:proofErr w:type="spellStart"/>
      <w:r>
        <w:rPr>
          <w:rFonts w:asciiTheme="minorHAnsi" w:hAnsiTheme="minorHAnsi"/>
          <w:lang w:val="en-US"/>
        </w:rPr>
        <w:t>G</w:t>
      </w:r>
      <w:r w:rsidRPr="00A22718">
        <w:rPr>
          <w:rFonts w:asciiTheme="minorHAnsi" w:hAnsiTheme="minorHAnsi"/>
          <w:lang w:val="en-US"/>
        </w:rPr>
        <w:t>.Kirk</w:t>
      </w:r>
      <w:proofErr w:type="spellEnd"/>
      <w:r w:rsidRPr="00A22718">
        <w:rPr>
          <w:rFonts w:asciiTheme="minorHAnsi" w:hAnsiTheme="minorHAnsi"/>
          <w:lang w:val="en-US"/>
        </w:rPr>
        <w:t>, “Part II-Case Studies for a Synchronous Thermal instability operating in Overhung Rotors”, International Journal of Rotating Machinery, vol. 10, pp.447-487, 2004</w:t>
      </w:r>
      <w:bookmarkEnd w:id="1078"/>
    </w:p>
    <w:p w14:paraId="2245522D" w14:textId="6BB13E77" w:rsidR="0023102A" w:rsidRDefault="00054277"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bookmarkStart w:id="1079" w:name="_Ref533097388"/>
      <w:r>
        <w:rPr>
          <w:rFonts w:asciiTheme="minorHAnsi" w:hAnsiTheme="minorHAnsi"/>
          <w:lang w:val="en-US"/>
        </w:rPr>
        <w:t xml:space="preserve"> </w:t>
      </w:r>
      <w:r w:rsidR="0023102A" w:rsidRPr="00A22718">
        <w:rPr>
          <w:rFonts w:asciiTheme="minorHAnsi" w:hAnsiTheme="minorHAnsi"/>
          <w:lang w:val="en-US"/>
        </w:rPr>
        <w:t>J.G.</w:t>
      </w:r>
      <w:r w:rsidR="0023102A">
        <w:rPr>
          <w:rFonts w:asciiTheme="minorHAnsi" w:hAnsiTheme="minorHAnsi"/>
          <w:lang w:val="en-US"/>
        </w:rPr>
        <w:t xml:space="preserve"> </w:t>
      </w:r>
      <w:r w:rsidR="0023102A" w:rsidRPr="00A22718">
        <w:rPr>
          <w:rFonts w:asciiTheme="minorHAnsi" w:hAnsiTheme="minorHAnsi"/>
          <w:lang w:val="en-US"/>
        </w:rPr>
        <w:t>Lee and A.</w:t>
      </w:r>
      <w:r w:rsidR="0023102A">
        <w:rPr>
          <w:rFonts w:asciiTheme="minorHAnsi" w:hAnsiTheme="minorHAnsi"/>
          <w:lang w:val="en-US"/>
        </w:rPr>
        <w:t xml:space="preserve"> </w:t>
      </w:r>
      <w:proofErr w:type="spellStart"/>
      <w:r w:rsidR="0023102A" w:rsidRPr="00A22718">
        <w:rPr>
          <w:rFonts w:asciiTheme="minorHAnsi" w:hAnsiTheme="minorHAnsi"/>
          <w:lang w:val="en-US"/>
        </w:rPr>
        <w:t>Palazzolo</w:t>
      </w:r>
      <w:proofErr w:type="spellEnd"/>
      <w:r w:rsidR="0023102A" w:rsidRPr="00A22718">
        <w:rPr>
          <w:rFonts w:asciiTheme="minorHAnsi" w:hAnsiTheme="minorHAnsi"/>
          <w:lang w:val="en-US"/>
        </w:rPr>
        <w:t>, “Morton Effect Cyclic Vibration Amplitude Determination for Tilt Pad Bearing Supported Machinery,” Journal of Tribology-Transactions of the ASME, vol.135, Jan 2013</w:t>
      </w:r>
      <w:bookmarkEnd w:id="1079"/>
    </w:p>
    <w:p w14:paraId="24E19F29" w14:textId="239379B8" w:rsidR="00755900" w:rsidRDefault="00054277"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bookmarkStart w:id="1080" w:name="_Ref533097470"/>
      <w:r>
        <w:rPr>
          <w:rFonts w:asciiTheme="minorHAnsi" w:hAnsiTheme="minorHAnsi"/>
          <w:lang w:val="en-US"/>
        </w:rPr>
        <w:t xml:space="preserve"> </w:t>
      </w:r>
      <w:proofErr w:type="spellStart"/>
      <w:r w:rsidR="00755900" w:rsidRPr="00A22718">
        <w:rPr>
          <w:rFonts w:asciiTheme="minorHAnsi" w:hAnsiTheme="minorHAnsi"/>
          <w:lang w:val="en-US"/>
        </w:rPr>
        <w:t>R.Gomiciaga</w:t>
      </w:r>
      <w:proofErr w:type="spellEnd"/>
      <w:r w:rsidR="00755900" w:rsidRPr="00A22718">
        <w:rPr>
          <w:rFonts w:asciiTheme="minorHAnsi" w:hAnsiTheme="minorHAnsi"/>
          <w:lang w:val="en-US"/>
        </w:rPr>
        <w:t xml:space="preserve"> and </w:t>
      </w:r>
      <w:proofErr w:type="spellStart"/>
      <w:r w:rsidR="00755900" w:rsidRPr="00A22718">
        <w:rPr>
          <w:rFonts w:asciiTheme="minorHAnsi" w:hAnsiTheme="minorHAnsi"/>
          <w:lang w:val="en-US"/>
        </w:rPr>
        <w:t>P.S.Koegh</w:t>
      </w:r>
      <w:proofErr w:type="spellEnd"/>
      <w:r w:rsidR="00755900" w:rsidRPr="00A22718">
        <w:rPr>
          <w:rFonts w:asciiTheme="minorHAnsi" w:hAnsiTheme="minorHAnsi"/>
          <w:lang w:val="en-US"/>
        </w:rPr>
        <w:t xml:space="preserve">, “ Orbit </w:t>
      </w:r>
      <w:proofErr w:type="spellStart"/>
      <w:r w:rsidR="00755900" w:rsidRPr="00A22718">
        <w:rPr>
          <w:rFonts w:asciiTheme="minorHAnsi" w:hAnsiTheme="minorHAnsi"/>
          <w:lang w:val="en-US"/>
        </w:rPr>
        <w:t>Inducced</w:t>
      </w:r>
      <w:proofErr w:type="spellEnd"/>
      <w:r w:rsidR="00755900" w:rsidRPr="00A22718">
        <w:rPr>
          <w:rFonts w:asciiTheme="minorHAnsi" w:hAnsiTheme="minorHAnsi"/>
          <w:lang w:val="en-US"/>
        </w:rPr>
        <w:t xml:space="preserve"> Journal Temperature Variation in Hydrodynamic Bearings,” ASME Journal of Tribology , 121, pp.77-84, 1999</w:t>
      </w:r>
      <w:bookmarkEnd w:id="1080"/>
    </w:p>
    <w:p w14:paraId="586E52D3" w14:textId="77777777" w:rsidR="0023102A" w:rsidRDefault="0023102A"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r>
        <w:rPr>
          <w:rFonts w:asciiTheme="minorHAnsi" w:hAnsiTheme="minorHAnsi"/>
          <w:lang w:val="en-US"/>
        </w:rPr>
        <w:t xml:space="preserve"> </w:t>
      </w:r>
      <w:bookmarkStart w:id="1081" w:name="_Ref533097655"/>
      <w:r w:rsidRPr="00A22718">
        <w:rPr>
          <w:rFonts w:asciiTheme="minorHAnsi" w:hAnsiTheme="minorHAnsi"/>
          <w:lang w:val="en-US"/>
        </w:rPr>
        <w:t>J.</w:t>
      </w:r>
      <w:r>
        <w:rPr>
          <w:rFonts w:asciiTheme="minorHAnsi" w:hAnsiTheme="minorHAnsi"/>
          <w:lang w:val="en-US"/>
        </w:rPr>
        <w:t xml:space="preserve"> </w:t>
      </w:r>
      <w:proofErr w:type="spellStart"/>
      <w:r w:rsidRPr="00A22718">
        <w:rPr>
          <w:rFonts w:asciiTheme="minorHAnsi" w:hAnsiTheme="minorHAnsi"/>
          <w:lang w:val="en-US"/>
        </w:rPr>
        <w:t>Suh</w:t>
      </w:r>
      <w:proofErr w:type="spellEnd"/>
      <w:r w:rsidRPr="00A22718">
        <w:rPr>
          <w:rFonts w:asciiTheme="minorHAnsi" w:hAnsiTheme="minorHAnsi"/>
          <w:lang w:val="en-US"/>
        </w:rPr>
        <w:t xml:space="preserve"> and A.</w:t>
      </w:r>
      <w:r>
        <w:rPr>
          <w:rFonts w:asciiTheme="minorHAnsi" w:hAnsiTheme="minorHAnsi"/>
          <w:lang w:val="en-US"/>
        </w:rPr>
        <w:t xml:space="preserve"> </w:t>
      </w:r>
      <w:proofErr w:type="spellStart"/>
      <w:r w:rsidRPr="00A22718">
        <w:rPr>
          <w:rFonts w:asciiTheme="minorHAnsi" w:hAnsiTheme="minorHAnsi"/>
          <w:lang w:val="en-US"/>
        </w:rPr>
        <w:t>Palazzolo</w:t>
      </w:r>
      <w:proofErr w:type="spellEnd"/>
      <w:r w:rsidRPr="00A22718">
        <w:rPr>
          <w:rFonts w:asciiTheme="minorHAnsi" w:hAnsiTheme="minorHAnsi"/>
          <w:lang w:val="en-US"/>
        </w:rPr>
        <w:t>, “</w:t>
      </w:r>
      <w:proofErr w:type="spellStart"/>
      <w:r w:rsidRPr="00A22718">
        <w:rPr>
          <w:rFonts w:asciiTheme="minorHAnsi" w:hAnsiTheme="minorHAnsi"/>
          <w:lang w:val="en-US"/>
        </w:rPr>
        <w:t>Thre</w:t>
      </w:r>
      <w:proofErr w:type="spellEnd"/>
      <w:r w:rsidRPr="00A22718">
        <w:rPr>
          <w:rFonts w:asciiTheme="minorHAnsi" w:hAnsiTheme="minorHAnsi"/>
          <w:lang w:val="en-US"/>
        </w:rPr>
        <w:t>-Dimensional THD Morton Effect Simulation Part I: Theoretical Model,” Journal of Tribology-Transactions of the ASME, vol.136(3), Apr 2014</w:t>
      </w:r>
      <w:bookmarkEnd w:id="1081"/>
    </w:p>
    <w:p w14:paraId="516562EC" w14:textId="77777777" w:rsidR="00753FE6" w:rsidRDefault="00753FE6"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bookmarkStart w:id="1082" w:name="_Ref534635218"/>
      <w:r w:rsidRPr="00476601">
        <w:rPr>
          <w:rFonts w:asciiTheme="minorHAnsi" w:hAnsiTheme="minorHAnsi"/>
          <w:lang w:val="en-US"/>
        </w:rPr>
        <w:t xml:space="preserve">X. Tong, A. </w:t>
      </w:r>
      <w:proofErr w:type="spellStart"/>
      <w:r w:rsidRPr="00476601">
        <w:rPr>
          <w:rFonts w:asciiTheme="minorHAnsi" w:hAnsiTheme="minorHAnsi"/>
          <w:lang w:val="en-US"/>
        </w:rPr>
        <w:t>Palazzolo</w:t>
      </w:r>
      <w:proofErr w:type="spellEnd"/>
      <w:r w:rsidRPr="00476601">
        <w:rPr>
          <w:rFonts w:asciiTheme="minorHAnsi" w:hAnsiTheme="minorHAnsi"/>
          <w:lang w:val="en-US"/>
        </w:rPr>
        <w:t xml:space="preserve"> and J. </w:t>
      </w:r>
      <w:proofErr w:type="spellStart"/>
      <w:r w:rsidRPr="00476601">
        <w:rPr>
          <w:rFonts w:asciiTheme="minorHAnsi" w:hAnsiTheme="minorHAnsi"/>
          <w:lang w:val="en-US"/>
        </w:rPr>
        <w:t>Suh</w:t>
      </w:r>
      <w:proofErr w:type="spellEnd"/>
      <w:r w:rsidRPr="00476601">
        <w:rPr>
          <w:rFonts w:asciiTheme="minorHAnsi" w:hAnsiTheme="minorHAnsi"/>
          <w:lang w:val="en-US"/>
        </w:rPr>
        <w:t>, "</w:t>
      </w:r>
      <w:proofErr w:type="spellStart"/>
      <w:r w:rsidRPr="00476601">
        <w:rPr>
          <w:rFonts w:asciiTheme="minorHAnsi" w:hAnsiTheme="minorHAnsi"/>
          <w:lang w:val="en-US"/>
        </w:rPr>
        <w:t>Rotordynamic</w:t>
      </w:r>
      <w:proofErr w:type="spellEnd"/>
      <w:r w:rsidRPr="00476601">
        <w:rPr>
          <w:rFonts w:asciiTheme="minorHAnsi" w:hAnsiTheme="minorHAnsi"/>
          <w:lang w:val="en-US"/>
        </w:rPr>
        <w:t xml:space="preserve"> Morton Effect Simulation With Transient,</w:t>
      </w:r>
      <w:r>
        <w:rPr>
          <w:rFonts w:asciiTheme="minorHAnsi" w:hAnsiTheme="minorHAnsi"/>
          <w:lang w:val="en-US"/>
        </w:rPr>
        <w:t xml:space="preserve"> </w:t>
      </w:r>
      <w:r w:rsidRPr="00476601">
        <w:rPr>
          <w:rFonts w:asciiTheme="minorHAnsi" w:hAnsiTheme="minorHAnsi"/>
          <w:lang w:val="en-US"/>
        </w:rPr>
        <w:t xml:space="preserve">Thermal Shaft Bow," ASME J. </w:t>
      </w:r>
      <w:proofErr w:type="spellStart"/>
      <w:r w:rsidRPr="00476601">
        <w:rPr>
          <w:rFonts w:asciiTheme="minorHAnsi" w:hAnsiTheme="minorHAnsi"/>
          <w:lang w:val="en-US"/>
        </w:rPr>
        <w:t>Tribol</w:t>
      </w:r>
      <w:proofErr w:type="spellEnd"/>
      <w:r w:rsidRPr="00476601">
        <w:rPr>
          <w:rFonts w:asciiTheme="minorHAnsi" w:hAnsiTheme="minorHAnsi"/>
          <w:lang w:val="en-US"/>
        </w:rPr>
        <w:t>., 138(3), p. 031705</w:t>
      </w:r>
      <w:r>
        <w:rPr>
          <w:rFonts w:asciiTheme="minorHAnsi" w:hAnsiTheme="minorHAnsi"/>
          <w:lang w:val="en-US"/>
        </w:rPr>
        <w:t>, 2016.</w:t>
      </w:r>
      <w:bookmarkEnd w:id="1082"/>
    </w:p>
    <w:p w14:paraId="6AE5835D" w14:textId="6AEA72EB" w:rsidR="00786CAF" w:rsidRDefault="0016305C"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bookmarkStart w:id="1083" w:name="_Ref533097860"/>
      <w:r>
        <w:rPr>
          <w:rFonts w:asciiTheme="minorHAnsi" w:hAnsiTheme="minorHAnsi"/>
          <w:lang w:val="en-US"/>
        </w:rPr>
        <w:lastRenderedPageBreak/>
        <w:t xml:space="preserve"> </w:t>
      </w:r>
      <w:r w:rsidR="00786CAF" w:rsidRPr="00A06579">
        <w:rPr>
          <w:rFonts w:asciiTheme="minorHAnsi" w:hAnsiTheme="minorHAnsi"/>
          <w:lang w:val="en-US"/>
        </w:rPr>
        <w:t xml:space="preserve">Z. </w:t>
      </w:r>
      <w:proofErr w:type="spellStart"/>
      <w:r w:rsidR="00786CAF" w:rsidRPr="00A06579">
        <w:rPr>
          <w:rFonts w:asciiTheme="minorHAnsi" w:hAnsiTheme="minorHAnsi"/>
          <w:lang w:val="en-US"/>
        </w:rPr>
        <w:t>Guo</w:t>
      </w:r>
      <w:proofErr w:type="spellEnd"/>
      <w:r w:rsidR="00786CAF" w:rsidRPr="00A06579">
        <w:rPr>
          <w:rFonts w:asciiTheme="minorHAnsi" w:hAnsiTheme="minorHAnsi"/>
          <w:lang w:val="en-US"/>
        </w:rPr>
        <w:t>, et G. Kirk, "Morton Effect Induced Synchronous Instability in Mid-Span Rotor–Bearing</w:t>
      </w:r>
      <w:r w:rsidR="00786CAF">
        <w:rPr>
          <w:rFonts w:asciiTheme="minorHAnsi" w:hAnsiTheme="minorHAnsi"/>
          <w:lang w:val="en-US"/>
        </w:rPr>
        <w:t xml:space="preserve"> </w:t>
      </w:r>
      <w:r w:rsidR="00786CAF" w:rsidRPr="00A06579">
        <w:rPr>
          <w:rFonts w:asciiTheme="minorHAnsi" w:hAnsiTheme="minorHAnsi"/>
          <w:lang w:val="en-US"/>
        </w:rPr>
        <w:t xml:space="preserve">Systems—Part I: Mechanism Study," J. </w:t>
      </w:r>
      <w:proofErr w:type="spellStart"/>
      <w:r w:rsidR="00786CAF" w:rsidRPr="00A06579">
        <w:rPr>
          <w:rFonts w:asciiTheme="minorHAnsi" w:hAnsiTheme="minorHAnsi"/>
          <w:lang w:val="en-US"/>
        </w:rPr>
        <w:t>Vib</w:t>
      </w:r>
      <w:proofErr w:type="spellEnd"/>
      <w:r w:rsidR="00786CAF" w:rsidRPr="00A06579">
        <w:rPr>
          <w:rFonts w:asciiTheme="minorHAnsi" w:hAnsiTheme="minorHAnsi"/>
          <w:lang w:val="en-US"/>
        </w:rPr>
        <w:t xml:space="preserve">. </w:t>
      </w:r>
      <w:proofErr w:type="spellStart"/>
      <w:r w:rsidR="00786CAF" w:rsidRPr="00A06579">
        <w:rPr>
          <w:rFonts w:asciiTheme="minorHAnsi" w:hAnsiTheme="minorHAnsi"/>
          <w:lang w:val="en-US"/>
        </w:rPr>
        <w:t>Acoust</w:t>
      </w:r>
      <w:proofErr w:type="spellEnd"/>
      <w:r w:rsidR="00786CAF" w:rsidRPr="00A06579">
        <w:rPr>
          <w:rFonts w:asciiTheme="minorHAnsi" w:hAnsiTheme="minorHAnsi"/>
          <w:lang w:val="en-US"/>
        </w:rPr>
        <w:t>., 133(6), p. 061004</w:t>
      </w:r>
      <w:r w:rsidR="00786CAF">
        <w:rPr>
          <w:rFonts w:asciiTheme="minorHAnsi" w:hAnsiTheme="minorHAnsi"/>
          <w:lang w:val="en-US"/>
        </w:rPr>
        <w:t>,</w:t>
      </w:r>
      <w:r w:rsidR="00786CAF" w:rsidRPr="00A06579">
        <w:rPr>
          <w:rFonts w:asciiTheme="minorHAnsi" w:hAnsiTheme="minorHAnsi"/>
          <w:lang w:val="en-US"/>
        </w:rPr>
        <w:t xml:space="preserve"> 2011</w:t>
      </w:r>
      <w:r w:rsidR="00786CAF">
        <w:rPr>
          <w:rFonts w:asciiTheme="minorHAnsi" w:hAnsiTheme="minorHAnsi"/>
          <w:lang w:val="en-US"/>
        </w:rPr>
        <w:t>.</w:t>
      </w:r>
      <w:bookmarkEnd w:id="1083"/>
    </w:p>
    <w:p w14:paraId="1B6C57A0" w14:textId="77777777" w:rsidR="0023102A" w:rsidRDefault="0023102A"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r>
        <w:rPr>
          <w:rFonts w:asciiTheme="minorHAnsi" w:hAnsiTheme="minorHAnsi"/>
          <w:lang w:val="en-US"/>
        </w:rPr>
        <w:t xml:space="preserve"> </w:t>
      </w:r>
      <w:r w:rsidRPr="00A22718">
        <w:rPr>
          <w:rFonts w:asciiTheme="minorHAnsi" w:hAnsiTheme="minorHAnsi"/>
          <w:lang w:val="en-US"/>
        </w:rPr>
        <w:t>J.</w:t>
      </w:r>
      <w:r>
        <w:rPr>
          <w:rFonts w:asciiTheme="minorHAnsi" w:hAnsiTheme="minorHAnsi"/>
          <w:lang w:val="en-US"/>
        </w:rPr>
        <w:t xml:space="preserve"> </w:t>
      </w:r>
      <w:proofErr w:type="spellStart"/>
      <w:r w:rsidRPr="00A22718">
        <w:rPr>
          <w:rFonts w:asciiTheme="minorHAnsi" w:hAnsiTheme="minorHAnsi"/>
          <w:lang w:val="en-US"/>
        </w:rPr>
        <w:t>Suh</w:t>
      </w:r>
      <w:proofErr w:type="spellEnd"/>
      <w:r w:rsidRPr="00A22718">
        <w:rPr>
          <w:rFonts w:asciiTheme="minorHAnsi" w:hAnsiTheme="minorHAnsi"/>
          <w:lang w:val="en-US"/>
        </w:rPr>
        <w:t xml:space="preserve"> and A.</w:t>
      </w:r>
      <w:r>
        <w:rPr>
          <w:rFonts w:asciiTheme="minorHAnsi" w:hAnsiTheme="minorHAnsi"/>
          <w:lang w:val="en-US"/>
        </w:rPr>
        <w:t xml:space="preserve"> </w:t>
      </w:r>
      <w:proofErr w:type="spellStart"/>
      <w:r w:rsidRPr="00A22718">
        <w:rPr>
          <w:rFonts w:asciiTheme="minorHAnsi" w:hAnsiTheme="minorHAnsi"/>
          <w:lang w:val="en-US"/>
        </w:rPr>
        <w:t>Palazzolo</w:t>
      </w:r>
      <w:proofErr w:type="spellEnd"/>
      <w:r w:rsidRPr="00A22718">
        <w:rPr>
          <w:rFonts w:asciiTheme="minorHAnsi" w:hAnsiTheme="minorHAnsi"/>
          <w:lang w:val="en-US"/>
        </w:rPr>
        <w:t>, “</w:t>
      </w:r>
      <w:proofErr w:type="spellStart"/>
      <w:r w:rsidRPr="00A22718">
        <w:rPr>
          <w:rFonts w:asciiTheme="minorHAnsi" w:hAnsiTheme="minorHAnsi"/>
          <w:lang w:val="en-US"/>
        </w:rPr>
        <w:t>Thre</w:t>
      </w:r>
      <w:proofErr w:type="spellEnd"/>
      <w:r w:rsidRPr="00A22718">
        <w:rPr>
          <w:rFonts w:asciiTheme="minorHAnsi" w:hAnsiTheme="minorHAnsi"/>
          <w:lang w:val="en-US"/>
        </w:rPr>
        <w:t>-Dimensional THD Morton Effect Simulation Part II: Advanced Modeling and Parametric Studies,” Journal of Tribology-Transactions of the ASME, vol.136(3), Apr 2014</w:t>
      </w:r>
    </w:p>
    <w:p w14:paraId="621DD4AD" w14:textId="6928D0D0" w:rsidR="0090673C" w:rsidRPr="00786CAF" w:rsidRDefault="00FD5CE0" w:rsidP="0054208F">
      <w:pPr>
        <w:pStyle w:val="Paragraphedeliste"/>
        <w:numPr>
          <w:ilvl w:val="0"/>
          <w:numId w:val="35"/>
        </w:numPr>
        <w:spacing w:line="360" w:lineRule="auto"/>
        <w:jc w:val="both"/>
        <w:rPr>
          <w:lang w:val="en-US"/>
        </w:rPr>
      </w:pPr>
      <w:r>
        <w:rPr>
          <w:rFonts w:asciiTheme="minorHAnsi" w:hAnsiTheme="minorHAnsi"/>
          <w:lang w:val="en-US"/>
        </w:rPr>
        <w:t xml:space="preserve"> </w:t>
      </w:r>
      <w:bookmarkStart w:id="1084" w:name="_Ref533096880"/>
      <w:r w:rsidRPr="001E02B9">
        <w:rPr>
          <w:rFonts w:asciiTheme="minorHAnsi" w:hAnsiTheme="minorHAnsi"/>
          <w:lang w:val="en-US"/>
        </w:rPr>
        <w:t>G.</w:t>
      </w:r>
      <w:r>
        <w:rPr>
          <w:rFonts w:asciiTheme="minorHAnsi" w:hAnsiTheme="minorHAnsi"/>
          <w:lang w:val="en-US"/>
        </w:rPr>
        <w:t xml:space="preserve"> </w:t>
      </w:r>
      <w:r w:rsidRPr="001E02B9">
        <w:rPr>
          <w:rFonts w:asciiTheme="minorHAnsi" w:hAnsiTheme="minorHAnsi"/>
          <w:lang w:val="en-US"/>
        </w:rPr>
        <w:t>Kirk</w:t>
      </w:r>
      <w:r>
        <w:rPr>
          <w:rFonts w:asciiTheme="minorHAnsi" w:hAnsiTheme="minorHAnsi"/>
          <w:lang w:val="en-US"/>
        </w:rPr>
        <w:t xml:space="preserve"> </w:t>
      </w:r>
      <w:r w:rsidRPr="001E02B9">
        <w:rPr>
          <w:rFonts w:asciiTheme="minorHAnsi" w:hAnsiTheme="minorHAnsi"/>
          <w:lang w:val="en-US"/>
        </w:rPr>
        <w:t>and Z.</w:t>
      </w:r>
      <w:r>
        <w:rPr>
          <w:rFonts w:asciiTheme="minorHAnsi" w:hAnsiTheme="minorHAnsi"/>
          <w:lang w:val="en-US"/>
        </w:rPr>
        <w:t xml:space="preserve"> </w:t>
      </w:r>
      <w:proofErr w:type="spellStart"/>
      <w:r w:rsidRPr="001E02B9">
        <w:rPr>
          <w:rFonts w:asciiTheme="minorHAnsi" w:hAnsiTheme="minorHAnsi"/>
          <w:lang w:val="en-US"/>
        </w:rPr>
        <w:t>Guo</w:t>
      </w:r>
      <w:proofErr w:type="spellEnd"/>
      <w:r w:rsidRPr="001E02B9">
        <w:rPr>
          <w:rFonts w:asciiTheme="minorHAnsi" w:hAnsiTheme="minorHAnsi"/>
          <w:lang w:val="en-US"/>
        </w:rPr>
        <w:t>, "Design Tool for Prediction of Thermal Synchronous Instability," ASME International Design Engineering Technical Conferences and Computers and Information in Engineering Co</w:t>
      </w:r>
      <w:r>
        <w:rPr>
          <w:rFonts w:asciiTheme="minorHAnsi" w:hAnsiTheme="minorHAnsi"/>
          <w:lang w:val="en-US"/>
        </w:rPr>
        <w:t>nference, Portland, Oregon, USA, 2013.</w:t>
      </w:r>
      <w:bookmarkEnd w:id="1084"/>
    </w:p>
    <w:p w14:paraId="1F3C2EF3" w14:textId="0DCBD298" w:rsidR="002F13EF" w:rsidRDefault="002F13EF"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p>
    <w:p w14:paraId="394FFF6A" w14:textId="7ACC6010" w:rsidR="00575251" w:rsidRPr="00575251" w:rsidRDefault="00575251"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r w:rsidRPr="00575251">
        <w:rPr>
          <w:rFonts w:asciiTheme="minorHAnsi" w:hAnsiTheme="minorHAnsi"/>
          <w:lang w:val="en-US"/>
        </w:rPr>
        <w:t>Morton, P. G., 2008, “Unstable Shaft Vibrations Arising from Thermal Effects due to Oil Shearing between Stationary and Rotating Elements,” IMECHE Proc. Of</w:t>
      </w:r>
      <w:r>
        <w:rPr>
          <w:rFonts w:asciiTheme="minorHAnsi" w:hAnsiTheme="minorHAnsi"/>
          <w:lang w:val="en-US"/>
        </w:rPr>
        <w:t xml:space="preserve"> </w:t>
      </w:r>
      <w:r w:rsidRPr="00575251">
        <w:rPr>
          <w:rFonts w:asciiTheme="minorHAnsi" w:hAnsiTheme="minorHAnsi"/>
          <w:lang w:val="en-US"/>
        </w:rPr>
        <w:t>International Conference on Vibrations in Rotating Machinery, Exeter, England,</w:t>
      </w:r>
      <w:r>
        <w:rPr>
          <w:rFonts w:asciiTheme="minorHAnsi" w:hAnsiTheme="minorHAnsi"/>
          <w:lang w:val="en-US"/>
        </w:rPr>
        <w:t xml:space="preserve"> </w:t>
      </w:r>
      <w:r w:rsidRPr="00575251">
        <w:rPr>
          <w:rFonts w:asciiTheme="minorHAnsi" w:hAnsiTheme="minorHAnsi"/>
          <w:lang w:val="en-US"/>
        </w:rPr>
        <w:t>C63/10/08.</w:t>
      </w:r>
    </w:p>
    <w:p w14:paraId="4FA164C3" w14:textId="4FEB3EFE" w:rsidR="004B1DDA" w:rsidRPr="009B5C92" w:rsidRDefault="00E36A14"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r w:rsidRPr="00A22718">
        <w:rPr>
          <w:rFonts w:asciiTheme="minorHAnsi" w:hAnsiTheme="minorHAnsi"/>
          <w:lang w:val="en-US"/>
        </w:rPr>
        <w:t xml:space="preserve">A.C. Balbahadur, 'A </w:t>
      </w:r>
      <w:proofErr w:type="spellStart"/>
      <w:r w:rsidRPr="00A22718">
        <w:rPr>
          <w:rFonts w:asciiTheme="minorHAnsi" w:hAnsiTheme="minorHAnsi"/>
          <w:lang w:val="en-US"/>
        </w:rPr>
        <w:t>Thermoelastohydrodynamic</w:t>
      </w:r>
      <w:proofErr w:type="spellEnd"/>
      <w:r w:rsidRPr="00A22718">
        <w:rPr>
          <w:rFonts w:asciiTheme="minorHAnsi" w:hAnsiTheme="minorHAnsi"/>
          <w:lang w:val="en-US"/>
        </w:rPr>
        <w:t xml:space="preserve"> Model of the Morton Effect Operating in Overhung Rotors Supported by Plain or Tilting Pad Journal Bearings', PhD Thesis, Virginia Polytechnic Institute and University, 2001.</w:t>
      </w:r>
    </w:p>
    <w:p w14:paraId="6B750D57" w14:textId="59C3EBB5" w:rsidR="00097D09" w:rsidRDefault="00097D09"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bookmarkStart w:id="1085" w:name="_Ref533115138"/>
      <w:bookmarkStart w:id="1086" w:name="_Ref533117135"/>
      <w:r w:rsidRPr="0015161B">
        <w:rPr>
          <w:rFonts w:asciiTheme="minorHAnsi" w:hAnsiTheme="minorHAnsi"/>
          <w:lang w:val="en-US"/>
        </w:rPr>
        <w:t>B.S.</w:t>
      </w:r>
      <w:r>
        <w:rPr>
          <w:rFonts w:asciiTheme="minorHAnsi" w:hAnsiTheme="minorHAnsi"/>
          <w:lang w:val="en-US"/>
        </w:rPr>
        <w:t xml:space="preserve"> </w:t>
      </w:r>
      <w:proofErr w:type="spellStart"/>
      <w:r>
        <w:rPr>
          <w:rFonts w:asciiTheme="minorHAnsi" w:hAnsiTheme="minorHAnsi"/>
          <w:lang w:val="en-US"/>
        </w:rPr>
        <w:t>Grigor’ev</w:t>
      </w:r>
      <w:proofErr w:type="spellEnd"/>
      <w:r>
        <w:rPr>
          <w:rFonts w:asciiTheme="minorHAnsi" w:hAnsiTheme="minorHAnsi"/>
          <w:lang w:val="en-US"/>
        </w:rPr>
        <w:t xml:space="preserve"> </w:t>
      </w:r>
      <w:r w:rsidRPr="0015161B">
        <w:rPr>
          <w:rFonts w:asciiTheme="minorHAnsi" w:hAnsiTheme="minorHAnsi"/>
          <w:lang w:val="en-US"/>
        </w:rPr>
        <w:t>, A.E.</w:t>
      </w:r>
      <w:r>
        <w:rPr>
          <w:rFonts w:asciiTheme="minorHAnsi" w:hAnsiTheme="minorHAnsi"/>
          <w:lang w:val="en-US"/>
        </w:rPr>
        <w:t xml:space="preserve"> </w:t>
      </w:r>
      <w:proofErr w:type="spellStart"/>
      <w:r w:rsidRPr="0015161B">
        <w:rPr>
          <w:rFonts w:asciiTheme="minorHAnsi" w:hAnsiTheme="minorHAnsi"/>
          <w:lang w:val="en-US"/>
        </w:rPr>
        <w:t>Fedorov</w:t>
      </w:r>
      <w:proofErr w:type="spellEnd"/>
      <w:r w:rsidRPr="0015161B">
        <w:rPr>
          <w:rFonts w:asciiTheme="minorHAnsi" w:hAnsiTheme="minorHAnsi"/>
          <w:lang w:val="en-US"/>
        </w:rPr>
        <w:t>, and J.</w:t>
      </w:r>
      <w:r>
        <w:rPr>
          <w:rFonts w:asciiTheme="minorHAnsi" w:hAnsiTheme="minorHAnsi"/>
          <w:lang w:val="en-US"/>
        </w:rPr>
        <w:t xml:space="preserve"> </w:t>
      </w:r>
      <w:proofErr w:type="spellStart"/>
      <w:r w:rsidRPr="0015161B">
        <w:rPr>
          <w:rFonts w:asciiTheme="minorHAnsi" w:hAnsiTheme="minorHAnsi"/>
          <w:lang w:val="en-US"/>
        </w:rPr>
        <w:t>Schmied</w:t>
      </w:r>
      <w:proofErr w:type="spellEnd"/>
      <w:r w:rsidRPr="0015161B">
        <w:rPr>
          <w:rFonts w:asciiTheme="minorHAnsi" w:hAnsiTheme="minorHAnsi"/>
          <w:lang w:val="en-US"/>
        </w:rPr>
        <w:t xml:space="preserve">, "New Mathematical Model for the Morton Effect Based on the THD Analysis," Proc. 9th </w:t>
      </w:r>
      <w:proofErr w:type="spellStart"/>
      <w:r w:rsidRPr="0015161B">
        <w:rPr>
          <w:rFonts w:asciiTheme="minorHAnsi" w:hAnsiTheme="minorHAnsi"/>
          <w:lang w:val="en-US"/>
        </w:rPr>
        <w:t>IFToMM</w:t>
      </w:r>
      <w:proofErr w:type="spellEnd"/>
      <w:r w:rsidRPr="0015161B">
        <w:rPr>
          <w:rFonts w:asciiTheme="minorHAnsi" w:hAnsiTheme="minorHAnsi"/>
          <w:lang w:val="en-US"/>
        </w:rPr>
        <w:t xml:space="preserve"> Int. Conf. on Rotor Dynami</w:t>
      </w:r>
      <w:r>
        <w:rPr>
          <w:rFonts w:asciiTheme="minorHAnsi" w:hAnsiTheme="minorHAnsi"/>
          <w:lang w:val="en-US"/>
        </w:rPr>
        <w:t>cs, Milan, Italy, pp. 2243-2253, 2015.</w:t>
      </w:r>
      <w:bookmarkEnd w:id="1085"/>
      <w:bookmarkEnd w:id="1086"/>
    </w:p>
    <w:p w14:paraId="586C4FC4" w14:textId="54EB9383" w:rsidR="00593B31" w:rsidRPr="0045623E" w:rsidRDefault="0045623E" w:rsidP="0054208F">
      <w:pPr>
        <w:pStyle w:val="Paragraphedeliste"/>
        <w:numPr>
          <w:ilvl w:val="0"/>
          <w:numId w:val="35"/>
        </w:numPr>
        <w:spacing w:line="360" w:lineRule="auto"/>
        <w:jc w:val="both"/>
        <w:rPr>
          <w:lang w:val="en-US"/>
        </w:rPr>
      </w:pPr>
      <w:bookmarkStart w:id="1087" w:name="_Ref528660528"/>
      <w:bookmarkStart w:id="1088" w:name="_Ref526263891"/>
      <w:r>
        <w:rPr>
          <w:lang w:val="en-US"/>
        </w:rPr>
        <w:t xml:space="preserve"> </w:t>
      </w:r>
      <w:bookmarkStart w:id="1089" w:name="_Ref534808738"/>
      <w:r w:rsidR="00593B31" w:rsidRPr="0045623E">
        <w:rPr>
          <w:lang w:val="en-US"/>
        </w:rPr>
        <w:t xml:space="preserve">Zhang, S.; </w:t>
      </w:r>
      <w:proofErr w:type="spellStart"/>
      <w:r w:rsidR="00593B31" w:rsidRPr="0045623E">
        <w:rPr>
          <w:lang w:val="en-US"/>
        </w:rPr>
        <w:t>Hassini</w:t>
      </w:r>
      <w:proofErr w:type="spellEnd"/>
      <w:r w:rsidR="00593B31" w:rsidRPr="0045623E">
        <w:rPr>
          <w:lang w:val="en-US"/>
        </w:rPr>
        <w:t xml:space="preserve">, M.-A.; </w:t>
      </w:r>
      <w:proofErr w:type="spellStart"/>
      <w:r w:rsidR="00593B31" w:rsidRPr="0045623E">
        <w:rPr>
          <w:lang w:val="en-US"/>
        </w:rPr>
        <w:t>Arghir</w:t>
      </w:r>
      <w:proofErr w:type="spellEnd"/>
      <w:r w:rsidR="00593B31" w:rsidRPr="0045623E">
        <w:rPr>
          <w:lang w:val="en-US"/>
        </w:rPr>
        <w:t>, M. Accuracy and Grid Convergence of the Numerical Solution of the Energy Equation in Fluid Film Lubrication: Application to the 1D Slider. Lubricants 2018, 6, 95.</w:t>
      </w:r>
      <w:bookmarkEnd w:id="1087"/>
      <w:bookmarkEnd w:id="1089"/>
      <w:r w:rsidR="00593B31" w:rsidRPr="0045623E">
        <w:rPr>
          <w:lang w:val="en-US"/>
        </w:rPr>
        <w:t xml:space="preserve"> </w:t>
      </w:r>
    </w:p>
    <w:p w14:paraId="4E3CFFE6" w14:textId="77777777" w:rsidR="00593B31" w:rsidRDefault="00593B31" w:rsidP="0054208F">
      <w:pPr>
        <w:pStyle w:val="Paragraphedeliste"/>
        <w:numPr>
          <w:ilvl w:val="0"/>
          <w:numId w:val="35"/>
        </w:numPr>
        <w:spacing w:line="360" w:lineRule="auto"/>
        <w:jc w:val="both"/>
        <w:rPr>
          <w:lang w:val="en-US"/>
        </w:rPr>
      </w:pPr>
      <w:r w:rsidRPr="005B219A">
        <w:rPr>
          <w:lang w:val="en-US"/>
        </w:rPr>
        <w:t>Feng K, Kaneko S. “</w:t>
      </w:r>
      <w:proofErr w:type="spellStart"/>
      <w:r w:rsidRPr="005B219A">
        <w:rPr>
          <w:lang w:val="en-US"/>
        </w:rPr>
        <w:t>Thermohydrodynamic</w:t>
      </w:r>
      <w:proofErr w:type="spellEnd"/>
      <w:r w:rsidRPr="005B219A">
        <w:rPr>
          <w:lang w:val="en-US"/>
        </w:rPr>
        <w:t xml:space="preserve"> study of </w:t>
      </w:r>
      <w:proofErr w:type="spellStart"/>
      <w:r w:rsidRPr="005B219A">
        <w:rPr>
          <w:lang w:val="en-US"/>
        </w:rPr>
        <w:t>multiwound</w:t>
      </w:r>
      <w:proofErr w:type="spellEnd"/>
      <w:r w:rsidRPr="005B219A">
        <w:rPr>
          <w:lang w:val="en-US"/>
        </w:rPr>
        <w:t xml:space="preserve"> foil bearing using Lobatto point quadr</w:t>
      </w:r>
      <w:r w:rsidRPr="007523CD">
        <w:rPr>
          <w:lang w:val="en-US"/>
        </w:rPr>
        <w:t>ature”, ASME Journal of Tribology, Vol.131, April 2009</w:t>
      </w:r>
      <w:bookmarkEnd w:id="1088"/>
    </w:p>
    <w:p w14:paraId="1531FCDD" w14:textId="2091EDDB" w:rsidR="00593B31" w:rsidRDefault="001270AE" w:rsidP="0054208F">
      <w:pPr>
        <w:pStyle w:val="Paragraphedeliste"/>
        <w:numPr>
          <w:ilvl w:val="0"/>
          <w:numId w:val="35"/>
        </w:numPr>
        <w:spacing w:line="360" w:lineRule="auto"/>
        <w:jc w:val="both"/>
        <w:rPr>
          <w:lang w:val="en-US"/>
        </w:rPr>
      </w:pPr>
      <w:bookmarkStart w:id="1090" w:name="_Ref526263911"/>
      <w:r>
        <w:rPr>
          <w:lang w:val="en-US"/>
        </w:rPr>
        <w:t xml:space="preserve"> </w:t>
      </w:r>
      <w:proofErr w:type="spellStart"/>
      <w:r w:rsidR="00593B31" w:rsidRPr="002222AB">
        <w:rPr>
          <w:lang w:val="en-US"/>
        </w:rPr>
        <w:t>Woloszynski</w:t>
      </w:r>
      <w:proofErr w:type="spellEnd"/>
      <w:r w:rsidR="00593B31" w:rsidRPr="002222AB">
        <w:rPr>
          <w:lang w:val="en-US"/>
        </w:rPr>
        <w:t xml:space="preserve"> T, </w:t>
      </w:r>
      <w:proofErr w:type="spellStart"/>
      <w:r w:rsidR="00593B31" w:rsidRPr="002222AB">
        <w:rPr>
          <w:lang w:val="en-US"/>
        </w:rPr>
        <w:t>Podsiadlo</w:t>
      </w:r>
      <w:proofErr w:type="spellEnd"/>
      <w:r w:rsidR="00593B31" w:rsidRPr="002222AB">
        <w:rPr>
          <w:lang w:val="en-US"/>
        </w:rPr>
        <w:t xml:space="preserve"> P, </w:t>
      </w:r>
      <w:proofErr w:type="spellStart"/>
      <w:r w:rsidR="00593B31" w:rsidRPr="002222AB">
        <w:rPr>
          <w:lang w:val="en-US"/>
        </w:rPr>
        <w:t>Stachowiak</w:t>
      </w:r>
      <w:proofErr w:type="spellEnd"/>
      <w:r w:rsidR="00593B31" w:rsidRPr="002222AB">
        <w:rPr>
          <w:lang w:val="en-US"/>
        </w:rPr>
        <w:t xml:space="preserve"> GW, “Efficient Solution to the Cavitation Problem in Hydrodynamic”, Tribology Letters, Springer, 2015</w:t>
      </w:r>
      <w:bookmarkEnd w:id="1090"/>
    </w:p>
    <w:p w14:paraId="39BE69C0" w14:textId="77777777" w:rsidR="00593B31" w:rsidRDefault="00593B31" w:rsidP="0054208F">
      <w:pPr>
        <w:pStyle w:val="Paragraphedeliste"/>
        <w:numPr>
          <w:ilvl w:val="0"/>
          <w:numId w:val="35"/>
        </w:numPr>
        <w:spacing w:line="360" w:lineRule="auto"/>
        <w:jc w:val="both"/>
      </w:pPr>
      <w:bookmarkStart w:id="1091" w:name="_Ref525750678"/>
      <w:r w:rsidRPr="001845D8">
        <w:t xml:space="preserve">J. Frêne, D. Nicolas, B. </w:t>
      </w:r>
      <w:proofErr w:type="spellStart"/>
      <w:r w:rsidRPr="001845D8">
        <w:t>Degueurce</w:t>
      </w:r>
      <w:proofErr w:type="spellEnd"/>
      <w:r w:rsidRPr="001845D8">
        <w:t xml:space="preserve">, D. Berthe et M. Godet, Lubrification hydrodynamique- paliers et butées, Paris: </w:t>
      </w:r>
      <w:proofErr w:type="spellStart"/>
      <w:r w:rsidRPr="001845D8">
        <w:t>Eyrolle</w:t>
      </w:r>
      <w:proofErr w:type="spellEnd"/>
      <w:r w:rsidRPr="001845D8">
        <w:t>, 1990.</w:t>
      </w:r>
      <w:bookmarkEnd w:id="1091"/>
      <w:r w:rsidRPr="001845D8">
        <w:t xml:space="preserve"> </w:t>
      </w:r>
    </w:p>
    <w:p w14:paraId="58EBBED1" w14:textId="77777777" w:rsidR="00593B31" w:rsidRDefault="00593B31" w:rsidP="0054208F">
      <w:pPr>
        <w:pStyle w:val="Paragraphedeliste"/>
        <w:numPr>
          <w:ilvl w:val="0"/>
          <w:numId w:val="35"/>
        </w:numPr>
        <w:spacing w:line="360" w:lineRule="auto"/>
        <w:jc w:val="both"/>
        <w:rPr>
          <w:lang w:val="en-US"/>
        </w:rPr>
      </w:pPr>
      <w:bookmarkStart w:id="1092" w:name="_Ref526266405"/>
      <w:r w:rsidRPr="002222AB">
        <w:rPr>
          <w:lang w:val="en-US"/>
        </w:rPr>
        <w:t>Elrod HG, “A cavitation algorithm”, ASME Journal of Lubrication Technology, 1981, Vol. 103, pp.350-354</w:t>
      </w:r>
      <w:bookmarkEnd w:id="1092"/>
    </w:p>
    <w:p w14:paraId="6704507C" w14:textId="77777777" w:rsidR="00593B31" w:rsidRDefault="00593B31" w:rsidP="0054208F">
      <w:pPr>
        <w:pStyle w:val="Paragraphedeliste"/>
        <w:numPr>
          <w:ilvl w:val="0"/>
          <w:numId w:val="35"/>
        </w:numPr>
        <w:spacing w:line="360" w:lineRule="auto"/>
        <w:jc w:val="both"/>
      </w:pPr>
      <w:bookmarkStart w:id="1093" w:name="_Ref526330394"/>
      <w:r w:rsidRPr="00CD63D5">
        <w:t xml:space="preserve">Bonneau, D. ; </w:t>
      </w:r>
      <w:proofErr w:type="spellStart"/>
      <w:r w:rsidRPr="00CD63D5">
        <w:t>Fatu</w:t>
      </w:r>
      <w:proofErr w:type="spellEnd"/>
      <w:r w:rsidRPr="00CD63D5">
        <w:t>, A. ; Souchet, D. “Paliers hydrodynamiques1 and 2, équations, modèles numériques isothermes et lubrification mixte”, Lavoisier, Paris, 2011, ISBN 978-2-7462-32990</w:t>
      </w:r>
      <w:bookmarkEnd w:id="1093"/>
    </w:p>
    <w:p w14:paraId="2B9088DA" w14:textId="77777777" w:rsidR="00593B31" w:rsidRDefault="00593B31" w:rsidP="0054208F">
      <w:pPr>
        <w:pStyle w:val="Paragraphedeliste"/>
        <w:numPr>
          <w:ilvl w:val="0"/>
          <w:numId w:val="35"/>
        </w:numPr>
        <w:spacing w:line="360" w:lineRule="auto"/>
        <w:rPr>
          <w:lang w:val="en-US"/>
        </w:rPr>
      </w:pPr>
      <w:bookmarkStart w:id="1094" w:name="_Ref526267673"/>
      <w:proofErr w:type="spellStart"/>
      <w:r w:rsidRPr="00A92A5D">
        <w:rPr>
          <w:lang w:val="en-US"/>
        </w:rPr>
        <w:t>Ferziger</w:t>
      </w:r>
      <w:proofErr w:type="spellEnd"/>
      <w:r w:rsidRPr="00A92A5D">
        <w:rPr>
          <w:lang w:val="en-US"/>
        </w:rPr>
        <w:t xml:space="preserve">, J.H.; </w:t>
      </w:r>
      <w:proofErr w:type="spellStart"/>
      <w:r w:rsidRPr="00A92A5D">
        <w:rPr>
          <w:lang w:val="en-US"/>
        </w:rPr>
        <w:t>Peric</w:t>
      </w:r>
      <w:proofErr w:type="spellEnd"/>
      <w:r w:rsidRPr="00A92A5D">
        <w:rPr>
          <w:lang w:val="en-US"/>
        </w:rPr>
        <w:t>, M. “Computational Methods for Fluid Dynamics”, third, rev. edition, Springer, 2002, ISBN: 978-3-319-99693-6</w:t>
      </w:r>
      <w:bookmarkEnd w:id="1094"/>
    </w:p>
    <w:p w14:paraId="62DEEAEF" w14:textId="77777777" w:rsidR="00593B31" w:rsidRPr="002222AB" w:rsidRDefault="00593B31" w:rsidP="0054208F">
      <w:pPr>
        <w:pStyle w:val="Paragraphedeliste"/>
        <w:numPr>
          <w:ilvl w:val="0"/>
          <w:numId w:val="35"/>
        </w:numPr>
        <w:spacing w:line="360" w:lineRule="auto"/>
        <w:jc w:val="both"/>
        <w:rPr>
          <w:lang w:val="en-US"/>
        </w:rPr>
      </w:pPr>
      <w:bookmarkStart w:id="1095" w:name="_Ref526269669"/>
      <w:r w:rsidRPr="002222AB">
        <w:rPr>
          <w:lang w:val="en-US"/>
        </w:rPr>
        <w:t xml:space="preserve">Elrod HG, </w:t>
      </w:r>
      <w:proofErr w:type="spellStart"/>
      <w:r w:rsidRPr="002222AB">
        <w:rPr>
          <w:lang w:val="en-US"/>
        </w:rPr>
        <w:t>Brewe</w:t>
      </w:r>
      <w:proofErr w:type="spellEnd"/>
      <w:r w:rsidRPr="002222AB">
        <w:rPr>
          <w:lang w:val="en-US"/>
        </w:rPr>
        <w:t xml:space="preserve"> DE. “Thermo hydrodynamic analysis for laminar lubricating films”, Technical report, NASA technical memorandum 88845, 1986</w:t>
      </w:r>
      <w:bookmarkEnd w:id="1095"/>
    </w:p>
    <w:p w14:paraId="1CE7C791" w14:textId="77777777" w:rsidR="00593B31" w:rsidRPr="002222AB" w:rsidRDefault="00593B31" w:rsidP="0054208F">
      <w:pPr>
        <w:pStyle w:val="Paragraphedeliste"/>
        <w:numPr>
          <w:ilvl w:val="0"/>
          <w:numId w:val="35"/>
        </w:numPr>
        <w:spacing w:line="360" w:lineRule="auto"/>
        <w:jc w:val="both"/>
        <w:rPr>
          <w:lang w:val="en-US"/>
        </w:rPr>
      </w:pPr>
      <w:bookmarkStart w:id="1096" w:name="_Ref526269748"/>
      <w:r w:rsidRPr="002222AB">
        <w:rPr>
          <w:lang w:val="en-US"/>
        </w:rPr>
        <w:lastRenderedPageBreak/>
        <w:t>Elrod HG. “Efficient numerical method for computation of thermo hydrodynamics of laminar lubricating films”, Technical report, NASA Lewis Research Center, 1989.</w:t>
      </w:r>
      <w:bookmarkEnd w:id="1096"/>
    </w:p>
    <w:p w14:paraId="02DFB901" w14:textId="77777777" w:rsidR="00593B31" w:rsidRDefault="00593B31" w:rsidP="0054208F">
      <w:pPr>
        <w:pStyle w:val="Paragraphedeliste"/>
        <w:numPr>
          <w:ilvl w:val="0"/>
          <w:numId w:val="35"/>
        </w:numPr>
        <w:spacing w:line="360" w:lineRule="auto"/>
        <w:jc w:val="both"/>
      </w:pPr>
      <w:bookmarkStart w:id="1097" w:name="_Ref526269762"/>
      <w:r w:rsidRPr="00E8692E">
        <w:rPr>
          <w:lang w:val="en-US"/>
        </w:rPr>
        <w:t>Moraru LE. “Numerical prediction and measurements in the lubrication of aeronautical engine and transmission components” [</w:t>
      </w:r>
      <w:proofErr w:type="spellStart"/>
      <w:r w:rsidRPr="00E8692E">
        <w:rPr>
          <w:lang w:val="en-US"/>
        </w:rPr>
        <w:t>PhD.thesis</w:t>
      </w:r>
      <w:proofErr w:type="spellEnd"/>
      <w:r w:rsidRPr="00E8692E">
        <w:rPr>
          <w:lang w:val="en-US"/>
        </w:rPr>
        <w:t xml:space="preserve">]. </w:t>
      </w:r>
      <w:proofErr w:type="spellStart"/>
      <w:r w:rsidRPr="002222AB">
        <w:t>University</w:t>
      </w:r>
      <w:proofErr w:type="spellEnd"/>
      <w:r w:rsidRPr="002222AB">
        <w:t xml:space="preserve"> of Toledo, 2005.</w:t>
      </w:r>
      <w:bookmarkEnd w:id="1097"/>
    </w:p>
    <w:p w14:paraId="5BC91F19" w14:textId="77777777" w:rsidR="00593B31" w:rsidRPr="009C5941" w:rsidRDefault="00593B31" w:rsidP="0054208F">
      <w:pPr>
        <w:pStyle w:val="Paragraphedeliste"/>
        <w:numPr>
          <w:ilvl w:val="0"/>
          <w:numId w:val="35"/>
        </w:numPr>
        <w:spacing w:line="360" w:lineRule="auto"/>
        <w:jc w:val="both"/>
        <w:rPr>
          <w:lang w:val="en-US"/>
        </w:rPr>
      </w:pPr>
      <w:bookmarkStart w:id="1098" w:name="_Ref526269984"/>
      <w:proofErr w:type="spellStart"/>
      <w:r w:rsidRPr="009C5941">
        <w:rPr>
          <w:lang w:val="en-US"/>
        </w:rPr>
        <w:t>Mahner</w:t>
      </w:r>
      <w:proofErr w:type="spellEnd"/>
      <w:r w:rsidRPr="009C5941">
        <w:rPr>
          <w:lang w:val="en-US"/>
        </w:rPr>
        <w:t xml:space="preserve">, M.; Lehn A. and </w:t>
      </w:r>
      <w:proofErr w:type="spellStart"/>
      <w:r w:rsidRPr="009C5941">
        <w:rPr>
          <w:lang w:val="en-US"/>
        </w:rPr>
        <w:t>Schweizer</w:t>
      </w:r>
      <w:proofErr w:type="spellEnd"/>
      <w:r w:rsidRPr="009C5941">
        <w:rPr>
          <w:lang w:val="en-US"/>
        </w:rPr>
        <w:t xml:space="preserve"> B., “</w:t>
      </w:r>
      <w:proofErr w:type="spellStart"/>
      <w:r w:rsidRPr="009C5941">
        <w:rPr>
          <w:lang w:val="en-US"/>
        </w:rPr>
        <w:t>Thermogas</w:t>
      </w:r>
      <w:proofErr w:type="spellEnd"/>
      <w:r w:rsidRPr="009C5941">
        <w:rPr>
          <w:lang w:val="en-US"/>
        </w:rPr>
        <w:t xml:space="preserve">- and </w:t>
      </w:r>
      <w:proofErr w:type="spellStart"/>
      <w:r w:rsidRPr="009C5941">
        <w:rPr>
          <w:lang w:val="en-US"/>
        </w:rPr>
        <w:t>thermohydrodynamic</w:t>
      </w:r>
      <w:proofErr w:type="spellEnd"/>
      <w:r w:rsidRPr="009C5941">
        <w:rPr>
          <w:lang w:val="en-US"/>
        </w:rPr>
        <w:t xml:space="preserve"> simulation of thrust and slider bearings: Convergence and efficiency of different reduction approaches”, Tribology International, Volume 93, Part B, Pages 539-554, 2015, DOI: </w:t>
      </w:r>
      <w:r>
        <w:rPr>
          <w:lang w:val="en-US"/>
        </w:rPr>
        <w:t>1</w:t>
      </w:r>
      <w:r w:rsidRPr="009C5941">
        <w:rPr>
          <w:lang w:val="en-US"/>
        </w:rPr>
        <w:t>0.1016/j.triboint.2015.02.030</w:t>
      </w:r>
      <w:bookmarkEnd w:id="1098"/>
    </w:p>
    <w:p w14:paraId="51D81C59" w14:textId="73A1E3F9" w:rsidR="00A95CBF" w:rsidRPr="00D345EC" w:rsidRDefault="00593B31" w:rsidP="0054208F">
      <w:pPr>
        <w:pStyle w:val="Paragraphedeliste"/>
        <w:numPr>
          <w:ilvl w:val="0"/>
          <w:numId w:val="35"/>
        </w:numPr>
        <w:spacing w:line="360" w:lineRule="auto"/>
        <w:jc w:val="both"/>
        <w:rPr>
          <w:lang w:val="en-US"/>
        </w:rPr>
      </w:pPr>
      <w:bookmarkStart w:id="1099" w:name="_Ref526270536"/>
      <w:proofErr w:type="spellStart"/>
      <w:r w:rsidRPr="00ED1BE5">
        <w:rPr>
          <w:lang w:val="en-US"/>
        </w:rPr>
        <w:t>Giraudeau</w:t>
      </w:r>
      <w:proofErr w:type="spellEnd"/>
      <w:r w:rsidRPr="00ED1BE5">
        <w:rPr>
          <w:lang w:val="en-US"/>
        </w:rPr>
        <w:t xml:space="preserve">, C.; </w:t>
      </w:r>
      <w:proofErr w:type="spellStart"/>
      <w:r w:rsidRPr="00ED1BE5">
        <w:rPr>
          <w:lang w:val="en-US"/>
        </w:rPr>
        <w:t>Bouyer</w:t>
      </w:r>
      <w:proofErr w:type="spellEnd"/>
      <w:r w:rsidRPr="00ED1BE5">
        <w:rPr>
          <w:lang w:val="en-US"/>
        </w:rPr>
        <w:t xml:space="preserve">, J.; </w:t>
      </w:r>
      <w:proofErr w:type="spellStart"/>
      <w:r w:rsidRPr="00ED1BE5">
        <w:rPr>
          <w:lang w:val="en-US"/>
        </w:rPr>
        <w:t>Fillon</w:t>
      </w:r>
      <w:proofErr w:type="spellEnd"/>
      <w:r w:rsidRPr="00ED1BE5">
        <w:rPr>
          <w:lang w:val="en-US"/>
        </w:rPr>
        <w:t xml:space="preserve">, M.; Hélène, M. and </w:t>
      </w:r>
      <w:proofErr w:type="spellStart"/>
      <w:r w:rsidRPr="00ED1BE5">
        <w:rPr>
          <w:lang w:val="en-US"/>
        </w:rPr>
        <w:t>Beaurain</w:t>
      </w:r>
      <w:proofErr w:type="spellEnd"/>
      <w:r w:rsidRPr="00ED1BE5">
        <w:rPr>
          <w:lang w:val="en-US"/>
        </w:rPr>
        <w:t>, J. “Experimental Study of the Influence of Scratches on the Performance of a Two-Lobe Journal Bearing”, Tribology Transactions, 2016, DOI: 10.1080/10402004.2016.1238528</w:t>
      </w:r>
      <w:bookmarkEnd w:id="1099"/>
    </w:p>
    <w:p w14:paraId="6AC474BF" w14:textId="77777777" w:rsidR="00A95CBF" w:rsidRDefault="00A95CBF" w:rsidP="0054208F">
      <w:pPr>
        <w:pStyle w:val="Paragraphedeliste"/>
        <w:numPr>
          <w:ilvl w:val="0"/>
          <w:numId w:val="35"/>
        </w:numPr>
        <w:spacing w:line="360" w:lineRule="auto"/>
        <w:jc w:val="both"/>
        <w:rPr>
          <w:lang w:val="en-US"/>
        </w:rPr>
      </w:pPr>
      <w:bookmarkStart w:id="1100" w:name="_Ref529540767"/>
      <w:proofErr w:type="spellStart"/>
      <w:r w:rsidRPr="00883C66">
        <w:rPr>
          <w:lang w:val="en-US"/>
        </w:rPr>
        <w:t>Suh</w:t>
      </w:r>
      <w:proofErr w:type="spellEnd"/>
      <w:r w:rsidRPr="00883C66">
        <w:rPr>
          <w:lang w:val="en-US"/>
        </w:rPr>
        <w:t xml:space="preserve"> J, </w:t>
      </w:r>
      <w:proofErr w:type="spellStart"/>
      <w:r w:rsidRPr="00883C66">
        <w:rPr>
          <w:lang w:val="en-US"/>
        </w:rPr>
        <w:t>Palazzolo</w:t>
      </w:r>
      <w:proofErr w:type="spellEnd"/>
      <w:r w:rsidRPr="00883C66">
        <w:rPr>
          <w:lang w:val="en-US"/>
        </w:rPr>
        <w:t xml:space="preserve"> A. </w:t>
      </w:r>
      <w:r>
        <w:rPr>
          <w:lang w:val="en-US"/>
        </w:rPr>
        <w:t xml:space="preserve"> “</w:t>
      </w:r>
      <w:r w:rsidRPr="00883C66">
        <w:rPr>
          <w:lang w:val="en-US"/>
        </w:rPr>
        <w:t xml:space="preserve">Three-Dimensional </w:t>
      </w:r>
      <w:proofErr w:type="spellStart"/>
      <w:r w:rsidRPr="00883C66">
        <w:rPr>
          <w:lang w:val="en-US"/>
        </w:rPr>
        <w:t>Thermohydrodynamic</w:t>
      </w:r>
      <w:proofErr w:type="spellEnd"/>
      <w:r w:rsidRPr="00883C66">
        <w:rPr>
          <w:lang w:val="en-US"/>
        </w:rPr>
        <w:t xml:space="preserve"> Morton Effect Simulation</w:t>
      </w:r>
      <w:r>
        <w:rPr>
          <w:lang w:val="en-US"/>
        </w:rPr>
        <w:t xml:space="preserve"> </w:t>
      </w:r>
      <w:r w:rsidRPr="00883C66">
        <w:rPr>
          <w:lang w:val="en-US"/>
        </w:rPr>
        <w:t>—</w:t>
      </w:r>
      <w:r>
        <w:rPr>
          <w:lang w:val="en-US"/>
        </w:rPr>
        <w:t xml:space="preserve"> </w:t>
      </w:r>
      <w:r w:rsidRPr="00883C66">
        <w:rPr>
          <w:lang w:val="en-US"/>
        </w:rPr>
        <w:t>Part I: Theoretical Model</w:t>
      </w:r>
      <w:r>
        <w:rPr>
          <w:lang w:val="en-US"/>
        </w:rPr>
        <w:t xml:space="preserve">”, </w:t>
      </w:r>
      <w:r w:rsidRPr="007523CD">
        <w:rPr>
          <w:lang w:val="en-US"/>
        </w:rPr>
        <w:t>ASME Journal of Tribology</w:t>
      </w:r>
      <w:r w:rsidRPr="00883C66">
        <w:rPr>
          <w:lang w:val="en-US"/>
        </w:rPr>
        <w:t>. 2014;</w:t>
      </w:r>
      <w:r>
        <w:rPr>
          <w:lang w:val="en-US"/>
        </w:rPr>
        <w:t xml:space="preserve"> </w:t>
      </w:r>
      <w:r w:rsidRPr="00883C66">
        <w:rPr>
          <w:lang w:val="en-US"/>
        </w:rPr>
        <w:t xml:space="preserve">136(3):031706-031706-14. </w:t>
      </w:r>
      <w:r>
        <w:rPr>
          <w:lang w:val="en-US"/>
        </w:rPr>
        <w:t xml:space="preserve"> </w:t>
      </w:r>
      <w:r w:rsidRPr="00883C66">
        <w:rPr>
          <w:lang w:val="en-US"/>
        </w:rPr>
        <w:t>doi:10.1115/1.4027309.</w:t>
      </w:r>
      <w:bookmarkEnd w:id="1100"/>
    </w:p>
    <w:p w14:paraId="0DBFAB3E" w14:textId="77777777" w:rsidR="00A95CBF" w:rsidRDefault="00A95CBF" w:rsidP="0054208F">
      <w:pPr>
        <w:pStyle w:val="Paragraphedeliste"/>
        <w:numPr>
          <w:ilvl w:val="0"/>
          <w:numId w:val="35"/>
        </w:numPr>
        <w:spacing w:line="360" w:lineRule="auto"/>
        <w:jc w:val="both"/>
        <w:rPr>
          <w:lang w:val="en-US"/>
        </w:rPr>
      </w:pPr>
      <w:r w:rsidRPr="005B219A">
        <w:rPr>
          <w:lang w:val="en-US"/>
        </w:rPr>
        <w:t>Feng K, Kaneko S. “</w:t>
      </w:r>
      <w:proofErr w:type="spellStart"/>
      <w:r w:rsidRPr="005B219A">
        <w:rPr>
          <w:lang w:val="en-US"/>
        </w:rPr>
        <w:t>Thermohydrodynamic</w:t>
      </w:r>
      <w:proofErr w:type="spellEnd"/>
      <w:r w:rsidRPr="005B219A">
        <w:rPr>
          <w:lang w:val="en-US"/>
        </w:rPr>
        <w:t xml:space="preserve"> study of </w:t>
      </w:r>
      <w:proofErr w:type="spellStart"/>
      <w:r w:rsidRPr="005B219A">
        <w:rPr>
          <w:lang w:val="en-US"/>
        </w:rPr>
        <w:t>multiwound</w:t>
      </w:r>
      <w:proofErr w:type="spellEnd"/>
      <w:r w:rsidRPr="005B219A">
        <w:rPr>
          <w:lang w:val="en-US"/>
        </w:rPr>
        <w:t xml:space="preserve"> foil bearing using Lobatto point quadr</w:t>
      </w:r>
      <w:r w:rsidRPr="007523CD">
        <w:rPr>
          <w:lang w:val="en-US"/>
        </w:rPr>
        <w:t>ature”, ASME Journal of Tribology, Vol.131, April 2009</w:t>
      </w:r>
    </w:p>
    <w:p w14:paraId="0D191390" w14:textId="77777777" w:rsidR="00A95CBF" w:rsidRDefault="00A95CBF" w:rsidP="0054208F">
      <w:pPr>
        <w:pStyle w:val="Paragraphedeliste"/>
        <w:numPr>
          <w:ilvl w:val="0"/>
          <w:numId w:val="35"/>
        </w:numPr>
        <w:spacing w:line="360" w:lineRule="auto"/>
        <w:jc w:val="both"/>
        <w:rPr>
          <w:lang w:val="en-US"/>
        </w:rPr>
      </w:pPr>
      <w:bookmarkStart w:id="1101" w:name="_Ref526346276"/>
      <w:r w:rsidRPr="001950AA">
        <w:rPr>
          <w:lang w:val="en-US"/>
        </w:rPr>
        <w:t xml:space="preserve">M. </w:t>
      </w:r>
      <w:proofErr w:type="spellStart"/>
      <w:r w:rsidRPr="001950AA">
        <w:rPr>
          <w:lang w:val="en-US"/>
        </w:rPr>
        <w:t>Lalanne</w:t>
      </w:r>
      <w:proofErr w:type="spellEnd"/>
      <w:r w:rsidRPr="001950AA">
        <w:rPr>
          <w:lang w:val="en-US"/>
        </w:rPr>
        <w:t xml:space="preserve"> and G. Ferraris</w:t>
      </w:r>
      <w:r>
        <w:rPr>
          <w:lang w:val="en-US"/>
        </w:rPr>
        <w:t>. “</w:t>
      </w:r>
      <w:r w:rsidRPr="001950AA">
        <w:rPr>
          <w:lang w:val="en-US"/>
        </w:rPr>
        <w:t>Rotor dynamics prediction in engineering</w:t>
      </w:r>
      <w:r>
        <w:rPr>
          <w:lang w:val="en-US"/>
        </w:rPr>
        <w:t xml:space="preserve">” , </w:t>
      </w:r>
      <w:r w:rsidRPr="001950AA">
        <w:rPr>
          <w:lang w:val="en-US"/>
        </w:rPr>
        <w:t xml:space="preserve">John Wiley </w:t>
      </w:r>
      <w:r>
        <w:rPr>
          <w:lang w:val="en-US"/>
        </w:rPr>
        <w:t xml:space="preserve">and Sons, </w:t>
      </w:r>
      <w:proofErr w:type="spellStart"/>
      <w:r>
        <w:rPr>
          <w:lang w:val="en-US"/>
        </w:rPr>
        <w:t>Chichester</w:t>
      </w:r>
      <w:proofErr w:type="spellEnd"/>
      <w:r>
        <w:rPr>
          <w:lang w:val="en-US"/>
        </w:rPr>
        <w:t xml:space="preserve"> (UK), 1990, </w:t>
      </w:r>
      <w:r w:rsidRPr="001950AA">
        <w:rPr>
          <w:lang w:val="en-US"/>
        </w:rPr>
        <w:t>ISBN 0471 926337</w:t>
      </w:r>
      <w:bookmarkEnd w:id="1101"/>
    </w:p>
    <w:p w14:paraId="054D33A7" w14:textId="77777777" w:rsidR="00A95CBF" w:rsidRDefault="00A95CBF" w:rsidP="0054208F">
      <w:pPr>
        <w:pStyle w:val="Paragraphedeliste"/>
        <w:numPr>
          <w:ilvl w:val="0"/>
          <w:numId w:val="35"/>
        </w:numPr>
        <w:spacing w:line="360" w:lineRule="auto"/>
        <w:jc w:val="both"/>
        <w:rPr>
          <w:lang w:val="en-US"/>
        </w:rPr>
      </w:pPr>
      <w:bookmarkStart w:id="1102" w:name="_Ref526357534"/>
      <w:r w:rsidRPr="00AD0645">
        <w:rPr>
          <w:lang w:val="en-US"/>
        </w:rPr>
        <w:t>M.</w:t>
      </w:r>
      <w:r>
        <w:rPr>
          <w:lang w:val="en-US"/>
        </w:rPr>
        <w:t xml:space="preserve"> </w:t>
      </w:r>
      <w:proofErr w:type="spellStart"/>
      <w:r w:rsidRPr="00AD0645">
        <w:rPr>
          <w:lang w:val="en-US"/>
        </w:rPr>
        <w:t>Friswell</w:t>
      </w:r>
      <w:proofErr w:type="spellEnd"/>
      <w:r w:rsidRPr="00AD0645">
        <w:rPr>
          <w:lang w:val="en-US"/>
        </w:rPr>
        <w:t>, J.</w:t>
      </w:r>
      <w:r>
        <w:rPr>
          <w:lang w:val="en-US"/>
        </w:rPr>
        <w:t xml:space="preserve"> </w:t>
      </w:r>
      <w:r w:rsidRPr="00AD0645">
        <w:rPr>
          <w:lang w:val="en-US"/>
        </w:rPr>
        <w:t>Penny, S.</w:t>
      </w:r>
      <w:r>
        <w:rPr>
          <w:lang w:val="en-US"/>
        </w:rPr>
        <w:t xml:space="preserve"> Garvey</w:t>
      </w:r>
      <w:r w:rsidRPr="00AD0645">
        <w:rPr>
          <w:lang w:val="en-US"/>
        </w:rPr>
        <w:t xml:space="preserve"> </w:t>
      </w:r>
      <w:r>
        <w:rPr>
          <w:lang w:val="en-US"/>
        </w:rPr>
        <w:t>et</w:t>
      </w:r>
      <w:r w:rsidRPr="00AD0645">
        <w:rPr>
          <w:lang w:val="en-US"/>
        </w:rPr>
        <w:t xml:space="preserve"> A.</w:t>
      </w:r>
      <w:r>
        <w:rPr>
          <w:lang w:val="en-US"/>
        </w:rPr>
        <w:t xml:space="preserve"> </w:t>
      </w:r>
      <w:r w:rsidRPr="00AD0645">
        <w:rPr>
          <w:lang w:val="en-US"/>
        </w:rPr>
        <w:t xml:space="preserve">Lees, </w:t>
      </w:r>
      <w:r>
        <w:rPr>
          <w:lang w:val="en-US"/>
        </w:rPr>
        <w:t>“</w:t>
      </w:r>
      <w:r w:rsidRPr="00AD0645">
        <w:rPr>
          <w:lang w:val="en-US"/>
        </w:rPr>
        <w:t>Dynamics of Rotating Machines</w:t>
      </w:r>
      <w:r>
        <w:rPr>
          <w:lang w:val="en-US"/>
        </w:rPr>
        <w:t>”</w:t>
      </w:r>
      <w:r w:rsidRPr="00AD0645">
        <w:rPr>
          <w:lang w:val="en-US"/>
        </w:rPr>
        <w:t xml:space="preserve"> Cambri</w:t>
      </w:r>
      <w:r>
        <w:rPr>
          <w:lang w:val="en-US"/>
        </w:rPr>
        <w:t xml:space="preserve">dge: Cambridge University Press, 2010, </w:t>
      </w:r>
      <w:r w:rsidRPr="00AD0645">
        <w:rPr>
          <w:lang w:val="en-US"/>
        </w:rPr>
        <w:t xml:space="preserve"> doi:10.1017/CBO9780511780509</w:t>
      </w:r>
      <w:bookmarkEnd w:id="1102"/>
    </w:p>
    <w:p w14:paraId="7DC3530C" w14:textId="77777777" w:rsidR="00A95CBF" w:rsidRDefault="00A95CBF" w:rsidP="0054208F">
      <w:pPr>
        <w:pStyle w:val="Paragraphedeliste"/>
        <w:numPr>
          <w:ilvl w:val="0"/>
          <w:numId w:val="35"/>
        </w:numPr>
        <w:spacing w:line="360" w:lineRule="auto"/>
        <w:jc w:val="both"/>
        <w:rPr>
          <w:lang w:val="en-US"/>
        </w:rPr>
      </w:pPr>
      <w:proofErr w:type="spellStart"/>
      <w:r w:rsidRPr="00E9404E">
        <w:rPr>
          <w:lang w:val="en-US"/>
        </w:rPr>
        <w:t>Lalanne</w:t>
      </w:r>
      <w:proofErr w:type="spellEnd"/>
      <w:r w:rsidRPr="00E9404E">
        <w:rPr>
          <w:lang w:val="en-US"/>
        </w:rPr>
        <w:t xml:space="preserve">, M., Ferraris, G., </w:t>
      </w:r>
      <w:proofErr w:type="spellStart"/>
      <w:r w:rsidRPr="00E9404E">
        <w:rPr>
          <w:lang w:val="en-US"/>
        </w:rPr>
        <w:t>Genta</w:t>
      </w:r>
      <w:proofErr w:type="spellEnd"/>
      <w:r w:rsidRPr="00E9404E">
        <w:rPr>
          <w:lang w:val="en-US"/>
        </w:rPr>
        <w:t>, G., 1998, Rotordynamics prediction in engineering, Springer.</w:t>
      </w:r>
    </w:p>
    <w:p w14:paraId="4955FB34" w14:textId="77777777" w:rsidR="00A95CBF" w:rsidRPr="007270B6" w:rsidRDefault="00A95CBF" w:rsidP="0054208F">
      <w:pPr>
        <w:pStyle w:val="Paragraphedeliste"/>
        <w:numPr>
          <w:ilvl w:val="0"/>
          <w:numId w:val="35"/>
        </w:numPr>
        <w:spacing w:line="360" w:lineRule="auto"/>
        <w:jc w:val="both"/>
        <w:rPr>
          <w:lang w:val="en-US"/>
        </w:rPr>
      </w:pPr>
      <w:bookmarkStart w:id="1103" w:name="_Ref528057257"/>
      <w:r w:rsidRPr="007270B6">
        <w:rPr>
          <w:lang w:val="en-US"/>
        </w:rPr>
        <w:t>DAKEL M., BAGUET S., DUFOUR R. Nonlinear dynamics of a support-excited flexible rotor with hydrodynamic journal bearings. Journal of Sound and Vibration, 2014, vol. 333, n° 10, pp. 2774-2799.</w:t>
      </w:r>
      <w:bookmarkEnd w:id="1103"/>
    </w:p>
    <w:p w14:paraId="0292DFDF" w14:textId="77777777" w:rsidR="00A95CBF" w:rsidRDefault="00A95CBF" w:rsidP="0054208F">
      <w:pPr>
        <w:pStyle w:val="Paragraphedeliste"/>
        <w:numPr>
          <w:ilvl w:val="0"/>
          <w:numId w:val="35"/>
        </w:numPr>
        <w:spacing w:line="360" w:lineRule="auto"/>
        <w:jc w:val="both"/>
      </w:pPr>
      <w:bookmarkStart w:id="1104" w:name="_Ref528001806"/>
      <w:r w:rsidRPr="00BF3126">
        <w:t>DAKEL M.</w:t>
      </w:r>
      <w:r>
        <w:t>, 2014, "Stabilité et dynamique non linéaire de rotors embarqués</w:t>
      </w:r>
      <w:r w:rsidRPr="00226388">
        <w:t>"</w:t>
      </w:r>
      <w:r>
        <w:t>, thèse de INSA de Lyon</w:t>
      </w:r>
      <w:bookmarkEnd w:id="1104"/>
    </w:p>
    <w:p w14:paraId="57A329A7" w14:textId="77777777" w:rsidR="00A95CBF" w:rsidRPr="00CF44C6" w:rsidRDefault="00A95CBF" w:rsidP="0054208F">
      <w:pPr>
        <w:pStyle w:val="Paragraphedeliste"/>
        <w:numPr>
          <w:ilvl w:val="0"/>
          <w:numId w:val="35"/>
        </w:numPr>
        <w:spacing w:line="360" w:lineRule="auto"/>
        <w:jc w:val="both"/>
        <w:rPr>
          <w:lang w:val="en-US"/>
        </w:rPr>
      </w:pPr>
      <w:proofErr w:type="spellStart"/>
      <w:r w:rsidRPr="00790716">
        <w:rPr>
          <w:lang w:val="en-US"/>
        </w:rPr>
        <w:t>Zienkiewicz</w:t>
      </w:r>
      <w:proofErr w:type="spellEnd"/>
      <w:r w:rsidRPr="00790716">
        <w:rPr>
          <w:lang w:val="en-US"/>
        </w:rPr>
        <w:t xml:space="preserve"> O.C. et Taylor R.T. : The Finite Element Method Volume 1 : The Basics, </w:t>
      </w:r>
      <w:r w:rsidRPr="00CF44C6">
        <w:rPr>
          <w:lang w:val="en-US"/>
        </w:rPr>
        <w:t>5th Ed, Butterworth-Heinemann, 2000.</w:t>
      </w:r>
    </w:p>
    <w:p w14:paraId="2981DBFD" w14:textId="77777777" w:rsidR="00A95CBF" w:rsidRDefault="00A95CBF" w:rsidP="0054208F">
      <w:pPr>
        <w:pStyle w:val="Paragraphedeliste"/>
        <w:numPr>
          <w:ilvl w:val="0"/>
          <w:numId w:val="35"/>
        </w:numPr>
        <w:spacing w:line="360" w:lineRule="auto"/>
        <w:jc w:val="both"/>
        <w:rPr>
          <w:lang w:val="en-US"/>
        </w:rPr>
      </w:pPr>
      <w:bookmarkStart w:id="1105" w:name="_Ref528171614"/>
      <w:proofErr w:type="spellStart"/>
      <w:r w:rsidRPr="00295C43">
        <w:rPr>
          <w:lang w:val="en-US"/>
        </w:rPr>
        <w:t>Levenspiel</w:t>
      </w:r>
      <w:proofErr w:type="spellEnd"/>
      <w:r w:rsidRPr="00295C43">
        <w:rPr>
          <w:lang w:val="en-US"/>
        </w:rPr>
        <w:t>, O., Engineering Flow and Heat Exchange, Revised Edition, Plenum Press, 1998, pp. 173-78, 182-84.</w:t>
      </w:r>
      <w:bookmarkEnd w:id="1105"/>
    </w:p>
    <w:p w14:paraId="75E14E1A" w14:textId="77777777" w:rsidR="00A95CBF" w:rsidRDefault="00A95CBF" w:rsidP="0054208F">
      <w:pPr>
        <w:pStyle w:val="Paragraphedeliste"/>
        <w:numPr>
          <w:ilvl w:val="0"/>
          <w:numId w:val="35"/>
        </w:numPr>
        <w:spacing w:line="360" w:lineRule="auto"/>
        <w:jc w:val="both"/>
      </w:pPr>
      <w:r w:rsidRPr="00284540">
        <w:rPr>
          <w:lang w:val="en-US"/>
        </w:rPr>
        <w:t xml:space="preserve"> </w:t>
      </w:r>
      <w:bookmarkStart w:id="1106" w:name="_Ref528232242"/>
      <w:r w:rsidRPr="00034058">
        <w:t>CodeAster</w:t>
      </w:r>
      <w:r>
        <w:t xml:space="preserve">© Référence </w:t>
      </w:r>
      <w:r w:rsidRPr="00034058">
        <w:t>R5.02.01</w:t>
      </w:r>
      <w:r>
        <w:t xml:space="preserve">, </w:t>
      </w:r>
      <w:r w:rsidRPr="00034058">
        <w:t>“Algorithme de thermique linéaire transitoire”</w:t>
      </w:r>
      <w:bookmarkEnd w:id="1106"/>
    </w:p>
    <w:p w14:paraId="5F7E2970" w14:textId="77777777" w:rsidR="00A95CBF" w:rsidRDefault="00A95CBF" w:rsidP="0054208F">
      <w:pPr>
        <w:pStyle w:val="Paragraphedeliste"/>
        <w:numPr>
          <w:ilvl w:val="0"/>
          <w:numId w:val="35"/>
        </w:numPr>
        <w:spacing w:line="360" w:lineRule="auto"/>
        <w:jc w:val="both"/>
      </w:pPr>
      <w:r>
        <w:t xml:space="preserve"> </w:t>
      </w:r>
      <w:bookmarkStart w:id="1107" w:name="_Ref528255279"/>
      <w:r>
        <w:t>CodeAster© Référence R</w:t>
      </w:r>
      <w:r w:rsidRPr="00866FE3">
        <w:t>3.03.08</w:t>
      </w:r>
      <w:r>
        <w:t>, "</w:t>
      </w:r>
      <w:r w:rsidRPr="00866FE3">
        <w:t>Relations cinématiques linéaires de type RBE3</w:t>
      </w:r>
      <w:r>
        <w:t>"</w:t>
      </w:r>
      <w:bookmarkEnd w:id="1107"/>
    </w:p>
    <w:p w14:paraId="0608A068" w14:textId="77777777" w:rsidR="00A95CBF" w:rsidRDefault="00A95CBF"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bookmarkStart w:id="1108" w:name="_Ref523227901"/>
      <w:r w:rsidRPr="00D77EFD">
        <w:rPr>
          <w:rFonts w:asciiTheme="minorHAnsi" w:hAnsiTheme="minorHAnsi"/>
        </w:rPr>
        <w:t xml:space="preserve"> </w:t>
      </w:r>
      <w:bookmarkStart w:id="1109" w:name="_Ref528572358"/>
      <w:r w:rsidRPr="00376C9C">
        <w:rPr>
          <w:rFonts w:asciiTheme="minorHAnsi" w:hAnsiTheme="minorHAnsi"/>
          <w:lang w:val="en-US"/>
        </w:rPr>
        <w:t xml:space="preserve">Tong X, </w:t>
      </w:r>
      <w:proofErr w:type="spellStart"/>
      <w:r w:rsidRPr="00376C9C">
        <w:rPr>
          <w:rFonts w:asciiTheme="minorHAnsi" w:hAnsiTheme="minorHAnsi"/>
          <w:lang w:val="en-US"/>
        </w:rPr>
        <w:t>Palazzolo</w:t>
      </w:r>
      <w:proofErr w:type="spellEnd"/>
      <w:r w:rsidRPr="00376C9C">
        <w:rPr>
          <w:rFonts w:asciiTheme="minorHAnsi" w:hAnsiTheme="minorHAnsi"/>
          <w:lang w:val="en-US"/>
        </w:rPr>
        <w:t xml:space="preserve"> A, </w:t>
      </w:r>
      <w:proofErr w:type="spellStart"/>
      <w:r w:rsidRPr="00376C9C">
        <w:rPr>
          <w:rFonts w:asciiTheme="minorHAnsi" w:hAnsiTheme="minorHAnsi"/>
          <w:lang w:val="en-US"/>
        </w:rPr>
        <w:t>Suh</w:t>
      </w:r>
      <w:proofErr w:type="spellEnd"/>
      <w:r w:rsidRPr="00376C9C">
        <w:rPr>
          <w:rFonts w:asciiTheme="minorHAnsi" w:hAnsiTheme="minorHAnsi"/>
          <w:lang w:val="en-US"/>
        </w:rPr>
        <w:t xml:space="preserve"> J.</w:t>
      </w:r>
      <w:r>
        <w:rPr>
          <w:rFonts w:asciiTheme="minorHAnsi" w:hAnsiTheme="minorHAnsi"/>
          <w:lang w:val="en-US"/>
        </w:rPr>
        <w:t>,</w:t>
      </w:r>
      <w:r w:rsidRPr="00376C9C">
        <w:rPr>
          <w:rFonts w:asciiTheme="minorHAnsi" w:hAnsiTheme="minorHAnsi"/>
          <w:lang w:val="en-US"/>
        </w:rPr>
        <w:t xml:space="preserve"> </w:t>
      </w:r>
      <w:r w:rsidRPr="00476601">
        <w:rPr>
          <w:rFonts w:asciiTheme="minorHAnsi" w:hAnsiTheme="minorHAnsi"/>
          <w:lang w:val="en-US"/>
        </w:rPr>
        <w:t>"</w:t>
      </w:r>
      <w:proofErr w:type="spellStart"/>
      <w:r w:rsidRPr="00476601">
        <w:rPr>
          <w:rFonts w:asciiTheme="minorHAnsi" w:hAnsiTheme="minorHAnsi"/>
          <w:lang w:val="en-US"/>
        </w:rPr>
        <w:t>Rotordynamic</w:t>
      </w:r>
      <w:proofErr w:type="spellEnd"/>
      <w:r w:rsidRPr="00476601">
        <w:rPr>
          <w:rFonts w:asciiTheme="minorHAnsi" w:hAnsiTheme="minorHAnsi"/>
          <w:lang w:val="en-US"/>
        </w:rPr>
        <w:t xml:space="preserve"> Morton Effect Simulation With Transient,</w:t>
      </w:r>
      <w:r>
        <w:rPr>
          <w:rFonts w:asciiTheme="minorHAnsi" w:hAnsiTheme="minorHAnsi"/>
          <w:lang w:val="en-US"/>
        </w:rPr>
        <w:t xml:space="preserve"> </w:t>
      </w:r>
      <w:r w:rsidRPr="00476601">
        <w:rPr>
          <w:rFonts w:asciiTheme="minorHAnsi" w:hAnsiTheme="minorHAnsi"/>
          <w:lang w:val="en-US"/>
        </w:rPr>
        <w:t xml:space="preserve">Thermal Shaft Bow," ASME J. </w:t>
      </w:r>
      <w:proofErr w:type="spellStart"/>
      <w:r w:rsidRPr="00476601">
        <w:rPr>
          <w:rFonts w:asciiTheme="minorHAnsi" w:hAnsiTheme="minorHAnsi"/>
          <w:lang w:val="en-US"/>
        </w:rPr>
        <w:t>Tribol</w:t>
      </w:r>
      <w:proofErr w:type="spellEnd"/>
      <w:r w:rsidRPr="00476601">
        <w:rPr>
          <w:rFonts w:asciiTheme="minorHAnsi" w:hAnsiTheme="minorHAnsi"/>
          <w:lang w:val="en-US"/>
        </w:rPr>
        <w:t>., 138(3), p. 031705</w:t>
      </w:r>
      <w:r>
        <w:rPr>
          <w:rFonts w:asciiTheme="minorHAnsi" w:hAnsiTheme="minorHAnsi"/>
          <w:lang w:val="en-US"/>
        </w:rPr>
        <w:t>, 2016.</w:t>
      </w:r>
      <w:bookmarkEnd w:id="1108"/>
      <w:bookmarkEnd w:id="1109"/>
    </w:p>
    <w:p w14:paraId="13FE6CC8" w14:textId="77777777" w:rsidR="00A95CBF" w:rsidRPr="004D0EFA" w:rsidRDefault="00A95CBF" w:rsidP="0054208F">
      <w:pPr>
        <w:pStyle w:val="Paragraphedeliste"/>
        <w:numPr>
          <w:ilvl w:val="0"/>
          <w:numId w:val="35"/>
        </w:numPr>
        <w:spacing w:line="360" w:lineRule="auto"/>
        <w:jc w:val="both"/>
        <w:rPr>
          <w:lang w:val="en-US"/>
        </w:rPr>
      </w:pPr>
      <w:r>
        <w:rPr>
          <w:rFonts w:asciiTheme="minorHAnsi" w:hAnsiTheme="minorHAnsi"/>
          <w:lang w:val="en-US"/>
        </w:rPr>
        <w:lastRenderedPageBreak/>
        <w:t xml:space="preserve"> </w:t>
      </w:r>
      <w:bookmarkStart w:id="1110" w:name="_Ref528572371"/>
      <w:r w:rsidRPr="00376C9C">
        <w:rPr>
          <w:rFonts w:asciiTheme="minorHAnsi" w:hAnsiTheme="minorHAnsi"/>
          <w:lang w:val="en-US"/>
        </w:rPr>
        <w:t xml:space="preserve">Tong X, </w:t>
      </w:r>
      <w:proofErr w:type="spellStart"/>
      <w:r w:rsidRPr="00376C9C">
        <w:rPr>
          <w:rFonts w:asciiTheme="minorHAnsi" w:hAnsiTheme="minorHAnsi"/>
          <w:lang w:val="en-US"/>
        </w:rPr>
        <w:t>Palazzolo</w:t>
      </w:r>
      <w:proofErr w:type="spellEnd"/>
      <w:r w:rsidRPr="00376C9C">
        <w:rPr>
          <w:rFonts w:asciiTheme="minorHAnsi" w:hAnsiTheme="minorHAnsi"/>
          <w:lang w:val="en-US"/>
        </w:rPr>
        <w:t xml:space="preserve"> A, </w:t>
      </w:r>
      <w:proofErr w:type="spellStart"/>
      <w:r w:rsidRPr="00376C9C">
        <w:rPr>
          <w:rFonts w:asciiTheme="minorHAnsi" w:hAnsiTheme="minorHAnsi"/>
          <w:lang w:val="en-US"/>
        </w:rPr>
        <w:t>Suh</w:t>
      </w:r>
      <w:proofErr w:type="spellEnd"/>
      <w:r w:rsidRPr="00376C9C">
        <w:rPr>
          <w:rFonts w:asciiTheme="minorHAnsi" w:hAnsiTheme="minorHAnsi"/>
          <w:lang w:val="en-US"/>
        </w:rPr>
        <w:t xml:space="preserve"> J.</w:t>
      </w:r>
      <w:r>
        <w:rPr>
          <w:rFonts w:asciiTheme="minorHAnsi" w:hAnsiTheme="minorHAnsi"/>
          <w:lang w:val="en-US"/>
        </w:rPr>
        <w:t>,</w:t>
      </w:r>
      <w:r w:rsidRPr="00376C9C">
        <w:rPr>
          <w:rFonts w:asciiTheme="minorHAnsi" w:hAnsiTheme="minorHAnsi"/>
          <w:lang w:val="en-US"/>
        </w:rPr>
        <w:t xml:space="preserve"> </w:t>
      </w:r>
      <w:r>
        <w:rPr>
          <w:rFonts w:asciiTheme="minorHAnsi" w:hAnsiTheme="minorHAnsi"/>
          <w:lang w:val="en-US"/>
        </w:rPr>
        <w:t>“</w:t>
      </w:r>
      <w:r w:rsidRPr="00376C9C">
        <w:rPr>
          <w:rFonts w:asciiTheme="minorHAnsi" w:hAnsiTheme="minorHAnsi"/>
          <w:lang w:val="en-US"/>
        </w:rPr>
        <w:t xml:space="preserve">A Review of the </w:t>
      </w:r>
      <w:proofErr w:type="spellStart"/>
      <w:r w:rsidRPr="00376C9C">
        <w:rPr>
          <w:rFonts w:asciiTheme="minorHAnsi" w:hAnsiTheme="minorHAnsi"/>
          <w:lang w:val="en-US"/>
        </w:rPr>
        <w:t>Rotordynamic</w:t>
      </w:r>
      <w:proofErr w:type="spellEnd"/>
      <w:r w:rsidRPr="00376C9C">
        <w:rPr>
          <w:rFonts w:asciiTheme="minorHAnsi" w:hAnsiTheme="minorHAnsi"/>
          <w:lang w:val="en-US"/>
        </w:rPr>
        <w:t xml:space="preserve"> Thermally Induced Synchronous Instability (Morton) Effect</w:t>
      </w:r>
      <w:r>
        <w:rPr>
          <w:rFonts w:asciiTheme="minorHAnsi" w:hAnsiTheme="minorHAnsi"/>
          <w:lang w:val="en-US"/>
        </w:rPr>
        <w:t>”</w:t>
      </w:r>
      <w:r w:rsidRPr="00376C9C">
        <w:rPr>
          <w:rFonts w:asciiTheme="minorHAnsi" w:hAnsiTheme="minorHAnsi"/>
          <w:lang w:val="en-US"/>
        </w:rPr>
        <w:t>. ASME. Appl. Mech. Rev. 2017;69(6):060801-060801-13. doi:10.1115/1.4037216.</w:t>
      </w:r>
      <w:bookmarkEnd w:id="1110"/>
    </w:p>
    <w:p w14:paraId="2204550F" w14:textId="77777777" w:rsidR="00D617B4" w:rsidRDefault="00D617B4" w:rsidP="00D617B4"/>
    <w:p w14:paraId="1B3FF280" w14:textId="77777777" w:rsidR="00D617B4" w:rsidRDefault="00D617B4" w:rsidP="0054208F">
      <w:pPr>
        <w:pStyle w:val="Paragraphedeliste"/>
        <w:numPr>
          <w:ilvl w:val="0"/>
          <w:numId w:val="35"/>
        </w:numPr>
        <w:spacing w:line="360" w:lineRule="auto"/>
        <w:jc w:val="both"/>
        <w:rPr>
          <w:lang w:val="en-US" w:eastAsia="en-US"/>
        </w:rPr>
      </w:pPr>
      <w:bookmarkStart w:id="1111" w:name="_Ref523086107"/>
      <w:r w:rsidRPr="00E60E31">
        <w:rPr>
          <w:lang w:val="en-US" w:eastAsia="en-US"/>
        </w:rPr>
        <w:t>B.</w:t>
      </w:r>
      <w:r w:rsidRPr="00CB172B">
        <w:rPr>
          <w:lang w:val="en-US" w:eastAsia="en-US"/>
        </w:rPr>
        <w:t>T. Murphy, and J.A. Lorenz, 2010, “Simplified Morton Effect Analysis for Synchronous Spiral In</w:t>
      </w:r>
      <w:r w:rsidRPr="00214DA2">
        <w:rPr>
          <w:lang w:val="en-US" w:eastAsia="en-US"/>
        </w:rPr>
        <w:t>stability</w:t>
      </w:r>
      <w:r>
        <w:rPr>
          <w:lang w:val="en-US" w:eastAsia="en-US"/>
        </w:rPr>
        <w:t>”</w:t>
      </w:r>
      <w:r w:rsidRPr="00214DA2">
        <w:rPr>
          <w:lang w:val="en-US" w:eastAsia="en-US"/>
        </w:rPr>
        <w:t>, ASME Journal of Vibration and Acoustics, Vol. 132, October, 2010</w:t>
      </w:r>
      <w:bookmarkEnd w:id="1111"/>
    </w:p>
    <w:p w14:paraId="7F46C800" w14:textId="77777777" w:rsidR="00D617B4" w:rsidRDefault="00D617B4" w:rsidP="0054208F">
      <w:pPr>
        <w:pStyle w:val="Paragraphedeliste"/>
        <w:numPr>
          <w:ilvl w:val="0"/>
          <w:numId w:val="35"/>
        </w:numPr>
        <w:spacing w:line="360" w:lineRule="auto"/>
        <w:jc w:val="both"/>
        <w:rPr>
          <w:lang w:val="en-US"/>
        </w:rPr>
      </w:pPr>
      <w:bookmarkStart w:id="1112" w:name="_Ref531885219"/>
      <w:r>
        <w:rPr>
          <w:lang w:val="en-US"/>
        </w:rPr>
        <w:t xml:space="preserve">H.B. Faulkner, W.F. Strong, and R.G. Kirk,  1997.  “Thermally induced synchronous instability of a radial inflow overhung turbine, Part II” Proceedings of ASME Design Engineering </w:t>
      </w:r>
      <w:proofErr w:type="spellStart"/>
      <w:r>
        <w:rPr>
          <w:lang w:val="en-US"/>
        </w:rPr>
        <w:t>Tehcnical</w:t>
      </w:r>
      <w:proofErr w:type="spellEnd"/>
      <w:r>
        <w:rPr>
          <w:lang w:val="en-US"/>
        </w:rPr>
        <w:t xml:space="preserve"> Conferences, Sacramento, California, DETC97/VIB-4174</w:t>
      </w:r>
      <w:bookmarkEnd w:id="1112"/>
    </w:p>
    <w:p w14:paraId="5973AE58" w14:textId="77777777" w:rsidR="00D617B4" w:rsidRDefault="00D617B4" w:rsidP="0054208F">
      <w:pPr>
        <w:pStyle w:val="Paragraphedeliste"/>
        <w:numPr>
          <w:ilvl w:val="0"/>
          <w:numId w:val="35"/>
        </w:numPr>
        <w:spacing w:line="360" w:lineRule="auto"/>
        <w:jc w:val="both"/>
        <w:rPr>
          <w:lang w:val="en-US"/>
        </w:rPr>
      </w:pPr>
      <w:bookmarkStart w:id="1113" w:name="_Ref523090891"/>
      <w:r w:rsidRPr="0053160B">
        <w:rPr>
          <w:rFonts w:asciiTheme="minorHAnsi" w:hAnsiTheme="minorHAnsi"/>
          <w:lang w:val="en-US"/>
        </w:rPr>
        <w:t>J.</w:t>
      </w:r>
      <w:r>
        <w:rPr>
          <w:rFonts w:asciiTheme="minorHAnsi" w:hAnsiTheme="minorHAnsi"/>
          <w:lang w:val="en-US"/>
        </w:rPr>
        <w:t xml:space="preserve"> </w:t>
      </w:r>
      <w:proofErr w:type="spellStart"/>
      <w:r w:rsidRPr="0053160B">
        <w:rPr>
          <w:rFonts w:asciiTheme="minorHAnsi" w:hAnsiTheme="minorHAnsi"/>
          <w:lang w:val="en-US"/>
        </w:rPr>
        <w:t>Schmied</w:t>
      </w:r>
      <w:proofErr w:type="spellEnd"/>
      <w:r w:rsidRPr="0053160B">
        <w:rPr>
          <w:rFonts w:asciiTheme="minorHAnsi" w:hAnsiTheme="minorHAnsi"/>
          <w:lang w:val="en-US"/>
        </w:rPr>
        <w:t>, J.</w:t>
      </w:r>
      <w:r>
        <w:rPr>
          <w:rFonts w:asciiTheme="minorHAnsi" w:hAnsiTheme="minorHAnsi"/>
          <w:lang w:val="en-US"/>
        </w:rPr>
        <w:t xml:space="preserve"> </w:t>
      </w:r>
      <w:proofErr w:type="spellStart"/>
      <w:r w:rsidRPr="0053160B">
        <w:rPr>
          <w:rFonts w:asciiTheme="minorHAnsi" w:hAnsiTheme="minorHAnsi"/>
          <w:lang w:val="en-US"/>
        </w:rPr>
        <w:t>Pozivil</w:t>
      </w:r>
      <w:proofErr w:type="spellEnd"/>
      <w:r w:rsidRPr="0053160B">
        <w:rPr>
          <w:rFonts w:asciiTheme="minorHAnsi" w:hAnsiTheme="minorHAnsi"/>
          <w:lang w:val="en-US"/>
        </w:rPr>
        <w:t xml:space="preserve"> and</w:t>
      </w:r>
      <w:r>
        <w:rPr>
          <w:rFonts w:asciiTheme="minorHAnsi" w:hAnsiTheme="minorHAnsi"/>
          <w:lang w:val="en-US"/>
        </w:rPr>
        <w:t xml:space="preserve"> </w:t>
      </w:r>
      <w:r w:rsidRPr="0053160B">
        <w:rPr>
          <w:rFonts w:asciiTheme="minorHAnsi" w:hAnsiTheme="minorHAnsi"/>
          <w:lang w:val="en-US"/>
        </w:rPr>
        <w:t xml:space="preserve">J. </w:t>
      </w:r>
      <w:proofErr w:type="spellStart"/>
      <w:r w:rsidRPr="0053160B">
        <w:rPr>
          <w:rFonts w:asciiTheme="minorHAnsi" w:hAnsiTheme="minorHAnsi"/>
          <w:lang w:val="en-US"/>
        </w:rPr>
        <w:t>Walch</w:t>
      </w:r>
      <w:proofErr w:type="spellEnd"/>
      <w:r w:rsidRPr="0053160B">
        <w:rPr>
          <w:rFonts w:asciiTheme="minorHAnsi" w:hAnsiTheme="minorHAnsi"/>
          <w:lang w:val="en-US"/>
        </w:rPr>
        <w:t xml:space="preserve">, "Hot Spots in </w:t>
      </w:r>
      <w:proofErr w:type="spellStart"/>
      <w:r w:rsidRPr="0053160B">
        <w:rPr>
          <w:rFonts w:asciiTheme="minorHAnsi" w:hAnsiTheme="minorHAnsi"/>
          <w:lang w:val="en-US"/>
        </w:rPr>
        <w:t>Turboexpander</w:t>
      </w:r>
      <w:proofErr w:type="spellEnd"/>
      <w:r w:rsidRPr="0053160B">
        <w:rPr>
          <w:rFonts w:asciiTheme="minorHAnsi" w:hAnsiTheme="minorHAnsi"/>
          <w:lang w:val="en-US"/>
        </w:rPr>
        <w:t xml:space="preserve"> Bearings: Case History, Stability Analysis, Measurements and Operational Experience," ASME 2008 Turbo Expo: Power for Land, Sea, and Air, Berlin, Germany, pp. 1267-1277</w:t>
      </w:r>
      <w:r>
        <w:rPr>
          <w:rFonts w:asciiTheme="minorHAnsi" w:hAnsiTheme="minorHAnsi"/>
          <w:lang w:val="en-US"/>
        </w:rPr>
        <w:t>,</w:t>
      </w:r>
      <w:r w:rsidRPr="00AE2F2A">
        <w:rPr>
          <w:rFonts w:asciiTheme="minorHAnsi" w:hAnsiTheme="minorHAnsi"/>
          <w:lang w:val="en-US"/>
        </w:rPr>
        <w:t xml:space="preserve"> </w:t>
      </w:r>
      <w:r w:rsidRPr="0053160B">
        <w:rPr>
          <w:rFonts w:asciiTheme="minorHAnsi" w:hAnsiTheme="minorHAnsi"/>
          <w:lang w:val="en-US"/>
        </w:rPr>
        <w:t>2008</w:t>
      </w:r>
      <w:r>
        <w:rPr>
          <w:rFonts w:asciiTheme="minorHAnsi" w:hAnsiTheme="minorHAnsi"/>
          <w:lang w:val="en-US"/>
        </w:rPr>
        <w:t>.</w:t>
      </w:r>
      <w:bookmarkEnd w:id="1113"/>
    </w:p>
    <w:p w14:paraId="45F45A08" w14:textId="77777777" w:rsidR="00D617B4" w:rsidRDefault="00D617B4"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bookmarkStart w:id="1114" w:name="_Ref523082734"/>
      <w:proofErr w:type="spellStart"/>
      <w:r w:rsidRPr="008042D7">
        <w:rPr>
          <w:rFonts w:asciiTheme="minorHAnsi" w:hAnsiTheme="minorHAnsi"/>
          <w:lang w:val="en-US"/>
        </w:rPr>
        <w:t>P.</w:t>
      </w:r>
      <w:r>
        <w:rPr>
          <w:rFonts w:asciiTheme="minorHAnsi" w:hAnsiTheme="minorHAnsi"/>
          <w:lang w:val="en-US"/>
        </w:rPr>
        <w:t>Keogh</w:t>
      </w:r>
      <w:proofErr w:type="spellEnd"/>
      <w:r>
        <w:rPr>
          <w:rFonts w:asciiTheme="minorHAnsi" w:hAnsiTheme="minorHAnsi"/>
          <w:lang w:val="en-US"/>
        </w:rPr>
        <w:t xml:space="preserve"> </w:t>
      </w:r>
      <w:r w:rsidRPr="008042D7">
        <w:rPr>
          <w:rFonts w:asciiTheme="minorHAnsi" w:hAnsiTheme="minorHAnsi"/>
          <w:lang w:val="en-US"/>
        </w:rPr>
        <w:t xml:space="preserve">and </w:t>
      </w:r>
      <w:proofErr w:type="spellStart"/>
      <w:r w:rsidRPr="008042D7">
        <w:rPr>
          <w:rFonts w:asciiTheme="minorHAnsi" w:hAnsiTheme="minorHAnsi"/>
          <w:lang w:val="en-US"/>
        </w:rPr>
        <w:t>P.Morton</w:t>
      </w:r>
      <w:proofErr w:type="spellEnd"/>
      <w:r w:rsidRPr="008042D7">
        <w:rPr>
          <w:rFonts w:asciiTheme="minorHAnsi" w:hAnsiTheme="minorHAnsi"/>
          <w:lang w:val="en-US"/>
        </w:rPr>
        <w:t xml:space="preserve">, </w:t>
      </w:r>
      <w:r>
        <w:rPr>
          <w:rFonts w:asciiTheme="minorHAnsi" w:hAnsiTheme="minorHAnsi"/>
          <w:lang w:val="en-US"/>
        </w:rPr>
        <w:t>“</w:t>
      </w:r>
      <w:r w:rsidRPr="008042D7">
        <w:rPr>
          <w:rFonts w:asciiTheme="minorHAnsi" w:hAnsiTheme="minorHAnsi"/>
          <w:lang w:val="en-US"/>
        </w:rPr>
        <w:t xml:space="preserve">The Dynamic Nature of Rotor Thermal Bending Due to Unsteady Lubricant Shearing Within a Bearing,” Proc. R. Soc. London, Ser. A: Math. Phys. Sci., 445(1924), pp. 273– </w:t>
      </w:r>
      <w:r>
        <w:rPr>
          <w:rFonts w:asciiTheme="minorHAnsi" w:hAnsiTheme="minorHAnsi"/>
          <w:lang w:val="en-US"/>
        </w:rPr>
        <w:t>290, 1994.</w:t>
      </w:r>
      <w:bookmarkEnd w:id="1114"/>
    </w:p>
    <w:p w14:paraId="4A2ECC9B" w14:textId="77777777" w:rsidR="00D617B4" w:rsidRDefault="00D617B4"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bookmarkStart w:id="1115" w:name="_Ref444181446"/>
      <w:r w:rsidRPr="00A22718">
        <w:rPr>
          <w:rFonts w:asciiTheme="minorHAnsi" w:hAnsiTheme="minorHAnsi"/>
          <w:lang w:val="en-US"/>
        </w:rPr>
        <w:t xml:space="preserve">A.C. Balbahadur and </w:t>
      </w:r>
      <w:proofErr w:type="spellStart"/>
      <w:r>
        <w:rPr>
          <w:rFonts w:asciiTheme="minorHAnsi" w:hAnsiTheme="minorHAnsi"/>
          <w:lang w:val="en-US"/>
        </w:rPr>
        <w:t>G</w:t>
      </w:r>
      <w:r w:rsidRPr="00A22718">
        <w:rPr>
          <w:rFonts w:asciiTheme="minorHAnsi" w:hAnsiTheme="minorHAnsi"/>
          <w:lang w:val="en-US"/>
        </w:rPr>
        <w:t>.Kirk</w:t>
      </w:r>
      <w:proofErr w:type="spellEnd"/>
      <w:r w:rsidRPr="00A22718">
        <w:rPr>
          <w:rFonts w:asciiTheme="minorHAnsi" w:hAnsiTheme="minorHAnsi"/>
          <w:lang w:val="en-US"/>
        </w:rPr>
        <w:t>, “Part II-Case Studies for a Synchronous Thermal instability operating in Overhung Rotors”, International Journal of Rotating Machinery, vol. 10, pp.447-487, 2004</w:t>
      </w:r>
      <w:bookmarkEnd w:id="1115"/>
    </w:p>
    <w:p w14:paraId="006C3F23" w14:textId="77777777" w:rsidR="00D617B4" w:rsidRPr="00A22718" w:rsidRDefault="00D617B4"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bookmarkStart w:id="1116" w:name="_Ref523415513"/>
      <w:r w:rsidRPr="006E521B">
        <w:rPr>
          <w:rFonts w:asciiTheme="minorHAnsi" w:hAnsiTheme="minorHAnsi"/>
          <w:lang w:val="en-US"/>
        </w:rPr>
        <w:t>D.</w:t>
      </w:r>
      <w:r>
        <w:rPr>
          <w:rFonts w:asciiTheme="minorHAnsi" w:hAnsiTheme="minorHAnsi"/>
          <w:lang w:val="en-US"/>
        </w:rPr>
        <w:t xml:space="preserve"> </w:t>
      </w:r>
      <w:proofErr w:type="spellStart"/>
      <w:r w:rsidRPr="006E521B">
        <w:rPr>
          <w:rFonts w:asciiTheme="minorHAnsi" w:hAnsiTheme="minorHAnsi"/>
          <w:lang w:val="en-US"/>
        </w:rPr>
        <w:t>Panara</w:t>
      </w:r>
      <w:proofErr w:type="spellEnd"/>
      <w:r w:rsidRPr="006E521B">
        <w:rPr>
          <w:rFonts w:asciiTheme="minorHAnsi" w:hAnsiTheme="minorHAnsi"/>
          <w:lang w:val="en-US"/>
        </w:rPr>
        <w:t>, S.</w:t>
      </w:r>
      <w:r>
        <w:rPr>
          <w:rFonts w:asciiTheme="minorHAnsi" w:hAnsiTheme="minorHAnsi"/>
          <w:lang w:val="en-US"/>
        </w:rPr>
        <w:t xml:space="preserve"> </w:t>
      </w:r>
      <w:proofErr w:type="spellStart"/>
      <w:r>
        <w:rPr>
          <w:rFonts w:asciiTheme="minorHAnsi" w:hAnsiTheme="minorHAnsi"/>
          <w:lang w:val="en-US"/>
        </w:rPr>
        <w:t>Panconi</w:t>
      </w:r>
      <w:proofErr w:type="spellEnd"/>
      <w:r w:rsidRPr="006E521B">
        <w:rPr>
          <w:rFonts w:asciiTheme="minorHAnsi" w:hAnsiTheme="minorHAnsi"/>
          <w:lang w:val="en-US"/>
        </w:rPr>
        <w:t>, and D.</w:t>
      </w:r>
      <w:r>
        <w:rPr>
          <w:rFonts w:asciiTheme="minorHAnsi" w:hAnsiTheme="minorHAnsi"/>
          <w:lang w:val="en-US"/>
        </w:rPr>
        <w:t xml:space="preserve"> </w:t>
      </w:r>
      <w:proofErr w:type="spellStart"/>
      <w:r w:rsidRPr="006E521B">
        <w:rPr>
          <w:rFonts w:asciiTheme="minorHAnsi" w:hAnsiTheme="minorHAnsi"/>
          <w:lang w:val="en-US"/>
        </w:rPr>
        <w:t>Griffini</w:t>
      </w:r>
      <w:proofErr w:type="spellEnd"/>
      <w:r w:rsidRPr="006E521B">
        <w:rPr>
          <w:rFonts w:asciiTheme="minorHAnsi" w:hAnsiTheme="minorHAnsi"/>
          <w:lang w:val="en-US"/>
        </w:rPr>
        <w:t>, “Numeri</w:t>
      </w:r>
      <w:r>
        <w:rPr>
          <w:rFonts w:asciiTheme="minorHAnsi" w:hAnsiTheme="minorHAnsi"/>
          <w:lang w:val="en-US"/>
        </w:rPr>
        <w:t xml:space="preserve">cal Prediction and Experimental </w:t>
      </w:r>
      <w:r w:rsidRPr="006E521B">
        <w:rPr>
          <w:rFonts w:asciiTheme="minorHAnsi" w:hAnsiTheme="minorHAnsi"/>
          <w:lang w:val="en-US"/>
        </w:rPr>
        <w:t>Validation of</w:t>
      </w:r>
      <w:r>
        <w:rPr>
          <w:rFonts w:asciiTheme="minorHAnsi" w:hAnsiTheme="minorHAnsi"/>
          <w:lang w:val="en-US"/>
        </w:rPr>
        <w:t xml:space="preserve"> </w:t>
      </w:r>
      <w:r w:rsidRPr="006E521B">
        <w:rPr>
          <w:rFonts w:asciiTheme="minorHAnsi" w:hAnsiTheme="minorHAnsi"/>
          <w:lang w:val="en-US"/>
        </w:rPr>
        <w:t xml:space="preserve">Rotor Thermal Instability,” 44th </w:t>
      </w:r>
      <w:proofErr w:type="spellStart"/>
      <w:r w:rsidRPr="006E521B">
        <w:rPr>
          <w:rFonts w:asciiTheme="minorHAnsi" w:hAnsiTheme="minorHAnsi"/>
          <w:lang w:val="en-US"/>
        </w:rPr>
        <w:t>Turbomachinery</w:t>
      </w:r>
      <w:proofErr w:type="spellEnd"/>
      <w:r w:rsidRPr="006E521B">
        <w:rPr>
          <w:rFonts w:asciiTheme="minorHAnsi" w:hAnsiTheme="minorHAnsi"/>
          <w:lang w:val="en-US"/>
        </w:rPr>
        <w:t xml:space="preserve"> Symposium, College Station, TX</w:t>
      </w:r>
      <w:r>
        <w:rPr>
          <w:rFonts w:asciiTheme="minorHAnsi" w:hAnsiTheme="minorHAnsi"/>
          <w:lang w:val="en-US"/>
        </w:rPr>
        <w:t>, 2015.</w:t>
      </w:r>
      <w:bookmarkEnd w:id="1116"/>
    </w:p>
    <w:p w14:paraId="53BED99C" w14:textId="77777777" w:rsidR="00D617B4" w:rsidRDefault="00D617B4" w:rsidP="0054208F">
      <w:pPr>
        <w:pStyle w:val="Paragraphedeliste"/>
        <w:numPr>
          <w:ilvl w:val="0"/>
          <w:numId w:val="35"/>
        </w:numPr>
        <w:spacing w:line="360" w:lineRule="auto"/>
        <w:jc w:val="both"/>
        <w:rPr>
          <w:lang w:val="en-US"/>
        </w:rPr>
      </w:pPr>
      <w:proofErr w:type="spellStart"/>
      <w:r w:rsidRPr="00883C66">
        <w:rPr>
          <w:lang w:val="en-US"/>
        </w:rPr>
        <w:t>Suh</w:t>
      </w:r>
      <w:proofErr w:type="spellEnd"/>
      <w:r w:rsidRPr="00883C66">
        <w:rPr>
          <w:lang w:val="en-US"/>
        </w:rPr>
        <w:t xml:space="preserve"> J, </w:t>
      </w:r>
      <w:proofErr w:type="spellStart"/>
      <w:r w:rsidRPr="00883C66">
        <w:rPr>
          <w:lang w:val="en-US"/>
        </w:rPr>
        <w:t>Palazzolo</w:t>
      </w:r>
      <w:proofErr w:type="spellEnd"/>
      <w:r w:rsidRPr="00883C66">
        <w:rPr>
          <w:lang w:val="en-US"/>
        </w:rPr>
        <w:t xml:space="preserve"> A. </w:t>
      </w:r>
      <w:r>
        <w:rPr>
          <w:lang w:val="en-US"/>
        </w:rPr>
        <w:t xml:space="preserve"> “</w:t>
      </w:r>
      <w:r w:rsidRPr="00883C66">
        <w:rPr>
          <w:lang w:val="en-US"/>
        </w:rPr>
        <w:t xml:space="preserve">Three-Dimensional </w:t>
      </w:r>
      <w:proofErr w:type="spellStart"/>
      <w:r w:rsidRPr="00883C66">
        <w:rPr>
          <w:lang w:val="en-US"/>
        </w:rPr>
        <w:t>Thermohydrodynamic</w:t>
      </w:r>
      <w:proofErr w:type="spellEnd"/>
      <w:r w:rsidRPr="00883C66">
        <w:rPr>
          <w:lang w:val="en-US"/>
        </w:rPr>
        <w:t xml:space="preserve"> Morton Effect Simulation</w:t>
      </w:r>
      <w:r>
        <w:rPr>
          <w:lang w:val="en-US"/>
        </w:rPr>
        <w:t xml:space="preserve"> </w:t>
      </w:r>
      <w:r w:rsidRPr="00883C66">
        <w:rPr>
          <w:lang w:val="en-US"/>
        </w:rPr>
        <w:t>—</w:t>
      </w:r>
      <w:r>
        <w:rPr>
          <w:lang w:val="en-US"/>
        </w:rPr>
        <w:t xml:space="preserve"> </w:t>
      </w:r>
      <w:r w:rsidRPr="00883C66">
        <w:rPr>
          <w:lang w:val="en-US"/>
        </w:rPr>
        <w:t>Part I: Theoretical Model</w:t>
      </w:r>
      <w:r>
        <w:rPr>
          <w:lang w:val="en-US"/>
        </w:rPr>
        <w:t xml:space="preserve">”, </w:t>
      </w:r>
      <w:r w:rsidRPr="007523CD">
        <w:rPr>
          <w:lang w:val="en-US"/>
        </w:rPr>
        <w:t>ASME Journal of Tribology</w:t>
      </w:r>
      <w:r w:rsidRPr="00883C66">
        <w:rPr>
          <w:lang w:val="en-US"/>
        </w:rPr>
        <w:t>. 2014;</w:t>
      </w:r>
      <w:r>
        <w:rPr>
          <w:lang w:val="en-US"/>
        </w:rPr>
        <w:t xml:space="preserve"> </w:t>
      </w:r>
      <w:r w:rsidRPr="00883C66">
        <w:rPr>
          <w:lang w:val="en-US"/>
        </w:rPr>
        <w:t xml:space="preserve">136(3):031706-031706-14. </w:t>
      </w:r>
      <w:r>
        <w:rPr>
          <w:lang w:val="en-US"/>
        </w:rPr>
        <w:t xml:space="preserve"> </w:t>
      </w:r>
      <w:r w:rsidRPr="00883C66">
        <w:rPr>
          <w:lang w:val="en-US"/>
        </w:rPr>
        <w:t>doi:10.1115/1.4027309.</w:t>
      </w:r>
    </w:p>
    <w:p w14:paraId="5BAF22D8" w14:textId="77777777" w:rsidR="00D617B4" w:rsidRDefault="00D617B4"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bookmarkStart w:id="1117" w:name="_Ref532298434"/>
      <w:r w:rsidRPr="00376C9C">
        <w:rPr>
          <w:rFonts w:asciiTheme="minorHAnsi" w:hAnsiTheme="minorHAnsi"/>
          <w:lang w:val="en-US"/>
        </w:rPr>
        <w:t xml:space="preserve">Tong X, </w:t>
      </w:r>
      <w:proofErr w:type="spellStart"/>
      <w:r w:rsidRPr="00376C9C">
        <w:rPr>
          <w:rFonts w:asciiTheme="minorHAnsi" w:hAnsiTheme="minorHAnsi"/>
          <w:lang w:val="en-US"/>
        </w:rPr>
        <w:t>Palazzolo</w:t>
      </w:r>
      <w:proofErr w:type="spellEnd"/>
      <w:r w:rsidRPr="00376C9C">
        <w:rPr>
          <w:rFonts w:asciiTheme="minorHAnsi" w:hAnsiTheme="minorHAnsi"/>
          <w:lang w:val="en-US"/>
        </w:rPr>
        <w:t xml:space="preserve"> A, </w:t>
      </w:r>
      <w:proofErr w:type="spellStart"/>
      <w:r w:rsidRPr="00376C9C">
        <w:rPr>
          <w:rFonts w:asciiTheme="minorHAnsi" w:hAnsiTheme="minorHAnsi"/>
          <w:lang w:val="en-US"/>
        </w:rPr>
        <w:t>Suh</w:t>
      </w:r>
      <w:proofErr w:type="spellEnd"/>
      <w:r w:rsidRPr="00376C9C">
        <w:rPr>
          <w:rFonts w:asciiTheme="minorHAnsi" w:hAnsiTheme="minorHAnsi"/>
          <w:lang w:val="en-US"/>
        </w:rPr>
        <w:t xml:space="preserve"> J. A Review of the </w:t>
      </w:r>
      <w:proofErr w:type="spellStart"/>
      <w:r w:rsidRPr="00376C9C">
        <w:rPr>
          <w:rFonts w:asciiTheme="minorHAnsi" w:hAnsiTheme="minorHAnsi"/>
          <w:lang w:val="en-US"/>
        </w:rPr>
        <w:t>Rotordynamic</w:t>
      </w:r>
      <w:proofErr w:type="spellEnd"/>
      <w:r w:rsidRPr="00376C9C">
        <w:rPr>
          <w:rFonts w:asciiTheme="minorHAnsi" w:hAnsiTheme="minorHAnsi"/>
          <w:lang w:val="en-US"/>
        </w:rPr>
        <w:t xml:space="preserve"> Thermally Induced Synchronous Instability (Morton) Effect. ASME. Appl. Mech. Rev. 2017;69(6):060801-060801-13. doi:10.1115/1.4037216.</w:t>
      </w:r>
      <w:bookmarkEnd w:id="1117"/>
    </w:p>
    <w:p w14:paraId="68D8905C" w14:textId="77777777" w:rsidR="00D617B4" w:rsidRDefault="00D617B4"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bookmarkStart w:id="1118" w:name="_Ref523085716"/>
      <w:r w:rsidRPr="00665CE9">
        <w:rPr>
          <w:rFonts w:asciiTheme="minorHAnsi" w:hAnsiTheme="minorHAnsi"/>
          <w:lang w:val="en-US"/>
        </w:rPr>
        <w:t>F.</w:t>
      </w:r>
      <w:r>
        <w:rPr>
          <w:rFonts w:asciiTheme="minorHAnsi" w:hAnsiTheme="minorHAnsi"/>
          <w:lang w:val="en-US"/>
        </w:rPr>
        <w:t xml:space="preserve"> </w:t>
      </w:r>
      <w:r w:rsidRPr="00665CE9">
        <w:rPr>
          <w:rFonts w:asciiTheme="minorHAnsi" w:hAnsiTheme="minorHAnsi"/>
          <w:lang w:val="en-US"/>
        </w:rPr>
        <w:t xml:space="preserve">de </w:t>
      </w:r>
      <w:proofErr w:type="spellStart"/>
      <w:r w:rsidRPr="00665CE9">
        <w:rPr>
          <w:rFonts w:asciiTheme="minorHAnsi" w:hAnsiTheme="minorHAnsi"/>
          <w:lang w:val="en-US"/>
        </w:rPr>
        <w:t>Jongh</w:t>
      </w:r>
      <w:proofErr w:type="spellEnd"/>
      <w:r w:rsidRPr="00665CE9">
        <w:rPr>
          <w:rFonts w:asciiTheme="minorHAnsi" w:hAnsiTheme="minorHAnsi"/>
          <w:lang w:val="en-US"/>
        </w:rPr>
        <w:t xml:space="preserve"> and P.</w:t>
      </w:r>
      <w:r>
        <w:rPr>
          <w:rFonts w:asciiTheme="minorHAnsi" w:hAnsiTheme="minorHAnsi"/>
          <w:lang w:val="en-US"/>
        </w:rPr>
        <w:t xml:space="preserve"> </w:t>
      </w:r>
      <w:r w:rsidRPr="00665CE9">
        <w:rPr>
          <w:rFonts w:asciiTheme="minorHAnsi" w:hAnsiTheme="minorHAnsi"/>
          <w:lang w:val="en-US"/>
        </w:rPr>
        <w:t xml:space="preserve">Morton, "The Synchronous Instability of a Compressor Rotor due to Bearing Journal Differential Heating," International Gas Turbine and </w:t>
      </w:r>
      <w:proofErr w:type="spellStart"/>
      <w:r w:rsidRPr="00665CE9">
        <w:rPr>
          <w:rFonts w:asciiTheme="minorHAnsi" w:hAnsiTheme="minorHAnsi"/>
          <w:lang w:val="en-US"/>
        </w:rPr>
        <w:t>Aeroengine</w:t>
      </w:r>
      <w:proofErr w:type="spellEnd"/>
      <w:r w:rsidRPr="00665CE9">
        <w:rPr>
          <w:rFonts w:asciiTheme="minorHAnsi" w:hAnsiTheme="minorHAnsi"/>
          <w:lang w:val="en-US"/>
        </w:rPr>
        <w:t xml:space="preserve"> Congress and Exposition, Hague, Netherlands, doi:10.1115/94-GT-035.</w:t>
      </w:r>
      <w:r>
        <w:rPr>
          <w:rFonts w:asciiTheme="minorHAnsi" w:hAnsiTheme="minorHAnsi"/>
          <w:lang w:val="en-US"/>
        </w:rPr>
        <w:t xml:space="preserve"> 1994.</w:t>
      </w:r>
      <w:bookmarkEnd w:id="1118"/>
    </w:p>
    <w:p w14:paraId="5726F5BC" w14:textId="77777777" w:rsidR="00D617B4" w:rsidRDefault="00D617B4" w:rsidP="0054208F">
      <w:pPr>
        <w:pStyle w:val="Paragraphedeliste"/>
        <w:numPr>
          <w:ilvl w:val="0"/>
          <w:numId w:val="35"/>
        </w:numPr>
        <w:spacing w:line="360" w:lineRule="auto"/>
        <w:jc w:val="both"/>
        <w:rPr>
          <w:lang w:val="en-US"/>
        </w:rPr>
      </w:pPr>
      <w:r>
        <w:rPr>
          <w:lang w:val="en-US"/>
        </w:rPr>
        <w:t xml:space="preserve"> </w:t>
      </w:r>
      <w:bookmarkStart w:id="1119" w:name="_Ref532317901"/>
      <w:r>
        <w:rPr>
          <w:lang w:val="en-US"/>
        </w:rPr>
        <w:t>Corcoran, J., Rea, H., Cornejo, G., et al., “ Discovering, the Hard way, How a high Performance Coupling Influenced the Critical Speeds an Bearing Loading of an Overhung Radial Compressor – A case History, " Proc. 17</w:t>
      </w:r>
      <w:r w:rsidRPr="00936EB8">
        <w:rPr>
          <w:lang w:val="en-US"/>
        </w:rPr>
        <w:t>th</w:t>
      </w:r>
      <w:r>
        <w:rPr>
          <w:lang w:val="en-US"/>
        </w:rPr>
        <w:t xml:space="preserve"> </w:t>
      </w:r>
      <w:proofErr w:type="spellStart"/>
      <w:r>
        <w:rPr>
          <w:lang w:val="en-US"/>
        </w:rPr>
        <w:t>Turbomachinery</w:t>
      </w:r>
      <w:proofErr w:type="spellEnd"/>
      <w:r>
        <w:rPr>
          <w:lang w:val="en-US"/>
        </w:rPr>
        <w:t xml:space="preserve"> </w:t>
      </w:r>
      <w:proofErr w:type="spellStart"/>
      <w:r>
        <w:rPr>
          <w:lang w:val="en-US"/>
        </w:rPr>
        <w:t>Symp</w:t>
      </w:r>
      <w:proofErr w:type="spellEnd"/>
      <w:r>
        <w:rPr>
          <w:lang w:val="en-US"/>
        </w:rPr>
        <w:t>., College Station, TX, 1997.</w:t>
      </w:r>
      <w:bookmarkEnd w:id="1119"/>
    </w:p>
    <w:p w14:paraId="0CADFEBF" w14:textId="77777777" w:rsidR="00D617B4" w:rsidRPr="00936EB8" w:rsidRDefault="00D617B4" w:rsidP="0054208F">
      <w:pPr>
        <w:pStyle w:val="Paragraphedeliste"/>
        <w:numPr>
          <w:ilvl w:val="0"/>
          <w:numId w:val="35"/>
        </w:numPr>
        <w:spacing w:line="360" w:lineRule="auto"/>
        <w:jc w:val="both"/>
        <w:rPr>
          <w:lang w:val="en-US"/>
        </w:rPr>
      </w:pPr>
      <w:r w:rsidRPr="00936EB8">
        <w:rPr>
          <w:lang w:val="en-US"/>
        </w:rPr>
        <w:t xml:space="preserve"> </w:t>
      </w:r>
      <w:bookmarkStart w:id="1120" w:name="_Ref532317977"/>
      <w:r w:rsidRPr="00936EB8">
        <w:rPr>
          <w:lang w:val="en-US"/>
        </w:rPr>
        <w:t xml:space="preserve">F. de </w:t>
      </w:r>
      <w:proofErr w:type="spellStart"/>
      <w:r w:rsidRPr="00936EB8">
        <w:rPr>
          <w:lang w:val="en-US"/>
        </w:rPr>
        <w:t>Jongh</w:t>
      </w:r>
      <w:proofErr w:type="spellEnd"/>
      <w:r w:rsidRPr="00936EB8">
        <w:rPr>
          <w:lang w:val="en-US"/>
        </w:rPr>
        <w:t xml:space="preserve"> and P. van der </w:t>
      </w:r>
      <w:proofErr w:type="spellStart"/>
      <w:r w:rsidRPr="00936EB8">
        <w:rPr>
          <w:lang w:val="en-US"/>
        </w:rPr>
        <w:t>Hoeven</w:t>
      </w:r>
      <w:proofErr w:type="spellEnd"/>
      <w:r w:rsidRPr="00936EB8">
        <w:rPr>
          <w:lang w:val="en-US"/>
        </w:rPr>
        <w:t xml:space="preserve">, “Application of a heat barrier sleeve to prevent synchronous rotor instability”, in Proceedings of the Twenty-seventh </w:t>
      </w:r>
      <w:proofErr w:type="spellStart"/>
      <w:r w:rsidRPr="00936EB8">
        <w:rPr>
          <w:lang w:val="en-US"/>
        </w:rPr>
        <w:t>Turbomachinery</w:t>
      </w:r>
      <w:proofErr w:type="spellEnd"/>
      <w:r w:rsidRPr="00936EB8">
        <w:rPr>
          <w:lang w:val="en-US"/>
        </w:rPr>
        <w:t xml:space="preserve"> Symposium, 1998, pp.17-26.</w:t>
      </w:r>
      <w:bookmarkEnd w:id="1120"/>
    </w:p>
    <w:p w14:paraId="0A12A9E0" w14:textId="77777777" w:rsidR="00D617B4" w:rsidRPr="00214DA2" w:rsidRDefault="00D617B4" w:rsidP="0054208F">
      <w:pPr>
        <w:pStyle w:val="Paragraphedeliste"/>
        <w:numPr>
          <w:ilvl w:val="0"/>
          <w:numId w:val="35"/>
        </w:numPr>
        <w:spacing w:line="360" w:lineRule="auto"/>
        <w:jc w:val="both"/>
        <w:rPr>
          <w:lang w:val="en-US" w:eastAsia="en-US"/>
        </w:rPr>
      </w:pPr>
      <w:bookmarkStart w:id="1121" w:name="_Ref523086492"/>
      <w:r w:rsidRPr="00214DA2">
        <w:rPr>
          <w:lang w:val="en-US" w:eastAsia="en-US"/>
        </w:rPr>
        <w:lastRenderedPageBreak/>
        <w:t>B.T.</w:t>
      </w:r>
      <w:r>
        <w:rPr>
          <w:lang w:val="en-US" w:eastAsia="en-US"/>
        </w:rPr>
        <w:t xml:space="preserve"> </w:t>
      </w:r>
      <w:r w:rsidRPr="00214DA2">
        <w:rPr>
          <w:lang w:val="en-US" w:eastAsia="en-US"/>
        </w:rPr>
        <w:t>Murphy, and J.A.</w:t>
      </w:r>
      <w:r>
        <w:rPr>
          <w:lang w:val="en-US" w:eastAsia="en-US"/>
        </w:rPr>
        <w:t xml:space="preserve"> </w:t>
      </w:r>
      <w:r w:rsidRPr="00214DA2">
        <w:rPr>
          <w:lang w:val="en-US" w:eastAsia="en-US"/>
        </w:rPr>
        <w:t xml:space="preserve">Lorenz, </w:t>
      </w:r>
      <w:r>
        <w:rPr>
          <w:lang w:val="en-US" w:eastAsia="en-US"/>
        </w:rPr>
        <w:t>“</w:t>
      </w:r>
      <w:r w:rsidRPr="00214DA2">
        <w:rPr>
          <w:lang w:val="en-US" w:eastAsia="en-US"/>
        </w:rPr>
        <w:t>Case Study of Morton Effect Shaft Differential Heating in a Variable-Speed Rotating Electric Machine, Proceedings of GT2011, ASME Turbo Expo, June 6-11 2011, BC, Canada</w:t>
      </w:r>
      <w:bookmarkEnd w:id="1121"/>
    </w:p>
    <w:p w14:paraId="090BAA9B" w14:textId="77777777" w:rsidR="00D617B4" w:rsidRDefault="00D617B4"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bookmarkStart w:id="1122" w:name="_Ref444178326"/>
      <w:r>
        <w:rPr>
          <w:rFonts w:asciiTheme="minorHAnsi" w:hAnsiTheme="minorHAnsi"/>
          <w:lang w:val="en-US"/>
        </w:rPr>
        <w:t>F. de</w:t>
      </w:r>
      <w:r w:rsidRPr="00A22718">
        <w:rPr>
          <w:rFonts w:asciiTheme="minorHAnsi" w:hAnsiTheme="minorHAnsi"/>
          <w:lang w:val="en-US"/>
        </w:rPr>
        <w:t xml:space="preserve"> </w:t>
      </w:r>
      <w:proofErr w:type="spellStart"/>
      <w:r w:rsidRPr="00A22718">
        <w:rPr>
          <w:rFonts w:asciiTheme="minorHAnsi" w:hAnsiTheme="minorHAnsi"/>
          <w:lang w:val="en-US"/>
        </w:rPr>
        <w:t>Jongh</w:t>
      </w:r>
      <w:proofErr w:type="spellEnd"/>
      <w:r w:rsidRPr="00A22718">
        <w:rPr>
          <w:rFonts w:asciiTheme="minorHAnsi" w:hAnsiTheme="minorHAnsi"/>
          <w:lang w:val="en-US"/>
        </w:rPr>
        <w:t>, The synchronous rotor instability phenomenon – Morton Effect, Proceedings of the thirty-seventh turbomachinery symposium, 2008.</w:t>
      </w:r>
      <w:bookmarkEnd w:id="1122"/>
    </w:p>
    <w:p w14:paraId="49A3246F" w14:textId="2F2C171E" w:rsidR="00E213C6" w:rsidRDefault="00E213C6" w:rsidP="0054208F">
      <w:pPr>
        <w:pStyle w:val="Paragraphedeliste"/>
        <w:numPr>
          <w:ilvl w:val="0"/>
          <w:numId w:val="35"/>
        </w:numPr>
        <w:spacing w:line="360" w:lineRule="auto"/>
        <w:jc w:val="both"/>
        <w:rPr>
          <w:lang w:val="en-US"/>
        </w:rPr>
      </w:pPr>
      <w:r>
        <w:rPr>
          <w:lang w:val="en-US"/>
        </w:rPr>
        <w:t xml:space="preserve">  </w:t>
      </w:r>
    </w:p>
    <w:p w14:paraId="742449B2" w14:textId="497FB1A4" w:rsidR="00E213C6" w:rsidRDefault="00E213C6" w:rsidP="0054208F">
      <w:pPr>
        <w:pStyle w:val="Paragraphedeliste"/>
        <w:numPr>
          <w:ilvl w:val="0"/>
          <w:numId w:val="35"/>
        </w:numPr>
        <w:spacing w:line="360" w:lineRule="auto"/>
        <w:jc w:val="both"/>
        <w:rPr>
          <w:lang w:val="en-US"/>
        </w:rPr>
      </w:pPr>
      <w:r>
        <w:rPr>
          <w:lang w:val="en-US"/>
        </w:rPr>
        <w:t xml:space="preserve"> </w:t>
      </w:r>
    </w:p>
    <w:p w14:paraId="093C8FE9" w14:textId="77777777" w:rsidR="00B20501" w:rsidRPr="00D345EC" w:rsidRDefault="00B20501" w:rsidP="00B20501">
      <w:pPr>
        <w:rPr>
          <w:lang w:val="en-US"/>
        </w:rPr>
      </w:pPr>
    </w:p>
    <w:sectPr w:rsidR="00B20501" w:rsidRPr="00D345EC" w:rsidSect="00485968">
      <w:headerReference w:type="even" r:id="rId142"/>
      <w:headerReference w:type="default" r:id="rId143"/>
      <w:footerReference w:type="default" r:id="rId144"/>
      <w:headerReference w:type="first" r:id="rId145"/>
      <w:type w:val="continuous"/>
      <w:pgSz w:w="11906" w:h="16838"/>
      <w:pgMar w:top="1417" w:right="1417" w:bottom="1417" w:left="1417" w:header="708" w:footer="708" w:gutter="0"/>
      <w:cols w:space="708"/>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55" w:author="ZHANG Silun" w:date="2019-01-14T16:24:00Z" w:initials="ZS">
    <w:p w14:paraId="2917A54E" w14:textId="77777777" w:rsidR="00E44054" w:rsidRDefault="00E44054" w:rsidP="00E44054">
      <w:pPr>
        <w:pStyle w:val="Commentaire"/>
      </w:pPr>
      <w:r>
        <w:rPr>
          <w:rStyle w:val="Marquedecommentaire"/>
        </w:rPr>
        <w:annotationRef/>
      </w:r>
      <w:r>
        <w:t xml:space="preserve">Emettre une critique sur la valeur choisie </w:t>
      </w:r>
      <w:proofErr w:type="spellStart"/>
      <w:r>
        <w:t>Ucritique</w:t>
      </w:r>
      <w:proofErr w:type="spellEnd"/>
      <w:r>
        <w:t>.</w:t>
      </w:r>
    </w:p>
    <w:p w14:paraId="5348B248" w14:textId="69C74B6F" w:rsidR="00E44054" w:rsidRDefault="00E44054">
      <w:pPr>
        <w:pStyle w:val="Commentaire"/>
      </w:pPr>
      <w:r>
        <w:t xml:space="preserve">Comment </w:t>
      </w:r>
      <w:proofErr w:type="gramStart"/>
      <w:r>
        <w:t>il ont</w:t>
      </w:r>
      <w:proofErr w:type="gramEnd"/>
      <w:r>
        <w:t xml:space="preserve"> </w:t>
      </w:r>
      <w:proofErr w:type="spellStart"/>
      <w:r>
        <w:t>obtenue</w:t>
      </w:r>
      <w:proofErr w:type="spellEnd"/>
      <w:r>
        <w:t xml:space="preserve"> cette valeur</w:t>
      </w:r>
    </w:p>
  </w:comment>
  <w:comment w:id="63" w:author="Mihai ARGHIR" w:date="2019-01-04T18:37:00Z" w:initials="MA">
    <w:p w14:paraId="3E5CCD5D" w14:textId="77777777" w:rsidR="00F91BAA" w:rsidRDefault="00F91BAA" w:rsidP="007F0B3C">
      <w:pPr>
        <w:pStyle w:val="Commentaire"/>
      </w:pPr>
      <w:r w:rsidRPr="00BE480F">
        <w:rPr>
          <w:highlight w:val="yellow"/>
        </w:rPr>
        <w:t xml:space="preserve">A effacer </w:t>
      </w:r>
      <w:r w:rsidRPr="00BE480F">
        <w:rPr>
          <w:rStyle w:val="Marquedecommentaire"/>
          <w:highlight w:val="yellow"/>
        </w:rPr>
        <w:annotationRef/>
      </w:r>
      <w:r w:rsidRPr="00BE480F">
        <w:rPr>
          <w:highlight w:val="yellow"/>
        </w:rPr>
        <w:t>le mot « mécanisme »</w:t>
      </w:r>
    </w:p>
  </w:comment>
  <w:comment w:id="272" w:author="ZHANG Silun" w:date="2019-01-14T16:50:00Z" w:initials="ZS">
    <w:p w14:paraId="50EAD1FD" w14:textId="5BD82929" w:rsidR="00E36A0E" w:rsidRDefault="00E36A0E">
      <w:pPr>
        <w:pStyle w:val="Commentaire"/>
      </w:pPr>
      <w:r>
        <w:rPr>
          <w:rStyle w:val="Marquedecommentaire"/>
        </w:rPr>
        <w:annotationRef/>
      </w:r>
      <w:r>
        <w:t>Je n’ai pas compris la surbrillance ici</w:t>
      </w:r>
    </w:p>
  </w:comment>
  <w:comment w:id="274" w:author="Mihai ARGHIR" w:date="2019-01-11T09:59:00Z" w:initials="MA">
    <w:p w14:paraId="19FE2D80" w14:textId="03457DF8" w:rsidR="00F91BAA" w:rsidRPr="00A42408" w:rsidRDefault="00F91BAA">
      <w:pPr>
        <w:pStyle w:val="Commentaire"/>
        <w:rPr>
          <w:noProof/>
          <w:highlight w:val="yellow"/>
        </w:rPr>
      </w:pPr>
      <w:r>
        <w:rPr>
          <w:rStyle w:val="Marquedecommentaire"/>
        </w:rPr>
        <w:annotationRef/>
      </w:r>
      <w:r w:rsidRPr="00A42408">
        <w:rPr>
          <w:noProof/>
          <w:highlight w:val="yellow"/>
        </w:rPr>
        <w:t>La taille des caractères est trop petitre.</w:t>
      </w:r>
    </w:p>
    <w:p w14:paraId="1BFE3A0F" w14:textId="77777777" w:rsidR="00F91BAA" w:rsidRDefault="00F91BAA">
      <w:pPr>
        <w:pStyle w:val="Commentaire"/>
      </w:pPr>
      <w:r w:rsidRPr="00A42408">
        <w:rPr>
          <w:noProof/>
          <w:highlight w:val="yellow"/>
        </w:rPr>
        <w:t>xr et yr sont inversés</w:t>
      </w:r>
    </w:p>
  </w:comment>
  <w:comment w:id="275" w:author="ZHANG Silun" w:date="2019-01-14T16:57:00Z" w:initials="ZS">
    <w:p w14:paraId="6E47D39B" w14:textId="62CC07DB" w:rsidR="004C6F2C" w:rsidRDefault="004C6F2C">
      <w:pPr>
        <w:pStyle w:val="Commentaire"/>
      </w:pPr>
      <w:r>
        <w:rPr>
          <w:rStyle w:val="Marquedecommentaire"/>
        </w:rPr>
        <w:annotationRef/>
      </w:r>
      <w:r>
        <w:t xml:space="preserve">J’ai corrigé </w:t>
      </w:r>
      <w:proofErr w:type="spellStart"/>
      <w:r>
        <w:t>xr</w:t>
      </w:r>
      <w:proofErr w:type="spellEnd"/>
      <w:r>
        <w:t xml:space="preserve"> et </w:t>
      </w:r>
      <w:proofErr w:type="spellStart"/>
      <w:r>
        <w:t>yr</w:t>
      </w:r>
      <w:proofErr w:type="spellEnd"/>
      <w:r>
        <w:t xml:space="preserve"> et augmenté la taille des caractères.  </w:t>
      </w:r>
    </w:p>
  </w:comment>
  <w:comment w:id="287" w:author="HASSINI Mohamed-amine" w:date="2019-01-02T11:09:00Z" w:initials="HM">
    <w:p w14:paraId="41307583" w14:textId="77777777" w:rsidR="00F91BAA" w:rsidRDefault="00F91BAA" w:rsidP="00ED4BE4">
      <w:pPr>
        <w:pStyle w:val="Commentaire"/>
      </w:pPr>
      <w:r>
        <w:rPr>
          <w:rStyle w:val="Marquedecommentaire"/>
        </w:rPr>
        <w:annotationRef/>
      </w:r>
      <w:r>
        <w:t>C’est l’inverse. La U1=W1=0</w:t>
      </w:r>
    </w:p>
  </w:comment>
  <w:comment w:id="288" w:author="ZHANG Silun" w:date="2019-01-08T02:13:00Z" w:initials="ZS">
    <w:p w14:paraId="09E64AA2" w14:textId="2642AF5B" w:rsidR="00F91BAA" w:rsidRDefault="00F91BAA">
      <w:pPr>
        <w:pStyle w:val="Commentaire"/>
      </w:pPr>
      <w:r>
        <w:rPr>
          <w:rStyle w:val="Marquedecommentaire"/>
        </w:rPr>
        <w:annotationRef/>
      </w:r>
      <w:r>
        <w:t xml:space="preserve">Selon la référence </w:t>
      </w:r>
      <w:r>
        <w:fldChar w:fldCharType="begin"/>
      </w:r>
      <w:r>
        <w:instrText xml:space="preserve"> REF _Ref526330394 \r \h </w:instrText>
      </w:r>
      <w:r>
        <w:fldChar w:fldCharType="separate"/>
      </w:r>
      <w:r>
        <w:t>[36]</w:t>
      </w:r>
      <w:r>
        <w:fldChar w:fldCharType="end"/>
      </w:r>
      <w:r>
        <w:t xml:space="preserve">, c’est bien U2=U2=0. </w:t>
      </w:r>
    </w:p>
  </w:comment>
  <w:comment w:id="293" w:author="HASSINI Mohamed-amine" w:date="2019-01-02T11:13:00Z" w:initials="HM">
    <w:p w14:paraId="5CFAA9BE" w14:textId="77777777" w:rsidR="00F91BAA" w:rsidRDefault="00F91BAA" w:rsidP="00020FD8">
      <w:pPr>
        <w:pStyle w:val="Commentaire"/>
      </w:pPr>
      <w:r>
        <w:rPr>
          <w:rStyle w:val="Marquedecommentaire"/>
        </w:rPr>
        <w:annotationRef/>
      </w:r>
      <w:r>
        <w:t>Utiliser un schéma pour expliquer</w:t>
      </w:r>
    </w:p>
  </w:comment>
  <w:comment w:id="303" w:author="ZHANG Silun" w:date="2019-01-14T17:33:00Z" w:initials="ZS">
    <w:p w14:paraId="5CDC7A4C" w14:textId="33082BF6" w:rsidR="00A5248E" w:rsidRDefault="00A5248E">
      <w:pPr>
        <w:pStyle w:val="Commentaire"/>
      </w:pPr>
      <w:r>
        <w:rPr>
          <w:rStyle w:val="Marquedecommentaire"/>
        </w:rPr>
        <w:annotationRef/>
      </w:r>
      <w:r>
        <w:t>J’ai complété la relation de récurrence</w:t>
      </w:r>
    </w:p>
  </w:comment>
  <w:comment w:id="307" w:author="Mihai ARGHIR" w:date="2019-01-11T15:18:00Z" w:initials="MA">
    <w:p w14:paraId="14A104BC" w14:textId="77777777" w:rsidR="00F06EF6" w:rsidRDefault="00F06EF6" w:rsidP="00F06EF6">
      <w:pPr>
        <w:pStyle w:val="Commentaire"/>
      </w:pPr>
      <w:r>
        <w:rPr>
          <w:rStyle w:val="Marquedecommentaire"/>
        </w:rPr>
        <w:annotationRef/>
      </w:r>
      <w:r w:rsidRPr="00A42408">
        <w:rPr>
          <w:highlight w:val="yellow"/>
        </w:rPr>
        <w:t>Il faut donner les autres expressions des intégrales</w:t>
      </w:r>
    </w:p>
  </w:comment>
  <w:comment w:id="308" w:author="ZHANG Silun" w:date="2019-01-14T17:54:00Z" w:initials="ZS">
    <w:p w14:paraId="59017A30" w14:textId="7E9207F4" w:rsidR="00E34D04" w:rsidRDefault="00E34D04">
      <w:pPr>
        <w:pStyle w:val="Commentaire"/>
      </w:pPr>
      <w:r>
        <w:rPr>
          <w:rStyle w:val="Marquedecommentaire"/>
        </w:rPr>
        <w:annotationRef/>
      </w:r>
      <w:r>
        <w:t xml:space="preserve">J’ai donné toutes les expressions des intégrales dans </w:t>
      </w:r>
      <w:r w:rsidRPr="00E34D04">
        <w:rPr>
          <w:b/>
        </w:rPr>
        <w:fldChar w:fldCharType="begin"/>
      </w:r>
      <w:r w:rsidRPr="00E34D04">
        <w:rPr>
          <w:b/>
        </w:rPr>
        <w:instrText xml:space="preserve"> REF _Ref534721791 \r \h </w:instrText>
      </w:r>
      <w:r w:rsidRPr="00E34D04">
        <w:rPr>
          <w:b/>
        </w:rPr>
      </w:r>
      <w:r>
        <w:rPr>
          <w:b/>
        </w:rPr>
        <w:instrText xml:space="preserve"> \* MERGEFORMAT </w:instrText>
      </w:r>
      <w:r w:rsidRPr="00E34D04">
        <w:rPr>
          <w:b/>
        </w:rPr>
        <w:fldChar w:fldCharType="separate"/>
      </w:r>
      <w:r w:rsidRPr="00E34D04">
        <w:rPr>
          <w:b/>
        </w:rPr>
        <w:t>Eq.2-30</w:t>
      </w:r>
      <w:r w:rsidRPr="00E34D04">
        <w:rPr>
          <w:b/>
        </w:rPr>
        <w:fldChar w:fldCharType="end"/>
      </w:r>
    </w:p>
  </w:comment>
  <w:comment w:id="317" w:author="Mihai ARGHIR" w:date="2019-01-11T15:45:00Z" w:initials="MA">
    <w:p w14:paraId="22E85AB4" w14:textId="655582C6" w:rsidR="00F91BAA" w:rsidRDefault="00F91BAA">
      <w:pPr>
        <w:pStyle w:val="Commentaire"/>
      </w:pPr>
      <w:r>
        <w:rPr>
          <w:rStyle w:val="Marquedecommentaire"/>
        </w:rPr>
        <w:annotationRef/>
      </w:r>
      <w:r w:rsidRPr="00A42408">
        <w:rPr>
          <w:highlight w:val="yellow"/>
        </w:rPr>
        <w:t xml:space="preserve">Quelles sont les expressions des termes Be, </w:t>
      </w:r>
      <w:proofErr w:type="spellStart"/>
      <w:r w:rsidRPr="00A42408">
        <w:rPr>
          <w:highlight w:val="yellow"/>
        </w:rPr>
        <w:t>Bw</w:t>
      </w:r>
      <w:proofErr w:type="spellEnd"/>
      <w:r w:rsidRPr="00A42408">
        <w:rPr>
          <w:highlight w:val="yellow"/>
        </w:rPr>
        <w:t xml:space="preserve">, </w:t>
      </w:r>
      <w:proofErr w:type="spellStart"/>
      <w:r w:rsidRPr="00A42408">
        <w:rPr>
          <w:highlight w:val="yellow"/>
        </w:rPr>
        <w:t>etc</w:t>
      </w:r>
      <w:proofErr w:type="spellEnd"/>
      <w:r w:rsidRPr="00A42408">
        <w:rPr>
          <w:highlight w:val="yellow"/>
        </w:rPr>
        <w:t> ???</w:t>
      </w:r>
    </w:p>
  </w:comment>
  <w:comment w:id="318" w:author="Mihai ARGHIR" w:date="2019-01-11T15:46:00Z" w:initials="MA">
    <w:p w14:paraId="5FFC4635" w14:textId="1A40592E" w:rsidR="00F91BAA" w:rsidRDefault="00F91BAA">
      <w:pPr>
        <w:pStyle w:val="Commentaire"/>
      </w:pPr>
      <w:r w:rsidRPr="00A42408">
        <w:rPr>
          <w:rStyle w:val="Marquedecommentaire"/>
          <w:highlight w:val="yellow"/>
        </w:rPr>
        <w:annotationRef/>
      </w:r>
      <w:r w:rsidRPr="00A42408">
        <w:rPr>
          <w:highlight w:val="yellow"/>
        </w:rPr>
        <w:t>Quelle est l’expression pour « c » dans cette équation ?</w:t>
      </w:r>
    </w:p>
  </w:comment>
  <w:comment w:id="322" w:author="Mihai ARGHIR" w:date="2019-01-11T17:10:00Z" w:initials="MA">
    <w:p w14:paraId="6E900996" w14:textId="1938BB52" w:rsidR="00F91BAA" w:rsidRDefault="00F91BAA">
      <w:pPr>
        <w:pStyle w:val="Commentaire"/>
      </w:pPr>
      <w:r>
        <w:rPr>
          <w:rStyle w:val="Marquedecommentaire"/>
        </w:rPr>
        <w:annotationRef/>
      </w:r>
      <w:r w:rsidRPr="00A42408">
        <w:rPr>
          <w:highlight w:val="yellow"/>
        </w:rPr>
        <w:t>Il te faut un dessin qui montre le maillage 3D</w:t>
      </w:r>
    </w:p>
  </w:comment>
  <w:comment w:id="325" w:author="Mihai ARGHIR" w:date="2019-01-11T17:51:00Z" w:initials="MA">
    <w:p w14:paraId="12D9DEA1" w14:textId="62BD4949" w:rsidR="00F91BAA" w:rsidRDefault="00F91BAA">
      <w:pPr>
        <w:pStyle w:val="Commentaire"/>
      </w:pPr>
      <w:r>
        <w:rPr>
          <w:rStyle w:val="Marquedecommentaire"/>
        </w:rPr>
        <w:annotationRef/>
      </w:r>
      <w:r w:rsidRPr="00AC3448">
        <w:rPr>
          <w:highlight w:val="yellow"/>
        </w:rPr>
        <w:t xml:space="preserve">Tu </w:t>
      </w:r>
      <w:proofErr w:type="gramStart"/>
      <w:r w:rsidRPr="00AC3448">
        <w:rPr>
          <w:highlight w:val="yellow"/>
        </w:rPr>
        <w:t>n’</w:t>
      </w:r>
      <w:proofErr w:type="spellStart"/>
      <w:r w:rsidRPr="00AC3448">
        <w:rPr>
          <w:highlight w:val="yellow"/>
        </w:rPr>
        <w:t>a</w:t>
      </w:r>
      <w:proofErr w:type="spellEnd"/>
      <w:proofErr w:type="gramEnd"/>
      <w:r w:rsidRPr="00AC3448">
        <w:rPr>
          <w:highlight w:val="yellow"/>
        </w:rPr>
        <w:t xml:space="preserve"> donné aucun exemple et on en a fait dans la </w:t>
      </w:r>
      <w:proofErr w:type="spellStart"/>
      <w:r w:rsidRPr="00AC3448">
        <w:rPr>
          <w:highlight w:val="yellow"/>
        </w:rPr>
        <w:t>publi</w:t>
      </w:r>
      <w:proofErr w:type="spellEnd"/>
      <w:r w:rsidRPr="00AC3448">
        <w:rPr>
          <w:highlight w:val="yellow"/>
        </w:rPr>
        <w:t>.</w:t>
      </w:r>
    </w:p>
  </w:comment>
  <w:comment w:id="698" w:author="Mihai ARGHIR" w:date="2019-01-13T19:19:00Z" w:initials="MA">
    <w:p w14:paraId="76A489BD" w14:textId="2C0EDCF2" w:rsidR="00F91BAA" w:rsidRDefault="00F91BAA">
      <w:pPr>
        <w:pStyle w:val="Commentaire"/>
      </w:pPr>
      <w:r>
        <w:rPr>
          <w:rStyle w:val="Marquedecommentaire"/>
        </w:rPr>
        <w:annotationRef/>
      </w:r>
      <w:r>
        <w:t>A indiquer sur la figure « roulement » et « palier lubrifié »</w:t>
      </w:r>
    </w:p>
  </w:comment>
  <w:comment w:id="701" w:author="Mihai ARGHIR" w:date="2019-01-13T19:41:00Z" w:initials="MA">
    <w:p w14:paraId="5701861E" w14:textId="4C014136" w:rsidR="00F91BAA" w:rsidRDefault="00F91BAA">
      <w:pPr>
        <w:pStyle w:val="Commentaire"/>
      </w:pPr>
      <w:r>
        <w:rPr>
          <w:rStyle w:val="Marquedecommentaire"/>
        </w:rPr>
        <w:annotationRef/>
      </w:r>
      <w:r>
        <w:t>Il faut une référence pour le code Aster</w:t>
      </w:r>
    </w:p>
  </w:comment>
  <w:comment w:id="702" w:author="Mihai ARGHIR" w:date="2019-01-13T19:42:00Z" w:initials="MA">
    <w:p w14:paraId="3BDE527A" w14:textId="69F59143" w:rsidR="00F91BAA" w:rsidRDefault="00F91BAA">
      <w:pPr>
        <w:pStyle w:val="Commentaire"/>
      </w:pPr>
      <w:r>
        <w:rPr>
          <w:rStyle w:val="Marquedecommentaire"/>
        </w:rPr>
        <w:annotationRef/>
      </w:r>
      <w:r>
        <w:t>Ajouter une liaison ou un renvoi à l’Annexe</w:t>
      </w:r>
    </w:p>
  </w:comment>
  <w:comment w:id="707" w:author="Mihai ARGHIR" w:date="2019-01-13T20:09:00Z" w:initials="MA">
    <w:p w14:paraId="225C1464" w14:textId="71AB2B3F" w:rsidR="00F91BAA" w:rsidRDefault="00F91BAA">
      <w:pPr>
        <w:pStyle w:val="Commentaire"/>
      </w:pPr>
      <w:r>
        <w:rPr>
          <w:rStyle w:val="Marquedecommentaire"/>
        </w:rPr>
        <w:annotationRef/>
      </w:r>
      <w:r>
        <w:t xml:space="preserve">Je ne pense pas que c’est une relation « cinématique » car tu parles des efforts or la cinématique ne fait appel qu’au déplacements et aux vitesses. C’est la dynamique qui fait intervenir </w:t>
      </w:r>
      <w:proofErr w:type="gramStart"/>
      <w:r>
        <w:t>les accélération</w:t>
      </w:r>
      <w:proofErr w:type="gramEnd"/>
      <w:r>
        <w:t xml:space="preserve"> et les forces.</w:t>
      </w:r>
    </w:p>
  </w:comment>
  <w:comment w:id="708" w:author="Mihai ARGHIR" w:date="2019-01-13T20:11:00Z" w:initials="MA">
    <w:p w14:paraId="15D3ADB9" w14:textId="216CA628" w:rsidR="00F91BAA" w:rsidRDefault="00F91BAA">
      <w:pPr>
        <w:pStyle w:val="Commentaire"/>
      </w:pPr>
      <w:r>
        <w:rPr>
          <w:rStyle w:val="Marquedecommentaire"/>
        </w:rPr>
        <w:annotationRef/>
      </w:r>
      <w:r>
        <w:t>Il faut donner cette relation. C’est très important pour comprendre le modèle.</w:t>
      </w:r>
    </w:p>
  </w:comment>
  <w:comment w:id="741" w:author="Mihai ARGHIR" w:date="2019-01-14T12:44:00Z" w:initials="MA">
    <w:p w14:paraId="75D9902E" w14:textId="47C80215" w:rsidR="00FF1A6E" w:rsidRDefault="00FF1A6E">
      <w:pPr>
        <w:pStyle w:val="Commentaire"/>
      </w:pPr>
      <w:r>
        <w:rPr>
          <w:rStyle w:val="Marquedecommentaire"/>
        </w:rPr>
        <w:annotationRef/>
      </w:r>
      <w:r>
        <w:t>C’est la 1</w:t>
      </w:r>
      <w:r w:rsidRPr="00FF1A6E">
        <w:rPr>
          <w:vertAlign w:val="superscript"/>
        </w:rPr>
        <w:t>ère</w:t>
      </w:r>
      <w:r>
        <w:t xml:space="preserve"> fois que le système tournant avec le rotor est mentionné. </w:t>
      </w:r>
      <w:proofErr w:type="spellStart"/>
      <w:r>
        <w:t>Ca</w:t>
      </w:r>
      <w:proofErr w:type="spellEnd"/>
      <w:r>
        <w:t xml:space="preserve"> mérite quelques explications !</w:t>
      </w:r>
    </w:p>
  </w:comment>
  <w:comment w:id="742" w:author="Mihai ARGHIR" w:date="2019-01-14T12:46:00Z" w:initials="MA">
    <w:p w14:paraId="55FB5254" w14:textId="1F7D38FF" w:rsidR="00FF1A6E" w:rsidRDefault="00FF1A6E">
      <w:pPr>
        <w:pStyle w:val="Commentaire"/>
      </w:pPr>
      <w:r>
        <w:rPr>
          <w:rStyle w:val="Marquedecommentaire"/>
        </w:rPr>
        <w:annotationRef/>
      </w:r>
      <w:r>
        <w:t>Il faut mentionner que cette écriture s’applique aussi à la masse des disques !!!</w:t>
      </w:r>
    </w:p>
  </w:comment>
  <w:comment w:id="886" w:author="ZHANG Silun" w:date="2019-01-10T15:22:00Z" w:initials="ZS">
    <w:p w14:paraId="3626CDD8" w14:textId="77777777" w:rsidR="00F91BAA" w:rsidRPr="003E5F16" w:rsidRDefault="00F91BAA" w:rsidP="002A05EF">
      <w:pPr>
        <w:spacing w:before="120" w:line="360" w:lineRule="auto"/>
        <w:ind w:firstLine="709"/>
        <w:rPr>
          <w:u w:val="single"/>
        </w:rPr>
      </w:pPr>
      <w:r>
        <w:rPr>
          <w:rStyle w:val="Marquedecommentaire"/>
        </w:rPr>
        <w:annotationRef/>
      </w:r>
      <w:r w:rsidRPr="002A05EF">
        <w:rPr>
          <w:u w:val="single"/>
        </w:rPr>
        <w:t>(</w:t>
      </w:r>
      <w:proofErr w:type="gramStart"/>
      <w:r w:rsidRPr="002A05EF">
        <w:rPr>
          <w:u w:val="single"/>
        </w:rPr>
        <w:t>j’ai</w:t>
      </w:r>
      <w:proofErr w:type="gramEnd"/>
      <w:r w:rsidRPr="002A05EF">
        <w:rPr>
          <w:u w:val="single"/>
        </w:rPr>
        <w:t xml:space="preserve"> eu mal à formuler les phrases pour expliquer la différence au début de la simulation et critiquer les résultats)</w:t>
      </w:r>
    </w:p>
    <w:p w14:paraId="051FFD9C" w14:textId="3750E9D1" w:rsidR="00F91BAA" w:rsidRDefault="00F91BAA">
      <w:pPr>
        <w:pStyle w:val="Commentaire"/>
      </w:pP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5348B248" w15:done="0"/>
  <w15:commentEx w15:paraId="3E5CCD5D" w15:done="1"/>
  <w15:commentEx w15:paraId="50EAD1FD" w15:done="0"/>
  <w15:commentEx w15:paraId="1BFE3A0F" w15:done="0"/>
  <w15:commentEx w15:paraId="6E47D39B" w15:paraIdParent="1BFE3A0F" w15:done="0"/>
  <w15:commentEx w15:paraId="41307583" w15:done="1"/>
  <w15:commentEx w15:paraId="09E64AA2" w15:paraIdParent="41307583" w15:done="1"/>
  <w15:commentEx w15:paraId="5CFAA9BE" w15:done="1"/>
  <w15:commentEx w15:paraId="5CDC7A4C" w15:done="0"/>
  <w15:commentEx w15:paraId="14A104BC" w15:done="0"/>
  <w15:commentEx w15:paraId="59017A30" w15:paraIdParent="14A104BC" w15:done="0"/>
  <w15:commentEx w15:paraId="22E85AB4" w15:done="0"/>
  <w15:commentEx w15:paraId="5FFC4635" w15:done="0"/>
  <w15:commentEx w15:paraId="6E900996" w15:done="0"/>
  <w15:commentEx w15:paraId="12D9DEA1" w15:done="0"/>
  <w15:commentEx w15:paraId="76A489BD" w15:done="0"/>
  <w15:commentEx w15:paraId="5701861E" w15:done="0"/>
  <w15:commentEx w15:paraId="3BDE527A" w15:done="0"/>
  <w15:commentEx w15:paraId="225C1464" w15:done="0"/>
  <w15:commentEx w15:paraId="15D3ADB9" w15:done="0"/>
  <w15:commentEx w15:paraId="75D9902E" w15:done="0"/>
  <w15:commentEx w15:paraId="55FB5254" w15:done="0"/>
  <w15:commentEx w15:paraId="051FFD9C"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36BD13C" w14:textId="77777777" w:rsidR="003D54EB" w:rsidRDefault="003D54EB" w:rsidP="00263793">
      <w:r>
        <w:separator/>
      </w:r>
    </w:p>
  </w:endnote>
  <w:endnote w:type="continuationSeparator" w:id="0">
    <w:p w14:paraId="6377867C" w14:textId="77777777" w:rsidR="003D54EB" w:rsidRDefault="003D54EB" w:rsidP="0026379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Palatino">
    <w:altName w:val="Book Antiqua"/>
    <w:charset w:val="00"/>
    <w:family w:val="roman"/>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Times">
    <w:panose1 w:val="02020603050405020304"/>
    <w:charset w:val="00"/>
    <w:family w:val="roman"/>
    <w:pitch w:val="variable"/>
    <w:sig w:usb0="E0002EFF" w:usb1="C0007843"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68039447"/>
      <w:docPartObj>
        <w:docPartGallery w:val="Page Numbers (Bottom of Page)"/>
        <w:docPartUnique/>
      </w:docPartObj>
    </w:sdtPr>
    <w:sdtEndPr/>
    <w:sdtContent>
      <w:p w14:paraId="105C9B7A" w14:textId="0C87B940" w:rsidR="00F91BAA" w:rsidRDefault="00F91BAA">
        <w:pPr>
          <w:pStyle w:val="Pieddepage"/>
          <w:jc w:val="right"/>
        </w:pPr>
        <w:r>
          <w:fldChar w:fldCharType="begin"/>
        </w:r>
        <w:r>
          <w:instrText>PAGE   \* MERGEFORMAT</w:instrText>
        </w:r>
        <w:r>
          <w:fldChar w:fldCharType="separate"/>
        </w:r>
        <w:r w:rsidR="00730F42">
          <w:rPr>
            <w:noProof/>
          </w:rPr>
          <w:t>46</w:t>
        </w:r>
        <w:r>
          <w:fldChar w:fldCharType="end"/>
        </w:r>
      </w:p>
    </w:sdtContent>
  </w:sdt>
  <w:p w14:paraId="6F7FB6C7" w14:textId="77777777" w:rsidR="00F91BAA" w:rsidRDefault="00F91BAA">
    <w:pPr>
      <w:pStyle w:val="Pieddepag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EA8106A" w14:textId="77777777" w:rsidR="003D54EB" w:rsidRDefault="003D54EB" w:rsidP="00263793">
      <w:r>
        <w:separator/>
      </w:r>
    </w:p>
  </w:footnote>
  <w:footnote w:type="continuationSeparator" w:id="0">
    <w:p w14:paraId="35F94ACA" w14:textId="77777777" w:rsidR="003D54EB" w:rsidRDefault="003D54EB" w:rsidP="00263793">
      <w:r>
        <w:continuationSeparator/>
      </w:r>
    </w:p>
  </w:footnote>
  <w:footnote w:id="1">
    <w:p w14:paraId="4E1F30BE" w14:textId="55F39D5B" w:rsidR="00F91BAA" w:rsidRDefault="00F91BAA">
      <w:pPr>
        <w:pStyle w:val="Notedebasdepage"/>
      </w:pPr>
      <w:r>
        <w:rPr>
          <w:rStyle w:val="Appelnotedebasdep"/>
        </w:rPr>
        <w:footnoteRef/>
      </w:r>
      <w:r>
        <w:t xml:space="preserve"> La conception du banc et les réalisations des essais sont les travaux d’une autre thèse.</w:t>
      </w:r>
    </w:p>
  </w:footnote>
  <w:footnote w:id="2">
    <w:p w14:paraId="0C201116" w14:textId="77777777" w:rsidR="00F91BAA" w:rsidRDefault="00F91BAA" w:rsidP="00E82DF1">
      <w:pPr>
        <w:pStyle w:val="Notedebasdepage"/>
      </w:pPr>
      <w:r>
        <w:rPr>
          <w:rStyle w:val="Appelnotedebasdep"/>
        </w:rPr>
        <w:footnoteRef/>
      </w:r>
      <w:r>
        <w:t xml:space="preserve"> C</w:t>
      </w:r>
      <w:r w:rsidRPr="00C8231C">
        <w:t xml:space="preserve">ette instabilité est </w:t>
      </w:r>
      <w:r>
        <w:t xml:space="preserve">connue </w:t>
      </w:r>
      <w:r w:rsidRPr="00C8231C">
        <w:t>comme « chasser un fantôme »</w:t>
      </w:r>
      <w:r>
        <w:t> !</w:t>
      </w:r>
    </w:p>
  </w:footnote>
  <w:footnote w:id="3">
    <w:p w14:paraId="23442133" w14:textId="12D58E2B" w:rsidR="00F91BAA" w:rsidRPr="00895849" w:rsidRDefault="00F91BAA">
      <w:pPr>
        <w:pStyle w:val="Notedebasdepage"/>
        <w:rPr>
          <w:lang w:val="en-US"/>
        </w:rPr>
      </w:pPr>
      <w:r>
        <w:rPr>
          <w:rStyle w:val="Appelnotedebasdep"/>
        </w:rPr>
        <w:footnoteRef/>
      </w:r>
      <w:r w:rsidRPr="00895849">
        <w:rPr>
          <w:lang w:val="en-US"/>
        </w:rPr>
        <w:t xml:space="preserve"> </w:t>
      </w:r>
      <w:r w:rsidRPr="00895849">
        <w:rPr>
          <w:i/>
          <w:lang w:val="en-US"/>
        </w:rPr>
        <w:t>Lobatto Points Collocation Method</w:t>
      </w:r>
      <w:r w:rsidRPr="00895849">
        <w:rPr>
          <w:lang w:val="en-US"/>
        </w:rPr>
        <w:t xml:space="preserve"> (LPCM)</w:t>
      </w:r>
    </w:p>
  </w:footnote>
  <w:footnote w:id="4">
    <w:p w14:paraId="09C1854F" w14:textId="5EF9BCD6" w:rsidR="00F91BAA" w:rsidRDefault="00F91BAA">
      <w:pPr>
        <w:pStyle w:val="Notedebasdepage"/>
      </w:pPr>
      <w:r>
        <w:rPr>
          <w:rStyle w:val="Appelnotedebasdep"/>
        </w:rPr>
        <w:footnoteRef/>
      </w:r>
      <w:r>
        <w:t xml:space="preserve"> La discrétisation de l’équation de Reynolds est identique pour la formulation classique et pour l’approximation des températures avec des polynômes de Legendre. La seule différence entre les deux formulations est la façon de calculer les termes intégraux.</w:t>
      </w:r>
    </w:p>
  </w:footnote>
  <w:footnote w:id="5">
    <w:p w14:paraId="6E3BD1F6" w14:textId="4BA0666C" w:rsidR="00F91BAA" w:rsidRPr="00AC3448" w:rsidRDefault="00F91BAA" w:rsidP="00AC3448">
      <w:pPr>
        <w:pStyle w:val="Notedebasdepage"/>
      </w:pPr>
      <w:r>
        <w:rPr>
          <w:rStyle w:val="Appelnotedebasdep"/>
        </w:rPr>
        <w:footnoteRef/>
      </w:r>
      <w:r>
        <w:t xml:space="preserve"> </w:t>
      </w:r>
      <w:r w:rsidRPr="00AC3448">
        <w:t xml:space="preserve">Elrod [] ou </w:t>
      </w:r>
      <w:proofErr w:type="spellStart"/>
      <w:r w:rsidRPr="00AC3448">
        <w:t>Mahner</w:t>
      </w:r>
      <w:proofErr w:type="spellEnd"/>
      <w:r w:rsidRPr="00AC3448">
        <w:t xml:space="preserve"> et al. [] ont calculé ces coefficients en utilisant soit la méthode de Galerkin, soit par collocation aux points de Lobatto. Ils ont trouvé que la méthode de colocation aux points de Lobatto est plus précise.</w:t>
      </w:r>
    </w:p>
  </w:footnote>
  <w:footnote w:id="6">
    <w:p w14:paraId="500EC087" w14:textId="14FCAC71" w:rsidR="00F91BAA" w:rsidRDefault="00F91BAA">
      <w:pPr>
        <w:pStyle w:val="Notedebasdepage"/>
      </w:pPr>
      <w:r>
        <w:rPr>
          <w:rStyle w:val="Appelnotedebasdep"/>
        </w:rPr>
        <w:footnoteRef/>
      </w:r>
      <w:r>
        <w:t xml:space="preserve"> L</w:t>
      </w:r>
      <w:r w:rsidRPr="002D2207">
        <w:t xml:space="preserve">e rayon spectral de la matrice </w:t>
      </w:r>
      <w:r w:rsidRPr="002D2207">
        <w:rPr>
          <w:b/>
          <w:i/>
        </w:rPr>
        <w:t>A</w:t>
      </w:r>
      <w:r w:rsidRPr="002D2207">
        <w:t xml:space="preserve"> </w:t>
      </w:r>
      <w:r>
        <w:t>est</w:t>
      </w:r>
      <w:r w:rsidRPr="002D2207">
        <w:t xml:space="preserve"> la valeur maximale de</w:t>
      </w:r>
      <w:r>
        <w:t xml:space="preserve"> se</w:t>
      </w:r>
      <w:r w:rsidRPr="002D2207">
        <w:t xml:space="preserve">s valeurs propres </w:t>
      </w:r>
      <w:r w:rsidRPr="002D2207">
        <w:rPr>
          <w:b/>
          <w:i/>
        </w:rPr>
        <w:t>Λ</w:t>
      </w:r>
      <w:r w:rsidRPr="002D2207">
        <w:t>.</w:t>
      </w:r>
    </w:p>
  </w:footnote>
  <w:footnote w:id="7">
    <w:p w14:paraId="5C87A4D1" w14:textId="1A770FAF" w:rsidR="00F91BAA" w:rsidRDefault="00F91BAA">
      <w:pPr>
        <w:pStyle w:val="Notedebasdepage"/>
      </w:pPr>
      <w:r>
        <w:rPr>
          <w:rStyle w:val="Appelnotedebasdep"/>
        </w:rPr>
        <w:footnoteRef/>
      </w:r>
      <w:r>
        <w:t xml:space="preserve"> L</w:t>
      </w:r>
      <w:r w:rsidRPr="00AF59DA">
        <w:t>e couplage</w:t>
      </w:r>
      <w:r>
        <w:t xml:space="preserve"> </w:t>
      </w:r>
      <w:r w:rsidRPr="00AF59DA">
        <w:t>t</w:t>
      </w:r>
      <w:r>
        <w:t>hermomécanique est ici un couplage faible car seulement l’impact des</w:t>
      </w:r>
      <w:r w:rsidRPr="00AF59DA">
        <w:t xml:space="preserve"> effets thermiques s</w:t>
      </w:r>
      <w:r>
        <w:t>ur les contraintes et déformations</w:t>
      </w:r>
      <w:r w:rsidRPr="00AF59DA">
        <w:t xml:space="preserve"> mécanique</w:t>
      </w:r>
      <w:r>
        <w:t>s</w:t>
      </w:r>
      <w:r w:rsidRPr="00AF59DA">
        <w:t xml:space="preserve"> sont considérés. Les effets mécaniques qui </w:t>
      </w:r>
      <w:r>
        <w:t xml:space="preserve">pourraient </w:t>
      </w:r>
      <w:r w:rsidRPr="00AF59DA">
        <w:t>entraine</w:t>
      </w:r>
      <w:r>
        <w:t>r d</w:t>
      </w:r>
      <w:r w:rsidRPr="00AF59DA">
        <w:t>es élévations de température dues aux déformations ne sont pas considérés.</w:t>
      </w:r>
    </w:p>
  </w:footnote>
  <w:footnote w:id="8">
    <w:p w14:paraId="305EA22A" w14:textId="77777777" w:rsidR="00F91BAA" w:rsidRDefault="00F91BAA" w:rsidP="008F23B1">
      <w:pPr>
        <w:spacing w:line="360" w:lineRule="auto"/>
      </w:pPr>
      <w:r>
        <w:rPr>
          <w:rStyle w:val="Appelnotedebasdep"/>
        </w:rPr>
        <w:footnoteRef/>
      </w:r>
      <w:r>
        <w:t xml:space="preserve"> Les vitesses au niveau des paliers s’écrivent d’une manière similaire en décrivant </w:t>
      </w:r>
      <w:r>
        <w:fldChar w:fldCharType="begin"/>
      </w:r>
      <w:r>
        <w:instrText xml:space="preserve"> REF _Ref529996805 \r \h </w:instrText>
      </w:r>
      <w:r>
        <w:fldChar w:fldCharType="separate"/>
      </w:r>
      <w:r>
        <w:t>Eq.3-14</w:t>
      </w:r>
      <w:r>
        <w:fldChar w:fldCharType="end"/>
      </w:r>
      <w:r>
        <w:t xml:space="preserve"> par rapport au temps.</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E2C32A" w14:textId="2D626D79" w:rsidR="00F91BAA" w:rsidRDefault="00730F42">
    <w:pPr>
      <w:pStyle w:val="En-tte"/>
    </w:pPr>
    <w:r>
      <w:rPr>
        <w:noProof/>
      </w:rPr>
      <w:pict w14:anchorId="4A3D513D">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0981785" o:spid="_x0000_s2062" type="#_x0000_t136" style="position:absolute;left:0;text-align:left;margin-left:0;margin-top:0;width:511.65pt;height:127.9pt;rotation:315;z-index:-251649024;mso-position-horizontal:center;mso-position-horizontal-relative:margin;mso-position-vertical:center;mso-position-vertical-relative:margin" o:allowincell="f" fillcolor="silver" stroked="f">
          <v:fill opacity=".5"/>
          <v:textpath style="font-family:&quot;Calibri&quot;;font-size:1pt" string="Projet en cours"/>
          <w10:wrap anchorx="margin" anchory="margin"/>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ECDD311" w14:textId="5BE97AF7" w:rsidR="00F91BAA" w:rsidRDefault="00730F42">
    <w:pPr>
      <w:pStyle w:val="En-tte"/>
    </w:pPr>
    <w:r>
      <w:rPr>
        <w:noProof/>
      </w:rPr>
      <w:pict w14:anchorId="1F0D4A56">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0981786" o:spid="_x0000_s2063" type="#_x0000_t136" style="position:absolute;left:0;text-align:left;margin-left:0;margin-top:0;width:511.65pt;height:127.9pt;rotation:315;z-index:-251646976;mso-position-horizontal:center;mso-position-horizontal-relative:margin;mso-position-vertical:center;mso-position-vertical-relative:margin" o:allowincell="f" fillcolor="silver" stroked="f">
          <v:fill opacity=".5"/>
          <v:textpath style="font-family:&quot;Calibri&quot;;font-size:1pt" string="Projet en cours"/>
          <w10:wrap anchorx="margin" anchory="margin"/>
        </v:shape>
      </w:pic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982B61F" w14:textId="6E9F40B8" w:rsidR="00F91BAA" w:rsidRDefault="00730F42">
    <w:pPr>
      <w:pStyle w:val="En-tte"/>
    </w:pPr>
    <w:r>
      <w:rPr>
        <w:noProof/>
      </w:rPr>
      <w:pict w14:anchorId="701B9E92">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0981784" o:spid="_x0000_s2061" type="#_x0000_t136" style="position:absolute;left:0;text-align:left;margin-left:0;margin-top:0;width:511.65pt;height:127.9pt;rotation:315;z-index:-251651072;mso-position-horizontal:center;mso-position-horizontal-relative:margin;mso-position-vertical:center;mso-position-vertical-relative:margin" o:allowincell="f" fillcolor="silver" stroked="f">
          <v:fill opacity=".5"/>
          <v:textpath style="font-family:&quot;Calibri&quot;;font-size:1pt" string="Projet en cours"/>
          <w10:wrap anchorx="margin" anchory="margin"/>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FB"/>
    <w:multiLevelType w:val="multilevel"/>
    <w:tmpl w:val="619E4F34"/>
    <w:numStyleLink w:val="Style2"/>
  </w:abstractNum>
  <w:abstractNum w:abstractNumId="1" w15:restartNumberingAfterBreak="0">
    <w:nsid w:val="021E63E4"/>
    <w:multiLevelType w:val="hybridMultilevel"/>
    <w:tmpl w:val="DAD827C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62D2624"/>
    <w:multiLevelType w:val="hybridMultilevel"/>
    <w:tmpl w:val="682E117C"/>
    <w:lvl w:ilvl="0" w:tplc="040C0001">
      <w:start w:val="1"/>
      <w:numFmt w:val="bullet"/>
      <w:lvlText w:val=""/>
      <w:lvlJc w:val="left"/>
      <w:pPr>
        <w:ind w:left="770" w:hanging="360"/>
      </w:pPr>
      <w:rPr>
        <w:rFonts w:ascii="Symbol" w:hAnsi="Symbol" w:hint="default"/>
      </w:rPr>
    </w:lvl>
    <w:lvl w:ilvl="1" w:tplc="040C0003" w:tentative="1">
      <w:start w:val="1"/>
      <w:numFmt w:val="bullet"/>
      <w:lvlText w:val="o"/>
      <w:lvlJc w:val="left"/>
      <w:pPr>
        <w:ind w:left="1490" w:hanging="360"/>
      </w:pPr>
      <w:rPr>
        <w:rFonts w:ascii="Courier New" w:hAnsi="Courier New" w:cs="Courier New" w:hint="default"/>
      </w:rPr>
    </w:lvl>
    <w:lvl w:ilvl="2" w:tplc="040C0005" w:tentative="1">
      <w:start w:val="1"/>
      <w:numFmt w:val="bullet"/>
      <w:lvlText w:val=""/>
      <w:lvlJc w:val="left"/>
      <w:pPr>
        <w:ind w:left="2210" w:hanging="360"/>
      </w:pPr>
      <w:rPr>
        <w:rFonts w:ascii="Wingdings" w:hAnsi="Wingdings" w:hint="default"/>
      </w:rPr>
    </w:lvl>
    <w:lvl w:ilvl="3" w:tplc="040C0001">
      <w:start w:val="1"/>
      <w:numFmt w:val="bullet"/>
      <w:lvlText w:val=""/>
      <w:lvlJc w:val="left"/>
      <w:pPr>
        <w:ind w:left="2930" w:hanging="360"/>
      </w:pPr>
      <w:rPr>
        <w:rFonts w:ascii="Symbol" w:hAnsi="Symbol" w:hint="default"/>
      </w:rPr>
    </w:lvl>
    <w:lvl w:ilvl="4" w:tplc="040C0003" w:tentative="1">
      <w:start w:val="1"/>
      <w:numFmt w:val="bullet"/>
      <w:lvlText w:val="o"/>
      <w:lvlJc w:val="left"/>
      <w:pPr>
        <w:ind w:left="3650" w:hanging="360"/>
      </w:pPr>
      <w:rPr>
        <w:rFonts w:ascii="Courier New" w:hAnsi="Courier New" w:cs="Courier New" w:hint="default"/>
      </w:rPr>
    </w:lvl>
    <w:lvl w:ilvl="5" w:tplc="040C0005" w:tentative="1">
      <w:start w:val="1"/>
      <w:numFmt w:val="bullet"/>
      <w:lvlText w:val=""/>
      <w:lvlJc w:val="left"/>
      <w:pPr>
        <w:ind w:left="4370" w:hanging="360"/>
      </w:pPr>
      <w:rPr>
        <w:rFonts w:ascii="Wingdings" w:hAnsi="Wingdings" w:hint="default"/>
      </w:rPr>
    </w:lvl>
    <w:lvl w:ilvl="6" w:tplc="040C0001" w:tentative="1">
      <w:start w:val="1"/>
      <w:numFmt w:val="bullet"/>
      <w:lvlText w:val=""/>
      <w:lvlJc w:val="left"/>
      <w:pPr>
        <w:ind w:left="5090" w:hanging="360"/>
      </w:pPr>
      <w:rPr>
        <w:rFonts w:ascii="Symbol" w:hAnsi="Symbol" w:hint="default"/>
      </w:rPr>
    </w:lvl>
    <w:lvl w:ilvl="7" w:tplc="040C0003" w:tentative="1">
      <w:start w:val="1"/>
      <w:numFmt w:val="bullet"/>
      <w:lvlText w:val="o"/>
      <w:lvlJc w:val="left"/>
      <w:pPr>
        <w:ind w:left="5810" w:hanging="360"/>
      </w:pPr>
      <w:rPr>
        <w:rFonts w:ascii="Courier New" w:hAnsi="Courier New" w:cs="Courier New" w:hint="default"/>
      </w:rPr>
    </w:lvl>
    <w:lvl w:ilvl="8" w:tplc="040C0005" w:tentative="1">
      <w:start w:val="1"/>
      <w:numFmt w:val="bullet"/>
      <w:lvlText w:val=""/>
      <w:lvlJc w:val="left"/>
      <w:pPr>
        <w:ind w:left="6530" w:hanging="360"/>
      </w:pPr>
      <w:rPr>
        <w:rFonts w:ascii="Wingdings" w:hAnsi="Wingdings" w:hint="default"/>
      </w:rPr>
    </w:lvl>
  </w:abstractNum>
  <w:abstractNum w:abstractNumId="3" w15:restartNumberingAfterBreak="0">
    <w:nsid w:val="0A4C35F9"/>
    <w:multiLevelType w:val="hybridMultilevel"/>
    <w:tmpl w:val="A2F6472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0FA446D0"/>
    <w:multiLevelType w:val="multilevel"/>
    <w:tmpl w:val="169CDA7E"/>
    <w:lvl w:ilvl="0">
      <w:start w:val="1"/>
      <w:numFmt w:val="upperLetter"/>
      <w:lvlText w:val="%1."/>
      <w:lvlJc w:val="left"/>
      <w:pPr>
        <w:tabs>
          <w:tab w:val="num" w:pos="0"/>
        </w:tabs>
        <w:ind w:left="567" w:hanging="566"/>
      </w:pPr>
      <w:rPr>
        <w:rFonts w:hint="default"/>
      </w:rPr>
    </w:lvl>
    <w:lvl w:ilvl="1">
      <w:start w:val="1"/>
      <w:numFmt w:val="decimal"/>
      <w:lvlText w:val="%1.II.%2."/>
      <w:lvlJc w:val="left"/>
      <w:pPr>
        <w:tabs>
          <w:tab w:val="num" w:pos="0"/>
        </w:tabs>
        <w:ind w:left="1418" w:hanging="708"/>
      </w:pPr>
      <w:rPr>
        <w:rFonts w:hint="default"/>
      </w:rPr>
    </w:lvl>
    <w:lvl w:ilvl="2">
      <w:start w:val="1"/>
      <w:numFmt w:val="decimal"/>
      <w:lvlText w:val="%1.%2.%3."/>
      <w:lvlJc w:val="left"/>
      <w:pPr>
        <w:tabs>
          <w:tab w:val="num" w:pos="0"/>
        </w:tabs>
        <w:ind w:left="2410" w:hanging="708"/>
      </w:pPr>
      <w:rPr>
        <w:rFonts w:hint="default"/>
      </w:rPr>
    </w:lvl>
    <w:lvl w:ilvl="3">
      <w:start w:val="1"/>
      <w:numFmt w:val="decimal"/>
      <w:lvlText w:val="%1.%2.%3.%4."/>
      <w:lvlJc w:val="left"/>
      <w:pPr>
        <w:tabs>
          <w:tab w:val="num" w:pos="0"/>
        </w:tabs>
        <w:ind w:left="3261" w:hanging="708"/>
      </w:pPr>
      <w:rPr>
        <w:rFonts w:hint="default"/>
      </w:rPr>
    </w:lvl>
    <w:lvl w:ilvl="4">
      <w:start w:val="1"/>
      <w:numFmt w:val="decimal"/>
      <w:lvlText w:val="%1.%2.%3.%4.%5."/>
      <w:lvlJc w:val="left"/>
      <w:pPr>
        <w:tabs>
          <w:tab w:val="num" w:pos="0"/>
        </w:tabs>
        <w:ind w:left="3540" w:hanging="708"/>
      </w:pPr>
      <w:rPr>
        <w:rFonts w:hint="default"/>
      </w:rPr>
    </w:lvl>
    <w:lvl w:ilvl="5">
      <w:start w:val="1"/>
      <w:numFmt w:val="decimal"/>
      <w:lvlText w:val="%1.%2.%3.%4.%5.%6."/>
      <w:lvlJc w:val="left"/>
      <w:pPr>
        <w:tabs>
          <w:tab w:val="num" w:pos="0"/>
        </w:tabs>
        <w:ind w:left="4248" w:hanging="708"/>
      </w:pPr>
      <w:rPr>
        <w:rFonts w:hint="default"/>
      </w:rPr>
    </w:lvl>
    <w:lvl w:ilvl="6">
      <w:start w:val="1"/>
      <w:numFmt w:val="decimal"/>
      <w:lvlText w:val="%1.%2.%3.%4.%5.%6.%7."/>
      <w:lvlJc w:val="left"/>
      <w:pPr>
        <w:tabs>
          <w:tab w:val="num" w:pos="0"/>
        </w:tabs>
        <w:ind w:left="4956" w:hanging="708"/>
      </w:pPr>
      <w:rPr>
        <w:rFonts w:hint="default"/>
      </w:rPr>
    </w:lvl>
    <w:lvl w:ilvl="7">
      <w:start w:val="1"/>
      <w:numFmt w:val="decimal"/>
      <w:lvlText w:val="%1.%2.%3.%4.%5.%6.%7.%8."/>
      <w:lvlJc w:val="left"/>
      <w:pPr>
        <w:tabs>
          <w:tab w:val="num" w:pos="0"/>
        </w:tabs>
        <w:ind w:left="5664" w:hanging="708"/>
      </w:pPr>
      <w:rPr>
        <w:rFonts w:hint="default"/>
      </w:rPr>
    </w:lvl>
    <w:lvl w:ilvl="8">
      <w:start w:val="1"/>
      <w:numFmt w:val="decimal"/>
      <w:lvlText w:val="%1.%2.%3.%4.%5.%6.%7.%8.%9."/>
      <w:lvlJc w:val="left"/>
      <w:pPr>
        <w:tabs>
          <w:tab w:val="num" w:pos="0"/>
        </w:tabs>
        <w:ind w:left="6372" w:hanging="708"/>
      </w:pPr>
      <w:rPr>
        <w:rFonts w:hint="default"/>
      </w:rPr>
    </w:lvl>
  </w:abstractNum>
  <w:abstractNum w:abstractNumId="5" w15:restartNumberingAfterBreak="0">
    <w:nsid w:val="0FFC5FF6"/>
    <w:multiLevelType w:val="multilevel"/>
    <w:tmpl w:val="040C0025"/>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6" w15:restartNumberingAfterBreak="0">
    <w:nsid w:val="18646E83"/>
    <w:multiLevelType w:val="hybridMultilevel"/>
    <w:tmpl w:val="C3FE811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1EBC4824"/>
    <w:multiLevelType w:val="hybridMultilevel"/>
    <w:tmpl w:val="A0ECEBD0"/>
    <w:lvl w:ilvl="0" w:tplc="D05ABBEE">
      <w:start w:val="1"/>
      <w:numFmt w:val="decimal"/>
      <w:lvlText w:val="Eq.A.%1"/>
      <w:lvlJc w:val="left"/>
      <w:pPr>
        <w:ind w:left="720" w:hanging="360"/>
      </w:pPr>
      <w:rPr>
        <w:rFont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1EBF3A4B"/>
    <w:multiLevelType w:val="hybridMultilevel"/>
    <w:tmpl w:val="3D58D468"/>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21A44625"/>
    <w:multiLevelType w:val="hybridMultilevel"/>
    <w:tmpl w:val="FB44FF50"/>
    <w:lvl w:ilvl="0" w:tplc="1B749380">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15:restartNumberingAfterBreak="0">
    <w:nsid w:val="26F257DE"/>
    <w:multiLevelType w:val="hybridMultilevel"/>
    <w:tmpl w:val="33EC63E0"/>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11" w15:restartNumberingAfterBreak="0">
    <w:nsid w:val="27174644"/>
    <w:multiLevelType w:val="multilevel"/>
    <w:tmpl w:val="169CDA7E"/>
    <w:lvl w:ilvl="0">
      <w:start w:val="1"/>
      <w:numFmt w:val="upperLetter"/>
      <w:lvlText w:val="%1."/>
      <w:lvlJc w:val="left"/>
      <w:pPr>
        <w:tabs>
          <w:tab w:val="num" w:pos="0"/>
        </w:tabs>
        <w:ind w:left="567" w:hanging="566"/>
      </w:pPr>
      <w:rPr>
        <w:rFonts w:hint="default"/>
      </w:rPr>
    </w:lvl>
    <w:lvl w:ilvl="1">
      <w:start w:val="1"/>
      <w:numFmt w:val="decimal"/>
      <w:lvlText w:val="%1.II.%2."/>
      <w:lvlJc w:val="left"/>
      <w:pPr>
        <w:tabs>
          <w:tab w:val="num" w:pos="0"/>
        </w:tabs>
        <w:ind w:left="1418" w:hanging="708"/>
      </w:pPr>
      <w:rPr>
        <w:rFonts w:cs="Times New Roman" w:hint="default"/>
        <w:bCs w:val="0"/>
        <w:i w:val="0"/>
        <w:iC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tabs>
          <w:tab w:val="num" w:pos="0"/>
        </w:tabs>
        <w:ind w:left="2410" w:hanging="708"/>
      </w:pPr>
      <w:rPr>
        <w:rFonts w:hint="default"/>
      </w:rPr>
    </w:lvl>
    <w:lvl w:ilvl="3">
      <w:start w:val="1"/>
      <w:numFmt w:val="decimal"/>
      <w:lvlText w:val="%1.%2.%3.%4."/>
      <w:lvlJc w:val="left"/>
      <w:pPr>
        <w:tabs>
          <w:tab w:val="num" w:pos="0"/>
        </w:tabs>
        <w:ind w:left="3261" w:hanging="708"/>
      </w:pPr>
      <w:rPr>
        <w:rFonts w:hint="default"/>
      </w:rPr>
    </w:lvl>
    <w:lvl w:ilvl="4">
      <w:start w:val="1"/>
      <w:numFmt w:val="decimal"/>
      <w:lvlText w:val="%1.%2.%3.%4.%5."/>
      <w:lvlJc w:val="left"/>
      <w:pPr>
        <w:tabs>
          <w:tab w:val="num" w:pos="0"/>
        </w:tabs>
        <w:ind w:left="3540" w:hanging="708"/>
      </w:pPr>
      <w:rPr>
        <w:rFonts w:hint="default"/>
      </w:rPr>
    </w:lvl>
    <w:lvl w:ilvl="5">
      <w:start w:val="1"/>
      <w:numFmt w:val="decimal"/>
      <w:lvlText w:val="%1.%2.%3.%4.%5.%6."/>
      <w:lvlJc w:val="left"/>
      <w:pPr>
        <w:tabs>
          <w:tab w:val="num" w:pos="0"/>
        </w:tabs>
        <w:ind w:left="4248" w:hanging="708"/>
      </w:pPr>
      <w:rPr>
        <w:rFonts w:hint="default"/>
      </w:rPr>
    </w:lvl>
    <w:lvl w:ilvl="6">
      <w:start w:val="1"/>
      <w:numFmt w:val="decimal"/>
      <w:lvlText w:val="%1.%2.%3.%4.%5.%6.%7."/>
      <w:lvlJc w:val="left"/>
      <w:pPr>
        <w:tabs>
          <w:tab w:val="num" w:pos="0"/>
        </w:tabs>
        <w:ind w:left="4956" w:hanging="708"/>
      </w:pPr>
      <w:rPr>
        <w:rFonts w:hint="default"/>
      </w:rPr>
    </w:lvl>
    <w:lvl w:ilvl="7">
      <w:start w:val="1"/>
      <w:numFmt w:val="decimal"/>
      <w:lvlText w:val="%1.%2.%3.%4.%5.%6.%7.%8."/>
      <w:lvlJc w:val="left"/>
      <w:pPr>
        <w:tabs>
          <w:tab w:val="num" w:pos="0"/>
        </w:tabs>
        <w:ind w:left="5664" w:hanging="708"/>
      </w:pPr>
      <w:rPr>
        <w:rFonts w:hint="default"/>
      </w:rPr>
    </w:lvl>
    <w:lvl w:ilvl="8">
      <w:start w:val="1"/>
      <w:numFmt w:val="decimal"/>
      <w:lvlText w:val="%1.%2.%3.%4.%5.%6.%7.%8.%9."/>
      <w:lvlJc w:val="left"/>
      <w:pPr>
        <w:tabs>
          <w:tab w:val="num" w:pos="0"/>
        </w:tabs>
        <w:ind w:left="6372" w:hanging="708"/>
      </w:pPr>
      <w:rPr>
        <w:rFonts w:hint="default"/>
      </w:rPr>
    </w:lvl>
  </w:abstractNum>
  <w:abstractNum w:abstractNumId="12" w15:restartNumberingAfterBreak="0">
    <w:nsid w:val="29305755"/>
    <w:multiLevelType w:val="hybridMultilevel"/>
    <w:tmpl w:val="D1204FF2"/>
    <w:lvl w:ilvl="0" w:tplc="040C0011">
      <w:start w:val="1"/>
      <w:numFmt w:val="decimal"/>
      <w:lvlText w:val="%1)"/>
      <w:lvlJc w:val="left"/>
      <w:pPr>
        <w:ind w:left="720" w:hanging="360"/>
      </w:pPr>
      <w:rPr>
        <w:rFont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2D5B41A6"/>
    <w:multiLevelType w:val="multilevel"/>
    <w:tmpl w:val="3F9E1E4E"/>
    <w:styleLink w:val="Style1"/>
    <w:lvl w:ilvl="0">
      <w:start w:val="1"/>
      <w:numFmt w:val="decimal"/>
      <w:lvlText w:val="Eq.%1"/>
      <w:lvlJc w:val="left"/>
      <w:pPr>
        <w:ind w:left="0" w:firstLine="0"/>
      </w:pPr>
      <w:rPr>
        <w:rFonts w:ascii="Times New Roman" w:hAnsi="Times New Roman" w:hint="default"/>
        <w:color w:val="auto"/>
        <w:sz w:val="22"/>
      </w:rPr>
    </w:lvl>
    <w:lvl w:ilvl="1">
      <w:start w:val="1"/>
      <w:numFmt w:val="decimal"/>
      <w:lvlText w:val="Eq.%1-%2"/>
      <w:lvlJc w:val="left"/>
      <w:pPr>
        <w:ind w:left="0" w:firstLine="0"/>
      </w:pPr>
      <w:rPr>
        <w:rFonts w:ascii="Times New Roman" w:hAnsi="Times New Roman" w:hint="default"/>
        <w:sz w:val="22"/>
      </w:rPr>
    </w:lvl>
    <w:lvl w:ilvl="2">
      <w:start w:val="1"/>
      <w:numFmt w:val="lowerRoman"/>
      <w:lvlText w:val="%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4" w15:restartNumberingAfterBreak="0">
    <w:nsid w:val="319A2BC6"/>
    <w:multiLevelType w:val="hybridMultilevel"/>
    <w:tmpl w:val="FB44FF50"/>
    <w:lvl w:ilvl="0" w:tplc="1B749380">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5" w15:restartNumberingAfterBreak="0">
    <w:nsid w:val="33B74268"/>
    <w:multiLevelType w:val="hybridMultilevel"/>
    <w:tmpl w:val="BE9277BA"/>
    <w:lvl w:ilvl="0" w:tplc="B4DCDA64">
      <w:start w:val="1"/>
      <w:numFmt w:val="upperLetter"/>
      <w:lvlText w:val="%1."/>
      <w:lvlJc w:val="left"/>
      <w:pPr>
        <w:ind w:left="720" w:hanging="360"/>
      </w:pPr>
      <w:rPr>
        <w:rFonts w:hint="default"/>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6" w15:restartNumberingAfterBreak="0">
    <w:nsid w:val="33BE411A"/>
    <w:multiLevelType w:val="multilevel"/>
    <w:tmpl w:val="3F9E1E4E"/>
    <w:numStyleLink w:val="Style1"/>
  </w:abstractNum>
  <w:abstractNum w:abstractNumId="17" w15:restartNumberingAfterBreak="0">
    <w:nsid w:val="35B51F48"/>
    <w:multiLevelType w:val="hybridMultilevel"/>
    <w:tmpl w:val="857A338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46265247"/>
    <w:multiLevelType w:val="hybridMultilevel"/>
    <w:tmpl w:val="55D67678"/>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476375AB"/>
    <w:multiLevelType w:val="hybridMultilevel"/>
    <w:tmpl w:val="8828E9CE"/>
    <w:lvl w:ilvl="0" w:tplc="0C322464">
      <w:start w:val="1"/>
      <w:numFmt w:val="decimal"/>
      <w:lvlText w:val="(%1)"/>
      <w:lvlJc w:val="righ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0" w15:restartNumberingAfterBreak="0">
    <w:nsid w:val="533154B8"/>
    <w:multiLevelType w:val="hybridMultilevel"/>
    <w:tmpl w:val="A9B2BDF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597C2E7A"/>
    <w:multiLevelType w:val="hybridMultilevel"/>
    <w:tmpl w:val="73342EA6"/>
    <w:lvl w:ilvl="0" w:tplc="AFCA5208">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2" w15:restartNumberingAfterBreak="0">
    <w:nsid w:val="5C4B032D"/>
    <w:multiLevelType w:val="hybridMultilevel"/>
    <w:tmpl w:val="FE2EC8C6"/>
    <w:lvl w:ilvl="0" w:tplc="040C0001">
      <w:start w:val="1"/>
      <w:numFmt w:val="bullet"/>
      <w:lvlText w:val=""/>
      <w:lvlJc w:val="left"/>
      <w:pPr>
        <w:ind w:left="766" w:hanging="360"/>
      </w:pPr>
      <w:rPr>
        <w:rFonts w:ascii="Symbol" w:hAnsi="Symbol" w:hint="default"/>
      </w:rPr>
    </w:lvl>
    <w:lvl w:ilvl="1" w:tplc="040C0003" w:tentative="1">
      <w:start w:val="1"/>
      <w:numFmt w:val="bullet"/>
      <w:lvlText w:val="o"/>
      <w:lvlJc w:val="left"/>
      <w:pPr>
        <w:ind w:left="1486" w:hanging="360"/>
      </w:pPr>
      <w:rPr>
        <w:rFonts w:ascii="Courier New" w:hAnsi="Courier New" w:cs="Courier New" w:hint="default"/>
      </w:rPr>
    </w:lvl>
    <w:lvl w:ilvl="2" w:tplc="040C0005" w:tentative="1">
      <w:start w:val="1"/>
      <w:numFmt w:val="bullet"/>
      <w:lvlText w:val=""/>
      <w:lvlJc w:val="left"/>
      <w:pPr>
        <w:ind w:left="2206" w:hanging="360"/>
      </w:pPr>
      <w:rPr>
        <w:rFonts w:ascii="Wingdings" w:hAnsi="Wingdings" w:hint="default"/>
      </w:rPr>
    </w:lvl>
    <w:lvl w:ilvl="3" w:tplc="040C0001" w:tentative="1">
      <w:start w:val="1"/>
      <w:numFmt w:val="bullet"/>
      <w:lvlText w:val=""/>
      <w:lvlJc w:val="left"/>
      <w:pPr>
        <w:ind w:left="2926" w:hanging="360"/>
      </w:pPr>
      <w:rPr>
        <w:rFonts w:ascii="Symbol" w:hAnsi="Symbol" w:hint="default"/>
      </w:rPr>
    </w:lvl>
    <w:lvl w:ilvl="4" w:tplc="040C0003" w:tentative="1">
      <w:start w:val="1"/>
      <w:numFmt w:val="bullet"/>
      <w:lvlText w:val="o"/>
      <w:lvlJc w:val="left"/>
      <w:pPr>
        <w:ind w:left="3646" w:hanging="360"/>
      </w:pPr>
      <w:rPr>
        <w:rFonts w:ascii="Courier New" w:hAnsi="Courier New" w:cs="Courier New" w:hint="default"/>
      </w:rPr>
    </w:lvl>
    <w:lvl w:ilvl="5" w:tplc="040C0005" w:tentative="1">
      <w:start w:val="1"/>
      <w:numFmt w:val="bullet"/>
      <w:lvlText w:val=""/>
      <w:lvlJc w:val="left"/>
      <w:pPr>
        <w:ind w:left="4366" w:hanging="360"/>
      </w:pPr>
      <w:rPr>
        <w:rFonts w:ascii="Wingdings" w:hAnsi="Wingdings" w:hint="default"/>
      </w:rPr>
    </w:lvl>
    <w:lvl w:ilvl="6" w:tplc="040C0001" w:tentative="1">
      <w:start w:val="1"/>
      <w:numFmt w:val="bullet"/>
      <w:lvlText w:val=""/>
      <w:lvlJc w:val="left"/>
      <w:pPr>
        <w:ind w:left="5086" w:hanging="360"/>
      </w:pPr>
      <w:rPr>
        <w:rFonts w:ascii="Symbol" w:hAnsi="Symbol" w:hint="default"/>
      </w:rPr>
    </w:lvl>
    <w:lvl w:ilvl="7" w:tplc="040C0003" w:tentative="1">
      <w:start w:val="1"/>
      <w:numFmt w:val="bullet"/>
      <w:lvlText w:val="o"/>
      <w:lvlJc w:val="left"/>
      <w:pPr>
        <w:ind w:left="5806" w:hanging="360"/>
      </w:pPr>
      <w:rPr>
        <w:rFonts w:ascii="Courier New" w:hAnsi="Courier New" w:cs="Courier New" w:hint="default"/>
      </w:rPr>
    </w:lvl>
    <w:lvl w:ilvl="8" w:tplc="040C0005" w:tentative="1">
      <w:start w:val="1"/>
      <w:numFmt w:val="bullet"/>
      <w:lvlText w:val=""/>
      <w:lvlJc w:val="left"/>
      <w:pPr>
        <w:ind w:left="6526" w:hanging="360"/>
      </w:pPr>
      <w:rPr>
        <w:rFonts w:ascii="Wingdings" w:hAnsi="Wingdings" w:hint="default"/>
      </w:rPr>
    </w:lvl>
  </w:abstractNum>
  <w:abstractNum w:abstractNumId="23" w15:restartNumberingAfterBreak="0">
    <w:nsid w:val="5E0410A9"/>
    <w:multiLevelType w:val="hybridMultilevel"/>
    <w:tmpl w:val="8828E9CE"/>
    <w:lvl w:ilvl="0" w:tplc="0C322464">
      <w:start w:val="1"/>
      <w:numFmt w:val="decimal"/>
      <w:lvlText w:val="(%1)"/>
      <w:lvlJc w:val="righ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4" w15:restartNumberingAfterBreak="0">
    <w:nsid w:val="5F7F4C6A"/>
    <w:multiLevelType w:val="hybridMultilevel"/>
    <w:tmpl w:val="81A88D4C"/>
    <w:lvl w:ilvl="0" w:tplc="04090001">
      <w:start w:val="1"/>
      <w:numFmt w:val="bullet"/>
      <w:lvlText w:val=""/>
      <w:lvlJc w:val="left"/>
      <w:pPr>
        <w:ind w:left="770" w:hanging="360"/>
      </w:pPr>
      <w:rPr>
        <w:rFonts w:ascii="Symbol" w:hAnsi="Symbol"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25" w15:restartNumberingAfterBreak="0">
    <w:nsid w:val="62EA7B22"/>
    <w:multiLevelType w:val="hybridMultilevel"/>
    <w:tmpl w:val="469E88A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15:restartNumberingAfterBreak="0">
    <w:nsid w:val="633531F1"/>
    <w:multiLevelType w:val="hybridMultilevel"/>
    <w:tmpl w:val="0CC8CB2A"/>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15:restartNumberingAfterBreak="0">
    <w:nsid w:val="68E55EA2"/>
    <w:multiLevelType w:val="multilevel"/>
    <w:tmpl w:val="7ABCE27E"/>
    <w:lvl w:ilvl="0">
      <w:start w:val="1"/>
      <w:numFmt w:val="decimal"/>
      <w:lvlText w:val="Eq. %1"/>
      <w:lvlJc w:val="left"/>
      <w:pPr>
        <w:ind w:left="0" w:firstLine="0"/>
      </w:pPr>
      <w:rPr>
        <w:rFonts w:ascii="Times New Roman" w:hAnsi="Times New Roman" w:cs="Times New Roman" w:hint="default"/>
        <w:b/>
        <w:color w:val="auto"/>
        <w:sz w:val="22"/>
      </w:rPr>
    </w:lvl>
    <w:lvl w:ilvl="1">
      <w:start w:val="1"/>
      <w:numFmt w:val="decimal"/>
      <w:lvlText w:val="Eq. %1.%2"/>
      <w:lvlJc w:val="center"/>
      <w:pPr>
        <w:ind w:left="0" w:firstLine="288"/>
      </w:pPr>
      <w:rPr>
        <w:rFonts w:ascii="Times New Roman" w:hAnsi="Times New Roman" w:hint="default"/>
        <w:b/>
        <w:i/>
        <w:caps w:val="0"/>
        <w:strike w:val="0"/>
        <w:dstrike w:val="0"/>
        <w:vanish w:val="0"/>
        <w:color w:val="000000" w:themeColor="text1"/>
        <w:sz w:val="22"/>
        <w:u w:val="none"/>
        <w:vertAlign w:val="baseline"/>
        <w:em w:val="none"/>
      </w:rPr>
    </w:lvl>
    <w:lvl w:ilvl="2">
      <w:start w:val="1"/>
      <w:numFmt w:val="none"/>
      <w:lvlText w:val="%1"/>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8" w15:restartNumberingAfterBreak="0">
    <w:nsid w:val="72EE5C01"/>
    <w:multiLevelType w:val="multilevel"/>
    <w:tmpl w:val="619E4F34"/>
    <w:styleLink w:val="Style2"/>
    <w:lvl w:ilvl="0">
      <w:start w:val="1"/>
      <w:numFmt w:val="upperLetter"/>
      <w:lvlText w:val="%1."/>
      <w:lvlJc w:val="left"/>
      <w:pPr>
        <w:tabs>
          <w:tab w:val="num" w:pos="0"/>
        </w:tabs>
        <w:ind w:left="567" w:hanging="566"/>
      </w:pPr>
      <w:rPr>
        <w:rFonts w:hint="default"/>
      </w:rPr>
    </w:lvl>
    <w:lvl w:ilvl="1">
      <w:start w:val="1"/>
      <w:numFmt w:val="decimal"/>
      <w:lvlText w:val="%1.%2."/>
      <w:lvlJc w:val="left"/>
      <w:pPr>
        <w:tabs>
          <w:tab w:val="num" w:pos="0"/>
        </w:tabs>
        <w:ind w:left="1418" w:hanging="708"/>
      </w:pPr>
      <w:rPr>
        <w:rFonts w:hint="default"/>
      </w:rPr>
    </w:lvl>
    <w:lvl w:ilvl="2">
      <w:start w:val="1"/>
      <w:numFmt w:val="decimal"/>
      <w:lvlText w:val="%1.%2.%3."/>
      <w:lvlJc w:val="left"/>
      <w:pPr>
        <w:tabs>
          <w:tab w:val="num" w:pos="0"/>
        </w:tabs>
        <w:ind w:left="2410" w:hanging="708"/>
      </w:pPr>
      <w:rPr>
        <w:rFonts w:hint="default"/>
      </w:rPr>
    </w:lvl>
    <w:lvl w:ilvl="3">
      <w:start w:val="1"/>
      <w:numFmt w:val="decimal"/>
      <w:lvlText w:val="%1.%2.%3.%4."/>
      <w:lvlJc w:val="left"/>
      <w:pPr>
        <w:tabs>
          <w:tab w:val="num" w:pos="0"/>
        </w:tabs>
        <w:ind w:left="3261" w:hanging="708"/>
      </w:pPr>
      <w:rPr>
        <w:rFonts w:hint="default"/>
      </w:rPr>
    </w:lvl>
    <w:lvl w:ilvl="4">
      <w:start w:val="1"/>
      <w:numFmt w:val="decimal"/>
      <w:lvlText w:val="%1.%2.%3.%4.%5."/>
      <w:lvlJc w:val="left"/>
      <w:pPr>
        <w:tabs>
          <w:tab w:val="num" w:pos="0"/>
        </w:tabs>
        <w:ind w:left="3540" w:hanging="708"/>
      </w:pPr>
      <w:rPr>
        <w:rFonts w:hint="default"/>
      </w:rPr>
    </w:lvl>
    <w:lvl w:ilvl="5">
      <w:start w:val="1"/>
      <w:numFmt w:val="decimal"/>
      <w:lvlText w:val="%1.%2.%3.%4.%5.%6."/>
      <w:lvlJc w:val="left"/>
      <w:pPr>
        <w:tabs>
          <w:tab w:val="num" w:pos="0"/>
        </w:tabs>
        <w:ind w:left="4248" w:hanging="708"/>
      </w:pPr>
      <w:rPr>
        <w:rFonts w:hint="default"/>
      </w:rPr>
    </w:lvl>
    <w:lvl w:ilvl="6">
      <w:start w:val="1"/>
      <w:numFmt w:val="decimal"/>
      <w:lvlText w:val="%1.%2.%3.%4.%5.%6.%7."/>
      <w:lvlJc w:val="left"/>
      <w:pPr>
        <w:tabs>
          <w:tab w:val="num" w:pos="0"/>
        </w:tabs>
        <w:ind w:left="4956" w:hanging="708"/>
      </w:pPr>
      <w:rPr>
        <w:rFonts w:hint="default"/>
      </w:rPr>
    </w:lvl>
    <w:lvl w:ilvl="7">
      <w:start w:val="1"/>
      <w:numFmt w:val="decimal"/>
      <w:lvlText w:val="%1.%2.%3.%4.%5.%6.%7.%8."/>
      <w:lvlJc w:val="left"/>
      <w:pPr>
        <w:tabs>
          <w:tab w:val="num" w:pos="0"/>
        </w:tabs>
        <w:ind w:left="5664" w:hanging="708"/>
      </w:pPr>
      <w:rPr>
        <w:rFonts w:hint="default"/>
      </w:rPr>
    </w:lvl>
    <w:lvl w:ilvl="8">
      <w:start w:val="1"/>
      <w:numFmt w:val="decimal"/>
      <w:lvlText w:val="%1.%2.%3.%4.%5.%6.%7.%8.%9."/>
      <w:lvlJc w:val="left"/>
      <w:pPr>
        <w:tabs>
          <w:tab w:val="num" w:pos="0"/>
        </w:tabs>
        <w:ind w:left="6372" w:hanging="708"/>
      </w:pPr>
      <w:rPr>
        <w:rFonts w:hint="default"/>
      </w:rPr>
    </w:lvl>
  </w:abstractNum>
  <w:abstractNum w:abstractNumId="29" w15:restartNumberingAfterBreak="0">
    <w:nsid w:val="751D3988"/>
    <w:multiLevelType w:val="hybridMultilevel"/>
    <w:tmpl w:val="9F26F312"/>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15:restartNumberingAfterBreak="0">
    <w:nsid w:val="795346E6"/>
    <w:multiLevelType w:val="hybridMultilevel"/>
    <w:tmpl w:val="31D65E30"/>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31" w15:restartNumberingAfterBreak="0">
    <w:nsid w:val="7E6D7C39"/>
    <w:multiLevelType w:val="hybridMultilevel"/>
    <w:tmpl w:val="D4C2B816"/>
    <w:lvl w:ilvl="0" w:tplc="040C0001">
      <w:start w:val="1"/>
      <w:numFmt w:val="bullet"/>
      <w:lvlText w:val=""/>
      <w:lvlJc w:val="left"/>
      <w:pPr>
        <w:ind w:left="720" w:hanging="360"/>
      </w:pPr>
      <w:rPr>
        <w:rFonts w:ascii="Symbol" w:hAnsi="Symbol"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0"/>
  </w:num>
  <w:num w:numId="2">
    <w:abstractNumId w:val="31"/>
  </w:num>
  <w:num w:numId="3">
    <w:abstractNumId w:val="13"/>
  </w:num>
  <w:num w:numId="4">
    <w:abstractNumId w:val="21"/>
  </w:num>
  <w:num w:numId="5">
    <w:abstractNumId w:val="3"/>
  </w:num>
  <w:num w:numId="6">
    <w:abstractNumId w:val="16"/>
    <w:lvlOverride w:ilvl="0">
      <w:lvl w:ilvl="0">
        <w:start w:val="1"/>
        <w:numFmt w:val="decimal"/>
        <w:lvlText w:val="Eq.%1"/>
        <w:lvlJc w:val="left"/>
        <w:pPr>
          <w:ind w:left="0" w:firstLine="0"/>
        </w:pPr>
        <w:rPr>
          <w:rFonts w:ascii="Times New Roman" w:hAnsi="Times New Roman" w:hint="default"/>
          <w:color w:val="auto"/>
          <w:sz w:val="22"/>
        </w:rPr>
      </w:lvl>
    </w:lvlOverride>
    <w:lvlOverride w:ilvl="1">
      <w:lvl w:ilvl="1">
        <w:start w:val="1"/>
        <w:numFmt w:val="decimal"/>
        <w:lvlText w:val="Eq.%1-%2"/>
        <w:lvlJc w:val="left"/>
        <w:pPr>
          <w:ind w:left="0" w:firstLine="0"/>
        </w:pPr>
        <w:rPr>
          <w:rFonts w:ascii="Times New Roman" w:hAnsi="Times New Roman" w:hint="default"/>
          <w:b/>
          <w:i/>
          <w:sz w:val="22"/>
        </w:rPr>
      </w:lvl>
    </w:lvlOverride>
    <w:lvlOverride w:ilvl="2">
      <w:lvl w:ilvl="2">
        <w:start w:val="1"/>
        <w:numFmt w:val="lowerRoman"/>
        <w:lvlText w:val="%3)"/>
        <w:lvlJc w:val="left"/>
        <w:pPr>
          <w:ind w:left="0" w:firstLine="0"/>
        </w:pPr>
        <w:rPr>
          <w:rFonts w:hint="default"/>
        </w:rPr>
      </w:lvl>
    </w:lvlOverride>
    <w:lvlOverride w:ilvl="3">
      <w:lvl w:ilvl="3">
        <w:start w:val="1"/>
        <w:numFmt w:val="decimal"/>
        <w:lvlText w:val="(%4)"/>
        <w:lvlJc w:val="left"/>
        <w:pPr>
          <w:ind w:left="0" w:firstLine="0"/>
        </w:pPr>
        <w:rPr>
          <w:rFonts w:hint="default"/>
        </w:rPr>
      </w:lvl>
    </w:lvlOverride>
    <w:lvlOverride w:ilvl="4">
      <w:lvl w:ilvl="4">
        <w:start w:val="1"/>
        <w:numFmt w:val="lowerLetter"/>
        <w:lvlText w:val="(%5)"/>
        <w:lvlJc w:val="left"/>
        <w:pPr>
          <w:ind w:left="0" w:firstLine="0"/>
        </w:pPr>
        <w:rPr>
          <w:rFonts w:hint="default"/>
        </w:rPr>
      </w:lvl>
    </w:lvlOverride>
    <w:lvlOverride w:ilvl="5">
      <w:lvl w:ilvl="5">
        <w:start w:val="1"/>
        <w:numFmt w:val="lowerRoman"/>
        <w:lvlText w:val="(%6)"/>
        <w:lvlJc w:val="left"/>
        <w:pPr>
          <w:ind w:left="0" w:firstLine="0"/>
        </w:pPr>
        <w:rPr>
          <w:rFonts w:hint="default"/>
        </w:rPr>
      </w:lvl>
    </w:lvlOverride>
    <w:lvlOverride w:ilvl="6">
      <w:lvl w:ilvl="6">
        <w:start w:val="1"/>
        <w:numFmt w:val="decimal"/>
        <w:lvlText w:val="%7."/>
        <w:lvlJc w:val="left"/>
        <w:pPr>
          <w:ind w:left="0" w:firstLine="0"/>
        </w:pPr>
        <w:rPr>
          <w:rFonts w:hint="default"/>
        </w:rPr>
      </w:lvl>
    </w:lvlOverride>
    <w:lvlOverride w:ilvl="7">
      <w:lvl w:ilvl="7">
        <w:start w:val="1"/>
        <w:numFmt w:val="lowerLetter"/>
        <w:lvlText w:val="%8."/>
        <w:lvlJc w:val="left"/>
        <w:pPr>
          <w:ind w:left="0" w:firstLine="0"/>
        </w:pPr>
        <w:rPr>
          <w:rFonts w:hint="default"/>
        </w:rPr>
      </w:lvl>
    </w:lvlOverride>
    <w:lvlOverride w:ilvl="8">
      <w:lvl w:ilvl="8">
        <w:start w:val="1"/>
        <w:numFmt w:val="lowerRoman"/>
        <w:lvlText w:val="%9."/>
        <w:lvlJc w:val="left"/>
        <w:pPr>
          <w:ind w:left="0" w:firstLine="0"/>
        </w:pPr>
        <w:rPr>
          <w:rFonts w:hint="default"/>
        </w:rPr>
      </w:lvl>
    </w:lvlOverride>
  </w:num>
  <w:num w:numId="7">
    <w:abstractNumId w:val="2"/>
  </w:num>
  <w:num w:numId="8">
    <w:abstractNumId w:val="6"/>
  </w:num>
  <w:num w:numId="9">
    <w:abstractNumId w:val="17"/>
  </w:num>
  <w:num w:numId="10">
    <w:abstractNumId w:val="28"/>
  </w:num>
  <w:num w:numId="11">
    <w:abstractNumId w:val="14"/>
  </w:num>
  <w:num w:numId="12">
    <w:abstractNumId w:val="27"/>
  </w:num>
  <w:num w:numId="13">
    <w:abstractNumId w:val="16"/>
    <w:lvlOverride w:ilvl="0">
      <w:lvl w:ilvl="0">
        <w:start w:val="1"/>
        <w:numFmt w:val="decimal"/>
        <w:lvlText w:val="Eq.%1"/>
        <w:lvlJc w:val="left"/>
        <w:pPr>
          <w:ind w:left="0" w:firstLine="0"/>
        </w:pPr>
        <w:rPr>
          <w:rFonts w:ascii="Times New Roman" w:hAnsi="Times New Roman" w:hint="default"/>
          <w:color w:val="auto"/>
          <w:sz w:val="22"/>
        </w:rPr>
      </w:lvl>
    </w:lvlOverride>
    <w:lvlOverride w:ilvl="1">
      <w:lvl w:ilvl="1">
        <w:start w:val="1"/>
        <w:numFmt w:val="decimal"/>
        <w:lvlText w:val="Eq.%1-%2"/>
        <w:lvlJc w:val="left"/>
        <w:pPr>
          <w:ind w:left="0" w:firstLine="0"/>
        </w:pPr>
        <w:rPr>
          <w:rFonts w:ascii="Times New Roman" w:hAnsi="Times New Roman" w:hint="default"/>
          <w:b/>
          <w:i/>
          <w:sz w:val="22"/>
        </w:rPr>
      </w:lvl>
    </w:lvlOverride>
    <w:lvlOverride w:ilvl="2">
      <w:lvl w:ilvl="2">
        <w:start w:val="1"/>
        <w:numFmt w:val="lowerRoman"/>
        <w:lvlText w:val="%3)"/>
        <w:lvlJc w:val="left"/>
        <w:pPr>
          <w:ind w:left="0" w:firstLine="0"/>
        </w:pPr>
        <w:rPr>
          <w:rFonts w:hint="default"/>
        </w:rPr>
      </w:lvl>
    </w:lvlOverride>
    <w:lvlOverride w:ilvl="3">
      <w:lvl w:ilvl="3">
        <w:start w:val="1"/>
        <w:numFmt w:val="decimal"/>
        <w:lvlText w:val="(%4)"/>
        <w:lvlJc w:val="left"/>
        <w:pPr>
          <w:ind w:left="0" w:firstLine="0"/>
        </w:pPr>
        <w:rPr>
          <w:rFonts w:hint="default"/>
        </w:rPr>
      </w:lvl>
    </w:lvlOverride>
    <w:lvlOverride w:ilvl="4">
      <w:lvl w:ilvl="4">
        <w:start w:val="1"/>
        <w:numFmt w:val="lowerLetter"/>
        <w:lvlText w:val="(%5)"/>
        <w:lvlJc w:val="left"/>
        <w:pPr>
          <w:ind w:left="0" w:firstLine="0"/>
        </w:pPr>
        <w:rPr>
          <w:rFonts w:hint="default"/>
        </w:rPr>
      </w:lvl>
    </w:lvlOverride>
    <w:lvlOverride w:ilvl="5">
      <w:lvl w:ilvl="5">
        <w:start w:val="1"/>
        <w:numFmt w:val="lowerRoman"/>
        <w:lvlText w:val="(%6)"/>
        <w:lvlJc w:val="left"/>
        <w:pPr>
          <w:ind w:left="0" w:firstLine="0"/>
        </w:pPr>
        <w:rPr>
          <w:rFonts w:hint="default"/>
        </w:rPr>
      </w:lvl>
    </w:lvlOverride>
    <w:lvlOverride w:ilvl="6">
      <w:lvl w:ilvl="6">
        <w:start w:val="1"/>
        <w:numFmt w:val="decimal"/>
        <w:lvlText w:val="%7."/>
        <w:lvlJc w:val="left"/>
        <w:pPr>
          <w:ind w:left="0" w:firstLine="0"/>
        </w:pPr>
        <w:rPr>
          <w:rFonts w:hint="default"/>
        </w:rPr>
      </w:lvl>
    </w:lvlOverride>
    <w:lvlOverride w:ilvl="7">
      <w:lvl w:ilvl="7">
        <w:start w:val="1"/>
        <w:numFmt w:val="lowerLetter"/>
        <w:lvlText w:val="%8."/>
        <w:lvlJc w:val="left"/>
        <w:pPr>
          <w:ind w:left="0" w:firstLine="0"/>
        </w:pPr>
        <w:rPr>
          <w:rFonts w:hint="default"/>
        </w:rPr>
      </w:lvl>
    </w:lvlOverride>
    <w:lvlOverride w:ilvl="8">
      <w:lvl w:ilvl="8">
        <w:start w:val="1"/>
        <w:numFmt w:val="lowerRoman"/>
        <w:lvlText w:val="%9."/>
        <w:lvlJc w:val="left"/>
        <w:pPr>
          <w:ind w:left="0" w:firstLine="0"/>
        </w:pPr>
        <w:rPr>
          <w:rFonts w:hint="default"/>
        </w:rPr>
      </w:lvl>
    </w:lvlOverride>
  </w:num>
  <w:num w:numId="14">
    <w:abstractNumId w:val="11"/>
  </w:num>
  <w:num w:numId="15">
    <w:abstractNumId w:val="1"/>
  </w:num>
  <w:num w:numId="1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24"/>
  </w:num>
  <w:num w:numId="18">
    <w:abstractNumId w:val="16"/>
    <w:lvlOverride w:ilvl="0">
      <w:lvl w:ilvl="0">
        <w:start w:val="1"/>
        <w:numFmt w:val="decimal"/>
        <w:lvlText w:val="Eq.%1"/>
        <w:lvlJc w:val="left"/>
        <w:pPr>
          <w:ind w:left="0" w:firstLine="0"/>
        </w:pPr>
        <w:rPr>
          <w:rFonts w:ascii="Times New Roman" w:hAnsi="Times New Roman" w:hint="default"/>
          <w:color w:val="auto"/>
          <w:sz w:val="22"/>
        </w:rPr>
      </w:lvl>
    </w:lvlOverride>
    <w:lvlOverride w:ilvl="1">
      <w:lvl w:ilvl="1">
        <w:start w:val="1"/>
        <w:numFmt w:val="decimal"/>
        <w:lvlText w:val="Eq.%1-%2"/>
        <w:lvlJc w:val="left"/>
        <w:pPr>
          <w:ind w:left="0" w:firstLine="0"/>
        </w:pPr>
        <w:rPr>
          <w:rFonts w:ascii="Times New Roman" w:hAnsi="Times New Roman" w:hint="default"/>
          <w:sz w:val="22"/>
        </w:rPr>
      </w:lvl>
    </w:lvlOverride>
    <w:lvlOverride w:ilvl="2">
      <w:lvl w:ilvl="2">
        <w:start w:val="1"/>
        <w:numFmt w:val="lowerRoman"/>
        <w:lvlText w:val="%3)"/>
        <w:lvlJc w:val="left"/>
        <w:pPr>
          <w:ind w:left="0" w:firstLine="0"/>
        </w:pPr>
        <w:rPr>
          <w:rFonts w:hint="default"/>
        </w:rPr>
      </w:lvl>
    </w:lvlOverride>
    <w:lvlOverride w:ilvl="3">
      <w:lvl w:ilvl="3">
        <w:start w:val="1"/>
        <w:numFmt w:val="decimal"/>
        <w:lvlText w:val="(%4)"/>
        <w:lvlJc w:val="left"/>
        <w:pPr>
          <w:ind w:left="0" w:firstLine="0"/>
        </w:pPr>
        <w:rPr>
          <w:rFonts w:hint="default"/>
        </w:rPr>
      </w:lvl>
    </w:lvlOverride>
    <w:lvlOverride w:ilvl="4">
      <w:lvl w:ilvl="4">
        <w:start w:val="1"/>
        <w:numFmt w:val="lowerLetter"/>
        <w:lvlText w:val="(%5)"/>
        <w:lvlJc w:val="left"/>
        <w:pPr>
          <w:ind w:left="0" w:firstLine="0"/>
        </w:pPr>
        <w:rPr>
          <w:rFonts w:hint="default"/>
        </w:rPr>
      </w:lvl>
    </w:lvlOverride>
    <w:lvlOverride w:ilvl="5">
      <w:lvl w:ilvl="5">
        <w:start w:val="1"/>
        <w:numFmt w:val="lowerRoman"/>
        <w:lvlText w:val="(%6)"/>
        <w:lvlJc w:val="left"/>
        <w:pPr>
          <w:ind w:left="0" w:firstLine="0"/>
        </w:pPr>
        <w:rPr>
          <w:rFonts w:hint="default"/>
        </w:rPr>
      </w:lvl>
    </w:lvlOverride>
    <w:lvlOverride w:ilvl="6">
      <w:lvl w:ilvl="6">
        <w:start w:val="1"/>
        <w:numFmt w:val="decimal"/>
        <w:lvlText w:val="%7."/>
        <w:lvlJc w:val="left"/>
        <w:pPr>
          <w:ind w:left="0" w:firstLine="0"/>
        </w:pPr>
        <w:rPr>
          <w:rFonts w:hint="default"/>
        </w:rPr>
      </w:lvl>
    </w:lvlOverride>
    <w:lvlOverride w:ilvl="7">
      <w:lvl w:ilvl="7">
        <w:start w:val="1"/>
        <w:numFmt w:val="lowerLetter"/>
        <w:lvlText w:val="%8."/>
        <w:lvlJc w:val="left"/>
        <w:pPr>
          <w:ind w:left="0" w:firstLine="0"/>
        </w:pPr>
        <w:rPr>
          <w:rFonts w:hint="default"/>
        </w:rPr>
      </w:lvl>
    </w:lvlOverride>
    <w:lvlOverride w:ilvl="8">
      <w:lvl w:ilvl="8">
        <w:start w:val="1"/>
        <w:numFmt w:val="lowerRoman"/>
        <w:lvlText w:val="%9."/>
        <w:lvlJc w:val="left"/>
        <w:pPr>
          <w:ind w:left="0" w:firstLine="0"/>
        </w:pPr>
        <w:rPr>
          <w:rFonts w:hint="default"/>
        </w:rPr>
      </w:lvl>
    </w:lvlOverride>
  </w:num>
  <w:num w:numId="19">
    <w:abstractNumId w:val="23"/>
  </w:num>
  <w:num w:numId="20">
    <w:abstractNumId w:val="26"/>
  </w:num>
  <w:num w:numId="21">
    <w:abstractNumId w:val="19"/>
  </w:num>
  <w:num w:numId="22">
    <w:abstractNumId w:val="12"/>
  </w:num>
  <w:num w:numId="23">
    <w:abstractNumId w:val="25"/>
  </w:num>
  <w:num w:numId="24">
    <w:abstractNumId w:val="22"/>
  </w:num>
  <w:num w:numId="25">
    <w:abstractNumId w:val="16"/>
    <w:lvlOverride w:ilvl="0">
      <w:lvl w:ilvl="0">
        <w:start w:val="1"/>
        <w:numFmt w:val="decimal"/>
        <w:lvlText w:val="Eq.%1"/>
        <w:lvlJc w:val="left"/>
        <w:pPr>
          <w:ind w:left="0" w:firstLine="0"/>
        </w:pPr>
        <w:rPr>
          <w:rFonts w:ascii="Times New Roman" w:hAnsi="Times New Roman" w:cs="Times New Roman" w:hint="default"/>
          <w:b/>
          <w:color w:val="auto"/>
          <w:sz w:val="22"/>
        </w:rPr>
      </w:lvl>
    </w:lvlOverride>
    <w:lvlOverride w:ilvl="1">
      <w:lvl w:ilvl="1">
        <w:start w:val="1"/>
        <w:numFmt w:val="decimal"/>
        <w:lvlText w:val="Eq.%1-%2"/>
        <w:lvlJc w:val="left"/>
        <w:pPr>
          <w:ind w:left="0" w:firstLine="0"/>
        </w:pPr>
        <w:rPr>
          <w:rFonts w:ascii="Times New Roman" w:hAnsi="Times New Roman" w:hint="default"/>
          <w:sz w:val="22"/>
        </w:rPr>
      </w:lvl>
    </w:lvlOverride>
    <w:lvlOverride w:ilvl="2">
      <w:lvl w:ilvl="2">
        <w:start w:val="1"/>
        <w:numFmt w:val="lowerRoman"/>
        <w:lvlText w:val="%3)"/>
        <w:lvlJc w:val="left"/>
        <w:pPr>
          <w:ind w:left="0" w:firstLine="0"/>
        </w:pPr>
        <w:rPr>
          <w:rFonts w:hint="default"/>
        </w:rPr>
      </w:lvl>
    </w:lvlOverride>
    <w:lvlOverride w:ilvl="3">
      <w:lvl w:ilvl="3">
        <w:start w:val="1"/>
        <w:numFmt w:val="decimal"/>
        <w:lvlText w:val="(%4)"/>
        <w:lvlJc w:val="left"/>
        <w:pPr>
          <w:ind w:left="0" w:firstLine="0"/>
        </w:pPr>
        <w:rPr>
          <w:rFonts w:hint="default"/>
        </w:rPr>
      </w:lvl>
    </w:lvlOverride>
    <w:lvlOverride w:ilvl="4">
      <w:lvl w:ilvl="4">
        <w:start w:val="1"/>
        <w:numFmt w:val="lowerLetter"/>
        <w:lvlText w:val="(%5)"/>
        <w:lvlJc w:val="left"/>
        <w:pPr>
          <w:ind w:left="0" w:firstLine="0"/>
        </w:pPr>
        <w:rPr>
          <w:rFonts w:hint="default"/>
        </w:rPr>
      </w:lvl>
    </w:lvlOverride>
    <w:lvlOverride w:ilvl="5">
      <w:lvl w:ilvl="5">
        <w:start w:val="1"/>
        <w:numFmt w:val="lowerRoman"/>
        <w:lvlText w:val="(%6)"/>
        <w:lvlJc w:val="left"/>
        <w:pPr>
          <w:ind w:left="0" w:firstLine="0"/>
        </w:pPr>
        <w:rPr>
          <w:rFonts w:hint="default"/>
        </w:rPr>
      </w:lvl>
    </w:lvlOverride>
    <w:lvlOverride w:ilvl="6">
      <w:lvl w:ilvl="6">
        <w:start w:val="1"/>
        <w:numFmt w:val="decimal"/>
        <w:lvlText w:val="%7."/>
        <w:lvlJc w:val="left"/>
        <w:pPr>
          <w:ind w:left="0" w:firstLine="0"/>
        </w:pPr>
        <w:rPr>
          <w:rFonts w:hint="default"/>
        </w:rPr>
      </w:lvl>
    </w:lvlOverride>
    <w:lvlOverride w:ilvl="7">
      <w:lvl w:ilvl="7">
        <w:start w:val="1"/>
        <w:numFmt w:val="lowerLetter"/>
        <w:lvlText w:val="%8."/>
        <w:lvlJc w:val="left"/>
        <w:pPr>
          <w:ind w:left="0" w:firstLine="0"/>
        </w:pPr>
        <w:rPr>
          <w:rFonts w:hint="default"/>
        </w:rPr>
      </w:lvl>
    </w:lvlOverride>
    <w:lvlOverride w:ilvl="8">
      <w:lvl w:ilvl="8">
        <w:start w:val="1"/>
        <w:numFmt w:val="lowerRoman"/>
        <w:lvlText w:val="%9."/>
        <w:lvlJc w:val="left"/>
        <w:pPr>
          <w:ind w:left="0" w:firstLine="0"/>
        </w:pPr>
        <w:rPr>
          <w:rFonts w:hint="default"/>
        </w:rPr>
      </w:lvl>
    </w:lvlOverride>
  </w:num>
  <w:num w:numId="26">
    <w:abstractNumId w:val="18"/>
  </w:num>
  <w:num w:numId="27">
    <w:abstractNumId w:val="29"/>
  </w:num>
  <w:num w:numId="28">
    <w:abstractNumId w:val="8"/>
  </w:num>
  <w:num w:numId="29">
    <w:abstractNumId w:val="30"/>
  </w:num>
  <w:num w:numId="30">
    <w:abstractNumId w:val="15"/>
  </w:num>
  <w:num w:numId="31">
    <w:abstractNumId w:val="20"/>
  </w:num>
  <w:num w:numId="32">
    <w:abstractNumId w:val="7"/>
  </w:num>
  <w:num w:numId="33">
    <w:abstractNumId w:val="4"/>
  </w:num>
  <w:num w:numId="34">
    <w:abstractNumId w:val="5"/>
  </w:num>
  <w:num w:numId="35">
    <w:abstractNumId w:val="9"/>
  </w:num>
  <w:num w:numId="36">
    <w:abstractNumId w:val="10"/>
  </w:num>
  <w:numIdMacAtCleanup w:val="33"/>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ZHANG Silun">
    <w15:presenceInfo w15:providerId="AD" w15:userId="S-1-5-21-2415383333-406384120-3540199839-759732"/>
  </w15:person>
  <w15:person w15:author="Mihai ARGHIR">
    <w15:presenceInfo w15:providerId="None" w15:userId="Mihai ARGHIR"/>
  </w15:person>
  <w15:person w15:author="HASSINI Mohamed-amine">
    <w15:presenceInfo w15:providerId="AD" w15:userId="S-1-5-21-2415383333-406384120-3540199839-51324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bordersDoNotSurroundHeader/>
  <w:bordersDoNotSurroundFooter/>
  <w:proofState w:spelling="clean" w:grammar="clean"/>
  <w:defaultTabStop w:val="708"/>
  <w:hyphenationZone w:val="425"/>
  <w:characterSpacingControl w:val="doNotCompress"/>
  <w:hdrShapeDefaults>
    <o:shapedefaults v:ext="edit" spidmax="2064"/>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0E5B"/>
    <w:rsid w:val="000005CE"/>
    <w:rsid w:val="00000D4B"/>
    <w:rsid w:val="000015B5"/>
    <w:rsid w:val="00001706"/>
    <w:rsid w:val="00001A8B"/>
    <w:rsid w:val="00001D4F"/>
    <w:rsid w:val="00002274"/>
    <w:rsid w:val="000029CD"/>
    <w:rsid w:val="000032F9"/>
    <w:rsid w:val="00004A26"/>
    <w:rsid w:val="00004B4E"/>
    <w:rsid w:val="00004BC1"/>
    <w:rsid w:val="00005127"/>
    <w:rsid w:val="00005D64"/>
    <w:rsid w:val="0000607D"/>
    <w:rsid w:val="00006AC4"/>
    <w:rsid w:val="00006E9A"/>
    <w:rsid w:val="00007748"/>
    <w:rsid w:val="00007EB0"/>
    <w:rsid w:val="000102DA"/>
    <w:rsid w:val="00010A7F"/>
    <w:rsid w:val="000112A3"/>
    <w:rsid w:val="00011365"/>
    <w:rsid w:val="00011971"/>
    <w:rsid w:val="00011DFF"/>
    <w:rsid w:val="000122FF"/>
    <w:rsid w:val="0001341A"/>
    <w:rsid w:val="00014644"/>
    <w:rsid w:val="00015340"/>
    <w:rsid w:val="0001562B"/>
    <w:rsid w:val="00016AEA"/>
    <w:rsid w:val="00016C6B"/>
    <w:rsid w:val="00016F1B"/>
    <w:rsid w:val="00016F99"/>
    <w:rsid w:val="00017237"/>
    <w:rsid w:val="0001732A"/>
    <w:rsid w:val="0001739F"/>
    <w:rsid w:val="00017551"/>
    <w:rsid w:val="00017569"/>
    <w:rsid w:val="000209EE"/>
    <w:rsid w:val="00020FD8"/>
    <w:rsid w:val="00021A17"/>
    <w:rsid w:val="00021CBE"/>
    <w:rsid w:val="00021E4F"/>
    <w:rsid w:val="0002241C"/>
    <w:rsid w:val="00022F87"/>
    <w:rsid w:val="00022F93"/>
    <w:rsid w:val="000232FA"/>
    <w:rsid w:val="000236E0"/>
    <w:rsid w:val="00023958"/>
    <w:rsid w:val="000240EC"/>
    <w:rsid w:val="000242D9"/>
    <w:rsid w:val="00024307"/>
    <w:rsid w:val="00024BB4"/>
    <w:rsid w:val="00024C56"/>
    <w:rsid w:val="00024FA1"/>
    <w:rsid w:val="0002510D"/>
    <w:rsid w:val="00025998"/>
    <w:rsid w:val="00025A52"/>
    <w:rsid w:val="00025BB0"/>
    <w:rsid w:val="00025C11"/>
    <w:rsid w:val="0002671A"/>
    <w:rsid w:val="00026D7C"/>
    <w:rsid w:val="0002704F"/>
    <w:rsid w:val="00027818"/>
    <w:rsid w:val="00027CB2"/>
    <w:rsid w:val="00030C90"/>
    <w:rsid w:val="000325F0"/>
    <w:rsid w:val="00033AEF"/>
    <w:rsid w:val="00033DCC"/>
    <w:rsid w:val="00034021"/>
    <w:rsid w:val="000340E9"/>
    <w:rsid w:val="00034C2B"/>
    <w:rsid w:val="000363C5"/>
    <w:rsid w:val="000368E2"/>
    <w:rsid w:val="00037082"/>
    <w:rsid w:val="00040D4A"/>
    <w:rsid w:val="00042399"/>
    <w:rsid w:val="00043012"/>
    <w:rsid w:val="00043857"/>
    <w:rsid w:val="000441BB"/>
    <w:rsid w:val="000444BC"/>
    <w:rsid w:val="00044848"/>
    <w:rsid w:val="00044C03"/>
    <w:rsid w:val="00044F6A"/>
    <w:rsid w:val="00045AD6"/>
    <w:rsid w:val="00045D12"/>
    <w:rsid w:val="000460F2"/>
    <w:rsid w:val="00046531"/>
    <w:rsid w:val="000467B8"/>
    <w:rsid w:val="00047550"/>
    <w:rsid w:val="00047A61"/>
    <w:rsid w:val="0005066D"/>
    <w:rsid w:val="00051604"/>
    <w:rsid w:val="00051B69"/>
    <w:rsid w:val="00051BC0"/>
    <w:rsid w:val="00051CF9"/>
    <w:rsid w:val="00052D09"/>
    <w:rsid w:val="000532A5"/>
    <w:rsid w:val="00053680"/>
    <w:rsid w:val="00053B30"/>
    <w:rsid w:val="00054277"/>
    <w:rsid w:val="00054D9A"/>
    <w:rsid w:val="00055C12"/>
    <w:rsid w:val="00055FC0"/>
    <w:rsid w:val="00056548"/>
    <w:rsid w:val="00056882"/>
    <w:rsid w:val="00056DC7"/>
    <w:rsid w:val="00056E21"/>
    <w:rsid w:val="00060628"/>
    <w:rsid w:val="00061411"/>
    <w:rsid w:val="00062791"/>
    <w:rsid w:val="00062FB9"/>
    <w:rsid w:val="00063362"/>
    <w:rsid w:val="00063453"/>
    <w:rsid w:val="00063979"/>
    <w:rsid w:val="00063BCB"/>
    <w:rsid w:val="00063EEF"/>
    <w:rsid w:val="00064560"/>
    <w:rsid w:val="0006495F"/>
    <w:rsid w:val="00064BD7"/>
    <w:rsid w:val="00065378"/>
    <w:rsid w:val="00065A30"/>
    <w:rsid w:val="0006681E"/>
    <w:rsid w:val="00067510"/>
    <w:rsid w:val="00067A77"/>
    <w:rsid w:val="00070685"/>
    <w:rsid w:val="000706F0"/>
    <w:rsid w:val="00070D4E"/>
    <w:rsid w:val="00071247"/>
    <w:rsid w:val="00071319"/>
    <w:rsid w:val="00071450"/>
    <w:rsid w:val="00071F36"/>
    <w:rsid w:val="000725B2"/>
    <w:rsid w:val="00072971"/>
    <w:rsid w:val="00072B80"/>
    <w:rsid w:val="00072D53"/>
    <w:rsid w:val="000732E6"/>
    <w:rsid w:val="000734E3"/>
    <w:rsid w:val="000745C2"/>
    <w:rsid w:val="000756EB"/>
    <w:rsid w:val="00075D6B"/>
    <w:rsid w:val="00075E8F"/>
    <w:rsid w:val="000764FD"/>
    <w:rsid w:val="00076810"/>
    <w:rsid w:val="00076AC6"/>
    <w:rsid w:val="000770F0"/>
    <w:rsid w:val="000771A1"/>
    <w:rsid w:val="000778A2"/>
    <w:rsid w:val="00077FDA"/>
    <w:rsid w:val="00080049"/>
    <w:rsid w:val="00080993"/>
    <w:rsid w:val="00080BD8"/>
    <w:rsid w:val="000813D8"/>
    <w:rsid w:val="000818B7"/>
    <w:rsid w:val="0008198A"/>
    <w:rsid w:val="00083335"/>
    <w:rsid w:val="00083366"/>
    <w:rsid w:val="0008340C"/>
    <w:rsid w:val="000839AA"/>
    <w:rsid w:val="00083F86"/>
    <w:rsid w:val="000842D3"/>
    <w:rsid w:val="000845F6"/>
    <w:rsid w:val="00084C42"/>
    <w:rsid w:val="00084D7E"/>
    <w:rsid w:val="00085254"/>
    <w:rsid w:val="00085603"/>
    <w:rsid w:val="0008634E"/>
    <w:rsid w:val="000864CA"/>
    <w:rsid w:val="00086757"/>
    <w:rsid w:val="00086A49"/>
    <w:rsid w:val="000873FC"/>
    <w:rsid w:val="00087476"/>
    <w:rsid w:val="000877C4"/>
    <w:rsid w:val="00087A22"/>
    <w:rsid w:val="00090469"/>
    <w:rsid w:val="0009163F"/>
    <w:rsid w:val="000916EF"/>
    <w:rsid w:val="00092390"/>
    <w:rsid w:val="0009269B"/>
    <w:rsid w:val="00092B1D"/>
    <w:rsid w:val="00092C65"/>
    <w:rsid w:val="000934B2"/>
    <w:rsid w:val="00093862"/>
    <w:rsid w:val="00093E1F"/>
    <w:rsid w:val="0009425C"/>
    <w:rsid w:val="00094487"/>
    <w:rsid w:val="000948D0"/>
    <w:rsid w:val="00094CE2"/>
    <w:rsid w:val="00094FF7"/>
    <w:rsid w:val="000960D8"/>
    <w:rsid w:val="00096FDF"/>
    <w:rsid w:val="00097998"/>
    <w:rsid w:val="00097D09"/>
    <w:rsid w:val="000A072A"/>
    <w:rsid w:val="000A0DCE"/>
    <w:rsid w:val="000A0F91"/>
    <w:rsid w:val="000A273C"/>
    <w:rsid w:val="000A2B83"/>
    <w:rsid w:val="000A387B"/>
    <w:rsid w:val="000A3CAA"/>
    <w:rsid w:val="000A3FFA"/>
    <w:rsid w:val="000A41C7"/>
    <w:rsid w:val="000A4D59"/>
    <w:rsid w:val="000A5154"/>
    <w:rsid w:val="000A5602"/>
    <w:rsid w:val="000A5613"/>
    <w:rsid w:val="000A573A"/>
    <w:rsid w:val="000A5D54"/>
    <w:rsid w:val="000A61EC"/>
    <w:rsid w:val="000A62C2"/>
    <w:rsid w:val="000A68CC"/>
    <w:rsid w:val="000A732A"/>
    <w:rsid w:val="000A73E5"/>
    <w:rsid w:val="000A7DBC"/>
    <w:rsid w:val="000B0C46"/>
    <w:rsid w:val="000B115F"/>
    <w:rsid w:val="000B2C5B"/>
    <w:rsid w:val="000B316E"/>
    <w:rsid w:val="000B3213"/>
    <w:rsid w:val="000B35C6"/>
    <w:rsid w:val="000B373D"/>
    <w:rsid w:val="000B3A4A"/>
    <w:rsid w:val="000B3C26"/>
    <w:rsid w:val="000B40A6"/>
    <w:rsid w:val="000B40CA"/>
    <w:rsid w:val="000B460E"/>
    <w:rsid w:val="000B4731"/>
    <w:rsid w:val="000B512B"/>
    <w:rsid w:val="000B533E"/>
    <w:rsid w:val="000B5DE5"/>
    <w:rsid w:val="000B5E95"/>
    <w:rsid w:val="000B6164"/>
    <w:rsid w:val="000B68E5"/>
    <w:rsid w:val="000B6F5D"/>
    <w:rsid w:val="000B71F8"/>
    <w:rsid w:val="000B734D"/>
    <w:rsid w:val="000B73E3"/>
    <w:rsid w:val="000B7FD1"/>
    <w:rsid w:val="000C09A9"/>
    <w:rsid w:val="000C09CC"/>
    <w:rsid w:val="000C0AE1"/>
    <w:rsid w:val="000C0FEF"/>
    <w:rsid w:val="000C1371"/>
    <w:rsid w:val="000C1695"/>
    <w:rsid w:val="000C18AE"/>
    <w:rsid w:val="000C1E18"/>
    <w:rsid w:val="000C1E45"/>
    <w:rsid w:val="000C2131"/>
    <w:rsid w:val="000C251D"/>
    <w:rsid w:val="000C2B20"/>
    <w:rsid w:val="000C3798"/>
    <w:rsid w:val="000C3C46"/>
    <w:rsid w:val="000C413A"/>
    <w:rsid w:val="000C4A56"/>
    <w:rsid w:val="000C51FD"/>
    <w:rsid w:val="000C520B"/>
    <w:rsid w:val="000C5B12"/>
    <w:rsid w:val="000C5DBC"/>
    <w:rsid w:val="000C72EA"/>
    <w:rsid w:val="000C7840"/>
    <w:rsid w:val="000C7E22"/>
    <w:rsid w:val="000D057E"/>
    <w:rsid w:val="000D0AD0"/>
    <w:rsid w:val="000D0D13"/>
    <w:rsid w:val="000D1C73"/>
    <w:rsid w:val="000D2218"/>
    <w:rsid w:val="000D2CA3"/>
    <w:rsid w:val="000D30F6"/>
    <w:rsid w:val="000D3BA2"/>
    <w:rsid w:val="000D3BE1"/>
    <w:rsid w:val="000D3CA8"/>
    <w:rsid w:val="000D411C"/>
    <w:rsid w:val="000D45C4"/>
    <w:rsid w:val="000D48E4"/>
    <w:rsid w:val="000D4BD1"/>
    <w:rsid w:val="000D507C"/>
    <w:rsid w:val="000D65A9"/>
    <w:rsid w:val="000D73C7"/>
    <w:rsid w:val="000D799D"/>
    <w:rsid w:val="000E0427"/>
    <w:rsid w:val="000E07F5"/>
    <w:rsid w:val="000E0C73"/>
    <w:rsid w:val="000E1412"/>
    <w:rsid w:val="000E1CA2"/>
    <w:rsid w:val="000E2001"/>
    <w:rsid w:val="000E26DB"/>
    <w:rsid w:val="000E36BC"/>
    <w:rsid w:val="000E391A"/>
    <w:rsid w:val="000E3C32"/>
    <w:rsid w:val="000E414B"/>
    <w:rsid w:val="000E4B46"/>
    <w:rsid w:val="000E4C36"/>
    <w:rsid w:val="000E5ADD"/>
    <w:rsid w:val="000E682A"/>
    <w:rsid w:val="000E6D74"/>
    <w:rsid w:val="000E7C11"/>
    <w:rsid w:val="000F0E16"/>
    <w:rsid w:val="000F198D"/>
    <w:rsid w:val="000F1A64"/>
    <w:rsid w:val="000F20E6"/>
    <w:rsid w:val="000F5306"/>
    <w:rsid w:val="000F5787"/>
    <w:rsid w:val="000F672C"/>
    <w:rsid w:val="000F674F"/>
    <w:rsid w:val="000F715D"/>
    <w:rsid w:val="000F7850"/>
    <w:rsid w:val="001003AE"/>
    <w:rsid w:val="001004DF"/>
    <w:rsid w:val="00100655"/>
    <w:rsid w:val="00100935"/>
    <w:rsid w:val="00102744"/>
    <w:rsid w:val="00102E2F"/>
    <w:rsid w:val="00103261"/>
    <w:rsid w:val="001039D4"/>
    <w:rsid w:val="00103E95"/>
    <w:rsid w:val="00104CAA"/>
    <w:rsid w:val="00105044"/>
    <w:rsid w:val="001051D0"/>
    <w:rsid w:val="001051DE"/>
    <w:rsid w:val="001053CF"/>
    <w:rsid w:val="00105ABB"/>
    <w:rsid w:val="00105AF6"/>
    <w:rsid w:val="00105EF2"/>
    <w:rsid w:val="00106034"/>
    <w:rsid w:val="00106910"/>
    <w:rsid w:val="00106985"/>
    <w:rsid w:val="00107542"/>
    <w:rsid w:val="001076FB"/>
    <w:rsid w:val="0011012C"/>
    <w:rsid w:val="001101C2"/>
    <w:rsid w:val="00110463"/>
    <w:rsid w:val="001109DC"/>
    <w:rsid w:val="00111293"/>
    <w:rsid w:val="001117C4"/>
    <w:rsid w:val="00112251"/>
    <w:rsid w:val="0011251C"/>
    <w:rsid w:val="001129FA"/>
    <w:rsid w:val="001133D2"/>
    <w:rsid w:val="00113E7B"/>
    <w:rsid w:val="001140D4"/>
    <w:rsid w:val="00114102"/>
    <w:rsid w:val="0011420D"/>
    <w:rsid w:val="00114C40"/>
    <w:rsid w:val="001153E6"/>
    <w:rsid w:val="0011550B"/>
    <w:rsid w:val="00115D80"/>
    <w:rsid w:val="00115F20"/>
    <w:rsid w:val="00116F81"/>
    <w:rsid w:val="001170E8"/>
    <w:rsid w:val="001175FB"/>
    <w:rsid w:val="00117784"/>
    <w:rsid w:val="00120175"/>
    <w:rsid w:val="001213AD"/>
    <w:rsid w:val="0012178F"/>
    <w:rsid w:val="00122A90"/>
    <w:rsid w:val="00122B6A"/>
    <w:rsid w:val="00122C82"/>
    <w:rsid w:val="00122D7D"/>
    <w:rsid w:val="001239A1"/>
    <w:rsid w:val="001243A8"/>
    <w:rsid w:val="001248CA"/>
    <w:rsid w:val="00124FD8"/>
    <w:rsid w:val="001258FE"/>
    <w:rsid w:val="00125CFC"/>
    <w:rsid w:val="00126524"/>
    <w:rsid w:val="0012682C"/>
    <w:rsid w:val="00126CF9"/>
    <w:rsid w:val="00126E07"/>
    <w:rsid w:val="00126E54"/>
    <w:rsid w:val="001270AE"/>
    <w:rsid w:val="001275DD"/>
    <w:rsid w:val="00127A49"/>
    <w:rsid w:val="00127EAE"/>
    <w:rsid w:val="0013030D"/>
    <w:rsid w:val="00131260"/>
    <w:rsid w:val="00132F53"/>
    <w:rsid w:val="001338D0"/>
    <w:rsid w:val="0013392F"/>
    <w:rsid w:val="0013491F"/>
    <w:rsid w:val="0013506F"/>
    <w:rsid w:val="001368CF"/>
    <w:rsid w:val="00136A5B"/>
    <w:rsid w:val="0013716D"/>
    <w:rsid w:val="0014013B"/>
    <w:rsid w:val="00140A51"/>
    <w:rsid w:val="00140E21"/>
    <w:rsid w:val="00140F06"/>
    <w:rsid w:val="001411D5"/>
    <w:rsid w:val="001423A0"/>
    <w:rsid w:val="001429A9"/>
    <w:rsid w:val="00142EA8"/>
    <w:rsid w:val="001468A5"/>
    <w:rsid w:val="00146EC2"/>
    <w:rsid w:val="001475A8"/>
    <w:rsid w:val="00147E28"/>
    <w:rsid w:val="0015099E"/>
    <w:rsid w:val="001509A4"/>
    <w:rsid w:val="00150BEE"/>
    <w:rsid w:val="0015161B"/>
    <w:rsid w:val="00151B4E"/>
    <w:rsid w:val="00152564"/>
    <w:rsid w:val="001525C3"/>
    <w:rsid w:val="00152A80"/>
    <w:rsid w:val="00152BC4"/>
    <w:rsid w:val="001530A1"/>
    <w:rsid w:val="0015314D"/>
    <w:rsid w:val="001535F9"/>
    <w:rsid w:val="001540C1"/>
    <w:rsid w:val="0015444F"/>
    <w:rsid w:val="001554A6"/>
    <w:rsid w:val="0015590D"/>
    <w:rsid w:val="00155D60"/>
    <w:rsid w:val="00156D89"/>
    <w:rsid w:val="00156D8F"/>
    <w:rsid w:val="0015720B"/>
    <w:rsid w:val="001577B6"/>
    <w:rsid w:val="0016087B"/>
    <w:rsid w:val="001608FD"/>
    <w:rsid w:val="00160AC9"/>
    <w:rsid w:val="00161440"/>
    <w:rsid w:val="0016253D"/>
    <w:rsid w:val="00162B5B"/>
    <w:rsid w:val="00162E03"/>
    <w:rsid w:val="0016305C"/>
    <w:rsid w:val="00163110"/>
    <w:rsid w:val="0016319B"/>
    <w:rsid w:val="00163486"/>
    <w:rsid w:val="00163F9D"/>
    <w:rsid w:val="00163FE2"/>
    <w:rsid w:val="0016406E"/>
    <w:rsid w:val="00164E68"/>
    <w:rsid w:val="0016587B"/>
    <w:rsid w:val="00166AD7"/>
    <w:rsid w:val="00166F02"/>
    <w:rsid w:val="00167E15"/>
    <w:rsid w:val="00170C97"/>
    <w:rsid w:val="00170E5B"/>
    <w:rsid w:val="00171F92"/>
    <w:rsid w:val="001734BE"/>
    <w:rsid w:val="001749B0"/>
    <w:rsid w:val="00174F79"/>
    <w:rsid w:val="00175697"/>
    <w:rsid w:val="00175846"/>
    <w:rsid w:val="001759A3"/>
    <w:rsid w:val="00176CBA"/>
    <w:rsid w:val="0017744A"/>
    <w:rsid w:val="00177A37"/>
    <w:rsid w:val="00177B4E"/>
    <w:rsid w:val="00177BA8"/>
    <w:rsid w:val="00177F7F"/>
    <w:rsid w:val="00181790"/>
    <w:rsid w:val="001817EF"/>
    <w:rsid w:val="0018205F"/>
    <w:rsid w:val="00182064"/>
    <w:rsid w:val="0018225D"/>
    <w:rsid w:val="001827E5"/>
    <w:rsid w:val="00183093"/>
    <w:rsid w:val="00183DA8"/>
    <w:rsid w:val="00184E11"/>
    <w:rsid w:val="001856FA"/>
    <w:rsid w:val="00186652"/>
    <w:rsid w:val="00186E96"/>
    <w:rsid w:val="00186EFF"/>
    <w:rsid w:val="00187063"/>
    <w:rsid w:val="0018780F"/>
    <w:rsid w:val="00187A0E"/>
    <w:rsid w:val="00187A1A"/>
    <w:rsid w:val="001912B5"/>
    <w:rsid w:val="00192C39"/>
    <w:rsid w:val="00194260"/>
    <w:rsid w:val="00195837"/>
    <w:rsid w:val="00195FD5"/>
    <w:rsid w:val="001961C6"/>
    <w:rsid w:val="00196BA8"/>
    <w:rsid w:val="00197509"/>
    <w:rsid w:val="00197C82"/>
    <w:rsid w:val="001A0326"/>
    <w:rsid w:val="001A0DF1"/>
    <w:rsid w:val="001A0E70"/>
    <w:rsid w:val="001A1234"/>
    <w:rsid w:val="001A1D1E"/>
    <w:rsid w:val="001A25E6"/>
    <w:rsid w:val="001A2E81"/>
    <w:rsid w:val="001A3271"/>
    <w:rsid w:val="001A3342"/>
    <w:rsid w:val="001A4397"/>
    <w:rsid w:val="001A47BF"/>
    <w:rsid w:val="001A67CA"/>
    <w:rsid w:val="001A6AD6"/>
    <w:rsid w:val="001A7513"/>
    <w:rsid w:val="001A76E1"/>
    <w:rsid w:val="001A7936"/>
    <w:rsid w:val="001A7FDC"/>
    <w:rsid w:val="001B0689"/>
    <w:rsid w:val="001B12EC"/>
    <w:rsid w:val="001B15D4"/>
    <w:rsid w:val="001B18AC"/>
    <w:rsid w:val="001B1B96"/>
    <w:rsid w:val="001B1E34"/>
    <w:rsid w:val="001B21DB"/>
    <w:rsid w:val="001B291C"/>
    <w:rsid w:val="001B2E9F"/>
    <w:rsid w:val="001B337E"/>
    <w:rsid w:val="001B37F5"/>
    <w:rsid w:val="001B49F4"/>
    <w:rsid w:val="001B5FF4"/>
    <w:rsid w:val="001B6440"/>
    <w:rsid w:val="001B661A"/>
    <w:rsid w:val="001B6837"/>
    <w:rsid w:val="001B6AC1"/>
    <w:rsid w:val="001B7373"/>
    <w:rsid w:val="001B73DC"/>
    <w:rsid w:val="001B7A24"/>
    <w:rsid w:val="001B7FB7"/>
    <w:rsid w:val="001C03C4"/>
    <w:rsid w:val="001C0C98"/>
    <w:rsid w:val="001C0E55"/>
    <w:rsid w:val="001C1045"/>
    <w:rsid w:val="001C18D7"/>
    <w:rsid w:val="001C1A5E"/>
    <w:rsid w:val="001C1AD5"/>
    <w:rsid w:val="001C1F13"/>
    <w:rsid w:val="001C2057"/>
    <w:rsid w:val="001C2EA3"/>
    <w:rsid w:val="001C360F"/>
    <w:rsid w:val="001C3DAA"/>
    <w:rsid w:val="001C4698"/>
    <w:rsid w:val="001C4C90"/>
    <w:rsid w:val="001C4CE2"/>
    <w:rsid w:val="001C547C"/>
    <w:rsid w:val="001C5BE6"/>
    <w:rsid w:val="001C5DD8"/>
    <w:rsid w:val="001C74FB"/>
    <w:rsid w:val="001D05F3"/>
    <w:rsid w:val="001D06C9"/>
    <w:rsid w:val="001D0C1A"/>
    <w:rsid w:val="001D17E1"/>
    <w:rsid w:val="001D182C"/>
    <w:rsid w:val="001D185B"/>
    <w:rsid w:val="001D197E"/>
    <w:rsid w:val="001D1C28"/>
    <w:rsid w:val="001D2609"/>
    <w:rsid w:val="001D292B"/>
    <w:rsid w:val="001D2C8E"/>
    <w:rsid w:val="001D2D3F"/>
    <w:rsid w:val="001D2EBF"/>
    <w:rsid w:val="001D3514"/>
    <w:rsid w:val="001D47F6"/>
    <w:rsid w:val="001D52AF"/>
    <w:rsid w:val="001D5711"/>
    <w:rsid w:val="001D5AF5"/>
    <w:rsid w:val="001D65C1"/>
    <w:rsid w:val="001D75BA"/>
    <w:rsid w:val="001E0808"/>
    <w:rsid w:val="001E090B"/>
    <w:rsid w:val="001E18D0"/>
    <w:rsid w:val="001E2394"/>
    <w:rsid w:val="001E270F"/>
    <w:rsid w:val="001E2B16"/>
    <w:rsid w:val="001E2DD5"/>
    <w:rsid w:val="001E32DB"/>
    <w:rsid w:val="001E37D0"/>
    <w:rsid w:val="001E390A"/>
    <w:rsid w:val="001E3A00"/>
    <w:rsid w:val="001E4EFE"/>
    <w:rsid w:val="001E51D1"/>
    <w:rsid w:val="001E5A4A"/>
    <w:rsid w:val="001E6278"/>
    <w:rsid w:val="001E6292"/>
    <w:rsid w:val="001E63D8"/>
    <w:rsid w:val="001E653F"/>
    <w:rsid w:val="001E6877"/>
    <w:rsid w:val="001E6A32"/>
    <w:rsid w:val="001E7BF0"/>
    <w:rsid w:val="001E7E76"/>
    <w:rsid w:val="001F1018"/>
    <w:rsid w:val="001F11E3"/>
    <w:rsid w:val="001F2E20"/>
    <w:rsid w:val="001F302A"/>
    <w:rsid w:val="001F3431"/>
    <w:rsid w:val="001F34E3"/>
    <w:rsid w:val="001F4410"/>
    <w:rsid w:val="001F521E"/>
    <w:rsid w:val="001F53C9"/>
    <w:rsid w:val="001F6C7B"/>
    <w:rsid w:val="002011DA"/>
    <w:rsid w:val="00202F37"/>
    <w:rsid w:val="0020334B"/>
    <w:rsid w:val="0020358F"/>
    <w:rsid w:val="00203A83"/>
    <w:rsid w:val="00203C33"/>
    <w:rsid w:val="0020408A"/>
    <w:rsid w:val="002042C0"/>
    <w:rsid w:val="002043BE"/>
    <w:rsid w:val="00204629"/>
    <w:rsid w:val="00204740"/>
    <w:rsid w:val="00204D67"/>
    <w:rsid w:val="00205987"/>
    <w:rsid w:val="00205E1F"/>
    <w:rsid w:val="00207980"/>
    <w:rsid w:val="00207BAC"/>
    <w:rsid w:val="00210060"/>
    <w:rsid w:val="002102F2"/>
    <w:rsid w:val="0021037B"/>
    <w:rsid w:val="00210784"/>
    <w:rsid w:val="002109C6"/>
    <w:rsid w:val="00210DA4"/>
    <w:rsid w:val="002118E1"/>
    <w:rsid w:val="00212686"/>
    <w:rsid w:val="0021273A"/>
    <w:rsid w:val="00212CCF"/>
    <w:rsid w:val="00212EBA"/>
    <w:rsid w:val="0021574F"/>
    <w:rsid w:val="002157D8"/>
    <w:rsid w:val="0021580C"/>
    <w:rsid w:val="00216BBD"/>
    <w:rsid w:val="002178F0"/>
    <w:rsid w:val="00220B9B"/>
    <w:rsid w:val="00220BF6"/>
    <w:rsid w:val="00220C23"/>
    <w:rsid w:val="00220FE8"/>
    <w:rsid w:val="002210C9"/>
    <w:rsid w:val="00221247"/>
    <w:rsid w:val="0022130A"/>
    <w:rsid w:val="00221723"/>
    <w:rsid w:val="00221AF7"/>
    <w:rsid w:val="00221BC6"/>
    <w:rsid w:val="00221D10"/>
    <w:rsid w:val="002221AF"/>
    <w:rsid w:val="00222857"/>
    <w:rsid w:val="00222868"/>
    <w:rsid w:val="00222C08"/>
    <w:rsid w:val="00222F54"/>
    <w:rsid w:val="00224492"/>
    <w:rsid w:val="00224883"/>
    <w:rsid w:val="00224ACC"/>
    <w:rsid w:val="00224AD5"/>
    <w:rsid w:val="00224FB8"/>
    <w:rsid w:val="00224FEA"/>
    <w:rsid w:val="00225112"/>
    <w:rsid w:val="00227538"/>
    <w:rsid w:val="002277C5"/>
    <w:rsid w:val="00227BC7"/>
    <w:rsid w:val="00230012"/>
    <w:rsid w:val="00230552"/>
    <w:rsid w:val="00230739"/>
    <w:rsid w:val="00230906"/>
    <w:rsid w:val="00230E61"/>
    <w:rsid w:val="0023102A"/>
    <w:rsid w:val="00231C43"/>
    <w:rsid w:val="00231D9F"/>
    <w:rsid w:val="00232237"/>
    <w:rsid w:val="0023269F"/>
    <w:rsid w:val="002326C3"/>
    <w:rsid w:val="00232916"/>
    <w:rsid w:val="00232B06"/>
    <w:rsid w:val="00232B59"/>
    <w:rsid w:val="00234530"/>
    <w:rsid w:val="002351E9"/>
    <w:rsid w:val="00235F7C"/>
    <w:rsid w:val="00236F07"/>
    <w:rsid w:val="002373E6"/>
    <w:rsid w:val="00237782"/>
    <w:rsid w:val="00237AA3"/>
    <w:rsid w:val="00237D2A"/>
    <w:rsid w:val="0024014B"/>
    <w:rsid w:val="00240CD4"/>
    <w:rsid w:val="0024104B"/>
    <w:rsid w:val="002413AE"/>
    <w:rsid w:val="00241F58"/>
    <w:rsid w:val="002421DE"/>
    <w:rsid w:val="00242860"/>
    <w:rsid w:val="00242925"/>
    <w:rsid w:val="00242C6F"/>
    <w:rsid w:val="002437B8"/>
    <w:rsid w:val="002440CE"/>
    <w:rsid w:val="002440F2"/>
    <w:rsid w:val="0024485A"/>
    <w:rsid w:val="0024533A"/>
    <w:rsid w:val="0024544C"/>
    <w:rsid w:val="002458EC"/>
    <w:rsid w:val="00245BA3"/>
    <w:rsid w:val="00245D12"/>
    <w:rsid w:val="0024651B"/>
    <w:rsid w:val="00246FCC"/>
    <w:rsid w:val="00247013"/>
    <w:rsid w:val="0024741A"/>
    <w:rsid w:val="00247633"/>
    <w:rsid w:val="00247A20"/>
    <w:rsid w:val="00250544"/>
    <w:rsid w:val="00250656"/>
    <w:rsid w:val="00250A58"/>
    <w:rsid w:val="00251124"/>
    <w:rsid w:val="0025189C"/>
    <w:rsid w:val="00251B1C"/>
    <w:rsid w:val="00251D09"/>
    <w:rsid w:val="002528A5"/>
    <w:rsid w:val="00252964"/>
    <w:rsid w:val="00253A1E"/>
    <w:rsid w:val="002548B6"/>
    <w:rsid w:val="002552F2"/>
    <w:rsid w:val="002567C8"/>
    <w:rsid w:val="002568DF"/>
    <w:rsid w:val="00256CF0"/>
    <w:rsid w:val="00256DC5"/>
    <w:rsid w:val="002572DD"/>
    <w:rsid w:val="00257B86"/>
    <w:rsid w:val="00257DC9"/>
    <w:rsid w:val="00262990"/>
    <w:rsid w:val="00262C9C"/>
    <w:rsid w:val="00263749"/>
    <w:rsid w:val="00263793"/>
    <w:rsid w:val="00263E64"/>
    <w:rsid w:val="0026426D"/>
    <w:rsid w:val="0026427C"/>
    <w:rsid w:val="002650A5"/>
    <w:rsid w:val="00265227"/>
    <w:rsid w:val="0026547A"/>
    <w:rsid w:val="00265991"/>
    <w:rsid w:val="00266518"/>
    <w:rsid w:val="002669D3"/>
    <w:rsid w:val="00267008"/>
    <w:rsid w:val="00267179"/>
    <w:rsid w:val="00267637"/>
    <w:rsid w:val="00267D2F"/>
    <w:rsid w:val="00267EA9"/>
    <w:rsid w:val="002705FA"/>
    <w:rsid w:val="00270A38"/>
    <w:rsid w:val="00271BF0"/>
    <w:rsid w:val="0027222C"/>
    <w:rsid w:val="0027231B"/>
    <w:rsid w:val="00272FF2"/>
    <w:rsid w:val="002730F2"/>
    <w:rsid w:val="00273348"/>
    <w:rsid w:val="00273D7D"/>
    <w:rsid w:val="00274285"/>
    <w:rsid w:val="0027486A"/>
    <w:rsid w:val="002754CC"/>
    <w:rsid w:val="002755C3"/>
    <w:rsid w:val="002759DF"/>
    <w:rsid w:val="00275B8E"/>
    <w:rsid w:val="00276C82"/>
    <w:rsid w:val="00277748"/>
    <w:rsid w:val="00277923"/>
    <w:rsid w:val="00277CE7"/>
    <w:rsid w:val="00280087"/>
    <w:rsid w:val="00280E55"/>
    <w:rsid w:val="00280E70"/>
    <w:rsid w:val="00281325"/>
    <w:rsid w:val="0028139D"/>
    <w:rsid w:val="002813CA"/>
    <w:rsid w:val="00281540"/>
    <w:rsid w:val="002817AD"/>
    <w:rsid w:val="00281AE4"/>
    <w:rsid w:val="00281E8B"/>
    <w:rsid w:val="00281F7E"/>
    <w:rsid w:val="00281F90"/>
    <w:rsid w:val="00282707"/>
    <w:rsid w:val="00282E1F"/>
    <w:rsid w:val="00283067"/>
    <w:rsid w:val="0028318C"/>
    <w:rsid w:val="0028373A"/>
    <w:rsid w:val="00284BAF"/>
    <w:rsid w:val="00284E44"/>
    <w:rsid w:val="0028533A"/>
    <w:rsid w:val="00285FD4"/>
    <w:rsid w:val="0028650B"/>
    <w:rsid w:val="00286719"/>
    <w:rsid w:val="00286BBF"/>
    <w:rsid w:val="002877E5"/>
    <w:rsid w:val="00290429"/>
    <w:rsid w:val="00290BB7"/>
    <w:rsid w:val="002910BA"/>
    <w:rsid w:val="00291325"/>
    <w:rsid w:val="00291757"/>
    <w:rsid w:val="00291F46"/>
    <w:rsid w:val="00292C24"/>
    <w:rsid w:val="00292F38"/>
    <w:rsid w:val="00293306"/>
    <w:rsid w:val="0029381E"/>
    <w:rsid w:val="002948DB"/>
    <w:rsid w:val="00295102"/>
    <w:rsid w:val="00295604"/>
    <w:rsid w:val="00295ADD"/>
    <w:rsid w:val="00295B79"/>
    <w:rsid w:val="00296476"/>
    <w:rsid w:val="002964DC"/>
    <w:rsid w:val="00296675"/>
    <w:rsid w:val="002967EF"/>
    <w:rsid w:val="0029718B"/>
    <w:rsid w:val="002A05EF"/>
    <w:rsid w:val="002A0650"/>
    <w:rsid w:val="002A0852"/>
    <w:rsid w:val="002A0BF5"/>
    <w:rsid w:val="002A1358"/>
    <w:rsid w:val="002A160D"/>
    <w:rsid w:val="002A1B36"/>
    <w:rsid w:val="002A35B8"/>
    <w:rsid w:val="002A3965"/>
    <w:rsid w:val="002A3998"/>
    <w:rsid w:val="002A462B"/>
    <w:rsid w:val="002A4D19"/>
    <w:rsid w:val="002A5190"/>
    <w:rsid w:val="002A534D"/>
    <w:rsid w:val="002A5999"/>
    <w:rsid w:val="002A604F"/>
    <w:rsid w:val="002A6F58"/>
    <w:rsid w:val="002A7BA0"/>
    <w:rsid w:val="002A7E89"/>
    <w:rsid w:val="002B0546"/>
    <w:rsid w:val="002B0EFD"/>
    <w:rsid w:val="002B128D"/>
    <w:rsid w:val="002B2106"/>
    <w:rsid w:val="002B21BF"/>
    <w:rsid w:val="002B220A"/>
    <w:rsid w:val="002B248F"/>
    <w:rsid w:val="002B2C23"/>
    <w:rsid w:val="002B2D13"/>
    <w:rsid w:val="002B3524"/>
    <w:rsid w:val="002B4429"/>
    <w:rsid w:val="002B5058"/>
    <w:rsid w:val="002B5B4E"/>
    <w:rsid w:val="002B6086"/>
    <w:rsid w:val="002B658F"/>
    <w:rsid w:val="002B7210"/>
    <w:rsid w:val="002B7229"/>
    <w:rsid w:val="002B7D65"/>
    <w:rsid w:val="002C06AD"/>
    <w:rsid w:val="002C0E27"/>
    <w:rsid w:val="002C0E9A"/>
    <w:rsid w:val="002C117C"/>
    <w:rsid w:val="002C1212"/>
    <w:rsid w:val="002C12D1"/>
    <w:rsid w:val="002C2038"/>
    <w:rsid w:val="002C2650"/>
    <w:rsid w:val="002C289E"/>
    <w:rsid w:val="002C2E88"/>
    <w:rsid w:val="002C3714"/>
    <w:rsid w:val="002C4957"/>
    <w:rsid w:val="002C4DAD"/>
    <w:rsid w:val="002C5844"/>
    <w:rsid w:val="002C5B4E"/>
    <w:rsid w:val="002C5D10"/>
    <w:rsid w:val="002C61E9"/>
    <w:rsid w:val="002C6241"/>
    <w:rsid w:val="002C67E1"/>
    <w:rsid w:val="002C6F43"/>
    <w:rsid w:val="002C72AE"/>
    <w:rsid w:val="002D053D"/>
    <w:rsid w:val="002D0FC0"/>
    <w:rsid w:val="002D19D9"/>
    <w:rsid w:val="002D2207"/>
    <w:rsid w:val="002D2F3F"/>
    <w:rsid w:val="002D3458"/>
    <w:rsid w:val="002D547C"/>
    <w:rsid w:val="002D5902"/>
    <w:rsid w:val="002D5E42"/>
    <w:rsid w:val="002D61EE"/>
    <w:rsid w:val="002D6824"/>
    <w:rsid w:val="002D726E"/>
    <w:rsid w:val="002D778E"/>
    <w:rsid w:val="002D7974"/>
    <w:rsid w:val="002D79F0"/>
    <w:rsid w:val="002D7D5D"/>
    <w:rsid w:val="002E076F"/>
    <w:rsid w:val="002E089A"/>
    <w:rsid w:val="002E130C"/>
    <w:rsid w:val="002E2100"/>
    <w:rsid w:val="002E28DE"/>
    <w:rsid w:val="002E3BDB"/>
    <w:rsid w:val="002E5D38"/>
    <w:rsid w:val="002E66BA"/>
    <w:rsid w:val="002E7244"/>
    <w:rsid w:val="002E7996"/>
    <w:rsid w:val="002F056D"/>
    <w:rsid w:val="002F05C2"/>
    <w:rsid w:val="002F0CE0"/>
    <w:rsid w:val="002F0DC6"/>
    <w:rsid w:val="002F13EF"/>
    <w:rsid w:val="002F14AA"/>
    <w:rsid w:val="002F178D"/>
    <w:rsid w:val="002F1BC5"/>
    <w:rsid w:val="002F1F6E"/>
    <w:rsid w:val="002F233A"/>
    <w:rsid w:val="002F2E52"/>
    <w:rsid w:val="002F38EC"/>
    <w:rsid w:val="002F3E89"/>
    <w:rsid w:val="002F44B5"/>
    <w:rsid w:val="002F46D6"/>
    <w:rsid w:val="002F5664"/>
    <w:rsid w:val="002F5A24"/>
    <w:rsid w:val="002F5A8C"/>
    <w:rsid w:val="002F5B7F"/>
    <w:rsid w:val="002F5ECA"/>
    <w:rsid w:val="002F6699"/>
    <w:rsid w:val="002F6F13"/>
    <w:rsid w:val="002F745B"/>
    <w:rsid w:val="002F7A9B"/>
    <w:rsid w:val="00300153"/>
    <w:rsid w:val="003003DC"/>
    <w:rsid w:val="003004B9"/>
    <w:rsid w:val="00300839"/>
    <w:rsid w:val="0030124D"/>
    <w:rsid w:val="00303231"/>
    <w:rsid w:val="00303AE3"/>
    <w:rsid w:val="00303CA5"/>
    <w:rsid w:val="0030442B"/>
    <w:rsid w:val="003046A3"/>
    <w:rsid w:val="0030501E"/>
    <w:rsid w:val="003054CB"/>
    <w:rsid w:val="003065CA"/>
    <w:rsid w:val="00306B7A"/>
    <w:rsid w:val="00306CAE"/>
    <w:rsid w:val="00307425"/>
    <w:rsid w:val="003074D7"/>
    <w:rsid w:val="00307890"/>
    <w:rsid w:val="00307C4F"/>
    <w:rsid w:val="00307EF2"/>
    <w:rsid w:val="00310248"/>
    <w:rsid w:val="0031116D"/>
    <w:rsid w:val="0031116E"/>
    <w:rsid w:val="00311D39"/>
    <w:rsid w:val="003121C4"/>
    <w:rsid w:val="00312D30"/>
    <w:rsid w:val="00312E77"/>
    <w:rsid w:val="00312F73"/>
    <w:rsid w:val="00313299"/>
    <w:rsid w:val="00313993"/>
    <w:rsid w:val="00313AC1"/>
    <w:rsid w:val="00313F19"/>
    <w:rsid w:val="00313F2D"/>
    <w:rsid w:val="00313FDF"/>
    <w:rsid w:val="00314374"/>
    <w:rsid w:val="00314BD0"/>
    <w:rsid w:val="00314E91"/>
    <w:rsid w:val="0031531D"/>
    <w:rsid w:val="00315D68"/>
    <w:rsid w:val="003162EC"/>
    <w:rsid w:val="0031724D"/>
    <w:rsid w:val="00317627"/>
    <w:rsid w:val="003211B9"/>
    <w:rsid w:val="003212C0"/>
    <w:rsid w:val="00321C59"/>
    <w:rsid w:val="00321C5D"/>
    <w:rsid w:val="00321DCD"/>
    <w:rsid w:val="003220BE"/>
    <w:rsid w:val="00322447"/>
    <w:rsid w:val="00322794"/>
    <w:rsid w:val="00322FC9"/>
    <w:rsid w:val="00323D69"/>
    <w:rsid w:val="003240A0"/>
    <w:rsid w:val="003240FE"/>
    <w:rsid w:val="003244A1"/>
    <w:rsid w:val="0032581C"/>
    <w:rsid w:val="00326918"/>
    <w:rsid w:val="00330577"/>
    <w:rsid w:val="003307D4"/>
    <w:rsid w:val="00330C2C"/>
    <w:rsid w:val="003324A0"/>
    <w:rsid w:val="00332B7D"/>
    <w:rsid w:val="00332C9B"/>
    <w:rsid w:val="00332F0A"/>
    <w:rsid w:val="00333537"/>
    <w:rsid w:val="003336E1"/>
    <w:rsid w:val="003342C7"/>
    <w:rsid w:val="003344EF"/>
    <w:rsid w:val="00334E3C"/>
    <w:rsid w:val="00335447"/>
    <w:rsid w:val="003361EC"/>
    <w:rsid w:val="0033693E"/>
    <w:rsid w:val="003372DC"/>
    <w:rsid w:val="003372DD"/>
    <w:rsid w:val="00337F79"/>
    <w:rsid w:val="00340B9E"/>
    <w:rsid w:val="00340CCA"/>
    <w:rsid w:val="00340E0E"/>
    <w:rsid w:val="003413E7"/>
    <w:rsid w:val="00341882"/>
    <w:rsid w:val="00341D16"/>
    <w:rsid w:val="003420EF"/>
    <w:rsid w:val="003427F0"/>
    <w:rsid w:val="00343837"/>
    <w:rsid w:val="003446BC"/>
    <w:rsid w:val="00345252"/>
    <w:rsid w:val="00346652"/>
    <w:rsid w:val="00347334"/>
    <w:rsid w:val="0034739B"/>
    <w:rsid w:val="00347518"/>
    <w:rsid w:val="0034774B"/>
    <w:rsid w:val="00347998"/>
    <w:rsid w:val="00347A77"/>
    <w:rsid w:val="00347C74"/>
    <w:rsid w:val="00350947"/>
    <w:rsid w:val="00350D44"/>
    <w:rsid w:val="003517AF"/>
    <w:rsid w:val="003519E6"/>
    <w:rsid w:val="00351ECF"/>
    <w:rsid w:val="003529A9"/>
    <w:rsid w:val="00352FBE"/>
    <w:rsid w:val="003531F5"/>
    <w:rsid w:val="003537CB"/>
    <w:rsid w:val="003543C0"/>
    <w:rsid w:val="00354C81"/>
    <w:rsid w:val="00355A0F"/>
    <w:rsid w:val="0035608C"/>
    <w:rsid w:val="0035686B"/>
    <w:rsid w:val="00356A58"/>
    <w:rsid w:val="00356E74"/>
    <w:rsid w:val="003618F5"/>
    <w:rsid w:val="00361ACC"/>
    <w:rsid w:val="00362205"/>
    <w:rsid w:val="00363044"/>
    <w:rsid w:val="003657B5"/>
    <w:rsid w:val="00365D33"/>
    <w:rsid w:val="00365D89"/>
    <w:rsid w:val="0036702F"/>
    <w:rsid w:val="00367CD6"/>
    <w:rsid w:val="00367DBA"/>
    <w:rsid w:val="0037051D"/>
    <w:rsid w:val="00370E97"/>
    <w:rsid w:val="00370F76"/>
    <w:rsid w:val="003711EE"/>
    <w:rsid w:val="003719F0"/>
    <w:rsid w:val="0037234E"/>
    <w:rsid w:val="003724EB"/>
    <w:rsid w:val="0037252A"/>
    <w:rsid w:val="003727DA"/>
    <w:rsid w:val="003733EC"/>
    <w:rsid w:val="00373637"/>
    <w:rsid w:val="003737BF"/>
    <w:rsid w:val="003738F2"/>
    <w:rsid w:val="00373C9F"/>
    <w:rsid w:val="00374427"/>
    <w:rsid w:val="00374928"/>
    <w:rsid w:val="00374B06"/>
    <w:rsid w:val="0037590A"/>
    <w:rsid w:val="0037590F"/>
    <w:rsid w:val="00375CD8"/>
    <w:rsid w:val="0037682F"/>
    <w:rsid w:val="00376882"/>
    <w:rsid w:val="00376C9C"/>
    <w:rsid w:val="00377126"/>
    <w:rsid w:val="003778A2"/>
    <w:rsid w:val="00377BFE"/>
    <w:rsid w:val="003807C7"/>
    <w:rsid w:val="003811C2"/>
    <w:rsid w:val="003812D1"/>
    <w:rsid w:val="003812E6"/>
    <w:rsid w:val="0038178C"/>
    <w:rsid w:val="00381E74"/>
    <w:rsid w:val="003823B6"/>
    <w:rsid w:val="003828C7"/>
    <w:rsid w:val="00382ADB"/>
    <w:rsid w:val="003830E1"/>
    <w:rsid w:val="00383422"/>
    <w:rsid w:val="003835F6"/>
    <w:rsid w:val="0038396D"/>
    <w:rsid w:val="00383DD3"/>
    <w:rsid w:val="00383E18"/>
    <w:rsid w:val="00383F21"/>
    <w:rsid w:val="0038427C"/>
    <w:rsid w:val="00384431"/>
    <w:rsid w:val="00384436"/>
    <w:rsid w:val="003847DF"/>
    <w:rsid w:val="00384B82"/>
    <w:rsid w:val="00386518"/>
    <w:rsid w:val="00391949"/>
    <w:rsid w:val="00391ABE"/>
    <w:rsid w:val="00391F3A"/>
    <w:rsid w:val="00391FD6"/>
    <w:rsid w:val="0039232D"/>
    <w:rsid w:val="00392FD3"/>
    <w:rsid w:val="003934AE"/>
    <w:rsid w:val="00393C05"/>
    <w:rsid w:val="003957B9"/>
    <w:rsid w:val="00395F2C"/>
    <w:rsid w:val="003961D6"/>
    <w:rsid w:val="00396359"/>
    <w:rsid w:val="0039716A"/>
    <w:rsid w:val="003A0138"/>
    <w:rsid w:val="003A0463"/>
    <w:rsid w:val="003A0B6E"/>
    <w:rsid w:val="003A178B"/>
    <w:rsid w:val="003A1B5D"/>
    <w:rsid w:val="003A22A6"/>
    <w:rsid w:val="003A2311"/>
    <w:rsid w:val="003A2742"/>
    <w:rsid w:val="003A2CE1"/>
    <w:rsid w:val="003A3131"/>
    <w:rsid w:val="003A3390"/>
    <w:rsid w:val="003A3B25"/>
    <w:rsid w:val="003A4020"/>
    <w:rsid w:val="003A4ADC"/>
    <w:rsid w:val="003A5260"/>
    <w:rsid w:val="003A534F"/>
    <w:rsid w:val="003A6536"/>
    <w:rsid w:val="003A6D7A"/>
    <w:rsid w:val="003A6DF7"/>
    <w:rsid w:val="003A74BA"/>
    <w:rsid w:val="003A7568"/>
    <w:rsid w:val="003A76A4"/>
    <w:rsid w:val="003A7CF6"/>
    <w:rsid w:val="003A7D15"/>
    <w:rsid w:val="003B06A8"/>
    <w:rsid w:val="003B0A1B"/>
    <w:rsid w:val="003B16AF"/>
    <w:rsid w:val="003B190B"/>
    <w:rsid w:val="003B22C5"/>
    <w:rsid w:val="003B248D"/>
    <w:rsid w:val="003B2D64"/>
    <w:rsid w:val="003B2FCD"/>
    <w:rsid w:val="003B31AA"/>
    <w:rsid w:val="003B3D17"/>
    <w:rsid w:val="003B3F25"/>
    <w:rsid w:val="003B4EC1"/>
    <w:rsid w:val="003B4FE3"/>
    <w:rsid w:val="003B5483"/>
    <w:rsid w:val="003B5884"/>
    <w:rsid w:val="003B5D7F"/>
    <w:rsid w:val="003B6740"/>
    <w:rsid w:val="003B685B"/>
    <w:rsid w:val="003B7093"/>
    <w:rsid w:val="003B7B5B"/>
    <w:rsid w:val="003C080C"/>
    <w:rsid w:val="003C1745"/>
    <w:rsid w:val="003C19CD"/>
    <w:rsid w:val="003C1FD1"/>
    <w:rsid w:val="003C25ED"/>
    <w:rsid w:val="003C2B1E"/>
    <w:rsid w:val="003C3AF2"/>
    <w:rsid w:val="003C408B"/>
    <w:rsid w:val="003C49D3"/>
    <w:rsid w:val="003C581B"/>
    <w:rsid w:val="003C5D6B"/>
    <w:rsid w:val="003C6938"/>
    <w:rsid w:val="003C7397"/>
    <w:rsid w:val="003C74C6"/>
    <w:rsid w:val="003C7E22"/>
    <w:rsid w:val="003D0074"/>
    <w:rsid w:val="003D0892"/>
    <w:rsid w:val="003D15B2"/>
    <w:rsid w:val="003D2705"/>
    <w:rsid w:val="003D2707"/>
    <w:rsid w:val="003D281F"/>
    <w:rsid w:val="003D2880"/>
    <w:rsid w:val="003D3369"/>
    <w:rsid w:val="003D342D"/>
    <w:rsid w:val="003D3714"/>
    <w:rsid w:val="003D38BA"/>
    <w:rsid w:val="003D3D8C"/>
    <w:rsid w:val="003D460D"/>
    <w:rsid w:val="003D49A0"/>
    <w:rsid w:val="003D4C0B"/>
    <w:rsid w:val="003D4C0D"/>
    <w:rsid w:val="003D54EB"/>
    <w:rsid w:val="003D5E75"/>
    <w:rsid w:val="003D60A8"/>
    <w:rsid w:val="003D657A"/>
    <w:rsid w:val="003D6D44"/>
    <w:rsid w:val="003D71FE"/>
    <w:rsid w:val="003D78E0"/>
    <w:rsid w:val="003D795A"/>
    <w:rsid w:val="003E00E8"/>
    <w:rsid w:val="003E030B"/>
    <w:rsid w:val="003E0374"/>
    <w:rsid w:val="003E03DA"/>
    <w:rsid w:val="003E06CE"/>
    <w:rsid w:val="003E10CF"/>
    <w:rsid w:val="003E12C3"/>
    <w:rsid w:val="003E13A6"/>
    <w:rsid w:val="003E15B5"/>
    <w:rsid w:val="003E1835"/>
    <w:rsid w:val="003E1A49"/>
    <w:rsid w:val="003E1BC3"/>
    <w:rsid w:val="003E2624"/>
    <w:rsid w:val="003E323A"/>
    <w:rsid w:val="003E37EA"/>
    <w:rsid w:val="003E3821"/>
    <w:rsid w:val="003E39F6"/>
    <w:rsid w:val="003E5709"/>
    <w:rsid w:val="003E5A6E"/>
    <w:rsid w:val="003E5D75"/>
    <w:rsid w:val="003E5EEF"/>
    <w:rsid w:val="003E5F13"/>
    <w:rsid w:val="003E60DD"/>
    <w:rsid w:val="003E616C"/>
    <w:rsid w:val="003E66AE"/>
    <w:rsid w:val="003E721A"/>
    <w:rsid w:val="003E723B"/>
    <w:rsid w:val="003E7340"/>
    <w:rsid w:val="003E7423"/>
    <w:rsid w:val="003E74EF"/>
    <w:rsid w:val="003E78BA"/>
    <w:rsid w:val="003E7A61"/>
    <w:rsid w:val="003F0315"/>
    <w:rsid w:val="003F1420"/>
    <w:rsid w:val="003F14A3"/>
    <w:rsid w:val="003F1719"/>
    <w:rsid w:val="003F19A7"/>
    <w:rsid w:val="003F1AEF"/>
    <w:rsid w:val="003F239E"/>
    <w:rsid w:val="003F2978"/>
    <w:rsid w:val="003F2BD5"/>
    <w:rsid w:val="003F2C4D"/>
    <w:rsid w:val="003F2DCA"/>
    <w:rsid w:val="003F2FCB"/>
    <w:rsid w:val="003F3656"/>
    <w:rsid w:val="003F3BCF"/>
    <w:rsid w:val="003F464C"/>
    <w:rsid w:val="003F5A41"/>
    <w:rsid w:val="003F5C5E"/>
    <w:rsid w:val="003F64DF"/>
    <w:rsid w:val="003F6BD0"/>
    <w:rsid w:val="003F7060"/>
    <w:rsid w:val="003F7C56"/>
    <w:rsid w:val="003F7EA3"/>
    <w:rsid w:val="0040000A"/>
    <w:rsid w:val="00400579"/>
    <w:rsid w:val="00402A68"/>
    <w:rsid w:val="004033C2"/>
    <w:rsid w:val="0040376F"/>
    <w:rsid w:val="00403E38"/>
    <w:rsid w:val="00404933"/>
    <w:rsid w:val="00404F4D"/>
    <w:rsid w:val="0040562F"/>
    <w:rsid w:val="00405FE2"/>
    <w:rsid w:val="004068C6"/>
    <w:rsid w:val="00406CF1"/>
    <w:rsid w:val="004072A4"/>
    <w:rsid w:val="004075BB"/>
    <w:rsid w:val="0040774F"/>
    <w:rsid w:val="00407A8B"/>
    <w:rsid w:val="004106D7"/>
    <w:rsid w:val="00410D66"/>
    <w:rsid w:val="004110EC"/>
    <w:rsid w:val="00411972"/>
    <w:rsid w:val="00411D13"/>
    <w:rsid w:val="00411D64"/>
    <w:rsid w:val="00411F22"/>
    <w:rsid w:val="00412A4C"/>
    <w:rsid w:val="00412F06"/>
    <w:rsid w:val="004130B7"/>
    <w:rsid w:val="00413573"/>
    <w:rsid w:val="00414610"/>
    <w:rsid w:val="0041487F"/>
    <w:rsid w:val="00414D62"/>
    <w:rsid w:val="004156A8"/>
    <w:rsid w:val="00415DD1"/>
    <w:rsid w:val="00416CD1"/>
    <w:rsid w:val="00420460"/>
    <w:rsid w:val="00420547"/>
    <w:rsid w:val="00420910"/>
    <w:rsid w:val="00420B9B"/>
    <w:rsid w:val="00421E13"/>
    <w:rsid w:val="00422139"/>
    <w:rsid w:val="004227D7"/>
    <w:rsid w:val="00422B24"/>
    <w:rsid w:val="00422CA7"/>
    <w:rsid w:val="00423F34"/>
    <w:rsid w:val="00424209"/>
    <w:rsid w:val="004245B5"/>
    <w:rsid w:val="00424705"/>
    <w:rsid w:val="00424751"/>
    <w:rsid w:val="00424C32"/>
    <w:rsid w:val="00424F4A"/>
    <w:rsid w:val="004252F9"/>
    <w:rsid w:val="004254B5"/>
    <w:rsid w:val="00426E6F"/>
    <w:rsid w:val="0042786D"/>
    <w:rsid w:val="00427BC2"/>
    <w:rsid w:val="00427CCE"/>
    <w:rsid w:val="004310A2"/>
    <w:rsid w:val="00431111"/>
    <w:rsid w:val="00431D48"/>
    <w:rsid w:val="004321BA"/>
    <w:rsid w:val="004323C6"/>
    <w:rsid w:val="00432D30"/>
    <w:rsid w:val="00433E88"/>
    <w:rsid w:val="0043468C"/>
    <w:rsid w:val="00434F4B"/>
    <w:rsid w:val="00435257"/>
    <w:rsid w:val="00435309"/>
    <w:rsid w:val="00435952"/>
    <w:rsid w:val="00435C96"/>
    <w:rsid w:val="00436345"/>
    <w:rsid w:val="00436D0B"/>
    <w:rsid w:val="00436ED1"/>
    <w:rsid w:val="004371B9"/>
    <w:rsid w:val="004375FC"/>
    <w:rsid w:val="004377DD"/>
    <w:rsid w:val="00437CA9"/>
    <w:rsid w:val="00437FBD"/>
    <w:rsid w:val="004402A3"/>
    <w:rsid w:val="004404FB"/>
    <w:rsid w:val="004406FB"/>
    <w:rsid w:val="00440F82"/>
    <w:rsid w:val="004414F4"/>
    <w:rsid w:val="0044278E"/>
    <w:rsid w:val="00444379"/>
    <w:rsid w:val="00444A64"/>
    <w:rsid w:val="00444C16"/>
    <w:rsid w:val="0044503D"/>
    <w:rsid w:val="0044557F"/>
    <w:rsid w:val="0044575F"/>
    <w:rsid w:val="004462EA"/>
    <w:rsid w:val="00446795"/>
    <w:rsid w:val="00447183"/>
    <w:rsid w:val="0044773D"/>
    <w:rsid w:val="00447F3D"/>
    <w:rsid w:val="00450BB1"/>
    <w:rsid w:val="00450FB1"/>
    <w:rsid w:val="004516F3"/>
    <w:rsid w:val="00451C54"/>
    <w:rsid w:val="004522DA"/>
    <w:rsid w:val="004527EA"/>
    <w:rsid w:val="00452C3F"/>
    <w:rsid w:val="00453415"/>
    <w:rsid w:val="004535BB"/>
    <w:rsid w:val="004539F6"/>
    <w:rsid w:val="00453BE6"/>
    <w:rsid w:val="004542E7"/>
    <w:rsid w:val="0045475B"/>
    <w:rsid w:val="00454D8A"/>
    <w:rsid w:val="00456035"/>
    <w:rsid w:val="0045623E"/>
    <w:rsid w:val="0045633D"/>
    <w:rsid w:val="00456909"/>
    <w:rsid w:val="0045724E"/>
    <w:rsid w:val="00457440"/>
    <w:rsid w:val="0045783B"/>
    <w:rsid w:val="00457A8A"/>
    <w:rsid w:val="004602B8"/>
    <w:rsid w:val="004602BC"/>
    <w:rsid w:val="00460586"/>
    <w:rsid w:val="004606CB"/>
    <w:rsid w:val="0046275F"/>
    <w:rsid w:val="004627A9"/>
    <w:rsid w:val="004629B4"/>
    <w:rsid w:val="00462D09"/>
    <w:rsid w:val="004630B6"/>
    <w:rsid w:val="00463345"/>
    <w:rsid w:val="004634BE"/>
    <w:rsid w:val="004638B8"/>
    <w:rsid w:val="004638BF"/>
    <w:rsid w:val="00464C85"/>
    <w:rsid w:val="00465866"/>
    <w:rsid w:val="004658EF"/>
    <w:rsid w:val="00465D9B"/>
    <w:rsid w:val="00466C14"/>
    <w:rsid w:val="00467307"/>
    <w:rsid w:val="00467C0A"/>
    <w:rsid w:val="00467D98"/>
    <w:rsid w:val="00467E1C"/>
    <w:rsid w:val="00470531"/>
    <w:rsid w:val="004707EE"/>
    <w:rsid w:val="00470BF3"/>
    <w:rsid w:val="00470C91"/>
    <w:rsid w:val="00471312"/>
    <w:rsid w:val="00471B86"/>
    <w:rsid w:val="004722D4"/>
    <w:rsid w:val="00473295"/>
    <w:rsid w:val="0047356C"/>
    <w:rsid w:val="00473781"/>
    <w:rsid w:val="004740BF"/>
    <w:rsid w:val="00474403"/>
    <w:rsid w:val="004749E1"/>
    <w:rsid w:val="00474D0E"/>
    <w:rsid w:val="0047502C"/>
    <w:rsid w:val="00475D95"/>
    <w:rsid w:val="00475F2C"/>
    <w:rsid w:val="00476721"/>
    <w:rsid w:val="004767D2"/>
    <w:rsid w:val="0047715D"/>
    <w:rsid w:val="00477BC7"/>
    <w:rsid w:val="00480248"/>
    <w:rsid w:val="00482E56"/>
    <w:rsid w:val="00483218"/>
    <w:rsid w:val="00484343"/>
    <w:rsid w:val="004844EA"/>
    <w:rsid w:val="0048497A"/>
    <w:rsid w:val="00485237"/>
    <w:rsid w:val="004854A8"/>
    <w:rsid w:val="004854D1"/>
    <w:rsid w:val="00485968"/>
    <w:rsid w:val="00485AD4"/>
    <w:rsid w:val="00485F94"/>
    <w:rsid w:val="004860E6"/>
    <w:rsid w:val="00486B8D"/>
    <w:rsid w:val="00486ECE"/>
    <w:rsid w:val="0048772B"/>
    <w:rsid w:val="00487CF6"/>
    <w:rsid w:val="00487E80"/>
    <w:rsid w:val="004906D4"/>
    <w:rsid w:val="0049175D"/>
    <w:rsid w:val="00492077"/>
    <w:rsid w:val="00493454"/>
    <w:rsid w:val="00493B1F"/>
    <w:rsid w:val="00493CF8"/>
    <w:rsid w:val="0049411C"/>
    <w:rsid w:val="0049412C"/>
    <w:rsid w:val="004954FC"/>
    <w:rsid w:val="00495AAF"/>
    <w:rsid w:val="00495F01"/>
    <w:rsid w:val="004966AB"/>
    <w:rsid w:val="004969F2"/>
    <w:rsid w:val="00497543"/>
    <w:rsid w:val="00497A4D"/>
    <w:rsid w:val="00497C80"/>
    <w:rsid w:val="004A0405"/>
    <w:rsid w:val="004A0D5A"/>
    <w:rsid w:val="004A0D9F"/>
    <w:rsid w:val="004A0EE9"/>
    <w:rsid w:val="004A151E"/>
    <w:rsid w:val="004A1C31"/>
    <w:rsid w:val="004A21B9"/>
    <w:rsid w:val="004A2430"/>
    <w:rsid w:val="004A2517"/>
    <w:rsid w:val="004A2FCF"/>
    <w:rsid w:val="004A320E"/>
    <w:rsid w:val="004A32CA"/>
    <w:rsid w:val="004A35D4"/>
    <w:rsid w:val="004A37C6"/>
    <w:rsid w:val="004A387D"/>
    <w:rsid w:val="004A3F09"/>
    <w:rsid w:val="004A4787"/>
    <w:rsid w:val="004A4AAD"/>
    <w:rsid w:val="004A532D"/>
    <w:rsid w:val="004A55D8"/>
    <w:rsid w:val="004A5DAF"/>
    <w:rsid w:val="004A6390"/>
    <w:rsid w:val="004A6992"/>
    <w:rsid w:val="004A7E92"/>
    <w:rsid w:val="004B0AD9"/>
    <w:rsid w:val="004B1B0E"/>
    <w:rsid w:val="004B1DDA"/>
    <w:rsid w:val="004B206F"/>
    <w:rsid w:val="004B2447"/>
    <w:rsid w:val="004B2683"/>
    <w:rsid w:val="004B2D9E"/>
    <w:rsid w:val="004B36C1"/>
    <w:rsid w:val="004B3B74"/>
    <w:rsid w:val="004B3F31"/>
    <w:rsid w:val="004B42E2"/>
    <w:rsid w:val="004B49DA"/>
    <w:rsid w:val="004B538D"/>
    <w:rsid w:val="004B5583"/>
    <w:rsid w:val="004B5953"/>
    <w:rsid w:val="004B5B12"/>
    <w:rsid w:val="004B6801"/>
    <w:rsid w:val="004B7021"/>
    <w:rsid w:val="004B78C8"/>
    <w:rsid w:val="004B7C4A"/>
    <w:rsid w:val="004C006F"/>
    <w:rsid w:val="004C17D8"/>
    <w:rsid w:val="004C209D"/>
    <w:rsid w:val="004C2336"/>
    <w:rsid w:val="004C27C7"/>
    <w:rsid w:val="004C2A32"/>
    <w:rsid w:val="004C2CEB"/>
    <w:rsid w:val="004C2DD0"/>
    <w:rsid w:val="004C3D5F"/>
    <w:rsid w:val="004C40F9"/>
    <w:rsid w:val="004C526E"/>
    <w:rsid w:val="004C65C4"/>
    <w:rsid w:val="004C6F2C"/>
    <w:rsid w:val="004C7113"/>
    <w:rsid w:val="004C7361"/>
    <w:rsid w:val="004C79F2"/>
    <w:rsid w:val="004D0240"/>
    <w:rsid w:val="004D0A11"/>
    <w:rsid w:val="004D13A5"/>
    <w:rsid w:val="004D15B3"/>
    <w:rsid w:val="004D1E08"/>
    <w:rsid w:val="004D279D"/>
    <w:rsid w:val="004D2AB6"/>
    <w:rsid w:val="004D3B28"/>
    <w:rsid w:val="004D3B50"/>
    <w:rsid w:val="004D4DDD"/>
    <w:rsid w:val="004D57BA"/>
    <w:rsid w:val="004D599B"/>
    <w:rsid w:val="004D5F89"/>
    <w:rsid w:val="004D61DA"/>
    <w:rsid w:val="004D6712"/>
    <w:rsid w:val="004D6813"/>
    <w:rsid w:val="004D6FD7"/>
    <w:rsid w:val="004D7A1E"/>
    <w:rsid w:val="004E009C"/>
    <w:rsid w:val="004E1106"/>
    <w:rsid w:val="004E16A2"/>
    <w:rsid w:val="004E1779"/>
    <w:rsid w:val="004E2186"/>
    <w:rsid w:val="004E23C1"/>
    <w:rsid w:val="004E24E7"/>
    <w:rsid w:val="004E2655"/>
    <w:rsid w:val="004E2683"/>
    <w:rsid w:val="004E4C1D"/>
    <w:rsid w:val="004E5A7C"/>
    <w:rsid w:val="004E5D97"/>
    <w:rsid w:val="004E632C"/>
    <w:rsid w:val="004E6FD9"/>
    <w:rsid w:val="004E7EEC"/>
    <w:rsid w:val="004E7F21"/>
    <w:rsid w:val="004F04F9"/>
    <w:rsid w:val="004F1AFA"/>
    <w:rsid w:val="004F1B9D"/>
    <w:rsid w:val="004F2651"/>
    <w:rsid w:val="004F29ED"/>
    <w:rsid w:val="004F2E29"/>
    <w:rsid w:val="004F3F9F"/>
    <w:rsid w:val="004F4312"/>
    <w:rsid w:val="004F49E2"/>
    <w:rsid w:val="004F4F5C"/>
    <w:rsid w:val="004F50EE"/>
    <w:rsid w:val="004F564D"/>
    <w:rsid w:val="004F5838"/>
    <w:rsid w:val="004F6344"/>
    <w:rsid w:val="004F6347"/>
    <w:rsid w:val="004F64E1"/>
    <w:rsid w:val="004F6F8B"/>
    <w:rsid w:val="004F763C"/>
    <w:rsid w:val="004F7900"/>
    <w:rsid w:val="004F7CBE"/>
    <w:rsid w:val="00501C74"/>
    <w:rsid w:val="0050255D"/>
    <w:rsid w:val="005029F4"/>
    <w:rsid w:val="00502BD7"/>
    <w:rsid w:val="00503999"/>
    <w:rsid w:val="00503DEF"/>
    <w:rsid w:val="00504036"/>
    <w:rsid w:val="005040AE"/>
    <w:rsid w:val="00504245"/>
    <w:rsid w:val="00504EEC"/>
    <w:rsid w:val="0050566B"/>
    <w:rsid w:val="0050576D"/>
    <w:rsid w:val="0050581F"/>
    <w:rsid w:val="00506074"/>
    <w:rsid w:val="005062D3"/>
    <w:rsid w:val="0050638E"/>
    <w:rsid w:val="00506912"/>
    <w:rsid w:val="00506BEE"/>
    <w:rsid w:val="00507436"/>
    <w:rsid w:val="00507EBB"/>
    <w:rsid w:val="005106C4"/>
    <w:rsid w:val="005107B2"/>
    <w:rsid w:val="00510B8D"/>
    <w:rsid w:val="00510BE4"/>
    <w:rsid w:val="005111E5"/>
    <w:rsid w:val="005114D7"/>
    <w:rsid w:val="00511AC5"/>
    <w:rsid w:val="005124A7"/>
    <w:rsid w:val="005129C9"/>
    <w:rsid w:val="005132DB"/>
    <w:rsid w:val="005132E0"/>
    <w:rsid w:val="00513842"/>
    <w:rsid w:val="00513D9C"/>
    <w:rsid w:val="005142B2"/>
    <w:rsid w:val="005148FE"/>
    <w:rsid w:val="005149FA"/>
    <w:rsid w:val="00516009"/>
    <w:rsid w:val="00516028"/>
    <w:rsid w:val="0051644F"/>
    <w:rsid w:val="0051699C"/>
    <w:rsid w:val="005175E1"/>
    <w:rsid w:val="005177BC"/>
    <w:rsid w:val="0051796B"/>
    <w:rsid w:val="00520073"/>
    <w:rsid w:val="00520571"/>
    <w:rsid w:val="00520C57"/>
    <w:rsid w:val="0052183F"/>
    <w:rsid w:val="00521DD6"/>
    <w:rsid w:val="00522791"/>
    <w:rsid w:val="00522E56"/>
    <w:rsid w:val="005235AC"/>
    <w:rsid w:val="00523E9E"/>
    <w:rsid w:val="00524CE8"/>
    <w:rsid w:val="005256A7"/>
    <w:rsid w:val="0052571B"/>
    <w:rsid w:val="00525752"/>
    <w:rsid w:val="005257E7"/>
    <w:rsid w:val="0052582E"/>
    <w:rsid w:val="0052628F"/>
    <w:rsid w:val="005267C4"/>
    <w:rsid w:val="005268E8"/>
    <w:rsid w:val="00526F6E"/>
    <w:rsid w:val="00527080"/>
    <w:rsid w:val="00527F3A"/>
    <w:rsid w:val="005301F7"/>
    <w:rsid w:val="00530C41"/>
    <w:rsid w:val="00530EAB"/>
    <w:rsid w:val="00531384"/>
    <w:rsid w:val="00531A29"/>
    <w:rsid w:val="00531F61"/>
    <w:rsid w:val="0053236E"/>
    <w:rsid w:val="005323B7"/>
    <w:rsid w:val="0053258B"/>
    <w:rsid w:val="00532FE0"/>
    <w:rsid w:val="00533261"/>
    <w:rsid w:val="00533954"/>
    <w:rsid w:val="00533D6F"/>
    <w:rsid w:val="00534460"/>
    <w:rsid w:val="00534D2F"/>
    <w:rsid w:val="00534EFE"/>
    <w:rsid w:val="005360D9"/>
    <w:rsid w:val="00536B8A"/>
    <w:rsid w:val="00536D5E"/>
    <w:rsid w:val="00536EBB"/>
    <w:rsid w:val="00540088"/>
    <w:rsid w:val="0054008C"/>
    <w:rsid w:val="005409FD"/>
    <w:rsid w:val="00541B97"/>
    <w:rsid w:val="00541E89"/>
    <w:rsid w:val="00541F5E"/>
    <w:rsid w:val="0054208F"/>
    <w:rsid w:val="005420CD"/>
    <w:rsid w:val="005430EF"/>
    <w:rsid w:val="005446FA"/>
    <w:rsid w:val="005451ED"/>
    <w:rsid w:val="005458D2"/>
    <w:rsid w:val="00545D82"/>
    <w:rsid w:val="005467D3"/>
    <w:rsid w:val="00546C73"/>
    <w:rsid w:val="00547038"/>
    <w:rsid w:val="00547C51"/>
    <w:rsid w:val="00547EA2"/>
    <w:rsid w:val="005502EE"/>
    <w:rsid w:val="00551B2F"/>
    <w:rsid w:val="00551B46"/>
    <w:rsid w:val="00551D34"/>
    <w:rsid w:val="00551F8F"/>
    <w:rsid w:val="00552B5D"/>
    <w:rsid w:val="00552EEE"/>
    <w:rsid w:val="005535CF"/>
    <w:rsid w:val="00553726"/>
    <w:rsid w:val="005539C8"/>
    <w:rsid w:val="00553BAE"/>
    <w:rsid w:val="00554163"/>
    <w:rsid w:val="00554443"/>
    <w:rsid w:val="005545AB"/>
    <w:rsid w:val="00555224"/>
    <w:rsid w:val="005556DC"/>
    <w:rsid w:val="00555A3A"/>
    <w:rsid w:val="00555FBF"/>
    <w:rsid w:val="00556BC5"/>
    <w:rsid w:val="00556C95"/>
    <w:rsid w:val="00556F88"/>
    <w:rsid w:val="00557557"/>
    <w:rsid w:val="00560CB6"/>
    <w:rsid w:val="0056111F"/>
    <w:rsid w:val="005619C9"/>
    <w:rsid w:val="00561DB5"/>
    <w:rsid w:val="00562112"/>
    <w:rsid w:val="00562B43"/>
    <w:rsid w:val="00562E46"/>
    <w:rsid w:val="005638C9"/>
    <w:rsid w:val="00563C48"/>
    <w:rsid w:val="00564281"/>
    <w:rsid w:val="00564988"/>
    <w:rsid w:val="00564BD0"/>
    <w:rsid w:val="00564CC2"/>
    <w:rsid w:val="00565403"/>
    <w:rsid w:val="0056575D"/>
    <w:rsid w:val="00565AC2"/>
    <w:rsid w:val="00565B22"/>
    <w:rsid w:val="00565DF1"/>
    <w:rsid w:val="00565E70"/>
    <w:rsid w:val="005665FB"/>
    <w:rsid w:val="005675FD"/>
    <w:rsid w:val="00567625"/>
    <w:rsid w:val="0056763C"/>
    <w:rsid w:val="00567EFB"/>
    <w:rsid w:val="00571BA0"/>
    <w:rsid w:val="00571E13"/>
    <w:rsid w:val="00572601"/>
    <w:rsid w:val="005732AD"/>
    <w:rsid w:val="00573497"/>
    <w:rsid w:val="00573E84"/>
    <w:rsid w:val="00574058"/>
    <w:rsid w:val="00574203"/>
    <w:rsid w:val="005749BF"/>
    <w:rsid w:val="00574A37"/>
    <w:rsid w:val="00574A41"/>
    <w:rsid w:val="00575251"/>
    <w:rsid w:val="00575655"/>
    <w:rsid w:val="00575D84"/>
    <w:rsid w:val="00575E17"/>
    <w:rsid w:val="0057601A"/>
    <w:rsid w:val="00576AFB"/>
    <w:rsid w:val="00580039"/>
    <w:rsid w:val="00580113"/>
    <w:rsid w:val="00580354"/>
    <w:rsid w:val="005805C6"/>
    <w:rsid w:val="005806C0"/>
    <w:rsid w:val="00581861"/>
    <w:rsid w:val="0058280E"/>
    <w:rsid w:val="00582B37"/>
    <w:rsid w:val="00583D5F"/>
    <w:rsid w:val="00584357"/>
    <w:rsid w:val="00584F17"/>
    <w:rsid w:val="005853CF"/>
    <w:rsid w:val="0058555A"/>
    <w:rsid w:val="00585A69"/>
    <w:rsid w:val="00585B46"/>
    <w:rsid w:val="00586371"/>
    <w:rsid w:val="0058690E"/>
    <w:rsid w:val="00587619"/>
    <w:rsid w:val="0058775A"/>
    <w:rsid w:val="00587B3B"/>
    <w:rsid w:val="00590D86"/>
    <w:rsid w:val="005912C9"/>
    <w:rsid w:val="005922D9"/>
    <w:rsid w:val="00592C4F"/>
    <w:rsid w:val="0059358A"/>
    <w:rsid w:val="0059360F"/>
    <w:rsid w:val="00593845"/>
    <w:rsid w:val="00593B31"/>
    <w:rsid w:val="00594483"/>
    <w:rsid w:val="00594BE6"/>
    <w:rsid w:val="00595DBA"/>
    <w:rsid w:val="005965A5"/>
    <w:rsid w:val="00596963"/>
    <w:rsid w:val="00596A5E"/>
    <w:rsid w:val="005977C3"/>
    <w:rsid w:val="005A006E"/>
    <w:rsid w:val="005A03D4"/>
    <w:rsid w:val="005A05DE"/>
    <w:rsid w:val="005A1DEF"/>
    <w:rsid w:val="005A26B2"/>
    <w:rsid w:val="005A31D0"/>
    <w:rsid w:val="005A34FE"/>
    <w:rsid w:val="005A3819"/>
    <w:rsid w:val="005A3820"/>
    <w:rsid w:val="005A417B"/>
    <w:rsid w:val="005A4AE6"/>
    <w:rsid w:val="005A5109"/>
    <w:rsid w:val="005A56F1"/>
    <w:rsid w:val="005A5955"/>
    <w:rsid w:val="005A5EA6"/>
    <w:rsid w:val="005A5F28"/>
    <w:rsid w:val="005A6813"/>
    <w:rsid w:val="005A7615"/>
    <w:rsid w:val="005A76E4"/>
    <w:rsid w:val="005B090A"/>
    <w:rsid w:val="005B0D7A"/>
    <w:rsid w:val="005B115D"/>
    <w:rsid w:val="005B156F"/>
    <w:rsid w:val="005B17DF"/>
    <w:rsid w:val="005B1985"/>
    <w:rsid w:val="005B1D55"/>
    <w:rsid w:val="005B23C6"/>
    <w:rsid w:val="005B2E1D"/>
    <w:rsid w:val="005B2E54"/>
    <w:rsid w:val="005B2F4D"/>
    <w:rsid w:val="005B3237"/>
    <w:rsid w:val="005B3852"/>
    <w:rsid w:val="005B4965"/>
    <w:rsid w:val="005B4DF5"/>
    <w:rsid w:val="005B62DD"/>
    <w:rsid w:val="005B672F"/>
    <w:rsid w:val="005B6FDA"/>
    <w:rsid w:val="005C10F8"/>
    <w:rsid w:val="005C17BE"/>
    <w:rsid w:val="005C1F1B"/>
    <w:rsid w:val="005C2433"/>
    <w:rsid w:val="005C261A"/>
    <w:rsid w:val="005C2F8F"/>
    <w:rsid w:val="005C3724"/>
    <w:rsid w:val="005C40FF"/>
    <w:rsid w:val="005C489E"/>
    <w:rsid w:val="005C4CE0"/>
    <w:rsid w:val="005C4F4F"/>
    <w:rsid w:val="005C5E5F"/>
    <w:rsid w:val="005D1491"/>
    <w:rsid w:val="005D158A"/>
    <w:rsid w:val="005D1AEB"/>
    <w:rsid w:val="005D212B"/>
    <w:rsid w:val="005D32D6"/>
    <w:rsid w:val="005D362A"/>
    <w:rsid w:val="005D3683"/>
    <w:rsid w:val="005D3C2C"/>
    <w:rsid w:val="005D41CC"/>
    <w:rsid w:val="005D4F8A"/>
    <w:rsid w:val="005D5C8F"/>
    <w:rsid w:val="005D61F3"/>
    <w:rsid w:val="005D6E20"/>
    <w:rsid w:val="005D6E5E"/>
    <w:rsid w:val="005E06DA"/>
    <w:rsid w:val="005E0804"/>
    <w:rsid w:val="005E0859"/>
    <w:rsid w:val="005E0DFC"/>
    <w:rsid w:val="005E12B0"/>
    <w:rsid w:val="005E1B90"/>
    <w:rsid w:val="005E1BEF"/>
    <w:rsid w:val="005E2792"/>
    <w:rsid w:val="005E31C8"/>
    <w:rsid w:val="005E3DF2"/>
    <w:rsid w:val="005E3E6D"/>
    <w:rsid w:val="005E46C6"/>
    <w:rsid w:val="005E4FDE"/>
    <w:rsid w:val="005E5CB2"/>
    <w:rsid w:val="005E6A84"/>
    <w:rsid w:val="005E7081"/>
    <w:rsid w:val="005E7900"/>
    <w:rsid w:val="005E7DB6"/>
    <w:rsid w:val="005F16FF"/>
    <w:rsid w:val="005F1FAA"/>
    <w:rsid w:val="005F218F"/>
    <w:rsid w:val="005F34B5"/>
    <w:rsid w:val="005F38A6"/>
    <w:rsid w:val="005F3E9C"/>
    <w:rsid w:val="005F4204"/>
    <w:rsid w:val="005F47AC"/>
    <w:rsid w:val="005F47F3"/>
    <w:rsid w:val="005F4CD1"/>
    <w:rsid w:val="005F4E93"/>
    <w:rsid w:val="005F508B"/>
    <w:rsid w:val="005F50A4"/>
    <w:rsid w:val="005F5E12"/>
    <w:rsid w:val="005F6048"/>
    <w:rsid w:val="005F62AA"/>
    <w:rsid w:val="005F632D"/>
    <w:rsid w:val="005F6D09"/>
    <w:rsid w:val="005F72CA"/>
    <w:rsid w:val="005F7E01"/>
    <w:rsid w:val="006008DF"/>
    <w:rsid w:val="00600DB9"/>
    <w:rsid w:val="00601087"/>
    <w:rsid w:val="00601E9C"/>
    <w:rsid w:val="00603B65"/>
    <w:rsid w:val="00603B78"/>
    <w:rsid w:val="006049B4"/>
    <w:rsid w:val="00604B68"/>
    <w:rsid w:val="00604E07"/>
    <w:rsid w:val="00606019"/>
    <w:rsid w:val="0060650A"/>
    <w:rsid w:val="00606554"/>
    <w:rsid w:val="006067EF"/>
    <w:rsid w:val="00607008"/>
    <w:rsid w:val="006079D4"/>
    <w:rsid w:val="00607E40"/>
    <w:rsid w:val="00607EA3"/>
    <w:rsid w:val="006104FB"/>
    <w:rsid w:val="00610704"/>
    <w:rsid w:val="006107D0"/>
    <w:rsid w:val="0061082F"/>
    <w:rsid w:val="00611AFF"/>
    <w:rsid w:val="00611B59"/>
    <w:rsid w:val="00611E70"/>
    <w:rsid w:val="00611FE7"/>
    <w:rsid w:val="00612374"/>
    <w:rsid w:val="00612996"/>
    <w:rsid w:val="00612C9F"/>
    <w:rsid w:val="00612D87"/>
    <w:rsid w:val="006134C7"/>
    <w:rsid w:val="00613B53"/>
    <w:rsid w:val="00613B5C"/>
    <w:rsid w:val="00613E0A"/>
    <w:rsid w:val="00613F0F"/>
    <w:rsid w:val="00614A84"/>
    <w:rsid w:val="00614BD4"/>
    <w:rsid w:val="00614E92"/>
    <w:rsid w:val="0061532F"/>
    <w:rsid w:val="00615922"/>
    <w:rsid w:val="00616081"/>
    <w:rsid w:val="0061666A"/>
    <w:rsid w:val="006170C2"/>
    <w:rsid w:val="006171B6"/>
    <w:rsid w:val="006177A6"/>
    <w:rsid w:val="00617882"/>
    <w:rsid w:val="00617CD6"/>
    <w:rsid w:val="006201AB"/>
    <w:rsid w:val="006206DF"/>
    <w:rsid w:val="00620A32"/>
    <w:rsid w:val="00620A4B"/>
    <w:rsid w:val="00621133"/>
    <w:rsid w:val="00621FFC"/>
    <w:rsid w:val="00623686"/>
    <w:rsid w:val="00623734"/>
    <w:rsid w:val="006244EA"/>
    <w:rsid w:val="0062450E"/>
    <w:rsid w:val="00624E7C"/>
    <w:rsid w:val="00625443"/>
    <w:rsid w:val="00625501"/>
    <w:rsid w:val="00625D2F"/>
    <w:rsid w:val="006266EE"/>
    <w:rsid w:val="00626FF5"/>
    <w:rsid w:val="00627D8C"/>
    <w:rsid w:val="0063071A"/>
    <w:rsid w:val="00630876"/>
    <w:rsid w:val="00631959"/>
    <w:rsid w:val="006327D5"/>
    <w:rsid w:val="0063315D"/>
    <w:rsid w:val="00633438"/>
    <w:rsid w:val="00633737"/>
    <w:rsid w:val="00633AC9"/>
    <w:rsid w:val="00635C38"/>
    <w:rsid w:val="006362E6"/>
    <w:rsid w:val="0063636A"/>
    <w:rsid w:val="0063638C"/>
    <w:rsid w:val="00636EC0"/>
    <w:rsid w:val="00637C97"/>
    <w:rsid w:val="00637D9C"/>
    <w:rsid w:val="00637F13"/>
    <w:rsid w:val="006402AD"/>
    <w:rsid w:val="00640473"/>
    <w:rsid w:val="00640CC9"/>
    <w:rsid w:val="00641AB4"/>
    <w:rsid w:val="00641C7D"/>
    <w:rsid w:val="00642018"/>
    <w:rsid w:val="006428D1"/>
    <w:rsid w:val="00642C5C"/>
    <w:rsid w:val="00643516"/>
    <w:rsid w:val="00643557"/>
    <w:rsid w:val="006439FA"/>
    <w:rsid w:val="00643B80"/>
    <w:rsid w:val="00644523"/>
    <w:rsid w:val="00644910"/>
    <w:rsid w:val="00644C2B"/>
    <w:rsid w:val="00644F5F"/>
    <w:rsid w:val="0064589C"/>
    <w:rsid w:val="0064665E"/>
    <w:rsid w:val="006469A9"/>
    <w:rsid w:val="00646D50"/>
    <w:rsid w:val="00647B49"/>
    <w:rsid w:val="006500D5"/>
    <w:rsid w:val="00650390"/>
    <w:rsid w:val="0065054C"/>
    <w:rsid w:val="006506B8"/>
    <w:rsid w:val="00650710"/>
    <w:rsid w:val="00650747"/>
    <w:rsid w:val="006518A6"/>
    <w:rsid w:val="006521F3"/>
    <w:rsid w:val="006522C0"/>
    <w:rsid w:val="00652BD4"/>
    <w:rsid w:val="00652C13"/>
    <w:rsid w:val="006536FC"/>
    <w:rsid w:val="00653707"/>
    <w:rsid w:val="00653727"/>
    <w:rsid w:val="00654100"/>
    <w:rsid w:val="0065522A"/>
    <w:rsid w:val="00655414"/>
    <w:rsid w:val="006556FB"/>
    <w:rsid w:val="0065598E"/>
    <w:rsid w:val="00656171"/>
    <w:rsid w:val="00656806"/>
    <w:rsid w:val="00660600"/>
    <w:rsid w:val="00660A36"/>
    <w:rsid w:val="00662464"/>
    <w:rsid w:val="006631AC"/>
    <w:rsid w:val="00663BD1"/>
    <w:rsid w:val="006640BD"/>
    <w:rsid w:val="006649E3"/>
    <w:rsid w:val="00664FC5"/>
    <w:rsid w:val="006651ED"/>
    <w:rsid w:val="00665DA5"/>
    <w:rsid w:val="00665FE7"/>
    <w:rsid w:val="00666581"/>
    <w:rsid w:val="00666ABD"/>
    <w:rsid w:val="00666D1C"/>
    <w:rsid w:val="00666D63"/>
    <w:rsid w:val="006673B0"/>
    <w:rsid w:val="00667A37"/>
    <w:rsid w:val="00670535"/>
    <w:rsid w:val="006707F0"/>
    <w:rsid w:val="00670C09"/>
    <w:rsid w:val="0067206F"/>
    <w:rsid w:val="006726AB"/>
    <w:rsid w:val="00672DF8"/>
    <w:rsid w:val="0067333B"/>
    <w:rsid w:val="00673B70"/>
    <w:rsid w:val="00674296"/>
    <w:rsid w:val="0067496C"/>
    <w:rsid w:val="00674DBC"/>
    <w:rsid w:val="00675B0B"/>
    <w:rsid w:val="00675D30"/>
    <w:rsid w:val="006769C6"/>
    <w:rsid w:val="00676F2E"/>
    <w:rsid w:val="00676FDE"/>
    <w:rsid w:val="006770D4"/>
    <w:rsid w:val="00677295"/>
    <w:rsid w:val="00677373"/>
    <w:rsid w:val="006775BC"/>
    <w:rsid w:val="00680A0E"/>
    <w:rsid w:val="00680EBD"/>
    <w:rsid w:val="006818E7"/>
    <w:rsid w:val="006824D0"/>
    <w:rsid w:val="0068300C"/>
    <w:rsid w:val="006832A2"/>
    <w:rsid w:val="0068342D"/>
    <w:rsid w:val="00683539"/>
    <w:rsid w:val="00683CB3"/>
    <w:rsid w:val="00683DEC"/>
    <w:rsid w:val="00683F3B"/>
    <w:rsid w:val="00684109"/>
    <w:rsid w:val="00685F7B"/>
    <w:rsid w:val="00687089"/>
    <w:rsid w:val="0068717D"/>
    <w:rsid w:val="00687D3C"/>
    <w:rsid w:val="006906E9"/>
    <w:rsid w:val="0069072B"/>
    <w:rsid w:val="00690736"/>
    <w:rsid w:val="00690CED"/>
    <w:rsid w:val="00691153"/>
    <w:rsid w:val="006919F1"/>
    <w:rsid w:val="00693614"/>
    <w:rsid w:val="00693616"/>
    <w:rsid w:val="00693826"/>
    <w:rsid w:val="00693E1A"/>
    <w:rsid w:val="00694478"/>
    <w:rsid w:val="006944BD"/>
    <w:rsid w:val="006947D8"/>
    <w:rsid w:val="006948E7"/>
    <w:rsid w:val="006950FD"/>
    <w:rsid w:val="00696A53"/>
    <w:rsid w:val="00697AA6"/>
    <w:rsid w:val="00697CA5"/>
    <w:rsid w:val="00697F60"/>
    <w:rsid w:val="006A0B1A"/>
    <w:rsid w:val="006A0BEF"/>
    <w:rsid w:val="006A1673"/>
    <w:rsid w:val="006A1933"/>
    <w:rsid w:val="006A234B"/>
    <w:rsid w:val="006A2569"/>
    <w:rsid w:val="006A3610"/>
    <w:rsid w:val="006A3A46"/>
    <w:rsid w:val="006A3D40"/>
    <w:rsid w:val="006A3E53"/>
    <w:rsid w:val="006A442B"/>
    <w:rsid w:val="006A4450"/>
    <w:rsid w:val="006A4CB9"/>
    <w:rsid w:val="006A5209"/>
    <w:rsid w:val="006A5554"/>
    <w:rsid w:val="006A568F"/>
    <w:rsid w:val="006A59CB"/>
    <w:rsid w:val="006A6CA4"/>
    <w:rsid w:val="006A7A20"/>
    <w:rsid w:val="006B093B"/>
    <w:rsid w:val="006B0B4F"/>
    <w:rsid w:val="006B0BA0"/>
    <w:rsid w:val="006B1664"/>
    <w:rsid w:val="006B2378"/>
    <w:rsid w:val="006B2C0D"/>
    <w:rsid w:val="006B34A3"/>
    <w:rsid w:val="006B41B6"/>
    <w:rsid w:val="006B477F"/>
    <w:rsid w:val="006B47FC"/>
    <w:rsid w:val="006B4AD7"/>
    <w:rsid w:val="006B4B17"/>
    <w:rsid w:val="006B4BDB"/>
    <w:rsid w:val="006B585B"/>
    <w:rsid w:val="006B5A91"/>
    <w:rsid w:val="006B6118"/>
    <w:rsid w:val="006B65BB"/>
    <w:rsid w:val="006B6DD8"/>
    <w:rsid w:val="006B7573"/>
    <w:rsid w:val="006C003B"/>
    <w:rsid w:val="006C0249"/>
    <w:rsid w:val="006C11D9"/>
    <w:rsid w:val="006C1226"/>
    <w:rsid w:val="006C12D3"/>
    <w:rsid w:val="006C17D9"/>
    <w:rsid w:val="006C1C95"/>
    <w:rsid w:val="006C23F0"/>
    <w:rsid w:val="006C2BAC"/>
    <w:rsid w:val="006C2D2B"/>
    <w:rsid w:val="006C2EBC"/>
    <w:rsid w:val="006C388A"/>
    <w:rsid w:val="006C434B"/>
    <w:rsid w:val="006C6C3D"/>
    <w:rsid w:val="006C7370"/>
    <w:rsid w:val="006C75C0"/>
    <w:rsid w:val="006C7638"/>
    <w:rsid w:val="006C7804"/>
    <w:rsid w:val="006C7D47"/>
    <w:rsid w:val="006D063A"/>
    <w:rsid w:val="006D0A7A"/>
    <w:rsid w:val="006D0B4F"/>
    <w:rsid w:val="006D0E9E"/>
    <w:rsid w:val="006D119C"/>
    <w:rsid w:val="006D1EA7"/>
    <w:rsid w:val="006D1F63"/>
    <w:rsid w:val="006D338D"/>
    <w:rsid w:val="006D429F"/>
    <w:rsid w:val="006D5A8F"/>
    <w:rsid w:val="006D69AF"/>
    <w:rsid w:val="006D6DB2"/>
    <w:rsid w:val="006D718D"/>
    <w:rsid w:val="006D7EFE"/>
    <w:rsid w:val="006E0AF4"/>
    <w:rsid w:val="006E0DE3"/>
    <w:rsid w:val="006E1CA7"/>
    <w:rsid w:val="006E2C1C"/>
    <w:rsid w:val="006E359E"/>
    <w:rsid w:val="006E36C7"/>
    <w:rsid w:val="006E3722"/>
    <w:rsid w:val="006E3ACC"/>
    <w:rsid w:val="006E45DD"/>
    <w:rsid w:val="006E521B"/>
    <w:rsid w:val="006E6031"/>
    <w:rsid w:val="006E63B2"/>
    <w:rsid w:val="006E7A05"/>
    <w:rsid w:val="006F00BD"/>
    <w:rsid w:val="006F0BE2"/>
    <w:rsid w:val="006F0FF5"/>
    <w:rsid w:val="006F2254"/>
    <w:rsid w:val="006F22D5"/>
    <w:rsid w:val="006F2430"/>
    <w:rsid w:val="006F2813"/>
    <w:rsid w:val="006F285F"/>
    <w:rsid w:val="006F2951"/>
    <w:rsid w:val="006F29E4"/>
    <w:rsid w:val="006F37A3"/>
    <w:rsid w:val="006F3BA3"/>
    <w:rsid w:val="006F4286"/>
    <w:rsid w:val="006F44CC"/>
    <w:rsid w:val="006F4840"/>
    <w:rsid w:val="006F4AC6"/>
    <w:rsid w:val="006F4D86"/>
    <w:rsid w:val="006F58C4"/>
    <w:rsid w:val="006F59FC"/>
    <w:rsid w:val="006F5F39"/>
    <w:rsid w:val="006F61F9"/>
    <w:rsid w:val="006F6855"/>
    <w:rsid w:val="006F7180"/>
    <w:rsid w:val="006F7A11"/>
    <w:rsid w:val="006F7BD3"/>
    <w:rsid w:val="00700171"/>
    <w:rsid w:val="007003F9"/>
    <w:rsid w:val="00701CDC"/>
    <w:rsid w:val="00701CE2"/>
    <w:rsid w:val="0070273C"/>
    <w:rsid w:val="007030AF"/>
    <w:rsid w:val="00703F7B"/>
    <w:rsid w:val="007047FE"/>
    <w:rsid w:val="00705017"/>
    <w:rsid w:val="007050C6"/>
    <w:rsid w:val="00705786"/>
    <w:rsid w:val="00706BB2"/>
    <w:rsid w:val="00706E62"/>
    <w:rsid w:val="007100EE"/>
    <w:rsid w:val="00710105"/>
    <w:rsid w:val="0071179D"/>
    <w:rsid w:val="00711BF4"/>
    <w:rsid w:val="007127CF"/>
    <w:rsid w:val="00712980"/>
    <w:rsid w:val="007147C8"/>
    <w:rsid w:val="007147D6"/>
    <w:rsid w:val="00714812"/>
    <w:rsid w:val="0071515D"/>
    <w:rsid w:val="00715421"/>
    <w:rsid w:val="007158B3"/>
    <w:rsid w:val="007174DA"/>
    <w:rsid w:val="007174EC"/>
    <w:rsid w:val="00717934"/>
    <w:rsid w:val="00717E55"/>
    <w:rsid w:val="007205AE"/>
    <w:rsid w:val="00720F73"/>
    <w:rsid w:val="00721547"/>
    <w:rsid w:val="00721CEF"/>
    <w:rsid w:val="00722088"/>
    <w:rsid w:val="00722BBC"/>
    <w:rsid w:val="00722BDF"/>
    <w:rsid w:val="00722D38"/>
    <w:rsid w:val="00723482"/>
    <w:rsid w:val="007234C3"/>
    <w:rsid w:val="00723A88"/>
    <w:rsid w:val="00723E18"/>
    <w:rsid w:val="00724D7C"/>
    <w:rsid w:val="007251C3"/>
    <w:rsid w:val="0072571E"/>
    <w:rsid w:val="00726439"/>
    <w:rsid w:val="00726714"/>
    <w:rsid w:val="007269DD"/>
    <w:rsid w:val="00727431"/>
    <w:rsid w:val="00727572"/>
    <w:rsid w:val="00727AA4"/>
    <w:rsid w:val="00727BC6"/>
    <w:rsid w:val="00727D14"/>
    <w:rsid w:val="00730D82"/>
    <w:rsid w:val="00730F42"/>
    <w:rsid w:val="0073116D"/>
    <w:rsid w:val="007317BF"/>
    <w:rsid w:val="0073181D"/>
    <w:rsid w:val="00731D50"/>
    <w:rsid w:val="00731F7A"/>
    <w:rsid w:val="007324BF"/>
    <w:rsid w:val="007324DC"/>
    <w:rsid w:val="007331AE"/>
    <w:rsid w:val="0073333B"/>
    <w:rsid w:val="00733409"/>
    <w:rsid w:val="007347EE"/>
    <w:rsid w:val="00735AFD"/>
    <w:rsid w:val="00735B7A"/>
    <w:rsid w:val="00735C1D"/>
    <w:rsid w:val="00735E79"/>
    <w:rsid w:val="00736175"/>
    <w:rsid w:val="007367A9"/>
    <w:rsid w:val="007403F1"/>
    <w:rsid w:val="00741244"/>
    <w:rsid w:val="007416F8"/>
    <w:rsid w:val="00741852"/>
    <w:rsid w:val="00741C40"/>
    <w:rsid w:val="00742505"/>
    <w:rsid w:val="00742969"/>
    <w:rsid w:val="00742D30"/>
    <w:rsid w:val="00743BE7"/>
    <w:rsid w:val="007449B1"/>
    <w:rsid w:val="00746F82"/>
    <w:rsid w:val="007472E3"/>
    <w:rsid w:val="0074744B"/>
    <w:rsid w:val="00750098"/>
    <w:rsid w:val="0075096B"/>
    <w:rsid w:val="0075195A"/>
    <w:rsid w:val="00753571"/>
    <w:rsid w:val="00753948"/>
    <w:rsid w:val="00753FE6"/>
    <w:rsid w:val="007541AA"/>
    <w:rsid w:val="00755900"/>
    <w:rsid w:val="00755B30"/>
    <w:rsid w:val="00756C12"/>
    <w:rsid w:val="00757478"/>
    <w:rsid w:val="007603F3"/>
    <w:rsid w:val="007612E1"/>
    <w:rsid w:val="0076172A"/>
    <w:rsid w:val="007625B4"/>
    <w:rsid w:val="00762875"/>
    <w:rsid w:val="00762AEE"/>
    <w:rsid w:val="00763131"/>
    <w:rsid w:val="00763E1E"/>
    <w:rsid w:val="0076406C"/>
    <w:rsid w:val="00765DE0"/>
    <w:rsid w:val="0076600D"/>
    <w:rsid w:val="007667BF"/>
    <w:rsid w:val="00770E75"/>
    <w:rsid w:val="007716FA"/>
    <w:rsid w:val="0077173E"/>
    <w:rsid w:val="00771B56"/>
    <w:rsid w:val="00773113"/>
    <w:rsid w:val="0077354D"/>
    <w:rsid w:val="007735A8"/>
    <w:rsid w:val="007738AB"/>
    <w:rsid w:val="00773DBF"/>
    <w:rsid w:val="00774796"/>
    <w:rsid w:val="00775445"/>
    <w:rsid w:val="007757BC"/>
    <w:rsid w:val="00775DBB"/>
    <w:rsid w:val="0077680C"/>
    <w:rsid w:val="007769E7"/>
    <w:rsid w:val="00776C85"/>
    <w:rsid w:val="00777995"/>
    <w:rsid w:val="00777CA9"/>
    <w:rsid w:val="00777D37"/>
    <w:rsid w:val="0078052B"/>
    <w:rsid w:val="00780885"/>
    <w:rsid w:val="00780E15"/>
    <w:rsid w:val="007811A7"/>
    <w:rsid w:val="007815D8"/>
    <w:rsid w:val="007817AC"/>
    <w:rsid w:val="007819E7"/>
    <w:rsid w:val="00781B3F"/>
    <w:rsid w:val="00782971"/>
    <w:rsid w:val="00782C6C"/>
    <w:rsid w:val="007841C1"/>
    <w:rsid w:val="007843F2"/>
    <w:rsid w:val="00784816"/>
    <w:rsid w:val="00784A9B"/>
    <w:rsid w:val="0078569D"/>
    <w:rsid w:val="0078591C"/>
    <w:rsid w:val="00786559"/>
    <w:rsid w:val="00786B2A"/>
    <w:rsid w:val="00786CAF"/>
    <w:rsid w:val="007878F2"/>
    <w:rsid w:val="00787D09"/>
    <w:rsid w:val="00790131"/>
    <w:rsid w:val="007908A2"/>
    <w:rsid w:val="0079234E"/>
    <w:rsid w:val="00793550"/>
    <w:rsid w:val="0079373C"/>
    <w:rsid w:val="00794256"/>
    <w:rsid w:val="007942C0"/>
    <w:rsid w:val="0079461D"/>
    <w:rsid w:val="00794826"/>
    <w:rsid w:val="0079545C"/>
    <w:rsid w:val="007956D6"/>
    <w:rsid w:val="007973C0"/>
    <w:rsid w:val="007A00BB"/>
    <w:rsid w:val="007A017B"/>
    <w:rsid w:val="007A09F1"/>
    <w:rsid w:val="007A14F9"/>
    <w:rsid w:val="007A18BF"/>
    <w:rsid w:val="007A2A96"/>
    <w:rsid w:val="007A2CFA"/>
    <w:rsid w:val="007A459D"/>
    <w:rsid w:val="007A4628"/>
    <w:rsid w:val="007A5AB8"/>
    <w:rsid w:val="007A6720"/>
    <w:rsid w:val="007A7036"/>
    <w:rsid w:val="007A73E8"/>
    <w:rsid w:val="007B067C"/>
    <w:rsid w:val="007B179A"/>
    <w:rsid w:val="007B1FBF"/>
    <w:rsid w:val="007B24DA"/>
    <w:rsid w:val="007B2560"/>
    <w:rsid w:val="007B3A06"/>
    <w:rsid w:val="007B51E3"/>
    <w:rsid w:val="007B5E96"/>
    <w:rsid w:val="007B6170"/>
    <w:rsid w:val="007B683E"/>
    <w:rsid w:val="007B73B8"/>
    <w:rsid w:val="007B76C4"/>
    <w:rsid w:val="007B7E42"/>
    <w:rsid w:val="007C0371"/>
    <w:rsid w:val="007C07AF"/>
    <w:rsid w:val="007C3176"/>
    <w:rsid w:val="007C32C9"/>
    <w:rsid w:val="007C38A9"/>
    <w:rsid w:val="007C3A40"/>
    <w:rsid w:val="007C3C78"/>
    <w:rsid w:val="007C41F9"/>
    <w:rsid w:val="007C421E"/>
    <w:rsid w:val="007C4DEA"/>
    <w:rsid w:val="007C5C47"/>
    <w:rsid w:val="007C5ED1"/>
    <w:rsid w:val="007C69E4"/>
    <w:rsid w:val="007C7241"/>
    <w:rsid w:val="007C768C"/>
    <w:rsid w:val="007D03F7"/>
    <w:rsid w:val="007D0F68"/>
    <w:rsid w:val="007D1471"/>
    <w:rsid w:val="007D296C"/>
    <w:rsid w:val="007D2AD5"/>
    <w:rsid w:val="007D32B5"/>
    <w:rsid w:val="007D35FC"/>
    <w:rsid w:val="007D3FB3"/>
    <w:rsid w:val="007D4599"/>
    <w:rsid w:val="007D504A"/>
    <w:rsid w:val="007D51ED"/>
    <w:rsid w:val="007D6520"/>
    <w:rsid w:val="007D655A"/>
    <w:rsid w:val="007D6DF4"/>
    <w:rsid w:val="007D6FEF"/>
    <w:rsid w:val="007D70AB"/>
    <w:rsid w:val="007D7513"/>
    <w:rsid w:val="007D7622"/>
    <w:rsid w:val="007D7C74"/>
    <w:rsid w:val="007D7CAE"/>
    <w:rsid w:val="007E1429"/>
    <w:rsid w:val="007E1561"/>
    <w:rsid w:val="007E160E"/>
    <w:rsid w:val="007E36B5"/>
    <w:rsid w:val="007E3CA0"/>
    <w:rsid w:val="007E3EFF"/>
    <w:rsid w:val="007E4839"/>
    <w:rsid w:val="007E66EB"/>
    <w:rsid w:val="007E6AE1"/>
    <w:rsid w:val="007E756F"/>
    <w:rsid w:val="007E79B0"/>
    <w:rsid w:val="007F033F"/>
    <w:rsid w:val="007F067D"/>
    <w:rsid w:val="007F0B3C"/>
    <w:rsid w:val="007F0C25"/>
    <w:rsid w:val="007F1649"/>
    <w:rsid w:val="007F17CC"/>
    <w:rsid w:val="007F2B2D"/>
    <w:rsid w:val="007F3145"/>
    <w:rsid w:val="007F3F41"/>
    <w:rsid w:val="007F4DC9"/>
    <w:rsid w:val="007F5E26"/>
    <w:rsid w:val="007F6DA1"/>
    <w:rsid w:val="007F6DF4"/>
    <w:rsid w:val="00800332"/>
    <w:rsid w:val="00800A93"/>
    <w:rsid w:val="00800CFD"/>
    <w:rsid w:val="008010CE"/>
    <w:rsid w:val="008012EE"/>
    <w:rsid w:val="008020F4"/>
    <w:rsid w:val="008029EB"/>
    <w:rsid w:val="008030F3"/>
    <w:rsid w:val="00803155"/>
    <w:rsid w:val="00803206"/>
    <w:rsid w:val="00803985"/>
    <w:rsid w:val="00803B95"/>
    <w:rsid w:val="00804AE6"/>
    <w:rsid w:val="00804F18"/>
    <w:rsid w:val="00805F7C"/>
    <w:rsid w:val="0080644C"/>
    <w:rsid w:val="0080654B"/>
    <w:rsid w:val="008065E5"/>
    <w:rsid w:val="00806E0D"/>
    <w:rsid w:val="008076F6"/>
    <w:rsid w:val="00807EC5"/>
    <w:rsid w:val="00810399"/>
    <w:rsid w:val="00810AD6"/>
    <w:rsid w:val="008113D2"/>
    <w:rsid w:val="00812374"/>
    <w:rsid w:val="00812E56"/>
    <w:rsid w:val="00813694"/>
    <w:rsid w:val="00813BCB"/>
    <w:rsid w:val="00814540"/>
    <w:rsid w:val="00814672"/>
    <w:rsid w:val="00814CB6"/>
    <w:rsid w:val="00815097"/>
    <w:rsid w:val="008151DA"/>
    <w:rsid w:val="0081570D"/>
    <w:rsid w:val="008157BF"/>
    <w:rsid w:val="00816E66"/>
    <w:rsid w:val="008175F5"/>
    <w:rsid w:val="0082068D"/>
    <w:rsid w:val="00820742"/>
    <w:rsid w:val="00820D82"/>
    <w:rsid w:val="00820FB3"/>
    <w:rsid w:val="00821C24"/>
    <w:rsid w:val="00821DF8"/>
    <w:rsid w:val="00821E64"/>
    <w:rsid w:val="00822593"/>
    <w:rsid w:val="008235C1"/>
    <w:rsid w:val="008235E3"/>
    <w:rsid w:val="00823F8C"/>
    <w:rsid w:val="00824459"/>
    <w:rsid w:val="008249C9"/>
    <w:rsid w:val="008252AB"/>
    <w:rsid w:val="008261D9"/>
    <w:rsid w:val="00826603"/>
    <w:rsid w:val="00827062"/>
    <w:rsid w:val="00827508"/>
    <w:rsid w:val="00827D2E"/>
    <w:rsid w:val="00830969"/>
    <w:rsid w:val="00830C0C"/>
    <w:rsid w:val="00830DAA"/>
    <w:rsid w:val="008310AD"/>
    <w:rsid w:val="008314FA"/>
    <w:rsid w:val="008316A3"/>
    <w:rsid w:val="00832378"/>
    <w:rsid w:val="008324C1"/>
    <w:rsid w:val="0083268D"/>
    <w:rsid w:val="00832A50"/>
    <w:rsid w:val="00832A63"/>
    <w:rsid w:val="00832AF7"/>
    <w:rsid w:val="00833386"/>
    <w:rsid w:val="008335FA"/>
    <w:rsid w:val="0083383E"/>
    <w:rsid w:val="00833958"/>
    <w:rsid w:val="0083429C"/>
    <w:rsid w:val="0083429D"/>
    <w:rsid w:val="00834993"/>
    <w:rsid w:val="00834EF1"/>
    <w:rsid w:val="00835367"/>
    <w:rsid w:val="0083539B"/>
    <w:rsid w:val="00836267"/>
    <w:rsid w:val="00836553"/>
    <w:rsid w:val="008369D7"/>
    <w:rsid w:val="00836AFE"/>
    <w:rsid w:val="0083749B"/>
    <w:rsid w:val="00837A52"/>
    <w:rsid w:val="00837D8F"/>
    <w:rsid w:val="0084079A"/>
    <w:rsid w:val="00840CA3"/>
    <w:rsid w:val="00841851"/>
    <w:rsid w:val="00841FED"/>
    <w:rsid w:val="00842092"/>
    <w:rsid w:val="008420AB"/>
    <w:rsid w:val="00842814"/>
    <w:rsid w:val="008428A9"/>
    <w:rsid w:val="00842BCD"/>
    <w:rsid w:val="0084358E"/>
    <w:rsid w:val="00843971"/>
    <w:rsid w:val="00843EFB"/>
    <w:rsid w:val="00844169"/>
    <w:rsid w:val="008442BA"/>
    <w:rsid w:val="0084496B"/>
    <w:rsid w:val="00844D6B"/>
    <w:rsid w:val="0084548F"/>
    <w:rsid w:val="0084589A"/>
    <w:rsid w:val="00845A79"/>
    <w:rsid w:val="00846881"/>
    <w:rsid w:val="0084776C"/>
    <w:rsid w:val="0084779B"/>
    <w:rsid w:val="00847FA7"/>
    <w:rsid w:val="00847FB1"/>
    <w:rsid w:val="008503C8"/>
    <w:rsid w:val="00850859"/>
    <w:rsid w:val="008511D6"/>
    <w:rsid w:val="008513DE"/>
    <w:rsid w:val="00851955"/>
    <w:rsid w:val="008520B4"/>
    <w:rsid w:val="00852267"/>
    <w:rsid w:val="008526D4"/>
    <w:rsid w:val="0085283A"/>
    <w:rsid w:val="008528C5"/>
    <w:rsid w:val="00852A53"/>
    <w:rsid w:val="00853149"/>
    <w:rsid w:val="00853262"/>
    <w:rsid w:val="008535F3"/>
    <w:rsid w:val="00853901"/>
    <w:rsid w:val="00853932"/>
    <w:rsid w:val="0085402C"/>
    <w:rsid w:val="008542B7"/>
    <w:rsid w:val="0085508E"/>
    <w:rsid w:val="008557EF"/>
    <w:rsid w:val="00855DA5"/>
    <w:rsid w:val="00856281"/>
    <w:rsid w:val="0085669D"/>
    <w:rsid w:val="00857579"/>
    <w:rsid w:val="008578D3"/>
    <w:rsid w:val="008601BC"/>
    <w:rsid w:val="00860393"/>
    <w:rsid w:val="008606ED"/>
    <w:rsid w:val="0086083A"/>
    <w:rsid w:val="008608D7"/>
    <w:rsid w:val="00860A40"/>
    <w:rsid w:val="00860DBF"/>
    <w:rsid w:val="00861772"/>
    <w:rsid w:val="00861CC0"/>
    <w:rsid w:val="00861DD3"/>
    <w:rsid w:val="00861FB5"/>
    <w:rsid w:val="00862039"/>
    <w:rsid w:val="00862D2F"/>
    <w:rsid w:val="00863074"/>
    <w:rsid w:val="00863AE2"/>
    <w:rsid w:val="00863B0F"/>
    <w:rsid w:val="00863B1E"/>
    <w:rsid w:val="0086415B"/>
    <w:rsid w:val="00864283"/>
    <w:rsid w:val="0086431B"/>
    <w:rsid w:val="008647CD"/>
    <w:rsid w:val="00864BCF"/>
    <w:rsid w:val="00864CFE"/>
    <w:rsid w:val="00864DC5"/>
    <w:rsid w:val="00864E06"/>
    <w:rsid w:val="0086527C"/>
    <w:rsid w:val="00865564"/>
    <w:rsid w:val="00865606"/>
    <w:rsid w:val="00865632"/>
    <w:rsid w:val="00865B12"/>
    <w:rsid w:val="0086687C"/>
    <w:rsid w:val="0086708F"/>
    <w:rsid w:val="00867B0B"/>
    <w:rsid w:val="00867B79"/>
    <w:rsid w:val="00867C50"/>
    <w:rsid w:val="00867CDA"/>
    <w:rsid w:val="008710B9"/>
    <w:rsid w:val="00871A0D"/>
    <w:rsid w:val="00873961"/>
    <w:rsid w:val="00874A8F"/>
    <w:rsid w:val="00874BA8"/>
    <w:rsid w:val="00874BB7"/>
    <w:rsid w:val="00874DDB"/>
    <w:rsid w:val="008753E3"/>
    <w:rsid w:val="008762C7"/>
    <w:rsid w:val="0087736C"/>
    <w:rsid w:val="008776C7"/>
    <w:rsid w:val="00880362"/>
    <w:rsid w:val="00880797"/>
    <w:rsid w:val="00880E76"/>
    <w:rsid w:val="008811EB"/>
    <w:rsid w:val="00881A20"/>
    <w:rsid w:val="00882589"/>
    <w:rsid w:val="00882B4B"/>
    <w:rsid w:val="0088343E"/>
    <w:rsid w:val="0088427B"/>
    <w:rsid w:val="008843CF"/>
    <w:rsid w:val="00884540"/>
    <w:rsid w:val="008849FC"/>
    <w:rsid w:val="00884CF2"/>
    <w:rsid w:val="0088517A"/>
    <w:rsid w:val="0088623C"/>
    <w:rsid w:val="008870E7"/>
    <w:rsid w:val="00887573"/>
    <w:rsid w:val="00887FE5"/>
    <w:rsid w:val="00890754"/>
    <w:rsid w:val="00890B3B"/>
    <w:rsid w:val="00890C92"/>
    <w:rsid w:val="00890EC8"/>
    <w:rsid w:val="00890F30"/>
    <w:rsid w:val="008910FE"/>
    <w:rsid w:val="00891526"/>
    <w:rsid w:val="008918C2"/>
    <w:rsid w:val="00891F01"/>
    <w:rsid w:val="008925E6"/>
    <w:rsid w:val="00892860"/>
    <w:rsid w:val="00893194"/>
    <w:rsid w:val="00893590"/>
    <w:rsid w:val="008935BD"/>
    <w:rsid w:val="00893B32"/>
    <w:rsid w:val="00893FFB"/>
    <w:rsid w:val="00894945"/>
    <w:rsid w:val="008950DA"/>
    <w:rsid w:val="008954C4"/>
    <w:rsid w:val="00895849"/>
    <w:rsid w:val="00896E92"/>
    <w:rsid w:val="0089730D"/>
    <w:rsid w:val="008A01D5"/>
    <w:rsid w:val="008A0585"/>
    <w:rsid w:val="008A08A3"/>
    <w:rsid w:val="008A0BB5"/>
    <w:rsid w:val="008A163C"/>
    <w:rsid w:val="008A167E"/>
    <w:rsid w:val="008A19A9"/>
    <w:rsid w:val="008A1AD8"/>
    <w:rsid w:val="008A1F4D"/>
    <w:rsid w:val="008A20B9"/>
    <w:rsid w:val="008A2498"/>
    <w:rsid w:val="008A2C6C"/>
    <w:rsid w:val="008A385C"/>
    <w:rsid w:val="008A461C"/>
    <w:rsid w:val="008A4958"/>
    <w:rsid w:val="008A49D7"/>
    <w:rsid w:val="008A5566"/>
    <w:rsid w:val="008A5A36"/>
    <w:rsid w:val="008A640B"/>
    <w:rsid w:val="008A646F"/>
    <w:rsid w:val="008A6CE4"/>
    <w:rsid w:val="008A6EE3"/>
    <w:rsid w:val="008B02DB"/>
    <w:rsid w:val="008B06E6"/>
    <w:rsid w:val="008B0F8F"/>
    <w:rsid w:val="008B1429"/>
    <w:rsid w:val="008B257B"/>
    <w:rsid w:val="008B3DE1"/>
    <w:rsid w:val="008B3E3E"/>
    <w:rsid w:val="008B436D"/>
    <w:rsid w:val="008B4EEF"/>
    <w:rsid w:val="008B4F0D"/>
    <w:rsid w:val="008B5008"/>
    <w:rsid w:val="008B5D36"/>
    <w:rsid w:val="008B6688"/>
    <w:rsid w:val="008B67D7"/>
    <w:rsid w:val="008B7877"/>
    <w:rsid w:val="008C04D6"/>
    <w:rsid w:val="008C05C8"/>
    <w:rsid w:val="008C07C0"/>
    <w:rsid w:val="008C0C56"/>
    <w:rsid w:val="008C0F0F"/>
    <w:rsid w:val="008C0F62"/>
    <w:rsid w:val="008C1714"/>
    <w:rsid w:val="008C1856"/>
    <w:rsid w:val="008C1BB7"/>
    <w:rsid w:val="008C207F"/>
    <w:rsid w:val="008C2085"/>
    <w:rsid w:val="008C282A"/>
    <w:rsid w:val="008C34CB"/>
    <w:rsid w:val="008C35A3"/>
    <w:rsid w:val="008C42C1"/>
    <w:rsid w:val="008C537F"/>
    <w:rsid w:val="008C562B"/>
    <w:rsid w:val="008C5F0D"/>
    <w:rsid w:val="008C60D6"/>
    <w:rsid w:val="008C6ABC"/>
    <w:rsid w:val="008C6FDD"/>
    <w:rsid w:val="008C7E5C"/>
    <w:rsid w:val="008C7E75"/>
    <w:rsid w:val="008C7ED7"/>
    <w:rsid w:val="008D0B9C"/>
    <w:rsid w:val="008D0FD1"/>
    <w:rsid w:val="008D14ED"/>
    <w:rsid w:val="008D1588"/>
    <w:rsid w:val="008D16BD"/>
    <w:rsid w:val="008D1794"/>
    <w:rsid w:val="008D1AF1"/>
    <w:rsid w:val="008D2102"/>
    <w:rsid w:val="008D293D"/>
    <w:rsid w:val="008D2A74"/>
    <w:rsid w:val="008D34F4"/>
    <w:rsid w:val="008D3505"/>
    <w:rsid w:val="008D3ACE"/>
    <w:rsid w:val="008D442F"/>
    <w:rsid w:val="008D57EC"/>
    <w:rsid w:val="008D5CD4"/>
    <w:rsid w:val="008D63BD"/>
    <w:rsid w:val="008D7673"/>
    <w:rsid w:val="008D7969"/>
    <w:rsid w:val="008E0250"/>
    <w:rsid w:val="008E1473"/>
    <w:rsid w:val="008E157D"/>
    <w:rsid w:val="008E1861"/>
    <w:rsid w:val="008E2057"/>
    <w:rsid w:val="008E258E"/>
    <w:rsid w:val="008E2656"/>
    <w:rsid w:val="008E34F3"/>
    <w:rsid w:val="008E3C18"/>
    <w:rsid w:val="008E408A"/>
    <w:rsid w:val="008E41E7"/>
    <w:rsid w:val="008E42B0"/>
    <w:rsid w:val="008E4AB6"/>
    <w:rsid w:val="008E4C05"/>
    <w:rsid w:val="008E4C8F"/>
    <w:rsid w:val="008E4D9C"/>
    <w:rsid w:val="008E5916"/>
    <w:rsid w:val="008E59B9"/>
    <w:rsid w:val="008E5F31"/>
    <w:rsid w:val="008E661C"/>
    <w:rsid w:val="008E6DEB"/>
    <w:rsid w:val="008E6E4F"/>
    <w:rsid w:val="008E756D"/>
    <w:rsid w:val="008F00F8"/>
    <w:rsid w:val="008F12ED"/>
    <w:rsid w:val="008F1788"/>
    <w:rsid w:val="008F1CB4"/>
    <w:rsid w:val="008F23B1"/>
    <w:rsid w:val="008F24D4"/>
    <w:rsid w:val="008F444C"/>
    <w:rsid w:val="008F454A"/>
    <w:rsid w:val="008F4C4C"/>
    <w:rsid w:val="008F4E08"/>
    <w:rsid w:val="008F542E"/>
    <w:rsid w:val="008F54A1"/>
    <w:rsid w:val="008F5640"/>
    <w:rsid w:val="008F60E9"/>
    <w:rsid w:val="008F6270"/>
    <w:rsid w:val="008F629B"/>
    <w:rsid w:val="008F6DE0"/>
    <w:rsid w:val="00900348"/>
    <w:rsid w:val="0090044E"/>
    <w:rsid w:val="00900A47"/>
    <w:rsid w:val="009016B2"/>
    <w:rsid w:val="0090236C"/>
    <w:rsid w:val="00903CB0"/>
    <w:rsid w:val="00904279"/>
    <w:rsid w:val="009046B3"/>
    <w:rsid w:val="00904997"/>
    <w:rsid w:val="00904B2B"/>
    <w:rsid w:val="00904DC9"/>
    <w:rsid w:val="009052DF"/>
    <w:rsid w:val="009054DC"/>
    <w:rsid w:val="009055A8"/>
    <w:rsid w:val="00905692"/>
    <w:rsid w:val="00905BBE"/>
    <w:rsid w:val="00905DDC"/>
    <w:rsid w:val="00905F6B"/>
    <w:rsid w:val="0090673C"/>
    <w:rsid w:val="00906B4B"/>
    <w:rsid w:val="009070DA"/>
    <w:rsid w:val="009070DB"/>
    <w:rsid w:val="00907984"/>
    <w:rsid w:val="00910631"/>
    <w:rsid w:val="00910663"/>
    <w:rsid w:val="00911525"/>
    <w:rsid w:val="00911984"/>
    <w:rsid w:val="00913607"/>
    <w:rsid w:val="00913D77"/>
    <w:rsid w:val="00913FDA"/>
    <w:rsid w:val="00914308"/>
    <w:rsid w:val="00915B36"/>
    <w:rsid w:val="00915EEF"/>
    <w:rsid w:val="0091641E"/>
    <w:rsid w:val="009176F5"/>
    <w:rsid w:val="009176FC"/>
    <w:rsid w:val="00917E4F"/>
    <w:rsid w:val="00920F3A"/>
    <w:rsid w:val="0092103F"/>
    <w:rsid w:val="0092110D"/>
    <w:rsid w:val="00921170"/>
    <w:rsid w:val="00921FDC"/>
    <w:rsid w:val="00922F73"/>
    <w:rsid w:val="00923650"/>
    <w:rsid w:val="009237AD"/>
    <w:rsid w:val="00923CE3"/>
    <w:rsid w:val="00923E32"/>
    <w:rsid w:val="009261BB"/>
    <w:rsid w:val="00926272"/>
    <w:rsid w:val="00926580"/>
    <w:rsid w:val="00927038"/>
    <w:rsid w:val="009274AD"/>
    <w:rsid w:val="00927F19"/>
    <w:rsid w:val="0093000C"/>
    <w:rsid w:val="009306CD"/>
    <w:rsid w:val="00930847"/>
    <w:rsid w:val="00931338"/>
    <w:rsid w:val="00931D63"/>
    <w:rsid w:val="00931DA3"/>
    <w:rsid w:val="009322D7"/>
    <w:rsid w:val="0093231F"/>
    <w:rsid w:val="00932512"/>
    <w:rsid w:val="0093265D"/>
    <w:rsid w:val="00932663"/>
    <w:rsid w:val="009328CB"/>
    <w:rsid w:val="00932B7C"/>
    <w:rsid w:val="00932FC4"/>
    <w:rsid w:val="00932FCC"/>
    <w:rsid w:val="00933D68"/>
    <w:rsid w:val="0093422C"/>
    <w:rsid w:val="009359F0"/>
    <w:rsid w:val="009367B2"/>
    <w:rsid w:val="00936CDB"/>
    <w:rsid w:val="00936D05"/>
    <w:rsid w:val="00936FE0"/>
    <w:rsid w:val="00937255"/>
    <w:rsid w:val="009405D1"/>
    <w:rsid w:val="00941C7B"/>
    <w:rsid w:val="009420D4"/>
    <w:rsid w:val="00942AF1"/>
    <w:rsid w:val="009437F4"/>
    <w:rsid w:val="00943861"/>
    <w:rsid w:val="0094442B"/>
    <w:rsid w:val="0094456E"/>
    <w:rsid w:val="0094492E"/>
    <w:rsid w:val="00945263"/>
    <w:rsid w:val="00945E4D"/>
    <w:rsid w:val="00946052"/>
    <w:rsid w:val="00946488"/>
    <w:rsid w:val="00946614"/>
    <w:rsid w:val="0094708A"/>
    <w:rsid w:val="0094734B"/>
    <w:rsid w:val="009511DF"/>
    <w:rsid w:val="00951946"/>
    <w:rsid w:val="00951967"/>
    <w:rsid w:val="009521A5"/>
    <w:rsid w:val="009533F4"/>
    <w:rsid w:val="00953A9F"/>
    <w:rsid w:val="00954230"/>
    <w:rsid w:val="0095489D"/>
    <w:rsid w:val="00954AC5"/>
    <w:rsid w:val="00955642"/>
    <w:rsid w:val="00955653"/>
    <w:rsid w:val="0095582A"/>
    <w:rsid w:val="00955C5F"/>
    <w:rsid w:val="00955D0C"/>
    <w:rsid w:val="0095605C"/>
    <w:rsid w:val="00956320"/>
    <w:rsid w:val="009564F0"/>
    <w:rsid w:val="009569C0"/>
    <w:rsid w:val="00956D42"/>
    <w:rsid w:val="00956EEA"/>
    <w:rsid w:val="00957123"/>
    <w:rsid w:val="00957CE9"/>
    <w:rsid w:val="00960F8F"/>
    <w:rsid w:val="0096124C"/>
    <w:rsid w:val="0096161D"/>
    <w:rsid w:val="00961B82"/>
    <w:rsid w:val="00962235"/>
    <w:rsid w:val="0096336F"/>
    <w:rsid w:val="00965050"/>
    <w:rsid w:val="0096605E"/>
    <w:rsid w:val="009663E1"/>
    <w:rsid w:val="00966469"/>
    <w:rsid w:val="00966D25"/>
    <w:rsid w:val="00967304"/>
    <w:rsid w:val="0096766E"/>
    <w:rsid w:val="009704D0"/>
    <w:rsid w:val="00970B9C"/>
    <w:rsid w:val="009716E4"/>
    <w:rsid w:val="00971A19"/>
    <w:rsid w:val="00971AD0"/>
    <w:rsid w:val="0097211E"/>
    <w:rsid w:val="00972C96"/>
    <w:rsid w:val="009739F2"/>
    <w:rsid w:val="009746D7"/>
    <w:rsid w:val="00974B87"/>
    <w:rsid w:val="00975C21"/>
    <w:rsid w:val="0097615B"/>
    <w:rsid w:val="0097622D"/>
    <w:rsid w:val="0097660E"/>
    <w:rsid w:val="009767C1"/>
    <w:rsid w:val="0097773A"/>
    <w:rsid w:val="00980206"/>
    <w:rsid w:val="009803F7"/>
    <w:rsid w:val="00981367"/>
    <w:rsid w:val="009817B5"/>
    <w:rsid w:val="00982D48"/>
    <w:rsid w:val="00983A7A"/>
    <w:rsid w:val="00984F7A"/>
    <w:rsid w:val="009851C5"/>
    <w:rsid w:val="00985BCC"/>
    <w:rsid w:val="00985C3E"/>
    <w:rsid w:val="00986177"/>
    <w:rsid w:val="0098646B"/>
    <w:rsid w:val="00987944"/>
    <w:rsid w:val="0099035A"/>
    <w:rsid w:val="009903B5"/>
    <w:rsid w:val="00990893"/>
    <w:rsid w:val="00990FE4"/>
    <w:rsid w:val="009911BD"/>
    <w:rsid w:val="00991F75"/>
    <w:rsid w:val="009921BA"/>
    <w:rsid w:val="00993336"/>
    <w:rsid w:val="009960F3"/>
    <w:rsid w:val="009969B9"/>
    <w:rsid w:val="00996D5A"/>
    <w:rsid w:val="00996E9F"/>
    <w:rsid w:val="00997B4D"/>
    <w:rsid w:val="00997CA7"/>
    <w:rsid w:val="009A0336"/>
    <w:rsid w:val="009A04FC"/>
    <w:rsid w:val="009A0D08"/>
    <w:rsid w:val="009A1399"/>
    <w:rsid w:val="009A1906"/>
    <w:rsid w:val="009A242E"/>
    <w:rsid w:val="009A24D7"/>
    <w:rsid w:val="009A26EF"/>
    <w:rsid w:val="009A2F92"/>
    <w:rsid w:val="009A3834"/>
    <w:rsid w:val="009A3E03"/>
    <w:rsid w:val="009A43F9"/>
    <w:rsid w:val="009A4645"/>
    <w:rsid w:val="009A4D1B"/>
    <w:rsid w:val="009A5C90"/>
    <w:rsid w:val="009A5D4D"/>
    <w:rsid w:val="009A745D"/>
    <w:rsid w:val="009A76E8"/>
    <w:rsid w:val="009A7A60"/>
    <w:rsid w:val="009B044B"/>
    <w:rsid w:val="009B0726"/>
    <w:rsid w:val="009B0D0D"/>
    <w:rsid w:val="009B0DC4"/>
    <w:rsid w:val="009B1416"/>
    <w:rsid w:val="009B14EC"/>
    <w:rsid w:val="009B17AF"/>
    <w:rsid w:val="009B1930"/>
    <w:rsid w:val="009B23F2"/>
    <w:rsid w:val="009B25E1"/>
    <w:rsid w:val="009B3030"/>
    <w:rsid w:val="009B310A"/>
    <w:rsid w:val="009B3422"/>
    <w:rsid w:val="009B4023"/>
    <w:rsid w:val="009B4252"/>
    <w:rsid w:val="009B549F"/>
    <w:rsid w:val="009B57FF"/>
    <w:rsid w:val="009B5C92"/>
    <w:rsid w:val="009B602A"/>
    <w:rsid w:val="009B6AD4"/>
    <w:rsid w:val="009B6C10"/>
    <w:rsid w:val="009B7754"/>
    <w:rsid w:val="009B7E2B"/>
    <w:rsid w:val="009C0DCE"/>
    <w:rsid w:val="009C199C"/>
    <w:rsid w:val="009C2CE1"/>
    <w:rsid w:val="009C4968"/>
    <w:rsid w:val="009C5D3B"/>
    <w:rsid w:val="009C5EFA"/>
    <w:rsid w:val="009C68C7"/>
    <w:rsid w:val="009C733E"/>
    <w:rsid w:val="009D00DB"/>
    <w:rsid w:val="009D1A9C"/>
    <w:rsid w:val="009D1F30"/>
    <w:rsid w:val="009D2CD3"/>
    <w:rsid w:val="009D40A1"/>
    <w:rsid w:val="009D47A3"/>
    <w:rsid w:val="009D60BF"/>
    <w:rsid w:val="009D653D"/>
    <w:rsid w:val="009D7579"/>
    <w:rsid w:val="009D7832"/>
    <w:rsid w:val="009E050C"/>
    <w:rsid w:val="009E097F"/>
    <w:rsid w:val="009E0B7A"/>
    <w:rsid w:val="009E0BDF"/>
    <w:rsid w:val="009E0D01"/>
    <w:rsid w:val="009E1F60"/>
    <w:rsid w:val="009E26F8"/>
    <w:rsid w:val="009E2D8B"/>
    <w:rsid w:val="009E301D"/>
    <w:rsid w:val="009E3623"/>
    <w:rsid w:val="009E40D2"/>
    <w:rsid w:val="009E4D21"/>
    <w:rsid w:val="009E4E5B"/>
    <w:rsid w:val="009E57F5"/>
    <w:rsid w:val="009E6631"/>
    <w:rsid w:val="009E67FF"/>
    <w:rsid w:val="009E69BE"/>
    <w:rsid w:val="009E6E9C"/>
    <w:rsid w:val="009E75A7"/>
    <w:rsid w:val="009E7B31"/>
    <w:rsid w:val="009E7D91"/>
    <w:rsid w:val="009F060C"/>
    <w:rsid w:val="009F086F"/>
    <w:rsid w:val="009F091C"/>
    <w:rsid w:val="009F1588"/>
    <w:rsid w:val="009F1BC4"/>
    <w:rsid w:val="009F1C17"/>
    <w:rsid w:val="009F2A6E"/>
    <w:rsid w:val="009F2CF5"/>
    <w:rsid w:val="009F2E80"/>
    <w:rsid w:val="009F3168"/>
    <w:rsid w:val="009F3F4D"/>
    <w:rsid w:val="009F419B"/>
    <w:rsid w:val="009F5CB8"/>
    <w:rsid w:val="009F6B9F"/>
    <w:rsid w:val="009F7448"/>
    <w:rsid w:val="009F7605"/>
    <w:rsid w:val="00A003BA"/>
    <w:rsid w:val="00A00BE9"/>
    <w:rsid w:val="00A01133"/>
    <w:rsid w:val="00A032ED"/>
    <w:rsid w:val="00A05EAE"/>
    <w:rsid w:val="00A06131"/>
    <w:rsid w:val="00A066C4"/>
    <w:rsid w:val="00A06BE2"/>
    <w:rsid w:val="00A0710E"/>
    <w:rsid w:val="00A075D1"/>
    <w:rsid w:val="00A078A1"/>
    <w:rsid w:val="00A079DB"/>
    <w:rsid w:val="00A07FD0"/>
    <w:rsid w:val="00A10A35"/>
    <w:rsid w:val="00A10C2B"/>
    <w:rsid w:val="00A10CC4"/>
    <w:rsid w:val="00A11442"/>
    <w:rsid w:val="00A11731"/>
    <w:rsid w:val="00A11F75"/>
    <w:rsid w:val="00A12202"/>
    <w:rsid w:val="00A1373D"/>
    <w:rsid w:val="00A14B67"/>
    <w:rsid w:val="00A1575A"/>
    <w:rsid w:val="00A16167"/>
    <w:rsid w:val="00A16416"/>
    <w:rsid w:val="00A1690D"/>
    <w:rsid w:val="00A16E20"/>
    <w:rsid w:val="00A177A2"/>
    <w:rsid w:val="00A200CC"/>
    <w:rsid w:val="00A2028D"/>
    <w:rsid w:val="00A207B9"/>
    <w:rsid w:val="00A20A9F"/>
    <w:rsid w:val="00A215E0"/>
    <w:rsid w:val="00A21671"/>
    <w:rsid w:val="00A2193A"/>
    <w:rsid w:val="00A21D0C"/>
    <w:rsid w:val="00A22761"/>
    <w:rsid w:val="00A22928"/>
    <w:rsid w:val="00A2352C"/>
    <w:rsid w:val="00A24412"/>
    <w:rsid w:val="00A24545"/>
    <w:rsid w:val="00A24EF0"/>
    <w:rsid w:val="00A2508B"/>
    <w:rsid w:val="00A2532F"/>
    <w:rsid w:val="00A26304"/>
    <w:rsid w:val="00A268C9"/>
    <w:rsid w:val="00A270CC"/>
    <w:rsid w:val="00A276E3"/>
    <w:rsid w:val="00A2771A"/>
    <w:rsid w:val="00A30DFF"/>
    <w:rsid w:val="00A31083"/>
    <w:rsid w:val="00A31E7B"/>
    <w:rsid w:val="00A32076"/>
    <w:rsid w:val="00A32363"/>
    <w:rsid w:val="00A32445"/>
    <w:rsid w:val="00A32D46"/>
    <w:rsid w:val="00A32EB5"/>
    <w:rsid w:val="00A34746"/>
    <w:rsid w:val="00A34C2E"/>
    <w:rsid w:val="00A34C9A"/>
    <w:rsid w:val="00A34ED7"/>
    <w:rsid w:val="00A357ED"/>
    <w:rsid w:val="00A35E05"/>
    <w:rsid w:val="00A35EFD"/>
    <w:rsid w:val="00A3627A"/>
    <w:rsid w:val="00A36BF5"/>
    <w:rsid w:val="00A376C6"/>
    <w:rsid w:val="00A37EBD"/>
    <w:rsid w:val="00A4008B"/>
    <w:rsid w:val="00A40103"/>
    <w:rsid w:val="00A40E2D"/>
    <w:rsid w:val="00A41AEC"/>
    <w:rsid w:val="00A42408"/>
    <w:rsid w:val="00A4253E"/>
    <w:rsid w:val="00A4275E"/>
    <w:rsid w:val="00A4398E"/>
    <w:rsid w:val="00A451A4"/>
    <w:rsid w:val="00A451FF"/>
    <w:rsid w:val="00A45513"/>
    <w:rsid w:val="00A45997"/>
    <w:rsid w:val="00A464AC"/>
    <w:rsid w:val="00A50069"/>
    <w:rsid w:val="00A508A2"/>
    <w:rsid w:val="00A50EB6"/>
    <w:rsid w:val="00A51247"/>
    <w:rsid w:val="00A5135A"/>
    <w:rsid w:val="00A52209"/>
    <w:rsid w:val="00A5248E"/>
    <w:rsid w:val="00A52681"/>
    <w:rsid w:val="00A52F32"/>
    <w:rsid w:val="00A532E1"/>
    <w:rsid w:val="00A53D72"/>
    <w:rsid w:val="00A540FA"/>
    <w:rsid w:val="00A54895"/>
    <w:rsid w:val="00A55044"/>
    <w:rsid w:val="00A555EE"/>
    <w:rsid w:val="00A559B2"/>
    <w:rsid w:val="00A55C95"/>
    <w:rsid w:val="00A560F6"/>
    <w:rsid w:val="00A56379"/>
    <w:rsid w:val="00A5646E"/>
    <w:rsid w:val="00A56B5D"/>
    <w:rsid w:val="00A56D9B"/>
    <w:rsid w:val="00A5717D"/>
    <w:rsid w:val="00A57B66"/>
    <w:rsid w:val="00A57DDC"/>
    <w:rsid w:val="00A57DF9"/>
    <w:rsid w:val="00A60B6F"/>
    <w:rsid w:val="00A6138E"/>
    <w:rsid w:val="00A61731"/>
    <w:rsid w:val="00A61859"/>
    <w:rsid w:val="00A61E77"/>
    <w:rsid w:val="00A62F76"/>
    <w:rsid w:val="00A62FC9"/>
    <w:rsid w:val="00A63022"/>
    <w:rsid w:val="00A6319E"/>
    <w:rsid w:val="00A645BD"/>
    <w:rsid w:val="00A64F15"/>
    <w:rsid w:val="00A64FB8"/>
    <w:rsid w:val="00A6537A"/>
    <w:rsid w:val="00A65AED"/>
    <w:rsid w:val="00A667CE"/>
    <w:rsid w:val="00A66E6C"/>
    <w:rsid w:val="00A66F1A"/>
    <w:rsid w:val="00A67080"/>
    <w:rsid w:val="00A6711A"/>
    <w:rsid w:val="00A70022"/>
    <w:rsid w:val="00A7014E"/>
    <w:rsid w:val="00A71117"/>
    <w:rsid w:val="00A711DD"/>
    <w:rsid w:val="00A722AB"/>
    <w:rsid w:val="00A72C2E"/>
    <w:rsid w:val="00A72C7C"/>
    <w:rsid w:val="00A743DB"/>
    <w:rsid w:val="00A74652"/>
    <w:rsid w:val="00A74921"/>
    <w:rsid w:val="00A74CFB"/>
    <w:rsid w:val="00A75667"/>
    <w:rsid w:val="00A75768"/>
    <w:rsid w:val="00A763A5"/>
    <w:rsid w:val="00A76DF8"/>
    <w:rsid w:val="00A76EF5"/>
    <w:rsid w:val="00A771B2"/>
    <w:rsid w:val="00A77C5E"/>
    <w:rsid w:val="00A77FFA"/>
    <w:rsid w:val="00A80897"/>
    <w:rsid w:val="00A80F3C"/>
    <w:rsid w:val="00A81942"/>
    <w:rsid w:val="00A81CDC"/>
    <w:rsid w:val="00A823CE"/>
    <w:rsid w:val="00A8291B"/>
    <w:rsid w:val="00A82D24"/>
    <w:rsid w:val="00A833DF"/>
    <w:rsid w:val="00A83567"/>
    <w:rsid w:val="00A83E14"/>
    <w:rsid w:val="00A84A0E"/>
    <w:rsid w:val="00A85804"/>
    <w:rsid w:val="00A85C3F"/>
    <w:rsid w:val="00A86649"/>
    <w:rsid w:val="00A86C49"/>
    <w:rsid w:val="00A86E8C"/>
    <w:rsid w:val="00A873BA"/>
    <w:rsid w:val="00A875DD"/>
    <w:rsid w:val="00A87EB5"/>
    <w:rsid w:val="00A90D7C"/>
    <w:rsid w:val="00A9100F"/>
    <w:rsid w:val="00A9105F"/>
    <w:rsid w:val="00A91872"/>
    <w:rsid w:val="00A918E4"/>
    <w:rsid w:val="00A92418"/>
    <w:rsid w:val="00A92FFB"/>
    <w:rsid w:val="00A93593"/>
    <w:rsid w:val="00A9369B"/>
    <w:rsid w:val="00A945B1"/>
    <w:rsid w:val="00A94B05"/>
    <w:rsid w:val="00A94B11"/>
    <w:rsid w:val="00A94B74"/>
    <w:rsid w:val="00A94BA4"/>
    <w:rsid w:val="00A94F76"/>
    <w:rsid w:val="00A94FF9"/>
    <w:rsid w:val="00A95721"/>
    <w:rsid w:val="00A9593E"/>
    <w:rsid w:val="00A95CBF"/>
    <w:rsid w:val="00A95FB3"/>
    <w:rsid w:val="00A973A1"/>
    <w:rsid w:val="00A97A18"/>
    <w:rsid w:val="00AA0F7F"/>
    <w:rsid w:val="00AA19FB"/>
    <w:rsid w:val="00AA2ACD"/>
    <w:rsid w:val="00AA2CEC"/>
    <w:rsid w:val="00AA2EDA"/>
    <w:rsid w:val="00AA34F8"/>
    <w:rsid w:val="00AA3CF1"/>
    <w:rsid w:val="00AA4CC0"/>
    <w:rsid w:val="00AA4FF8"/>
    <w:rsid w:val="00AA5134"/>
    <w:rsid w:val="00AA5370"/>
    <w:rsid w:val="00AA5F2F"/>
    <w:rsid w:val="00AA650C"/>
    <w:rsid w:val="00AA659A"/>
    <w:rsid w:val="00AA7631"/>
    <w:rsid w:val="00AA78A3"/>
    <w:rsid w:val="00AA7B0F"/>
    <w:rsid w:val="00AA7D8F"/>
    <w:rsid w:val="00AB1222"/>
    <w:rsid w:val="00AB1753"/>
    <w:rsid w:val="00AB182C"/>
    <w:rsid w:val="00AB18AD"/>
    <w:rsid w:val="00AB1E1C"/>
    <w:rsid w:val="00AB1FAC"/>
    <w:rsid w:val="00AB335F"/>
    <w:rsid w:val="00AB33BE"/>
    <w:rsid w:val="00AB473D"/>
    <w:rsid w:val="00AB4ED9"/>
    <w:rsid w:val="00AB5B34"/>
    <w:rsid w:val="00AB6274"/>
    <w:rsid w:val="00AB77D0"/>
    <w:rsid w:val="00AB7C46"/>
    <w:rsid w:val="00AC0092"/>
    <w:rsid w:val="00AC013D"/>
    <w:rsid w:val="00AC0CEB"/>
    <w:rsid w:val="00AC0E7C"/>
    <w:rsid w:val="00AC0EAB"/>
    <w:rsid w:val="00AC1C11"/>
    <w:rsid w:val="00AC20CB"/>
    <w:rsid w:val="00AC271C"/>
    <w:rsid w:val="00AC2B5B"/>
    <w:rsid w:val="00AC312E"/>
    <w:rsid w:val="00AC3448"/>
    <w:rsid w:val="00AC34F2"/>
    <w:rsid w:val="00AC385B"/>
    <w:rsid w:val="00AC3960"/>
    <w:rsid w:val="00AC417C"/>
    <w:rsid w:val="00AC6043"/>
    <w:rsid w:val="00AC6E64"/>
    <w:rsid w:val="00AC6F1F"/>
    <w:rsid w:val="00AC7301"/>
    <w:rsid w:val="00AC7ABC"/>
    <w:rsid w:val="00AD1181"/>
    <w:rsid w:val="00AD1CDC"/>
    <w:rsid w:val="00AD2DC8"/>
    <w:rsid w:val="00AD2F9E"/>
    <w:rsid w:val="00AD304A"/>
    <w:rsid w:val="00AD3204"/>
    <w:rsid w:val="00AD3AD1"/>
    <w:rsid w:val="00AD3C09"/>
    <w:rsid w:val="00AD3FE8"/>
    <w:rsid w:val="00AD4399"/>
    <w:rsid w:val="00AD446F"/>
    <w:rsid w:val="00AD4795"/>
    <w:rsid w:val="00AD5A4A"/>
    <w:rsid w:val="00AD5F0B"/>
    <w:rsid w:val="00AD7049"/>
    <w:rsid w:val="00AD74C6"/>
    <w:rsid w:val="00AD761A"/>
    <w:rsid w:val="00AD798C"/>
    <w:rsid w:val="00AE00E7"/>
    <w:rsid w:val="00AE00E8"/>
    <w:rsid w:val="00AE0388"/>
    <w:rsid w:val="00AE098E"/>
    <w:rsid w:val="00AE0E5B"/>
    <w:rsid w:val="00AE1AEF"/>
    <w:rsid w:val="00AE2BFB"/>
    <w:rsid w:val="00AE2DDF"/>
    <w:rsid w:val="00AE315F"/>
    <w:rsid w:val="00AE4ED8"/>
    <w:rsid w:val="00AE4F2B"/>
    <w:rsid w:val="00AE5210"/>
    <w:rsid w:val="00AE5A7C"/>
    <w:rsid w:val="00AE5F1C"/>
    <w:rsid w:val="00AE5F7D"/>
    <w:rsid w:val="00AE5F8C"/>
    <w:rsid w:val="00AE64F3"/>
    <w:rsid w:val="00AE6A7E"/>
    <w:rsid w:val="00AE6CC5"/>
    <w:rsid w:val="00AE78F9"/>
    <w:rsid w:val="00AF0B58"/>
    <w:rsid w:val="00AF0F5A"/>
    <w:rsid w:val="00AF1178"/>
    <w:rsid w:val="00AF12A3"/>
    <w:rsid w:val="00AF1B7D"/>
    <w:rsid w:val="00AF40C1"/>
    <w:rsid w:val="00AF59DA"/>
    <w:rsid w:val="00AF6740"/>
    <w:rsid w:val="00AF6886"/>
    <w:rsid w:val="00AF70E4"/>
    <w:rsid w:val="00AF7677"/>
    <w:rsid w:val="00AF7F65"/>
    <w:rsid w:val="00B00A33"/>
    <w:rsid w:val="00B012C3"/>
    <w:rsid w:val="00B01964"/>
    <w:rsid w:val="00B0201B"/>
    <w:rsid w:val="00B036AD"/>
    <w:rsid w:val="00B03CCF"/>
    <w:rsid w:val="00B047AB"/>
    <w:rsid w:val="00B05133"/>
    <w:rsid w:val="00B056F4"/>
    <w:rsid w:val="00B05FAF"/>
    <w:rsid w:val="00B06158"/>
    <w:rsid w:val="00B0655E"/>
    <w:rsid w:val="00B0679C"/>
    <w:rsid w:val="00B073E4"/>
    <w:rsid w:val="00B07867"/>
    <w:rsid w:val="00B07B87"/>
    <w:rsid w:val="00B07F6D"/>
    <w:rsid w:val="00B109EE"/>
    <w:rsid w:val="00B1189C"/>
    <w:rsid w:val="00B12143"/>
    <w:rsid w:val="00B123D6"/>
    <w:rsid w:val="00B12463"/>
    <w:rsid w:val="00B13E44"/>
    <w:rsid w:val="00B142A5"/>
    <w:rsid w:val="00B14A82"/>
    <w:rsid w:val="00B1509C"/>
    <w:rsid w:val="00B15507"/>
    <w:rsid w:val="00B158BF"/>
    <w:rsid w:val="00B16B4F"/>
    <w:rsid w:val="00B16C1B"/>
    <w:rsid w:val="00B16DE1"/>
    <w:rsid w:val="00B17F30"/>
    <w:rsid w:val="00B20501"/>
    <w:rsid w:val="00B20C1C"/>
    <w:rsid w:val="00B21A37"/>
    <w:rsid w:val="00B21DB3"/>
    <w:rsid w:val="00B21DF0"/>
    <w:rsid w:val="00B21FC6"/>
    <w:rsid w:val="00B232EC"/>
    <w:rsid w:val="00B2343A"/>
    <w:rsid w:val="00B24B85"/>
    <w:rsid w:val="00B251E8"/>
    <w:rsid w:val="00B25777"/>
    <w:rsid w:val="00B25DF4"/>
    <w:rsid w:val="00B2678F"/>
    <w:rsid w:val="00B26B37"/>
    <w:rsid w:val="00B26C47"/>
    <w:rsid w:val="00B26F86"/>
    <w:rsid w:val="00B271B7"/>
    <w:rsid w:val="00B27490"/>
    <w:rsid w:val="00B30497"/>
    <w:rsid w:val="00B307A7"/>
    <w:rsid w:val="00B321A0"/>
    <w:rsid w:val="00B323A6"/>
    <w:rsid w:val="00B32588"/>
    <w:rsid w:val="00B3265E"/>
    <w:rsid w:val="00B32DED"/>
    <w:rsid w:val="00B33978"/>
    <w:rsid w:val="00B33ACF"/>
    <w:rsid w:val="00B343EB"/>
    <w:rsid w:val="00B34573"/>
    <w:rsid w:val="00B346E5"/>
    <w:rsid w:val="00B346F8"/>
    <w:rsid w:val="00B3472A"/>
    <w:rsid w:val="00B3521D"/>
    <w:rsid w:val="00B35391"/>
    <w:rsid w:val="00B357BC"/>
    <w:rsid w:val="00B361D8"/>
    <w:rsid w:val="00B36297"/>
    <w:rsid w:val="00B362CF"/>
    <w:rsid w:val="00B3671F"/>
    <w:rsid w:val="00B375DD"/>
    <w:rsid w:val="00B37995"/>
    <w:rsid w:val="00B40167"/>
    <w:rsid w:val="00B40580"/>
    <w:rsid w:val="00B40D7B"/>
    <w:rsid w:val="00B4113B"/>
    <w:rsid w:val="00B41569"/>
    <w:rsid w:val="00B41A6D"/>
    <w:rsid w:val="00B41F45"/>
    <w:rsid w:val="00B4241A"/>
    <w:rsid w:val="00B425A3"/>
    <w:rsid w:val="00B429DC"/>
    <w:rsid w:val="00B42C73"/>
    <w:rsid w:val="00B431E6"/>
    <w:rsid w:val="00B43345"/>
    <w:rsid w:val="00B433EF"/>
    <w:rsid w:val="00B4477D"/>
    <w:rsid w:val="00B45F4D"/>
    <w:rsid w:val="00B461DB"/>
    <w:rsid w:val="00B46355"/>
    <w:rsid w:val="00B46ECE"/>
    <w:rsid w:val="00B50692"/>
    <w:rsid w:val="00B50F44"/>
    <w:rsid w:val="00B512EF"/>
    <w:rsid w:val="00B51886"/>
    <w:rsid w:val="00B51A10"/>
    <w:rsid w:val="00B52292"/>
    <w:rsid w:val="00B5230E"/>
    <w:rsid w:val="00B52F16"/>
    <w:rsid w:val="00B535A7"/>
    <w:rsid w:val="00B53734"/>
    <w:rsid w:val="00B53822"/>
    <w:rsid w:val="00B5419B"/>
    <w:rsid w:val="00B55045"/>
    <w:rsid w:val="00B553FC"/>
    <w:rsid w:val="00B55A12"/>
    <w:rsid w:val="00B5613D"/>
    <w:rsid w:val="00B56811"/>
    <w:rsid w:val="00B60592"/>
    <w:rsid w:val="00B609B2"/>
    <w:rsid w:val="00B60A36"/>
    <w:rsid w:val="00B60EA6"/>
    <w:rsid w:val="00B61987"/>
    <w:rsid w:val="00B62346"/>
    <w:rsid w:val="00B6299E"/>
    <w:rsid w:val="00B62B65"/>
    <w:rsid w:val="00B62E9B"/>
    <w:rsid w:val="00B632B5"/>
    <w:rsid w:val="00B633F3"/>
    <w:rsid w:val="00B6392F"/>
    <w:rsid w:val="00B63BE6"/>
    <w:rsid w:val="00B645C8"/>
    <w:rsid w:val="00B64AD9"/>
    <w:rsid w:val="00B64B7F"/>
    <w:rsid w:val="00B64C8D"/>
    <w:rsid w:val="00B652B9"/>
    <w:rsid w:val="00B65C3A"/>
    <w:rsid w:val="00B65ED1"/>
    <w:rsid w:val="00B67572"/>
    <w:rsid w:val="00B67B2D"/>
    <w:rsid w:val="00B70314"/>
    <w:rsid w:val="00B704F6"/>
    <w:rsid w:val="00B71120"/>
    <w:rsid w:val="00B713EE"/>
    <w:rsid w:val="00B7158B"/>
    <w:rsid w:val="00B717B0"/>
    <w:rsid w:val="00B71CCB"/>
    <w:rsid w:val="00B71F3E"/>
    <w:rsid w:val="00B725F0"/>
    <w:rsid w:val="00B728AA"/>
    <w:rsid w:val="00B72B6B"/>
    <w:rsid w:val="00B72C2B"/>
    <w:rsid w:val="00B72EDB"/>
    <w:rsid w:val="00B7310B"/>
    <w:rsid w:val="00B7336F"/>
    <w:rsid w:val="00B73B5B"/>
    <w:rsid w:val="00B73E68"/>
    <w:rsid w:val="00B74996"/>
    <w:rsid w:val="00B77683"/>
    <w:rsid w:val="00B776CC"/>
    <w:rsid w:val="00B8076C"/>
    <w:rsid w:val="00B809BE"/>
    <w:rsid w:val="00B811DF"/>
    <w:rsid w:val="00B81C73"/>
    <w:rsid w:val="00B81DAD"/>
    <w:rsid w:val="00B81DEB"/>
    <w:rsid w:val="00B826B0"/>
    <w:rsid w:val="00B8286A"/>
    <w:rsid w:val="00B82AE5"/>
    <w:rsid w:val="00B82C6E"/>
    <w:rsid w:val="00B83232"/>
    <w:rsid w:val="00B833FB"/>
    <w:rsid w:val="00B83960"/>
    <w:rsid w:val="00B83BE6"/>
    <w:rsid w:val="00B84652"/>
    <w:rsid w:val="00B85110"/>
    <w:rsid w:val="00B852C3"/>
    <w:rsid w:val="00B85B83"/>
    <w:rsid w:val="00B86BB7"/>
    <w:rsid w:val="00B86F7B"/>
    <w:rsid w:val="00B8779A"/>
    <w:rsid w:val="00B87C41"/>
    <w:rsid w:val="00B90891"/>
    <w:rsid w:val="00B90B39"/>
    <w:rsid w:val="00B90BD8"/>
    <w:rsid w:val="00B92812"/>
    <w:rsid w:val="00B934A9"/>
    <w:rsid w:val="00B93A76"/>
    <w:rsid w:val="00B94278"/>
    <w:rsid w:val="00B94E55"/>
    <w:rsid w:val="00B96A7B"/>
    <w:rsid w:val="00B96D28"/>
    <w:rsid w:val="00B97552"/>
    <w:rsid w:val="00B97675"/>
    <w:rsid w:val="00B97A61"/>
    <w:rsid w:val="00BA072D"/>
    <w:rsid w:val="00BA0D23"/>
    <w:rsid w:val="00BA105A"/>
    <w:rsid w:val="00BA1B1A"/>
    <w:rsid w:val="00BA235A"/>
    <w:rsid w:val="00BA2A89"/>
    <w:rsid w:val="00BA2AC0"/>
    <w:rsid w:val="00BA34A7"/>
    <w:rsid w:val="00BA3BD2"/>
    <w:rsid w:val="00BA3D9F"/>
    <w:rsid w:val="00BA4FFF"/>
    <w:rsid w:val="00BA5FB9"/>
    <w:rsid w:val="00BA6317"/>
    <w:rsid w:val="00BA653B"/>
    <w:rsid w:val="00BA6A24"/>
    <w:rsid w:val="00BA6A64"/>
    <w:rsid w:val="00BA722B"/>
    <w:rsid w:val="00BA7EF6"/>
    <w:rsid w:val="00BB068C"/>
    <w:rsid w:val="00BB0974"/>
    <w:rsid w:val="00BB0B41"/>
    <w:rsid w:val="00BB10C3"/>
    <w:rsid w:val="00BB16D5"/>
    <w:rsid w:val="00BB2B7F"/>
    <w:rsid w:val="00BB48E8"/>
    <w:rsid w:val="00BB4F26"/>
    <w:rsid w:val="00BB592A"/>
    <w:rsid w:val="00BB6DBC"/>
    <w:rsid w:val="00BB6E74"/>
    <w:rsid w:val="00BB6F62"/>
    <w:rsid w:val="00BB73FF"/>
    <w:rsid w:val="00BB74F1"/>
    <w:rsid w:val="00BB7576"/>
    <w:rsid w:val="00BB7A46"/>
    <w:rsid w:val="00BB7E43"/>
    <w:rsid w:val="00BC0440"/>
    <w:rsid w:val="00BC0745"/>
    <w:rsid w:val="00BC1886"/>
    <w:rsid w:val="00BC416E"/>
    <w:rsid w:val="00BC43EA"/>
    <w:rsid w:val="00BC45C9"/>
    <w:rsid w:val="00BC5BDF"/>
    <w:rsid w:val="00BC6B06"/>
    <w:rsid w:val="00BC7597"/>
    <w:rsid w:val="00BD001F"/>
    <w:rsid w:val="00BD0C35"/>
    <w:rsid w:val="00BD151B"/>
    <w:rsid w:val="00BD199C"/>
    <w:rsid w:val="00BD1D7A"/>
    <w:rsid w:val="00BD1F8A"/>
    <w:rsid w:val="00BD2B69"/>
    <w:rsid w:val="00BD30D2"/>
    <w:rsid w:val="00BD31DA"/>
    <w:rsid w:val="00BD5B05"/>
    <w:rsid w:val="00BD60C5"/>
    <w:rsid w:val="00BD62EB"/>
    <w:rsid w:val="00BD67CF"/>
    <w:rsid w:val="00BD747B"/>
    <w:rsid w:val="00BD7C81"/>
    <w:rsid w:val="00BD7DEB"/>
    <w:rsid w:val="00BE0022"/>
    <w:rsid w:val="00BE04F9"/>
    <w:rsid w:val="00BE053D"/>
    <w:rsid w:val="00BE05D8"/>
    <w:rsid w:val="00BE0AAA"/>
    <w:rsid w:val="00BE16E5"/>
    <w:rsid w:val="00BE1778"/>
    <w:rsid w:val="00BE1C10"/>
    <w:rsid w:val="00BE2046"/>
    <w:rsid w:val="00BE20B3"/>
    <w:rsid w:val="00BE251B"/>
    <w:rsid w:val="00BE2A1A"/>
    <w:rsid w:val="00BE2E65"/>
    <w:rsid w:val="00BE3EC5"/>
    <w:rsid w:val="00BE4765"/>
    <w:rsid w:val="00BE480F"/>
    <w:rsid w:val="00BE4815"/>
    <w:rsid w:val="00BE48F9"/>
    <w:rsid w:val="00BE49EB"/>
    <w:rsid w:val="00BE51C6"/>
    <w:rsid w:val="00BE561E"/>
    <w:rsid w:val="00BE592E"/>
    <w:rsid w:val="00BE7221"/>
    <w:rsid w:val="00BE7862"/>
    <w:rsid w:val="00BE7C1B"/>
    <w:rsid w:val="00BF090A"/>
    <w:rsid w:val="00BF0C39"/>
    <w:rsid w:val="00BF3674"/>
    <w:rsid w:val="00BF387D"/>
    <w:rsid w:val="00BF3CBB"/>
    <w:rsid w:val="00BF3E4D"/>
    <w:rsid w:val="00BF42E5"/>
    <w:rsid w:val="00BF432C"/>
    <w:rsid w:val="00BF44C4"/>
    <w:rsid w:val="00BF4749"/>
    <w:rsid w:val="00BF49A7"/>
    <w:rsid w:val="00BF4B06"/>
    <w:rsid w:val="00BF4B19"/>
    <w:rsid w:val="00BF4B46"/>
    <w:rsid w:val="00BF541F"/>
    <w:rsid w:val="00BF747F"/>
    <w:rsid w:val="00BF74E7"/>
    <w:rsid w:val="00BF78A2"/>
    <w:rsid w:val="00BF7DC1"/>
    <w:rsid w:val="00C00A09"/>
    <w:rsid w:val="00C00B78"/>
    <w:rsid w:val="00C01443"/>
    <w:rsid w:val="00C01F39"/>
    <w:rsid w:val="00C0203E"/>
    <w:rsid w:val="00C027A8"/>
    <w:rsid w:val="00C02B7C"/>
    <w:rsid w:val="00C04142"/>
    <w:rsid w:val="00C04CAE"/>
    <w:rsid w:val="00C04D14"/>
    <w:rsid w:val="00C04E43"/>
    <w:rsid w:val="00C052D7"/>
    <w:rsid w:val="00C053DB"/>
    <w:rsid w:val="00C057DB"/>
    <w:rsid w:val="00C0720E"/>
    <w:rsid w:val="00C103C9"/>
    <w:rsid w:val="00C103F7"/>
    <w:rsid w:val="00C10B31"/>
    <w:rsid w:val="00C10DB8"/>
    <w:rsid w:val="00C10F01"/>
    <w:rsid w:val="00C11BE7"/>
    <w:rsid w:val="00C1225E"/>
    <w:rsid w:val="00C12CD8"/>
    <w:rsid w:val="00C13203"/>
    <w:rsid w:val="00C1324A"/>
    <w:rsid w:val="00C1477A"/>
    <w:rsid w:val="00C149E8"/>
    <w:rsid w:val="00C150F6"/>
    <w:rsid w:val="00C15280"/>
    <w:rsid w:val="00C163BD"/>
    <w:rsid w:val="00C164D2"/>
    <w:rsid w:val="00C16871"/>
    <w:rsid w:val="00C16A16"/>
    <w:rsid w:val="00C176EF"/>
    <w:rsid w:val="00C20B53"/>
    <w:rsid w:val="00C20FB2"/>
    <w:rsid w:val="00C210B6"/>
    <w:rsid w:val="00C21C43"/>
    <w:rsid w:val="00C21CF6"/>
    <w:rsid w:val="00C2203C"/>
    <w:rsid w:val="00C22970"/>
    <w:rsid w:val="00C22DF7"/>
    <w:rsid w:val="00C23084"/>
    <w:rsid w:val="00C233F3"/>
    <w:rsid w:val="00C2363A"/>
    <w:rsid w:val="00C238CE"/>
    <w:rsid w:val="00C23E3B"/>
    <w:rsid w:val="00C245A4"/>
    <w:rsid w:val="00C246FF"/>
    <w:rsid w:val="00C250CF"/>
    <w:rsid w:val="00C2510F"/>
    <w:rsid w:val="00C26229"/>
    <w:rsid w:val="00C26602"/>
    <w:rsid w:val="00C26DAC"/>
    <w:rsid w:val="00C273A8"/>
    <w:rsid w:val="00C27941"/>
    <w:rsid w:val="00C301DA"/>
    <w:rsid w:val="00C30E90"/>
    <w:rsid w:val="00C3161F"/>
    <w:rsid w:val="00C31667"/>
    <w:rsid w:val="00C31A3A"/>
    <w:rsid w:val="00C31B63"/>
    <w:rsid w:val="00C32622"/>
    <w:rsid w:val="00C32D6F"/>
    <w:rsid w:val="00C32E1E"/>
    <w:rsid w:val="00C330D7"/>
    <w:rsid w:val="00C333A8"/>
    <w:rsid w:val="00C33CEA"/>
    <w:rsid w:val="00C34826"/>
    <w:rsid w:val="00C358D6"/>
    <w:rsid w:val="00C359B8"/>
    <w:rsid w:val="00C35C68"/>
    <w:rsid w:val="00C36D2F"/>
    <w:rsid w:val="00C37205"/>
    <w:rsid w:val="00C37FC2"/>
    <w:rsid w:val="00C40872"/>
    <w:rsid w:val="00C4091E"/>
    <w:rsid w:val="00C409A0"/>
    <w:rsid w:val="00C40DA7"/>
    <w:rsid w:val="00C417E6"/>
    <w:rsid w:val="00C41D45"/>
    <w:rsid w:val="00C41F6F"/>
    <w:rsid w:val="00C420C7"/>
    <w:rsid w:val="00C421EE"/>
    <w:rsid w:val="00C42BEC"/>
    <w:rsid w:val="00C42F38"/>
    <w:rsid w:val="00C42F8E"/>
    <w:rsid w:val="00C43882"/>
    <w:rsid w:val="00C43C12"/>
    <w:rsid w:val="00C440BB"/>
    <w:rsid w:val="00C4431F"/>
    <w:rsid w:val="00C44647"/>
    <w:rsid w:val="00C44743"/>
    <w:rsid w:val="00C447C8"/>
    <w:rsid w:val="00C44E91"/>
    <w:rsid w:val="00C456A7"/>
    <w:rsid w:val="00C45F62"/>
    <w:rsid w:val="00C5003F"/>
    <w:rsid w:val="00C50BB4"/>
    <w:rsid w:val="00C50FB8"/>
    <w:rsid w:val="00C51F86"/>
    <w:rsid w:val="00C52242"/>
    <w:rsid w:val="00C53737"/>
    <w:rsid w:val="00C5391E"/>
    <w:rsid w:val="00C53D08"/>
    <w:rsid w:val="00C53F1D"/>
    <w:rsid w:val="00C543F1"/>
    <w:rsid w:val="00C55B35"/>
    <w:rsid w:val="00C5602F"/>
    <w:rsid w:val="00C5742C"/>
    <w:rsid w:val="00C60449"/>
    <w:rsid w:val="00C60A7C"/>
    <w:rsid w:val="00C60FE0"/>
    <w:rsid w:val="00C610CF"/>
    <w:rsid w:val="00C61269"/>
    <w:rsid w:val="00C622AA"/>
    <w:rsid w:val="00C62477"/>
    <w:rsid w:val="00C62ED2"/>
    <w:rsid w:val="00C6377B"/>
    <w:rsid w:val="00C64D15"/>
    <w:rsid w:val="00C65243"/>
    <w:rsid w:val="00C655F0"/>
    <w:rsid w:val="00C6599F"/>
    <w:rsid w:val="00C661D6"/>
    <w:rsid w:val="00C66D70"/>
    <w:rsid w:val="00C66F97"/>
    <w:rsid w:val="00C70534"/>
    <w:rsid w:val="00C70EA2"/>
    <w:rsid w:val="00C7137A"/>
    <w:rsid w:val="00C720B3"/>
    <w:rsid w:val="00C722A1"/>
    <w:rsid w:val="00C72803"/>
    <w:rsid w:val="00C72D41"/>
    <w:rsid w:val="00C74328"/>
    <w:rsid w:val="00C74B54"/>
    <w:rsid w:val="00C74C69"/>
    <w:rsid w:val="00C7534A"/>
    <w:rsid w:val="00C753C9"/>
    <w:rsid w:val="00C756EC"/>
    <w:rsid w:val="00C764E7"/>
    <w:rsid w:val="00C76680"/>
    <w:rsid w:val="00C76820"/>
    <w:rsid w:val="00C77822"/>
    <w:rsid w:val="00C779A8"/>
    <w:rsid w:val="00C8085B"/>
    <w:rsid w:val="00C809D9"/>
    <w:rsid w:val="00C80FAF"/>
    <w:rsid w:val="00C812AE"/>
    <w:rsid w:val="00C817A9"/>
    <w:rsid w:val="00C81BA4"/>
    <w:rsid w:val="00C81C87"/>
    <w:rsid w:val="00C82BF6"/>
    <w:rsid w:val="00C84BC4"/>
    <w:rsid w:val="00C85570"/>
    <w:rsid w:val="00C866D1"/>
    <w:rsid w:val="00C86CA0"/>
    <w:rsid w:val="00C87425"/>
    <w:rsid w:val="00C87B7D"/>
    <w:rsid w:val="00C87FDD"/>
    <w:rsid w:val="00C90721"/>
    <w:rsid w:val="00C90D7D"/>
    <w:rsid w:val="00C91110"/>
    <w:rsid w:val="00C9118D"/>
    <w:rsid w:val="00C9127B"/>
    <w:rsid w:val="00C91573"/>
    <w:rsid w:val="00C9190B"/>
    <w:rsid w:val="00C92803"/>
    <w:rsid w:val="00C930AE"/>
    <w:rsid w:val="00C93583"/>
    <w:rsid w:val="00C93726"/>
    <w:rsid w:val="00C947CF"/>
    <w:rsid w:val="00C94BCD"/>
    <w:rsid w:val="00C94D56"/>
    <w:rsid w:val="00C954DD"/>
    <w:rsid w:val="00C95875"/>
    <w:rsid w:val="00C95B45"/>
    <w:rsid w:val="00C967D0"/>
    <w:rsid w:val="00C96C07"/>
    <w:rsid w:val="00C96CBF"/>
    <w:rsid w:val="00C96CFC"/>
    <w:rsid w:val="00C97060"/>
    <w:rsid w:val="00C9724F"/>
    <w:rsid w:val="00C976AC"/>
    <w:rsid w:val="00C978D3"/>
    <w:rsid w:val="00CA04CB"/>
    <w:rsid w:val="00CA081F"/>
    <w:rsid w:val="00CA09B9"/>
    <w:rsid w:val="00CA0C7A"/>
    <w:rsid w:val="00CA1058"/>
    <w:rsid w:val="00CA1B26"/>
    <w:rsid w:val="00CA1CC5"/>
    <w:rsid w:val="00CA24CC"/>
    <w:rsid w:val="00CA30B1"/>
    <w:rsid w:val="00CA358E"/>
    <w:rsid w:val="00CA43E9"/>
    <w:rsid w:val="00CA4535"/>
    <w:rsid w:val="00CA464E"/>
    <w:rsid w:val="00CA48D7"/>
    <w:rsid w:val="00CA49F6"/>
    <w:rsid w:val="00CA557D"/>
    <w:rsid w:val="00CA5AF9"/>
    <w:rsid w:val="00CA66C0"/>
    <w:rsid w:val="00CA6A11"/>
    <w:rsid w:val="00CA6F4E"/>
    <w:rsid w:val="00CA7176"/>
    <w:rsid w:val="00CA7318"/>
    <w:rsid w:val="00CA7996"/>
    <w:rsid w:val="00CB036C"/>
    <w:rsid w:val="00CB0595"/>
    <w:rsid w:val="00CB05E6"/>
    <w:rsid w:val="00CB0FA4"/>
    <w:rsid w:val="00CB2195"/>
    <w:rsid w:val="00CB23DD"/>
    <w:rsid w:val="00CB2986"/>
    <w:rsid w:val="00CB2DA8"/>
    <w:rsid w:val="00CB2DF5"/>
    <w:rsid w:val="00CB3259"/>
    <w:rsid w:val="00CB6985"/>
    <w:rsid w:val="00CB719B"/>
    <w:rsid w:val="00CB74D3"/>
    <w:rsid w:val="00CC0389"/>
    <w:rsid w:val="00CC0D30"/>
    <w:rsid w:val="00CC128A"/>
    <w:rsid w:val="00CC1433"/>
    <w:rsid w:val="00CC16DF"/>
    <w:rsid w:val="00CC1D10"/>
    <w:rsid w:val="00CC1E06"/>
    <w:rsid w:val="00CC1FCB"/>
    <w:rsid w:val="00CC2371"/>
    <w:rsid w:val="00CC2A23"/>
    <w:rsid w:val="00CC35B5"/>
    <w:rsid w:val="00CC35F7"/>
    <w:rsid w:val="00CC486B"/>
    <w:rsid w:val="00CC4C86"/>
    <w:rsid w:val="00CC50A5"/>
    <w:rsid w:val="00CC5522"/>
    <w:rsid w:val="00CC5642"/>
    <w:rsid w:val="00CC5F5C"/>
    <w:rsid w:val="00CC750C"/>
    <w:rsid w:val="00CC78B8"/>
    <w:rsid w:val="00CD0853"/>
    <w:rsid w:val="00CD20E3"/>
    <w:rsid w:val="00CD3DF9"/>
    <w:rsid w:val="00CD3E45"/>
    <w:rsid w:val="00CD43EE"/>
    <w:rsid w:val="00CD496E"/>
    <w:rsid w:val="00CD4A45"/>
    <w:rsid w:val="00CD4A65"/>
    <w:rsid w:val="00CD4FC4"/>
    <w:rsid w:val="00CD5E41"/>
    <w:rsid w:val="00CD6382"/>
    <w:rsid w:val="00CD63A5"/>
    <w:rsid w:val="00CD6FCD"/>
    <w:rsid w:val="00CD74C2"/>
    <w:rsid w:val="00CD75CF"/>
    <w:rsid w:val="00CD7792"/>
    <w:rsid w:val="00CD7C2B"/>
    <w:rsid w:val="00CD7D15"/>
    <w:rsid w:val="00CE0836"/>
    <w:rsid w:val="00CE0969"/>
    <w:rsid w:val="00CE0E7C"/>
    <w:rsid w:val="00CE1AC4"/>
    <w:rsid w:val="00CE1AD0"/>
    <w:rsid w:val="00CE1AF6"/>
    <w:rsid w:val="00CE2466"/>
    <w:rsid w:val="00CE32CA"/>
    <w:rsid w:val="00CE35E8"/>
    <w:rsid w:val="00CE3722"/>
    <w:rsid w:val="00CE3BE5"/>
    <w:rsid w:val="00CE4FD3"/>
    <w:rsid w:val="00CE53A9"/>
    <w:rsid w:val="00CE55B7"/>
    <w:rsid w:val="00CE5CD4"/>
    <w:rsid w:val="00CE6965"/>
    <w:rsid w:val="00CE7140"/>
    <w:rsid w:val="00CE741E"/>
    <w:rsid w:val="00CF03B5"/>
    <w:rsid w:val="00CF0D68"/>
    <w:rsid w:val="00CF0E40"/>
    <w:rsid w:val="00CF142D"/>
    <w:rsid w:val="00CF18C1"/>
    <w:rsid w:val="00CF1BFA"/>
    <w:rsid w:val="00CF49B6"/>
    <w:rsid w:val="00CF4DE0"/>
    <w:rsid w:val="00CF53B1"/>
    <w:rsid w:val="00CF5B78"/>
    <w:rsid w:val="00CF75F8"/>
    <w:rsid w:val="00CF7AB9"/>
    <w:rsid w:val="00D001B5"/>
    <w:rsid w:val="00D00559"/>
    <w:rsid w:val="00D00A1D"/>
    <w:rsid w:val="00D00F10"/>
    <w:rsid w:val="00D012CB"/>
    <w:rsid w:val="00D01881"/>
    <w:rsid w:val="00D01C27"/>
    <w:rsid w:val="00D01D52"/>
    <w:rsid w:val="00D023C2"/>
    <w:rsid w:val="00D02A6F"/>
    <w:rsid w:val="00D03177"/>
    <w:rsid w:val="00D03515"/>
    <w:rsid w:val="00D038DB"/>
    <w:rsid w:val="00D03A49"/>
    <w:rsid w:val="00D03AE4"/>
    <w:rsid w:val="00D03AF1"/>
    <w:rsid w:val="00D03D86"/>
    <w:rsid w:val="00D03E26"/>
    <w:rsid w:val="00D03F3D"/>
    <w:rsid w:val="00D04B58"/>
    <w:rsid w:val="00D05085"/>
    <w:rsid w:val="00D061B7"/>
    <w:rsid w:val="00D0685B"/>
    <w:rsid w:val="00D07291"/>
    <w:rsid w:val="00D07625"/>
    <w:rsid w:val="00D079C9"/>
    <w:rsid w:val="00D07B59"/>
    <w:rsid w:val="00D11157"/>
    <w:rsid w:val="00D116C9"/>
    <w:rsid w:val="00D118E7"/>
    <w:rsid w:val="00D119C4"/>
    <w:rsid w:val="00D11E17"/>
    <w:rsid w:val="00D120B0"/>
    <w:rsid w:val="00D12E08"/>
    <w:rsid w:val="00D13390"/>
    <w:rsid w:val="00D13A5D"/>
    <w:rsid w:val="00D1425D"/>
    <w:rsid w:val="00D14956"/>
    <w:rsid w:val="00D14A90"/>
    <w:rsid w:val="00D14FB6"/>
    <w:rsid w:val="00D159D9"/>
    <w:rsid w:val="00D167C1"/>
    <w:rsid w:val="00D169AE"/>
    <w:rsid w:val="00D177C9"/>
    <w:rsid w:val="00D17EAB"/>
    <w:rsid w:val="00D202F2"/>
    <w:rsid w:val="00D20F6B"/>
    <w:rsid w:val="00D21480"/>
    <w:rsid w:val="00D21B2B"/>
    <w:rsid w:val="00D2213D"/>
    <w:rsid w:val="00D22286"/>
    <w:rsid w:val="00D223AC"/>
    <w:rsid w:val="00D22935"/>
    <w:rsid w:val="00D22A57"/>
    <w:rsid w:val="00D2357B"/>
    <w:rsid w:val="00D23A24"/>
    <w:rsid w:val="00D2424B"/>
    <w:rsid w:val="00D247EF"/>
    <w:rsid w:val="00D2481E"/>
    <w:rsid w:val="00D25FB9"/>
    <w:rsid w:val="00D26553"/>
    <w:rsid w:val="00D26599"/>
    <w:rsid w:val="00D269C0"/>
    <w:rsid w:val="00D27342"/>
    <w:rsid w:val="00D277B2"/>
    <w:rsid w:val="00D3040C"/>
    <w:rsid w:val="00D310D9"/>
    <w:rsid w:val="00D31C28"/>
    <w:rsid w:val="00D32EF5"/>
    <w:rsid w:val="00D33048"/>
    <w:rsid w:val="00D33229"/>
    <w:rsid w:val="00D3389E"/>
    <w:rsid w:val="00D33C52"/>
    <w:rsid w:val="00D33CBD"/>
    <w:rsid w:val="00D3400E"/>
    <w:rsid w:val="00D345EC"/>
    <w:rsid w:val="00D34982"/>
    <w:rsid w:val="00D356A7"/>
    <w:rsid w:val="00D35768"/>
    <w:rsid w:val="00D362D0"/>
    <w:rsid w:val="00D374A1"/>
    <w:rsid w:val="00D374B7"/>
    <w:rsid w:val="00D40424"/>
    <w:rsid w:val="00D4050C"/>
    <w:rsid w:val="00D40731"/>
    <w:rsid w:val="00D416D3"/>
    <w:rsid w:val="00D41AD1"/>
    <w:rsid w:val="00D41E57"/>
    <w:rsid w:val="00D41E5A"/>
    <w:rsid w:val="00D41EAF"/>
    <w:rsid w:val="00D42A92"/>
    <w:rsid w:val="00D42DD2"/>
    <w:rsid w:val="00D433CB"/>
    <w:rsid w:val="00D4346B"/>
    <w:rsid w:val="00D4355F"/>
    <w:rsid w:val="00D43CA7"/>
    <w:rsid w:val="00D43E2F"/>
    <w:rsid w:val="00D44368"/>
    <w:rsid w:val="00D44625"/>
    <w:rsid w:val="00D452F8"/>
    <w:rsid w:val="00D45486"/>
    <w:rsid w:val="00D4561A"/>
    <w:rsid w:val="00D45774"/>
    <w:rsid w:val="00D45CEB"/>
    <w:rsid w:val="00D46C9F"/>
    <w:rsid w:val="00D5070F"/>
    <w:rsid w:val="00D522CC"/>
    <w:rsid w:val="00D52AA9"/>
    <w:rsid w:val="00D53D08"/>
    <w:rsid w:val="00D5495A"/>
    <w:rsid w:val="00D57DAA"/>
    <w:rsid w:val="00D606E0"/>
    <w:rsid w:val="00D61248"/>
    <w:rsid w:val="00D614E8"/>
    <w:rsid w:val="00D61744"/>
    <w:rsid w:val="00D617B4"/>
    <w:rsid w:val="00D61E6C"/>
    <w:rsid w:val="00D624C5"/>
    <w:rsid w:val="00D628FC"/>
    <w:rsid w:val="00D64502"/>
    <w:rsid w:val="00D6553C"/>
    <w:rsid w:val="00D6587C"/>
    <w:rsid w:val="00D65C35"/>
    <w:rsid w:val="00D666DB"/>
    <w:rsid w:val="00D6757C"/>
    <w:rsid w:val="00D67C6E"/>
    <w:rsid w:val="00D70189"/>
    <w:rsid w:val="00D708FD"/>
    <w:rsid w:val="00D712DC"/>
    <w:rsid w:val="00D72C62"/>
    <w:rsid w:val="00D7333C"/>
    <w:rsid w:val="00D7335B"/>
    <w:rsid w:val="00D733DE"/>
    <w:rsid w:val="00D73E03"/>
    <w:rsid w:val="00D74259"/>
    <w:rsid w:val="00D742A4"/>
    <w:rsid w:val="00D74C1A"/>
    <w:rsid w:val="00D75203"/>
    <w:rsid w:val="00D75C12"/>
    <w:rsid w:val="00D763C9"/>
    <w:rsid w:val="00D766F8"/>
    <w:rsid w:val="00D76AAF"/>
    <w:rsid w:val="00D77A9B"/>
    <w:rsid w:val="00D77CA4"/>
    <w:rsid w:val="00D80464"/>
    <w:rsid w:val="00D80997"/>
    <w:rsid w:val="00D80AE7"/>
    <w:rsid w:val="00D8108D"/>
    <w:rsid w:val="00D81639"/>
    <w:rsid w:val="00D81C17"/>
    <w:rsid w:val="00D8281D"/>
    <w:rsid w:val="00D82887"/>
    <w:rsid w:val="00D82BE9"/>
    <w:rsid w:val="00D84615"/>
    <w:rsid w:val="00D85900"/>
    <w:rsid w:val="00D85C53"/>
    <w:rsid w:val="00D86544"/>
    <w:rsid w:val="00D86D96"/>
    <w:rsid w:val="00D8728A"/>
    <w:rsid w:val="00D879B2"/>
    <w:rsid w:val="00D87A33"/>
    <w:rsid w:val="00D902F7"/>
    <w:rsid w:val="00D90A96"/>
    <w:rsid w:val="00D9104A"/>
    <w:rsid w:val="00D91C2F"/>
    <w:rsid w:val="00D92285"/>
    <w:rsid w:val="00D927C8"/>
    <w:rsid w:val="00D929D0"/>
    <w:rsid w:val="00D929FF"/>
    <w:rsid w:val="00D92B11"/>
    <w:rsid w:val="00D92F99"/>
    <w:rsid w:val="00D93706"/>
    <w:rsid w:val="00D93EEB"/>
    <w:rsid w:val="00D942CF"/>
    <w:rsid w:val="00D94458"/>
    <w:rsid w:val="00D9446F"/>
    <w:rsid w:val="00D94790"/>
    <w:rsid w:val="00D947BF"/>
    <w:rsid w:val="00D9485E"/>
    <w:rsid w:val="00D95024"/>
    <w:rsid w:val="00D95557"/>
    <w:rsid w:val="00D9561D"/>
    <w:rsid w:val="00D95970"/>
    <w:rsid w:val="00D959F5"/>
    <w:rsid w:val="00D965D0"/>
    <w:rsid w:val="00D97430"/>
    <w:rsid w:val="00D97932"/>
    <w:rsid w:val="00D979DE"/>
    <w:rsid w:val="00D97A4D"/>
    <w:rsid w:val="00DA0084"/>
    <w:rsid w:val="00DA081E"/>
    <w:rsid w:val="00DA0871"/>
    <w:rsid w:val="00DA1175"/>
    <w:rsid w:val="00DA21F3"/>
    <w:rsid w:val="00DA243E"/>
    <w:rsid w:val="00DA2A9B"/>
    <w:rsid w:val="00DA2B66"/>
    <w:rsid w:val="00DA2BAE"/>
    <w:rsid w:val="00DA3269"/>
    <w:rsid w:val="00DA42C8"/>
    <w:rsid w:val="00DA4421"/>
    <w:rsid w:val="00DA4473"/>
    <w:rsid w:val="00DA49CE"/>
    <w:rsid w:val="00DA4B32"/>
    <w:rsid w:val="00DA7597"/>
    <w:rsid w:val="00DA7C83"/>
    <w:rsid w:val="00DA7DAA"/>
    <w:rsid w:val="00DB069B"/>
    <w:rsid w:val="00DB1BE7"/>
    <w:rsid w:val="00DB1EF3"/>
    <w:rsid w:val="00DB235B"/>
    <w:rsid w:val="00DB2D35"/>
    <w:rsid w:val="00DB329C"/>
    <w:rsid w:val="00DB395B"/>
    <w:rsid w:val="00DB3AB0"/>
    <w:rsid w:val="00DB3E7B"/>
    <w:rsid w:val="00DB3FAC"/>
    <w:rsid w:val="00DB413E"/>
    <w:rsid w:val="00DB4537"/>
    <w:rsid w:val="00DB5194"/>
    <w:rsid w:val="00DB5661"/>
    <w:rsid w:val="00DB5AC5"/>
    <w:rsid w:val="00DB642A"/>
    <w:rsid w:val="00DB65E4"/>
    <w:rsid w:val="00DB74AA"/>
    <w:rsid w:val="00DB76A7"/>
    <w:rsid w:val="00DB7CBF"/>
    <w:rsid w:val="00DC0DE6"/>
    <w:rsid w:val="00DC28A6"/>
    <w:rsid w:val="00DC2A5F"/>
    <w:rsid w:val="00DC3387"/>
    <w:rsid w:val="00DC36B0"/>
    <w:rsid w:val="00DC41B7"/>
    <w:rsid w:val="00DC494D"/>
    <w:rsid w:val="00DC4C86"/>
    <w:rsid w:val="00DC51B2"/>
    <w:rsid w:val="00DC528A"/>
    <w:rsid w:val="00DC5355"/>
    <w:rsid w:val="00DC55A9"/>
    <w:rsid w:val="00DC5E01"/>
    <w:rsid w:val="00DC738D"/>
    <w:rsid w:val="00DC75F0"/>
    <w:rsid w:val="00DD0321"/>
    <w:rsid w:val="00DD03F3"/>
    <w:rsid w:val="00DD0408"/>
    <w:rsid w:val="00DD13A4"/>
    <w:rsid w:val="00DD22AB"/>
    <w:rsid w:val="00DD28B9"/>
    <w:rsid w:val="00DD2B0C"/>
    <w:rsid w:val="00DD3A1E"/>
    <w:rsid w:val="00DD46E7"/>
    <w:rsid w:val="00DD52BF"/>
    <w:rsid w:val="00DD683B"/>
    <w:rsid w:val="00DD796F"/>
    <w:rsid w:val="00DE07B0"/>
    <w:rsid w:val="00DE169A"/>
    <w:rsid w:val="00DE1BC6"/>
    <w:rsid w:val="00DE2735"/>
    <w:rsid w:val="00DE2BCD"/>
    <w:rsid w:val="00DE357A"/>
    <w:rsid w:val="00DE3DE7"/>
    <w:rsid w:val="00DE456D"/>
    <w:rsid w:val="00DE4DB3"/>
    <w:rsid w:val="00DE562E"/>
    <w:rsid w:val="00DE5879"/>
    <w:rsid w:val="00DE6226"/>
    <w:rsid w:val="00DE692D"/>
    <w:rsid w:val="00DE70AB"/>
    <w:rsid w:val="00DE7318"/>
    <w:rsid w:val="00DE7B54"/>
    <w:rsid w:val="00DF010E"/>
    <w:rsid w:val="00DF07E1"/>
    <w:rsid w:val="00DF10DF"/>
    <w:rsid w:val="00DF1D24"/>
    <w:rsid w:val="00DF23FC"/>
    <w:rsid w:val="00DF361D"/>
    <w:rsid w:val="00DF3A15"/>
    <w:rsid w:val="00DF3BD3"/>
    <w:rsid w:val="00DF460B"/>
    <w:rsid w:val="00DF5761"/>
    <w:rsid w:val="00DF67BC"/>
    <w:rsid w:val="00DF6A69"/>
    <w:rsid w:val="00DF6E9E"/>
    <w:rsid w:val="00DF7BAE"/>
    <w:rsid w:val="00E001D7"/>
    <w:rsid w:val="00E012DE"/>
    <w:rsid w:val="00E01A46"/>
    <w:rsid w:val="00E01EF7"/>
    <w:rsid w:val="00E02A52"/>
    <w:rsid w:val="00E031B0"/>
    <w:rsid w:val="00E03F28"/>
    <w:rsid w:val="00E03FB3"/>
    <w:rsid w:val="00E0409F"/>
    <w:rsid w:val="00E043FD"/>
    <w:rsid w:val="00E0445B"/>
    <w:rsid w:val="00E04AF6"/>
    <w:rsid w:val="00E0500F"/>
    <w:rsid w:val="00E072FF"/>
    <w:rsid w:val="00E10900"/>
    <w:rsid w:val="00E1111E"/>
    <w:rsid w:val="00E11462"/>
    <w:rsid w:val="00E114FF"/>
    <w:rsid w:val="00E119B9"/>
    <w:rsid w:val="00E11B63"/>
    <w:rsid w:val="00E12185"/>
    <w:rsid w:val="00E12F0F"/>
    <w:rsid w:val="00E1315B"/>
    <w:rsid w:val="00E132AD"/>
    <w:rsid w:val="00E13440"/>
    <w:rsid w:val="00E13546"/>
    <w:rsid w:val="00E137D1"/>
    <w:rsid w:val="00E1446B"/>
    <w:rsid w:val="00E14517"/>
    <w:rsid w:val="00E1482E"/>
    <w:rsid w:val="00E14A58"/>
    <w:rsid w:val="00E14FFA"/>
    <w:rsid w:val="00E15605"/>
    <w:rsid w:val="00E159C8"/>
    <w:rsid w:val="00E1606C"/>
    <w:rsid w:val="00E160FB"/>
    <w:rsid w:val="00E166DF"/>
    <w:rsid w:val="00E16D3A"/>
    <w:rsid w:val="00E16DD9"/>
    <w:rsid w:val="00E17939"/>
    <w:rsid w:val="00E202A1"/>
    <w:rsid w:val="00E206F3"/>
    <w:rsid w:val="00E20CC9"/>
    <w:rsid w:val="00E213C6"/>
    <w:rsid w:val="00E21881"/>
    <w:rsid w:val="00E22684"/>
    <w:rsid w:val="00E22984"/>
    <w:rsid w:val="00E234AB"/>
    <w:rsid w:val="00E23FEE"/>
    <w:rsid w:val="00E248A5"/>
    <w:rsid w:val="00E24AD3"/>
    <w:rsid w:val="00E25213"/>
    <w:rsid w:val="00E25783"/>
    <w:rsid w:val="00E25B26"/>
    <w:rsid w:val="00E25EA2"/>
    <w:rsid w:val="00E26096"/>
    <w:rsid w:val="00E26F44"/>
    <w:rsid w:val="00E2731C"/>
    <w:rsid w:val="00E27515"/>
    <w:rsid w:val="00E27DF3"/>
    <w:rsid w:val="00E27E6B"/>
    <w:rsid w:val="00E30000"/>
    <w:rsid w:val="00E30372"/>
    <w:rsid w:val="00E307F3"/>
    <w:rsid w:val="00E32310"/>
    <w:rsid w:val="00E32404"/>
    <w:rsid w:val="00E331EC"/>
    <w:rsid w:val="00E342EC"/>
    <w:rsid w:val="00E34D04"/>
    <w:rsid w:val="00E354B4"/>
    <w:rsid w:val="00E35ACA"/>
    <w:rsid w:val="00E35AD6"/>
    <w:rsid w:val="00E35BD0"/>
    <w:rsid w:val="00E35EE3"/>
    <w:rsid w:val="00E36123"/>
    <w:rsid w:val="00E3629C"/>
    <w:rsid w:val="00E369BD"/>
    <w:rsid w:val="00E36A0E"/>
    <w:rsid w:val="00E36A14"/>
    <w:rsid w:val="00E37D81"/>
    <w:rsid w:val="00E37EB1"/>
    <w:rsid w:val="00E37FAE"/>
    <w:rsid w:val="00E407B8"/>
    <w:rsid w:val="00E40C7E"/>
    <w:rsid w:val="00E40E07"/>
    <w:rsid w:val="00E40F8C"/>
    <w:rsid w:val="00E41A30"/>
    <w:rsid w:val="00E42AF3"/>
    <w:rsid w:val="00E44054"/>
    <w:rsid w:val="00E447B4"/>
    <w:rsid w:val="00E448D1"/>
    <w:rsid w:val="00E463D3"/>
    <w:rsid w:val="00E46775"/>
    <w:rsid w:val="00E46B7B"/>
    <w:rsid w:val="00E477F7"/>
    <w:rsid w:val="00E50AA5"/>
    <w:rsid w:val="00E52C97"/>
    <w:rsid w:val="00E539B9"/>
    <w:rsid w:val="00E539C2"/>
    <w:rsid w:val="00E53AB1"/>
    <w:rsid w:val="00E53C5C"/>
    <w:rsid w:val="00E540F2"/>
    <w:rsid w:val="00E54692"/>
    <w:rsid w:val="00E54749"/>
    <w:rsid w:val="00E56BB6"/>
    <w:rsid w:val="00E60259"/>
    <w:rsid w:val="00E605F3"/>
    <w:rsid w:val="00E607AB"/>
    <w:rsid w:val="00E60B77"/>
    <w:rsid w:val="00E6115F"/>
    <w:rsid w:val="00E617EB"/>
    <w:rsid w:val="00E61861"/>
    <w:rsid w:val="00E61EA7"/>
    <w:rsid w:val="00E632E8"/>
    <w:rsid w:val="00E634AC"/>
    <w:rsid w:val="00E64D3A"/>
    <w:rsid w:val="00E66279"/>
    <w:rsid w:val="00E669A8"/>
    <w:rsid w:val="00E66D22"/>
    <w:rsid w:val="00E671B8"/>
    <w:rsid w:val="00E67354"/>
    <w:rsid w:val="00E6772A"/>
    <w:rsid w:val="00E6779F"/>
    <w:rsid w:val="00E708BE"/>
    <w:rsid w:val="00E70BDB"/>
    <w:rsid w:val="00E70BF7"/>
    <w:rsid w:val="00E71760"/>
    <w:rsid w:val="00E730E4"/>
    <w:rsid w:val="00E73D21"/>
    <w:rsid w:val="00E742A6"/>
    <w:rsid w:val="00E745A5"/>
    <w:rsid w:val="00E75151"/>
    <w:rsid w:val="00E7537F"/>
    <w:rsid w:val="00E77E47"/>
    <w:rsid w:val="00E80F78"/>
    <w:rsid w:val="00E81C93"/>
    <w:rsid w:val="00E81D84"/>
    <w:rsid w:val="00E81F6C"/>
    <w:rsid w:val="00E82254"/>
    <w:rsid w:val="00E82633"/>
    <w:rsid w:val="00E826A6"/>
    <w:rsid w:val="00E82DF1"/>
    <w:rsid w:val="00E82F73"/>
    <w:rsid w:val="00E830D6"/>
    <w:rsid w:val="00E83475"/>
    <w:rsid w:val="00E83835"/>
    <w:rsid w:val="00E83DCD"/>
    <w:rsid w:val="00E84038"/>
    <w:rsid w:val="00E8436D"/>
    <w:rsid w:val="00E8439F"/>
    <w:rsid w:val="00E84ACA"/>
    <w:rsid w:val="00E84E29"/>
    <w:rsid w:val="00E84EB0"/>
    <w:rsid w:val="00E85229"/>
    <w:rsid w:val="00E85AC4"/>
    <w:rsid w:val="00E85C7B"/>
    <w:rsid w:val="00E866AB"/>
    <w:rsid w:val="00E86794"/>
    <w:rsid w:val="00E87446"/>
    <w:rsid w:val="00E878EC"/>
    <w:rsid w:val="00E9024A"/>
    <w:rsid w:val="00E90487"/>
    <w:rsid w:val="00E90614"/>
    <w:rsid w:val="00E91586"/>
    <w:rsid w:val="00E92234"/>
    <w:rsid w:val="00E927F8"/>
    <w:rsid w:val="00E929C9"/>
    <w:rsid w:val="00E92ACA"/>
    <w:rsid w:val="00E92C33"/>
    <w:rsid w:val="00E92CB6"/>
    <w:rsid w:val="00E93552"/>
    <w:rsid w:val="00E93CF2"/>
    <w:rsid w:val="00E93CFD"/>
    <w:rsid w:val="00E94814"/>
    <w:rsid w:val="00E94B82"/>
    <w:rsid w:val="00E94F18"/>
    <w:rsid w:val="00E95867"/>
    <w:rsid w:val="00E95F4B"/>
    <w:rsid w:val="00E96551"/>
    <w:rsid w:val="00E96988"/>
    <w:rsid w:val="00E96F1C"/>
    <w:rsid w:val="00E9753C"/>
    <w:rsid w:val="00E9759B"/>
    <w:rsid w:val="00E979C0"/>
    <w:rsid w:val="00EA0000"/>
    <w:rsid w:val="00EA1064"/>
    <w:rsid w:val="00EA1178"/>
    <w:rsid w:val="00EA152F"/>
    <w:rsid w:val="00EA1CFC"/>
    <w:rsid w:val="00EA1EE7"/>
    <w:rsid w:val="00EA25D1"/>
    <w:rsid w:val="00EA2A08"/>
    <w:rsid w:val="00EA3624"/>
    <w:rsid w:val="00EA384A"/>
    <w:rsid w:val="00EA44F6"/>
    <w:rsid w:val="00EA44F7"/>
    <w:rsid w:val="00EA4CC8"/>
    <w:rsid w:val="00EA5622"/>
    <w:rsid w:val="00EA564F"/>
    <w:rsid w:val="00EA6876"/>
    <w:rsid w:val="00EA6DC6"/>
    <w:rsid w:val="00EA70BA"/>
    <w:rsid w:val="00EA7AAF"/>
    <w:rsid w:val="00EB02E7"/>
    <w:rsid w:val="00EB0406"/>
    <w:rsid w:val="00EB04F0"/>
    <w:rsid w:val="00EB13D5"/>
    <w:rsid w:val="00EB14FE"/>
    <w:rsid w:val="00EB1806"/>
    <w:rsid w:val="00EB1BB5"/>
    <w:rsid w:val="00EB1F94"/>
    <w:rsid w:val="00EB1FEB"/>
    <w:rsid w:val="00EB201A"/>
    <w:rsid w:val="00EB27AA"/>
    <w:rsid w:val="00EB2910"/>
    <w:rsid w:val="00EB29FD"/>
    <w:rsid w:val="00EB36EA"/>
    <w:rsid w:val="00EB3790"/>
    <w:rsid w:val="00EB422E"/>
    <w:rsid w:val="00EB50B7"/>
    <w:rsid w:val="00EB5159"/>
    <w:rsid w:val="00EB5F73"/>
    <w:rsid w:val="00EB63B2"/>
    <w:rsid w:val="00EB64A3"/>
    <w:rsid w:val="00EB6775"/>
    <w:rsid w:val="00EB7584"/>
    <w:rsid w:val="00EB7594"/>
    <w:rsid w:val="00EB7737"/>
    <w:rsid w:val="00EC19AD"/>
    <w:rsid w:val="00EC1C88"/>
    <w:rsid w:val="00EC1E51"/>
    <w:rsid w:val="00EC2D20"/>
    <w:rsid w:val="00EC41F8"/>
    <w:rsid w:val="00EC50D2"/>
    <w:rsid w:val="00EC5250"/>
    <w:rsid w:val="00EC552C"/>
    <w:rsid w:val="00EC5BEA"/>
    <w:rsid w:val="00EC5F4B"/>
    <w:rsid w:val="00EC6239"/>
    <w:rsid w:val="00EC6642"/>
    <w:rsid w:val="00EC6E16"/>
    <w:rsid w:val="00EC7939"/>
    <w:rsid w:val="00EC79FF"/>
    <w:rsid w:val="00ED0DA0"/>
    <w:rsid w:val="00ED12F4"/>
    <w:rsid w:val="00ED1954"/>
    <w:rsid w:val="00ED29C8"/>
    <w:rsid w:val="00ED32B1"/>
    <w:rsid w:val="00ED4A7F"/>
    <w:rsid w:val="00ED4BE4"/>
    <w:rsid w:val="00ED53DD"/>
    <w:rsid w:val="00ED54FC"/>
    <w:rsid w:val="00ED5FFC"/>
    <w:rsid w:val="00ED6171"/>
    <w:rsid w:val="00ED66B4"/>
    <w:rsid w:val="00ED708B"/>
    <w:rsid w:val="00ED7852"/>
    <w:rsid w:val="00ED7A5F"/>
    <w:rsid w:val="00ED7CBF"/>
    <w:rsid w:val="00EE00E1"/>
    <w:rsid w:val="00EE0152"/>
    <w:rsid w:val="00EE05D2"/>
    <w:rsid w:val="00EE2973"/>
    <w:rsid w:val="00EE2EE8"/>
    <w:rsid w:val="00EE3412"/>
    <w:rsid w:val="00EE38EC"/>
    <w:rsid w:val="00EE3A6E"/>
    <w:rsid w:val="00EE3EEE"/>
    <w:rsid w:val="00EE4502"/>
    <w:rsid w:val="00EE582F"/>
    <w:rsid w:val="00EE666C"/>
    <w:rsid w:val="00EE6940"/>
    <w:rsid w:val="00EE6B26"/>
    <w:rsid w:val="00EE77A5"/>
    <w:rsid w:val="00EE7AD4"/>
    <w:rsid w:val="00EE7D07"/>
    <w:rsid w:val="00EF0445"/>
    <w:rsid w:val="00EF1DB9"/>
    <w:rsid w:val="00EF1EF5"/>
    <w:rsid w:val="00EF2B2B"/>
    <w:rsid w:val="00EF4A58"/>
    <w:rsid w:val="00EF4C22"/>
    <w:rsid w:val="00EF5DEE"/>
    <w:rsid w:val="00EF7172"/>
    <w:rsid w:val="00EF71EB"/>
    <w:rsid w:val="00EF7622"/>
    <w:rsid w:val="00EF7B34"/>
    <w:rsid w:val="00F00378"/>
    <w:rsid w:val="00F005A2"/>
    <w:rsid w:val="00F00C47"/>
    <w:rsid w:val="00F00E18"/>
    <w:rsid w:val="00F00F9C"/>
    <w:rsid w:val="00F015B9"/>
    <w:rsid w:val="00F024FD"/>
    <w:rsid w:val="00F026D8"/>
    <w:rsid w:val="00F02EF9"/>
    <w:rsid w:val="00F031B7"/>
    <w:rsid w:val="00F03EF0"/>
    <w:rsid w:val="00F04B84"/>
    <w:rsid w:val="00F04CDB"/>
    <w:rsid w:val="00F04E46"/>
    <w:rsid w:val="00F05E58"/>
    <w:rsid w:val="00F06579"/>
    <w:rsid w:val="00F065EE"/>
    <w:rsid w:val="00F06EF6"/>
    <w:rsid w:val="00F0722C"/>
    <w:rsid w:val="00F07FF3"/>
    <w:rsid w:val="00F103BE"/>
    <w:rsid w:val="00F12E03"/>
    <w:rsid w:val="00F12EC6"/>
    <w:rsid w:val="00F12F99"/>
    <w:rsid w:val="00F1361E"/>
    <w:rsid w:val="00F13FC8"/>
    <w:rsid w:val="00F1500D"/>
    <w:rsid w:val="00F1515A"/>
    <w:rsid w:val="00F15233"/>
    <w:rsid w:val="00F15308"/>
    <w:rsid w:val="00F15889"/>
    <w:rsid w:val="00F15EE2"/>
    <w:rsid w:val="00F16D48"/>
    <w:rsid w:val="00F17244"/>
    <w:rsid w:val="00F17FDE"/>
    <w:rsid w:val="00F204E7"/>
    <w:rsid w:val="00F20E5B"/>
    <w:rsid w:val="00F21275"/>
    <w:rsid w:val="00F216A3"/>
    <w:rsid w:val="00F21A38"/>
    <w:rsid w:val="00F23715"/>
    <w:rsid w:val="00F23B4C"/>
    <w:rsid w:val="00F23EB2"/>
    <w:rsid w:val="00F244EC"/>
    <w:rsid w:val="00F253EA"/>
    <w:rsid w:val="00F25AAC"/>
    <w:rsid w:val="00F25DCD"/>
    <w:rsid w:val="00F25FCB"/>
    <w:rsid w:val="00F26581"/>
    <w:rsid w:val="00F275FF"/>
    <w:rsid w:val="00F2779C"/>
    <w:rsid w:val="00F27812"/>
    <w:rsid w:val="00F3024E"/>
    <w:rsid w:val="00F31491"/>
    <w:rsid w:val="00F3161D"/>
    <w:rsid w:val="00F31D82"/>
    <w:rsid w:val="00F32156"/>
    <w:rsid w:val="00F32702"/>
    <w:rsid w:val="00F3287A"/>
    <w:rsid w:val="00F32BE1"/>
    <w:rsid w:val="00F3364B"/>
    <w:rsid w:val="00F34B5E"/>
    <w:rsid w:val="00F34C02"/>
    <w:rsid w:val="00F34C48"/>
    <w:rsid w:val="00F355AE"/>
    <w:rsid w:val="00F359E7"/>
    <w:rsid w:val="00F35DD9"/>
    <w:rsid w:val="00F36134"/>
    <w:rsid w:val="00F36743"/>
    <w:rsid w:val="00F3697B"/>
    <w:rsid w:val="00F36A6E"/>
    <w:rsid w:val="00F36D7A"/>
    <w:rsid w:val="00F371F9"/>
    <w:rsid w:val="00F37A13"/>
    <w:rsid w:val="00F37D12"/>
    <w:rsid w:val="00F40B15"/>
    <w:rsid w:val="00F40C32"/>
    <w:rsid w:val="00F40F67"/>
    <w:rsid w:val="00F411A9"/>
    <w:rsid w:val="00F42B67"/>
    <w:rsid w:val="00F4308B"/>
    <w:rsid w:val="00F435E2"/>
    <w:rsid w:val="00F4365D"/>
    <w:rsid w:val="00F43DE4"/>
    <w:rsid w:val="00F448A5"/>
    <w:rsid w:val="00F4533B"/>
    <w:rsid w:val="00F45E5C"/>
    <w:rsid w:val="00F46E2A"/>
    <w:rsid w:val="00F46FDA"/>
    <w:rsid w:val="00F47823"/>
    <w:rsid w:val="00F50564"/>
    <w:rsid w:val="00F50C47"/>
    <w:rsid w:val="00F50E1F"/>
    <w:rsid w:val="00F51873"/>
    <w:rsid w:val="00F52200"/>
    <w:rsid w:val="00F52A49"/>
    <w:rsid w:val="00F52D9C"/>
    <w:rsid w:val="00F53B77"/>
    <w:rsid w:val="00F54C44"/>
    <w:rsid w:val="00F54F5F"/>
    <w:rsid w:val="00F551A3"/>
    <w:rsid w:val="00F55561"/>
    <w:rsid w:val="00F55756"/>
    <w:rsid w:val="00F55F8D"/>
    <w:rsid w:val="00F56766"/>
    <w:rsid w:val="00F57B94"/>
    <w:rsid w:val="00F57BB3"/>
    <w:rsid w:val="00F60934"/>
    <w:rsid w:val="00F6157C"/>
    <w:rsid w:val="00F61599"/>
    <w:rsid w:val="00F61C7E"/>
    <w:rsid w:val="00F62454"/>
    <w:rsid w:val="00F62583"/>
    <w:rsid w:val="00F62826"/>
    <w:rsid w:val="00F62DCE"/>
    <w:rsid w:val="00F63027"/>
    <w:rsid w:val="00F63652"/>
    <w:rsid w:val="00F6370B"/>
    <w:rsid w:val="00F63E3E"/>
    <w:rsid w:val="00F6470C"/>
    <w:rsid w:val="00F6474D"/>
    <w:rsid w:val="00F64ABE"/>
    <w:rsid w:val="00F64BB6"/>
    <w:rsid w:val="00F64E0B"/>
    <w:rsid w:val="00F658A5"/>
    <w:rsid w:val="00F661CD"/>
    <w:rsid w:val="00F67C6F"/>
    <w:rsid w:val="00F72566"/>
    <w:rsid w:val="00F72B48"/>
    <w:rsid w:val="00F72D24"/>
    <w:rsid w:val="00F73F7A"/>
    <w:rsid w:val="00F7480B"/>
    <w:rsid w:val="00F74A7D"/>
    <w:rsid w:val="00F7511D"/>
    <w:rsid w:val="00F75355"/>
    <w:rsid w:val="00F7557A"/>
    <w:rsid w:val="00F7559F"/>
    <w:rsid w:val="00F75630"/>
    <w:rsid w:val="00F75F83"/>
    <w:rsid w:val="00F761D2"/>
    <w:rsid w:val="00F765F0"/>
    <w:rsid w:val="00F76D0A"/>
    <w:rsid w:val="00F776F1"/>
    <w:rsid w:val="00F77B17"/>
    <w:rsid w:val="00F77EC7"/>
    <w:rsid w:val="00F81721"/>
    <w:rsid w:val="00F81F39"/>
    <w:rsid w:val="00F8249F"/>
    <w:rsid w:val="00F825E3"/>
    <w:rsid w:val="00F82A67"/>
    <w:rsid w:val="00F82E79"/>
    <w:rsid w:val="00F831D7"/>
    <w:rsid w:val="00F83247"/>
    <w:rsid w:val="00F8338B"/>
    <w:rsid w:val="00F833CE"/>
    <w:rsid w:val="00F8385F"/>
    <w:rsid w:val="00F83AC0"/>
    <w:rsid w:val="00F84198"/>
    <w:rsid w:val="00F8447B"/>
    <w:rsid w:val="00F84888"/>
    <w:rsid w:val="00F84A5D"/>
    <w:rsid w:val="00F84B50"/>
    <w:rsid w:val="00F8579F"/>
    <w:rsid w:val="00F85828"/>
    <w:rsid w:val="00F86DE9"/>
    <w:rsid w:val="00F8760E"/>
    <w:rsid w:val="00F87861"/>
    <w:rsid w:val="00F87C2A"/>
    <w:rsid w:val="00F90433"/>
    <w:rsid w:val="00F90FB8"/>
    <w:rsid w:val="00F91649"/>
    <w:rsid w:val="00F91BAA"/>
    <w:rsid w:val="00F92332"/>
    <w:rsid w:val="00F9282E"/>
    <w:rsid w:val="00F92D23"/>
    <w:rsid w:val="00F93FF3"/>
    <w:rsid w:val="00F94B6B"/>
    <w:rsid w:val="00F95877"/>
    <w:rsid w:val="00F9594C"/>
    <w:rsid w:val="00F96CC0"/>
    <w:rsid w:val="00F97553"/>
    <w:rsid w:val="00FA0CE5"/>
    <w:rsid w:val="00FA1709"/>
    <w:rsid w:val="00FA216E"/>
    <w:rsid w:val="00FA28F4"/>
    <w:rsid w:val="00FA2F2A"/>
    <w:rsid w:val="00FA2FA3"/>
    <w:rsid w:val="00FA3BEB"/>
    <w:rsid w:val="00FA3EB6"/>
    <w:rsid w:val="00FA4F26"/>
    <w:rsid w:val="00FA5827"/>
    <w:rsid w:val="00FA5941"/>
    <w:rsid w:val="00FA5B78"/>
    <w:rsid w:val="00FA63D9"/>
    <w:rsid w:val="00FA6706"/>
    <w:rsid w:val="00FA6A58"/>
    <w:rsid w:val="00FA6A6C"/>
    <w:rsid w:val="00FA7999"/>
    <w:rsid w:val="00FA7EF1"/>
    <w:rsid w:val="00FB16AB"/>
    <w:rsid w:val="00FB1FE0"/>
    <w:rsid w:val="00FB3102"/>
    <w:rsid w:val="00FB3243"/>
    <w:rsid w:val="00FB3A1C"/>
    <w:rsid w:val="00FB4453"/>
    <w:rsid w:val="00FB4A6B"/>
    <w:rsid w:val="00FB4CDE"/>
    <w:rsid w:val="00FB4D36"/>
    <w:rsid w:val="00FB51BC"/>
    <w:rsid w:val="00FB6C37"/>
    <w:rsid w:val="00FB72C3"/>
    <w:rsid w:val="00FB7A52"/>
    <w:rsid w:val="00FB7D8A"/>
    <w:rsid w:val="00FC07BF"/>
    <w:rsid w:val="00FC0FCE"/>
    <w:rsid w:val="00FC10BD"/>
    <w:rsid w:val="00FC1D20"/>
    <w:rsid w:val="00FC1EBB"/>
    <w:rsid w:val="00FC297E"/>
    <w:rsid w:val="00FC2D04"/>
    <w:rsid w:val="00FC2D7F"/>
    <w:rsid w:val="00FC2FA0"/>
    <w:rsid w:val="00FC3687"/>
    <w:rsid w:val="00FC38BB"/>
    <w:rsid w:val="00FC3FB5"/>
    <w:rsid w:val="00FC46F1"/>
    <w:rsid w:val="00FC486C"/>
    <w:rsid w:val="00FC4F0F"/>
    <w:rsid w:val="00FC5053"/>
    <w:rsid w:val="00FC5504"/>
    <w:rsid w:val="00FC5654"/>
    <w:rsid w:val="00FC5716"/>
    <w:rsid w:val="00FC5A36"/>
    <w:rsid w:val="00FC6485"/>
    <w:rsid w:val="00FC6824"/>
    <w:rsid w:val="00FC6A9A"/>
    <w:rsid w:val="00FC6D1B"/>
    <w:rsid w:val="00FC730E"/>
    <w:rsid w:val="00FD1622"/>
    <w:rsid w:val="00FD16B7"/>
    <w:rsid w:val="00FD16F4"/>
    <w:rsid w:val="00FD1ED7"/>
    <w:rsid w:val="00FD208F"/>
    <w:rsid w:val="00FD2D47"/>
    <w:rsid w:val="00FD31C9"/>
    <w:rsid w:val="00FD44C7"/>
    <w:rsid w:val="00FD5B60"/>
    <w:rsid w:val="00FD5CE0"/>
    <w:rsid w:val="00FD6006"/>
    <w:rsid w:val="00FD7095"/>
    <w:rsid w:val="00FD7771"/>
    <w:rsid w:val="00FE05DA"/>
    <w:rsid w:val="00FE0F30"/>
    <w:rsid w:val="00FE10D6"/>
    <w:rsid w:val="00FE1458"/>
    <w:rsid w:val="00FE1F2E"/>
    <w:rsid w:val="00FE20CA"/>
    <w:rsid w:val="00FE474A"/>
    <w:rsid w:val="00FE4B03"/>
    <w:rsid w:val="00FE4EA3"/>
    <w:rsid w:val="00FE61BA"/>
    <w:rsid w:val="00FE6315"/>
    <w:rsid w:val="00FE63E5"/>
    <w:rsid w:val="00FE6993"/>
    <w:rsid w:val="00FE6A37"/>
    <w:rsid w:val="00FE70EA"/>
    <w:rsid w:val="00FE7863"/>
    <w:rsid w:val="00FE78FC"/>
    <w:rsid w:val="00FE7DAB"/>
    <w:rsid w:val="00FF0973"/>
    <w:rsid w:val="00FF1903"/>
    <w:rsid w:val="00FF1A6E"/>
    <w:rsid w:val="00FF2F86"/>
    <w:rsid w:val="00FF35A3"/>
    <w:rsid w:val="00FF3C32"/>
    <w:rsid w:val="00FF4CC1"/>
    <w:rsid w:val="00FF4F52"/>
    <w:rsid w:val="00FF593E"/>
    <w:rsid w:val="00FF6A4D"/>
    <w:rsid w:val="00FF6CF3"/>
  </w:rsids>
  <m:mathPr>
    <m:mathFont m:val="Cambria Math"/>
    <m:brkBin m:val="before"/>
    <m:brkBinSub m:val="--"/>
    <m:smallFrac m:val="0"/>
    <m:dispDef/>
    <m:lMargin m:val="0"/>
    <m:rMargin m:val="0"/>
    <m:defJc m:val="centerGroup"/>
    <m:wrapIndent m:val="1440"/>
    <m:intLim m:val="subSup"/>
    <m:naryLim m:val="undOvr"/>
  </m:mathPr>
  <w:themeFontLang w:val="fr-FR" w:eastAsia="zh-CN"/>
  <w:clrSchemeMapping w:bg1="light1" w:t1="dark1" w:bg2="light2" w:t2="dark2" w:accent1="accent1" w:accent2="accent2" w:accent3="accent3" w:accent4="accent4" w:accent5="accent5" w:accent6="accent6" w:hyperlink="hyperlink" w:followedHyperlink="followedHyperlink"/>
  <w:shapeDefaults>
    <o:shapedefaults v:ext="edit" spidmax="2064"/>
    <o:shapelayout v:ext="edit">
      <o:idmap v:ext="edit" data="1"/>
    </o:shapelayout>
  </w:shapeDefaults>
  <w:decimalSymbol w:val="."/>
  <w:listSeparator w:val=";"/>
  <w14:docId w14:val="3C4A5ADB"/>
  <w15:chartTrackingRefBased/>
  <w15:docId w15:val="{0BA410F7-92DF-46D2-A661-B20709A20A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fr-FR"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2193A"/>
    <w:pPr>
      <w:overflowPunct w:val="0"/>
      <w:autoSpaceDE w:val="0"/>
      <w:autoSpaceDN w:val="0"/>
      <w:adjustRightInd w:val="0"/>
      <w:spacing w:after="0" w:line="240" w:lineRule="auto"/>
      <w:jc w:val="both"/>
      <w:textAlignment w:val="baseline"/>
    </w:pPr>
    <w:rPr>
      <w:rFonts w:ascii="Calibri" w:eastAsia="Times New Roman" w:hAnsi="Calibri" w:cs="Times New Roman"/>
      <w:szCs w:val="20"/>
      <w:lang w:eastAsia="fr-FR"/>
    </w:rPr>
  </w:style>
  <w:style w:type="paragraph" w:styleId="Titre1">
    <w:name w:val="heading 1"/>
    <w:basedOn w:val="Normal"/>
    <w:next w:val="Normal"/>
    <w:link w:val="Titre1Car"/>
    <w:qFormat/>
    <w:rsid w:val="00720F73"/>
    <w:pPr>
      <w:keepNext/>
      <w:keepLines/>
      <w:numPr>
        <w:numId w:val="34"/>
      </w:numPr>
      <w:tabs>
        <w:tab w:val="left" w:pos="567"/>
      </w:tabs>
      <w:spacing w:before="240"/>
      <w:outlineLvl w:val="0"/>
    </w:pPr>
    <w:rPr>
      <w:b/>
      <w:caps/>
      <w:sz w:val="40"/>
      <w:szCs w:val="24"/>
    </w:rPr>
  </w:style>
  <w:style w:type="paragraph" w:styleId="Titre2">
    <w:name w:val="heading 2"/>
    <w:basedOn w:val="Normal"/>
    <w:next w:val="Normal"/>
    <w:link w:val="Titre2Car"/>
    <w:qFormat/>
    <w:rsid w:val="00630876"/>
    <w:pPr>
      <w:keepNext/>
      <w:keepLines/>
      <w:numPr>
        <w:ilvl w:val="1"/>
        <w:numId w:val="34"/>
      </w:numPr>
      <w:tabs>
        <w:tab w:val="left" w:pos="567"/>
      </w:tabs>
      <w:spacing w:before="240"/>
      <w:outlineLvl w:val="1"/>
    </w:pPr>
    <w:rPr>
      <w:b/>
      <w:caps/>
      <w:sz w:val="28"/>
    </w:rPr>
  </w:style>
  <w:style w:type="paragraph" w:styleId="Titre3">
    <w:name w:val="heading 3"/>
    <w:basedOn w:val="Normal"/>
    <w:next w:val="Normal"/>
    <w:link w:val="Titre3Car"/>
    <w:qFormat/>
    <w:rsid w:val="00630876"/>
    <w:pPr>
      <w:keepNext/>
      <w:keepLines/>
      <w:numPr>
        <w:ilvl w:val="2"/>
        <w:numId w:val="34"/>
      </w:numPr>
      <w:tabs>
        <w:tab w:val="left" w:pos="709"/>
      </w:tabs>
      <w:spacing w:before="120"/>
      <w:outlineLvl w:val="2"/>
    </w:pPr>
    <w:rPr>
      <w:b/>
      <w:caps/>
      <w:sz w:val="24"/>
    </w:rPr>
  </w:style>
  <w:style w:type="paragraph" w:styleId="Titre4">
    <w:name w:val="heading 4"/>
    <w:basedOn w:val="Normal"/>
    <w:next w:val="Normal"/>
    <w:link w:val="Titre4Car"/>
    <w:qFormat/>
    <w:rsid w:val="00044848"/>
    <w:pPr>
      <w:keepNext/>
      <w:keepLines/>
      <w:numPr>
        <w:ilvl w:val="3"/>
        <w:numId w:val="34"/>
      </w:numPr>
      <w:tabs>
        <w:tab w:val="left" w:pos="851"/>
      </w:tabs>
      <w:spacing w:before="120"/>
      <w:outlineLvl w:val="3"/>
    </w:pPr>
    <w:rPr>
      <w:b/>
      <w:sz w:val="24"/>
    </w:rPr>
  </w:style>
  <w:style w:type="paragraph" w:styleId="Titre5">
    <w:name w:val="heading 5"/>
    <w:basedOn w:val="Normal"/>
    <w:next w:val="Normal"/>
    <w:link w:val="Titre5Car"/>
    <w:qFormat/>
    <w:rsid w:val="00A2193A"/>
    <w:pPr>
      <w:numPr>
        <w:ilvl w:val="4"/>
        <w:numId w:val="34"/>
      </w:numPr>
      <w:spacing w:after="60"/>
      <w:outlineLvl w:val="4"/>
    </w:pPr>
    <w:rPr>
      <w:b/>
      <w:i/>
      <w:sz w:val="26"/>
    </w:rPr>
  </w:style>
  <w:style w:type="paragraph" w:styleId="Titre6">
    <w:name w:val="heading 6"/>
    <w:basedOn w:val="Normal"/>
    <w:next w:val="Normal"/>
    <w:link w:val="Titre6Car"/>
    <w:qFormat/>
    <w:rsid w:val="00A2193A"/>
    <w:pPr>
      <w:numPr>
        <w:ilvl w:val="5"/>
        <w:numId w:val="34"/>
      </w:numPr>
      <w:spacing w:after="60"/>
      <w:outlineLvl w:val="5"/>
    </w:pPr>
    <w:rPr>
      <w:b/>
    </w:rPr>
  </w:style>
  <w:style w:type="paragraph" w:styleId="Titre7">
    <w:name w:val="heading 7"/>
    <w:basedOn w:val="Normal"/>
    <w:next w:val="Normal"/>
    <w:link w:val="Titre7Car"/>
    <w:qFormat/>
    <w:rsid w:val="00A2193A"/>
    <w:pPr>
      <w:numPr>
        <w:ilvl w:val="6"/>
        <w:numId w:val="34"/>
      </w:numPr>
      <w:spacing w:after="60"/>
      <w:outlineLvl w:val="6"/>
    </w:pPr>
  </w:style>
  <w:style w:type="paragraph" w:styleId="Titre8">
    <w:name w:val="heading 8"/>
    <w:basedOn w:val="Normal"/>
    <w:next w:val="Normal"/>
    <w:link w:val="Titre8Car"/>
    <w:qFormat/>
    <w:rsid w:val="00A2193A"/>
    <w:pPr>
      <w:numPr>
        <w:ilvl w:val="7"/>
        <w:numId w:val="34"/>
      </w:numPr>
      <w:spacing w:line="280" w:lineRule="atLeast"/>
      <w:outlineLvl w:val="7"/>
    </w:pPr>
    <w:rPr>
      <w:rFonts w:ascii="Palatino" w:hAnsi="Palatino"/>
      <w:i/>
      <w:sz w:val="20"/>
    </w:rPr>
  </w:style>
  <w:style w:type="paragraph" w:styleId="Titre9">
    <w:name w:val="heading 9"/>
    <w:basedOn w:val="Normal"/>
    <w:next w:val="Normal"/>
    <w:link w:val="Titre9Car"/>
    <w:rsid w:val="00A2193A"/>
    <w:pPr>
      <w:numPr>
        <w:ilvl w:val="8"/>
        <w:numId w:val="34"/>
      </w:numPr>
      <w:spacing w:after="60"/>
      <w:outlineLvl w:val="8"/>
    </w:pPr>
    <w:rPr>
      <w:rFonts w:ascii="Arial" w:hAnsi="Arial"/>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rsid w:val="00720F73"/>
    <w:rPr>
      <w:rFonts w:ascii="Calibri" w:eastAsia="Times New Roman" w:hAnsi="Calibri" w:cs="Times New Roman"/>
      <w:b/>
      <w:caps/>
      <w:sz w:val="40"/>
      <w:szCs w:val="24"/>
      <w:lang w:eastAsia="fr-FR"/>
    </w:rPr>
  </w:style>
  <w:style w:type="character" w:customStyle="1" w:styleId="Titre2Car">
    <w:name w:val="Titre 2 Car"/>
    <w:basedOn w:val="Policepardfaut"/>
    <w:link w:val="Titre2"/>
    <w:rsid w:val="00630876"/>
    <w:rPr>
      <w:rFonts w:ascii="Calibri" w:eastAsia="Times New Roman" w:hAnsi="Calibri" w:cs="Times New Roman"/>
      <w:b/>
      <w:caps/>
      <w:sz w:val="28"/>
      <w:szCs w:val="20"/>
      <w:lang w:eastAsia="fr-FR"/>
    </w:rPr>
  </w:style>
  <w:style w:type="character" w:customStyle="1" w:styleId="Titre3Car">
    <w:name w:val="Titre 3 Car"/>
    <w:basedOn w:val="Policepardfaut"/>
    <w:link w:val="Titre3"/>
    <w:rsid w:val="00630876"/>
    <w:rPr>
      <w:rFonts w:ascii="Calibri" w:eastAsia="Times New Roman" w:hAnsi="Calibri" w:cs="Times New Roman"/>
      <w:b/>
      <w:caps/>
      <w:sz w:val="24"/>
      <w:szCs w:val="20"/>
      <w:lang w:eastAsia="fr-FR"/>
    </w:rPr>
  </w:style>
  <w:style w:type="character" w:customStyle="1" w:styleId="Titre4Car">
    <w:name w:val="Titre 4 Car"/>
    <w:basedOn w:val="Policepardfaut"/>
    <w:link w:val="Titre4"/>
    <w:rsid w:val="00044848"/>
    <w:rPr>
      <w:rFonts w:ascii="Calibri" w:eastAsia="Times New Roman" w:hAnsi="Calibri" w:cs="Times New Roman"/>
      <w:b/>
      <w:sz w:val="24"/>
      <w:szCs w:val="20"/>
      <w:lang w:eastAsia="fr-FR"/>
    </w:rPr>
  </w:style>
  <w:style w:type="character" w:customStyle="1" w:styleId="Titre5Car">
    <w:name w:val="Titre 5 Car"/>
    <w:basedOn w:val="Policepardfaut"/>
    <w:link w:val="Titre5"/>
    <w:rsid w:val="00A2193A"/>
    <w:rPr>
      <w:rFonts w:ascii="Calibri" w:eastAsia="Times New Roman" w:hAnsi="Calibri" w:cs="Times New Roman"/>
      <w:b/>
      <w:i/>
      <w:sz w:val="26"/>
      <w:szCs w:val="20"/>
      <w:lang w:eastAsia="fr-FR"/>
    </w:rPr>
  </w:style>
  <w:style w:type="character" w:customStyle="1" w:styleId="Titre6Car">
    <w:name w:val="Titre 6 Car"/>
    <w:basedOn w:val="Policepardfaut"/>
    <w:link w:val="Titre6"/>
    <w:rsid w:val="00A2193A"/>
    <w:rPr>
      <w:rFonts w:ascii="Calibri" w:eastAsia="Times New Roman" w:hAnsi="Calibri" w:cs="Times New Roman"/>
      <w:b/>
      <w:szCs w:val="20"/>
      <w:lang w:eastAsia="fr-FR"/>
    </w:rPr>
  </w:style>
  <w:style w:type="character" w:customStyle="1" w:styleId="Titre7Car">
    <w:name w:val="Titre 7 Car"/>
    <w:basedOn w:val="Policepardfaut"/>
    <w:link w:val="Titre7"/>
    <w:rsid w:val="00A2193A"/>
    <w:rPr>
      <w:rFonts w:ascii="Calibri" w:eastAsia="Times New Roman" w:hAnsi="Calibri" w:cs="Times New Roman"/>
      <w:szCs w:val="20"/>
      <w:lang w:eastAsia="fr-FR"/>
    </w:rPr>
  </w:style>
  <w:style w:type="character" w:customStyle="1" w:styleId="Titre8Car">
    <w:name w:val="Titre 8 Car"/>
    <w:basedOn w:val="Policepardfaut"/>
    <w:link w:val="Titre8"/>
    <w:rsid w:val="00A2193A"/>
    <w:rPr>
      <w:rFonts w:ascii="Palatino" w:eastAsia="Times New Roman" w:hAnsi="Palatino" w:cs="Times New Roman"/>
      <w:i/>
      <w:sz w:val="20"/>
      <w:szCs w:val="20"/>
      <w:lang w:eastAsia="fr-FR"/>
    </w:rPr>
  </w:style>
  <w:style w:type="character" w:customStyle="1" w:styleId="Titre9Car">
    <w:name w:val="Titre 9 Car"/>
    <w:basedOn w:val="Policepardfaut"/>
    <w:link w:val="Titre9"/>
    <w:rsid w:val="00A2193A"/>
    <w:rPr>
      <w:rFonts w:ascii="Arial" w:eastAsia="Times New Roman" w:hAnsi="Arial" w:cs="Times New Roman"/>
      <w:szCs w:val="20"/>
      <w:lang w:eastAsia="fr-FR"/>
    </w:rPr>
  </w:style>
  <w:style w:type="paragraph" w:styleId="Textedebulles">
    <w:name w:val="Balloon Text"/>
    <w:basedOn w:val="Normal"/>
    <w:link w:val="TextedebullesCar"/>
    <w:uiPriority w:val="99"/>
    <w:semiHidden/>
    <w:unhideWhenUsed/>
    <w:rsid w:val="00011971"/>
    <w:rPr>
      <w:rFonts w:ascii="Segoe UI" w:hAnsi="Segoe UI" w:cs="Segoe UI"/>
      <w:sz w:val="18"/>
      <w:szCs w:val="18"/>
    </w:rPr>
  </w:style>
  <w:style w:type="character" w:customStyle="1" w:styleId="TextedebullesCar">
    <w:name w:val="Texte de bulles Car"/>
    <w:basedOn w:val="Policepardfaut"/>
    <w:link w:val="Textedebulles"/>
    <w:uiPriority w:val="99"/>
    <w:semiHidden/>
    <w:rsid w:val="00011971"/>
    <w:rPr>
      <w:rFonts w:ascii="Segoe UI" w:eastAsia="Times New Roman" w:hAnsi="Segoe UI" w:cs="Segoe UI"/>
      <w:sz w:val="18"/>
      <w:szCs w:val="18"/>
      <w:lang w:eastAsia="fr-FR"/>
    </w:rPr>
  </w:style>
  <w:style w:type="paragraph" w:styleId="Titre">
    <w:name w:val="Title"/>
    <w:basedOn w:val="Normal"/>
    <w:next w:val="Normal"/>
    <w:link w:val="TitreCar"/>
    <w:uiPriority w:val="10"/>
    <w:qFormat/>
    <w:rsid w:val="00471312"/>
    <w:pPr>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471312"/>
    <w:rPr>
      <w:rFonts w:asciiTheme="majorHAnsi" w:eastAsiaTheme="majorEastAsia" w:hAnsiTheme="majorHAnsi" w:cstheme="majorBidi"/>
      <w:spacing w:val="-10"/>
      <w:kern w:val="28"/>
      <w:sz w:val="56"/>
      <w:szCs w:val="56"/>
      <w:lang w:eastAsia="fr-FR"/>
    </w:rPr>
  </w:style>
  <w:style w:type="paragraph" w:styleId="Paragraphedeliste">
    <w:name w:val="List Paragraph"/>
    <w:basedOn w:val="Normal"/>
    <w:uiPriority w:val="34"/>
    <w:qFormat/>
    <w:rsid w:val="007D3FB3"/>
    <w:pPr>
      <w:ind w:left="720"/>
      <w:contextualSpacing/>
      <w:jc w:val="left"/>
    </w:pPr>
  </w:style>
  <w:style w:type="paragraph" w:styleId="Lgende">
    <w:name w:val="caption"/>
    <w:basedOn w:val="Normal"/>
    <w:next w:val="Normal"/>
    <w:uiPriority w:val="35"/>
    <w:unhideWhenUsed/>
    <w:qFormat/>
    <w:rsid w:val="00DE6226"/>
    <w:pPr>
      <w:overflowPunct/>
      <w:autoSpaceDE/>
      <w:autoSpaceDN/>
      <w:adjustRightInd/>
      <w:spacing w:after="200"/>
      <w:jc w:val="left"/>
      <w:textAlignment w:val="auto"/>
    </w:pPr>
    <w:rPr>
      <w:rFonts w:asciiTheme="minorHAnsi" w:eastAsiaTheme="minorEastAsia" w:hAnsiTheme="minorHAnsi" w:cstheme="minorBidi"/>
      <w:i/>
      <w:iCs/>
      <w:color w:val="000000" w:themeColor="text1"/>
      <w:sz w:val="18"/>
      <w:szCs w:val="18"/>
      <w:lang w:eastAsia="zh-CN"/>
    </w:rPr>
  </w:style>
  <w:style w:type="character" w:styleId="Appelnotedebasdep">
    <w:name w:val="footnote reference"/>
    <w:basedOn w:val="Policepardfaut"/>
    <w:uiPriority w:val="99"/>
    <w:semiHidden/>
    <w:unhideWhenUsed/>
    <w:rsid w:val="00263793"/>
    <w:rPr>
      <w:vertAlign w:val="superscript"/>
    </w:rPr>
  </w:style>
  <w:style w:type="character" w:customStyle="1" w:styleId="hps">
    <w:name w:val="hps"/>
    <w:basedOn w:val="Policepardfaut"/>
    <w:rsid w:val="00263793"/>
  </w:style>
  <w:style w:type="character" w:styleId="Textedelespacerserv">
    <w:name w:val="Placeholder Text"/>
    <w:basedOn w:val="Policepardfaut"/>
    <w:uiPriority w:val="99"/>
    <w:semiHidden/>
    <w:rsid w:val="00A67080"/>
    <w:rPr>
      <w:color w:val="808080"/>
    </w:rPr>
  </w:style>
  <w:style w:type="table" w:styleId="Grilledutableau">
    <w:name w:val="Table Grid"/>
    <w:basedOn w:val="TableauNormal"/>
    <w:uiPriority w:val="59"/>
    <w:rsid w:val="0096336F"/>
    <w:pPr>
      <w:spacing w:after="0" w:line="240" w:lineRule="auto"/>
    </w:pPr>
    <w:rPr>
      <w:rFonts w:ascii="Calibri" w:eastAsia="Calibri" w:hAnsi="Calibri" w:cs="Times New Roman"/>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tyle1">
    <w:name w:val="Style1"/>
    <w:rsid w:val="0096336F"/>
    <w:pPr>
      <w:numPr>
        <w:numId w:val="3"/>
      </w:numPr>
    </w:pPr>
  </w:style>
  <w:style w:type="character" w:customStyle="1" w:styleId="shorttext">
    <w:name w:val="short_text"/>
    <w:basedOn w:val="Policepardfaut"/>
    <w:rsid w:val="001749B0"/>
  </w:style>
  <w:style w:type="paragraph" w:customStyle="1" w:styleId="Titredudocument">
    <w:name w:val="Titre du document"/>
    <w:basedOn w:val="Titre"/>
    <w:next w:val="Titre"/>
    <w:link w:val="TitredudocumentCar"/>
    <w:qFormat/>
    <w:rsid w:val="00694478"/>
    <w:pPr>
      <w:overflowPunct/>
      <w:autoSpaceDE/>
      <w:autoSpaceDN/>
      <w:adjustRightInd/>
      <w:jc w:val="center"/>
      <w:textAlignment w:val="auto"/>
    </w:pPr>
    <w:rPr>
      <w:b/>
    </w:rPr>
  </w:style>
  <w:style w:type="character" w:customStyle="1" w:styleId="TitredudocumentCar">
    <w:name w:val="Titre du document Car"/>
    <w:basedOn w:val="TitreCar"/>
    <w:link w:val="Titredudocument"/>
    <w:rsid w:val="00694478"/>
    <w:rPr>
      <w:rFonts w:asciiTheme="majorHAnsi" w:eastAsiaTheme="majorEastAsia" w:hAnsiTheme="majorHAnsi" w:cstheme="majorBidi"/>
      <w:b/>
      <w:spacing w:val="-10"/>
      <w:kern w:val="28"/>
      <w:sz w:val="56"/>
      <w:szCs w:val="56"/>
      <w:lang w:eastAsia="fr-FR"/>
    </w:rPr>
  </w:style>
  <w:style w:type="character" w:styleId="lev">
    <w:name w:val="Strong"/>
    <w:basedOn w:val="Policepardfaut"/>
    <w:uiPriority w:val="22"/>
    <w:unhideWhenUsed/>
    <w:qFormat/>
    <w:rsid w:val="009D1F30"/>
    <w:rPr>
      <w:rFonts w:asciiTheme="majorHAnsi" w:hAnsiTheme="majorHAnsi"/>
      <w:b/>
      <w:bCs/>
    </w:rPr>
  </w:style>
  <w:style w:type="paragraph" w:customStyle="1" w:styleId="Text">
    <w:name w:val="Text"/>
    <w:basedOn w:val="Normal"/>
    <w:rsid w:val="009D1F30"/>
    <w:pPr>
      <w:widowControl w:val="0"/>
      <w:overflowPunct/>
      <w:autoSpaceDN/>
      <w:adjustRightInd/>
      <w:spacing w:after="120" w:line="271" w:lineRule="atLeast"/>
      <w:ind w:firstLine="284"/>
      <w:textAlignment w:val="auto"/>
    </w:pPr>
    <w:rPr>
      <w:rFonts w:ascii="Times" w:hAnsi="Times" w:cs="Times"/>
      <w:bCs/>
      <w:color w:val="221E1F"/>
      <w:szCs w:val="21"/>
    </w:rPr>
  </w:style>
  <w:style w:type="paragraph" w:styleId="Corpsdetexte">
    <w:name w:val="Body Text"/>
    <w:basedOn w:val="Normal"/>
    <w:link w:val="CorpsdetexteCar"/>
    <w:rsid w:val="009D1F30"/>
    <w:pPr>
      <w:suppressAutoHyphens/>
      <w:overflowPunct/>
      <w:autoSpaceDE/>
      <w:autoSpaceDN/>
      <w:adjustRightInd/>
      <w:textAlignment w:val="auto"/>
    </w:pPr>
    <w:rPr>
      <w:rFonts w:ascii="Arial" w:hAnsi="Arial" w:cs="Arial"/>
      <w:sz w:val="20"/>
      <w:lang w:eastAsia="zh-CN"/>
    </w:rPr>
  </w:style>
  <w:style w:type="character" w:customStyle="1" w:styleId="CorpsdetexteCar">
    <w:name w:val="Corps de texte Car"/>
    <w:basedOn w:val="Policepardfaut"/>
    <w:link w:val="Corpsdetexte"/>
    <w:rsid w:val="009D1F30"/>
    <w:rPr>
      <w:rFonts w:ascii="Arial" w:eastAsia="Times New Roman" w:hAnsi="Arial" w:cs="Arial"/>
      <w:sz w:val="20"/>
      <w:szCs w:val="20"/>
    </w:rPr>
  </w:style>
  <w:style w:type="paragraph" w:customStyle="1" w:styleId="Titreniveau1">
    <w:name w:val="Titre niveau 1"/>
    <w:basedOn w:val="Normal"/>
    <w:next w:val="Titre1"/>
    <w:link w:val="Titreniveau1Car"/>
    <w:qFormat/>
    <w:rsid w:val="009D1F30"/>
    <w:pPr>
      <w:overflowPunct/>
      <w:autoSpaceDE/>
      <w:autoSpaceDN/>
      <w:adjustRightInd/>
      <w:spacing w:after="160" w:line="259" w:lineRule="auto"/>
      <w:jc w:val="left"/>
      <w:textAlignment w:val="auto"/>
    </w:pPr>
    <w:rPr>
      <w:rFonts w:asciiTheme="minorHAnsi" w:eastAsiaTheme="minorEastAsia" w:hAnsiTheme="minorHAnsi" w:cstheme="minorBidi"/>
      <w:sz w:val="32"/>
      <w:szCs w:val="22"/>
      <w:lang w:val="en-US" w:eastAsia="zh-CN"/>
    </w:rPr>
  </w:style>
  <w:style w:type="character" w:customStyle="1" w:styleId="Titreniveau1Car">
    <w:name w:val="Titre niveau 1 Car"/>
    <w:basedOn w:val="Policepardfaut"/>
    <w:link w:val="Titreniveau1"/>
    <w:rsid w:val="009D1F30"/>
    <w:rPr>
      <w:sz w:val="32"/>
      <w:lang w:val="en-US"/>
    </w:rPr>
  </w:style>
  <w:style w:type="paragraph" w:styleId="En-tte">
    <w:name w:val="header"/>
    <w:basedOn w:val="Normal"/>
    <w:link w:val="En-tteCar"/>
    <w:uiPriority w:val="99"/>
    <w:unhideWhenUsed/>
    <w:rsid w:val="00286BBF"/>
    <w:pPr>
      <w:tabs>
        <w:tab w:val="center" w:pos="4536"/>
        <w:tab w:val="right" w:pos="9072"/>
      </w:tabs>
    </w:pPr>
  </w:style>
  <w:style w:type="character" w:customStyle="1" w:styleId="En-tteCar">
    <w:name w:val="En-tête Car"/>
    <w:basedOn w:val="Policepardfaut"/>
    <w:link w:val="En-tte"/>
    <w:uiPriority w:val="99"/>
    <w:rsid w:val="00286BBF"/>
    <w:rPr>
      <w:rFonts w:ascii="Calibri" w:eastAsia="Times New Roman" w:hAnsi="Calibri" w:cs="Times New Roman"/>
      <w:szCs w:val="20"/>
      <w:lang w:eastAsia="fr-FR"/>
    </w:rPr>
  </w:style>
  <w:style w:type="paragraph" w:styleId="Pieddepage">
    <w:name w:val="footer"/>
    <w:basedOn w:val="Normal"/>
    <w:link w:val="PieddepageCar"/>
    <w:uiPriority w:val="99"/>
    <w:unhideWhenUsed/>
    <w:rsid w:val="00286BBF"/>
    <w:pPr>
      <w:tabs>
        <w:tab w:val="center" w:pos="4536"/>
        <w:tab w:val="right" w:pos="9072"/>
      </w:tabs>
    </w:pPr>
  </w:style>
  <w:style w:type="character" w:customStyle="1" w:styleId="PieddepageCar">
    <w:name w:val="Pied de page Car"/>
    <w:basedOn w:val="Policepardfaut"/>
    <w:link w:val="Pieddepage"/>
    <w:uiPriority w:val="99"/>
    <w:rsid w:val="00286BBF"/>
    <w:rPr>
      <w:rFonts w:ascii="Calibri" w:eastAsia="Times New Roman" w:hAnsi="Calibri" w:cs="Times New Roman"/>
      <w:szCs w:val="20"/>
      <w:lang w:eastAsia="fr-FR"/>
    </w:rPr>
  </w:style>
  <w:style w:type="paragraph" w:customStyle="1" w:styleId="test">
    <w:name w:val="test"/>
    <w:basedOn w:val="Titre"/>
    <w:next w:val="Normal"/>
    <w:link w:val="testCar"/>
    <w:rsid w:val="00510B8D"/>
    <w:rPr>
      <w:rFonts w:ascii="Calibri" w:eastAsia="Times New Roman" w:hAnsi="Calibri" w:cs="Times New Roman"/>
      <w:b/>
      <w:caps/>
      <w:sz w:val="24"/>
      <w:szCs w:val="24"/>
    </w:rPr>
  </w:style>
  <w:style w:type="paragraph" w:styleId="En-ttedetabledesmatires">
    <w:name w:val="TOC Heading"/>
    <w:basedOn w:val="Titre1"/>
    <w:next w:val="Normal"/>
    <w:uiPriority w:val="39"/>
    <w:unhideWhenUsed/>
    <w:qFormat/>
    <w:rsid w:val="00162B5B"/>
    <w:pPr>
      <w:numPr>
        <w:numId w:val="0"/>
      </w:numPr>
      <w:tabs>
        <w:tab w:val="clear" w:pos="567"/>
      </w:tabs>
      <w:overflowPunct/>
      <w:autoSpaceDE/>
      <w:autoSpaceDN/>
      <w:adjustRightInd/>
      <w:spacing w:line="259" w:lineRule="auto"/>
      <w:jc w:val="left"/>
      <w:textAlignment w:val="auto"/>
      <w:outlineLvl w:val="9"/>
    </w:pPr>
    <w:rPr>
      <w:rFonts w:asciiTheme="majorHAnsi" w:eastAsiaTheme="majorEastAsia" w:hAnsiTheme="majorHAnsi" w:cstheme="majorBidi"/>
      <w:b w:val="0"/>
      <w:caps w:val="0"/>
      <w:color w:val="2E74B5" w:themeColor="accent1" w:themeShade="BF"/>
      <w:szCs w:val="32"/>
      <w:lang w:eastAsia="zh-CN"/>
    </w:rPr>
  </w:style>
  <w:style w:type="character" w:customStyle="1" w:styleId="testCar">
    <w:name w:val="test Car"/>
    <w:basedOn w:val="Titre1Car"/>
    <w:link w:val="test"/>
    <w:rsid w:val="00510B8D"/>
    <w:rPr>
      <w:rFonts w:ascii="Calibri" w:eastAsia="Times New Roman" w:hAnsi="Calibri" w:cs="Times New Roman"/>
      <w:b/>
      <w:caps/>
      <w:spacing w:val="-10"/>
      <w:kern w:val="28"/>
      <w:sz w:val="24"/>
      <w:szCs w:val="24"/>
      <w:lang w:eastAsia="fr-FR"/>
    </w:rPr>
  </w:style>
  <w:style w:type="paragraph" w:styleId="TM1">
    <w:name w:val="toc 1"/>
    <w:basedOn w:val="Normal"/>
    <w:next w:val="Normal"/>
    <w:autoRedefine/>
    <w:uiPriority w:val="39"/>
    <w:unhideWhenUsed/>
    <w:rsid w:val="00B30497"/>
    <w:pPr>
      <w:tabs>
        <w:tab w:val="right" w:leader="dot" w:pos="9062"/>
      </w:tabs>
      <w:spacing w:after="100"/>
    </w:pPr>
    <w:rPr>
      <w:noProof/>
      <w:sz w:val="28"/>
      <w:szCs w:val="28"/>
    </w:rPr>
  </w:style>
  <w:style w:type="paragraph" w:styleId="TM2">
    <w:name w:val="toc 2"/>
    <w:basedOn w:val="Normal"/>
    <w:next w:val="Normal"/>
    <w:autoRedefine/>
    <w:uiPriority w:val="39"/>
    <w:unhideWhenUsed/>
    <w:rsid w:val="00140E21"/>
    <w:pPr>
      <w:spacing w:after="100"/>
      <w:ind w:left="220"/>
    </w:pPr>
  </w:style>
  <w:style w:type="paragraph" w:styleId="TM3">
    <w:name w:val="toc 3"/>
    <w:basedOn w:val="Normal"/>
    <w:next w:val="Normal"/>
    <w:autoRedefine/>
    <w:uiPriority w:val="39"/>
    <w:unhideWhenUsed/>
    <w:rsid w:val="00140E21"/>
    <w:pPr>
      <w:spacing w:after="100"/>
      <w:ind w:left="440"/>
    </w:pPr>
  </w:style>
  <w:style w:type="character" w:styleId="Lienhypertexte">
    <w:name w:val="Hyperlink"/>
    <w:basedOn w:val="Policepardfaut"/>
    <w:uiPriority w:val="99"/>
    <w:unhideWhenUsed/>
    <w:rsid w:val="00140E21"/>
    <w:rPr>
      <w:color w:val="0563C1" w:themeColor="hyperlink"/>
      <w:u w:val="single"/>
    </w:rPr>
  </w:style>
  <w:style w:type="character" w:styleId="Marquedecommentaire">
    <w:name w:val="annotation reference"/>
    <w:basedOn w:val="Policepardfaut"/>
    <w:uiPriority w:val="99"/>
    <w:semiHidden/>
    <w:unhideWhenUsed/>
    <w:rsid w:val="00511AC5"/>
    <w:rPr>
      <w:sz w:val="16"/>
      <w:szCs w:val="16"/>
    </w:rPr>
  </w:style>
  <w:style w:type="paragraph" w:styleId="Commentaire">
    <w:name w:val="annotation text"/>
    <w:basedOn w:val="Normal"/>
    <w:link w:val="CommentaireCar"/>
    <w:uiPriority w:val="99"/>
    <w:unhideWhenUsed/>
    <w:rsid w:val="00511AC5"/>
    <w:rPr>
      <w:sz w:val="20"/>
    </w:rPr>
  </w:style>
  <w:style w:type="character" w:customStyle="1" w:styleId="CommentaireCar">
    <w:name w:val="Commentaire Car"/>
    <w:basedOn w:val="Policepardfaut"/>
    <w:link w:val="Commentaire"/>
    <w:uiPriority w:val="99"/>
    <w:rsid w:val="00511AC5"/>
    <w:rPr>
      <w:rFonts w:ascii="Calibri" w:eastAsia="Times New Roman" w:hAnsi="Calibri" w:cs="Times New Roman"/>
      <w:sz w:val="20"/>
      <w:szCs w:val="20"/>
      <w:lang w:eastAsia="fr-FR"/>
    </w:rPr>
  </w:style>
  <w:style w:type="paragraph" w:styleId="Objetducommentaire">
    <w:name w:val="annotation subject"/>
    <w:basedOn w:val="Commentaire"/>
    <w:next w:val="Commentaire"/>
    <w:link w:val="ObjetducommentaireCar"/>
    <w:uiPriority w:val="99"/>
    <w:semiHidden/>
    <w:unhideWhenUsed/>
    <w:rsid w:val="00511AC5"/>
    <w:rPr>
      <w:b/>
      <w:bCs/>
    </w:rPr>
  </w:style>
  <w:style w:type="character" w:customStyle="1" w:styleId="ObjetducommentaireCar">
    <w:name w:val="Objet du commentaire Car"/>
    <w:basedOn w:val="CommentaireCar"/>
    <w:link w:val="Objetducommentaire"/>
    <w:uiPriority w:val="99"/>
    <w:semiHidden/>
    <w:rsid w:val="00511AC5"/>
    <w:rPr>
      <w:rFonts w:ascii="Calibri" w:eastAsia="Times New Roman" w:hAnsi="Calibri" w:cs="Times New Roman"/>
      <w:b/>
      <w:bCs/>
      <w:sz w:val="20"/>
      <w:szCs w:val="20"/>
      <w:lang w:eastAsia="fr-FR"/>
    </w:rPr>
  </w:style>
  <w:style w:type="paragraph" w:customStyle="1" w:styleId="Default">
    <w:name w:val="Default"/>
    <w:rsid w:val="00511AC5"/>
    <w:pPr>
      <w:autoSpaceDE w:val="0"/>
      <w:autoSpaceDN w:val="0"/>
      <w:adjustRightInd w:val="0"/>
      <w:spacing w:after="0" w:line="240" w:lineRule="auto"/>
    </w:pPr>
    <w:rPr>
      <w:rFonts w:ascii="Calibri" w:hAnsi="Calibri" w:cs="Calibri"/>
      <w:color w:val="000000"/>
      <w:sz w:val="24"/>
      <w:szCs w:val="24"/>
    </w:rPr>
  </w:style>
  <w:style w:type="paragraph" w:customStyle="1" w:styleId="MDPI31text">
    <w:name w:val="MDPI_3.1_text"/>
    <w:qFormat/>
    <w:rsid w:val="00511AC5"/>
    <w:pPr>
      <w:adjustRightInd w:val="0"/>
      <w:snapToGrid w:val="0"/>
      <w:spacing w:after="0" w:line="260" w:lineRule="atLeast"/>
      <w:ind w:firstLine="425"/>
      <w:jc w:val="both"/>
    </w:pPr>
    <w:rPr>
      <w:rFonts w:ascii="Palatino Linotype" w:eastAsia="Times New Roman" w:hAnsi="Palatino Linotype" w:cs="Times New Roman"/>
      <w:snapToGrid w:val="0"/>
      <w:color w:val="000000"/>
      <w:sz w:val="20"/>
      <w:lang w:val="en-US" w:eastAsia="de-DE" w:bidi="en-US"/>
    </w:rPr>
  </w:style>
  <w:style w:type="paragraph" w:customStyle="1" w:styleId="MDPI39equation">
    <w:name w:val="MDPI_3.9_equation"/>
    <w:basedOn w:val="MDPI31text"/>
    <w:qFormat/>
    <w:rsid w:val="00511AC5"/>
    <w:pPr>
      <w:spacing w:before="120" w:after="120"/>
      <w:ind w:left="709" w:firstLine="0"/>
      <w:jc w:val="center"/>
    </w:pPr>
  </w:style>
  <w:style w:type="paragraph" w:customStyle="1" w:styleId="MDPI3aequationnumber">
    <w:name w:val="MDPI_3.a_equation_number"/>
    <w:basedOn w:val="MDPI31text"/>
    <w:qFormat/>
    <w:rsid w:val="00511AC5"/>
    <w:pPr>
      <w:spacing w:before="120" w:after="120" w:line="240" w:lineRule="auto"/>
      <w:ind w:firstLine="0"/>
      <w:jc w:val="right"/>
    </w:pPr>
  </w:style>
  <w:style w:type="table" w:styleId="TableauListe3">
    <w:name w:val="List Table 3"/>
    <w:basedOn w:val="TableauNormal"/>
    <w:uiPriority w:val="48"/>
    <w:rsid w:val="00511AC5"/>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paragraph" w:customStyle="1" w:styleId="MDPI51figurecaption">
    <w:name w:val="MDPI_5.1_figure_caption"/>
    <w:basedOn w:val="Normal"/>
    <w:qFormat/>
    <w:rsid w:val="00511AC5"/>
    <w:pPr>
      <w:overflowPunct/>
      <w:autoSpaceDE/>
      <w:autoSpaceDN/>
      <w:snapToGrid w:val="0"/>
      <w:spacing w:before="120" w:after="240" w:line="260" w:lineRule="atLeast"/>
      <w:ind w:left="425" w:right="425"/>
      <w:textAlignment w:val="auto"/>
    </w:pPr>
    <w:rPr>
      <w:rFonts w:ascii="Palatino Linotype" w:hAnsi="Palatino Linotype"/>
      <w:color w:val="000000"/>
      <w:sz w:val="18"/>
      <w:lang w:val="en-US" w:eastAsia="de-DE" w:bidi="en-US"/>
    </w:rPr>
  </w:style>
  <w:style w:type="paragraph" w:customStyle="1" w:styleId="MDPI52figure">
    <w:name w:val="MDPI_5.2_figure"/>
    <w:qFormat/>
    <w:rsid w:val="00511AC5"/>
    <w:pPr>
      <w:spacing w:after="0" w:line="240" w:lineRule="auto"/>
      <w:jc w:val="center"/>
    </w:pPr>
    <w:rPr>
      <w:rFonts w:ascii="Palatino Linotype" w:eastAsia="Times New Roman" w:hAnsi="Palatino Linotype" w:cs="Times New Roman"/>
      <w:snapToGrid w:val="0"/>
      <w:color w:val="000000"/>
      <w:sz w:val="24"/>
      <w:szCs w:val="20"/>
      <w:lang w:val="en-US" w:eastAsia="de-DE" w:bidi="en-US"/>
    </w:rPr>
  </w:style>
  <w:style w:type="paragraph" w:styleId="Rvision">
    <w:name w:val="Revision"/>
    <w:hidden/>
    <w:uiPriority w:val="99"/>
    <w:semiHidden/>
    <w:rsid w:val="00BD2B69"/>
    <w:pPr>
      <w:spacing w:after="0" w:line="240" w:lineRule="auto"/>
    </w:pPr>
    <w:rPr>
      <w:rFonts w:ascii="Calibri" w:eastAsia="Times New Roman" w:hAnsi="Calibri" w:cs="Times New Roman"/>
      <w:szCs w:val="20"/>
      <w:lang w:eastAsia="fr-FR"/>
    </w:rPr>
  </w:style>
  <w:style w:type="paragraph" w:styleId="Notedebasdepage">
    <w:name w:val="footnote text"/>
    <w:basedOn w:val="Normal"/>
    <w:link w:val="NotedebasdepageCar"/>
    <w:uiPriority w:val="99"/>
    <w:semiHidden/>
    <w:unhideWhenUsed/>
    <w:rsid w:val="00BD2B69"/>
    <w:rPr>
      <w:sz w:val="20"/>
    </w:rPr>
  </w:style>
  <w:style w:type="character" w:customStyle="1" w:styleId="NotedebasdepageCar">
    <w:name w:val="Note de bas de page Car"/>
    <w:basedOn w:val="Policepardfaut"/>
    <w:link w:val="Notedebasdepage"/>
    <w:uiPriority w:val="99"/>
    <w:semiHidden/>
    <w:rsid w:val="00BD2B69"/>
    <w:rPr>
      <w:rFonts w:ascii="Calibri" w:eastAsia="Times New Roman" w:hAnsi="Calibri" w:cs="Times New Roman"/>
      <w:sz w:val="20"/>
      <w:szCs w:val="20"/>
      <w:lang w:eastAsia="fr-FR"/>
    </w:rPr>
  </w:style>
  <w:style w:type="paragraph" w:styleId="Notedefin">
    <w:name w:val="endnote text"/>
    <w:basedOn w:val="Normal"/>
    <w:link w:val="NotedefinCar"/>
    <w:uiPriority w:val="99"/>
    <w:semiHidden/>
    <w:unhideWhenUsed/>
    <w:rsid w:val="00BD2B69"/>
    <w:rPr>
      <w:sz w:val="20"/>
    </w:rPr>
  </w:style>
  <w:style w:type="character" w:customStyle="1" w:styleId="NotedefinCar">
    <w:name w:val="Note de fin Car"/>
    <w:basedOn w:val="Policepardfaut"/>
    <w:link w:val="Notedefin"/>
    <w:uiPriority w:val="99"/>
    <w:semiHidden/>
    <w:rsid w:val="00BD2B69"/>
    <w:rPr>
      <w:rFonts w:ascii="Calibri" w:eastAsia="Times New Roman" w:hAnsi="Calibri" w:cs="Times New Roman"/>
      <w:sz w:val="20"/>
      <w:szCs w:val="20"/>
      <w:lang w:eastAsia="fr-FR"/>
    </w:rPr>
  </w:style>
  <w:style w:type="character" w:styleId="Appeldenotedefin">
    <w:name w:val="endnote reference"/>
    <w:basedOn w:val="Policepardfaut"/>
    <w:uiPriority w:val="99"/>
    <w:semiHidden/>
    <w:unhideWhenUsed/>
    <w:rsid w:val="00BD2B69"/>
    <w:rPr>
      <w:vertAlign w:val="superscript"/>
    </w:rPr>
  </w:style>
  <w:style w:type="numbering" w:customStyle="1" w:styleId="Style2">
    <w:name w:val="Style2"/>
    <w:uiPriority w:val="99"/>
    <w:rsid w:val="008B1429"/>
    <w:pPr>
      <w:numPr>
        <w:numId w:val="10"/>
      </w:numPr>
    </w:pPr>
  </w:style>
  <w:style w:type="paragraph" w:styleId="NormalWeb">
    <w:name w:val="Normal (Web)"/>
    <w:basedOn w:val="Normal"/>
    <w:uiPriority w:val="99"/>
    <w:unhideWhenUsed/>
    <w:rsid w:val="0039716A"/>
    <w:pPr>
      <w:overflowPunct/>
      <w:autoSpaceDE/>
      <w:autoSpaceDN/>
      <w:adjustRightInd/>
      <w:spacing w:before="100" w:beforeAutospacing="1" w:after="100" w:afterAutospacing="1"/>
      <w:jc w:val="left"/>
      <w:textAlignment w:val="auto"/>
    </w:pPr>
    <w:rPr>
      <w:rFonts w:ascii="Times New Roman" w:eastAsiaTheme="minorEastAsia" w:hAnsi="Times New Roman"/>
      <w:sz w:val="24"/>
      <w:szCs w:val="24"/>
      <w:lang w:eastAsia="zh-CN"/>
    </w:rPr>
  </w:style>
  <w:style w:type="paragraph" w:styleId="TM4">
    <w:name w:val="toc 4"/>
    <w:basedOn w:val="Normal"/>
    <w:next w:val="Normal"/>
    <w:autoRedefine/>
    <w:uiPriority w:val="39"/>
    <w:unhideWhenUsed/>
    <w:rsid w:val="006518A6"/>
    <w:pPr>
      <w:overflowPunct/>
      <w:autoSpaceDE/>
      <w:autoSpaceDN/>
      <w:adjustRightInd/>
      <w:spacing w:after="100" w:line="259" w:lineRule="auto"/>
      <w:ind w:left="660"/>
      <w:jc w:val="left"/>
      <w:textAlignment w:val="auto"/>
    </w:pPr>
    <w:rPr>
      <w:rFonts w:asciiTheme="minorHAnsi" w:eastAsiaTheme="minorEastAsia" w:hAnsiTheme="minorHAnsi" w:cstheme="minorBidi"/>
      <w:szCs w:val="22"/>
      <w:lang w:eastAsia="zh-CN"/>
    </w:rPr>
  </w:style>
  <w:style w:type="paragraph" w:styleId="TM5">
    <w:name w:val="toc 5"/>
    <w:basedOn w:val="Normal"/>
    <w:next w:val="Normal"/>
    <w:autoRedefine/>
    <w:uiPriority w:val="39"/>
    <w:unhideWhenUsed/>
    <w:rsid w:val="006518A6"/>
    <w:pPr>
      <w:overflowPunct/>
      <w:autoSpaceDE/>
      <w:autoSpaceDN/>
      <w:adjustRightInd/>
      <w:spacing w:after="100" w:line="259" w:lineRule="auto"/>
      <w:ind w:left="880"/>
      <w:jc w:val="left"/>
      <w:textAlignment w:val="auto"/>
    </w:pPr>
    <w:rPr>
      <w:rFonts w:asciiTheme="minorHAnsi" w:eastAsiaTheme="minorEastAsia" w:hAnsiTheme="minorHAnsi" w:cstheme="minorBidi"/>
      <w:szCs w:val="22"/>
      <w:lang w:eastAsia="zh-CN"/>
    </w:rPr>
  </w:style>
  <w:style w:type="paragraph" w:styleId="TM6">
    <w:name w:val="toc 6"/>
    <w:basedOn w:val="Normal"/>
    <w:next w:val="Normal"/>
    <w:autoRedefine/>
    <w:uiPriority w:val="39"/>
    <w:unhideWhenUsed/>
    <w:rsid w:val="006518A6"/>
    <w:pPr>
      <w:overflowPunct/>
      <w:autoSpaceDE/>
      <w:autoSpaceDN/>
      <w:adjustRightInd/>
      <w:spacing w:after="100" w:line="259" w:lineRule="auto"/>
      <w:ind w:left="1100"/>
      <w:jc w:val="left"/>
      <w:textAlignment w:val="auto"/>
    </w:pPr>
    <w:rPr>
      <w:rFonts w:asciiTheme="minorHAnsi" w:eastAsiaTheme="minorEastAsia" w:hAnsiTheme="minorHAnsi" w:cstheme="minorBidi"/>
      <w:szCs w:val="22"/>
      <w:lang w:eastAsia="zh-CN"/>
    </w:rPr>
  </w:style>
  <w:style w:type="paragraph" w:styleId="TM7">
    <w:name w:val="toc 7"/>
    <w:basedOn w:val="Normal"/>
    <w:next w:val="Normal"/>
    <w:autoRedefine/>
    <w:uiPriority w:val="39"/>
    <w:unhideWhenUsed/>
    <w:rsid w:val="006518A6"/>
    <w:pPr>
      <w:overflowPunct/>
      <w:autoSpaceDE/>
      <w:autoSpaceDN/>
      <w:adjustRightInd/>
      <w:spacing w:after="100" w:line="259" w:lineRule="auto"/>
      <w:ind w:left="1320"/>
      <w:jc w:val="left"/>
      <w:textAlignment w:val="auto"/>
    </w:pPr>
    <w:rPr>
      <w:rFonts w:asciiTheme="minorHAnsi" w:eastAsiaTheme="minorEastAsia" w:hAnsiTheme="minorHAnsi" w:cstheme="minorBidi"/>
      <w:szCs w:val="22"/>
      <w:lang w:eastAsia="zh-CN"/>
    </w:rPr>
  </w:style>
  <w:style w:type="paragraph" w:styleId="TM8">
    <w:name w:val="toc 8"/>
    <w:basedOn w:val="Normal"/>
    <w:next w:val="Normal"/>
    <w:autoRedefine/>
    <w:uiPriority w:val="39"/>
    <w:unhideWhenUsed/>
    <w:rsid w:val="006518A6"/>
    <w:pPr>
      <w:overflowPunct/>
      <w:autoSpaceDE/>
      <w:autoSpaceDN/>
      <w:adjustRightInd/>
      <w:spacing w:after="100" w:line="259" w:lineRule="auto"/>
      <w:ind w:left="1540"/>
      <w:jc w:val="left"/>
      <w:textAlignment w:val="auto"/>
    </w:pPr>
    <w:rPr>
      <w:rFonts w:asciiTheme="minorHAnsi" w:eastAsiaTheme="minorEastAsia" w:hAnsiTheme="minorHAnsi" w:cstheme="minorBidi"/>
      <w:szCs w:val="22"/>
      <w:lang w:eastAsia="zh-CN"/>
    </w:rPr>
  </w:style>
  <w:style w:type="paragraph" w:styleId="TM9">
    <w:name w:val="toc 9"/>
    <w:basedOn w:val="Normal"/>
    <w:next w:val="Normal"/>
    <w:autoRedefine/>
    <w:uiPriority w:val="39"/>
    <w:unhideWhenUsed/>
    <w:rsid w:val="006518A6"/>
    <w:pPr>
      <w:overflowPunct/>
      <w:autoSpaceDE/>
      <w:autoSpaceDN/>
      <w:adjustRightInd/>
      <w:spacing w:after="100" w:line="259" w:lineRule="auto"/>
      <w:ind w:left="1760"/>
      <w:jc w:val="left"/>
      <w:textAlignment w:val="auto"/>
    </w:pPr>
    <w:rPr>
      <w:rFonts w:asciiTheme="minorHAnsi" w:eastAsiaTheme="minorEastAsia" w:hAnsiTheme="minorHAnsi" w:cstheme="minorBidi"/>
      <w:szCs w:val="22"/>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3941427">
      <w:bodyDiv w:val="1"/>
      <w:marLeft w:val="0"/>
      <w:marRight w:val="0"/>
      <w:marTop w:val="0"/>
      <w:marBottom w:val="0"/>
      <w:divBdr>
        <w:top w:val="none" w:sz="0" w:space="0" w:color="auto"/>
        <w:left w:val="none" w:sz="0" w:space="0" w:color="auto"/>
        <w:bottom w:val="none" w:sz="0" w:space="0" w:color="auto"/>
        <w:right w:val="none" w:sz="0" w:space="0" w:color="auto"/>
      </w:divBdr>
    </w:div>
    <w:div w:id="311451599">
      <w:bodyDiv w:val="1"/>
      <w:marLeft w:val="0"/>
      <w:marRight w:val="0"/>
      <w:marTop w:val="0"/>
      <w:marBottom w:val="0"/>
      <w:divBdr>
        <w:top w:val="none" w:sz="0" w:space="0" w:color="auto"/>
        <w:left w:val="none" w:sz="0" w:space="0" w:color="auto"/>
        <w:bottom w:val="none" w:sz="0" w:space="0" w:color="auto"/>
        <w:right w:val="none" w:sz="0" w:space="0" w:color="auto"/>
      </w:divBdr>
    </w:div>
    <w:div w:id="417794187">
      <w:bodyDiv w:val="1"/>
      <w:marLeft w:val="0"/>
      <w:marRight w:val="0"/>
      <w:marTop w:val="0"/>
      <w:marBottom w:val="0"/>
      <w:divBdr>
        <w:top w:val="none" w:sz="0" w:space="0" w:color="auto"/>
        <w:left w:val="none" w:sz="0" w:space="0" w:color="auto"/>
        <w:bottom w:val="none" w:sz="0" w:space="0" w:color="auto"/>
        <w:right w:val="none" w:sz="0" w:space="0" w:color="auto"/>
      </w:divBdr>
    </w:div>
    <w:div w:id="1624458207">
      <w:bodyDiv w:val="1"/>
      <w:marLeft w:val="0"/>
      <w:marRight w:val="0"/>
      <w:marTop w:val="0"/>
      <w:marBottom w:val="0"/>
      <w:divBdr>
        <w:top w:val="none" w:sz="0" w:space="0" w:color="auto"/>
        <w:left w:val="none" w:sz="0" w:space="0" w:color="auto"/>
        <w:bottom w:val="none" w:sz="0" w:space="0" w:color="auto"/>
        <w:right w:val="none" w:sz="0" w:space="0" w:color="auto"/>
      </w:divBdr>
    </w:div>
    <w:div w:id="1960604195">
      <w:bodyDiv w:val="1"/>
      <w:marLeft w:val="0"/>
      <w:marRight w:val="0"/>
      <w:marTop w:val="0"/>
      <w:marBottom w:val="0"/>
      <w:divBdr>
        <w:top w:val="none" w:sz="0" w:space="0" w:color="auto"/>
        <w:left w:val="none" w:sz="0" w:space="0" w:color="auto"/>
        <w:bottom w:val="none" w:sz="0" w:space="0" w:color="auto"/>
        <w:right w:val="none" w:sz="0" w:space="0" w:color="auto"/>
      </w:divBdr>
    </w:div>
    <w:div w:id="21107344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7.png"/><Relationship Id="rId21" Type="http://schemas.openxmlformats.org/officeDocument/2006/relationships/image" Target="media/image13.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38" Type="http://schemas.openxmlformats.org/officeDocument/2006/relationships/image" Target="media/image128.png"/><Relationship Id="rId16" Type="http://schemas.openxmlformats.org/officeDocument/2006/relationships/image" Target="media/image9.png"/><Relationship Id="rId107" Type="http://schemas.openxmlformats.org/officeDocument/2006/relationships/image" Target="media/image97.png"/><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28" Type="http://schemas.openxmlformats.org/officeDocument/2006/relationships/image" Target="media/image118.png"/><Relationship Id="rId144" Type="http://schemas.openxmlformats.org/officeDocument/2006/relationships/footer" Target="footer1.xml"/><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3.png"/><Relationship Id="rId118" Type="http://schemas.openxmlformats.org/officeDocument/2006/relationships/image" Target="media/image108.png"/><Relationship Id="rId134" Type="http://schemas.openxmlformats.org/officeDocument/2006/relationships/image" Target="media/image124.png"/><Relationship Id="rId139" Type="http://schemas.openxmlformats.org/officeDocument/2006/relationships/image" Target="media/image129.png"/><Relationship Id="rId80" Type="http://schemas.openxmlformats.org/officeDocument/2006/relationships/image" Target="media/image70.png"/><Relationship Id="rId85" Type="http://schemas.openxmlformats.org/officeDocument/2006/relationships/image" Target="media/image75.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comments" Target="comments.xml"/><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103" Type="http://schemas.openxmlformats.org/officeDocument/2006/relationships/image" Target="media/image93.png"/><Relationship Id="rId108" Type="http://schemas.openxmlformats.org/officeDocument/2006/relationships/image" Target="media/image98.png"/><Relationship Id="rId116" Type="http://schemas.openxmlformats.org/officeDocument/2006/relationships/image" Target="media/image106.png"/><Relationship Id="rId124" Type="http://schemas.openxmlformats.org/officeDocument/2006/relationships/image" Target="media/image114.png"/><Relationship Id="rId129" Type="http://schemas.openxmlformats.org/officeDocument/2006/relationships/image" Target="media/image119.png"/><Relationship Id="rId137" Type="http://schemas.openxmlformats.org/officeDocument/2006/relationships/image" Target="media/image127.png"/><Relationship Id="rId20" Type="http://schemas.openxmlformats.org/officeDocument/2006/relationships/image" Target="media/image12.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11" Type="http://schemas.openxmlformats.org/officeDocument/2006/relationships/image" Target="media/image101.png"/><Relationship Id="rId132" Type="http://schemas.openxmlformats.org/officeDocument/2006/relationships/image" Target="media/image122.png"/><Relationship Id="rId140" Type="http://schemas.openxmlformats.org/officeDocument/2006/relationships/image" Target="media/image130.png"/><Relationship Id="rId145"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96.png"/><Relationship Id="rId114" Type="http://schemas.openxmlformats.org/officeDocument/2006/relationships/image" Target="media/image104.png"/><Relationship Id="rId119" Type="http://schemas.openxmlformats.org/officeDocument/2006/relationships/image" Target="media/image109.png"/><Relationship Id="rId127" Type="http://schemas.openxmlformats.org/officeDocument/2006/relationships/image" Target="media/image117.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30" Type="http://schemas.openxmlformats.org/officeDocument/2006/relationships/image" Target="media/image120.png"/><Relationship Id="rId135" Type="http://schemas.openxmlformats.org/officeDocument/2006/relationships/image" Target="media/image125.png"/><Relationship Id="rId143" Type="http://schemas.openxmlformats.org/officeDocument/2006/relationships/header" Target="header2.xml"/><Relationship Id="rId14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eg"/><Relationship Id="rId18" Type="http://schemas.openxmlformats.org/officeDocument/2006/relationships/image" Target="media/image6.png"/><Relationship Id="rId39" Type="http://schemas.openxmlformats.org/officeDocument/2006/relationships/image" Target="media/image29.png"/><Relationship Id="rId109" Type="http://schemas.openxmlformats.org/officeDocument/2006/relationships/image" Target="media/image99.png"/><Relationship Id="rId34" Type="http://schemas.microsoft.com/office/2011/relationships/commentsExtended" Target="commentsExtended.xml"/><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hyperlink" Target="https://doi.org/10.1016/0043-1648(74)90193-8" TargetMode="External"/><Relationship Id="rId14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11.pn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147" Type="http://schemas.microsoft.com/office/2011/relationships/people" Target="people.xml"/><Relationship Id="rId8" Type="http://schemas.openxmlformats.org/officeDocument/2006/relationships/image" Target="media/image1.jpe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header" Target="header1.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4089FED-F9CE-41E3-BDCA-5E479E339C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751</TotalTime>
  <Pages>143</Pages>
  <Words>39450</Words>
  <Characters>216981</Characters>
  <Application>Microsoft Office Word</Application>
  <DocSecurity>0</DocSecurity>
  <Lines>1808</Lines>
  <Paragraphs>511</Paragraphs>
  <ScaleCrop>false</ScaleCrop>
  <HeadingPairs>
    <vt:vector size="2" baseType="variant">
      <vt:variant>
        <vt:lpstr>Titre</vt:lpstr>
      </vt:variant>
      <vt:variant>
        <vt:i4>1</vt:i4>
      </vt:variant>
    </vt:vector>
  </HeadingPairs>
  <TitlesOfParts>
    <vt:vector size="1" baseType="lpstr">
      <vt:lpstr/>
    </vt:vector>
  </TitlesOfParts>
  <Company>EDF</Company>
  <LinksUpToDate>false</LinksUpToDate>
  <CharactersWithSpaces>255920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ZHANG Silun</dc:creator>
  <cp:keywords/>
  <dc:description/>
  <cp:lastModifiedBy>ZHANG Silun</cp:lastModifiedBy>
  <cp:revision>250</cp:revision>
  <cp:lastPrinted>2018-12-28T15:28:00Z</cp:lastPrinted>
  <dcterms:created xsi:type="dcterms:W3CDTF">2019-01-10T19:43:00Z</dcterms:created>
  <dcterms:modified xsi:type="dcterms:W3CDTF">2019-01-14T17:01:00Z</dcterms:modified>
</cp:coreProperties>
</file>