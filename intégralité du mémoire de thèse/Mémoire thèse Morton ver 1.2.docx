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5418714"/>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5418715"/>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5418716"/>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5418717"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305B5C69" w14:textId="77777777" w:rsidR="00724D90"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5418714" w:history="1">
            <w:r w:rsidR="00724D90" w:rsidRPr="009D2ACA">
              <w:rPr>
                <w:rStyle w:val="Lienhypertexte"/>
              </w:rPr>
              <w:t>Résumé</w:t>
            </w:r>
            <w:r w:rsidR="00724D90">
              <w:rPr>
                <w:webHidden/>
              </w:rPr>
              <w:tab/>
            </w:r>
            <w:r w:rsidR="00724D90">
              <w:rPr>
                <w:webHidden/>
              </w:rPr>
              <w:fldChar w:fldCharType="begin"/>
            </w:r>
            <w:r w:rsidR="00724D90">
              <w:rPr>
                <w:webHidden/>
              </w:rPr>
              <w:instrText xml:space="preserve"> PAGEREF _Toc535418714 \h </w:instrText>
            </w:r>
            <w:r w:rsidR="00724D90">
              <w:rPr>
                <w:webHidden/>
              </w:rPr>
            </w:r>
            <w:r w:rsidR="00724D90">
              <w:rPr>
                <w:webHidden/>
              </w:rPr>
              <w:fldChar w:fldCharType="separate"/>
            </w:r>
            <w:r w:rsidR="00724D90">
              <w:rPr>
                <w:webHidden/>
              </w:rPr>
              <w:t>2</w:t>
            </w:r>
            <w:r w:rsidR="00724D90">
              <w:rPr>
                <w:webHidden/>
              </w:rPr>
              <w:fldChar w:fldCharType="end"/>
            </w:r>
          </w:hyperlink>
        </w:p>
        <w:p w14:paraId="3BF4F519" w14:textId="77777777" w:rsidR="00724D90" w:rsidRDefault="00724D90">
          <w:pPr>
            <w:pStyle w:val="TM1"/>
            <w:rPr>
              <w:rFonts w:asciiTheme="minorHAnsi" w:eastAsiaTheme="minorEastAsia" w:hAnsiTheme="minorHAnsi" w:cstheme="minorBidi"/>
              <w:sz w:val="22"/>
              <w:szCs w:val="22"/>
              <w:lang w:eastAsia="zh-CN"/>
            </w:rPr>
          </w:pPr>
          <w:hyperlink w:anchor="_Toc535418715" w:history="1">
            <w:r w:rsidRPr="009D2ACA">
              <w:rPr>
                <w:rStyle w:val="Lienhypertexte"/>
                <w:rFonts w:eastAsiaTheme="majorEastAsia"/>
              </w:rPr>
              <w:t>Abstract</w:t>
            </w:r>
            <w:r>
              <w:rPr>
                <w:webHidden/>
              </w:rPr>
              <w:tab/>
            </w:r>
            <w:r>
              <w:rPr>
                <w:webHidden/>
              </w:rPr>
              <w:fldChar w:fldCharType="begin"/>
            </w:r>
            <w:r>
              <w:rPr>
                <w:webHidden/>
              </w:rPr>
              <w:instrText xml:space="preserve"> PAGEREF _Toc535418715 \h </w:instrText>
            </w:r>
            <w:r>
              <w:rPr>
                <w:webHidden/>
              </w:rPr>
            </w:r>
            <w:r>
              <w:rPr>
                <w:webHidden/>
              </w:rPr>
              <w:fldChar w:fldCharType="separate"/>
            </w:r>
            <w:r>
              <w:rPr>
                <w:webHidden/>
              </w:rPr>
              <w:t>3</w:t>
            </w:r>
            <w:r>
              <w:rPr>
                <w:webHidden/>
              </w:rPr>
              <w:fldChar w:fldCharType="end"/>
            </w:r>
          </w:hyperlink>
        </w:p>
        <w:p w14:paraId="3F6B8877" w14:textId="77777777" w:rsidR="00724D90" w:rsidRDefault="00724D90">
          <w:pPr>
            <w:pStyle w:val="TM1"/>
            <w:rPr>
              <w:rFonts w:asciiTheme="minorHAnsi" w:eastAsiaTheme="minorEastAsia" w:hAnsiTheme="minorHAnsi" w:cstheme="minorBidi"/>
              <w:sz w:val="22"/>
              <w:szCs w:val="22"/>
              <w:lang w:eastAsia="zh-CN"/>
            </w:rPr>
          </w:pPr>
          <w:hyperlink w:anchor="_Toc535418716" w:history="1">
            <w:r w:rsidRPr="009D2ACA">
              <w:rPr>
                <w:rStyle w:val="Lienhypertexte"/>
              </w:rPr>
              <w:t>Remerciements</w:t>
            </w:r>
            <w:r>
              <w:rPr>
                <w:webHidden/>
              </w:rPr>
              <w:tab/>
            </w:r>
            <w:r>
              <w:rPr>
                <w:webHidden/>
              </w:rPr>
              <w:fldChar w:fldCharType="begin"/>
            </w:r>
            <w:r>
              <w:rPr>
                <w:webHidden/>
              </w:rPr>
              <w:instrText xml:space="preserve"> PAGEREF _Toc535418716 \h </w:instrText>
            </w:r>
            <w:r>
              <w:rPr>
                <w:webHidden/>
              </w:rPr>
            </w:r>
            <w:r>
              <w:rPr>
                <w:webHidden/>
              </w:rPr>
              <w:fldChar w:fldCharType="separate"/>
            </w:r>
            <w:r>
              <w:rPr>
                <w:webHidden/>
              </w:rPr>
              <w:t>4</w:t>
            </w:r>
            <w:r>
              <w:rPr>
                <w:webHidden/>
              </w:rPr>
              <w:fldChar w:fldCharType="end"/>
            </w:r>
          </w:hyperlink>
        </w:p>
        <w:p w14:paraId="1B5F028B" w14:textId="77777777" w:rsidR="00724D90" w:rsidRDefault="00724D90">
          <w:pPr>
            <w:pStyle w:val="TM1"/>
            <w:rPr>
              <w:rFonts w:asciiTheme="minorHAnsi" w:eastAsiaTheme="minorEastAsia" w:hAnsiTheme="minorHAnsi" w:cstheme="minorBidi"/>
              <w:sz w:val="22"/>
              <w:szCs w:val="22"/>
              <w:lang w:eastAsia="zh-CN"/>
            </w:rPr>
          </w:pPr>
          <w:hyperlink w:anchor="_Toc535418717" w:history="1">
            <w:r w:rsidRPr="009D2ACA">
              <w:rPr>
                <w:rStyle w:val="Lienhypertexte"/>
              </w:rPr>
              <w:t>Sommaire</w:t>
            </w:r>
            <w:r>
              <w:rPr>
                <w:webHidden/>
              </w:rPr>
              <w:tab/>
            </w:r>
            <w:r>
              <w:rPr>
                <w:webHidden/>
              </w:rPr>
              <w:fldChar w:fldCharType="begin"/>
            </w:r>
            <w:r>
              <w:rPr>
                <w:webHidden/>
              </w:rPr>
              <w:instrText xml:space="preserve"> PAGEREF _Toc535418717 \h </w:instrText>
            </w:r>
            <w:r>
              <w:rPr>
                <w:webHidden/>
              </w:rPr>
            </w:r>
            <w:r>
              <w:rPr>
                <w:webHidden/>
              </w:rPr>
              <w:fldChar w:fldCharType="separate"/>
            </w:r>
            <w:r>
              <w:rPr>
                <w:webHidden/>
              </w:rPr>
              <w:t>5</w:t>
            </w:r>
            <w:r>
              <w:rPr>
                <w:webHidden/>
              </w:rPr>
              <w:fldChar w:fldCharType="end"/>
            </w:r>
          </w:hyperlink>
        </w:p>
        <w:p w14:paraId="26F142A6" w14:textId="77777777" w:rsidR="00724D90" w:rsidRDefault="00724D90">
          <w:pPr>
            <w:pStyle w:val="TM1"/>
            <w:rPr>
              <w:rFonts w:asciiTheme="minorHAnsi" w:eastAsiaTheme="minorEastAsia" w:hAnsiTheme="minorHAnsi" w:cstheme="minorBidi"/>
              <w:sz w:val="22"/>
              <w:szCs w:val="22"/>
              <w:lang w:eastAsia="zh-CN"/>
            </w:rPr>
          </w:pPr>
          <w:hyperlink w:anchor="_Toc535418718" w:history="1">
            <w:r w:rsidRPr="009D2ACA">
              <w:rPr>
                <w:rStyle w:val="Lienhypertexte"/>
              </w:rPr>
              <w:t>Nomenclature</w:t>
            </w:r>
            <w:r>
              <w:rPr>
                <w:webHidden/>
              </w:rPr>
              <w:tab/>
            </w:r>
            <w:r>
              <w:rPr>
                <w:webHidden/>
              </w:rPr>
              <w:fldChar w:fldCharType="begin"/>
            </w:r>
            <w:r>
              <w:rPr>
                <w:webHidden/>
              </w:rPr>
              <w:instrText xml:space="preserve"> PAGEREF _Toc535418718 \h </w:instrText>
            </w:r>
            <w:r>
              <w:rPr>
                <w:webHidden/>
              </w:rPr>
            </w:r>
            <w:r>
              <w:rPr>
                <w:webHidden/>
              </w:rPr>
              <w:fldChar w:fldCharType="separate"/>
            </w:r>
            <w:r>
              <w:rPr>
                <w:webHidden/>
              </w:rPr>
              <w:t>8</w:t>
            </w:r>
            <w:r>
              <w:rPr>
                <w:webHidden/>
              </w:rPr>
              <w:fldChar w:fldCharType="end"/>
            </w:r>
          </w:hyperlink>
        </w:p>
        <w:p w14:paraId="10969DF8" w14:textId="77777777" w:rsidR="00724D90" w:rsidRDefault="00724D90">
          <w:pPr>
            <w:pStyle w:val="TM1"/>
            <w:rPr>
              <w:rFonts w:asciiTheme="minorHAnsi" w:eastAsiaTheme="minorEastAsia" w:hAnsiTheme="minorHAnsi" w:cstheme="minorBidi"/>
              <w:sz w:val="22"/>
              <w:szCs w:val="22"/>
              <w:lang w:eastAsia="zh-CN"/>
            </w:rPr>
          </w:pPr>
          <w:hyperlink w:anchor="_Toc535418719" w:history="1">
            <w:r w:rsidRPr="009D2ACA">
              <w:rPr>
                <w:rStyle w:val="Lienhypertexte"/>
              </w:rPr>
              <w:t>Introduction générale</w:t>
            </w:r>
            <w:r>
              <w:rPr>
                <w:webHidden/>
              </w:rPr>
              <w:tab/>
            </w:r>
            <w:r>
              <w:rPr>
                <w:webHidden/>
              </w:rPr>
              <w:fldChar w:fldCharType="begin"/>
            </w:r>
            <w:r>
              <w:rPr>
                <w:webHidden/>
              </w:rPr>
              <w:instrText xml:space="preserve"> PAGEREF _Toc535418719 \h </w:instrText>
            </w:r>
            <w:r>
              <w:rPr>
                <w:webHidden/>
              </w:rPr>
            </w:r>
            <w:r>
              <w:rPr>
                <w:webHidden/>
              </w:rPr>
              <w:fldChar w:fldCharType="separate"/>
            </w:r>
            <w:r>
              <w:rPr>
                <w:webHidden/>
              </w:rPr>
              <w:t>13</w:t>
            </w:r>
            <w:r>
              <w:rPr>
                <w:webHidden/>
              </w:rPr>
              <w:fldChar w:fldCharType="end"/>
            </w:r>
          </w:hyperlink>
        </w:p>
        <w:p w14:paraId="7D36E764" w14:textId="77777777" w:rsidR="00724D90" w:rsidRDefault="00724D90">
          <w:pPr>
            <w:pStyle w:val="TM1"/>
            <w:rPr>
              <w:rFonts w:asciiTheme="minorHAnsi" w:eastAsiaTheme="minorEastAsia" w:hAnsiTheme="minorHAnsi" w:cstheme="minorBidi"/>
              <w:sz w:val="22"/>
              <w:szCs w:val="22"/>
              <w:lang w:eastAsia="zh-CN"/>
            </w:rPr>
          </w:pPr>
          <w:hyperlink w:anchor="_Toc535418720" w:history="1">
            <w:r w:rsidRPr="009D2ACA">
              <w:rPr>
                <w:rStyle w:val="Lienhypertexte"/>
              </w:rPr>
              <w:t>Chapitre 1 :  Etude bibliographique</w:t>
            </w:r>
            <w:r>
              <w:rPr>
                <w:webHidden/>
              </w:rPr>
              <w:tab/>
            </w:r>
            <w:r>
              <w:rPr>
                <w:webHidden/>
              </w:rPr>
              <w:fldChar w:fldCharType="begin"/>
            </w:r>
            <w:r>
              <w:rPr>
                <w:webHidden/>
              </w:rPr>
              <w:instrText xml:space="preserve"> PAGEREF _Toc535418720 \h </w:instrText>
            </w:r>
            <w:r>
              <w:rPr>
                <w:webHidden/>
              </w:rPr>
            </w:r>
            <w:r>
              <w:rPr>
                <w:webHidden/>
              </w:rPr>
              <w:fldChar w:fldCharType="separate"/>
            </w:r>
            <w:r>
              <w:rPr>
                <w:webHidden/>
              </w:rPr>
              <w:t>17</w:t>
            </w:r>
            <w:r>
              <w:rPr>
                <w:webHidden/>
              </w:rPr>
              <w:fldChar w:fldCharType="end"/>
            </w:r>
          </w:hyperlink>
        </w:p>
        <w:p w14:paraId="3E57DF4A"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21" w:history="1">
            <w:r w:rsidRPr="009D2ACA">
              <w:rPr>
                <w:rStyle w:val="Lienhypertexte"/>
                <w:noProof/>
              </w:rPr>
              <w:t>1.1</w:t>
            </w:r>
            <w:r>
              <w:rPr>
                <w:rFonts w:asciiTheme="minorHAnsi" w:eastAsiaTheme="minorEastAsia" w:hAnsiTheme="minorHAnsi" w:cstheme="minorBidi"/>
                <w:noProof/>
                <w:szCs w:val="22"/>
                <w:lang w:eastAsia="zh-CN"/>
              </w:rPr>
              <w:tab/>
            </w:r>
            <w:r w:rsidRPr="009D2ACA">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_Toc535418721 \h </w:instrText>
            </w:r>
            <w:r>
              <w:rPr>
                <w:noProof/>
                <w:webHidden/>
              </w:rPr>
            </w:r>
            <w:r>
              <w:rPr>
                <w:noProof/>
                <w:webHidden/>
              </w:rPr>
              <w:fldChar w:fldCharType="separate"/>
            </w:r>
            <w:r>
              <w:rPr>
                <w:noProof/>
                <w:webHidden/>
              </w:rPr>
              <w:t>17</w:t>
            </w:r>
            <w:r>
              <w:rPr>
                <w:noProof/>
                <w:webHidden/>
              </w:rPr>
              <w:fldChar w:fldCharType="end"/>
            </w:r>
          </w:hyperlink>
        </w:p>
        <w:p w14:paraId="4C1DEC61"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22" w:history="1">
            <w:r w:rsidRPr="009D2ACA">
              <w:rPr>
                <w:rStyle w:val="Lienhypertexte"/>
                <w:noProof/>
              </w:rPr>
              <w:t>1.1.1</w:t>
            </w:r>
            <w:r>
              <w:rPr>
                <w:rFonts w:asciiTheme="minorHAnsi" w:eastAsiaTheme="minorEastAsia" w:hAnsiTheme="minorHAnsi" w:cstheme="minorBidi"/>
                <w:noProof/>
                <w:szCs w:val="22"/>
                <w:lang w:eastAsia="zh-CN"/>
              </w:rPr>
              <w:tab/>
            </w:r>
            <w:r w:rsidRPr="009D2ACA">
              <w:rPr>
                <w:rStyle w:val="Lienhypertexte"/>
                <w:noProof/>
              </w:rPr>
              <w:t>Effet Newkirk</w:t>
            </w:r>
            <w:r>
              <w:rPr>
                <w:noProof/>
                <w:webHidden/>
              </w:rPr>
              <w:tab/>
            </w:r>
            <w:r>
              <w:rPr>
                <w:noProof/>
                <w:webHidden/>
              </w:rPr>
              <w:fldChar w:fldCharType="begin"/>
            </w:r>
            <w:r>
              <w:rPr>
                <w:noProof/>
                <w:webHidden/>
              </w:rPr>
              <w:instrText xml:space="preserve"> PAGEREF _Toc535418722 \h </w:instrText>
            </w:r>
            <w:r>
              <w:rPr>
                <w:noProof/>
                <w:webHidden/>
              </w:rPr>
            </w:r>
            <w:r>
              <w:rPr>
                <w:noProof/>
                <w:webHidden/>
              </w:rPr>
              <w:fldChar w:fldCharType="separate"/>
            </w:r>
            <w:r>
              <w:rPr>
                <w:noProof/>
                <w:webHidden/>
              </w:rPr>
              <w:t>17</w:t>
            </w:r>
            <w:r>
              <w:rPr>
                <w:noProof/>
                <w:webHidden/>
              </w:rPr>
              <w:fldChar w:fldCharType="end"/>
            </w:r>
          </w:hyperlink>
        </w:p>
        <w:p w14:paraId="33021E8E"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23" w:history="1">
            <w:r w:rsidRPr="009D2ACA">
              <w:rPr>
                <w:rStyle w:val="Lienhypertexte"/>
                <w:noProof/>
              </w:rPr>
              <w:t>1.1.2</w:t>
            </w:r>
            <w:r>
              <w:rPr>
                <w:rFonts w:asciiTheme="minorHAnsi" w:eastAsiaTheme="minorEastAsia" w:hAnsiTheme="minorHAnsi" w:cstheme="minorBidi"/>
                <w:noProof/>
                <w:szCs w:val="22"/>
                <w:lang w:eastAsia="zh-CN"/>
              </w:rPr>
              <w:tab/>
            </w:r>
            <w:r w:rsidRPr="009D2ACA">
              <w:rPr>
                <w:rStyle w:val="Lienhypertexte"/>
                <w:noProof/>
              </w:rPr>
              <w:t>Effet Morton</w:t>
            </w:r>
            <w:r>
              <w:rPr>
                <w:noProof/>
                <w:webHidden/>
              </w:rPr>
              <w:tab/>
            </w:r>
            <w:r>
              <w:rPr>
                <w:noProof/>
                <w:webHidden/>
              </w:rPr>
              <w:fldChar w:fldCharType="begin"/>
            </w:r>
            <w:r>
              <w:rPr>
                <w:noProof/>
                <w:webHidden/>
              </w:rPr>
              <w:instrText xml:space="preserve"> PAGEREF _Toc535418723 \h </w:instrText>
            </w:r>
            <w:r>
              <w:rPr>
                <w:noProof/>
                <w:webHidden/>
              </w:rPr>
            </w:r>
            <w:r>
              <w:rPr>
                <w:noProof/>
                <w:webHidden/>
              </w:rPr>
              <w:fldChar w:fldCharType="separate"/>
            </w:r>
            <w:r>
              <w:rPr>
                <w:noProof/>
                <w:webHidden/>
              </w:rPr>
              <w:t>20</w:t>
            </w:r>
            <w:r>
              <w:rPr>
                <w:noProof/>
                <w:webHidden/>
              </w:rPr>
              <w:fldChar w:fldCharType="end"/>
            </w:r>
          </w:hyperlink>
        </w:p>
        <w:p w14:paraId="735AF4D7"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24" w:history="1">
            <w:r w:rsidRPr="009D2ACA">
              <w:rPr>
                <w:rStyle w:val="Lienhypertexte"/>
                <w:noProof/>
              </w:rPr>
              <w:t>1.2</w:t>
            </w:r>
            <w:r>
              <w:rPr>
                <w:rFonts w:asciiTheme="minorHAnsi" w:eastAsiaTheme="minorEastAsia" w:hAnsiTheme="minorHAnsi" w:cstheme="minorBidi"/>
                <w:noProof/>
                <w:szCs w:val="22"/>
                <w:lang w:eastAsia="zh-CN"/>
              </w:rPr>
              <w:tab/>
            </w:r>
            <w:r w:rsidRPr="009D2ACA">
              <w:rPr>
                <w:rStyle w:val="Lienhypertexte"/>
                <w:noProof/>
              </w:rPr>
              <w:t>Etudes expérimentales et cas industriels</w:t>
            </w:r>
            <w:r>
              <w:rPr>
                <w:noProof/>
                <w:webHidden/>
              </w:rPr>
              <w:tab/>
            </w:r>
            <w:r>
              <w:rPr>
                <w:noProof/>
                <w:webHidden/>
              </w:rPr>
              <w:fldChar w:fldCharType="begin"/>
            </w:r>
            <w:r>
              <w:rPr>
                <w:noProof/>
                <w:webHidden/>
              </w:rPr>
              <w:instrText xml:space="preserve"> PAGEREF _Toc535418724 \h </w:instrText>
            </w:r>
            <w:r>
              <w:rPr>
                <w:noProof/>
                <w:webHidden/>
              </w:rPr>
            </w:r>
            <w:r>
              <w:rPr>
                <w:noProof/>
                <w:webHidden/>
              </w:rPr>
              <w:fldChar w:fldCharType="separate"/>
            </w:r>
            <w:r>
              <w:rPr>
                <w:noProof/>
                <w:webHidden/>
              </w:rPr>
              <w:t>22</w:t>
            </w:r>
            <w:r>
              <w:rPr>
                <w:noProof/>
                <w:webHidden/>
              </w:rPr>
              <w:fldChar w:fldCharType="end"/>
            </w:r>
          </w:hyperlink>
        </w:p>
        <w:p w14:paraId="036FD259"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25" w:history="1">
            <w:r w:rsidRPr="009D2ACA">
              <w:rPr>
                <w:rStyle w:val="Lienhypertexte"/>
                <w:noProof/>
              </w:rPr>
              <w:t>1.3</w:t>
            </w:r>
            <w:r>
              <w:rPr>
                <w:rFonts w:asciiTheme="minorHAnsi" w:eastAsiaTheme="minorEastAsia" w:hAnsiTheme="minorHAnsi" w:cstheme="minorBidi"/>
                <w:noProof/>
                <w:szCs w:val="22"/>
                <w:lang w:eastAsia="zh-CN"/>
              </w:rPr>
              <w:tab/>
            </w:r>
            <w:r w:rsidRPr="009D2ACA">
              <w:rPr>
                <w:rStyle w:val="Lienhypertexte"/>
                <w:noProof/>
              </w:rPr>
              <w:t>Modeles theoriques</w:t>
            </w:r>
            <w:r>
              <w:rPr>
                <w:noProof/>
                <w:webHidden/>
              </w:rPr>
              <w:tab/>
            </w:r>
            <w:r>
              <w:rPr>
                <w:noProof/>
                <w:webHidden/>
              </w:rPr>
              <w:fldChar w:fldCharType="begin"/>
            </w:r>
            <w:r>
              <w:rPr>
                <w:noProof/>
                <w:webHidden/>
              </w:rPr>
              <w:instrText xml:space="preserve"> PAGEREF _Toc535418725 \h </w:instrText>
            </w:r>
            <w:r>
              <w:rPr>
                <w:noProof/>
                <w:webHidden/>
              </w:rPr>
            </w:r>
            <w:r>
              <w:rPr>
                <w:noProof/>
                <w:webHidden/>
              </w:rPr>
              <w:fldChar w:fldCharType="separate"/>
            </w:r>
            <w:r>
              <w:rPr>
                <w:noProof/>
                <w:webHidden/>
              </w:rPr>
              <w:t>26</w:t>
            </w:r>
            <w:r>
              <w:rPr>
                <w:noProof/>
                <w:webHidden/>
              </w:rPr>
              <w:fldChar w:fldCharType="end"/>
            </w:r>
          </w:hyperlink>
        </w:p>
        <w:p w14:paraId="73E545B8"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26" w:history="1">
            <w:r w:rsidRPr="009D2ACA">
              <w:rPr>
                <w:rStyle w:val="Lienhypertexte"/>
                <w:noProof/>
              </w:rPr>
              <w:t>1.3.1</w:t>
            </w:r>
            <w:r>
              <w:rPr>
                <w:rFonts w:asciiTheme="minorHAnsi" w:eastAsiaTheme="minorEastAsia" w:hAnsiTheme="minorHAnsi" w:cstheme="minorBidi"/>
                <w:noProof/>
                <w:szCs w:val="22"/>
                <w:lang w:eastAsia="zh-CN"/>
              </w:rPr>
              <w:tab/>
            </w:r>
            <w:r w:rsidRPr="009D2ACA">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_Toc535418726 \h </w:instrText>
            </w:r>
            <w:r>
              <w:rPr>
                <w:noProof/>
                <w:webHidden/>
              </w:rPr>
            </w:r>
            <w:r>
              <w:rPr>
                <w:noProof/>
                <w:webHidden/>
              </w:rPr>
              <w:fldChar w:fldCharType="separate"/>
            </w:r>
            <w:r>
              <w:rPr>
                <w:noProof/>
                <w:webHidden/>
              </w:rPr>
              <w:t>26</w:t>
            </w:r>
            <w:r>
              <w:rPr>
                <w:noProof/>
                <w:webHidden/>
              </w:rPr>
              <w:fldChar w:fldCharType="end"/>
            </w:r>
          </w:hyperlink>
        </w:p>
        <w:p w14:paraId="3DB0962F"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27" w:history="1">
            <w:r w:rsidRPr="009D2ACA">
              <w:rPr>
                <w:rStyle w:val="Lienhypertexte"/>
                <w:noProof/>
              </w:rPr>
              <w:t>1.3.2</w:t>
            </w:r>
            <w:r>
              <w:rPr>
                <w:rFonts w:asciiTheme="minorHAnsi" w:eastAsiaTheme="minorEastAsia" w:hAnsiTheme="minorHAnsi" w:cstheme="minorBidi"/>
                <w:noProof/>
                <w:szCs w:val="22"/>
                <w:lang w:eastAsia="zh-CN"/>
              </w:rPr>
              <w:tab/>
            </w:r>
            <w:r w:rsidRPr="009D2ACA">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_Toc535418727 \h </w:instrText>
            </w:r>
            <w:r>
              <w:rPr>
                <w:noProof/>
                <w:webHidden/>
              </w:rPr>
            </w:r>
            <w:r>
              <w:rPr>
                <w:noProof/>
                <w:webHidden/>
              </w:rPr>
              <w:fldChar w:fldCharType="separate"/>
            </w:r>
            <w:r>
              <w:rPr>
                <w:noProof/>
                <w:webHidden/>
              </w:rPr>
              <w:t>28</w:t>
            </w:r>
            <w:r>
              <w:rPr>
                <w:noProof/>
                <w:webHidden/>
              </w:rPr>
              <w:fldChar w:fldCharType="end"/>
            </w:r>
          </w:hyperlink>
        </w:p>
        <w:p w14:paraId="3A7E6A1B"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28" w:history="1">
            <w:r w:rsidRPr="009D2ACA">
              <w:rPr>
                <w:rStyle w:val="Lienhypertexte"/>
                <w:noProof/>
              </w:rPr>
              <w:t>1.3.3</w:t>
            </w:r>
            <w:r>
              <w:rPr>
                <w:rFonts w:asciiTheme="minorHAnsi" w:eastAsiaTheme="minorEastAsia" w:hAnsiTheme="minorHAnsi" w:cstheme="minorBidi"/>
                <w:noProof/>
                <w:szCs w:val="22"/>
                <w:lang w:eastAsia="zh-CN"/>
              </w:rPr>
              <w:tab/>
            </w:r>
            <w:r w:rsidRPr="009D2ACA">
              <w:rPr>
                <w:rStyle w:val="Lienhypertexte"/>
                <w:noProof/>
              </w:rPr>
              <w:t>Méthodes basees sur le bilan thermique</w:t>
            </w:r>
            <w:r>
              <w:rPr>
                <w:noProof/>
                <w:webHidden/>
              </w:rPr>
              <w:tab/>
            </w:r>
            <w:r>
              <w:rPr>
                <w:noProof/>
                <w:webHidden/>
              </w:rPr>
              <w:fldChar w:fldCharType="begin"/>
            </w:r>
            <w:r>
              <w:rPr>
                <w:noProof/>
                <w:webHidden/>
              </w:rPr>
              <w:instrText xml:space="preserve"> PAGEREF _Toc535418728 \h </w:instrText>
            </w:r>
            <w:r>
              <w:rPr>
                <w:noProof/>
                <w:webHidden/>
              </w:rPr>
            </w:r>
            <w:r>
              <w:rPr>
                <w:noProof/>
                <w:webHidden/>
              </w:rPr>
              <w:fldChar w:fldCharType="separate"/>
            </w:r>
            <w:r>
              <w:rPr>
                <w:noProof/>
                <w:webHidden/>
              </w:rPr>
              <w:t>28</w:t>
            </w:r>
            <w:r>
              <w:rPr>
                <w:noProof/>
                <w:webHidden/>
              </w:rPr>
              <w:fldChar w:fldCharType="end"/>
            </w:r>
          </w:hyperlink>
        </w:p>
        <w:p w14:paraId="1EB97044"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29" w:history="1">
            <w:r w:rsidRPr="009D2ACA">
              <w:rPr>
                <w:rStyle w:val="Lienhypertexte"/>
                <w:noProof/>
              </w:rPr>
              <w:t>1.3.4</w:t>
            </w:r>
            <w:r>
              <w:rPr>
                <w:rFonts w:asciiTheme="minorHAnsi" w:eastAsiaTheme="minorEastAsia" w:hAnsiTheme="minorHAnsi" w:cstheme="minorBidi"/>
                <w:noProof/>
                <w:szCs w:val="22"/>
                <w:lang w:eastAsia="zh-CN"/>
              </w:rPr>
              <w:tab/>
            </w:r>
            <w:r w:rsidRPr="009D2ACA">
              <w:rPr>
                <w:rStyle w:val="Lienhypertexte"/>
                <w:noProof/>
              </w:rPr>
              <w:t>Modeles non-linéaires en régime transitoire</w:t>
            </w:r>
            <w:r>
              <w:rPr>
                <w:noProof/>
                <w:webHidden/>
              </w:rPr>
              <w:tab/>
            </w:r>
            <w:r>
              <w:rPr>
                <w:noProof/>
                <w:webHidden/>
              </w:rPr>
              <w:fldChar w:fldCharType="begin"/>
            </w:r>
            <w:r>
              <w:rPr>
                <w:noProof/>
                <w:webHidden/>
              </w:rPr>
              <w:instrText xml:space="preserve"> PAGEREF _Toc535418729 \h </w:instrText>
            </w:r>
            <w:r>
              <w:rPr>
                <w:noProof/>
                <w:webHidden/>
              </w:rPr>
            </w:r>
            <w:r>
              <w:rPr>
                <w:noProof/>
                <w:webHidden/>
              </w:rPr>
              <w:fldChar w:fldCharType="separate"/>
            </w:r>
            <w:r>
              <w:rPr>
                <w:noProof/>
                <w:webHidden/>
              </w:rPr>
              <w:t>29</w:t>
            </w:r>
            <w:r>
              <w:rPr>
                <w:noProof/>
                <w:webHidden/>
              </w:rPr>
              <w:fldChar w:fldCharType="end"/>
            </w:r>
          </w:hyperlink>
        </w:p>
        <w:p w14:paraId="4B14AE1B"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30" w:history="1">
            <w:r w:rsidRPr="009D2ACA">
              <w:rPr>
                <w:rStyle w:val="Lienhypertexte"/>
                <w:noProof/>
              </w:rPr>
              <w:t>1.4</w:t>
            </w:r>
            <w:r>
              <w:rPr>
                <w:rFonts w:asciiTheme="minorHAnsi" w:eastAsiaTheme="minorEastAsia" w:hAnsiTheme="minorHAnsi" w:cstheme="minorBidi"/>
                <w:noProof/>
                <w:szCs w:val="22"/>
                <w:lang w:eastAsia="zh-CN"/>
              </w:rPr>
              <w:tab/>
            </w:r>
            <w:r w:rsidRPr="009D2ACA">
              <w:rPr>
                <w:rStyle w:val="Lienhypertexte"/>
                <w:noProof/>
              </w:rPr>
              <w:t>Stratégie de la modélisation : synthèse</w:t>
            </w:r>
            <w:r>
              <w:rPr>
                <w:noProof/>
                <w:webHidden/>
              </w:rPr>
              <w:tab/>
            </w:r>
            <w:r>
              <w:rPr>
                <w:noProof/>
                <w:webHidden/>
              </w:rPr>
              <w:fldChar w:fldCharType="begin"/>
            </w:r>
            <w:r>
              <w:rPr>
                <w:noProof/>
                <w:webHidden/>
              </w:rPr>
              <w:instrText xml:space="preserve"> PAGEREF _Toc535418730 \h </w:instrText>
            </w:r>
            <w:r>
              <w:rPr>
                <w:noProof/>
                <w:webHidden/>
              </w:rPr>
            </w:r>
            <w:r>
              <w:rPr>
                <w:noProof/>
                <w:webHidden/>
              </w:rPr>
              <w:fldChar w:fldCharType="separate"/>
            </w:r>
            <w:r>
              <w:rPr>
                <w:noProof/>
                <w:webHidden/>
              </w:rPr>
              <w:t>30</w:t>
            </w:r>
            <w:r>
              <w:rPr>
                <w:noProof/>
                <w:webHidden/>
              </w:rPr>
              <w:fldChar w:fldCharType="end"/>
            </w:r>
          </w:hyperlink>
        </w:p>
        <w:p w14:paraId="73680DA2"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31" w:history="1">
            <w:r w:rsidRPr="009D2ACA">
              <w:rPr>
                <w:rStyle w:val="Lienhypertexte"/>
                <w:noProof/>
              </w:rPr>
              <w:t>1.5</w:t>
            </w:r>
            <w:r>
              <w:rPr>
                <w:rFonts w:asciiTheme="minorHAnsi" w:eastAsiaTheme="minorEastAsia" w:hAnsiTheme="minorHAnsi" w:cstheme="minorBidi"/>
                <w:noProof/>
                <w:szCs w:val="22"/>
                <w:lang w:eastAsia="zh-CN"/>
              </w:rPr>
              <w:tab/>
            </w:r>
            <w:r w:rsidRPr="009D2ACA">
              <w:rPr>
                <w:rStyle w:val="Lienhypertexte"/>
                <w:noProof/>
              </w:rPr>
              <w:t>Conclusion</w:t>
            </w:r>
            <w:r>
              <w:rPr>
                <w:noProof/>
                <w:webHidden/>
              </w:rPr>
              <w:tab/>
            </w:r>
            <w:r>
              <w:rPr>
                <w:noProof/>
                <w:webHidden/>
              </w:rPr>
              <w:fldChar w:fldCharType="begin"/>
            </w:r>
            <w:r>
              <w:rPr>
                <w:noProof/>
                <w:webHidden/>
              </w:rPr>
              <w:instrText xml:space="preserve"> PAGEREF _Toc535418731 \h </w:instrText>
            </w:r>
            <w:r>
              <w:rPr>
                <w:noProof/>
                <w:webHidden/>
              </w:rPr>
            </w:r>
            <w:r>
              <w:rPr>
                <w:noProof/>
                <w:webHidden/>
              </w:rPr>
              <w:fldChar w:fldCharType="separate"/>
            </w:r>
            <w:r>
              <w:rPr>
                <w:noProof/>
                <w:webHidden/>
              </w:rPr>
              <w:t>33</w:t>
            </w:r>
            <w:r>
              <w:rPr>
                <w:noProof/>
                <w:webHidden/>
              </w:rPr>
              <w:fldChar w:fldCharType="end"/>
            </w:r>
          </w:hyperlink>
        </w:p>
        <w:p w14:paraId="79DFF928" w14:textId="77777777" w:rsidR="00724D90" w:rsidRDefault="00724D90">
          <w:pPr>
            <w:pStyle w:val="TM1"/>
            <w:rPr>
              <w:rFonts w:asciiTheme="minorHAnsi" w:eastAsiaTheme="minorEastAsia" w:hAnsiTheme="minorHAnsi" w:cstheme="minorBidi"/>
              <w:sz w:val="22"/>
              <w:szCs w:val="22"/>
              <w:lang w:eastAsia="zh-CN"/>
            </w:rPr>
          </w:pPr>
          <w:hyperlink w:anchor="_Toc535418732" w:history="1">
            <w:r w:rsidRPr="009D2ACA">
              <w:rPr>
                <w:rStyle w:val="Lienhypertexte"/>
              </w:rPr>
              <w:t>Chapitre 2 :  Modélisation des paliers hydrodynamiques</w:t>
            </w:r>
            <w:r>
              <w:rPr>
                <w:webHidden/>
              </w:rPr>
              <w:tab/>
            </w:r>
            <w:r>
              <w:rPr>
                <w:webHidden/>
              </w:rPr>
              <w:fldChar w:fldCharType="begin"/>
            </w:r>
            <w:r>
              <w:rPr>
                <w:webHidden/>
              </w:rPr>
              <w:instrText xml:space="preserve"> PAGEREF _Toc535418732 \h </w:instrText>
            </w:r>
            <w:r>
              <w:rPr>
                <w:webHidden/>
              </w:rPr>
            </w:r>
            <w:r>
              <w:rPr>
                <w:webHidden/>
              </w:rPr>
              <w:fldChar w:fldCharType="separate"/>
            </w:r>
            <w:r>
              <w:rPr>
                <w:webHidden/>
              </w:rPr>
              <w:t>34</w:t>
            </w:r>
            <w:r>
              <w:rPr>
                <w:webHidden/>
              </w:rPr>
              <w:fldChar w:fldCharType="end"/>
            </w:r>
          </w:hyperlink>
        </w:p>
        <w:p w14:paraId="206676BC"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34" w:history="1">
            <w:r w:rsidRPr="009D2ACA">
              <w:rPr>
                <w:rStyle w:val="Lienhypertexte"/>
                <w:noProof/>
              </w:rPr>
              <w:t>2.1</w:t>
            </w:r>
            <w:r>
              <w:rPr>
                <w:rFonts w:asciiTheme="minorHAnsi" w:eastAsiaTheme="minorEastAsia" w:hAnsiTheme="minorHAnsi" w:cstheme="minorBidi"/>
                <w:noProof/>
                <w:szCs w:val="22"/>
                <w:lang w:eastAsia="zh-CN"/>
              </w:rPr>
              <w:tab/>
            </w:r>
            <w:r w:rsidRPr="009D2ACA">
              <w:rPr>
                <w:rStyle w:val="Lienhypertexte"/>
                <w:noProof/>
              </w:rPr>
              <w:t>Introduction</w:t>
            </w:r>
            <w:r>
              <w:rPr>
                <w:noProof/>
                <w:webHidden/>
              </w:rPr>
              <w:tab/>
            </w:r>
            <w:r>
              <w:rPr>
                <w:noProof/>
                <w:webHidden/>
              </w:rPr>
              <w:fldChar w:fldCharType="begin"/>
            </w:r>
            <w:r>
              <w:rPr>
                <w:noProof/>
                <w:webHidden/>
              </w:rPr>
              <w:instrText xml:space="preserve"> PAGEREF _Toc535418734 \h </w:instrText>
            </w:r>
            <w:r>
              <w:rPr>
                <w:noProof/>
                <w:webHidden/>
              </w:rPr>
            </w:r>
            <w:r>
              <w:rPr>
                <w:noProof/>
                <w:webHidden/>
              </w:rPr>
              <w:fldChar w:fldCharType="separate"/>
            </w:r>
            <w:r>
              <w:rPr>
                <w:noProof/>
                <w:webHidden/>
              </w:rPr>
              <w:t>34</w:t>
            </w:r>
            <w:r>
              <w:rPr>
                <w:noProof/>
                <w:webHidden/>
              </w:rPr>
              <w:fldChar w:fldCharType="end"/>
            </w:r>
          </w:hyperlink>
        </w:p>
        <w:p w14:paraId="15E5BFE0"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35" w:history="1">
            <w:r w:rsidRPr="009D2ACA">
              <w:rPr>
                <w:rStyle w:val="Lienhypertexte"/>
                <w:noProof/>
              </w:rPr>
              <w:t>2.2</w:t>
            </w:r>
            <w:r>
              <w:rPr>
                <w:rFonts w:asciiTheme="minorHAnsi" w:eastAsiaTheme="minorEastAsia" w:hAnsiTheme="minorHAnsi" w:cstheme="minorBidi"/>
                <w:noProof/>
                <w:szCs w:val="22"/>
                <w:lang w:eastAsia="zh-CN"/>
              </w:rPr>
              <w:tab/>
            </w:r>
            <w:r w:rsidRPr="009D2ACA">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_Toc535418735 \h </w:instrText>
            </w:r>
            <w:r>
              <w:rPr>
                <w:noProof/>
                <w:webHidden/>
              </w:rPr>
            </w:r>
            <w:r>
              <w:rPr>
                <w:noProof/>
                <w:webHidden/>
              </w:rPr>
              <w:fldChar w:fldCharType="separate"/>
            </w:r>
            <w:r>
              <w:rPr>
                <w:noProof/>
                <w:webHidden/>
              </w:rPr>
              <w:t>35</w:t>
            </w:r>
            <w:r>
              <w:rPr>
                <w:noProof/>
                <w:webHidden/>
              </w:rPr>
              <w:fldChar w:fldCharType="end"/>
            </w:r>
          </w:hyperlink>
        </w:p>
        <w:p w14:paraId="29FEA2FB"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36" w:history="1">
            <w:r w:rsidRPr="009D2ACA">
              <w:rPr>
                <w:rStyle w:val="Lienhypertexte"/>
                <w:noProof/>
              </w:rPr>
              <w:t>2.3</w:t>
            </w:r>
            <w:r>
              <w:rPr>
                <w:rFonts w:asciiTheme="minorHAnsi" w:eastAsiaTheme="minorEastAsia" w:hAnsiTheme="minorHAnsi" w:cstheme="minorBidi"/>
                <w:noProof/>
                <w:szCs w:val="22"/>
                <w:lang w:eastAsia="zh-CN"/>
              </w:rPr>
              <w:tab/>
            </w:r>
            <w:r w:rsidRPr="009D2ACA">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_Toc535418736 \h </w:instrText>
            </w:r>
            <w:r>
              <w:rPr>
                <w:noProof/>
                <w:webHidden/>
              </w:rPr>
            </w:r>
            <w:r>
              <w:rPr>
                <w:noProof/>
                <w:webHidden/>
              </w:rPr>
              <w:fldChar w:fldCharType="separate"/>
            </w:r>
            <w:r>
              <w:rPr>
                <w:noProof/>
                <w:webHidden/>
              </w:rPr>
              <w:t>37</w:t>
            </w:r>
            <w:r>
              <w:rPr>
                <w:noProof/>
                <w:webHidden/>
              </w:rPr>
              <w:fldChar w:fldCharType="end"/>
            </w:r>
          </w:hyperlink>
        </w:p>
        <w:p w14:paraId="28BF5046"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37" w:history="1">
            <w:r w:rsidRPr="009D2ACA">
              <w:rPr>
                <w:rStyle w:val="Lienhypertexte"/>
                <w:noProof/>
              </w:rPr>
              <w:t>2.3.1</w:t>
            </w:r>
            <w:r>
              <w:rPr>
                <w:rFonts w:asciiTheme="minorHAnsi" w:eastAsiaTheme="minorEastAsia" w:hAnsiTheme="minorHAnsi" w:cstheme="minorBidi"/>
                <w:noProof/>
                <w:szCs w:val="22"/>
                <w:lang w:eastAsia="zh-CN"/>
              </w:rPr>
              <w:tab/>
            </w:r>
            <w:r w:rsidRPr="009D2ACA">
              <w:rPr>
                <w:rStyle w:val="Lienhypertexte"/>
                <w:noProof/>
              </w:rPr>
              <w:t>Equation de Reynolds généralisée</w:t>
            </w:r>
            <w:r>
              <w:rPr>
                <w:noProof/>
                <w:webHidden/>
              </w:rPr>
              <w:tab/>
            </w:r>
            <w:r>
              <w:rPr>
                <w:noProof/>
                <w:webHidden/>
              </w:rPr>
              <w:fldChar w:fldCharType="begin"/>
            </w:r>
            <w:r>
              <w:rPr>
                <w:noProof/>
                <w:webHidden/>
              </w:rPr>
              <w:instrText xml:space="preserve"> PAGEREF _Toc535418737 \h </w:instrText>
            </w:r>
            <w:r>
              <w:rPr>
                <w:noProof/>
                <w:webHidden/>
              </w:rPr>
            </w:r>
            <w:r>
              <w:rPr>
                <w:noProof/>
                <w:webHidden/>
              </w:rPr>
              <w:fldChar w:fldCharType="separate"/>
            </w:r>
            <w:r>
              <w:rPr>
                <w:noProof/>
                <w:webHidden/>
              </w:rPr>
              <w:t>37</w:t>
            </w:r>
            <w:r>
              <w:rPr>
                <w:noProof/>
                <w:webHidden/>
              </w:rPr>
              <w:fldChar w:fldCharType="end"/>
            </w:r>
          </w:hyperlink>
        </w:p>
        <w:p w14:paraId="4E776625"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38" w:history="1">
            <w:r w:rsidRPr="009D2ACA">
              <w:rPr>
                <w:rStyle w:val="Lienhypertexte"/>
                <w:noProof/>
              </w:rPr>
              <w:t>2.3.2</w:t>
            </w:r>
            <w:r>
              <w:rPr>
                <w:rFonts w:asciiTheme="minorHAnsi" w:eastAsiaTheme="minorEastAsia" w:hAnsiTheme="minorHAnsi" w:cstheme="minorBidi"/>
                <w:noProof/>
                <w:szCs w:val="22"/>
                <w:lang w:eastAsia="zh-CN"/>
              </w:rPr>
              <w:tab/>
            </w:r>
            <w:r w:rsidRPr="009D2ACA">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_Toc535418738 \h </w:instrText>
            </w:r>
            <w:r>
              <w:rPr>
                <w:noProof/>
                <w:webHidden/>
              </w:rPr>
            </w:r>
            <w:r>
              <w:rPr>
                <w:noProof/>
                <w:webHidden/>
              </w:rPr>
              <w:fldChar w:fldCharType="separate"/>
            </w:r>
            <w:r>
              <w:rPr>
                <w:noProof/>
                <w:webHidden/>
              </w:rPr>
              <w:t>40</w:t>
            </w:r>
            <w:r>
              <w:rPr>
                <w:noProof/>
                <w:webHidden/>
              </w:rPr>
              <w:fldChar w:fldCharType="end"/>
            </w:r>
          </w:hyperlink>
        </w:p>
        <w:p w14:paraId="559675AD"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39" w:history="1">
            <w:r w:rsidRPr="009D2ACA">
              <w:rPr>
                <w:rStyle w:val="Lienhypertexte"/>
                <w:noProof/>
              </w:rPr>
              <w:t>2.3.3</w:t>
            </w:r>
            <w:r>
              <w:rPr>
                <w:rFonts w:asciiTheme="minorHAnsi" w:eastAsiaTheme="minorEastAsia" w:hAnsiTheme="minorHAnsi" w:cstheme="minorBidi"/>
                <w:noProof/>
                <w:szCs w:val="22"/>
                <w:lang w:eastAsia="zh-CN"/>
              </w:rPr>
              <w:tab/>
            </w:r>
            <w:r w:rsidRPr="009D2ACA">
              <w:rPr>
                <w:rStyle w:val="Lienhypertexte"/>
                <w:noProof/>
              </w:rPr>
              <w:t>Equation de l’énergie</w:t>
            </w:r>
            <w:r>
              <w:rPr>
                <w:noProof/>
                <w:webHidden/>
              </w:rPr>
              <w:tab/>
            </w:r>
            <w:r>
              <w:rPr>
                <w:noProof/>
                <w:webHidden/>
              </w:rPr>
              <w:fldChar w:fldCharType="begin"/>
            </w:r>
            <w:r>
              <w:rPr>
                <w:noProof/>
                <w:webHidden/>
              </w:rPr>
              <w:instrText xml:space="preserve"> PAGEREF _Toc535418739 \h </w:instrText>
            </w:r>
            <w:r>
              <w:rPr>
                <w:noProof/>
                <w:webHidden/>
              </w:rPr>
            </w:r>
            <w:r>
              <w:rPr>
                <w:noProof/>
                <w:webHidden/>
              </w:rPr>
              <w:fldChar w:fldCharType="separate"/>
            </w:r>
            <w:r>
              <w:rPr>
                <w:noProof/>
                <w:webHidden/>
              </w:rPr>
              <w:t>42</w:t>
            </w:r>
            <w:r>
              <w:rPr>
                <w:noProof/>
                <w:webHidden/>
              </w:rPr>
              <w:fldChar w:fldCharType="end"/>
            </w:r>
          </w:hyperlink>
        </w:p>
        <w:p w14:paraId="082D5EB2"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40" w:history="1">
            <w:r w:rsidRPr="009D2ACA">
              <w:rPr>
                <w:rStyle w:val="Lienhypertexte"/>
                <w:noProof/>
              </w:rPr>
              <w:t>2.3.4</w:t>
            </w:r>
            <w:r>
              <w:rPr>
                <w:rFonts w:asciiTheme="minorHAnsi" w:eastAsiaTheme="minorEastAsia" w:hAnsiTheme="minorHAnsi" w:cstheme="minorBidi"/>
                <w:noProof/>
                <w:szCs w:val="22"/>
                <w:lang w:eastAsia="zh-CN"/>
              </w:rPr>
              <w:tab/>
            </w:r>
            <w:r w:rsidRPr="009D2ACA">
              <w:rPr>
                <w:rStyle w:val="Lienhypertexte"/>
                <w:noProof/>
              </w:rPr>
              <w:t>Approximation de la temperature par des polynomes de legendre</w:t>
            </w:r>
            <w:r>
              <w:rPr>
                <w:noProof/>
                <w:webHidden/>
              </w:rPr>
              <w:tab/>
            </w:r>
            <w:r>
              <w:rPr>
                <w:noProof/>
                <w:webHidden/>
              </w:rPr>
              <w:fldChar w:fldCharType="begin"/>
            </w:r>
            <w:r>
              <w:rPr>
                <w:noProof/>
                <w:webHidden/>
              </w:rPr>
              <w:instrText xml:space="preserve"> PAGEREF _Toc535418740 \h </w:instrText>
            </w:r>
            <w:r>
              <w:rPr>
                <w:noProof/>
                <w:webHidden/>
              </w:rPr>
            </w:r>
            <w:r>
              <w:rPr>
                <w:noProof/>
                <w:webHidden/>
              </w:rPr>
              <w:fldChar w:fldCharType="separate"/>
            </w:r>
            <w:r>
              <w:rPr>
                <w:noProof/>
                <w:webHidden/>
              </w:rPr>
              <w:t>43</w:t>
            </w:r>
            <w:r>
              <w:rPr>
                <w:noProof/>
                <w:webHidden/>
              </w:rPr>
              <w:fldChar w:fldCharType="end"/>
            </w:r>
          </w:hyperlink>
        </w:p>
        <w:p w14:paraId="4F9674E8"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41" w:history="1">
            <w:r w:rsidRPr="009D2ACA">
              <w:rPr>
                <w:rStyle w:val="Lienhypertexte"/>
                <w:noProof/>
              </w:rPr>
              <w:t>2.3.5</w:t>
            </w:r>
            <w:r>
              <w:rPr>
                <w:rFonts w:asciiTheme="minorHAnsi" w:eastAsiaTheme="minorEastAsia" w:hAnsiTheme="minorHAnsi" w:cstheme="minorBidi"/>
                <w:noProof/>
                <w:szCs w:val="22"/>
                <w:lang w:eastAsia="zh-CN"/>
              </w:rPr>
              <w:tab/>
            </w:r>
            <w:r w:rsidRPr="009D2ACA">
              <w:rPr>
                <w:rStyle w:val="Lienhypertexte"/>
                <w:noProof/>
              </w:rPr>
              <w:t>Résolution des équations couplées</w:t>
            </w:r>
            <w:r>
              <w:rPr>
                <w:noProof/>
                <w:webHidden/>
              </w:rPr>
              <w:tab/>
            </w:r>
            <w:r>
              <w:rPr>
                <w:noProof/>
                <w:webHidden/>
              </w:rPr>
              <w:fldChar w:fldCharType="begin"/>
            </w:r>
            <w:r>
              <w:rPr>
                <w:noProof/>
                <w:webHidden/>
              </w:rPr>
              <w:instrText xml:space="preserve"> PAGEREF _Toc535418741 \h </w:instrText>
            </w:r>
            <w:r>
              <w:rPr>
                <w:noProof/>
                <w:webHidden/>
              </w:rPr>
            </w:r>
            <w:r>
              <w:rPr>
                <w:noProof/>
                <w:webHidden/>
              </w:rPr>
              <w:fldChar w:fldCharType="separate"/>
            </w:r>
            <w:r>
              <w:rPr>
                <w:noProof/>
                <w:webHidden/>
              </w:rPr>
              <w:t>46</w:t>
            </w:r>
            <w:r>
              <w:rPr>
                <w:noProof/>
                <w:webHidden/>
              </w:rPr>
              <w:fldChar w:fldCharType="end"/>
            </w:r>
          </w:hyperlink>
        </w:p>
        <w:p w14:paraId="5A0FC27E"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42" w:history="1">
            <w:r w:rsidRPr="009D2ACA">
              <w:rPr>
                <w:rStyle w:val="Lienhypertexte"/>
                <w:noProof/>
              </w:rPr>
              <w:t>2.4</w:t>
            </w:r>
            <w:r>
              <w:rPr>
                <w:rFonts w:asciiTheme="minorHAnsi" w:eastAsiaTheme="minorEastAsia" w:hAnsiTheme="minorHAnsi" w:cstheme="minorBidi"/>
                <w:noProof/>
                <w:szCs w:val="22"/>
                <w:lang w:eastAsia="zh-CN"/>
              </w:rPr>
              <w:tab/>
            </w:r>
            <w:r w:rsidRPr="009D2ACA">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_Toc535418742 \h </w:instrText>
            </w:r>
            <w:r>
              <w:rPr>
                <w:noProof/>
                <w:webHidden/>
              </w:rPr>
            </w:r>
            <w:r>
              <w:rPr>
                <w:noProof/>
                <w:webHidden/>
              </w:rPr>
              <w:fldChar w:fldCharType="separate"/>
            </w:r>
            <w:r>
              <w:rPr>
                <w:noProof/>
                <w:webHidden/>
              </w:rPr>
              <w:t>54</w:t>
            </w:r>
            <w:r>
              <w:rPr>
                <w:noProof/>
                <w:webHidden/>
              </w:rPr>
              <w:fldChar w:fldCharType="end"/>
            </w:r>
          </w:hyperlink>
        </w:p>
        <w:p w14:paraId="29A5504A"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43" w:history="1">
            <w:r w:rsidRPr="009D2ACA">
              <w:rPr>
                <w:rStyle w:val="Lienhypertexte"/>
                <w:noProof/>
              </w:rPr>
              <w:t>2.5</w:t>
            </w:r>
            <w:r>
              <w:rPr>
                <w:rFonts w:asciiTheme="minorHAnsi" w:eastAsiaTheme="minorEastAsia" w:hAnsiTheme="minorHAnsi" w:cstheme="minorBidi"/>
                <w:noProof/>
                <w:szCs w:val="22"/>
                <w:lang w:eastAsia="zh-CN"/>
              </w:rPr>
              <w:tab/>
            </w:r>
            <w:r w:rsidRPr="009D2ACA">
              <w:rPr>
                <w:rStyle w:val="Lienhypertexte"/>
                <w:noProof/>
              </w:rPr>
              <w:t>Études de cas d’un palier avec deux lobes</w:t>
            </w:r>
            <w:r>
              <w:rPr>
                <w:noProof/>
                <w:webHidden/>
              </w:rPr>
              <w:tab/>
            </w:r>
            <w:r>
              <w:rPr>
                <w:noProof/>
                <w:webHidden/>
              </w:rPr>
              <w:fldChar w:fldCharType="begin"/>
            </w:r>
            <w:r>
              <w:rPr>
                <w:noProof/>
                <w:webHidden/>
              </w:rPr>
              <w:instrText xml:space="preserve"> PAGEREF _Toc535418743 \h </w:instrText>
            </w:r>
            <w:r>
              <w:rPr>
                <w:noProof/>
                <w:webHidden/>
              </w:rPr>
            </w:r>
            <w:r>
              <w:rPr>
                <w:noProof/>
                <w:webHidden/>
              </w:rPr>
              <w:fldChar w:fldCharType="separate"/>
            </w:r>
            <w:r>
              <w:rPr>
                <w:noProof/>
                <w:webHidden/>
              </w:rPr>
              <w:t>54</w:t>
            </w:r>
            <w:r>
              <w:rPr>
                <w:noProof/>
                <w:webHidden/>
              </w:rPr>
              <w:fldChar w:fldCharType="end"/>
            </w:r>
          </w:hyperlink>
        </w:p>
        <w:p w14:paraId="4605EBAB"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44" w:history="1">
            <w:r w:rsidRPr="009D2ACA">
              <w:rPr>
                <w:rStyle w:val="Lienhypertexte"/>
                <w:noProof/>
              </w:rPr>
              <w:t>2.6</w:t>
            </w:r>
            <w:r>
              <w:rPr>
                <w:rFonts w:asciiTheme="minorHAnsi" w:eastAsiaTheme="minorEastAsia" w:hAnsiTheme="minorHAnsi" w:cstheme="minorBidi"/>
                <w:noProof/>
                <w:szCs w:val="22"/>
                <w:lang w:eastAsia="zh-CN"/>
              </w:rPr>
              <w:tab/>
            </w:r>
            <w:r w:rsidRPr="009D2ACA">
              <w:rPr>
                <w:rStyle w:val="Lienhypertexte"/>
                <w:noProof/>
              </w:rPr>
              <w:t>Conclusion</w:t>
            </w:r>
            <w:r>
              <w:rPr>
                <w:noProof/>
                <w:webHidden/>
              </w:rPr>
              <w:tab/>
            </w:r>
            <w:r>
              <w:rPr>
                <w:noProof/>
                <w:webHidden/>
              </w:rPr>
              <w:fldChar w:fldCharType="begin"/>
            </w:r>
            <w:r>
              <w:rPr>
                <w:noProof/>
                <w:webHidden/>
              </w:rPr>
              <w:instrText xml:space="preserve"> PAGEREF _Toc535418744 \h </w:instrText>
            </w:r>
            <w:r>
              <w:rPr>
                <w:noProof/>
                <w:webHidden/>
              </w:rPr>
            </w:r>
            <w:r>
              <w:rPr>
                <w:noProof/>
                <w:webHidden/>
              </w:rPr>
              <w:fldChar w:fldCharType="separate"/>
            </w:r>
            <w:r>
              <w:rPr>
                <w:noProof/>
                <w:webHidden/>
              </w:rPr>
              <w:t>58</w:t>
            </w:r>
            <w:r>
              <w:rPr>
                <w:noProof/>
                <w:webHidden/>
              </w:rPr>
              <w:fldChar w:fldCharType="end"/>
            </w:r>
          </w:hyperlink>
        </w:p>
        <w:p w14:paraId="6C2ECF38" w14:textId="77777777" w:rsidR="00724D90" w:rsidRDefault="00724D90">
          <w:pPr>
            <w:pStyle w:val="TM1"/>
            <w:rPr>
              <w:rFonts w:asciiTheme="minorHAnsi" w:eastAsiaTheme="minorEastAsia" w:hAnsiTheme="minorHAnsi" w:cstheme="minorBidi"/>
              <w:sz w:val="22"/>
              <w:szCs w:val="22"/>
              <w:lang w:eastAsia="zh-CN"/>
            </w:rPr>
          </w:pPr>
          <w:hyperlink w:anchor="_Toc535418745" w:history="1">
            <w:r w:rsidRPr="009D2ACA">
              <w:rPr>
                <w:rStyle w:val="Lienhypertexte"/>
              </w:rPr>
              <w:t>Chapitre 3 :  Modélisation des rotors</w:t>
            </w:r>
            <w:r>
              <w:rPr>
                <w:webHidden/>
              </w:rPr>
              <w:tab/>
            </w:r>
            <w:r>
              <w:rPr>
                <w:webHidden/>
              </w:rPr>
              <w:fldChar w:fldCharType="begin"/>
            </w:r>
            <w:r>
              <w:rPr>
                <w:webHidden/>
              </w:rPr>
              <w:instrText xml:space="preserve"> PAGEREF _Toc535418745 \h </w:instrText>
            </w:r>
            <w:r>
              <w:rPr>
                <w:webHidden/>
              </w:rPr>
            </w:r>
            <w:r>
              <w:rPr>
                <w:webHidden/>
              </w:rPr>
              <w:fldChar w:fldCharType="separate"/>
            </w:r>
            <w:r>
              <w:rPr>
                <w:webHidden/>
              </w:rPr>
              <w:t>60</w:t>
            </w:r>
            <w:r>
              <w:rPr>
                <w:webHidden/>
              </w:rPr>
              <w:fldChar w:fldCharType="end"/>
            </w:r>
          </w:hyperlink>
        </w:p>
        <w:p w14:paraId="5AD077DA"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51" w:history="1">
            <w:r w:rsidRPr="009D2ACA">
              <w:rPr>
                <w:rStyle w:val="Lienhypertexte"/>
                <w:noProof/>
              </w:rPr>
              <w:t>3.1</w:t>
            </w:r>
            <w:r>
              <w:rPr>
                <w:rFonts w:asciiTheme="minorHAnsi" w:eastAsiaTheme="minorEastAsia" w:hAnsiTheme="minorHAnsi" w:cstheme="minorBidi"/>
                <w:noProof/>
                <w:szCs w:val="22"/>
                <w:lang w:eastAsia="zh-CN"/>
              </w:rPr>
              <w:tab/>
            </w:r>
            <w:r w:rsidRPr="009D2ACA">
              <w:rPr>
                <w:rStyle w:val="Lienhypertexte"/>
                <w:noProof/>
              </w:rPr>
              <w:t>Modèle thermomécanique des rotors</w:t>
            </w:r>
            <w:r>
              <w:rPr>
                <w:noProof/>
                <w:webHidden/>
              </w:rPr>
              <w:tab/>
            </w:r>
            <w:r>
              <w:rPr>
                <w:noProof/>
                <w:webHidden/>
              </w:rPr>
              <w:fldChar w:fldCharType="begin"/>
            </w:r>
            <w:r>
              <w:rPr>
                <w:noProof/>
                <w:webHidden/>
              </w:rPr>
              <w:instrText xml:space="preserve"> PAGEREF _Toc535418751 \h </w:instrText>
            </w:r>
            <w:r>
              <w:rPr>
                <w:noProof/>
                <w:webHidden/>
              </w:rPr>
            </w:r>
            <w:r>
              <w:rPr>
                <w:noProof/>
                <w:webHidden/>
              </w:rPr>
              <w:fldChar w:fldCharType="separate"/>
            </w:r>
            <w:r>
              <w:rPr>
                <w:noProof/>
                <w:webHidden/>
              </w:rPr>
              <w:t>60</w:t>
            </w:r>
            <w:r>
              <w:rPr>
                <w:noProof/>
                <w:webHidden/>
              </w:rPr>
              <w:fldChar w:fldCharType="end"/>
            </w:r>
          </w:hyperlink>
        </w:p>
        <w:p w14:paraId="0A92BE3D"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52" w:history="1">
            <w:r w:rsidRPr="009D2ACA">
              <w:rPr>
                <w:rStyle w:val="Lienhypertexte"/>
                <w:noProof/>
              </w:rPr>
              <w:t>3.1.1</w:t>
            </w:r>
            <w:r>
              <w:rPr>
                <w:rFonts w:asciiTheme="minorHAnsi" w:eastAsiaTheme="minorEastAsia" w:hAnsiTheme="minorHAnsi" w:cstheme="minorBidi"/>
                <w:noProof/>
                <w:szCs w:val="22"/>
                <w:lang w:eastAsia="zh-CN"/>
              </w:rPr>
              <w:tab/>
            </w:r>
            <w:r w:rsidRPr="009D2ACA">
              <w:rPr>
                <w:rStyle w:val="Lienhypertexte"/>
                <w:noProof/>
              </w:rPr>
              <w:t>Modèle thermique linéaire</w:t>
            </w:r>
            <w:r>
              <w:rPr>
                <w:noProof/>
                <w:webHidden/>
              </w:rPr>
              <w:tab/>
            </w:r>
            <w:r>
              <w:rPr>
                <w:noProof/>
                <w:webHidden/>
              </w:rPr>
              <w:fldChar w:fldCharType="begin"/>
            </w:r>
            <w:r>
              <w:rPr>
                <w:noProof/>
                <w:webHidden/>
              </w:rPr>
              <w:instrText xml:space="preserve"> PAGEREF _Toc535418752 \h </w:instrText>
            </w:r>
            <w:r>
              <w:rPr>
                <w:noProof/>
                <w:webHidden/>
              </w:rPr>
            </w:r>
            <w:r>
              <w:rPr>
                <w:noProof/>
                <w:webHidden/>
              </w:rPr>
              <w:fldChar w:fldCharType="separate"/>
            </w:r>
            <w:r>
              <w:rPr>
                <w:noProof/>
                <w:webHidden/>
              </w:rPr>
              <w:t>61</w:t>
            </w:r>
            <w:r>
              <w:rPr>
                <w:noProof/>
                <w:webHidden/>
              </w:rPr>
              <w:fldChar w:fldCharType="end"/>
            </w:r>
          </w:hyperlink>
        </w:p>
        <w:p w14:paraId="3A98EE0C"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53" w:history="1">
            <w:r w:rsidRPr="009D2ACA">
              <w:rPr>
                <w:rStyle w:val="Lienhypertexte"/>
                <w:noProof/>
              </w:rPr>
              <w:t>3.1.2</w:t>
            </w:r>
            <w:r>
              <w:rPr>
                <w:rFonts w:asciiTheme="minorHAnsi" w:eastAsiaTheme="minorEastAsia" w:hAnsiTheme="minorHAnsi" w:cstheme="minorBidi"/>
                <w:noProof/>
                <w:szCs w:val="22"/>
                <w:lang w:eastAsia="zh-CN"/>
              </w:rPr>
              <w:tab/>
            </w:r>
            <w:r w:rsidRPr="009D2ACA">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_Toc535418753 \h </w:instrText>
            </w:r>
            <w:r>
              <w:rPr>
                <w:noProof/>
                <w:webHidden/>
              </w:rPr>
            </w:r>
            <w:r>
              <w:rPr>
                <w:noProof/>
                <w:webHidden/>
              </w:rPr>
              <w:fldChar w:fldCharType="separate"/>
            </w:r>
            <w:r>
              <w:rPr>
                <w:noProof/>
                <w:webHidden/>
              </w:rPr>
              <w:t>63</w:t>
            </w:r>
            <w:r>
              <w:rPr>
                <w:noProof/>
                <w:webHidden/>
              </w:rPr>
              <w:fldChar w:fldCharType="end"/>
            </w:r>
          </w:hyperlink>
        </w:p>
        <w:p w14:paraId="17F10B91"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54" w:history="1">
            <w:r w:rsidRPr="009D2ACA">
              <w:rPr>
                <w:rStyle w:val="Lienhypertexte"/>
                <w:noProof/>
              </w:rPr>
              <w:t>3.2</w:t>
            </w:r>
            <w:r>
              <w:rPr>
                <w:rFonts w:asciiTheme="minorHAnsi" w:eastAsiaTheme="minorEastAsia" w:hAnsiTheme="minorHAnsi" w:cstheme="minorBidi"/>
                <w:noProof/>
                <w:szCs w:val="22"/>
                <w:lang w:eastAsia="zh-CN"/>
              </w:rPr>
              <w:tab/>
            </w:r>
            <w:r w:rsidRPr="009D2ACA">
              <w:rPr>
                <w:rStyle w:val="Lienhypertexte"/>
                <w:noProof/>
              </w:rPr>
              <w:t>Modèles dynamiques des rotors</w:t>
            </w:r>
            <w:r>
              <w:rPr>
                <w:noProof/>
                <w:webHidden/>
              </w:rPr>
              <w:tab/>
            </w:r>
            <w:r>
              <w:rPr>
                <w:noProof/>
                <w:webHidden/>
              </w:rPr>
              <w:fldChar w:fldCharType="begin"/>
            </w:r>
            <w:r>
              <w:rPr>
                <w:noProof/>
                <w:webHidden/>
              </w:rPr>
              <w:instrText xml:space="preserve"> PAGEREF _Toc535418754 \h </w:instrText>
            </w:r>
            <w:r>
              <w:rPr>
                <w:noProof/>
                <w:webHidden/>
              </w:rPr>
            </w:r>
            <w:r>
              <w:rPr>
                <w:noProof/>
                <w:webHidden/>
              </w:rPr>
              <w:fldChar w:fldCharType="separate"/>
            </w:r>
            <w:r>
              <w:rPr>
                <w:noProof/>
                <w:webHidden/>
              </w:rPr>
              <w:t>66</w:t>
            </w:r>
            <w:r>
              <w:rPr>
                <w:noProof/>
                <w:webHidden/>
              </w:rPr>
              <w:fldChar w:fldCharType="end"/>
            </w:r>
          </w:hyperlink>
        </w:p>
        <w:p w14:paraId="15557EEA"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55" w:history="1">
            <w:r w:rsidRPr="009D2ACA">
              <w:rPr>
                <w:rStyle w:val="Lienhypertexte"/>
                <w:noProof/>
              </w:rPr>
              <w:t>3.2.1</w:t>
            </w:r>
            <w:r>
              <w:rPr>
                <w:rFonts w:asciiTheme="minorHAnsi" w:eastAsiaTheme="minorEastAsia" w:hAnsiTheme="minorHAnsi" w:cstheme="minorBidi"/>
                <w:noProof/>
                <w:szCs w:val="22"/>
                <w:lang w:eastAsia="zh-CN"/>
              </w:rPr>
              <w:tab/>
            </w:r>
            <w:r w:rsidRPr="009D2ACA">
              <w:rPr>
                <w:rStyle w:val="Lienhypertexte"/>
                <w:noProof/>
              </w:rPr>
              <w:t>Rotor rigide à quatres degrés deliberté</w:t>
            </w:r>
            <w:r>
              <w:rPr>
                <w:noProof/>
                <w:webHidden/>
              </w:rPr>
              <w:tab/>
            </w:r>
            <w:r>
              <w:rPr>
                <w:noProof/>
                <w:webHidden/>
              </w:rPr>
              <w:fldChar w:fldCharType="begin"/>
            </w:r>
            <w:r>
              <w:rPr>
                <w:noProof/>
                <w:webHidden/>
              </w:rPr>
              <w:instrText xml:space="preserve"> PAGEREF _Toc535418755 \h </w:instrText>
            </w:r>
            <w:r>
              <w:rPr>
                <w:noProof/>
                <w:webHidden/>
              </w:rPr>
            </w:r>
            <w:r>
              <w:rPr>
                <w:noProof/>
                <w:webHidden/>
              </w:rPr>
              <w:fldChar w:fldCharType="separate"/>
            </w:r>
            <w:r>
              <w:rPr>
                <w:noProof/>
                <w:webHidden/>
              </w:rPr>
              <w:t>66</w:t>
            </w:r>
            <w:r>
              <w:rPr>
                <w:noProof/>
                <w:webHidden/>
              </w:rPr>
              <w:fldChar w:fldCharType="end"/>
            </w:r>
          </w:hyperlink>
        </w:p>
        <w:p w14:paraId="0BF28431"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56" w:history="1">
            <w:r w:rsidRPr="009D2ACA">
              <w:rPr>
                <w:rStyle w:val="Lienhypertexte"/>
                <w:noProof/>
              </w:rPr>
              <w:t>3.2.2</w:t>
            </w:r>
            <w:r>
              <w:rPr>
                <w:rFonts w:asciiTheme="minorHAnsi" w:eastAsiaTheme="minorEastAsia" w:hAnsiTheme="minorHAnsi" w:cstheme="minorBidi"/>
                <w:noProof/>
                <w:szCs w:val="22"/>
                <w:lang w:eastAsia="zh-CN"/>
              </w:rPr>
              <w:tab/>
            </w:r>
            <w:r w:rsidRPr="009D2ACA">
              <w:rPr>
                <w:rStyle w:val="Lienhypertexte"/>
                <w:noProof/>
              </w:rPr>
              <w:t xml:space="preserve">Rotor flexible à </w:t>
            </w:r>
            <m:oMath>
              <m:r>
                <m:rPr>
                  <m:sty m:val="bi"/>
                </m:rPr>
                <w:rPr>
                  <w:rStyle w:val="Lienhypertexte"/>
                  <w:rFonts w:ascii="Cambria Math" w:hAnsi="Cambria Math"/>
                  <w:noProof/>
                </w:rPr>
                <m:t>n</m:t>
              </m:r>
            </m:oMath>
            <w:r w:rsidRPr="009D2ACA">
              <w:rPr>
                <w:rStyle w:val="Lienhypertexte"/>
                <w:noProof/>
              </w:rPr>
              <w:t xml:space="preserve"> degrés de liberté</w:t>
            </w:r>
            <w:r>
              <w:rPr>
                <w:noProof/>
                <w:webHidden/>
              </w:rPr>
              <w:tab/>
            </w:r>
            <w:r>
              <w:rPr>
                <w:noProof/>
                <w:webHidden/>
              </w:rPr>
              <w:fldChar w:fldCharType="begin"/>
            </w:r>
            <w:r>
              <w:rPr>
                <w:noProof/>
                <w:webHidden/>
              </w:rPr>
              <w:instrText xml:space="preserve"> PAGEREF _Toc535418756 \h </w:instrText>
            </w:r>
            <w:r>
              <w:rPr>
                <w:noProof/>
                <w:webHidden/>
              </w:rPr>
            </w:r>
            <w:r>
              <w:rPr>
                <w:noProof/>
                <w:webHidden/>
              </w:rPr>
              <w:fldChar w:fldCharType="separate"/>
            </w:r>
            <w:r>
              <w:rPr>
                <w:noProof/>
                <w:webHidden/>
              </w:rPr>
              <w:t>68</w:t>
            </w:r>
            <w:r>
              <w:rPr>
                <w:noProof/>
                <w:webHidden/>
              </w:rPr>
              <w:fldChar w:fldCharType="end"/>
            </w:r>
          </w:hyperlink>
        </w:p>
        <w:p w14:paraId="71C61394"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57" w:history="1">
            <w:r w:rsidRPr="009D2ACA">
              <w:rPr>
                <w:rStyle w:val="Lienhypertexte"/>
                <w:noProof/>
              </w:rPr>
              <w:t>3.2.3</w:t>
            </w:r>
            <w:r>
              <w:rPr>
                <w:rFonts w:asciiTheme="minorHAnsi" w:eastAsiaTheme="minorEastAsia" w:hAnsiTheme="minorHAnsi" w:cstheme="minorBidi"/>
                <w:noProof/>
                <w:szCs w:val="22"/>
                <w:lang w:eastAsia="zh-CN"/>
              </w:rPr>
              <w:tab/>
            </w:r>
            <w:r w:rsidRPr="009D2ACA">
              <w:rPr>
                <w:rStyle w:val="Lienhypertexte"/>
                <w:noProof/>
              </w:rPr>
              <w:t>Méthode numérique d’intégration temporelles</w:t>
            </w:r>
            <w:r>
              <w:rPr>
                <w:noProof/>
                <w:webHidden/>
              </w:rPr>
              <w:tab/>
            </w:r>
            <w:r>
              <w:rPr>
                <w:noProof/>
                <w:webHidden/>
              </w:rPr>
              <w:fldChar w:fldCharType="begin"/>
            </w:r>
            <w:r>
              <w:rPr>
                <w:noProof/>
                <w:webHidden/>
              </w:rPr>
              <w:instrText xml:space="preserve"> PAGEREF _Toc535418757 \h </w:instrText>
            </w:r>
            <w:r>
              <w:rPr>
                <w:noProof/>
                <w:webHidden/>
              </w:rPr>
            </w:r>
            <w:r>
              <w:rPr>
                <w:noProof/>
                <w:webHidden/>
              </w:rPr>
              <w:fldChar w:fldCharType="separate"/>
            </w:r>
            <w:r>
              <w:rPr>
                <w:noProof/>
                <w:webHidden/>
              </w:rPr>
              <w:t>68</w:t>
            </w:r>
            <w:r>
              <w:rPr>
                <w:noProof/>
                <w:webHidden/>
              </w:rPr>
              <w:fldChar w:fldCharType="end"/>
            </w:r>
          </w:hyperlink>
        </w:p>
        <w:p w14:paraId="56EA156B"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58" w:history="1">
            <w:r w:rsidRPr="009D2ACA">
              <w:rPr>
                <w:rStyle w:val="Lienhypertexte"/>
                <w:noProof/>
              </w:rPr>
              <w:t>3.2.4</w:t>
            </w:r>
            <w:r>
              <w:rPr>
                <w:rFonts w:asciiTheme="minorHAnsi" w:eastAsiaTheme="minorEastAsia" w:hAnsiTheme="minorHAnsi" w:cstheme="minorBidi"/>
                <w:noProof/>
                <w:szCs w:val="22"/>
                <w:lang w:eastAsia="zh-CN"/>
              </w:rPr>
              <w:tab/>
            </w:r>
            <w:r w:rsidRPr="009D2ACA">
              <w:rPr>
                <w:rStyle w:val="Lienhypertexte"/>
                <w:noProof/>
              </w:rPr>
              <w:t>Vibrations synchrones et solutions périodiques</w:t>
            </w:r>
            <w:r>
              <w:rPr>
                <w:noProof/>
                <w:webHidden/>
              </w:rPr>
              <w:tab/>
            </w:r>
            <w:r>
              <w:rPr>
                <w:noProof/>
                <w:webHidden/>
              </w:rPr>
              <w:fldChar w:fldCharType="begin"/>
            </w:r>
            <w:r>
              <w:rPr>
                <w:noProof/>
                <w:webHidden/>
              </w:rPr>
              <w:instrText xml:space="preserve"> PAGEREF _Toc535418758 \h </w:instrText>
            </w:r>
            <w:r>
              <w:rPr>
                <w:noProof/>
                <w:webHidden/>
              </w:rPr>
            </w:r>
            <w:r>
              <w:rPr>
                <w:noProof/>
                <w:webHidden/>
              </w:rPr>
              <w:fldChar w:fldCharType="separate"/>
            </w:r>
            <w:r>
              <w:rPr>
                <w:noProof/>
                <w:webHidden/>
              </w:rPr>
              <w:t>71</w:t>
            </w:r>
            <w:r>
              <w:rPr>
                <w:noProof/>
                <w:webHidden/>
              </w:rPr>
              <w:fldChar w:fldCharType="end"/>
            </w:r>
          </w:hyperlink>
        </w:p>
        <w:p w14:paraId="6D447F10"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59" w:history="1">
            <w:r w:rsidRPr="009D2ACA">
              <w:rPr>
                <w:rStyle w:val="Lienhypertexte"/>
                <w:noProof/>
              </w:rPr>
              <w:t>3.3</w:t>
            </w:r>
            <w:r>
              <w:rPr>
                <w:rFonts w:asciiTheme="minorHAnsi" w:eastAsiaTheme="minorEastAsia" w:hAnsiTheme="minorHAnsi" w:cstheme="minorBidi"/>
                <w:noProof/>
                <w:szCs w:val="22"/>
                <w:lang w:eastAsia="zh-CN"/>
              </w:rPr>
              <w:tab/>
            </w:r>
            <w:r w:rsidRPr="009D2ACA">
              <w:rPr>
                <w:rStyle w:val="Lienhypertexte"/>
                <w:noProof/>
              </w:rPr>
              <w:t>Modélisation du balourd thermique</w:t>
            </w:r>
            <w:r>
              <w:rPr>
                <w:noProof/>
                <w:webHidden/>
              </w:rPr>
              <w:tab/>
            </w:r>
            <w:r>
              <w:rPr>
                <w:noProof/>
                <w:webHidden/>
              </w:rPr>
              <w:fldChar w:fldCharType="begin"/>
            </w:r>
            <w:r>
              <w:rPr>
                <w:noProof/>
                <w:webHidden/>
              </w:rPr>
              <w:instrText xml:space="preserve"> PAGEREF _Toc535418759 \h </w:instrText>
            </w:r>
            <w:r>
              <w:rPr>
                <w:noProof/>
                <w:webHidden/>
              </w:rPr>
            </w:r>
            <w:r>
              <w:rPr>
                <w:noProof/>
                <w:webHidden/>
              </w:rPr>
              <w:fldChar w:fldCharType="separate"/>
            </w:r>
            <w:r>
              <w:rPr>
                <w:noProof/>
                <w:webHidden/>
              </w:rPr>
              <w:t>76</w:t>
            </w:r>
            <w:r>
              <w:rPr>
                <w:noProof/>
                <w:webHidden/>
              </w:rPr>
              <w:fldChar w:fldCharType="end"/>
            </w:r>
          </w:hyperlink>
        </w:p>
        <w:p w14:paraId="77CB76CE"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60" w:history="1">
            <w:r w:rsidRPr="009D2ACA">
              <w:rPr>
                <w:rStyle w:val="Lienhypertexte"/>
                <w:noProof/>
              </w:rPr>
              <w:t>3.3.1</w:t>
            </w:r>
            <w:r>
              <w:rPr>
                <w:rFonts w:asciiTheme="minorHAnsi" w:eastAsiaTheme="minorEastAsia" w:hAnsiTheme="minorHAnsi" w:cstheme="minorBidi"/>
                <w:noProof/>
                <w:szCs w:val="22"/>
                <w:lang w:eastAsia="zh-CN"/>
              </w:rPr>
              <w:tab/>
            </w:r>
            <w:r w:rsidRPr="009D2ACA">
              <w:rPr>
                <w:rStyle w:val="Lienhypertexte"/>
                <w:noProof/>
              </w:rPr>
              <w:t>Approche des masses conconcentrées</w:t>
            </w:r>
            <w:r>
              <w:rPr>
                <w:noProof/>
                <w:webHidden/>
              </w:rPr>
              <w:tab/>
            </w:r>
            <w:r>
              <w:rPr>
                <w:noProof/>
                <w:webHidden/>
              </w:rPr>
              <w:fldChar w:fldCharType="begin"/>
            </w:r>
            <w:r>
              <w:rPr>
                <w:noProof/>
                <w:webHidden/>
              </w:rPr>
              <w:instrText xml:space="preserve"> PAGEREF _Toc535418760 \h </w:instrText>
            </w:r>
            <w:r>
              <w:rPr>
                <w:noProof/>
                <w:webHidden/>
              </w:rPr>
            </w:r>
            <w:r>
              <w:rPr>
                <w:noProof/>
                <w:webHidden/>
              </w:rPr>
              <w:fldChar w:fldCharType="separate"/>
            </w:r>
            <w:r>
              <w:rPr>
                <w:noProof/>
                <w:webHidden/>
              </w:rPr>
              <w:t>76</w:t>
            </w:r>
            <w:r>
              <w:rPr>
                <w:noProof/>
                <w:webHidden/>
              </w:rPr>
              <w:fldChar w:fldCharType="end"/>
            </w:r>
          </w:hyperlink>
        </w:p>
        <w:p w14:paraId="5399AF8D"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61" w:history="1">
            <w:r w:rsidRPr="009D2ACA">
              <w:rPr>
                <w:rStyle w:val="Lienhypertexte"/>
                <w:noProof/>
              </w:rPr>
              <w:t>3.3.2</w:t>
            </w:r>
            <w:r>
              <w:rPr>
                <w:rFonts w:asciiTheme="minorHAnsi" w:eastAsiaTheme="minorEastAsia" w:hAnsiTheme="minorHAnsi" w:cstheme="minorBidi"/>
                <w:noProof/>
                <w:szCs w:val="22"/>
                <w:lang w:eastAsia="zh-CN"/>
              </w:rPr>
              <w:tab/>
            </w:r>
            <w:r w:rsidRPr="009D2ACA">
              <w:rPr>
                <w:rStyle w:val="Lienhypertexte"/>
                <w:noProof/>
              </w:rPr>
              <w:t>Approche de défaut de la fibre neutre</w:t>
            </w:r>
            <w:r>
              <w:rPr>
                <w:noProof/>
                <w:webHidden/>
              </w:rPr>
              <w:tab/>
            </w:r>
            <w:r>
              <w:rPr>
                <w:noProof/>
                <w:webHidden/>
              </w:rPr>
              <w:fldChar w:fldCharType="begin"/>
            </w:r>
            <w:r>
              <w:rPr>
                <w:noProof/>
                <w:webHidden/>
              </w:rPr>
              <w:instrText xml:space="preserve"> PAGEREF _Toc535418761 \h </w:instrText>
            </w:r>
            <w:r>
              <w:rPr>
                <w:noProof/>
                <w:webHidden/>
              </w:rPr>
            </w:r>
            <w:r>
              <w:rPr>
                <w:noProof/>
                <w:webHidden/>
              </w:rPr>
              <w:fldChar w:fldCharType="separate"/>
            </w:r>
            <w:r>
              <w:rPr>
                <w:noProof/>
                <w:webHidden/>
              </w:rPr>
              <w:t>77</w:t>
            </w:r>
            <w:r>
              <w:rPr>
                <w:noProof/>
                <w:webHidden/>
              </w:rPr>
              <w:fldChar w:fldCharType="end"/>
            </w:r>
          </w:hyperlink>
        </w:p>
        <w:p w14:paraId="49F091A8"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62" w:history="1">
            <w:r w:rsidRPr="009D2ACA">
              <w:rPr>
                <w:rStyle w:val="Lienhypertexte"/>
                <w:noProof/>
              </w:rPr>
              <w:t>3.4</w:t>
            </w:r>
            <w:r>
              <w:rPr>
                <w:rFonts w:asciiTheme="minorHAnsi" w:eastAsiaTheme="minorEastAsia" w:hAnsiTheme="minorHAnsi" w:cstheme="minorBidi"/>
                <w:noProof/>
                <w:szCs w:val="22"/>
                <w:lang w:eastAsia="zh-CN"/>
              </w:rPr>
              <w:tab/>
            </w:r>
            <w:r w:rsidRPr="009D2ACA">
              <w:rPr>
                <w:rStyle w:val="Lienhypertexte"/>
                <w:noProof/>
              </w:rPr>
              <w:t>Conclusion</w:t>
            </w:r>
            <w:r>
              <w:rPr>
                <w:noProof/>
                <w:webHidden/>
              </w:rPr>
              <w:tab/>
            </w:r>
            <w:r>
              <w:rPr>
                <w:noProof/>
                <w:webHidden/>
              </w:rPr>
              <w:fldChar w:fldCharType="begin"/>
            </w:r>
            <w:r>
              <w:rPr>
                <w:noProof/>
                <w:webHidden/>
              </w:rPr>
              <w:instrText xml:space="preserve"> PAGEREF _Toc535418762 \h </w:instrText>
            </w:r>
            <w:r>
              <w:rPr>
                <w:noProof/>
                <w:webHidden/>
              </w:rPr>
            </w:r>
            <w:r>
              <w:rPr>
                <w:noProof/>
                <w:webHidden/>
              </w:rPr>
              <w:fldChar w:fldCharType="separate"/>
            </w:r>
            <w:r>
              <w:rPr>
                <w:noProof/>
                <w:webHidden/>
              </w:rPr>
              <w:t>78</w:t>
            </w:r>
            <w:r>
              <w:rPr>
                <w:noProof/>
                <w:webHidden/>
              </w:rPr>
              <w:fldChar w:fldCharType="end"/>
            </w:r>
          </w:hyperlink>
        </w:p>
        <w:p w14:paraId="2D10C747" w14:textId="77777777" w:rsidR="00724D90" w:rsidRDefault="00724D90">
          <w:pPr>
            <w:pStyle w:val="TM1"/>
            <w:rPr>
              <w:rFonts w:asciiTheme="minorHAnsi" w:eastAsiaTheme="minorEastAsia" w:hAnsiTheme="minorHAnsi" w:cstheme="minorBidi"/>
              <w:sz w:val="22"/>
              <w:szCs w:val="22"/>
              <w:lang w:eastAsia="zh-CN"/>
            </w:rPr>
          </w:pPr>
          <w:hyperlink w:anchor="_Toc535418763" w:history="1">
            <w:r w:rsidRPr="009D2ACA">
              <w:rPr>
                <w:rStyle w:val="Lienhypertexte"/>
              </w:rPr>
              <w:t>Chapitre 4 :  Simulations numériques</w:t>
            </w:r>
            <w:r>
              <w:rPr>
                <w:webHidden/>
              </w:rPr>
              <w:tab/>
            </w:r>
            <w:r>
              <w:rPr>
                <w:webHidden/>
              </w:rPr>
              <w:fldChar w:fldCharType="begin"/>
            </w:r>
            <w:r>
              <w:rPr>
                <w:webHidden/>
              </w:rPr>
              <w:instrText xml:space="preserve"> PAGEREF _Toc535418763 \h </w:instrText>
            </w:r>
            <w:r>
              <w:rPr>
                <w:webHidden/>
              </w:rPr>
            </w:r>
            <w:r>
              <w:rPr>
                <w:webHidden/>
              </w:rPr>
              <w:fldChar w:fldCharType="separate"/>
            </w:r>
            <w:r>
              <w:rPr>
                <w:webHidden/>
              </w:rPr>
              <w:t>79</w:t>
            </w:r>
            <w:r>
              <w:rPr>
                <w:webHidden/>
              </w:rPr>
              <w:fldChar w:fldCharType="end"/>
            </w:r>
          </w:hyperlink>
        </w:p>
        <w:p w14:paraId="77B9C22F"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66" w:history="1">
            <w:r w:rsidRPr="009D2ACA">
              <w:rPr>
                <w:rStyle w:val="Lienhypertexte"/>
                <w:noProof/>
              </w:rPr>
              <w:t>4.1</w:t>
            </w:r>
            <w:r>
              <w:rPr>
                <w:rFonts w:asciiTheme="minorHAnsi" w:eastAsiaTheme="minorEastAsia" w:hAnsiTheme="minorHAnsi" w:cstheme="minorBidi"/>
                <w:noProof/>
                <w:szCs w:val="22"/>
                <w:lang w:eastAsia="zh-CN"/>
              </w:rPr>
              <w:tab/>
            </w:r>
            <w:r w:rsidRPr="009D2ACA">
              <w:rPr>
                <w:rStyle w:val="Lienhypertexte"/>
                <w:noProof/>
              </w:rPr>
              <w:t>Modèle complet et non linéaire de l’effet Morton</w:t>
            </w:r>
            <w:r>
              <w:rPr>
                <w:noProof/>
                <w:webHidden/>
              </w:rPr>
              <w:tab/>
            </w:r>
            <w:r>
              <w:rPr>
                <w:noProof/>
                <w:webHidden/>
              </w:rPr>
              <w:fldChar w:fldCharType="begin"/>
            </w:r>
            <w:r>
              <w:rPr>
                <w:noProof/>
                <w:webHidden/>
              </w:rPr>
              <w:instrText xml:space="preserve"> PAGEREF _Toc535418766 \h </w:instrText>
            </w:r>
            <w:r>
              <w:rPr>
                <w:noProof/>
                <w:webHidden/>
              </w:rPr>
            </w:r>
            <w:r>
              <w:rPr>
                <w:noProof/>
                <w:webHidden/>
              </w:rPr>
              <w:fldChar w:fldCharType="separate"/>
            </w:r>
            <w:r>
              <w:rPr>
                <w:noProof/>
                <w:webHidden/>
              </w:rPr>
              <w:t>79</w:t>
            </w:r>
            <w:r>
              <w:rPr>
                <w:noProof/>
                <w:webHidden/>
              </w:rPr>
              <w:fldChar w:fldCharType="end"/>
            </w:r>
          </w:hyperlink>
        </w:p>
        <w:p w14:paraId="2C5B8BA6"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67" w:history="1">
            <w:r w:rsidRPr="009D2ACA">
              <w:rPr>
                <w:rStyle w:val="Lienhypertexte"/>
                <w:noProof/>
              </w:rPr>
              <w:t>4.1.1</w:t>
            </w:r>
            <w:r>
              <w:rPr>
                <w:rFonts w:asciiTheme="minorHAnsi" w:eastAsiaTheme="minorEastAsia" w:hAnsiTheme="minorHAnsi" w:cstheme="minorBidi"/>
                <w:noProof/>
                <w:szCs w:val="22"/>
                <w:lang w:eastAsia="zh-CN"/>
              </w:rPr>
              <w:tab/>
            </w:r>
            <w:r w:rsidRPr="009D2ACA">
              <w:rPr>
                <w:rStyle w:val="Lienhypertexte"/>
                <w:noProof/>
              </w:rPr>
              <w:t>Approche du moyennage du flux thermique dans le temps</w:t>
            </w:r>
            <w:r>
              <w:rPr>
                <w:noProof/>
                <w:webHidden/>
              </w:rPr>
              <w:tab/>
            </w:r>
            <w:r>
              <w:rPr>
                <w:noProof/>
                <w:webHidden/>
              </w:rPr>
              <w:fldChar w:fldCharType="begin"/>
            </w:r>
            <w:r>
              <w:rPr>
                <w:noProof/>
                <w:webHidden/>
              </w:rPr>
              <w:instrText xml:space="preserve"> PAGEREF _Toc535418767 \h </w:instrText>
            </w:r>
            <w:r>
              <w:rPr>
                <w:noProof/>
                <w:webHidden/>
              </w:rPr>
            </w:r>
            <w:r>
              <w:rPr>
                <w:noProof/>
                <w:webHidden/>
              </w:rPr>
              <w:fldChar w:fldCharType="separate"/>
            </w:r>
            <w:r>
              <w:rPr>
                <w:noProof/>
                <w:webHidden/>
              </w:rPr>
              <w:t>79</w:t>
            </w:r>
            <w:r>
              <w:rPr>
                <w:noProof/>
                <w:webHidden/>
              </w:rPr>
              <w:fldChar w:fldCharType="end"/>
            </w:r>
          </w:hyperlink>
        </w:p>
        <w:p w14:paraId="4F091B79"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68" w:history="1">
            <w:r w:rsidRPr="009D2ACA">
              <w:rPr>
                <w:rStyle w:val="Lienhypertexte"/>
                <w:noProof/>
              </w:rPr>
              <w:t>4.1.2</w:t>
            </w:r>
            <w:r>
              <w:rPr>
                <w:rFonts w:asciiTheme="minorHAnsi" w:eastAsiaTheme="minorEastAsia" w:hAnsiTheme="minorHAnsi" w:cstheme="minorBidi"/>
                <w:noProof/>
                <w:szCs w:val="22"/>
                <w:lang w:eastAsia="zh-CN"/>
              </w:rPr>
              <w:tab/>
            </w:r>
            <w:r w:rsidRPr="009D2ACA">
              <w:rPr>
                <w:rStyle w:val="Lienhypertexte"/>
                <w:noProof/>
              </w:rPr>
              <w:t>Algorithme de l’effet Morton</w:t>
            </w:r>
            <w:r>
              <w:rPr>
                <w:noProof/>
                <w:webHidden/>
              </w:rPr>
              <w:tab/>
            </w:r>
            <w:r>
              <w:rPr>
                <w:noProof/>
                <w:webHidden/>
              </w:rPr>
              <w:fldChar w:fldCharType="begin"/>
            </w:r>
            <w:r>
              <w:rPr>
                <w:noProof/>
                <w:webHidden/>
              </w:rPr>
              <w:instrText xml:space="preserve"> PAGEREF _Toc535418768 \h </w:instrText>
            </w:r>
            <w:r>
              <w:rPr>
                <w:noProof/>
                <w:webHidden/>
              </w:rPr>
            </w:r>
            <w:r>
              <w:rPr>
                <w:noProof/>
                <w:webHidden/>
              </w:rPr>
              <w:fldChar w:fldCharType="separate"/>
            </w:r>
            <w:r>
              <w:rPr>
                <w:noProof/>
                <w:webHidden/>
              </w:rPr>
              <w:t>81</w:t>
            </w:r>
            <w:r>
              <w:rPr>
                <w:noProof/>
                <w:webHidden/>
              </w:rPr>
              <w:fldChar w:fldCharType="end"/>
            </w:r>
          </w:hyperlink>
        </w:p>
        <w:p w14:paraId="2B6FC554"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69" w:history="1">
            <w:r w:rsidRPr="009D2ACA">
              <w:rPr>
                <w:rStyle w:val="Lienhypertexte"/>
                <w:noProof/>
              </w:rPr>
              <w:t>4.2</w:t>
            </w:r>
            <w:r>
              <w:rPr>
                <w:rFonts w:asciiTheme="minorHAnsi" w:eastAsiaTheme="minorEastAsia" w:hAnsiTheme="minorHAnsi" w:cstheme="minorBidi"/>
                <w:noProof/>
                <w:szCs w:val="22"/>
                <w:lang w:eastAsia="zh-CN"/>
              </w:rPr>
              <w:tab/>
            </w:r>
            <w:r w:rsidRPr="009D2ACA">
              <w:rPr>
                <w:rStyle w:val="Lienhypertexte"/>
                <w:noProof/>
              </w:rPr>
              <w:t>Description du Banc de l’Effet Morton (BEM)</w:t>
            </w:r>
            <w:r>
              <w:rPr>
                <w:noProof/>
                <w:webHidden/>
              </w:rPr>
              <w:tab/>
            </w:r>
            <w:r>
              <w:rPr>
                <w:noProof/>
                <w:webHidden/>
              </w:rPr>
              <w:fldChar w:fldCharType="begin"/>
            </w:r>
            <w:r>
              <w:rPr>
                <w:noProof/>
                <w:webHidden/>
              </w:rPr>
              <w:instrText xml:space="preserve"> PAGEREF _Toc535418769 \h </w:instrText>
            </w:r>
            <w:r>
              <w:rPr>
                <w:noProof/>
                <w:webHidden/>
              </w:rPr>
            </w:r>
            <w:r>
              <w:rPr>
                <w:noProof/>
                <w:webHidden/>
              </w:rPr>
              <w:fldChar w:fldCharType="separate"/>
            </w:r>
            <w:r>
              <w:rPr>
                <w:noProof/>
                <w:webHidden/>
              </w:rPr>
              <w:t>84</w:t>
            </w:r>
            <w:r>
              <w:rPr>
                <w:noProof/>
                <w:webHidden/>
              </w:rPr>
              <w:fldChar w:fldCharType="end"/>
            </w:r>
          </w:hyperlink>
        </w:p>
        <w:p w14:paraId="79F1EF38"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70" w:history="1">
            <w:r w:rsidRPr="009D2ACA">
              <w:rPr>
                <w:rStyle w:val="Lienhypertexte"/>
                <w:noProof/>
              </w:rPr>
              <w:t>4.2.1</w:t>
            </w:r>
            <w:r>
              <w:rPr>
                <w:rFonts w:asciiTheme="minorHAnsi" w:eastAsiaTheme="minorEastAsia" w:hAnsiTheme="minorHAnsi" w:cstheme="minorBidi"/>
                <w:noProof/>
                <w:szCs w:val="22"/>
                <w:lang w:eastAsia="zh-CN"/>
              </w:rPr>
              <w:tab/>
            </w:r>
            <w:r w:rsidRPr="009D2ACA">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_Toc535418770 \h </w:instrText>
            </w:r>
            <w:r>
              <w:rPr>
                <w:noProof/>
                <w:webHidden/>
              </w:rPr>
            </w:r>
            <w:r>
              <w:rPr>
                <w:noProof/>
                <w:webHidden/>
              </w:rPr>
              <w:fldChar w:fldCharType="separate"/>
            </w:r>
            <w:r>
              <w:rPr>
                <w:noProof/>
                <w:webHidden/>
              </w:rPr>
              <w:t>84</w:t>
            </w:r>
            <w:r>
              <w:rPr>
                <w:noProof/>
                <w:webHidden/>
              </w:rPr>
              <w:fldChar w:fldCharType="end"/>
            </w:r>
          </w:hyperlink>
        </w:p>
        <w:p w14:paraId="51733107"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71" w:history="1">
            <w:r w:rsidRPr="009D2ACA">
              <w:rPr>
                <w:rStyle w:val="Lienhypertexte"/>
                <w:noProof/>
              </w:rPr>
              <w:t>4.2.2</w:t>
            </w:r>
            <w:r>
              <w:rPr>
                <w:rFonts w:asciiTheme="minorHAnsi" w:eastAsiaTheme="minorEastAsia" w:hAnsiTheme="minorHAnsi" w:cstheme="minorBidi"/>
                <w:noProof/>
                <w:szCs w:val="22"/>
                <w:lang w:eastAsia="zh-CN"/>
              </w:rPr>
              <w:tab/>
            </w:r>
            <w:r w:rsidRPr="009D2ACA">
              <w:rPr>
                <w:rStyle w:val="Lienhypertexte"/>
                <w:noProof/>
              </w:rPr>
              <w:t>Configuration du rotor 430mm</w:t>
            </w:r>
            <w:r>
              <w:rPr>
                <w:noProof/>
                <w:webHidden/>
              </w:rPr>
              <w:tab/>
            </w:r>
            <w:r>
              <w:rPr>
                <w:noProof/>
                <w:webHidden/>
              </w:rPr>
              <w:fldChar w:fldCharType="begin"/>
            </w:r>
            <w:r>
              <w:rPr>
                <w:noProof/>
                <w:webHidden/>
              </w:rPr>
              <w:instrText xml:space="preserve"> PAGEREF _Toc535418771 \h </w:instrText>
            </w:r>
            <w:r>
              <w:rPr>
                <w:noProof/>
                <w:webHidden/>
              </w:rPr>
            </w:r>
            <w:r>
              <w:rPr>
                <w:noProof/>
                <w:webHidden/>
              </w:rPr>
              <w:fldChar w:fldCharType="separate"/>
            </w:r>
            <w:r>
              <w:rPr>
                <w:noProof/>
                <w:webHidden/>
              </w:rPr>
              <w:t>85</w:t>
            </w:r>
            <w:r>
              <w:rPr>
                <w:noProof/>
                <w:webHidden/>
              </w:rPr>
              <w:fldChar w:fldCharType="end"/>
            </w:r>
          </w:hyperlink>
        </w:p>
        <w:p w14:paraId="4B2CB2C8"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72" w:history="1">
            <w:r w:rsidRPr="009D2ACA">
              <w:rPr>
                <w:rStyle w:val="Lienhypertexte"/>
                <w:noProof/>
              </w:rPr>
              <w:t>4.2.3</w:t>
            </w:r>
            <w:r>
              <w:rPr>
                <w:rFonts w:asciiTheme="minorHAnsi" w:eastAsiaTheme="minorEastAsia" w:hAnsiTheme="minorHAnsi" w:cstheme="minorBidi"/>
                <w:noProof/>
                <w:szCs w:val="22"/>
                <w:lang w:eastAsia="zh-CN"/>
              </w:rPr>
              <w:tab/>
            </w:r>
            <w:r w:rsidRPr="009D2ACA">
              <w:rPr>
                <w:rStyle w:val="Lienhypertexte"/>
                <w:noProof/>
              </w:rPr>
              <w:t>Configuration du rotor 700mm</w:t>
            </w:r>
            <w:r>
              <w:rPr>
                <w:noProof/>
                <w:webHidden/>
              </w:rPr>
              <w:tab/>
            </w:r>
            <w:r>
              <w:rPr>
                <w:noProof/>
                <w:webHidden/>
              </w:rPr>
              <w:fldChar w:fldCharType="begin"/>
            </w:r>
            <w:r>
              <w:rPr>
                <w:noProof/>
                <w:webHidden/>
              </w:rPr>
              <w:instrText xml:space="preserve"> PAGEREF _Toc535418772 \h </w:instrText>
            </w:r>
            <w:r>
              <w:rPr>
                <w:noProof/>
                <w:webHidden/>
              </w:rPr>
            </w:r>
            <w:r>
              <w:rPr>
                <w:noProof/>
                <w:webHidden/>
              </w:rPr>
              <w:fldChar w:fldCharType="separate"/>
            </w:r>
            <w:r>
              <w:rPr>
                <w:noProof/>
                <w:webHidden/>
              </w:rPr>
              <w:t>89</w:t>
            </w:r>
            <w:r>
              <w:rPr>
                <w:noProof/>
                <w:webHidden/>
              </w:rPr>
              <w:fldChar w:fldCharType="end"/>
            </w:r>
          </w:hyperlink>
        </w:p>
        <w:p w14:paraId="0CD38950"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73" w:history="1">
            <w:r w:rsidRPr="009D2ACA">
              <w:rPr>
                <w:rStyle w:val="Lienhypertexte"/>
                <w:noProof/>
              </w:rPr>
              <w:t>4.3</w:t>
            </w:r>
            <w:r>
              <w:rPr>
                <w:rFonts w:asciiTheme="minorHAnsi" w:eastAsiaTheme="minorEastAsia" w:hAnsiTheme="minorHAnsi" w:cstheme="minorBidi"/>
                <w:noProof/>
                <w:szCs w:val="22"/>
                <w:lang w:eastAsia="zh-CN"/>
              </w:rPr>
              <w:tab/>
            </w:r>
            <w:r w:rsidRPr="009D2ACA">
              <w:rPr>
                <w:rStyle w:val="Lienhypertexte"/>
                <w:noProof/>
              </w:rPr>
              <w:t>Simulation du rotor 430mm</w:t>
            </w:r>
            <w:r>
              <w:rPr>
                <w:noProof/>
                <w:webHidden/>
              </w:rPr>
              <w:tab/>
            </w:r>
            <w:r>
              <w:rPr>
                <w:noProof/>
                <w:webHidden/>
              </w:rPr>
              <w:fldChar w:fldCharType="begin"/>
            </w:r>
            <w:r>
              <w:rPr>
                <w:noProof/>
                <w:webHidden/>
              </w:rPr>
              <w:instrText xml:space="preserve"> PAGEREF _Toc535418773 \h </w:instrText>
            </w:r>
            <w:r>
              <w:rPr>
                <w:noProof/>
                <w:webHidden/>
              </w:rPr>
            </w:r>
            <w:r>
              <w:rPr>
                <w:noProof/>
                <w:webHidden/>
              </w:rPr>
              <w:fldChar w:fldCharType="separate"/>
            </w:r>
            <w:r>
              <w:rPr>
                <w:noProof/>
                <w:webHidden/>
              </w:rPr>
              <w:t>92</w:t>
            </w:r>
            <w:r>
              <w:rPr>
                <w:noProof/>
                <w:webHidden/>
              </w:rPr>
              <w:fldChar w:fldCharType="end"/>
            </w:r>
          </w:hyperlink>
        </w:p>
        <w:p w14:paraId="2A476FB2"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74" w:history="1">
            <w:r w:rsidRPr="009D2ACA">
              <w:rPr>
                <w:rStyle w:val="Lienhypertexte"/>
                <w:noProof/>
              </w:rPr>
              <w:t>4.3.1</w:t>
            </w:r>
            <w:r>
              <w:rPr>
                <w:rFonts w:asciiTheme="minorHAnsi" w:eastAsiaTheme="minorEastAsia" w:hAnsiTheme="minorHAnsi" w:cstheme="minorBidi"/>
                <w:noProof/>
                <w:szCs w:val="22"/>
                <w:lang w:eastAsia="zh-CN"/>
              </w:rPr>
              <w:tab/>
            </w:r>
            <w:r w:rsidRPr="009D2ACA">
              <w:rPr>
                <w:rStyle w:val="Lienhypertexte"/>
                <w:noProof/>
              </w:rPr>
              <w:t>Vibrations synchrones</w:t>
            </w:r>
            <w:r>
              <w:rPr>
                <w:noProof/>
                <w:webHidden/>
              </w:rPr>
              <w:tab/>
            </w:r>
            <w:r>
              <w:rPr>
                <w:noProof/>
                <w:webHidden/>
              </w:rPr>
              <w:fldChar w:fldCharType="begin"/>
            </w:r>
            <w:r>
              <w:rPr>
                <w:noProof/>
                <w:webHidden/>
              </w:rPr>
              <w:instrText xml:space="preserve"> PAGEREF _Toc535418774 \h </w:instrText>
            </w:r>
            <w:r>
              <w:rPr>
                <w:noProof/>
                <w:webHidden/>
              </w:rPr>
            </w:r>
            <w:r>
              <w:rPr>
                <w:noProof/>
                <w:webHidden/>
              </w:rPr>
              <w:fldChar w:fldCharType="separate"/>
            </w:r>
            <w:r>
              <w:rPr>
                <w:noProof/>
                <w:webHidden/>
              </w:rPr>
              <w:t>93</w:t>
            </w:r>
            <w:r>
              <w:rPr>
                <w:noProof/>
                <w:webHidden/>
              </w:rPr>
              <w:fldChar w:fldCharType="end"/>
            </w:r>
          </w:hyperlink>
        </w:p>
        <w:p w14:paraId="1194CAE5"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75" w:history="1">
            <w:r w:rsidRPr="009D2ACA">
              <w:rPr>
                <w:rStyle w:val="Lienhypertexte"/>
                <w:noProof/>
              </w:rPr>
              <w:t>4.3.2</w:t>
            </w:r>
            <w:r>
              <w:rPr>
                <w:rFonts w:asciiTheme="minorHAnsi" w:eastAsiaTheme="minorEastAsia" w:hAnsiTheme="minorHAnsi" w:cstheme="minorBidi"/>
                <w:noProof/>
                <w:szCs w:val="22"/>
                <w:lang w:eastAsia="zh-CN"/>
              </w:rPr>
              <w:tab/>
            </w:r>
            <w:r w:rsidRPr="009D2ACA">
              <w:rPr>
                <w:rStyle w:val="Lienhypertexte"/>
                <w:noProof/>
              </w:rPr>
              <w:t>Température du rotor</w:t>
            </w:r>
            <w:r>
              <w:rPr>
                <w:noProof/>
                <w:webHidden/>
              </w:rPr>
              <w:tab/>
            </w:r>
            <w:r>
              <w:rPr>
                <w:noProof/>
                <w:webHidden/>
              </w:rPr>
              <w:fldChar w:fldCharType="begin"/>
            </w:r>
            <w:r>
              <w:rPr>
                <w:noProof/>
                <w:webHidden/>
              </w:rPr>
              <w:instrText xml:space="preserve"> PAGEREF _Toc535418775 \h </w:instrText>
            </w:r>
            <w:r>
              <w:rPr>
                <w:noProof/>
                <w:webHidden/>
              </w:rPr>
            </w:r>
            <w:r>
              <w:rPr>
                <w:noProof/>
                <w:webHidden/>
              </w:rPr>
              <w:fldChar w:fldCharType="separate"/>
            </w:r>
            <w:r>
              <w:rPr>
                <w:noProof/>
                <w:webHidden/>
              </w:rPr>
              <w:t>96</w:t>
            </w:r>
            <w:r>
              <w:rPr>
                <w:noProof/>
                <w:webHidden/>
              </w:rPr>
              <w:fldChar w:fldCharType="end"/>
            </w:r>
          </w:hyperlink>
        </w:p>
        <w:p w14:paraId="143874C2"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76" w:history="1">
            <w:r w:rsidRPr="009D2ACA">
              <w:rPr>
                <w:rStyle w:val="Lienhypertexte"/>
                <w:noProof/>
              </w:rPr>
              <w:t>4.3.3</w:t>
            </w:r>
            <w:r>
              <w:rPr>
                <w:rFonts w:asciiTheme="minorHAnsi" w:eastAsiaTheme="minorEastAsia" w:hAnsiTheme="minorHAnsi" w:cstheme="minorBidi"/>
                <w:noProof/>
                <w:szCs w:val="22"/>
                <w:lang w:eastAsia="zh-CN"/>
              </w:rPr>
              <w:tab/>
            </w:r>
            <w:r w:rsidRPr="009D2ACA">
              <w:rPr>
                <w:rStyle w:val="Lienhypertexte"/>
                <w:noProof/>
              </w:rPr>
              <w:t>Phases du balourd, point haut et point chaud</w:t>
            </w:r>
            <w:r>
              <w:rPr>
                <w:noProof/>
                <w:webHidden/>
              </w:rPr>
              <w:tab/>
            </w:r>
            <w:r>
              <w:rPr>
                <w:noProof/>
                <w:webHidden/>
              </w:rPr>
              <w:fldChar w:fldCharType="begin"/>
            </w:r>
            <w:r>
              <w:rPr>
                <w:noProof/>
                <w:webHidden/>
              </w:rPr>
              <w:instrText xml:space="preserve"> PAGEREF _Toc535418776 \h </w:instrText>
            </w:r>
            <w:r>
              <w:rPr>
                <w:noProof/>
                <w:webHidden/>
              </w:rPr>
            </w:r>
            <w:r>
              <w:rPr>
                <w:noProof/>
                <w:webHidden/>
              </w:rPr>
              <w:fldChar w:fldCharType="separate"/>
            </w:r>
            <w:r>
              <w:rPr>
                <w:noProof/>
                <w:webHidden/>
              </w:rPr>
              <w:t>97</w:t>
            </w:r>
            <w:r>
              <w:rPr>
                <w:noProof/>
                <w:webHidden/>
              </w:rPr>
              <w:fldChar w:fldCharType="end"/>
            </w:r>
          </w:hyperlink>
        </w:p>
        <w:p w14:paraId="54E3E77B"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77" w:history="1">
            <w:r w:rsidRPr="009D2ACA">
              <w:rPr>
                <w:rStyle w:val="Lienhypertexte"/>
                <w:noProof/>
              </w:rPr>
              <w:t>4.3.4</w:t>
            </w:r>
            <w:r>
              <w:rPr>
                <w:rFonts w:asciiTheme="minorHAnsi" w:eastAsiaTheme="minorEastAsia" w:hAnsiTheme="minorHAnsi" w:cstheme="minorBidi"/>
                <w:noProof/>
                <w:szCs w:val="22"/>
                <w:lang w:eastAsia="zh-CN"/>
              </w:rPr>
              <w:tab/>
            </w:r>
            <w:r w:rsidRPr="009D2ACA">
              <w:rPr>
                <w:rStyle w:val="Lienhypertexte"/>
                <w:noProof/>
              </w:rPr>
              <w:t>Critiques des résultats</w:t>
            </w:r>
            <w:r>
              <w:rPr>
                <w:noProof/>
                <w:webHidden/>
              </w:rPr>
              <w:tab/>
            </w:r>
            <w:r>
              <w:rPr>
                <w:noProof/>
                <w:webHidden/>
              </w:rPr>
              <w:fldChar w:fldCharType="begin"/>
            </w:r>
            <w:r>
              <w:rPr>
                <w:noProof/>
                <w:webHidden/>
              </w:rPr>
              <w:instrText xml:space="preserve"> PAGEREF _Toc535418777 \h </w:instrText>
            </w:r>
            <w:r>
              <w:rPr>
                <w:noProof/>
                <w:webHidden/>
              </w:rPr>
            </w:r>
            <w:r>
              <w:rPr>
                <w:noProof/>
                <w:webHidden/>
              </w:rPr>
              <w:fldChar w:fldCharType="separate"/>
            </w:r>
            <w:r>
              <w:rPr>
                <w:noProof/>
                <w:webHidden/>
              </w:rPr>
              <w:t>98</w:t>
            </w:r>
            <w:r>
              <w:rPr>
                <w:noProof/>
                <w:webHidden/>
              </w:rPr>
              <w:fldChar w:fldCharType="end"/>
            </w:r>
          </w:hyperlink>
        </w:p>
        <w:p w14:paraId="46342B95"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78" w:history="1">
            <w:r w:rsidRPr="009D2ACA">
              <w:rPr>
                <w:rStyle w:val="Lienhypertexte"/>
                <w:noProof/>
              </w:rPr>
              <w:t>4.4</w:t>
            </w:r>
            <w:r>
              <w:rPr>
                <w:rFonts w:asciiTheme="minorHAnsi" w:eastAsiaTheme="minorEastAsia" w:hAnsiTheme="minorHAnsi" w:cstheme="minorBidi"/>
                <w:noProof/>
                <w:szCs w:val="22"/>
                <w:lang w:eastAsia="zh-CN"/>
              </w:rPr>
              <w:tab/>
            </w:r>
            <w:r w:rsidRPr="009D2ACA">
              <w:rPr>
                <w:rStyle w:val="Lienhypertexte"/>
                <w:noProof/>
              </w:rPr>
              <w:t>Simulation du rotor 700mm</w:t>
            </w:r>
            <w:r>
              <w:rPr>
                <w:noProof/>
                <w:webHidden/>
              </w:rPr>
              <w:tab/>
            </w:r>
            <w:r>
              <w:rPr>
                <w:noProof/>
                <w:webHidden/>
              </w:rPr>
              <w:fldChar w:fldCharType="begin"/>
            </w:r>
            <w:r>
              <w:rPr>
                <w:noProof/>
                <w:webHidden/>
              </w:rPr>
              <w:instrText xml:space="preserve"> PAGEREF _Toc535418778 \h </w:instrText>
            </w:r>
            <w:r>
              <w:rPr>
                <w:noProof/>
                <w:webHidden/>
              </w:rPr>
            </w:r>
            <w:r>
              <w:rPr>
                <w:noProof/>
                <w:webHidden/>
              </w:rPr>
              <w:fldChar w:fldCharType="separate"/>
            </w:r>
            <w:r>
              <w:rPr>
                <w:noProof/>
                <w:webHidden/>
              </w:rPr>
              <w:t>98</w:t>
            </w:r>
            <w:r>
              <w:rPr>
                <w:noProof/>
                <w:webHidden/>
              </w:rPr>
              <w:fldChar w:fldCharType="end"/>
            </w:r>
          </w:hyperlink>
        </w:p>
        <w:p w14:paraId="5A78BB0F"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79" w:history="1">
            <w:r w:rsidRPr="009D2ACA">
              <w:rPr>
                <w:rStyle w:val="Lienhypertexte"/>
                <w:noProof/>
              </w:rPr>
              <w:t>4.5</w:t>
            </w:r>
            <w:r>
              <w:rPr>
                <w:rFonts w:asciiTheme="minorHAnsi" w:eastAsiaTheme="minorEastAsia" w:hAnsiTheme="minorHAnsi" w:cstheme="minorBidi"/>
                <w:noProof/>
                <w:szCs w:val="22"/>
                <w:lang w:eastAsia="zh-CN"/>
              </w:rPr>
              <w:tab/>
            </w:r>
            <w:r w:rsidRPr="009D2ACA">
              <w:rPr>
                <w:rStyle w:val="Lienhypertexte"/>
                <w:noProof/>
              </w:rPr>
              <w:t>Conclusion</w:t>
            </w:r>
            <w:r>
              <w:rPr>
                <w:noProof/>
                <w:webHidden/>
              </w:rPr>
              <w:tab/>
            </w:r>
            <w:r>
              <w:rPr>
                <w:noProof/>
                <w:webHidden/>
              </w:rPr>
              <w:fldChar w:fldCharType="begin"/>
            </w:r>
            <w:r>
              <w:rPr>
                <w:noProof/>
                <w:webHidden/>
              </w:rPr>
              <w:instrText xml:space="preserve"> PAGEREF _Toc535418779 \h </w:instrText>
            </w:r>
            <w:r>
              <w:rPr>
                <w:noProof/>
                <w:webHidden/>
              </w:rPr>
            </w:r>
            <w:r>
              <w:rPr>
                <w:noProof/>
                <w:webHidden/>
              </w:rPr>
              <w:fldChar w:fldCharType="separate"/>
            </w:r>
            <w:r>
              <w:rPr>
                <w:noProof/>
                <w:webHidden/>
              </w:rPr>
              <w:t>102</w:t>
            </w:r>
            <w:r>
              <w:rPr>
                <w:noProof/>
                <w:webHidden/>
              </w:rPr>
              <w:fldChar w:fldCharType="end"/>
            </w:r>
          </w:hyperlink>
        </w:p>
        <w:p w14:paraId="64AD16AC" w14:textId="77777777" w:rsidR="00724D90" w:rsidRDefault="00724D90">
          <w:pPr>
            <w:pStyle w:val="TM1"/>
            <w:rPr>
              <w:rFonts w:asciiTheme="minorHAnsi" w:eastAsiaTheme="minorEastAsia" w:hAnsiTheme="minorHAnsi" w:cstheme="minorBidi"/>
              <w:sz w:val="22"/>
              <w:szCs w:val="22"/>
              <w:lang w:eastAsia="zh-CN"/>
            </w:rPr>
          </w:pPr>
          <w:hyperlink w:anchor="_Toc535418780" w:history="1">
            <w:r w:rsidRPr="009D2ACA">
              <w:rPr>
                <w:rStyle w:val="Lienhypertexte"/>
              </w:rPr>
              <w:t>Chapitre 5 :  Analyses de la stabilité</w:t>
            </w:r>
            <w:r>
              <w:rPr>
                <w:webHidden/>
              </w:rPr>
              <w:tab/>
            </w:r>
            <w:r>
              <w:rPr>
                <w:webHidden/>
              </w:rPr>
              <w:fldChar w:fldCharType="begin"/>
            </w:r>
            <w:r>
              <w:rPr>
                <w:webHidden/>
              </w:rPr>
              <w:instrText xml:space="preserve"> PAGEREF _Toc535418780 \h </w:instrText>
            </w:r>
            <w:r>
              <w:rPr>
                <w:webHidden/>
              </w:rPr>
            </w:r>
            <w:r>
              <w:rPr>
                <w:webHidden/>
              </w:rPr>
              <w:fldChar w:fldCharType="separate"/>
            </w:r>
            <w:r>
              <w:rPr>
                <w:webHidden/>
              </w:rPr>
              <w:t>103</w:t>
            </w:r>
            <w:r>
              <w:rPr>
                <w:webHidden/>
              </w:rPr>
              <w:fldChar w:fldCharType="end"/>
            </w:r>
          </w:hyperlink>
        </w:p>
        <w:p w14:paraId="5F4BB7B9"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83" w:history="1">
            <w:r w:rsidRPr="009D2ACA">
              <w:rPr>
                <w:rStyle w:val="Lienhypertexte"/>
                <w:noProof/>
              </w:rPr>
              <w:t>5.1</w:t>
            </w:r>
            <w:r>
              <w:rPr>
                <w:rFonts w:asciiTheme="minorHAnsi" w:eastAsiaTheme="minorEastAsia" w:hAnsiTheme="minorHAnsi" w:cstheme="minorBidi"/>
                <w:noProof/>
                <w:szCs w:val="22"/>
                <w:lang w:eastAsia="zh-CN"/>
              </w:rPr>
              <w:tab/>
            </w:r>
            <w:r w:rsidRPr="009D2ACA">
              <w:rPr>
                <w:rStyle w:val="Lienhypertexte"/>
                <w:noProof/>
              </w:rPr>
              <w:t>Méthode d’analyse de la stabilité</w:t>
            </w:r>
            <w:r>
              <w:rPr>
                <w:noProof/>
                <w:webHidden/>
              </w:rPr>
              <w:tab/>
            </w:r>
            <w:r>
              <w:rPr>
                <w:noProof/>
                <w:webHidden/>
              </w:rPr>
              <w:fldChar w:fldCharType="begin"/>
            </w:r>
            <w:r>
              <w:rPr>
                <w:noProof/>
                <w:webHidden/>
              </w:rPr>
              <w:instrText xml:space="preserve"> PAGEREF _Toc535418783 \h </w:instrText>
            </w:r>
            <w:r>
              <w:rPr>
                <w:noProof/>
                <w:webHidden/>
              </w:rPr>
            </w:r>
            <w:r>
              <w:rPr>
                <w:noProof/>
                <w:webHidden/>
              </w:rPr>
              <w:fldChar w:fldCharType="separate"/>
            </w:r>
            <w:r>
              <w:rPr>
                <w:noProof/>
                <w:webHidden/>
              </w:rPr>
              <w:t>103</w:t>
            </w:r>
            <w:r>
              <w:rPr>
                <w:noProof/>
                <w:webHidden/>
              </w:rPr>
              <w:fldChar w:fldCharType="end"/>
            </w:r>
          </w:hyperlink>
        </w:p>
        <w:p w14:paraId="76D41BFB"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84" w:history="1">
            <w:r w:rsidRPr="009D2ACA">
              <w:rPr>
                <w:rStyle w:val="Lienhypertexte"/>
                <w:noProof/>
              </w:rPr>
              <w:t>5.1.1</w:t>
            </w:r>
            <w:r>
              <w:rPr>
                <w:rFonts w:asciiTheme="minorHAnsi" w:eastAsiaTheme="minorEastAsia" w:hAnsiTheme="minorHAnsi" w:cstheme="minorBidi"/>
                <w:noProof/>
                <w:szCs w:val="22"/>
                <w:lang w:eastAsia="zh-CN"/>
              </w:rPr>
              <w:tab/>
            </w:r>
            <w:r w:rsidRPr="009D2ACA">
              <w:rPr>
                <w:rStyle w:val="Lienhypertexte"/>
                <w:noProof/>
              </w:rPr>
              <w:t>Coefficients d’influence de l’effet Morton</w:t>
            </w:r>
            <w:r>
              <w:rPr>
                <w:noProof/>
                <w:webHidden/>
              </w:rPr>
              <w:tab/>
            </w:r>
            <w:r>
              <w:rPr>
                <w:noProof/>
                <w:webHidden/>
              </w:rPr>
              <w:fldChar w:fldCharType="begin"/>
            </w:r>
            <w:r>
              <w:rPr>
                <w:noProof/>
                <w:webHidden/>
              </w:rPr>
              <w:instrText xml:space="preserve"> PAGEREF _Toc535418784 \h </w:instrText>
            </w:r>
            <w:r>
              <w:rPr>
                <w:noProof/>
                <w:webHidden/>
              </w:rPr>
            </w:r>
            <w:r>
              <w:rPr>
                <w:noProof/>
                <w:webHidden/>
              </w:rPr>
              <w:fldChar w:fldCharType="separate"/>
            </w:r>
            <w:r>
              <w:rPr>
                <w:noProof/>
                <w:webHidden/>
              </w:rPr>
              <w:t>103</w:t>
            </w:r>
            <w:r>
              <w:rPr>
                <w:noProof/>
                <w:webHidden/>
              </w:rPr>
              <w:fldChar w:fldCharType="end"/>
            </w:r>
          </w:hyperlink>
        </w:p>
        <w:p w14:paraId="42425BFA"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85" w:history="1">
            <w:r w:rsidRPr="009D2ACA">
              <w:rPr>
                <w:rStyle w:val="Lienhypertexte"/>
                <w:noProof/>
              </w:rPr>
              <w:t>5.1.2</w:t>
            </w:r>
            <w:r>
              <w:rPr>
                <w:rFonts w:asciiTheme="minorHAnsi" w:eastAsiaTheme="minorEastAsia" w:hAnsiTheme="minorHAnsi" w:cstheme="minorBidi"/>
                <w:noProof/>
                <w:szCs w:val="22"/>
                <w:lang w:eastAsia="zh-CN"/>
              </w:rPr>
              <w:tab/>
            </w:r>
            <w:r w:rsidRPr="009D2ACA">
              <w:rPr>
                <w:rStyle w:val="Lienhypertexte"/>
                <w:noProof/>
              </w:rPr>
              <w:t>Critère de stabilité</w:t>
            </w:r>
            <w:r>
              <w:rPr>
                <w:noProof/>
                <w:webHidden/>
              </w:rPr>
              <w:tab/>
            </w:r>
            <w:r>
              <w:rPr>
                <w:noProof/>
                <w:webHidden/>
              </w:rPr>
              <w:fldChar w:fldCharType="begin"/>
            </w:r>
            <w:r>
              <w:rPr>
                <w:noProof/>
                <w:webHidden/>
              </w:rPr>
              <w:instrText xml:space="preserve"> PAGEREF _Toc535418785 \h </w:instrText>
            </w:r>
            <w:r>
              <w:rPr>
                <w:noProof/>
                <w:webHidden/>
              </w:rPr>
            </w:r>
            <w:r>
              <w:rPr>
                <w:noProof/>
                <w:webHidden/>
              </w:rPr>
              <w:fldChar w:fldCharType="separate"/>
            </w:r>
            <w:r>
              <w:rPr>
                <w:noProof/>
                <w:webHidden/>
              </w:rPr>
              <w:t>104</w:t>
            </w:r>
            <w:r>
              <w:rPr>
                <w:noProof/>
                <w:webHidden/>
              </w:rPr>
              <w:fldChar w:fldCharType="end"/>
            </w:r>
          </w:hyperlink>
        </w:p>
        <w:p w14:paraId="06CF5FF6"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86" w:history="1">
            <w:r w:rsidRPr="009D2ACA">
              <w:rPr>
                <w:rStyle w:val="Lienhypertexte"/>
                <w:noProof/>
              </w:rPr>
              <w:t>5.1.3</w:t>
            </w:r>
            <w:r>
              <w:rPr>
                <w:rFonts w:asciiTheme="minorHAnsi" w:eastAsiaTheme="minorEastAsia" w:hAnsiTheme="minorHAnsi" w:cstheme="minorBidi"/>
                <w:noProof/>
                <w:szCs w:val="22"/>
                <w:lang w:eastAsia="zh-CN"/>
              </w:rPr>
              <w:tab/>
            </w:r>
            <w:r w:rsidRPr="009D2ACA">
              <w:rPr>
                <w:rStyle w:val="Lienhypertexte"/>
                <w:noProof/>
              </w:rPr>
              <w:t>Approche Lorenz et Murphy</w:t>
            </w:r>
            <w:r>
              <w:rPr>
                <w:noProof/>
                <w:webHidden/>
              </w:rPr>
              <w:tab/>
            </w:r>
            <w:r>
              <w:rPr>
                <w:noProof/>
                <w:webHidden/>
              </w:rPr>
              <w:fldChar w:fldCharType="begin"/>
            </w:r>
            <w:r>
              <w:rPr>
                <w:noProof/>
                <w:webHidden/>
              </w:rPr>
              <w:instrText xml:space="preserve"> PAGEREF _Toc535418786 \h </w:instrText>
            </w:r>
            <w:r>
              <w:rPr>
                <w:noProof/>
                <w:webHidden/>
              </w:rPr>
            </w:r>
            <w:r>
              <w:rPr>
                <w:noProof/>
                <w:webHidden/>
              </w:rPr>
              <w:fldChar w:fldCharType="separate"/>
            </w:r>
            <w:r>
              <w:rPr>
                <w:noProof/>
                <w:webHidden/>
              </w:rPr>
              <w:t>106</w:t>
            </w:r>
            <w:r>
              <w:rPr>
                <w:noProof/>
                <w:webHidden/>
              </w:rPr>
              <w:fldChar w:fldCharType="end"/>
            </w:r>
          </w:hyperlink>
        </w:p>
        <w:p w14:paraId="5CA1278C"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87" w:history="1">
            <w:r w:rsidRPr="009D2ACA">
              <w:rPr>
                <w:rStyle w:val="Lienhypertexte"/>
                <w:noProof/>
              </w:rPr>
              <w:t>5.1.4</w:t>
            </w:r>
            <w:r>
              <w:rPr>
                <w:rFonts w:asciiTheme="minorHAnsi" w:eastAsiaTheme="minorEastAsia" w:hAnsiTheme="minorHAnsi" w:cstheme="minorBidi"/>
                <w:noProof/>
                <w:szCs w:val="22"/>
                <w:lang w:eastAsia="zh-CN"/>
              </w:rPr>
              <w:tab/>
            </w:r>
            <w:r w:rsidRPr="009D2ACA">
              <w:rPr>
                <w:rStyle w:val="Lienhypertexte"/>
                <w:noProof/>
              </w:rPr>
              <w:t>Approche analytique améliorée</w:t>
            </w:r>
            <w:r>
              <w:rPr>
                <w:noProof/>
                <w:webHidden/>
              </w:rPr>
              <w:tab/>
            </w:r>
            <w:r>
              <w:rPr>
                <w:noProof/>
                <w:webHidden/>
              </w:rPr>
              <w:fldChar w:fldCharType="begin"/>
            </w:r>
            <w:r>
              <w:rPr>
                <w:noProof/>
                <w:webHidden/>
              </w:rPr>
              <w:instrText xml:space="preserve"> PAGEREF _Toc535418787 \h </w:instrText>
            </w:r>
            <w:r>
              <w:rPr>
                <w:noProof/>
                <w:webHidden/>
              </w:rPr>
            </w:r>
            <w:r>
              <w:rPr>
                <w:noProof/>
                <w:webHidden/>
              </w:rPr>
              <w:fldChar w:fldCharType="separate"/>
            </w:r>
            <w:r>
              <w:rPr>
                <w:noProof/>
                <w:webHidden/>
              </w:rPr>
              <w:t>107</w:t>
            </w:r>
            <w:r>
              <w:rPr>
                <w:noProof/>
                <w:webHidden/>
              </w:rPr>
              <w:fldChar w:fldCharType="end"/>
            </w:r>
          </w:hyperlink>
        </w:p>
        <w:p w14:paraId="2D771521"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88" w:history="1">
            <w:r w:rsidRPr="009D2ACA">
              <w:rPr>
                <w:rStyle w:val="Lienhypertexte"/>
                <w:noProof/>
              </w:rPr>
              <w:t>5.2</w:t>
            </w:r>
            <w:r>
              <w:rPr>
                <w:rFonts w:asciiTheme="minorHAnsi" w:eastAsiaTheme="minorEastAsia" w:hAnsiTheme="minorHAnsi" w:cstheme="minorBidi"/>
                <w:noProof/>
                <w:szCs w:val="22"/>
                <w:lang w:eastAsia="zh-CN"/>
              </w:rPr>
              <w:tab/>
            </w:r>
            <w:r w:rsidRPr="009D2ACA">
              <w:rPr>
                <w:rStyle w:val="Lienhypertexte"/>
                <w:noProof/>
              </w:rPr>
              <w:t>Application au Banc de l’effet Morton (BEM)</w:t>
            </w:r>
            <w:r>
              <w:rPr>
                <w:noProof/>
                <w:webHidden/>
              </w:rPr>
              <w:tab/>
            </w:r>
            <w:r>
              <w:rPr>
                <w:noProof/>
                <w:webHidden/>
              </w:rPr>
              <w:fldChar w:fldCharType="begin"/>
            </w:r>
            <w:r>
              <w:rPr>
                <w:noProof/>
                <w:webHidden/>
              </w:rPr>
              <w:instrText xml:space="preserve"> PAGEREF _Toc535418788 \h </w:instrText>
            </w:r>
            <w:r>
              <w:rPr>
                <w:noProof/>
                <w:webHidden/>
              </w:rPr>
            </w:r>
            <w:r>
              <w:rPr>
                <w:noProof/>
                <w:webHidden/>
              </w:rPr>
              <w:fldChar w:fldCharType="separate"/>
            </w:r>
            <w:r>
              <w:rPr>
                <w:noProof/>
                <w:webHidden/>
              </w:rPr>
              <w:t>108</w:t>
            </w:r>
            <w:r>
              <w:rPr>
                <w:noProof/>
                <w:webHidden/>
              </w:rPr>
              <w:fldChar w:fldCharType="end"/>
            </w:r>
          </w:hyperlink>
        </w:p>
        <w:p w14:paraId="4C7262B6"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89" w:history="1">
            <w:r w:rsidRPr="009D2ACA">
              <w:rPr>
                <w:rStyle w:val="Lienhypertexte"/>
                <w:noProof/>
              </w:rPr>
              <w:t>5.2.1</w:t>
            </w:r>
            <w:r>
              <w:rPr>
                <w:rFonts w:asciiTheme="minorHAnsi" w:eastAsiaTheme="minorEastAsia" w:hAnsiTheme="minorHAnsi" w:cstheme="minorBidi"/>
                <w:noProof/>
                <w:szCs w:val="22"/>
                <w:lang w:eastAsia="zh-CN"/>
              </w:rPr>
              <w:tab/>
            </w:r>
            <w:r w:rsidRPr="009D2ACA">
              <w:rPr>
                <w:rStyle w:val="Lienhypertexte"/>
                <w:noProof/>
              </w:rPr>
              <w:t>Configuration du rotor court 430mm</w:t>
            </w:r>
            <w:r>
              <w:rPr>
                <w:noProof/>
                <w:webHidden/>
              </w:rPr>
              <w:tab/>
            </w:r>
            <w:r>
              <w:rPr>
                <w:noProof/>
                <w:webHidden/>
              </w:rPr>
              <w:fldChar w:fldCharType="begin"/>
            </w:r>
            <w:r>
              <w:rPr>
                <w:noProof/>
                <w:webHidden/>
              </w:rPr>
              <w:instrText xml:space="preserve"> PAGEREF _Toc535418789 \h </w:instrText>
            </w:r>
            <w:r>
              <w:rPr>
                <w:noProof/>
                <w:webHidden/>
              </w:rPr>
            </w:r>
            <w:r>
              <w:rPr>
                <w:noProof/>
                <w:webHidden/>
              </w:rPr>
              <w:fldChar w:fldCharType="separate"/>
            </w:r>
            <w:r>
              <w:rPr>
                <w:noProof/>
                <w:webHidden/>
              </w:rPr>
              <w:t>109</w:t>
            </w:r>
            <w:r>
              <w:rPr>
                <w:noProof/>
                <w:webHidden/>
              </w:rPr>
              <w:fldChar w:fldCharType="end"/>
            </w:r>
          </w:hyperlink>
        </w:p>
        <w:p w14:paraId="5B41C425"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90" w:history="1">
            <w:r w:rsidRPr="009D2ACA">
              <w:rPr>
                <w:rStyle w:val="Lienhypertexte"/>
                <w:noProof/>
              </w:rPr>
              <w:t>5.2.2</w:t>
            </w:r>
            <w:r>
              <w:rPr>
                <w:rFonts w:asciiTheme="minorHAnsi" w:eastAsiaTheme="minorEastAsia" w:hAnsiTheme="minorHAnsi" w:cstheme="minorBidi"/>
                <w:noProof/>
                <w:szCs w:val="22"/>
                <w:lang w:eastAsia="zh-CN"/>
              </w:rPr>
              <w:tab/>
            </w:r>
            <w:r w:rsidRPr="009D2ACA">
              <w:rPr>
                <w:rStyle w:val="Lienhypertexte"/>
                <w:noProof/>
              </w:rPr>
              <w:t>Configuration du rotor long 700mm</w:t>
            </w:r>
            <w:r>
              <w:rPr>
                <w:noProof/>
                <w:webHidden/>
              </w:rPr>
              <w:tab/>
            </w:r>
            <w:r>
              <w:rPr>
                <w:noProof/>
                <w:webHidden/>
              </w:rPr>
              <w:fldChar w:fldCharType="begin"/>
            </w:r>
            <w:r>
              <w:rPr>
                <w:noProof/>
                <w:webHidden/>
              </w:rPr>
              <w:instrText xml:space="preserve"> PAGEREF _Toc535418790 \h </w:instrText>
            </w:r>
            <w:r>
              <w:rPr>
                <w:noProof/>
                <w:webHidden/>
              </w:rPr>
            </w:r>
            <w:r>
              <w:rPr>
                <w:noProof/>
                <w:webHidden/>
              </w:rPr>
              <w:fldChar w:fldCharType="separate"/>
            </w:r>
            <w:r>
              <w:rPr>
                <w:noProof/>
                <w:webHidden/>
              </w:rPr>
              <w:t>114</w:t>
            </w:r>
            <w:r>
              <w:rPr>
                <w:noProof/>
                <w:webHidden/>
              </w:rPr>
              <w:fldChar w:fldCharType="end"/>
            </w:r>
          </w:hyperlink>
        </w:p>
        <w:p w14:paraId="050EAC17"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91" w:history="1">
            <w:r w:rsidRPr="009D2ACA">
              <w:rPr>
                <w:rStyle w:val="Lienhypertexte"/>
                <w:noProof/>
              </w:rPr>
              <w:t>5.3</w:t>
            </w:r>
            <w:r>
              <w:rPr>
                <w:rFonts w:asciiTheme="minorHAnsi" w:eastAsiaTheme="minorEastAsia" w:hAnsiTheme="minorHAnsi" w:cstheme="minorBidi"/>
                <w:noProof/>
                <w:szCs w:val="22"/>
                <w:lang w:eastAsia="zh-CN"/>
              </w:rPr>
              <w:tab/>
            </w:r>
            <w:r w:rsidRPr="009D2ACA">
              <w:rPr>
                <w:rStyle w:val="Lienhypertexte"/>
                <w:noProof/>
              </w:rPr>
              <w:t>Application du cas historique: Rotor Faulkner, Strong et Kirk</w:t>
            </w:r>
            <w:r>
              <w:rPr>
                <w:noProof/>
                <w:webHidden/>
              </w:rPr>
              <w:tab/>
            </w:r>
            <w:r>
              <w:rPr>
                <w:noProof/>
                <w:webHidden/>
              </w:rPr>
              <w:fldChar w:fldCharType="begin"/>
            </w:r>
            <w:r>
              <w:rPr>
                <w:noProof/>
                <w:webHidden/>
              </w:rPr>
              <w:instrText xml:space="preserve"> PAGEREF _Toc535418791 \h </w:instrText>
            </w:r>
            <w:r>
              <w:rPr>
                <w:noProof/>
                <w:webHidden/>
              </w:rPr>
            </w:r>
            <w:r>
              <w:rPr>
                <w:noProof/>
                <w:webHidden/>
              </w:rPr>
              <w:fldChar w:fldCharType="separate"/>
            </w:r>
            <w:r>
              <w:rPr>
                <w:noProof/>
                <w:webHidden/>
              </w:rPr>
              <w:t>120</w:t>
            </w:r>
            <w:r>
              <w:rPr>
                <w:noProof/>
                <w:webHidden/>
              </w:rPr>
              <w:fldChar w:fldCharType="end"/>
            </w:r>
          </w:hyperlink>
        </w:p>
        <w:p w14:paraId="1EECB05F"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92" w:history="1">
            <w:r w:rsidRPr="009D2ACA">
              <w:rPr>
                <w:rStyle w:val="Lienhypertexte"/>
                <w:noProof/>
              </w:rPr>
              <w:t>5.3.1</w:t>
            </w:r>
            <w:r>
              <w:rPr>
                <w:rFonts w:asciiTheme="minorHAnsi" w:eastAsiaTheme="minorEastAsia" w:hAnsiTheme="minorHAnsi" w:cstheme="minorBidi"/>
                <w:noProof/>
                <w:szCs w:val="22"/>
                <w:lang w:eastAsia="zh-CN"/>
              </w:rPr>
              <w:tab/>
            </w:r>
            <w:r w:rsidRPr="009D2ACA">
              <w:rPr>
                <w:rStyle w:val="Lienhypertexte"/>
                <w:noProof/>
              </w:rPr>
              <w:t>Analyse modale</w:t>
            </w:r>
            <w:r>
              <w:rPr>
                <w:noProof/>
                <w:webHidden/>
              </w:rPr>
              <w:tab/>
            </w:r>
            <w:r>
              <w:rPr>
                <w:noProof/>
                <w:webHidden/>
              </w:rPr>
              <w:fldChar w:fldCharType="begin"/>
            </w:r>
            <w:r>
              <w:rPr>
                <w:noProof/>
                <w:webHidden/>
              </w:rPr>
              <w:instrText xml:space="preserve"> PAGEREF _Toc535418792 \h </w:instrText>
            </w:r>
            <w:r>
              <w:rPr>
                <w:noProof/>
                <w:webHidden/>
              </w:rPr>
            </w:r>
            <w:r>
              <w:rPr>
                <w:noProof/>
                <w:webHidden/>
              </w:rPr>
              <w:fldChar w:fldCharType="separate"/>
            </w:r>
            <w:r>
              <w:rPr>
                <w:noProof/>
                <w:webHidden/>
              </w:rPr>
              <w:t>121</w:t>
            </w:r>
            <w:r>
              <w:rPr>
                <w:noProof/>
                <w:webHidden/>
              </w:rPr>
              <w:fldChar w:fldCharType="end"/>
            </w:r>
          </w:hyperlink>
        </w:p>
        <w:p w14:paraId="7936E0F5"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93" w:history="1">
            <w:r w:rsidRPr="009D2ACA">
              <w:rPr>
                <w:rStyle w:val="Lienhypertexte"/>
                <w:noProof/>
              </w:rPr>
              <w:t>5.3.2</w:t>
            </w:r>
            <w:r>
              <w:rPr>
                <w:rFonts w:asciiTheme="minorHAnsi" w:eastAsiaTheme="minorEastAsia" w:hAnsiTheme="minorHAnsi" w:cstheme="minorBidi"/>
                <w:noProof/>
                <w:szCs w:val="22"/>
                <w:lang w:eastAsia="zh-CN"/>
              </w:rPr>
              <w:tab/>
            </w:r>
            <w:r w:rsidRPr="009D2ACA">
              <w:rPr>
                <w:rStyle w:val="Lienhypertexte"/>
                <w:noProof/>
              </w:rPr>
              <w:t>Analyse de la stabilité de l’effet Morton</w:t>
            </w:r>
            <w:r>
              <w:rPr>
                <w:noProof/>
                <w:webHidden/>
              </w:rPr>
              <w:tab/>
            </w:r>
            <w:r>
              <w:rPr>
                <w:noProof/>
                <w:webHidden/>
              </w:rPr>
              <w:fldChar w:fldCharType="begin"/>
            </w:r>
            <w:r>
              <w:rPr>
                <w:noProof/>
                <w:webHidden/>
              </w:rPr>
              <w:instrText xml:space="preserve"> PAGEREF _Toc535418793 \h </w:instrText>
            </w:r>
            <w:r>
              <w:rPr>
                <w:noProof/>
                <w:webHidden/>
              </w:rPr>
            </w:r>
            <w:r>
              <w:rPr>
                <w:noProof/>
                <w:webHidden/>
              </w:rPr>
              <w:fldChar w:fldCharType="separate"/>
            </w:r>
            <w:r>
              <w:rPr>
                <w:noProof/>
                <w:webHidden/>
              </w:rPr>
              <w:t>123</w:t>
            </w:r>
            <w:r>
              <w:rPr>
                <w:noProof/>
                <w:webHidden/>
              </w:rPr>
              <w:fldChar w:fldCharType="end"/>
            </w:r>
          </w:hyperlink>
        </w:p>
        <w:p w14:paraId="49611CE7"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94" w:history="1">
            <w:r w:rsidRPr="009D2ACA">
              <w:rPr>
                <w:rStyle w:val="Lienhypertexte"/>
                <w:noProof/>
                <w:lang w:eastAsia="zh-CN"/>
              </w:rPr>
              <w:t>5.4</w:t>
            </w:r>
            <w:r>
              <w:rPr>
                <w:rFonts w:asciiTheme="minorHAnsi" w:eastAsiaTheme="minorEastAsia" w:hAnsiTheme="minorHAnsi" w:cstheme="minorBidi"/>
                <w:noProof/>
                <w:szCs w:val="22"/>
                <w:lang w:eastAsia="zh-CN"/>
              </w:rPr>
              <w:tab/>
            </w:r>
            <w:r w:rsidRPr="009D2ACA">
              <w:rPr>
                <w:rStyle w:val="Lienhypertexte"/>
                <w:noProof/>
                <w:lang w:eastAsia="zh-CN"/>
              </w:rPr>
              <w:t>Solutions de l’effet Morton instable</w:t>
            </w:r>
            <w:r>
              <w:rPr>
                <w:noProof/>
                <w:webHidden/>
              </w:rPr>
              <w:tab/>
            </w:r>
            <w:r>
              <w:rPr>
                <w:noProof/>
                <w:webHidden/>
              </w:rPr>
              <w:fldChar w:fldCharType="begin"/>
            </w:r>
            <w:r>
              <w:rPr>
                <w:noProof/>
                <w:webHidden/>
              </w:rPr>
              <w:instrText xml:space="preserve"> PAGEREF _Toc535418794 \h </w:instrText>
            </w:r>
            <w:r>
              <w:rPr>
                <w:noProof/>
                <w:webHidden/>
              </w:rPr>
            </w:r>
            <w:r>
              <w:rPr>
                <w:noProof/>
                <w:webHidden/>
              </w:rPr>
              <w:fldChar w:fldCharType="separate"/>
            </w:r>
            <w:r>
              <w:rPr>
                <w:noProof/>
                <w:webHidden/>
              </w:rPr>
              <w:t>126</w:t>
            </w:r>
            <w:r>
              <w:rPr>
                <w:noProof/>
                <w:webHidden/>
              </w:rPr>
              <w:fldChar w:fldCharType="end"/>
            </w:r>
          </w:hyperlink>
        </w:p>
        <w:p w14:paraId="2D9E942C"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95" w:history="1">
            <w:r w:rsidRPr="009D2ACA">
              <w:rPr>
                <w:rStyle w:val="Lienhypertexte"/>
                <w:noProof/>
                <w:lang w:eastAsia="zh-CN"/>
              </w:rPr>
              <w:t>5.4.1</w:t>
            </w:r>
            <w:r>
              <w:rPr>
                <w:rFonts w:asciiTheme="minorHAnsi" w:eastAsiaTheme="minorEastAsia" w:hAnsiTheme="minorHAnsi" w:cstheme="minorBidi"/>
                <w:noProof/>
                <w:szCs w:val="22"/>
                <w:lang w:eastAsia="zh-CN"/>
              </w:rPr>
              <w:tab/>
            </w:r>
            <w:r w:rsidRPr="009D2ACA">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_Toc535418795 \h </w:instrText>
            </w:r>
            <w:r>
              <w:rPr>
                <w:noProof/>
                <w:webHidden/>
              </w:rPr>
            </w:r>
            <w:r>
              <w:rPr>
                <w:noProof/>
                <w:webHidden/>
              </w:rPr>
              <w:fldChar w:fldCharType="separate"/>
            </w:r>
            <w:r>
              <w:rPr>
                <w:noProof/>
                <w:webHidden/>
              </w:rPr>
              <w:t>126</w:t>
            </w:r>
            <w:r>
              <w:rPr>
                <w:noProof/>
                <w:webHidden/>
              </w:rPr>
              <w:fldChar w:fldCharType="end"/>
            </w:r>
          </w:hyperlink>
        </w:p>
        <w:p w14:paraId="37A7360D"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96" w:history="1">
            <w:r w:rsidRPr="009D2ACA">
              <w:rPr>
                <w:rStyle w:val="Lienhypertexte"/>
                <w:noProof/>
                <w:lang w:eastAsia="zh-CN"/>
              </w:rPr>
              <w:t>5.4.2</w:t>
            </w:r>
            <w:r>
              <w:rPr>
                <w:rFonts w:asciiTheme="minorHAnsi" w:eastAsiaTheme="minorEastAsia" w:hAnsiTheme="minorHAnsi" w:cstheme="minorBidi"/>
                <w:noProof/>
                <w:szCs w:val="22"/>
                <w:lang w:eastAsia="zh-CN"/>
              </w:rPr>
              <w:tab/>
            </w:r>
            <w:r w:rsidRPr="009D2ACA">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_Toc535418796 \h </w:instrText>
            </w:r>
            <w:r>
              <w:rPr>
                <w:noProof/>
                <w:webHidden/>
              </w:rPr>
            </w:r>
            <w:r>
              <w:rPr>
                <w:noProof/>
                <w:webHidden/>
              </w:rPr>
              <w:fldChar w:fldCharType="separate"/>
            </w:r>
            <w:r>
              <w:rPr>
                <w:noProof/>
                <w:webHidden/>
              </w:rPr>
              <w:t>128</w:t>
            </w:r>
            <w:r>
              <w:rPr>
                <w:noProof/>
                <w:webHidden/>
              </w:rPr>
              <w:fldChar w:fldCharType="end"/>
            </w:r>
          </w:hyperlink>
        </w:p>
        <w:p w14:paraId="24D150F0"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97" w:history="1">
            <w:r w:rsidRPr="009D2ACA">
              <w:rPr>
                <w:rStyle w:val="Lienhypertexte"/>
                <w:noProof/>
                <w:lang w:eastAsia="zh-CN"/>
              </w:rPr>
              <w:t>5.4.3</w:t>
            </w:r>
            <w:r>
              <w:rPr>
                <w:rFonts w:asciiTheme="minorHAnsi" w:eastAsiaTheme="minorEastAsia" w:hAnsiTheme="minorHAnsi" w:cstheme="minorBidi"/>
                <w:noProof/>
                <w:szCs w:val="22"/>
                <w:lang w:eastAsia="zh-CN"/>
              </w:rPr>
              <w:tab/>
            </w:r>
            <w:r w:rsidRPr="009D2ACA">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Pr="009D2ACA">
              <w:rPr>
                <w:rStyle w:val="Lienhypertexte"/>
                <w:noProof/>
                <w:lang w:eastAsia="zh-CN"/>
              </w:rPr>
              <w:t xml:space="preserve"> et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_Toc535418797 \h </w:instrText>
            </w:r>
            <w:r>
              <w:rPr>
                <w:noProof/>
                <w:webHidden/>
              </w:rPr>
            </w:r>
            <w:r>
              <w:rPr>
                <w:noProof/>
                <w:webHidden/>
              </w:rPr>
              <w:fldChar w:fldCharType="separate"/>
            </w:r>
            <w:r>
              <w:rPr>
                <w:noProof/>
                <w:webHidden/>
              </w:rPr>
              <w:t>129</w:t>
            </w:r>
            <w:r>
              <w:rPr>
                <w:noProof/>
                <w:webHidden/>
              </w:rPr>
              <w:fldChar w:fldCharType="end"/>
            </w:r>
          </w:hyperlink>
        </w:p>
        <w:p w14:paraId="0D1AD438" w14:textId="77777777" w:rsidR="00724D90" w:rsidRDefault="00724D90">
          <w:pPr>
            <w:pStyle w:val="TM3"/>
            <w:tabs>
              <w:tab w:val="left" w:pos="1320"/>
              <w:tab w:val="right" w:leader="dot" w:pos="9062"/>
            </w:tabs>
            <w:rPr>
              <w:rFonts w:asciiTheme="minorHAnsi" w:eastAsiaTheme="minorEastAsia" w:hAnsiTheme="minorHAnsi" w:cstheme="minorBidi"/>
              <w:noProof/>
              <w:szCs w:val="22"/>
              <w:lang w:eastAsia="zh-CN"/>
            </w:rPr>
          </w:pPr>
          <w:hyperlink w:anchor="_Toc535418798" w:history="1">
            <w:r w:rsidRPr="009D2ACA">
              <w:rPr>
                <w:rStyle w:val="Lienhypertexte"/>
                <w:noProof/>
              </w:rPr>
              <w:t>5.4.4</w:t>
            </w:r>
            <w:r>
              <w:rPr>
                <w:rFonts w:asciiTheme="minorHAnsi" w:eastAsiaTheme="minorEastAsia" w:hAnsiTheme="minorHAnsi" w:cstheme="minorBidi"/>
                <w:noProof/>
                <w:szCs w:val="22"/>
                <w:lang w:eastAsia="zh-CN"/>
              </w:rPr>
              <w:tab/>
            </w:r>
            <w:r w:rsidRPr="009D2ACA">
              <w:rPr>
                <w:rStyle w:val="Lienhypertexte"/>
                <w:noProof/>
              </w:rPr>
              <w:t>Conclusion sur les solutions</w:t>
            </w:r>
            <w:r>
              <w:rPr>
                <w:noProof/>
                <w:webHidden/>
              </w:rPr>
              <w:tab/>
            </w:r>
            <w:r>
              <w:rPr>
                <w:noProof/>
                <w:webHidden/>
              </w:rPr>
              <w:fldChar w:fldCharType="begin"/>
            </w:r>
            <w:r>
              <w:rPr>
                <w:noProof/>
                <w:webHidden/>
              </w:rPr>
              <w:instrText xml:space="preserve"> PAGEREF _Toc535418798 \h </w:instrText>
            </w:r>
            <w:r>
              <w:rPr>
                <w:noProof/>
                <w:webHidden/>
              </w:rPr>
            </w:r>
            <w:r>
              <w:rPr>
                <w:noProof/>
                <w:webHidden/>
              </w:rPr>
              <w:fldChar w:fldCharType="separate"/>
            </w:r>
            <w:r>
              <w:rPr>
                <w:noProof/>
                <w:webHidden/>
              </w:rPr>
              <w:t>131</w:t>
            </w:r>
            <w:r>
              <w:rPr>
                <w:noProof/>
                <w:webHidden/>
              </w:rPr>
              <w:fldChar w:fldCharType="end"/>
            </w:r>
          </w:hyperlink>
        </w:p>
        <w:p w14:paraId="594C1154" w14:textId="77777777" w:rsidR="00724D90" w:rsidRDefault="00724D90">
          <w:pPr>
            <w:pStyle w:val="TM2"/>
            <w:tabs>
              <w:tab w:val="left" w:pos="880"/>
              <w:tab w:val="right" w:leader="dot" w:pos="9062"/>
            </w:tabs>
            <w:rPr>
              <w:rFonts w:asciiTheme="minorHAnsi" w:eastAsiaTheme="minorEastAsia" w:hAnsiTheme="minorHAnsi" w:cstheme="minorBidi"/>
              <w:noProof/>
              <w:szCs w:val="22"/>
              <w:lang w:eastAsia="zh-CN"/>
            </w:rPr>
          </w:pPr>
          <w:hyperlink w:anchor="_Toc535418799" w:history="1">
            <w:r w:rsidRPr="009D2ACA">
              <w:rPr>
                <w:rStyle w:val="Lienhypertexte"/>
                <w:noProof/>
              </w:rPr>
              <w:t>5.5</w:t>
            </w:r>
            <w:r>
              <w:rPr>
                <w:rFonts w:asciiTheme="minorHAnsi" w:eastAsiaTheme="minorEastAsia" w:hAnsiTheme="minorHAnsi" w:cstheme="minorBidi"/>
                <w:noProof/>
                <w:szCs w:val="22"/>
                <w:lang w:eastAsia="zh-CN"/>
              </w:rPr>
              <w:tab/>
            </w:r>
            <w:r w:rsidRPr="009D2ACA">
              <w:rPr>
                <w:rStyle w:val="Lienhypertexte"/>
                <w:noProof/>
              </w:rPr>
              <w:t>Conclusion</w:t>
            </w:r>
            <w:r>
              <w:rPr>
                <w:noProof/>
                <w:webHidden/>
              </w:rPr>
              <w:tab/>
            </w:r>
            <w:r>
              <w:rPr>
                <w:noProof/>
                <w:webHidden/>
              </w:rPr>
              <w:fldChar w:fldCharType="begin"/>
            </w:r>
            <w:r>
              <w:rPr>
                <w:noProof/>
                <w:webHidden/>
              </w:rPr>
              <w:instrText xml:space="preserve"> PAGEREF _Toc535418799 \h </w:instrText>
            </w:r>
            <w:r>
              <w:rPr>
                <w:noProof/>
                <w:webHidden/>
              </w:rPr>
            </w:r>
            <w:r>
              <w:rPr>
                <w:noProof/>
                <w:webHidden/>
              </w:rPr>
              <w:fldChar w:fldCharType="separate"/>
            </w:r>
            <w:r>
              <w:rPr>
                <w:noProof/>
                <w:webHidden/>
              </w:rPr>
              <w:t>132</w:t>
            </w:r>
            <w:r>
              <w:rPr>
                <w:noProof/>
                <w:webHidden/>
              </w:rPr>
              <w:fldChar w:fldCharType="end"/>
            </w:r>
          </w:hyperlink>
        </w:p>
        <w:p w14:paraId="5641AB11" w14:textId="77777777" w:rsidR="00724D90" w:rsidRDefault="00724D90">
          <w:pPr>
            <w:pStyle w:val="TM1"/>
            <w:rPr>
              <w:rFonts w:asciiTheme="minorHAnsi" w:eastAsiaTheme="minorEastAsia" w:hAnsiTheme="minorHAnsi" w:cstheme="minorBidi"/>
              <w:sz w:val="22"/>
              <w:szCs w:val="22"/>
              <w:lang w:eastAsia="zh-CN"/>
            </w:rPr>
          </w:pPr>
          <w:hyperlink w:anchor="_Toc535418800" w:history="1">
            <w:r w:rsidRPr="009D2ACA">
              <w:rPr>
                <w:rStyle w:val="Lienhypertexte"/>
              </w:rPr>
              <w:t>Conclusion générale</w:t>
            </w:r>
            <w:r>
              <w:rPr>
                <w:webHidden/>
              </w:rPr>
              <w:tab/>
            </w:r>
            <w:r>
              <w:rPr>
                <w:webHidden/>
              </w:rPr>
              <w:fldChar w:fldCharType="begin"/>
            </w:r>
            <w:r>
              <w:rPr>
                <w:webHidden/>
              </w:rPr>
              <w:instrText xml:space="preserve"> PAGEREF _Toc535418800 \h </w:instrText>
            </w:r>
            <w:r>
              <w:rPr>
                <w:webHidden/>
              </w:rPr>
            </w:r>
            <w:r>
              <w:rPr>
                <w:webHidden/>
              </w:rPr>
              <w:fldChar w:fldCharType="separate"/>
            </w:r>
            <w:r>
              <w:rPr>
                <w:webHidden/>
              </w:rPr>
              <w:t>133</w:t>
            </w:r>
            <w:r>
              <w:rPr>
                <w:webHidden/>
              </w:rPr>
              <w:fldChar w:fldCharType="end"/>
            </w:r>
          </w:hyperlink>
        </w:p>
        <w:p w14:paraId="304C8611" w14:textId="77777777" w:rsidR="00724D90" w:rsidRDefault="00724D90">
          <w:pPr>
            <w:pStyle w:val="TM1"/>
            <w:rPr>
              <w:rFonts w:asciiTheme="minorHAnsi" w:eastAsiaTheme="minorEastAsia" w:hAnsiTheme="minorHAnsi" w:cstheme="minorBidi"/>
              <w:sz w:val="22"/>
              <w:szCs w:val="22"/>
              <w:lang w:eastAsia="zh-CN"/>
            </w:rPr>
          </w:pPr>
          <w:hyperlink w:anchor="_Toc535418801" w:history="1">
            <w:r w:rsidRPr="009D2ACA">
              <w:rPr>
                <w:rStyle w:val="Lienhypertexte"/>
              </w:rPr>
              <w:t>Annexe I :  Méthode des éléments finis pour la conduction thermique</w:t>
            </w:r>
            <w:r>
              <w:rPr>
                <w:webHidden/>
              </w:rPr>
              <w:tab/>
            </w:r>
            <w:r>
              <w:rPr>
                <w:webHidden/>
              </w:rPr>
              <w:fldChar w:fldCharType="begin"/>
            </w:r>
            <w:r>
              <w:rPr>
                <w:webHidden/>
              </w:rPr>
              <w:instrText xml:space="preserve"> PAGEREF _Toc535418801 \h </w:instrText>
            </w:r>
            <w:r>
              <w:rPr>
                <w:webHidden/>
              </w:rPr>
            </w:r>
            <w:r>
              <w:rPr>
                <w:webHidden/>
              </w:rPr>
              <w:fldChar w:fldCharType="separate"/>
            </w:r>
            <w:r>
              <w:rPr>
                <w:webHidden/>
              </w:rPr>
              <w:t>134</w:t>
            </w:r>
            <w:r>
              <w:rPr>
                <w:webHidden/>
              </w:rPr>
              <w:fldChar w:fldCharType="end"/>
            </w:r>
          </w:hyperlink>
        </w:p>
        <w:p w14:paraId="02BFFA52" w14:textId="77777777" w:rsidR="00724D90" w:rsidRDefault="00724D90">
          <w:pPr>
            <w:pStyle w:val="TM2"/>
            <w:tabs>
              <w:tab w:val="left" w:pos="1100"/>
              <w:tab w:val="right" w:leader="dot" w:pos="9062"/>
            </w:tabs>
            <w:rPr>
              <w:rFonts w:asciiTheme="minorHAnsi" w:eastAsiaTheme="minorEastAsia" w:hAnsiTheme="minorHAnsi" w:cstheme="minorBidi"/>
              <w:noProof/>
              <w:szCs w:val="22"/>
              <w:lang w:eastAsia="zh-CN"/>
            </w:rPr>
          </w:pPr>
          <w:hyperlink w:anchor="_Toc535418802" w:history="1">
            <w:r w:rsidRPr="009D2ACA">
              <w:rPr>
                <w:rStyle w:val="Lienhypertexte"/>
                <w:noProof/>
              </w:rPr>
              <w:t>A.II.1.</w:t>
            </w:r>
            <w:r>
              <w:rPr>
                <w:rFonts w:asciiTheme="minorHAnsi" w:eastAsiaTheme="minorEastAsia" w:hAnsiTheme="minorHAnsi" w:cstheme="minorBidi"/>
                <w:noProof/>
                <w:szCs w:val="22"/>
                <w:lang w:eastAsia="zh-CN"/>
              </w:rPr>
              <w:tab/>
            </w:r>
            <w:r w:rsidRPr="009D2ACA">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_Toc535418802 \h </w:instrText>
            </w:r>
            <w:r>
              <w:rPr>
                <w:noProof/>
                <w:webHidden/>
              </w:rPr>
            </w:r>
            <w:r>
              <w:rPr>
                <w:noProof/>
                <w:webHidden/>
              </w:rPr>
              <w:fldChar w:fldCharType="separate"/>
            </w:r>
            <w:r>
              <w:rPr>
                <w:noProof/>
                <w:webHidden/>
              </w:rPr>
              <w:t>134</w:t>
            </w:r>
            <w:r>
              <w:rPr>
                <w:noProof/>
                <w:webHidden/>
              </w:rPr>
              <w:fldChar w:fldCharType="end"/>
            </w:r>
          </w:hyperlink>
        </w:p>
        <w:p w14:paraId="19F2BB7D" w14:textId="77777777" w:rsidR="00724D90" w:rsidRDefault="00724D90">
          <w:pPr>
            <w:pStyle w:val="TM2"/>
            <w:tabs>
              <w:tab w:val="left" w:pos="1100"/>
              <w:tab w:val="right" w:leader="dot" w:pos="9062"/>
            </w:tabs>
            <w:rPr>
              <w:rFonts w:asciiTheme="minorHAnsi" w:eastAsiaTheme="minorEastAsia" w:hAnsiTheme="minorHAnsi" w:cstheme="minorBidi"/>
              <w:noProof/>
              <w:szCs w:val="22"/>
              <w:lang w:eastAsia="zh-CN"/>
            </w:rPr>
          </w:pPr>
          <w:hyperlink w:anchor="_Toc535418803" w:history="1">
            <w:r w:rsidRPr="009D2ACA">
              <w:rPr>
                <w:rStyle w:val="Lienhypertexte"/>
                <w:noProof/>
              </w:rPr>
              <w:t>A.II.2.</w:t>
            </w:r>
            <w:r>
              <w:rPr>
                <w:rFonts w:asciiTheme="minorHAnsi" w:eastAsiaTheme="minorEastAsia" w:hAnsiTheme="minorHAnsi" w:cstheme="minorBidi"/>
                <w:noProof/>
                <w:szCs w:val="22"/>
                <w:lang w:eastAsia="zh-CN"/>
              </w:rPr>
              <w:tab/>
            </w:r>
            <w:r w:rsidRPr="009D2ACA">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_Toc535418803 \h </w:instrText>
            </w:r>
            <w:r>
              <w:rPr>
                <w:noProof/>
                <w:webHidden/>
              </w:rPr>
            </w:r>
            <w:r>
              <w:rPr>
                <w:noProof/>
                <w:webHidden/>
              </w:rPr>
              <w:fldChar w:fldCharType="separate"/>
            </w:r>
            <w:r>
              <w:rPr>
                <w:noProof/>
                <w:webHidden/>
              </w:rPr>
              <w:t>134</w:t>
            </w:r>
            <w:r>
              <w:rPr>
                <w:noProof/>
                <w:webHidden/>
              </w:rPr>
              <w:fldChar w:fldCharType="end"/>
            </w:r>
          </w:hyperlink>
        </w:p>
        <w:p w14:paraId="100F5786" w14:textId="77777777" w:rsidR="00724D90" w:rsidRDefault="00724D90">
          <w:pPr>
            <w:pStyle w:val="TM1"/>
            <w:rPr>
              <w:rFonts w:asciiTheme="minorHAnsi" w:eastAsiaTheme="minorEastAsia" w:hAnsiTheme="minorHAnsi" w:cstheme="minorBidi"/>
              <w:sz w:val="22"/>
              <w:szCs w:val="22"/>
              <w:lang w:eastAsia="zh-CN"/>
            </w:rPr>
          </w:pPr>
          <w:hyperlink w:anchor="_Toc535418804" w:history="1">
            <w:r w:rsidRPr="009D2ACA">
              <w:rPr>
                <w:rStyle w:val="Lienhypertexte"/>
              </w:rPr>
              <w:t>Annexe II :  Détermination du point haut</w:t>
            </w:r>
            <w:r>
              <w:rPr>
                <w:webHidden/>
              </w:rPr>
              <w:tab/>
            </w:r>
            <w:r>
              <w:rPr>
                <w:webHidden/>
              </w:rPr>
              <w:fldChar w:fldCharType="begin"/>
            </w:r>
            <w:r>
              <w:rPr>
                <w:webHidden/>
              </w:rPr>
              <w:instrText xml:space="preserve"> PAGEREF _Toc535418804 \h </w:instrText>
            </w:r>
            <w:r>
              <w:rPr>
                <w:webHidden/>
              </w:rPr>
            </w:r>
            <w:r>
              <w:rPr>
                <w:webHidden/>
              </w:rPr>
              <w:fldChar w:fldCharType="separate"/>
            </w:r>
            <w:r>
              <w:rPr>
                <w:webHidden/>
              </w:rPr>
              <w:t>136</w:t>
            </w:r>
            <w:r>
              <w:rPr>
                <w:webHidden/>
              </w:rPr>
              <w:fldChar w:fldCharType="end"/>
            </w:r>
          </w:hyperlink>
        </w:p>
        <w:p w14:paraId="379D6122" w14:textId="77777777" w:rsidR="00724D90" w:rsidRDefault="00724D90">
          <w:pPr>
            <w:pStyle w:val="TM1"/>
            <w:rPr>
              <w:rFonts w:asciiTheme="minorHAnsi" w:eastAsiaTheme="minorEastAsia" w:hAnsiTheme="minorHAnsi" w:cstheme="minorBidi"/>
              <w:sz w:val="22"/>
              <w:szCs w:val="22"/>
              <w:lang w:eastAsia="zh-CN"/>
            </w:rPr>
          </w:pPr>
          <w:hyperlink w:anchor="_Toc535418805" w:history="1">
            <w:r w:rsidRPr="009D2ACA">
              <w:rPr>
                <w:rStyle w:val="Lienhypertexte"/>
              </w:rPr>
              <w:t>Références</w:t>
            </w:r>
            <w:r>
              <w:rPr>
                <w:webHidden/>
              </w:rPr>
              <w:tab/>
            </w:r>
            <w:r>
              <w:rPr>
                <w:webHidden/>
              </w:rPr>
              <w:fldChar w:fldCharType="begin"/>
            </w:r>
            <w:r>
              <w:rPr>
                <w:webHidden/>
              </w:rPr>
              <w:instrText xml:space="preserve"> PAGEREF _Toc535418805 \h </w:instrText>
            </w:r>
            <w:r>
              <w:rPr>
                <w:webHidden/>
              </w:rPr>
            </w:r>
            <w:r>
              <w:rPr>
                <w:webHidden/>
              </w:rPr>
              <w:fldChar w:fldCharType="separate"/>
            </w:r>
            <w:r>
              <w:rPr>
                <w:webHidden/>
              </w:rPr>
              <w:t>139</w:t>
            </w:r>
            <w:r>
              <w:rPr>
                <w:webHidden/>
              </w:rPr>
              <w:fldChar w:fldCharType="end"/>
            </w:r>
          </w:hyperlink>
        </w:p>
        <w:p w14:paraId="3936D875" w14:textId="1126B8AC" w:rsidR="00D85C53" w:rsidRDefault="00162B5B">
          <w:pPr>
            <w:rPr>
              <w:b/>
              <w:bCs/>
            </w:rPr>
          </w:pPr>
          <w:r>
            <w:rPr>
              <w:b/>
              <w:bCs/>
            </w:rPr>
            <w:fldChar w:fldCharType="end"/>
          </w:r>
        </w:p>
        <w:p w14:paraId="3EDE5DE2" w14:textId="081AC2AB" w:rsidR="00162B5B" w:rsidRDefault="00F56939"/>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5418718"/>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F56939"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F56939"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F56939"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F5693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F5693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F5693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F56939"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F56939"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F56939"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F56939"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F56939"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F56939"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F56939"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F56939"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F56939"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F56939"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F56939"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F56939"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F56939"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F56939"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F56939"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F56939"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F56939"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F5693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F56939"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F56939"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F56939"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F56939"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F56939"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F56939"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F56939"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F56939"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F56939"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F56939"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F56939"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F5693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F5693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F56939"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F56939"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F56939"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F5693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F56939"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F5693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F5693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F56939"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F56939"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F56939"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F5693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F5693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F56939"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F56939"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F56939"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F56939"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F56939"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F56939"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F56939"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F56939"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F56939"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F56939"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F56939"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F56939"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F56939"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F56939"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F56939"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F56939"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F56939"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F56939"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F56939"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5418719"/>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256570F8"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724D90" w:rsidRPr="00724D90">
        <w:rPr>
          <w:b/>
          <w:iCs/>
        </w:rPr>
        <w:t xml:space="preserve">Figure </w:t>
      </w:r>
      <w:r w:rsidR="00724D90" w:rsidRPr="00724D90">
        <w:rPr>
          <w:b/>
          <w:iCs/>
          <w:noProof/>
        </w:rPr>
        <w:t>1.1</w:t>
      </w:r>
      <w:r w:rsidR="00724D90" w:rsidRPr="00724D90">
        <w:rPr>
          <w:b/>
          <w:iCs/>
          <w:noProof/>
        </w:rPr>
        <w:noBreakHyphen/>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01B4E5B5"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1.1</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1</w:t>
      </w:r>
      <w:r w:rsidR="008C6155">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E752085"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724D90" w:rsidRPr="00724D90">
        <w:rPr>
          <w:b/>
          <w:iCs/>
        </w:rPr>
        <w:t>Figure 1.1</w:t>
      </w:r>
      <w:r w:rsidR="00724D90" w:rsidRPr="00724D90">
        <w:rPr>
          <w:b/>
          <w:iCs/>
        </w:rPr>
        <w:noBreakHyphen/>
        <w:t>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44068D28"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1.1</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2</w:t>
      </w:r>
      <w:r w:rsidR="008C6155">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00AB43DD"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724D90">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4A694F3F"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724D90">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724D90">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724D90" w:rsidRPr="00724D90">
        <w:rPr>
          <w:rStyle w:val="shorttext"/>
          <w:b/>
          <w:iCs/>
        </w:rPr>
        <w:t>Figure 1.1</w:t>
      </w:r>
      <w:r w:rsidR="00724D90" w:rsidRPr="00724D90">
        <w:rPr>
          <w:rStyle w:val="shorttext"/>
          <w:b/>
          <w:iCs/>
        </w:rPr>
        <w:noBreakHyphen/>
        <w:t>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724D90">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724D90">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29942B45" w:rsidR="00DD28B9" w:rsidRDefault="00DD28B9" w:rsidP="00CE3722">
      <w:pPr>
        <w:jc w:val="center"/>
        <w:rPr>
          <w:rStyle w:val="shorttext"/>
          <w:i/>
          <w:iCs/>
        </w:rPr>
      </w:pPr>
      <w:bookmarkStart w:id="10" w:name="_Ref534896233"/>
      <w:r w:rsidRPr="00CE3722">
        <w:t xml:space="preserve">Figure </w:t>
      </w:r>
      <w:r w:rsidR="008C6155">
        <w:fldChar w:fldCharType="begin"/>
      </w:r>
      <w:r w:rsidR="008C6155">
        <w:instrText xml:space="preserve"> STYLEREF 2 \s </w:instrText>
      </w:r>
      <w:r w:rsidR="008C6155">
        <w:fldChar w:fldCharType="separate"/>
      </w:r>
      <w:r w:rsidR="00724D90">
        <w:rPr>
          <w:noProof/>
        </w:rPr>
        <w:t>1.1</w:t>
      </w:r>
      <w:r w:rsidR="008C6155">
        <w:fldChar w:fldCharType="end"/>
      </w:r>
      <w:r w:rsidR="008C6155">
        <w:noBreakHyphen/>
      </w:r>
      <w:r w:rsidR="008C6155">
        <w:fldChar w:fldCharType="begin"/>
      </w:r>
      <w:r w:rsidR="008C6155">
        <w:instrText xml:space="preserve"> SEQ Figure \* ARABIC \s 2 </w:instrText>
      </w:r>
      <w:r w:rsidR="008C6155">
        <w:fldChar w:fldCharType="separate"/>
      </w:r>
      <w:r w:rsidR="00724D90">
        <w:rPr>
          <w:noProof/>
        </w:rPr>
        <w:t>3</w:t>
      </w:r>
      <w:r w:rsidR="008C6155">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724D90">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49BF46F8"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 xml:space="preserve">phénomènes </w:t>
      </w:r>
      <w:proofErr w:type="gramStart"/>
      <w:r w:rsidR="00B40D7B">
        <w:rPr>
          <w:szCs w:val="22"/>
        </w:rPr>
        <w:t>mises</w:t>
      </w:r>
      <w:proofErr w:type="gramEnd"/>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3463DF95" w:rsidR="00E1482E" w:rsidRDefault="005D6E20" w:rsidP="00E1482E">
      <w:pPr>
        <w:spacing w:line="360" w:lineRule="auto"/>
        <w:ind w:firstLine="708"/>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541872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541872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5418722"/>
      <w:r>
        <w:t>E</w:t>
      </w:r>
      <w:r w:rsidRPr="00814672">
        <w:t xml:space="preserve">ffet </w:t>
      </w:r>
      <w:r w:rsidRPr="00C65243">
        <w:t>Newkirk</w:t>
      </w:r>
      <w:bookmarkEnd w:id="14"/>
      <w:bookmarkEnd w:id="15"/>
    </w:p>
    <w:p w14:paraId="43F1F020" w14:textId="77777777" w:rsidR="00E82DF1" w:rsidRDefault="00E82DF1" w:rsidP="00E82DF1"/>
    <w:p w14:paraId="3395DD68" w14:textId="184B98B4"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724D90" w:rsidRPr="00724D90">
        <w:rPr>
          <w:rStyle w:val="shorttext"/>
          <w:b/>
          <w:iCs/>
        </w:rPr>
        <w:t xml:space="preserve">Figure </w:t>
      </w:r>
      <w:r w:rsidR="00724D90" w:rsidRPr="00724D90">
        <w:rPr>
          <w:rStyle w:val="shorttext"/>
          <w:b/>
          <w:iCs/>
          <w:noProof/>
        </w:rPr>
        <w:t>1.1</w:t>
      </w:r>
      <w:r w:rsidR="00724D90" w:rsidRPr="00724D90">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27690113"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STYLEREF 2 \s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1.1</w:t>
      </w:r>
      <w:r w:rsidR="008C6155">
        <w:rPr>
          <w:rStyle w:val="shorttext"/>
          <w:rFonts w:ascii="Calibri" w:eastAsia="Times New Roman" w:hAnsi="Calibri" w:cs="Times New Roman"/>
          <w:i w:val="0"/>
          <w:iCs w:val="0"/>
          <w:color w:val="auto"/>
          <w:sz w:val="22"/>
          <w:szCs w:val="20"/>
          <w:lang w:eastAsia="fr-FR"/>
        </w:rPr>
        <w:fldChar w:fldCharType="end"/>
      </w:r>
      <w:r w:rsidR="008C6155">
        <w:rPr>
          <w:rStyle w:val="shorttext"/>
          <w:rFonts w:ascii="Calibri" w:eastAsia="Times New Roman" w:hAnsi="Calibri" w:cs="Times New Roman"/>
          <w:i w:val="0"/>
          <w:iCs w:val="0"/>
          <w:color w:val="auto"/>
          <w:sz w:val="22"/>
          <w:szCs w:val="20"/>
          <w:lang w:eastAsia="fr-FR"/>
        </w:rPr>
        <w:noBreakHyphen/>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SEQ Figure \* ARABIC \s 2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w:t>
      </w:r>
      <w:r w:rsidR="008C6155">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5B7AFFFE"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724D90">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724D90" w:rsidRPr="00724D90">
        <w:rPr>
          <w:rStyle w:val="shorttext"/>
          <w:b/>
          <w:iCs/>
        </w:rPr>
        <w:t xml:space="preserve">Figure </w:t>
      </w:r>
      <w:r w:rsidR="00724D90" w:rsidRPr="00724D90">
        <w:rPr>
          <w:rStyle w:val="shorttext"/>
          <w:b/>
          <w:iCs/>
          <w:noProof/>
        </w:rPr>
        <w:t>1.1</w:t>
      </w:r>
      <w:r w:rsidR="00724D90" w:rsidRPr="00724D90">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724D90" w:rsidRPr="00724D90">
        <w:rPr>
          <w:rStyle w:val="shorttext"/>
          <w:b/>
          <w:iCs/>
        </w:rPr>
        <w:t xml:space="preserve">Figure </w:t>
      </w:r>
      <w:r w:rsidR="00724D90" w:rsidRPr="00724D90">
        <w:rPr>
          <w:rStyle w:val="shorttext"/>
          <w:b/>
          <w:iCs/>
          <w:noProof/>
        </w:rPr>
        <w:t>1.1</w:t>
      </w:r>
      <w:r w:rsidR="00724D90" w:rsidRPr="00724D90">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6E76E6B"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STYLEREF 2 \s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1.1</w:t>
            </w:r>
            <w:r w:rsidR="008C6155">
              <w:rPr>
                <w:rStyle w:val="shorttext"/>
                <w:rFonts w:ascii="Calibri" w:eastAsia="Times New Roman" w:hAnsi="Calibri" w:cs="Times New Roman"/>
                <w:i w:val="0"/>
                <w:iCs w:val="0"/>
                <w:color w:val="auto"/>
                <w:sz w:val="22"/>
                <w:szCs w:val="20"/>
                <w:lang w:eastAsia="fr-FR"/>
              </w:rPr>
              <w:fldChar w:fldCharType="end"/>
            </w:r>
            <w:r w:rsidR="008C6155">
              <w:rPr>
                <w:rStyle w:val="shorttext"/>
                <w:rFonts w:ascii="Calibri" w:eastAsia="Times New Roman" w:hAnsi="Calibri" w:cs="Times New Roman"/>
                <w:i w:val="0"/>
                <w:iCs w:val="0"/>
                <w:color w:val="auto"/>
                <w:sz w:val="22"/>
                <w:szCs w:val="20"/>
                <w:lang w:eastAsia="fr-FR"/>
              </w:rPr>
              <w:noBreakHyphen/>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SEQ Figure \* ARABIC \s 2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2</w:t>
            </w:r>
            <w:r w:rsidR="008C6155">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52217323" w14:textId="77777777" w:rsidR="00F36743" w:rsidRDefault="00F36743" w:rsidP="00F36743"/>
    <w:p w14:paraId="79250BD2" w14:textId="75E4178B" w:rsidR="00F36743" w:rsidRDefault="00F36743" w:rsidP="00574A41">
      <w:pPr>
        <w:spacing w:line="360" w:lineRule="auto"/>
        <w:ind w:firstLine="708"/>
      </w:pPr>
      <w:r>
        <w:t xml:space="preserve">Une explication claire du caractère spiral de ces vibrations et cohérente avec la </w:t>
      </w:r>
      <w:r w:rsidRPr="00E95F4B">
        <w:rPr>
          <w:b/>
        </w:rPr>
        <w:fldChar w:fldCharType="begin"/>
      </w:r>
      <w:r w:rsidRPr="00E95F4B">
        <w:rPr>
          <w:b/>
        </w:rPr>
        <w:instrText xml:space="preserve"> REF _Ref534621765 \h </w:instrText>
      </w:r>
      <w:r w:rsidR="00E95F4B" w:rsidRPr="00E95F4B">
        <w:rPr>
          <w:b/>
        </w:rPr>
        <w:instrText xml:space="preserve"> \* MERGEFORMAT </w:instrText>
      </w:r>
      <w:r w:rsidRPr="00E95F4B">
        <w:rPr>
          <w:b/>
        </w:rPr>
      </w:r>
      <w:r w:rsidRPr="00E95F4B">
        <w:rPr>
          <w:b/>
        </w:rPr>
        <w:fldChar w:fldCharType="separate"/>
      </w:r>
      <w:r w:rsidR="00724D90" w:rsidRPr="00724D90">
        <w:rPr>
          <w:rStyle w:val="shorttext"/>
          <w:b/>
        </w:rPr>
        <w:t xml:space="preserve">Figure </w:t>
      </w:r>
      <w:r w:rsidR="00724D90" w:rsidRPr="00724D90">
        <w:rPr>
          <w:rStyle w:val="shorttext"/>
          <w:b/>
          <w:iCs/>
          <w:noProof/>
        </w:rPr>
        <w:t>1.1</w:t>
      </w:r>
      <w:r w:rsidR="00724D90" w:rsidRPr="00724D90">
        <w:rPr>
          <w:rStyle w:val="shorttext"/>
          <w:b/>
          <w:iCs/>
          <w:noProof/>
        </w:rPr>
        <w:noBreakHyphen/>
        <w:t>1</w:t>
      </w:r>
      <w:r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724D90">
        <w:rPr>
          <w:rStyle w:val="shorttext"/>
          <w:b/>
          <w:iCs/>
        </w:rPr>
        <w:t>[11]</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24D90" w:rsidRPr="00724D90">
        <w:rPr>
          <w:rStyle w:val="shorttext"/>
          <w:b/>
          <w:iCs/>
        </w:rPr>
        <w:t xml:space="preserve">Figure </w:t>
      </w:r>
      <w:r w:rsidR="00724D90" w:rsidRPr="00724D90">
        <w:rPr>
          <w:rStyle w:val="shorttext"/>
          <w:b/>
          <w:iCs/>
          <w:noProof/>
        </w:rPr>
        <w:t>1.1</w:t>
      </w:r>
      <w:r w:rsidR="00724D90" w:rsidRPr="00724D90">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24D90" w:rsidRPr="00724D90">
        <w:rPr>
          <w:rStyle w:val="shorttext"/>
          <w:b/>
          <w:iCs/>
        </w:rPr>
        <w:t xml:space="preserve">Figure </w:t>
      </w:r>
      <w:r w:rsidR="00724D90" w:rsidRPr="00724D90">
        <w:rPr>
          <w:rStyle w:val="shorttext"/>
          <w:b/>
          <w:iCs/>
          <w:noProof/>
        </w:rPr>
        <w:t>1.1</w:t>
      </w:r>
      <w:r w:rsidR="00724D90" w:rsidRPr="00724D90">
        <w:rPr>
          <w:rStyle w:val="shorttext"/>
          <w:b/>
          <w:iCs/>
          <w:noProof/>
        </w:rPr>
        <w:noBreakHyphen/>
        <w:t>3</w:t>
      </w:r>
      <w:r w:rsidRPr="00DC28A6">
        <w:rPr>
          <w:rStyle w:val="shorttext"/>
          <w:b/>
          <w:iCs/>
        </w:rPr>
        <w:fldChar w:fldCharType="end"/>
      </w:r>
      <w:r>
        <w:rPr>
          <w:rStyle w:val="shorttext"/>
          <w:b/>
          <w:iCs/>
        </w:rPr>
        <w:t>b</w:t>
      </w:r>
      <w:r>
        <w:rPr>
          <w:rStyle w:val="shorttext"/>
          <w:iCs/>
        </w:rPr>
        <w:t>). Le point haut est alors aussi le point chaud du rotor et le point diamétralement opposé est le point froid. La différence de température entre le point chaud et le point froid conduit à la déformation élastique du rotor. Pour un rotor dont le premier mode propre élastique est représentée sur la</w:t>
      </w:r>
      <w:del w:id="18" w:author="ZHANG Silun" w:date="2019-01-14T15:37:00Z">
        <w:r w:rsidDel="008157BF">
          <w:rPr>
            <w:rStyle w:val="shorttext"/>
            <w:iCs/>
          </w:rPr>
          <w:delText xml:space="preserve"> </w:delText>
        </w:r>
        <w:r w:rsidDel="008157BF">
          <w:fldChar w:fldCharType="begin"/>
        </w:r>
        <w:r w:rsidDel="008157BF">
          <w:delInstrText xml:space="preserve"> REF _Ref534621765 \h </w:delInstrText>
        </w:r>
        <w:r w:rsidDel="008157BF">
          <w:fldChar w:fldCharType="separate"/>
        </w:r>
        <w:r w:rsidR="00574A41" w:rsidRPr="00A211B2" w:rsidDel="008157BF">
          <w:rPr>
            <w:rStyle w:val="shorttext"/>
          </w:rPr>
          <w:delText xml:space="preserve">Figure </w:delText>
        </w:r>
        <w:r w:rsidR="00574A41" w:rsidDel="008157BF">
          <w:rPr>
            <w:rStyle w:val="shorttext"/>
            <w:i/>
            <w:iCs/>
            <w:noProof/>
          </w:rPr>
          <w:delText>1.1</w:delText>
        </w:r>
        <w:r w:rsidR="00574A41" w:rsidDel="008157BF">
          <w:rPr>
            <w:rStyle w:val="shorttext"/>
          </w:rPr>
          <w:noBreakHyphen/>
        </w:r>
        <w:r w:rsidR="00574A41" w:rsidDel="008157BF">
          <w:rPr>
            <w:rStyle w:val="shorttext"/>
            <w:i/>
            <w:iCs/>
            <w:noProof/>
          </w:rPr>
          <w:delText>1</w:delText>
        </w:r>
        <w:r w:rsidDel="008157BF">
          <w:fldChar w:fldCharType="end"/>
        </w:r>
      </w:del>
      <w:ins w:id="19" w:author="ZHANG Silun" w:date="2019-01-14T15:37:00Z">
        <w:r w:rsidR="008157BF">
          <w:t xml:space="preserve"> </w:t>
        </w:r>
      </w:ins>
      <w:ins w:id="20" w:author="ZHANG Silun" w:date="2019-01-14T15:38:00Z">
        <w:r w:rsidR="008157BF" w:rsidRPr="008157BF">
          <w:rPr>
            <w:b/>
            <w:rPrChange w:id="21" w:author="ZHANG Silun" w:date="2019-01-14T15:38:00Z">
              <w:rPr/>
            </w:rPrChange>
          </w:rPr>
          <w:fldChar w:fldCharType="begin"/>
        </w:r>
        <w:r w:rsidR="008157BF" w:rsidRPr="008157BF">
          <w:rPr>
            <w:b/>
            <w:rPrChange w:id="22" w:author="ZHANG Silun" w:date="2019-01-14T15:38:00Z">
              <w:rPr/>
            </w:rPrChange>
          </w:rPr>
          <w:instrText xml:space="preserve"> REF _Ref534621903 \h </w:instrText>
        </w:r>
      </w:ins>
      <w:r w:rsidR="008157BF" w:rsidRPr="008157BF">
        <w:rPr>
          <w:b/>
        </w:rPr>
        <w:instrText xml:space="preserve"> \* MERGEFORMAT </w:instrText>
      </w:r>
      <w:r w:rsidR="008157BF" w:rsidRPr="008157BF">
        <w:rPr>
          <w:b/>
          <w:rPrChange w:id="23" w:author="ZHANG Silun" w:date="2019-01-14T15:38:00Z">
            <w:rPr>
              <w:b/>
            </w:rPr>
          </w:rPrChange>
        </w:rPr>
      </w:r>
      <w:r w:rsidR="008157BF" w:rsidRPr="008157BF">
        <w:rPr>
          <w:b/>
          <w:rPrChange w:id="24" w:author="ZHANG Silun" w:date="2019-01-14T15:38:00Z">
            <w:rPr/>
          </w:rPrChange>
        </w:rPr>
        <w:fldChar w:fldCharType="separate"/>
      </w:r>
      <w:r w:rsidR="00724D90" w:rsidRPr="00724D90">
        <w:rPr>
          <w:rStyle w:val="shorttext"/>
          <w:b/>
        </w:rPr>
        <w:t xml:space="preserve">Figure </w:t>
      </w:r>
      <w:r w:rsidR="00724D90" w:rsidRPr="00724D90">
        <w:rPr>
          <w:rStyle w:val="shorttext"/>
          <w:b/>
          <w:iCs/>
          <w:noProof/>
        </w:rPr>
        <w:t>1.1</w:t>
      </w:r>
      <w:r w:rsidR="00724D90" w:rsidRPr="00724D90">
        <w:rPr>
          <w:rStyle w:val="shorttext"/>
          <w:b/>
          <w:iCs/>
          <w:noProof/>
        </w:rPr>
        <w:noBreakHyphen/>
        <w:t>2</w:t>
      </w:r>
      <w:ins w:id="25" w:author="ZHANG Silun" w:date="2019-01-14T15:38:00Z">
        <w:r w:rsidR="008157BF" w:rsidRPr="008157BF">
          <w:rPr>
            <w:b/>
            <w:rPrChange w:id="26" w:author="ZHANG Silun" w:date="2019-01-14T15:38:00Z">
              <w:rPr/>
            </w:rPrChange>
          </w:rPr>
          <w:fldChar w:fldCharType="end"/>
        </w:r>
      </w:ins>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24D90" w:rsidRPr="00724D90">
        <w:rPr>
          <w:rStyle w:val="shorttext"/>
          <w:b/>
          <w:iCs/>
        </w:rPr>
        <w:t xml:space="preserve">Figure </w:t>
      </w:r>
      <w:r w:rsidR="00724D90" w:rsidRPr="00724D90">
        <w:rPr>
          <w:rStyle w:val="shorttext"/>
          <w:b/>
          <w:iCs/>
          <w:noProof/>
        </w:rPr>
        <w:t>1.1</w:t>
      </w:r>
      <w:r w:rsidR="00724D90" w:rsidRPr="00724D90">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augmenté. L’amplitude de la réponse du rotor au balourd (total)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w:t>
      </w:r>
      <w:r>
        <w:lastRenderedPageBreak/>
        <w:t>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24D90" w:rsidRPr="00724D90">
        <w:rPr>
          <w:rStyle w:val="shorttext"/>
          <w:b/>
          <w:iCs/>
        </w:rPr>
        <w:t xml:space="preserve">Figure </w:t>
      </w:r>
      <w:r w:rsidR="00724D90" w:rsidRPr="00724D90">
        <w:rPr>
          <w:rStyle w:val="shorttext"/>
          <w:b/>
          <w:iCs/>
          <w:noProof/>
        </w:rPr>
        <w:t>1.1</w:t>
      </w:r>
      <w:r w:rsidR="00724D90" w:rsidRPr="00724D90">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 la vibration synchrone et une modification continue du déphasage par rapport à une référence fixée sur le rotor. Pour la déformée modale représenté sur la</w:t>
      </w:r>
      <w:del w:id="27" w:author="ZHANG Silun" w:date="2019-01-14T15:40:00Z">
        <w:r w:rsidDel="008030F3">
          <w:rPr>
            <w:rStyle w:val="shorttext"/>
            <w:iCs/>
          </w:rPr>
          <w:delText xml:space="preserve"> </w:delText>
        </w:r>
        <w:r w:rsidDel="008030F3">
          <w:fldChar w:fldCharType="begin"/>
        </w:r>
        <w:r w:rsidDel="008030F3">
          <w:delInstrText xml:space="preserve"> REF _Ref534621765 \h </w:delInstrText>
        </w:r>
        <w:r w:rsidDel="008030F3">
          <w:fldChar w:fldCharType="separate"/>
        </w:r>
        <w:r w:rsidR="00574A41" w:rsidRPr="00A211B2" w:rsidDel="008030F3">
          <w:rPr>
            <w:rStyle w:val="shorttext"/>
          </w:rPr>
          <w:delText xml:space="preserve">Figure </w:delText>
        </w:r>
        <w:r w:rsidR="00574A41" w:rsidDel="008030F3">
          <w:rPr>
            <w:rStyle w:val="shorttext"/>
            <w:i/>
            <w:iCs/>
            <w:noProof/>
          </w:rPr>
          <w:delText>1.1</w:delText>
        </w:r>
        <w:r w:rsidR="00574A41" w:rsidDel="008030F3">
          <w:rPr>
            <w:rStyle w:val="shorttext"/>
          </w:rPr>
          <w:noBreakHyphen/>
        </w:r>
        <w:r w:rsidR="00574A41" w:rsidDel="008030F3">
          <w:rPr>
            <w:rStyle w:val="shorttext"/>
            <w:i/>
            <w:iCs/>
            <w:noProof/>
          </w:rPr>
          <w:delText>1</w:delText>
        </w:r>
        <w:r w:rsidDel="008030F3">
          <w:fldChar w:fldCharType="end"/>
        </w:r>
      </w:del>
      <w:ins w:id="28" w:author="ZHANG Silun" w:date="2019-01-14T15:40:00Z">
        <w:r w:rsidR="008030F3">
          <w:t xml:space="preserve"> </w:t>
        </w:r>
        <w:r w:rsidR="008030F3" w:rsidRPr="008030F3">
          <w:rPr>
            <w:b/>
            <w:rPrChange w:id="29" w:author="ZHANG Silun" w:date="2019-01-14T15:41:00Z">
              <w:rPr/>
            </w:rPrChange>
          </w:rPr>
          <w:fldChar w:fldCharType="begin"/>
        </w:r>
        <w:r w:rsidR="008030F3" w:rsidRPr="008030F3">
          <w:rPr>
            <w:b/>
            <w:rPrChange w:id="30" w:author="ZHANG Silun" w:date="2019-01-14T15:41:00Z">
              <w:rPr/>
            </w:rPrChange>
          </w:rPr>
          <w:instrText xml:space="preserve"> REF _Ref534621903 \h </w:instrText>
        </w:r>
      </w:ins>
      <w:r w:rsidR="008030F3" w:rsidRPr="008030F3">
        <w:rPr>
          <w:b/>
        </w:rPr>
        <w:instrText xml:space="preserve"> \* MERGEFORMAT </w:instrText>
      </w:r>
      <w:r w:rsidR="008030F3" w:rsidRPr="008030F3">
        <w:rPr>
          <w:b/>
          <w:rPrChange w:id="31" w:author="ZHANG Silun" w:date="2019-01-14T15:41:00Z">
            <w:rPr>
              <w:b/>
            </w:rPr>
          </w:rPrChange>
        </w:rPr>
      </w:r>
      <w:r w:rsidR="008030F3" w:rsidRPr="008030F3">
        <w:rPr>
          <w:b/>
          <w:rPrChange w:id="32" w:author="ZHANG Silun" w:date="2019-01-14T15:41:00Z">
            <w:rPr/>
          </w:rPrChange>
        </w:rPr>
        <w:fldChar w:fldCharType="separate"/>
      </w:r>
      <w:r w:rsidR="00724D90" w:rsidRPr="00724D90">
        <w:rPr>
          <w:rStyle w:val="shorttext"/>
          <w:b/>
        </w:rPr>
        <w:t xml:space="preserve">Figure </w:t>
      </w:r>
      <w:r w:rsidR="00724D90" w:rsidRPr="00724D90">
        <w:rPr>
          <w:rStyle w:val="shorttext"/>
          <w:b/>
          <w:iCs/>
          <w:noProof/>
        </w:rPr>
        <w:t>1.1</w:t>
      </w:r>
      <w:r w:rsidR="00724D90" w:rsidRPr="00724D90">
        <w:rPr>
          <w:rStyle w:val="shorttext"/>
          <w:b/>
          <w:iCs/>
          <w:noProof/>
        </w:rPr>
        <w:noBreakHyphen/>
        <w:t>2</w:t>
      </w:r>
      <w:ins w:id="33" w:author="ZHANG Silun" w:date="2019-01-14T15:40:00Z">
        <w:r w:rsidR="008030F3" w:rsidRPr="008030F3">
          <w:rPr>
            <w:b/>
            <w:rPrChange w:id="34" w:author="ZHANG Silun" w:date="2019-01-14T15:41:00Z">
              <w:rPr/>
            </w:rPrChange>
          </w:rPr>
          <w:fldChar w:fldCharType="end"/>
        </w:r>
      </w:ins>
      <w:ins w:id="35" w:author="ZHANG Silun" w:date="2019-01-14T15:41:00Z">
        <w:r w:rsidR="00812374">
          <w:rPr>
            <w:b/>
          </w:rPr>
          <w:t>a</w:t>
        </w:r>
      </w:ins>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4099D210" w14:textId="77777777" w:rsidR="00BA3D9F" w:rsidRDefault="00BA3D9F" w:rsidP="00F36743">
      <w:pPr>
        <w:spacing w:line="360" w:lineRule="auto"/>
      </w:pP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1F7441BE" w:rsidR="00F36743" w:rsidRPr="00C93726" w:rsidRDefault="00F36743" w:rsidP="00C93726">
      <w:pPr>
        <w:jc w:val="center"/>
      </w:pPr>
      <w:bookmarkStart w:id="36" w:name="_Ref534797277"/>
      <w:r w:rsidRPr="00C93726">
        <w:rPr>
          <w:rStyle w:val="shorttext"/>
        </w:rPr>
        <w:t xml:space="preserve">Figure </w:t>
      </w:r>
      <w:r w:rsidR="008C6155">
        <w:rPr>
          <w:rStyle w:val="shorttext"/>
        </w:rPr>
        <w:fldChar w:fldCharType="begin"/>
      </w:r>
      <w:r w:rsidR="008C6155">
        <w:rPr>
          <w:rStyle w:val="shorttext"/>
        </w:rPr>
        <w:instrText xml:space="preserve"> STYLEREF 2 \s </w:instrText>
      </w:r>
      <w:r w:rsidR="008C6155">
        <w:rPr>
          <w:rStyle w:val="shorttext"/>
        </w:rPr>
        <w:fldChar w:fldCharType="separate"/>
      </w:r>
      <w:r w:rsidR="00724D90">
        <w:rPr>
          <w:rStyle w:val="shorttext"/>
          <w:noProof/>
        </w:rPr>
        <w:t>1.1</w:t>
      </w:r>
      <w:r w:rsidR="008C6155">
        <w:rPr>
          <w:rStyle w:val="shorttext"/>
        </w:rPr>
        <w:fldChar w:fldCharType="end"/>
      </w:r>
      <w:r w:rsidR="008C6155">
        <w:rPr>
          <w:rStyle w:val="shorttext"/>
        </w:rPr>
        <w:noBreakHyphen/>
      </w:r>
      <w:r w:rsidR="008C6155">
        <w:rPr>
          <w:rStyle w:val="shorttext"/>
        </w:rPr>
        <w:fldChar w:fldCharType="begin"/>
      </w:r>
      <w:r w:rsidR="008C6155">
        <w:rPr>
          <w:rStyle w:val="shorttext"/>
        </w:rPr>
        <w:instrText xml:space="preserve"> SEQ Figure \* ARABIC \s 2 </w:instrText>
      </w:r>
      <w:r w:rsidR="008C6155">
        <w:rPr>
          <w:rStyle w:val="shorttext"/>
        </w:rPr>
        <w:fldChar w:fldCharType="separate"/>
      </w:r>
      <w:r w:rsidR="00724D90">
        <w:rPr>
          <w:rStyle w:val="shorttext"/>
          <w:noProof/>
        </w:rPr>
        <w:t>3</w:t>
      </w:r>
      <w:r w:rsidR="008C6155">
        <w:rPr>
          <w:rStyle w:val="shorttext"/>
        </w:rPr>
        <w:fldChar w:fldCharType="end"/>
      </w:r>
      <w:bookmarkEnd w:id="36"/>
      <w:r w:rsidRPr="00C93726">
        <w:rPr>
          <w:rStyle w:val="shorttext"/>
        </w:rPr>
        <w:t xml:space="preserve"> : Explication des vibrations spirales générées par l’effet Newkirk </w:t>
      </w:r>
      <w:r w:rsidRPr="00C93726">
        <w:rPr>
          <w:rStyle w:val="shorttext"/>
          <w:b/>
          <w:i/>
          <w:iCs/>
        </w:rPr>
        <w:fldChar w:fldCharType="begin"/>
      </w:r>
      <w:r w:rsidRPr="00C93726">
        <w:rPr>
          <w:rStyle w:val="shorttext"/>
          <w:b/>
        </w:rPr>
        <w:instrText xml:space="preserve"> REF _Ref534796769 \r \h  \* MERGEFORMAT </w:instrText>
      </w:r>
      <w:r w:rsidRPr="00C93726">
        <w:rPr>
          <w:rStyle w:val="shorttext"/>
          <w:b/>
          <w:i/>
          <w:iCs/>
        </w:rPr>
      </w:r>
      <w:r w:rsidRPr="00C93726">
        <w:rPr>
          <w:rStyle w:val="shorttext"/>
          <w:b/>
          <w:i/>
          <w:iCs/>
        </w:rPr>
        <w:fldChar w:fldCharType="separate"/>
      </w:r>
      <w:r w:rsidR="00724D90" w:rsidRPr="00724D90">
        <w:rPr>
          <w:rStyle w:val="shorttext"/>
          <w:b/>
          <w:i/>
          <w:iCs/>
        </w:rPr>
        <w:t>[11]</w:t>
      </w:r>
      <w:r w:rsidRPr="00C93726">
        <w:rPr>
          <w:rStyle w:val="shorttext"/>
          <w:b/>
          <w:i/>
          <w:iCs/>
        </w:rPr>
        <w:fldChar w:fldCharType="end"/>
      </w:r>
    </w:p>
    <w:p w14:paraId="31452001" w14:textId="77777777" w:rsidR="00C93726" w:rsidRDefault="00C93726" w:rsidP="00BA3D9F"/>
    <w:p w14:paraId="6AAB9751" w14:textId="52BA0EB4"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724D90">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724D90">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lastRenderedPageBreak/>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03225884" w14:textId="77777777" w:rsidR="008D442F" w:rsidRDefault="008D442F" w:rsidP="008D442F">
      <w:pPr>
        <w:spacing w:line="360" w:lineRule="auto"/>
        <w:ind w:firstLine="708"/>
      </w:pPr>
    </w:p>
    <w:p w14:paraId="2BBF9D22" w14:textId="7B92016A" w:rsidR="00C93726" w:rsidRDefault="00E82DF1" w:rsidP="008D442F">
      <w:pPr>
        <w:spacing w:line="360" w:lineRule="auto"/>
        <w:ind w:firstLine="708"/>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724D90">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37" w:name="_Toc535418723"/>
      <w:r>
        <w:t>E</w:t>
      </w:r>
      <w:r w:rsidRPr="00814672">
        <w:t xml:space="preserve">ffet </w:t>
      </w:r>
      <w:r w:rsidRPr="00C65243">
        <w:t>Morton</w:t>
      </w:r>
      <w:bookmarkEnd w:id="37"/>
    </w:p>
    <w:p w14:paraId="18C3A725" w14:textId="77777777" w:rsidR="00E82DF1" w:rsidRPr="00C77822" w:rsidRDefault="00E82DF1" w:rsidP="00E82DF1"/>
    <w:p w14:paraId="24EFE6FF" w14:textId="02E4F24D"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724D90">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6352667"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8" w:name="_Ref534631211"/>
      <w:r w:rsidRPr="00674296">
        <w:rPr>
          <w:rStyle w:val="shorttext"/>
          <w:rFonts w:ascii="Calibri" w:eastAsia="Times New Roman" w:hAnsi="Calibri" w:cs="Times New Roman"/>
          <w:i w:val="0"/>
          <w:iCs w:val="0"/>
          <w:color w:val="auto"/>
          <w:sz w:val="22"/>
          <w:szCs w:val="20"/>
          <w:lang w:eastAsia="fr-FR"/>
        </w:rPr>
        <w:t xml:space="preserve">Figure </w:t>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STYLEREF 2 \s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1.1</w:t>
      </w:r>
      <w:r w:rsidR="008C6155">
        <w:rPr>
          <w:rStyle w:val="shorttext"/>
          <w:rFonts w:ascii="Calibri" w:eastAsia="Times New Roman" w:hAnsi="Calibri" w:cs="Times New Roman"/>
          <w:i w:val="0"/>
          <w:iCs w:val="0"/>
          <w:color w:val="auto"/>
          <w:sz w:val="22"/>
          <w:szCs w:val="20"/>
          <w:lang w:eastAsia="fr-FR"/>
        </w:rPr>
        <w:fldChar w:fldCharType="end"/>
      </w:r>
      <w:r w:rsidR="008C6155">
        <w:rPr>
          <w:rStyle w:val="shorttext"/>
          <w:rFonts w:ascii="Calibri" w:eastAsia="Times New Roman" w:hAnsi="Calibri" w:cs="Times New Roman"/>
          <w:i w:val="0"/>
          <w:iCs w:val="0"/>
          <w:color w:val="auto"/>
          <w:sz w:val="22"/>
          <w:szCs w:val="20"/>
          <w:lang w:eastAsia="fr-FR"/>
        </w:rPr>
        <w:noBreakHyphen/>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SEQ Figure \* ARABIC \s 2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4</w:t>
      </w:r>
      <w:r w:rsidR="008C6155">
        <w:rPr>
          <w:rStyle w:val="shorttext"/>
          <w:rFonts w:ascii="Calibri" w:eastAsia="Times New Roman" w:hAnsi="Calibri" w:cs="Times New Roman"/>
          <w:i w:val="0"/>
          <w:iCs w:val="0"/>
          <w:color w:val="auto"/>
          <w:sz w:val="22"/>
          <w:szCs w:val="20"/>
          <w:lang w:eastAsia="fr-FR"/>
        </w:rPr>
        <w:fldChar w:fldCharType="end"/>
      </w:r>
      <w:bookmarkEnd w:id="38"/>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724D90">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04ED2613"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724D90" w:rsidRPr="00724D90">
        <w:rPr>
          <w:rStyle w:val="shorttext"/>
          <w:b/>
          <w:iCs/>
        </w:rPr>
        <w:t xml:space="preserve">Figure </w:t>
      </w:r>
      <w:r w:rsidR="00724D90" w:rsidRPr="00724D90">
        <w:rPr>
          <w:rStyle w:val="shorttext"/>
          <w:b/>
          <w:iCs/>
          <w:noProof/>
        </w:rPr>
        <w:t>1.1</w:t>
      </w:r>
      <w:r w:rsidR="00724D90" w:rsidRPr="00724D90">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w:t>
      </w:r>
      <w:r>
        <w:lastRenderedPageBreak/>
        <w:t xml:space="preserve">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9C0DCE" w:rsidRPr="009C0DCE">
        <w:rPr>
          <w:b/>
        </w:rPr>
        <w:fldChar w:fldCharType="begin"/>
      </w:r>
      <w:r w:rsidR="009C0DCE" w:rsidRPr="009C0DCE">
        <w:rPr>
          <w:b/>
        </w:rPr>
        <w:instrText xml:space="preserve"> REF _Ref534794245 \r \h </w:instrText>
      </w:r>
      <w:r w:rsidR="009C0DCE">
        <w:rPr>
          <w:b/>
        </w:rPr>
        <w:instrText xml:space="preserve"> \* MERGEFORMAT </w:instrText>
      </w:r>
      <w:r w:rsidR="009C0DCE" w:rsidRPr="009C0DCE">
        <w:rPr>
          <w:b/>
        </w:rPr>
      </w:r>
      <w:r w:rsidR="009C0DCE" w:rsidRPr="009C0DCE">
        <w:rPr>
          <w:b/>
        </w:rPr>
        <w:fldChar w:fldCharType="separate"/>
      </w:r>
      <w:r w:rsidR="00724D90">
        <w:rPr>
          <w:b/>
        </w:rPr>
        <w:t>[4]</w:t>
      </w:r>
      <w:r w:rsidR="009C0DCE" w:rsidRPr="009C0DCE">
        <w:rPr>
          <w:b/>
        </w:rPr>
        <w:fldChar w:fldCharType="end"/>
      </w:r>
      <w:r w:rsidR="009C0DCE">
        <w:t>-</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724D90">
        <w:rPr>
          <w:b/>
        </w:rPr>
        <w:t>[6]</w:t>
      </w:r>
      <w:r w:rsidR="00EB1BB5" w:rsidRPr="00EB1BB5">
        <w:rPr>
          <w:b/>
        </w:rPr>
        <w:fldChar w:fldCharType="end"/>
      </w:r>
      <w:r>
        <w:t>, toutes les études expérimentales confirment que le point ch</w:t>
      </w:r>
      <w:r w:rsidR="007817AC">
        <w:t>aud est retardé par rapport au</w:t>
      </w:r>
      <w:r>
        <w:t xml:space="preserve"> point haut d’un </w:t>
      </w:r>
      <w:r w:rsidR="001525C3">
        <w:t xml:space="preserve">angle </w:t>
      </w:r>
      <w:r>
        <w:t xml:space="preserve">compris entre 0° et 60°. </w:t>
      </w:r>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E5539D8">
            <wp:extent cx="3852378" cy="2337683"/>
            <wp:effectExtent l="0" t="0" r="0" b="5715"/>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1248" cy="2373406"/>
                    </a:xfrm>
                    <a:prstGeom prst="rect">
                      <a:avLst/>
                    </a:prstGeom>
                    <a:noFill/>
                    <a:ln>
                      <a:noFill/>
                    </a:ln>
                  </pic:spPr>
                </pic:pic>
              </a:graphicData>
            </a:graphic>
          </wp:inline>
        </w:drawing>
      </w:r>
    </w:p>
    <w:p w14:paraId="7C2177B8" w14:textId="355BFA8A" w:rsidR="00971AD0"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39" w:name="_Ref534630904"/>
      <w:r w:rsidRPr="00FC2D7F">
        <w:rPr>
          <w:rStyle w:val="shorttext"/>
          <w:rFonts w:ascii="Calibri" w:eastAsia="Times New Roman" w:hAnsi="Calibri" w:cs="Times New Roman"/>
          <w:i w:val="0"/>
          <w:iCs w:val="0"/>
          <w:color w:val="auto"/>
          <w:sz w:val="22"/>
          <w:szCs w:val="20"/>
          <w:lang w:eastAsia="fr-FR"/>
        </w:rPr>
        <w:t xml:space="preserve">Figure </w:t>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STYLEREF 2 \s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1.1</w:t>
      </w:r>
      <w:r w:rsidR="008C6155">
        <w:rPr>
          <w:rStyle w:val="shorttext"/>
          <w:rFonts w:ascii="Calibri" w:eastAsia="Times New Roman" w:hAnsi="Calibri" w:cs="Times New Roman"/>
          <w:i w:val="0"/>
          <w:iCs w:val="0"/>
          <w:color w:val="auto"/>
          <w:sz w:val="22"/>
          <w:szCs w:val="20"/>
          <w:lang w:eastAsia="fr-FR"/>
        </w:rPr>
        <w:fldChar w:fldCharType="end"/>
      </w:r>
      <w:r w:rsidR="008C6155">
        <w:rPr>
          <w:rStyle w:val="shorttext"/>
          <w:rFonts w:ascii="Calibri" w:eastAsia="Times New Roman" w:hAnsi="Calibri" w:cs="Times New Roman"/>
          <w:i w:val="0"/>
          <w:iCs w:val="0"/>
          <w:color w:val="auto"/>
          <w:sz w:val="22"/>
          <w:szCs w:val="20"/>
          <w:lang w:eastAsia="fr-FR"/>
        </w:rPr>
        <w:noBreakHyphen/>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SEQ Figure \* ARABIC \s 2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5</w:t>
      </w:r>
      <w:r w:rsidR="008C6155">
        <w:rPr>
          <w:rStyle w:val="shorttext"/>
          <w:rFonts w:ascii="Calibri" w:eastAsia="Times New Roman" w:hAnsi="Calibri" w:cs="Times New Roman"/>
          <w:i w:val="0"/>
          <w:iCs w:val="0"/>
          <w:color w:val="auto"/>
          <w:sz w:val="22"/>
          <w:szCs w:val="20"/>
          <w:lang w:eastAsia="fr-FR"/>
        </w:rPr>
        <w:fldChar w:fldCharType="end"/>
      </w:r>
      <w:bookmarkEnd w:id="39"/>
      <w:r w:rsidRPr="00FC2D7F">
        <w:rPr>
          <w:rStyle w:val="shorttext"/>
          <w:rFonts w:ascii="Calibri" w:eastAsia="Times New Roman" w:hAnsi="Calibri" w:cs="Times New Roman"/>
          <w:i w:val="0"/>
          <w:iCs w:val="0"/>
          <w:color w:val="auto"/>
          <w:sz w:val="22"/>
          <w:szCs w:val="20"/>
          <w:lang w:eastAsia="fr-FR"/>
        </w:rPr>
        <w:t> : Rotor déformé thermiquement</w:t>
      </w:r>
    </w:p>
    <w:p w14:paraId="496C410B" w14:textId="77777777" w:rsidR="00613B53" w:rsidRPr="00613B53" w:rsidRDefault="00613B53" w:rsidP="00613B53"/>
    <w:p w14:paraId="0B03DC41" w14:textId="6123C638"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724D90" w:rsidRPr="00724D90">
        <w:rPr>
          <w:rStyle w:val="shorttext"/>
          <w:b/>
          <w:iCs/>
        </w:rPr>
        <w:t xml:space="preserve">Figure </w:t>
      </w:r>
      <w:r w:rsidR="00724D90" w:rsidRPr="00724D90">
        <w:rPr>
          <w:rStyle w:val="shorttext"/>
          <w:b/>
          <w:iCs/>
          <w:noProof/>
        </w:rPr>
        <w:t>1.1</w:t>
      </w:r>
      <w:r w:rsidR="00724D90" w:rsidRPr="00724D90">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 xml:space="preserve">est </w:t>
      </w:r>
      <w:proofErr w:type="gramStart"/>
      <w:r w:rsidRPr="00FB1FE0">
        <w:t>corrélée</w:t>
      </w:r>
      <w:proofErr w:type="gramEnd"/>
      <w:r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613B53">
        <w:t xml:space="preserve">conditions de fonctionnement, </w:t>
      </w:r>
      <w:r w:rsidR="00E82DF1" w:rsidRPr="00FB1FE0">
        <w:t>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724D90" w:rsidRPr="00724D90">
        <w:rPr>
          <w:rStyle w:val="shorttext"/>
          <w:b/>
          <w:iCs/>
        </w:rPr>
        <w:t xml:space="preserve">Figure </w:t>
      </w:r>
      <w:r w:rsidR="00724D90" w:rsidRPr="00724D90">
        <w:rPr>
          <w:rStyle w:val="shorttext"/>
          <w:b/>
          <w:iCs/>
          <w:noProof/>
        </w:rPr>
        <w:t>1.1</w:t>
      </w:r>
      <w:r w:rsidR="00724D90" w:rsidRPr="00724D90">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1DD40581"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40" w:name="_Ref534630975"/>
      <w:r w:rsidRPr="00D374A1">
        <w:rPr>
          <w:rStyle w:val="shorttext"/>
          <w:rFonts w:ascii="Calibri" w:eastAsia="Times New Roman" w:hAnsi="Calibri" w:cs="Times New Roman"/>
          <w:i w:val="0"/>
          <w:iCs w:val="0"/>
          <w:color w:val="auto"/>
          <w:sz w:val="22"/>
          <w:szCs w:val="20"/>
          <w:lang w:eastAsia="fr-FR"/>
        </w:rPr>
        <w:t xml:space="preserve">Figure </w:t>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STYLEREF 2 \s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1.1</w:t>
      </w:r>
      <w:r w:rsidR="008C6155">
        <w:rPr>
          <w:rStyle w:val="shorttext"/>
          <w:rFonts w:ascii="Calibri" w:eastAsia="Times New Roman" w:hAnsi="Calibri" w:cs="Times New Roman"/>
          <w:i w:val="0"/>
          <w:iCs w:val="0"/>
          <w:color w:val="auto"/>
          <w:sz w:val="22"/>
          <w:szCs w:val="20"/>
          <w:lang w:eastAsia="fr-FR"/>
        </w:rPr>
        <w:fldChar w:fldCharType="end"/>
      </w:r>
      <w:r w:rsidR="008C6155">
        <w:rPr>
          <w:rStyle w:val="shorttext"/>
          <w:rFonts w:ascii="Calibri" w:eastAsia="Times New Roman" w:hAnsi="Calibri" w:cs="Times New Roman"/>
          <w:i w:val="0"/>
          <w:iCs w:val="0"/>
          <w:color w:val="auto"/>
          <w:sz w:val="22"/>
          <w:szCs w:val="20"/>
          <w:lang w:eastAsia="fr-FR"/>
        </w:rPr>
        <w:noBreakHyphen/>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SEQ Figure \* ARABIC \s 2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6</w:t>
      </w:r>
      <w:r w:rsidR="008C6155">
        <w:rPr>
          <w:rStyle w:val="shorttext"/>
          <w:rFonts w:ascii="Calibri" w:eastAsia="Times New Roman" w:hAnsi="Calibri" w:cs="Times New Roman"/>
          <w:i w:val="0"/>
          <w:iCs w:val="0"/>
          <w:color w:val="auto"/>
          <w:sz w:val="22"/>
          <w:szCs w:val="20"/>
          <w:lang w:eastAsia="fr-FR"/>
        </w:rPr>
        <w:fldChar w:fldCharType="end"/>
      </w:r>
      <w:bookmarkEnd w:id="4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p>
    <w:p w14:paraId="542E21E3" w14:textId="6A5F895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477BC7">
        <w:t xml:space="preserve">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Toc535418724"/>
      <w:r>
        <w:t>Etudes</w:t>
      </w:r>
      <w:r w:rsidRPr="00DE7318">
        <w:t xml:space="preserve"> </w:t>
      </w:r>
      <w:r>
        <w:t>expérimentales</w:t>
      </w:r>
      <w:bookmarkEnd w:id="41"/>
      <w:r>
        <w:t xml:space="preserve"> et cas industriels</w:t>
      </w:r>
      <w:bookmarkEnd w:id="42"/>
    </w:p>
    <w:p w14:paraId="16B06570" w14:textId="77777777" w:rsidR="003F5A41" w:rsidRPr="00B047AB" w:rsidRDefault="003F5A41" w:rsidP="003F5A41"/>
    <w:p w14:paraId="08302A79" w14:textId="568CE448"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724D90">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w:t>
      </w:r>
      <w:r w:rsidR="00EF5DEE">
        <w:t>faible</w:t>
      </w:r>
      <w:r w:rsidRPr="00A22718">
        <w:t>.</w:t>
      </w:r>
      <w:r w:rsidRPr="006C2807">
        <w:rPr>
          <w:lang w:eastAsia="zh-CN"/>
        </w:rPr>
        <w:t xml:space="preserve"> </w:t>
      </w:r>
    </w:p>
    <w:p w14:paraId="3ADA1197" w14:textId="4DFC56D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724D90">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56442B0A"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724D90">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014CA77D" w:rsidR="003F5A41" w:rsidRPr="00FE72D9" w:rsidRDefault="003F5A41" w:rsidP="006E2C1C">
      <w:pPr>
        <w:spacing w:line="360" w:lineRule="auto"/>
        <w:ind w:firstLine="708"/>
      </w:pPr>
      <w:r>
        <w:lastRenderedPageBreak/>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724D90">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3DE2A80"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724D90">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724D90" w:rsidRPr="00724D90">
        <w:rPr>
          <w:rStyle w:val="shorttext"/>
          <w:b/>
          <w:iCs/>
        </w:rPr>
        <w:t xml:space="preserve">Figure </w:t>
      </w:r>
      <w:r w:rsidR="00724D90" w:rsidRPr="00724D90">
        <w:rPr>
          <w:rStyle w:val="shorttext"/>
          <w:b/>
          <w:iCs/>
          <w:noProof/>
        </w:rPr>
        <w:t>1.2</w:t>
      </w:r>
      <w:r w:rsidR="00724D90" w:rsidRPr="00724D90">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724D90" w:rsidRPr="00724D90">
        <w:rPr>
          <w:rStyle w:val="shorttext"/>
          <w:b/>
          <w:iCs/>
        </w:rPr>
        <w:t xml:space="preserve">Figure </w:t>
      </w:r>
      <w:r w:rsidR="00724D90" w:rsidRPr="00724D90">
        <w:rPr>
          <w:rStyle w:val="shorttext"/>
          <w:b/>
          <w:iCs/>
          <w:noProof/>
        </w:rPr>
        <w:t>1.2</w:t>
      </w:r>
      <w:r w:rsidR="00724D90" w:rsidRPr="00724D90">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724D90" w:rsidRPr="00724D90">
        <w:rPr>
          <w:rStyle w:val="shorttext"/>
          <w:b/>
          <w:iCs/>
        </w:rPr>
        <w:t xml:space="preserve">Figure </w:t>
      </w:r>
      <w:r w:rsidR="00724D90" w:rsidRPr="00724D90">
        <w:rPr>
          <w:rStyle w:val="shorttext"/>
          <w:b/>
          <w:iCs/>
          <w:noProof/>
        </w:rPr>
        <w:t>1.2</w:t>
      </w:r>
      <w:r w:rsidR="00724D90" w:rsidRPr="00724D90">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1A44EF9C"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43" w:name="_Ref534302406"/>
      <w:r w:rsidRPr="00E407B8">
        <w:rPr>
          <w:rStyle w:val="shorttext"/>
          <w:rFonts w:ascii="Calibri" w:eastAsia="Times New Roman" w:hAnsi="Calibri" w:cs="Times New Roman"/>
          <w:i w:val="0"/>
          <w:iCs w:val="0"/>
          <w:color w:val="auto"/>
          <w:sz w:val="22"/>
          <w:szCs w:val="20"/>
          <w:lang w:eastAsia="fr-FR"/>
        </w:rPr>
        <w:t xml:space="preserve">Figure </w:t>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STYLEREF 2 \s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1.2</w:t>
      </w:r>
      <w:r w:rsidR="008C6155">
        <w:rPr>
          <w:rStyle w:val="shorttext"/>
          <w:rFonts w:ascii="Calibri" w:eastAsia="Times New Roman" w:hAnsi="Calibri" w:cs="Times New Roman"/>
          <w:i w:val="0"/>
          <w:iCs w:val="0"/>
          <w:color w:val="auto"/>
          <w:sz w:val="22"/>
          <w:szCs w:val="20"/>
          <w:lang w:eastAsia="fr-FR"/>
        </w:rPr>
        <w:fldChar w:fldCharType="end"/>
      </w:r>
      <w:r w:rsidR="008C6155">
        <w:rPr>
          <w:rStyle w:val="shorttext"/>
          <w:rFonts w:ascii="Calibri" w:eastAsia="Times New Roman" w:hAnsi="Calibri" w:cs="Times New Roman"/>
          <w:i w:val="0"/>
          <w:iCs w:val="0"/>
          <w:color w:val="auto"/>
          <w:sz w:val="22"/>
          <w:szCs w:val="20"/>
          <w:lang w:eastAsia="fr-FR"/>
        </w:rPr>
        <w:noBreakHyphen/>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SEQ Figure \* ARABIC \s 2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w:t>
      </w:r>
      <w:r w:rsidR="008C6155">
        <w:rPr>
          <w:rStyle w:val="shorttext"/>
          <w:rFonts w:ascii="Calibri" w:eastAsia="Times New Roman" w:hAnsi="Calibri" w:cs="Times New Roman"/>
          <w:i w:val="0"/>
          <w:iCs w:val="0"/>
          <w:color w:val="auto"/>
          <w:sz w:val="22"/>
          <w:szCs w:val="20"/>
          <w:lang w:eastAsia="fr-FR"/>
        </w:rPr>
        <w:fldChar w:fldCharType="end"/>
      </w:r>
      <w:bookmarkEnd w:id="43"/>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724D90">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lastRenderedPageBreak/>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296AF77F"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44" w:name="_Ref534631936"/>
      <w:r w:rsidRPr="002F0CE0">
        <w:rPr>
          <w:rStyle w:val="shorttext"/>
          <w:rFonts w:ascii="Calibri" w:eastAsia="Times New Roman" w:hAnsi="Calibri" w:cs="Times New Roman"/>
          <w:i w:val="0"/>
          <w:iCs w:val="0"/>
          <w:color w:val="auto"/>
          <w:sz w:val="22"/>
          <w:szCs w:val="20"/>
          <w:lang w:eastAsia="fr-FR"/>
        </w:rPr>
        <w:t xml:space="preserve">Figure </w:t>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STYLEREF 2 \s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1.2</w:t>
      </w:r>
      <w:r w:rsidR="008C6155">
        <w:rPr>
          <w:rStyle w:val="shorttext"/>
          <w:rFonts w:ascii="Calibri" w:eastAsia="Times New Roman" w:hAnsi="Calibri" w:cs="Times New Roman"/>
          <w:i w:val="0"/>
          <w:iCs w:val="0"/>
          <w:color w:val="auto"/>
          <w:sz w:val="22"/>
          <w:szCs w:val="20"/>
          <w:lang w:eastAsia="fr-FR"/>
        </w:rPr>
        <w:fldChar w:fldCharType="end"/>
      </w:r>
      <w:r w:rsidR="008C6155">
        <w:rPr>
          <w:rStyle w:val="shorttext"/>
          <w:rFonts w:ascii="Calibri" w:eastAsia="Times New Roman" w:hAnsi="Calibri" w:cs="Times New Roman"/>
          <w:i w:val="0"/>
          <w:iCs w:val="0"/>
          <w:color w:val="auto"/>
          <w:sz w:val="22"/>
          <w:szCs w:val="20"/>
          <w:lang w:eastAsia="fr-FR"/>
        </w:rPr>
        <w:noBreakHyphen/>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SEQ Figure \* ARABIC \s 2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2</w:t>
      </w:r>
      <w:r w:rsidR="008C6155">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w:t>
      </w:r>
      <w:r w:rsidR="004A2430">
        <w:rPr>
          <w:rStyle w:val="shorttext"/>
          <w:rFonts w:ascii="Calibri" w:eastAsia="Times New Roman" w:hAnsi="Calibri" w:cs="Times New Roman"/>
          <w:i w:val="0"/>
          <w:iCs w:val="0"/>
          <w:color w:val="auto"/>
          <w:sz w:val="22"/>
          <w:szCs w:val="20"/>
          <w:lang w:eastAsia="fr-FR"/>
        </w:rPr>
        <w:t>e</w:t>
      </w:r>
      <w:r>
        <w:rPr>
          <w:rStyle w:val="shorttext"/>
          <w:rFonts w:ascii="Calibri" w:eastAsia="Times New Roman" w:hAnsi="Calibri" w:cs="Times New Roman"/>
          <w:i w:val="0"/>
          <w:iCs w:val="0"/>
          <w:color w:val="auto"/>
          <w:sz w:val="22"/>
          <w:szCs w:val="20"/>
          <w:lang w:eastAsia="fr-FR"/>
        </w:rPr>
        <w:t xml:space="preserv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724D90">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3B6E0C3A"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724D90">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724D90" w:rsidRPr="00724D90">
        <w:rPr>
          <w:rStyle w:val="shorttext"/>
          <w:b/>
          <w:iCs/>
        </w:rPr>
        <w:t xml:space="preserve">Figure </w:t>
      </w:r>
      <w:r w:rsidR="00724D90" w:rsidRPr="00724D90">
        <w:rPr>
          <w:rStyle w:val="shorttext"/>
          <w:b/>
          <w:iCs/>
          <w:noProof/>
        </w:rPr>
        <w:t>1.2</w:t>
      </w:r>
      <w:r w:rsidR="00724D90" w:rsidRPr="00724D90">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724D90" w:rsidRPr="00724D90">
        <w:rPr>
          <w:rStyle w:val="shorttext"/>
          <w:b/>
          <w:iCs/>
        </w:rPr>
        <w:t xml:space="preserve">Figure </w:t>
      </w:r>
      <w:r w:rsidR="00724D90" w:rsidRPr="00724D90">
        <w:rPr>
          <w:rStyle w:val="shorttext"/>
          <w:b/>
          <w:iCs/>
          <w:noProof/>
        </w:rPr>
        <w:t>1.2</w:t>
      </w:r>
      <w:r w:rsidR="00724D90" w:rsidRPr="00724D90">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724D90" w:rsidRPr="00724D90">
        <w:rPr>
          <w:rStyle w:val="shorttext"/>
          <w:b/>
          <w:iCs/>
        </w:rPr>
        <w:t xml:space="preserve">Figure </w:t>
      </w:r>
      <w:r w:rsidR="00724D90" w:rsidRPr="00724D90">
        <w:rPr>
          <w:rStyle w:val="shorttext"/>
          <w:b/>
          <w:iCs/>
          <w:noProof/>
        </w:rPr>
        <w:t>1.2</w:t>
      </w:r>
      <w:r w:rsidR="00724D90" w:rsidRPr="00724D90">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12011F54" w:rsidR="003F5A41" w:rsidRDefault="003F5A41" w:rsidP="003F5A41">
      <w:pPr>
        <w:pStyle w:val="Lgende"/>
        <w:jc w:val="center"/>
        <w:rPr>
          <w:rStyle w:val="shorttext"/>
        </w:rPr>
      </w:pPr>
      <w:bookmarkStart w:id="45" w:name="_Ref534302420"/>
      <w:r w:rsidRPr="00B94278">
        <w:rPr>
          <w:rStyle w:val="shorttext"/>
          <w:rFonts w:ascii="Calibri" w:eastAsia="Times New Roman" w:hAnsi="Calibri" w:cs="Times New Roman"/>
          <w:i w:val="0"/>
          <w:iCs w:val="0"/>
          <w:color w:val="auto"/>
          <w:sz w:val="22"/>
          <w:szCs w:val="20"/>
          <w:lang w:eastAsia="fr-FR"/>
        </w:rPr>
        <w:t xml:space="preserve">Figure </w:t>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STYLEREF 2 \s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1.2</w:t>
      </w:r>
      <w:r w:rsidR="008C6155">
        <w:rPr>
          <w:rStyle w:val="shorttext"/>
          <w:rFonts w:ascii="Calibri" w:eastAsia="Times New Roman" w:hAnsi="Calibri" w:cs="Times New Roman"/>
          <w:i w:val="0"/>
          <w:iCs w:val="0"/>
          <w:color w:val="auto"/>
          <w:sz w:val="22"/>
          <w:szCs w:val="20"/>
          <w:lang w:eastAsia="fr-FR"/>
        </w:rPr>
        <w:fldChar w:fldCharType="end"/>
      </w:r>
      <w:r w:rsidR="008C6155">
        <w:rPr>
          <w:rStyle w:val="shorttext"/>
          <w:rFonts w:ascii="Calibri" w:eastAsia="Times New Roman" w:hAnsi="Calibri" w:cs="Times New Roman"/>
          <w:i w:val="0"/>
          <w:iCs w:val="0"/>
          <w:color w:val="auto"/>
          <w:sz w:val="22"/>
          <w:szCs w:val="20"/>
          <w:lang w:eastAsia="fr-FR"/>
        </w:rPr>
        <w:noBreakHyphen/>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SEQ Figure \* ARABIC \s 2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3</w:t>
      </w:r>
      <w:r w:rsidR="008C6155">
        <w:rPr>
          <w:rStyle w:val="shorttext"/>
          <w:rFonts w:ascii="Calibri" w:eastAsia="Times New Roman" w:hAnsi="Calibri" w:cs="Times New Roman"/>
          <w:i w:val="0"/>
          <w:iCs w:val="0"/>
          <w:color w:val="auto"/>
          <w:sz w:val="22"/>
          <w:szCs w:val="20"/>
          <w:lang w:eastAsia="fr-FR"/>
        </w:rPr>
        <w:fldChar w:fldCharType="end"/>
      </w:r>
      <w:bookmarkEnd w:id="4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724D90">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1D0BDF51">
            <wp:extent cx="3983603" cy="3539016"/>
            <wp:effectExtent l="0" t="0" r="0" b="4445"/>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6527" cy="3559382"/>
                    </a:xfrm>
                    <a:prstGeom prst="rect">
                      <a:avLst/>
                    </a:prstGeom>
                    <a:noFill/>
                    <a:ln>
                      <a:noFill/>
                    </a:ln>
                  </pic:spPr>
                </pic:pic>
              </a:graphicData>
            </a:graphic>
          </wp:inline>
        </w:drawing>
      </w:r>
    </w:p>
    <w:p w14:paraId="3E89AA4B" w14:textId="398C5595"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46" w:name="_Ref534632017"/>
      <w:r w:rsidRPr="00F6370B">
        <w:rPr>
          <w:rStyle w:val="shorttext"/>
          <w:rFonts w:ascii="Calibri" w:eastAsia="Times New Roman" w:hAnsi="Calibri" w:cs="Times New Roman"/>
          <w:i w:val="0"/>
          <w:iCs w:val="0"/>
          <w:color w:val="auto"/>
          <w:sz w:val="22"/>
          <w:szCs w:val="20"/>
          <w:lang w:eastAsia="fr-FR"/>
        </w:rPr>
        <w:t xml:space="preserve">Figure </w:t>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STYLEREF 2 \s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1.2</w:t>
      </w:r>
      <w:r w:rsidR="008C6155">
        <w:rPr>
          <w:rStyle w:val="shorttext"/>
          <w:rFonts w:ascii="Calibri" w:eastAsia="Times New Roman" w:hAnsi="Calibri" w:cs="Times New Roman"/>
          <w:i w:val="0"/>
          <w:iCs w:val="0"/>
          <w:color w:val="auto"/>
          <w:sz w:val="22"/>
          <w:szCs w:val="20"/>
          <w:lang w:eastAsia="fr-FR"/>
        </w:rPr>
        <w:fldChar w:fldCharType="end"/>
      </w:r>
      <w:r w:rsidR="008C6155">
        <w:rPr>
          <w:rStyle w:val="shorttext"/>
          <w:rFonts w:ascii="Calibri" w:eastAsia="Times New Roman" w:hAnsi="Calibri" w:cs="Times New Roman"/>
          <w:i w:val="0"/>
          <w:iCs w:val="0"/>
          <w:color w:val="auto"/>
          <w:sz w:val="22"/>
          <w:szCs w:val="20"/>
          <w:lang w:eastAsia="fr-FR"/>
        </w:rPr>
        <w:noBreakHyphen/>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SEQ Figure \* ARABIC \s 2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4</w:t>
      </w:r>
      <w:r w:rsidR="008C6155">
        <w:rPr>
          <w:rStyle w:val="shorttext"/>
          <w:rFonts w:ascii="Calibri" w:eastAsia="Times New Roman" w:hAnsi="Calibri" w:cs="Times New Roman"/>
          <w:i w:val="0"/>
          <w:iCs w:val="0"/>
          <w:color w:val="auto"/>
          <w:sz w:val="22"/>
          <w:szCs w:val="20"/>
          <w:lang w:eastAsia="fr-FR"/>
        </w:rPr>
        <w:fldChar w:fldCharType="end"/>
      </w:r>
      <w:bookmarkEnd w:id="4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724D90">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340AC8B3" w:rsidR="003F5A41" w:rsidRDefault="003F5A41" w:rsidP="00CF1BFA">
      <w:pPr>
        <w:spacing w:line="360" w:lineRule="auto"/>
        <w:ind w:firstLine="708"/>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724D90">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724D90">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724D90" w:rsidRPr="00724D90">
        <w:rPr>
          <w:rStyle w:val="shorttext"/>
          <w:b/>
          <w:iCs/>
        </w:rPr>
        <w:t xml:space="preserve">Figure </w:t>
      </w:r>
      <w:r w:rsidR="00724D90" w:rsidRPr="00724D90">
        <w:rPr>
          <w:rStyle w:val="shorttext"/>
          <w:b/>
          <w:iCs/>
          <w:noProof/>
        </w:rPr>
        <w:t>1.2</w:t>
      </w:r>
      <w:r w:rsidR="00724D90" w:rsidRPr="00724D90">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724D90" w:rsidRPr="00724D90">
        <w:rPr>
          <w:rStyle w:val="shorttext"/>
          <w:b/>
          <w:iCs/>
        </w:rPr>
        <w:t xml:space="preserve">Figure </w:t>
      </w:r>
      <w:r w:rsidR="00724D90" w:rsidRPr="00724D90">
        <w:rPr>
          <w:rStyle w:val="shorttext"/>
          <w:b/>
          <w:iCs/>
          <w:noProof/>
        </w:rPr>
        <w:t>1.2</w:t>
      </w:r>
      <w:r w:rsidR="00724D90" w:rsidRPr="00724D90">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3D265E27" w14:textId="5638E97C"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724D90">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724D90">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47" w:name="_Toc535418725"/>
      <w:r>
        <w:lastRenderedPageBreak/>
        <w:t>M</w:t>
      </w:r>
      <w:r w:rsidR="007F0B3C">
        <w:t>odeles theoriques</w:t>
      </w:r>
      <w:bookmarkEnd w:id="47"/>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48" w:name="_Toc534294730"/>
      <w:bookmarkStart w:id="49" w:name="_Toc535418726"/>
      <w:r w:rsidRPr="00675419">
        <w:t xml:space="preserve">Méthodes inspirées </w:t>
      </w:r>
      <w:r>
        <w:t>de</w:t>
      </w:r>
      <w:r w:rsidRPr="00675419">
        <w:t xml:space="preserve"> la </w:t>
      </w:r>
      <w:r w:rsidRPr="004106D7">
        <w:t>théorie</w:t>
      </w:r>
      <w:r w:rsidRPr="00675419">
        <w:t xml:space="preserve"> du </w:t>
      </w:r>
      <w:r>
        <w:t>contrôle</w:t>
      </w:r>
      <w:bookmarkEnd w:id="48"/>
      <w:bookmarkEnd w:id="49"/>
    </w:p>
    <w:p w14:paraId="01C5EC5A" w14:textId="77777777" w:rsidR="007F0B3C" w:rsidRPr="00D8108D" w:rsidRDefault="007F0B3C" w:rsidP="007F0B3C"/>
    <w:p w14:paraId="2108EDF9" w14:textId="161A6887"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724D90">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724D90">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proofErr w:type="gramStart"/>
      <w:r w:rsidRPr="00A22718">
        <w:t>Re</w:t>
      </w:r>
      <w:proofErr w:type="spellEnd"/>
      <w:r w:rsidRPr="00A22718">
        <w:t>(</w:t>
      </w:r>
      <w:proofErr w:type="gramEnd"/>
      <m:oMath>
        <m:r>
          <m:rPr>
            <m:sty m:val="bi"/>
          </m:rPr>
          <w:rPr>
            <w:rFonts w:ascii="Cambria Math" w:hAnsi="Cambria Math"/>
          </w:rPr>
          <m:t>G</m:t>
        </m:r>
      </m:oMath>
      <w:r w:rsidRPr="00A22718">
        <w:t xml:space="preserve">)&gt;1, l’instabilité sera amplifiée alors que si </w:t>
      </w:r>
      <w:proofErr w:type="spellStart"/>
      <w:r w:rsidRPr="00A22718">
        <w:t>Re</w:t>
      </w:r>
      <w:proofErr w:type="spellEnd"/>
      <w:r w:rsidRPr="00A22718">
        <w:t>(</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33EA9F25"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724D90">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0D03A325"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24D90">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F56939"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F56939"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F56939"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2EC1FCBF"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724D90" w:rsidRPr="00724D90">
        <w:rPr>
          <w:rStyle w:val="shorttext"/>
          <w:b/>
          <w:iCs/>
        </w:rPr>
        <w:t xml:space="preserve">Figure </w:t>
      </w:r>
      <w:r w:rsidR="00724D90" w:rsidRPr="00724D90">
        <w:rPr>
          <w:rStyle w:val="shorttext"/>
          <w:b/>
          <w:iCs/>
          <w:noProof/>
        </w:rPr>
        <w:t>1.3</w:t>
      </w:r>
      <w:r w:rsidR="00724D90" w:rsidRPr="00724D90">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24D90">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724D90">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0E28B4B9" w14:textId="77777777" w:rsidR="004F49E2" w:rsidRDefault="004F49E2" w:rsidP="00C753C9">
      <w:pPr>
        <w:spacing w:line="360" w:lineRule="auto"/>
        <w:ind w:firstLine="708"/>
      </w:pP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05AEBB82" w14:textId="1250F34B"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50" w:name="_Ref534633049"/>
      <w:r w:rsidRPr="005E7081">
        <w:rPr>
          <w:rStyle w:val="shorttext"/>
          <w:rFonts w:ascii="Calibri" w:eastAsia="Times New Roman" w:hAnsi="Calibri" w:cs="Times New Roman"/>
          <w:i w:val="0"/>
          <w:iCs w:val="0"/>
          <w:color w:val="auto"/>
          <w:sz w:val="22"/>
          <w:szCs w:val="20"/>
          <w:lang w:eastAsia="fr-FR"/>
        </w:rPr>
        <w:t xml:space="preserve">Figure </w:t>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STYLEREF 2 \s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1.3</w:t>
      </w:r>
      <w:r w:rsidR="008C6155">
        <w:rPr>
          <w:rStyle w:val="shorttext"/>
          <w:rFonts w:ascii="Calibri" w:eastAsia="Times New Roman" w:hAnsi="Calibri" w:cs="Times New Roman"/>
          <w:i w:val="0"/>
          <w:iCs w:val="0"/>
          <w:color w:val="auto"/>
          <w:sz w:val="22"/>
          <w:szCs w:val="20"/>
          <w:lang w:eastAsia="fr-FR"/>
        </w:rPr>
        <w:fldChar w:fldCharType="end"/>
      </w:r>
      <w:r w:rsidR="008C6155">
        <w:rPr>
          <w:rStyle w:val="shorttext"/>
          <w:rFonts w:ascii="Calibri" w:eastAsia="Times New Roman" w:hAnsi="Calibri" w:cs="Times New Roman"/>
          <w:i w:val="0"/>
          <w:iCs w:val="0"/>
          <w:color w:val="auto"/>
          <w:sz w:val="22"/>
          <w:szCs w:val="20"/>
          <w:lang w:eastAsia="fr-FR"/>
        </w:rPr>
        <w:noBreakHyphen/>
      </w:r>
      <w:r w:rsidR="008C6155">
        <w:rPr>
          <w:rStyle w:val="shorttext"/>
          <w:rFonts w:ascii="Calibri" w:eastAsia="Times New Roman" w:hAnsi="Calibri" w:cs="Times New Roman"/>
          <w:i w:val="0"/>
          <w:iCs w:val="0"/>
          <w:color w:val="auto"/>
          <w:sz w:val="22"/>
          <w:szCs w:val="20"/>
          <w:lang w:eastAsia="fr-FR"/>
        </w:rPr>
        <w:fldChar w:fldCharType="begin"/>
      </w:r>
      <w:r w:rsidR="008C6155">
        <w:rPr>
          <w:rStyle w:val="shorttext"/>
          <w:rFonts w:ascii="Calibri" w:eastAsia="Times New Roman" w:hAnsi="Calibri" w:cs="Times New Roman"/>
          <w:i w:val="0"/>
          <w:iCs w:val="0"/>
          <w:color w:val="auto"/>
          <w:sz w:val="22"/>
          <w:szCs w:val="20"/>
          <w:lang w:eastAsia="fr-FR"/>
        </w:rPr>
        <w:instrText xml:space="preserve"> SEQ Figure \* ARABIC \s 2 </w:instrText>
      </w:r>
      <w:r w:rsidR="008C6155">
        <w:rPr>
          <w:rStyle w:val="shorttext"/>
          <w:rFonts w:ascii="Calibri" w:eastAsia="Times New Roman" w:hAnsi="Calibri" w:cs="Times New Roman"/>
          <w:i w:val="0"/>
          <w:iCs w:val="0"/>
          <w:color w:val="auto"/>
          <w:sz w:val="22"/>
          <w:szCs w:val="20"/>
          <w:lang w:eastAsia="fr-FR"/>
        </w:rPr>
        <w:fldChar w:fldCharType="separate"/>
      </w:r>
      <w:r w:rsidR="00724D90">
        <w:rPr>
          <w:rStyle w:val="shorttext"/>
          <w:rFonts w:ascii="Calibri" w:eastAsia="Times New Roman" w:hAnsi="Calibri" w:cs="Times New Roman"/>
          <w:i w:val="0"/>
          <w:iCs w:val="0"/>
          <w:noProof/>
          <w:color w:val="auto"/>
          <w:sz w:val="22"/>
          <w:szCs w:val="20"/>
          <w:lang w:eastAsia="fr-FR"/>
        </w:rPr>
        <w:t>1</w:t>
      </w:r>
      <w:r w:rsidR="008C6155">
        <w:rPr>
          <w:rStyle w:val="shorttext"/>
          <w:rFonts w:ascii="Calibri" w:eastAsia="Times New Roman" w:hAnsi="Calibri" w:cs="Times New Roman"/>
          <w:i w:val="0"/>
          <w:iCs w:val="0"/>
          <w:color w:val="auto"/>
          <w:sz w:val="22"/>
          <w:szCs w:val="20"/>
          <w:lang w:eastAsia="fr-FR"/>
        </w:rPr>
        <w:fldChar w:fldCharType="end"/>
      </w:r>
      <w:bookmarkEnd w:id="5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724D90">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4AA9E117" w14:textId="77777777" w:rsidR="004F49E2" w:rsidRDefault="004F49E2" w:rsidP="008520B4">
      <w:pPr>
        <w:spacing w:line="360" w:lineRule="auto"/>
        <w:ind w:firstLine="708"/>
      </w:pPr>
    </w:p>
    <w:p w14:paraId="011EF74A" w14:textId="5C47E611"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724D90">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24D90">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24D90">
        <w:rPr>
          <w:b/>
        </w:rPr>
        <w:t>[21]</w:t>
      </w:r>
      <w:r w:rsidRPr="00411F22">
        <w:rPr>
          <w:b/>
          <w:lang w:val="en-US"/>
        </w:rPr>
        <w:fldChar w:fldCharType="end"/>
      </w:r>
      <w:r>
        <w:t>.</w:t>
      </w:r>
      <w:r w:rsidR="00E9024A">
        <w:t xml:space="preserve"> </w:t>
      </w:r>
    </w:p>
    <w:p w14:paraId="0349A708" w14:textId="4CC674A9" w:rsidR="007F0B3C" w:rsidRDefault="007F0B3C" w:rsidP="008520B4">
      <w:pPr>
        <w:spacing w:line="360" w:lineRule="auto"/>
        <w:ind w:firstLine="708"/>
      </w:pP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 Les calculs sont donc peu précis. Cette méthode est reprise avec une description p</w:t>
      </w:r>
      <w:r w:rsidR="00D61E6C">
        <w:t>lus détaillé</w:t>
      </w:r>
      <w:r w:rsidR="000960D8">
        <w:t>e</w:t>
      </w:r>
      <w:r w:rsidR="00D61E6C">
        <w:t xml:space="preserve"> dans le chapitre 5</w:t>
      </w:r>
      <w:r>
        <w:t xml:space="preserve"> de cette thèse.</w:t>
      </w:r>
    </w:p>
    <w:p w14:paraId="3B998D90" w14:textId="77777777" w:rsidR="007F0B3C" w:rsidRDefault="007F0B3C" w:rsidP="007F0B3C">
      <w:pPr>
        <w:pStyle w:val="Titre3"/>
        <w:ind w:left="709"/>
      </w:pPr>
      <w:bookmarkStart w:id="51" w:name="_Toc534294731"/>
      <w:bookmarkStart w:id="52" w:name="_Toc535418727"/>
      <w:r>
        <w:lastRenderedPageBreak/>
        <w:t>Méthode basée sur un balourd critique prédéfini</w:t>
      </w:r>
      <w:bookmarkEnd w:id="51"/>
      <w:bookmarkEnd w:id="52"/>
    </w:p>
    <w:p w14:paraId="0CD894E0" w14:textId="77777777" w:rsidR="007F0B3C" w:rsidRPr="00ED53DD" w:rsidRDefault="007F0B3C" w:rsidP="007F0B3C"/>
    <w:p w14:paraId="6BD40B65" w14:textId="55CE1376"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724D90">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F56939"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53"/>
      <w:r w:rsidRPr="006042CB">
        <w:t>instable</w:t>
      </w:r>
      <w:commentRangeEnd w:id="53"/>
      <w:r w:rsidR="00E44054">
        <w:rPr>
          <w:rStyle w:val="Marquedecommentaire"/>
        </w:rPr>
        <w:commentReference w:id="53"/>
      </w:r>
      <w:r w:rsidRPr="006042CB">
        <w:t>.</w:t>
      </w:r>
      <w:r>
        <w:t xml:space="preserve"> </w:t>
      </w:r>
    </w:p>
    <w:p w14:paraId="58825F89" w14:textId="43DDF243" w:rsidR="007F0B3C" w:rsidRDefault="007F0B3C" w:rsidP="00C42F8E">
      <w:pPr>
        <w:spacing w:before="120" w:line="360" w:lineRule="auto"/>
        <w:ind w:firstLine="708"/>
      </w:pPr>
      <w:r>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724D90">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724D90">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724D90">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724D90">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54" w:name="_Toc534294732"/>
      <w:bookmarkStart w:id="55" w:name="_Toc535418728"/>
      <w:r w:rsidRPr="00E160FB">
        <w:t>Méthode</w:t>
      </w:r>
      <w:r>
        <w:t>s</w:t>
      </w:r>
      <w:r w:rsidRPr="00E160FB">
        <w:t xml:space="preserve"> </w:t>
      </w:r>
      <w:r w:rsidR="00BE480F">
        <w:t xml:space="preserve">basees sur le bilan </w:t>
      </w:r>
      <w:bookmarkEnd w:id="54"/>
      <w:r w:rsidR="00BE480F">
        <w:t>thermique</w:t>
      </w:r>
      <w:bookmarkEnd w:id="55"/>
    </w:p>
    <w:p w14:paraId="0BD09356" w14:textId="77777777" w:rsidR="007F0B3C" w:rsidRPr="00965050" w:rsidRDefault="007F0B3C" w:rsidP="007F0B3C"/>
    <w:p w14:paraId="5BB10549" w14:textId="66848437"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724D90">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724D90">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69F470AE" w:rsidR="007F0B3C" w:rsidRDefault="007F0B3C" w:rsidP="00A1690D">
      <w:pPr>
        <w:spacing w:before="12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w:t>
      </w:r>
      <w:r w:rsidRPr="000A573A">
        <w:lastRenderedPageBreak/>
        <w:t xml:space="preserve">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724D90">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56" w:name="_Toc534294733"/>
      <w:bookmarkStart w:id="57" w:name="_Toc535418729"/>
      <w:r>
        <w:rPr>
          <w:rFonts w:hint="eastAsia"/>
        </w:rPr>
        <w:t>M</w:t>
      </w:r>
      <w:r>
        <w:t>odeles non-linéaires en régime transitoire</w:t>
      </w:r>
      <w:bookmarkEnd w:id="56"/>
      <w:bookmarkEnd w:id="57"/>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0CA496C"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724D90">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724D90">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724D90">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75DC6895" w14:textId="466C4B25"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724D90" w:rsidRPr="00724D90">
        <w:rPr>
          <w:rStyle w:val="shorttext"/>
          <w:b/>
          <w:iCs/>
        </w:rPr>
        <w:t xml:space="preserve">Figure </w:t>
      </w:r>
      <w:r w:rsidR="00724D90" w:rsidRPr="00724D90">
        <w:rPr>
          <w:rStyle w:val="shorttext"/>
          <w:b/>
          <w:iCs/>
          <w:noProof/>
        </w:rPr>
        <w:t>1.3</w:t>
      </w:r>
      <w:r w:rsidR="00724D90" w:rsidRPr="00724D90">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61F56CD2" w:rsidR="007F0B3C"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58" w:name="_Ref534634267"/>
      <w:r w:rsidRPr="005E7081">
        <w:rPr>
          <w:rStyle w:val="shorttext"/>
          <w:rFonts w:ascii="Calibri" w:eastAsia="Times New Roman" w:hAnsi="Calibri" w:cs="Times New Roman"/>
          <w:i w:val="0"/>
          <w:iCs w:val="0"/>
          <w:sz w:val="22"/>
          <w:szCs w:val="20"/>
          <w:lang w:eastAsia="fr-FR"/>
        </w:rPr>
        <w:t xml:space="preserve">Figure </w:t>
      </w:r>
      <w:r w:rsidR="008C6155">
        <w:rPr>
          <w:rStyle w:val="shorttext"/>
          <w:rFonts w:ascii="Calibri" w:eastAsia="Times New Roman" w:hAnsi="Calibri" w:cs="Times New Roman"/>
          <w:i w:val="0"/>
          <w:iCs w:val="0"/>
          <w:sz w:val="22"/>
          <w:szCs w:val="20"/>
          <w:lang w:eastAsia="fr-FR"/>
        </w:rPr>
        <w:fldChar w:fldCharType="begin"/>
      </w:r>
      <w:r w:rsidR="008C6155">
        <w:rPr>
          <w:rStyle w:val="shorttext"/>
          <w:rFonts w:ascii="Calibri" w:eastAsia="Times New Roman" w:hAnsi="Calibri" w:cs="Times New Roman"/>
          <w:i w:val="0"/>
          <w:iCs w:val="0"/>
          <w:sz w:val="22"/>
          <w:szCs w:val="20"/>
          <w:lang w:eastAsia="fr-FR"/>
        </w:rPr>
        <w:instrText xml:space="preserve"> STYLEREF 2 \s </w:instrText>
      </w:r>
      <w:r w:rsidR="008C6155">
        <w:rPr>
          <w:rStyle w:val="shorttext"/>
          <w:rFonts w:ascii="Calibri" w:eastAsia="Times New Roman" w:hAnsi="Calibri" w:cs="Times New Roman"/>
          <w:i w:val="0"/>
          <w:iCs w:val="0"/>
          <w:sz w:val="22"/>
          <w:szCs w:val="20"/>
          <w:lang w:eastAsia="fr-FR"/>
        </w:rPr>
        <w:fldChar w:fldCharType="separate"/>
      </w:r>
      <w:r w:rsidR="00724D90">
        <w:rPr>
          <w:rStyle w:val="shorttext"/>
          <w:rFonts w:ascii="Calibri" w:eastAsia="Times New Roman" w:hAnsi="Calibri" w:cs="Times New Roman"/>
          <w:i w:val="0"/>
          <w:iCs w:val="0"/>
          <w:noProof/>
          <w:sz w:val="22"/>
          <w:szCs w:val="20"/>
          <w:lang w:eastAsia="fr-FR"/>
        </w:rPr>
        <w:t>1.3</w:t>
      </w:r>
      <w:r w:rsidR="008C6155">
        <w:rPr>
          <w:rStyle w:val="shorttext"/>
          <w:rFonts w:ascii="Calibri" w:eastAsia="Times New Roman" w:hAnsi="Calibri" w:cs="Times New Roman"/>
          <w:i w:val="0"/>
          <w:iCs w:val="0"/>
          <w:sz w:val="22"/>
          <w:szCs w:val="20"/>
          <w:lang w:eastAsia="fr-FR"/>
        </w:rPr>
        <w:fldChar w:fldCharType="end"/>
      </w:r>
      <w:r w:rsidR="008C6155">
        <w:rPr>
          <w:rStyle w:val="shorttext"/>
          <w:rFonts w:ascii="Calibri" w:eastAsia="Times New Roman" w:hAnsi="Calibri" w:cs="Times New Roman"/>
          <w:i w:val="0"/>
          <w:iCs w:val="0"/>
          <w:sz w:val="22"/>
          <w:szCs w:val="20"/>
          <w:lang w:eastAsia="fr-FR"/>
        </w:rPr>
        <w:noBreakHyphen/>
      </w:r>
      <w:r w:rsidR="008C6155">
        <w:rPr>
          <w:rStyle w:val="shorttext"/>
          <w:rFonts w:ascii="Calibri" w:eastAsia="Times New Roman" w:hAnsi="Calibri" w:cs="Times New Roman"/>
          <w:i w:val="0"/>
          <w:iCs w:val="0"/>
          <w:sz w:val="22"/>
          <w:szCs w:val="20"/>
          <w:lang w:eastAsia="fr-FR"/>
        </w:rPr>
        <w:fldChar w:fldCharType="begin"/>
      </w:r>
      <w:r w:rsidR="008C6155">
        <w:rPr>
          <w:rStyle w:val="shorttext"/>
          <w:rFonts w:ascii="Calibri" w:eastAsia="Times New Roman" w:hAnsi="Calibri" w:cs="Times New Roman"/>
          <w:i w:val="0"/>
          <w:iCs w:val="0"/>
          <w:sz w:val="22"/>
          <w:szCs w:val="20"/>
          <w:lang w:eastAsia="fr-FR"/>
        </w:rPr>
        <w:instrText xml:space="preserve"> SEQ Figure \* ARABIC \s 2 </w:instrText>
      </w:r>
      <w:r w:rsidR="008C6155">
        <w:rPr>
          <w:rStyle w:val="shorttext"/>
          <w:rFonts w:ascii="Calibri" w:eastAsia="Times New Roman" w:hAnsi="Calibri" w:cs="Times New Roman"/>
          <w:i w:val="0"/>
          <w:iCs w:val="0"/>
          <w:sz w:val="22"/>
          <w:szCs w:val="20"/>
          <w:lang w:eastAsia="fr-FR"/>
        </w:rPr>
        <w:fldChar w:fldCharType="separate"/>
      </w:r>
      <w:r w:rsidR="00724D90">
        <w:rPr>
          <w:rStyle w:val="shorttext"/>
          <w:rFonts w:ascii="Calibri" w:eastAsia="Times New Roman" w:hAnsi="Calibri" w:cs="Times New Roman"/>
          <w:i w:val="0"/>
          <w:iCs w:val="0"/>
          <w:noProof/>
          <w:sz w:val="22"/>
          <w:szCs w:val="20"/>
          <w:lang w:eastAsia="fr-FR"/>
        </w:rPr>
        <w:t>2</w:t>
      </w:r>
      <w:r w:rsidR="008C6155">
        <w:rPr>
          <w:rStyle w:val="shorttext"/>
          <w:rFonts w:ascii="Calibri" w:eastAsia="Times New Roman" w:hAnsi="Calibri" w:cs="Times New Roman"/>
          <w:i w:val="0"/>
          <w:iCs w:val="0"/>
          <w:sz w:val="22"/>
          <w:szCs w:val="20"/>
          <w:lang w:eastAsia="fr-FR"/>
        </w:rPr>
        <w:fldChar w:fldCharType="end"/>
      </w:r>
      <w:bookmarkEnd w:id="5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58FF2C89" w14:textId="77777777" w:rsidR="00A1690D" w:rsidRPr="00A1690D" w:rsidRDefault="00A1690D" w:rsidP="00A1690D"/>
    <w:p w14:paraId="32428173" w14:textId="103F0A79"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724D90">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w:t>
      </w:r>
      <w:r>
        <w:lastRenderedPageBreak/>
        <w:t>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724D90">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28B3CE3E"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724D90">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724D90">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532BA5A3" w:rsidR="007F0B3C" w:rsidRDefault="007F0B3C" w:rsidP="007F0B3C">
      <w:pPr>
        <w:spacing w:line="360" w:lineRule="auto"/>
        <w:ind w:firstLine="708"/>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724D90">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724D90">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1FC67371"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724D90">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59" w:name="_Toc534294734"/>
      <w:bookmarkStart w:id="60" w:name="_Toc535418730"/>
      <w:r>
        <w:t xml:space="preserve">Stratégie de </w:t>
      </w:r>
      <w:r w:rsidR="000948D0">
        <w:t xml:space="preserve">la </w:t>
      </w:r>
      <w:r>
        <w:t>modélisation</w:t>
      </w:r>
      <w:bookmarkEnd w:id="59"/>
      <w:r w:rsidR="00C31B63">
        <w:t> :</w:t>
      </w:r>
      <w:r>
        <w:t xml:space="preserve"> synth</w:t>
      </w:r>
      <w:r w:rsidR="008E3C18">
        <w:t>è</w:t>
      </w:r>
      <w:r>
        <w:t>se</w:t>
      </w:r>
      <w:bookmarkEnd w:id="60"/>
    </w:p>
    <w:p w14:paraId="1EEC0925" w14:textId="77777777" w:rsidR="007F0B3C" w:rsidRPr="007E756F" w:rsidRDefault="007F0B3C" w:rsidP="007F0B3C"/>
    <w:p w14:paraId="6027A269" w14:textId="5D58B2D6"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724D90" w:rsidRPr="00724D90">
        <w:rPr>
          <w:rStyle w:val="shorttext"/>
          <w:b/>
          <w:iCs/>
        </w:rPr>
        <w:t xml:space="preserve">Figure </w:t>
      </w:r>
      <w:r w:rsidR="00724D90" w:rsidRPr="00724D90">
        <w:rPr>
          <w:rStyle w:val="shorttext"/>
          <w:b/>
          <w:iCs/>
          <w:noProof/>
        </w:rPr>
        <w:t>1.4</w:t>
      </w:r>
      <w:r w:rsidR="00724D90" w:rsidRPr="00724D90">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7F0B3C" w:rsidP="007F0B3C">
      <w:pPr>
        <w:keepNext/>
        <w:spacing w:line="360" w:lineRule="auto"/>
        <w:jc w:val="center"/>
      </w:pPr>
      <w:r>
        <w:rPr>
          <w:rStyle w:val="Marquedecommentaire"/>
        </w:rPr>
        <w:commentReference w:id="61"/>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3A9F1155"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62" w:name="_Ref534635418"/>
      <w:r w:rsidRPr="00186652">
        <w:rPr>
          <w:rStyle w:val="shorttext"/>
          <w:rFonts w:ascii="Calibri" w:eastAsia="Times New Roman" w:hAnsi="Calibri" w:cs="Times New Roman"/>
          <w:i w:val="0"/>
          <w:iCs w:val="0"/>
          <w:sz w:val="22"/>
          <w:szCs w:val="20"/>
          <w:lang w:eastAsia="fr-FR"/>
        </w:rPr>
        <w:t xml:space="preserve">Figure </w:t>
      </w:r>
      <w:r w:rsidR="008C6155">
        <w:rPr>
          <w:rStyle w:val="shorttext"/>
          <w:rFonts w:ascii="Calibri" w:eastAsia="Times New Roman" w:hAnsi="Calibri" w:cs="Times New Roman"/>
          <w:i w:val="0"/>
          <w:iCs w:val="0"/>
          <w:sz w:val="22"/>
          <w:szCs w:val="20"/>
          <w:lang w:eastAsia="fr-FR"/>
        </w:rPr>
        <w:fldChar w:fldCharType="begin"/>
      </w:r>
      <w:r w:rsidR="008C6155">
        <w:rPr>
          <w:rStyle w:val="shorttext"/>
          <w:rFonts w:ascii="Calibri" w:eastAsia="Times New Roman" w:hAnsi="Calibri" w:cs="Times New Roman"/>
          <w:i w:val="0"/>
          <w:iCs w:val="0"/>
          <w:sz w:val="22"/>
          <w:szCs w:val="20"/>
          <w:lang w:eastAsia="fr-FR"/>
        </w:rPr>
        <w:instrText xml:space="preserve"> STYLEREF 2 \s </w:instrText>
      </w:r>
      <w:r w:rsidR="008C6155">
        <w:rPr>
          <w:rStyle w:val="shorttext"/>
          <w:rFonts w:ascii="Calibri" w:eastAsia="Times New Roman" w:hAnsi="Calibri" w:cs="Times New Roman"/>
          <w:i w:val="0"/>
          <w:iCs w:val="0"/>
          <w:sz w:val="22"/>
          <w:szCs w:val="20"/>
          <w:lang w:eastAsia="fr-FR"/>
        </w:rPr>
        <w:fldChar w:fldCharType="separate"/>
      </w:r>
      <w:r w:rsidR="00724D90">
        <w:rPr>
          <w:rStyle w:val="shorttext"/>
          <w:rFonts w:ascii="Calibri" w:eastAsia="Times New Roman" w:hAnsi="Calibri" w:cs="Times New Roman"/>
          <w:i w:val="0"/>
          <w:iCs w:val="0"/>
          <w:noProof/>
          <w:sz w:val="22"/>
          <w:szCs w:val="20"/>
          <w:lang w:eastAsia="fr-FR"/>
        </w:rPr>
        <w:t>1.4</w:t>
      </w:r>
      <w:r w:rsidR="008C6155">
        <w:rPr>
          <w:rStyle w:val="shorttext"/>
          <w:rFonts w:ascii="Calibri" w:eastAsia="Times New Roman" w:hAnsi="Calibri" w:cs="Times New Roman"/>
          <w:i w:val="0"/>
          <w:iCs w:val="0"/>
          <w:sz w:val="22"/>
          <w:szCs w:val="20"/>
          <w:lang w:eastAsia="fr-FR"/>
        </w:rPr>
        <w:fldChar w:fldCharType="end"/>
      </w:r>
      <w:r w:rsidR="008C6155">
        <w:rPr>
          <w:rStyle w:val="shorttext"/>
          <w:rFonts w:ascii="Calibri" w:eastAsia="Times New Roman" w:hAnsi="Calibri" w:cs="Times New Roman"/>
          <w:i w:val="0"/>
          <w:iCs w:val="0"/>
          <w:sz w:val="22"/>
          <w:szCs w:val="20"/>
          <w:lang w:eastAsia="fr-FR"/>
        </w:rPr>
        <w:noBreakHyphen/>
      </w:r>
      <w:r w:rsidR="008C6155">
        <w:rPr>
          <w:rStyle w:val="shorttext"/>
          <w:rFonts w:ascii="Calibri" w:eastAsia="Times New Roman" w:hAnsi="Calibri" w:cs="Times New Roman"/>
          <w:i w:val="0"/>
          <w:iCs w:val="0"/>
          <w:sz w:val="22"/>
          <w:szCs w:val="20"/>
          <w:lang w:eastAsia="fr-FR"/>
        </w:rPr>
        <w:fldChar w:fldCharType="begin"/>
      </w:r>
      <w:r w:rsidR="008C6155">
        <w:rPr>
          <w:rStyle w:val="shorttext"/>
          <w:rFonts w:ascii="Calibri" w:eastAsia="Times New Roman" w:hAnsi="Calibri" w:cs="Times New Roman"/>
          <w:i w:val="0"/>
          <w:iCs w:val="0"/>
          <w:sz w:val="22"/>
          <w:szCs w:val="20"/>
          <w:lang w:eastAsia="fr-FR"/>
        </w:rPr>
        <w:instrText xml:space="preserve"> SEQ Figure \* ARABIC \s 2 </w:instrText>
      </w:r>
      <w:r w:rsidR="008C6155">
        <w:rPr>
          <w:rStyle w:val="shorttext"/>
          <w:rFonts w:ascii="Calibri" w:eastAsia="Times New Roman" w:hAnsi="Calibri" w:cs="Times New Roman"/>
          <w:i w:val="0"/>
          <w:iCs w:val="0"/>
          <w:sz w:val="22"/>
          <w:szCs w:val="20"/>
          <w:lang w:eastAsia="fr-FR"/>
        </w:rPr>
        <w:fldChar w:fldCharType="separate"/>
      </w:r>
      <w:r w:rsidR="00724D90">
        <w:rPr>
          <w:rStyle w:val="shorttext"/>
          <w:rFonts w:ascii="Calibri" w:eastAsia="Times New Roman" w:hAnsi="Calibri" w:cs="Times New Roman"/>
          <w:i w:val="0"/>
          <w:iCs w:val="0"/>
          <w:noProof/>
          <w:sz w:val="22"/>
          <w:szCs w:val="20"/>
          <w:lang w:eastAsia="fr-FR"/>
        </w:rPr>
        <w:t>1</w:t>
      </w:r>
      <w:r w:rsidR="008C6155">
        <w:rPr>
          <w:rStyle w:val="shorttext"/>
          <w:rFonts w:ascii="Calibri" w:eastAsia="Times New Roman" w:hAnsi="Calibri" w:cs="Times New Roman"/>
          <w:i w:val="0"/>
          <w:iCs w:val="0"/>
          <w:sz w:val="22"/>
          <w:szCs w:val="20"/>
          <w:lang w:eastAsia="fr-FR"/>
        </w:rPr>
        <w:fldChar w:fldCharType="end"/>
      </w:r>
      <w:bookmarkEnd w:id="6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035B6E67" w14:textId="77777777" w:rsidR="00404933" w:rsidRDefault="00404933" w:rsidP="007F0B3C">
      <w:pPr>
        <w:spacing w:line="360" w:lineRule="auto"/>
        <w:ind w:firstLine="708"/>
      </w:pPr>
    </w:p>
    <w:p w14:paraId="25F25910" w14:textId="483C0FAA"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724D90">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724D90">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724D90">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66ED5524"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proofErr w:type="spellStart"/>
      <w:r w:rsidR="00724D90">
        <w:rPr>
          <w:b/>
        </w:rPr>
        <w:t>Eq</w:t>
      </w:r>
      <w:proofErr w:type="spellEnd"/>
      <w:r w:rsidR="00724D90">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63" w:name="_Ref534635639"/>
            <w:r>
              <w:rPr>
                <w:rFonts w:ascii="Times New Roman" w:eastAsia="Times New Roman" w:hAnsi="Times New Roman"/>
                <w:b/>
                <w:iCs w:val="0"/>
                <w:color w:val="auto"/>
                <w:sz w:val="22"/>
                <w:szCs w:val="22"/>
                <w:lang w:eastAsia="fr-FR"/>
              </w:rPr>
              <w:t xml:space="preserve"> </w:t>
            </w:r>
            <w:bookmarkEnd w:id="63"/>
          </w:p>
        </w:tc>
      </w:tr>
    </w:tbl>
    <w:p w14:paraId="277A6337" w14:textId="15F4DE88"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w:t>
      </w:r>
      <w:proofErr w:type="spellStart"/>
      <w:r>
        <w:t>drodynamique</w:t>
      </w:r>
      <w:proofErr w:type="spellEnd"/>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724D90">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724D90">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724D90">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724D90">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724D90">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15F56408"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724D90">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724D90">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724D90">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724D90">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724D90">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0EE1486B"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w:t>
      </w:r>
      <w:r>
        <w:lastRenderedPageBreak/>
        <w:t xml:space="preserve">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724D90">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724D90">
        <w:rPr>
          <w:b/>
        </w:rPr>
        <w:t>[18]</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724D90">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724D90">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724D90">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A518C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724D90">
        <w:rPr>
          <w:b/>
        </w:rPr>
        <w:t>[19]</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724D90">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724D90">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724D90">
        <w:rPr>
          <w:b/>
        </w:rPr>
        <w:t>[34]</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724D90">
        <w:rPr>
          <w:b/>
        </w:rPr>
        <w:t>[27]</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724D90">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64" w:name="_Toc534294735"/>
      <w:bookmarkStart w:id="65" w:name="_Toc535418731"/>
      <w:r>
        <w:t>Conclusion</w:t>
      </w:r>
      <w:bookmarkEnd w:id="64"/>
      <w:bookmarkEnd w:id="65"/>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66" w:name="_Toc535418732"/>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66"/>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67" w:name="_Toc533165043"/>
      <w:bookmarkStart w:id="68" w:name="_Toc533165498"/>
      <w:bookmarkStart w:id="69" w:name="_Toc533165854"/>
      <w:bookmarkStart w:id="70" w:name="_Toc533165905"/>
      <w:bookmarkStart w:id="71" w:name="_Toc533166093"/>
      <w:bookmarkStart w:id="72" w:name="_Toc533166127"/>
      <w:bookmarkStart w:id="73" w:name="_Toc533167316"/>
      <w:bookmarkStart w:id="74" w:name="_Toc533168739"/>
      <w:bookmarkStart w:id="75" w:name="_Toc533168965"/>
      <w:bookmarkStart w:id="76" w:name="_Toc533169249"/>
      <w:bookmarkStart w:id="77" w:name="_Toc533169500"/>
      <w:bookmarkStart w:id="78" w:name="_Toc533170191"/>
      <w:bookmarkStart w:id="79" w:name="_Toc533170329"/>
      <w:bookmarkStart w:id="80" w:name="_Toc533171274"/>
      <w:bookmarkStart w:id="81" w:name="_Toc533172556"/>
      <w:bookmarkStart w:id="82" w:name="_Toc533172735"/>
      <w:bookmarkStart w:id="83" w:name="_Toc533173191"/>
      <w:bookmarkStart w:id="84" w:name="_Toc533173483"/>
      <w:bookmarkStart w:id="85" w:name="_Toc533173685"/>
      <w:bookmarkStart w:id="86" w:name="_Toc533173936"/>
      <w:bookmarkStart w:id="87" w:name="_Toc533173989"/>
      <w:bookmarkStart w:id="88" w:name="_Toc533174155"/>
      <w:bookmarkStart w:id="89" w:name="_Toc533768820"/>
      <w:bookmarkStart w:id="90" w:name="_Toc533769119"/>
      <w:bookmarkStart w:id="91" w:name="_Toc533769291"/>
      <w:bookmarkStart w:id="92" w:name="_Toc533769343"/>
      <w:bookmarkStart w:id="93" w:name="_Toc533769742"/>
      <w:bookmarkStart w:id="94" w:name="_Toc533771803"/>
      <w:bookmarkStart w:id="95" w:name="_Toc533772291"/>
      <w:bookmarkStart w:id="96" w:name="_Toc533774363"/>
      <w:bookmarkStart w:id="97" w:name="_Toc533775555"/>
      <w:bookmarkStart w:id="98" w:name="_Toc533776199"/>
      <w:bookmarkStart w:id="99" w:name="_Toc533776326"/>
      <w:bookmarkStart w:id="100" w:name="_Toc533777551"/>
      <w:bookmarkStart w:id="101" w:name="_Toc534279459"/>
      <w:bookmarkStart w:id="102" w:name="_Toc534279557"/>
      <w:bookmarkStart w:id="103" w:name="_Toc534279635"/>
      <w:bookmarkStart w:id="104" w:name="_Toc534290931"/>
      <w:bookmarkStart w:id="105" w:name="_Toc534293213"/>
      <w:bookmarkStart w:id="106" w:name="_Toc534293497"/>
      <w:bookmarkStart w:id="107" w:name="_Toc534293575"/>
      <w:bookmarkStart w:id="108" w:name="_Toc534387874"/>
      <w:bookmarkStart w:id="109" w:name="_Toc534410845"/>
      <w:bookmarkStart w:id="110" w:name="_Toc534620759"/>
      <w:bookmarkStart w:id="111" w:name="_Toc534621245"/>
      <w:bookmarkStart w:id="112" w:name="_Toc534621350"/>
      <w:bookmarkStart w:id="113" w:name="_Toc534621457"/>
      <w:bookmarkStart w:id="114" w:name="_Toc534625116"/>
      <w:bookmarkStart w:id="115" w:name="_Toc534631416"/>
      <w:bookmarkStart w:id="116" w:name="_Toc534631516"/>
      <w:bookmarkStart w:id="117" w:name="_Toc534631869"/>
      <w:bookmarkStart w:id="118" w:name="_Toc534632102"/>
      <w:bookmarkStart w:id="119" w:name="_Toc534632314"/>
      <w:bookmarkStart w:id="120" w:name="_Toc534632436"/>
      <w:bookmarkStart w:id="121" w:name="_Toc534632535"/>
      <w:bookmarkStart w:id="122" w:name="_Toc534633828"/>
      <w:bookmarkStart w:id="123" w:name="_Toc534634172"/>
      <w:bookmarkStart w:id="124" w:name="_Toc534634576"/>
      <w:bookmarkStart w:id="125" w:name="_Toc534634951"/>
      <w:bookmarkStart w:id="126" w:name="_Toc534635051"/>
      <w:bookmarkStart w:id="127" w:name="_Toc534635151"/>
      <w:bookmarkStart w:id="128" w:name="_Toc534635251"/>
      <w:bookmarkStart w:id="129" w:name="_Toc534635351"/>
      <w:bookmarkStart w:id="130" w:name="_Toc534635472"/>
      <w:bookmarkStart w:id="131" w:name="_Toc534635571"/>
      <w:bookmarkStart w:id="132" w:name="_Toc534636621"/>
      <w:bookmarkStart w:id="133" w:name="_Toc534638249"/>
      <w:bookmarkStart w:id="134" w:name="_Toc534638335"/>
      <w:bookmarkStart w:id="135" w:name="_Toc534638702"/>
      <w:bookmarkStart w:id="136" w:name="_Toc534640557"/>
      <w:bookmarkStart w:id="137" w:name="_Toc534650367"/>
      <w:bookmarkStart w:id="138" w:name="_Toc534707643"/>
      <w:bookmarkStart w:id="139" w:name="_Toc534719948"/>
      <w:bookmarkStart w:id="140" w:name="_Toc534720631"/>
      <w:bookmarkStart w:id="141" w:name="_Toc534721403"/>
      <w:bookmarkStart w:id="142" w:name="_Toc534723181"/>
      <w:bookmarkStart w:id="143" w:name="_Toc534724093"/>
      <w:bookmarkStart w:id="144" w:name="_Toc534724638"/>
      <w:bookmarkStart w:id="145" w:name="_Toc534724942"/>
      <w:bookmarkStart w:id="146" w:name="_Toc534725613"/>
      <w:bookmarkStart w:id="147" w:name="_Toc534729696"/>
      <w:bookmarkStart w:id="148" w:name="_Toc534792245"/>
      <w:bookmarkStart w:id="149" w:name="_Toc534792894"/>
      <w:bookmarkStart w:id="150" w:name="_Toc534793218"/>
      <w:bookmarkStart w:id="151" w:name="_Toc534793976"/>
      <w:bookmarkStart w:id="152" w:name="_Toc534794071"/>
      <w:bookmarkStart w:id="153" w:name="_Toc534794168"/>
      <w:bookmarkStart w:id="154" w:name="_Toc534796800"/>
      <w:bookmarkStart w:id="155" w:name="_Toc534878056"/>
      <w:bookmarkStart w:id="156" w:name="_Toc534878150"/>
      <w:bookmarkStart w:id="157" w:name="_Toc534880488"/>
      <w:bookmarkStart w:id="158" w:name="_Toc534895220"/>
      <w:bookmarkStart w:id="159" w:name="_Toc534895937"/>
      <w:bookmarkStart w:id="160" w:name="_Toc534896491"/>
      <w:bookmarkStart w:id="161" w:name="_Toc534896884"/>
      <w:bookmarkStart w:id="162" w:name="_Toc534983280"/>
      <w:bookmarkStart w:id="163" w:name="_Toc534984814"/>
      <w:bookmarkStart w:id="164" w:name="_Toc535242906"/>
      <w:bookmarkStart w:id="165" w:name="_Toc535243258"/>
      <w:bookmarkStart w:id="166" w:name="_Toc535245041"/>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8F09B98" w14:textId="77777777" w:rsidR="0008634E" w:rsidRPr="0008634E" w:rsidRDefault="0008634E" w:rsidP="006506B8">
      <w:pPr>
        <w:spacing w:line="360" w:lineRule="auto"/>
      </w:pPr>
      <w:bookmarkStart w:id="167" w:name="_Toc533768821"/>
      <w:bookmarkStart w:id="168" w:name="_Toc533769120"/>
      <w:bookmarkStart w:id="169" w:name="_Toc533769292"/>
      <w:bookmarkStart w:id="170" w:name="_Toc533769344"/>
      <w:bookmarkStart w:id="171" w:name="_Toc533769743"/>
      <w:bookmarkStart w:id="172" w:name="_Toc533771804"/>
      <w:bookmarkStart w:id="173" w:name="_Toc533772292"/>
      <w:bookmarkStart w:id="174" w:name="_Toc533774364"/>
      <w:bookmarkStart w:id="175" w:name="_Toc533775556"/>
      <w:bookmarkStart w:id="176" w:name="_Toc533776200"/>
      <w:bookmarkStart w:id="177" w:name="_Toc533776327"/>
      <w:bookmarkStart w:id="178" w:name="_Toc533777552"/>
      <w:bookmarkStart w:id="179" w:name="_Toc534279460"/>
      <w:bookmarkStart w:id="180" w:name="_Toc534279558"/>
      <w:bookmarkStart w:id="181" w:name="_Toc534279636"/>
      <w:bookmarkStart w:id="182" w:name="_Toc534290932"/>
      <w:bookmarkStart w:id="183" w:name="_Toc534293214"/>
      <w:bookmarkStart w:id="184" w:name="_Toc534293498"/>
      <w:bookmarkStart w:id="185" w:name="_Toc534293576"/>
      <w:bookmarkStart w:id="186" w:name="_Toc534387875"/>
      <w:bookmarkStart w:id="187" w:name="_Toc534410846"/>
      <w:bookmarkStart w:id="188" w:name="_Toc534620760"/>
      <w:bookmarkStart w:id="189" w:name="_Toc534621246"/>
      <w:bookmarkStart w:id="190" w:name="_Toc534621351"/>
      <w:bookmarkStart w:id="191" w:name="_Toc534621458"/>
      <w:bookmarkStart w:id="192" w:name="_Toc534625117"/>
      <w:bookmarkStart w:id="193" w:name="_Toc534631417"/>
      <w:bookmarkStart w:id="194" w:name="_Toc534631517"/>
      <w:bookmarkStart w:id="195" w:name="_Toc534631870"/>
      <w:bookmarkStart w:id="196" w:name="_Toc534632103"/>
      <w:bookmarkStart w:id="197" w:name="_Toc534632315"/>
      <w:bookmarkStart w:id="198" w:name="_Toc534632437"/>
      <w:bookmarkStart w:id="199" w:name="_Toc534632536"/>
      <w:bookmarkStart w:id="200" w:name="_Toc534633829"/>
      <w:bookmarkStart w:id="201" w:name="_Toc534634173"/>
      <w:bookmarkStart w:id="202" w:name="_Toc534634577"/>
      <w:bookmarkStart w:id="203" w:name="_Toc534634952"/>
      <w:bookmarkStart w:id="204" w:name="_Toc534635052"/>
      <w:bookmarkStart w:id="205" w:name="_Toc534635152"/>
      <w:bookmarkStart w:id="206" w:name="_Toc534635252"/>
      <w:bookmarkStart w:id="207" w:name="_Toc534635352"/>
      <w:bookmarkStart w:id="208" w:name="_Toc534635473"/>
      <w:bookmarkStart w:id="209" w:name="_Toc534635572"/>
      <w:bookmarkStart w:id="210" w:name="_Toc534636622"/>
      <w:bookmarkStart w:id="211" w:name="_Toc534638250"/>
      <w:bookmarkStart w:id="212" w:name="_Toc534638336"/>
      <w:bookmarkStart w:id="213" w:name="_Toc534638703"/>
      <w:bookmarkStart w:id="214" w:name="_Toc534640558"/>
      <w:bookmarkStart w:id="215" w:name="_Toc534650368"/>
      <w:bookmarkStart w:id="216" w:name="_Toc534707644"/>
      <w:bookmarkStart w:id="217" w:name="_Toc534719949"/>
      <w:bookmarkStart w:id="218" w:name="_Toc534720632"/>
      <w:bookmarkStart w:id="219" w:name="_Toc534721404"/>
      <w:bookmarkStart w:id="220" w:name="_Toc534723182"/>
      <w:bookmarkStart w:id="221" w:name="_Toc534724094"/>
      <w:bookmarkStart w:id="222" w:name="_Toc534724639"/>
      <w:bookmarkStart w:id="223" w:name="_Toc534724943"/>
      <w:bookmarkStart w:id="224" w:name="_Toc534725614"/>
      <w:bookmarkStart w:id="225" w:name="_Toc534729697"/>
      <w:bookmarkStart w:id="226" w:name="_Toc534792246"/>
      <w:bookmarkStart w:id="227" w:name="_Toc534792895"/>
      <w:bookmarkStart w:id="228" w:name="_Toc534793219"/>
      <w:bookmarkStart w:id="229" w:name="_Toc534793977"/>
      <w:bookmarkStart w:id="230" w:name="_Toc534794072"/>
      <w:bookmarkStart w:id="231" w:name="_Toc534794169"/>
      <w:bookmarkStart w:id="232" w:name="_Toc534796801"/>
      <w:bookmarkStart w:id="233" w:name="_Toc534878057"/>
      <w:bookmarkStart w:id="234" w:name="_Toc534878151"/>
      <w:bookmarkStart w:id="235" w:name="_Toc534880489"/>
      <w:bookmarkStart w:id="236" w:name="_Toc534895221"/>
      <w:bookmarkStart w:id="237" w:name="_Toc534895938"/>
      <w:bookmarkStart w:id="238" w:name="_Toc534896492"/>
      <w:bookmarkStart w:id="239" w:name="_Toc534896885"/>
      <w:bookmarkStart w:id="240" w:name="_Toc534983281"/>
      <w:bookmarkStart w:id="241" w:name="_Toc534984815"/>
      <w:bookmarkStart w:id="242" w:name="_Toc535242907"/>
      <w:bookmarkStart w:id="243" w:name="_Toc535243259"/>
      <w:bookmarkStart w:id="244" w:name="_Toc53524504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7B4EB787" w14:textId="77777777" w:rsidR="00106910" w:rsidRDefault="00106910" w:rsidP="006506B8">
      <w:pPr>
        <w:spacing w:line="360" w:lineRule="auto"/>
      </w:pPr>
      <w:bookmarkStart w:id="245" w:name="_Toc534793220"/>
      <w:bookmarkStart w:id="246" w:name="_Toc534793978"/>
      <w:bookmarkStart w:id="247" w:name="_Toc534794073"/>
      <w:bookmarkStart w:id="248" w:name="_Toc534794170"/>
      <w:bookmarkStart w:id="249" w:name="_Toc534796802"/>
      <w:bookmarkStart w:id="250" w:name="_Toc534878058"/>
      <w:bookmarkStart w:id="251" w:name="_Toc534878152"/>
      <w:bookmarkStart w:id="252" w:name="_Toc534880490"/>
      <w:bookmarkStart w:id="253" w:name="_Toc534895222"/>
      <w:bookmarkStart w:id="254" w:name="_Toc534895939"/>
      <w:bookmarkStart w:id="255" w:name="_Toc534896493"/>
      <w:bookmarkStart w:id="256" w:name="_Toc534896886"/>
      <w:bookmarkStart w:id="257" w:name="_Toc534983282"/>
      <w:bookmarkStart w:id="258" w:name="_Toc534984816"/>
      <w:bookmarkStart w:id="259" w:name="_Toc535242908"/>
      <w:bookmarkStart w:id="260" w:name="_Toc535243260"/>
      <w:bookmarkStart w:id="261" w:name="_Toc53524504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5F358BD4" w14:textId="77777777" w:rsidR="003A178B" w:rsidRPr="003A178B" w:rsidRDefault="003A178B" w:rsidP="003A178B">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62" w:name="_Toc535248167"/>
      <w:bookmarkStart w:id="263" w:name="_Toc535248584"/>
      <w:bookmarkStart w:id="264" w:name="_Toc535250063"/>
      <w:bookmarkStart w:id="265" w:name="_Toc535251243"/>
      <w:bookmarkStart w:id="266" w:name="_Toc535251784"/>
      <w:bookmarkStart w:id="267" w:name="_Toc535252138"/>
      <w:bookmarkStart w:id="268" w:name="_Toc535346206"/>
      <w:bookmarkStart w:id="269" w:name="_Toc535418733"/>
      <w:bookmarkEnd w:id="262"/>
      <w:bookmarkEnd w:id="263"/>
      <w:bookmarkEnd w:id="264"/>
      <w:bookmarkEnd w:id="265"/>
      <w:bookmarkEnd w:id="266"/>
      <w:bookmarkEnd w:id="267"/>
      <w:bookmarkEnd w:id="268"/>
      <w:bookmarkEnd w:id="269"/>
    </w:p>
    <w:p w14:paraId="1988AFD7" w14:textId="30B3078D" w:rsidR="00166F02" w:rsidRDefault="00166F02" w:rsidP="003A178B">
      <w:pPr>
        <w:pStyle w:val="Titre2"/>
        <w:ind w:left="709"/>
      </w:pPr>
      <w:bookmarkStart w:id="270" w:name="_Toc535418734"/>
      <w:r>
        <w:t>Introduction</w:t>
      </w:r>
      <w:bookmarkEnd w:id="270"/>
    </w:p>
    <w:p w14:paraId="227CF0F7" w14:textId="67897131"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724D90" w:rsidRPr="00724D90">
        <w:rPr>
          <w:b/>
        </w:rPr>
        <w:t>Figure 2.1</w:t>
      </w:r>
      <w:r w:rsidR="00724D90" w:rsidRPr="00724D90">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2002" cy="2933596"/>
                    </a:xfrm>
                    <a:prstGeom prst="rect">
                      <a:avLst/>
                    </a:prstGeom>
                  </pic:spPr>
                </pic:pic>
              </a:graphicData>
            </a:graphic>
          </wp:inline>
        </w:drawing>
      </w:r>
    </w:p>
    <w:p w14:paraId="3D7194C4" w14:textId="611E9DD8" w:rsidR="0093422C" w:rsidRPr="00657B2B" w:rsidRDefault="0093422C" w:rsidP="0034774B">
      <w:pPr>
        <w:pStyle w:val="Lgende"/>
        <w:spacing w:line="360" w:lineRule="auto"/>
        <w:jc w:val="center"/>
        <w:rPr>
          <w:i w:val="0"/>
          <w:sz w:val="22"/>
        </w:rPr>
      </w:pPr>
      <w:bookmarkStart w:id="271" w:name="_Ref525808327"/>
      <w:r w:rsidRPr="00657B2B">
        <w:rPr>
          <w:i w:val="0"/>
          <w:sz w:val="22"/>
        </w:rPr>
        <w:t xml:space="preserve">Figure </w:t>
      </w:r>
      <w:r w:rsidR="008C6155">
        <w:rPr>
          <w:i w:val="0"/>
          <w:sz w:val="22"/>
        </w:rPr>
        <w:fldChar w:fldCharType="begin"/>
      </w:r>
      <w:r w:rsidR="008C6155">
        <w:rPr>
          <w:i w:val="0"/>
          <w:sz w:val="22"/>
        </w:rPr>
        <w:instrText xml:space="preserve"> STYLEREF 2 \s </w:instrText>
      </w:r>
      <w:r w:rsidR="008C6155">
        <w:rPr>
          <w:i w:val="0"/>
          <w:sz w:val="22"/>
        </w:rPr>
        <w:fldChar w:fldCharType="separate"/>
      </w:r>
      <w:r w:rsidR="00724D90">
        <w:rPr>
          <w:i w:val="0"/>
          <w:noProof/>
          <w:sz w:val="22"/>
        </w:rPr>
        <w:t>2.1</w:t>
      </w:r>
      <w:r w:rsidR="008C6155">
        <w:rPr>
          <w:i w:val="0"/>
          <w:sz w:val="22"/>
        </w:rPr>
        <w:fldChar w:fldCharType="end"/>
      </w:r>
      <w:r w:rsidR="008C6155">
        <w:rPr>
          <w:i w:val="0"/>
          <w:sz w:val="22"/>
        </w:rPr>
        <w:noBreakHyphen/>
      </w:r>
      <w:r w:rsidR="008C6155">
        <w:rPr>
          <w:i w:val="0"/>
          <w:sz w:val="22"/>
        </w:rPr>
        <w:fldChar w:fldCharType="begin"/>
      </w:r>
      <w:r w:rsidR="008C6155">
        <w:rPr>
          <w:i w:val="0"/>
          <w:sz w:val="22"/>
        </w:rPr>
        <w:instrText xml:space="preserve"> SEQ Figure \* ARABIC \s 2 </w:instrText>
      </w:r>
      <w:r w:rsidR="008C6155">
        <w:rPr>
          <w:i w:val="0"/>
          <w:sz w:val="22"/>
        </w:rPr>
        <w:fldChar w:fldCharType="separate"/>
      </w:r>
      <w:r w:rsidR="00724D90">
        <w:rPr>
          <w:i w:val="0"/>
          <w:noProof/>
          <w:sz w:val="22"/>
        </w:rPr>
        <w:t>1</w:t>
      </w:r>
      <w:r w:rsidR="008C6155">
        <w:rPr>
          <w:i w:val="0"/>
          <w:sz w:val="22"/>
        </w:rPr>
        <w:fldChar w:fldCharType="end"/>
      </w:r>
      <w:bookmarkEnd w:id="271"/>
      <w:r>
        <w:rPr>
          <w:i w:val="0"/>
          <w:sz w:val="22"/>
        </w:rPr>
        <w:t> :</w:t>
      </w:r>
      <w:r w:rsidRPr="00FD3405">
        <w:t xml:space="preserve"> </w:t>
      </w:r>
      <w:r w:rsidR="00313F19">
        <w:rPr>
          <w:i w:val="0"/>
          <w:sz w:val="22"/>
        </w:rPr>
        <w:t>F</w:t>
      </w:r>
      <w:r w:rsidRPr="00FD3405">
        <w:rPr>
          <w:i w:val="0"/>
          <w:sz w:val="22"/>
        </w:rPr>
        <w:t>orces hydrodynamiques et de la distribution de pression dans un palier</w:t>
      </w:r>
    </w:p>
    <w:p w14:paraId="083F77AE" w14:textId="77777777"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724D90">
        <w:rPr>
          <w:b/>
        </w:rPr>
        <w:t>[35]</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05DEF0FB"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724D90">
        <w:rPr>
          <w:b/>
        </w:rPr>
        <w:t>[35]</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commentRangeStart w:id="272"/>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724D90" w:rsidRPr="00724D90">
        <w:rPr>
          <w:b/>
          <w:highlight w:val="yellow"/>
        </w:rPr>
        <w:t>[37</w:t>
      </w:r>
      <w:r w:rsidR="00724D90">
        <w:rPr>
          <w:highlight w:val="yellow"/>
        </w:rPr>
        <w:t>]</w:t>
      </w:r>
      <w:r w:rsidR="0093422C" w:rsidRPr="00895849">
        <w:rPr>
          <w:highlight w:val="yellow"/>
        </w:rPr>
        <w:fldChar w:fldCharType="end"/>
      </w:r>
      <w:commentRangeEnd w:id="272"/>
      <w:r w:rsidR="00E36A0E">
        <w:rPr>
          <w:rStyle w:val="Marquedecommentaire"/>
        </w:rPr>
        <w:commentReference w:id="272"/>
      </w:r>
      <w:r w:rsidR="00E36A0E">
        <w:t xml:space="preserve"> </w:t>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73" w:name="_Toc535418735"/>
      <w:r>
        <w:t>Epaisseur du film mince en présence d’un désalignement</w:t>
      </w:r>
      <w:bookmarkEnd w:id="273"/>
    </w:p>
    <w:p w14:paraId="46B35E67" w14:textId="18647433"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274"/>
      <w:commentRangeStart w:id="275"/>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724D90" w:rsidRPr="00724D90">
        <w:rPr>
          <w:b/>
        </w:rPr>
        <w:t xml:space="preserve">Figure </w:t>
      </w:r>
      <w:r w:rsidR="00724D90" w:rsidRPr="00724D90">
        <w:rPr>
          <w:b/>
          <w:noProof/>
        </w:rPr>
        <w:t>2.2</w:t>
      </w:r>
      <w:r w:rsidR="00724D90" w:rsidRPr="00724D90">
        <w:rPr>
          <w:b/>
          <w:noProof/>
        </w:rPr>
        <w:noBreakHyphen/>
        <w:t>1</w:t>
      </w:r>
      <w:r w:rsidR="0093422C" w:rsidRPr="001A0326">
        <w:rPr>
          <w:b/>
        </w:rPr>
        <w:fldChar w:fldCharType="end"/>
      </w:r>
      <w:commentRangeEnd w:id="274"/>
      <w:r w:rsidR="0072571E">
        <w:rPr>
          <w:rStyle w:val="Marquedecommentaire"/>
        </w:rPr>
        <w:commentReference w:id="274"/>
      </w:r>
      <w:commentRangeEnd w:id="275"/>
      <w:r w:rsidR="004C6F2C">
        <w:rPr>
          <w:rStyle w:val="Marquedecommentaire"/>
        </w:rPr>
        <w:commentReference w:id="275"/>
      </w:r>
      <w:r w:rsidR="0072571E">
        <w:t>).</w:t>
      </w:r>
    </w:p>
    <w:p w14:paraId="0A0D22AB" w14:textId="77777777" w:rsidR="0072571E" w:rsidRDefault="0072571E" w:rsidP="006C12D3">
      <w:pPr>
        <w:spacing w:line="360" w:lineRule="auto"/>
      </w:pPr>
    </w:p>
    <w:p w14:paraId="35EA259E" w14:textId="76FADC53" w:rsidR="0093422C" w:rsidRPr="00AC0E7C" w:rsidRDefault="009B4252" w:rsidP="0093422C">
      <w:pPr>
        <w:keepNext/>
        <w:spacing w:line="360" w:lineRule="auto"/>
        <w:jc w:val="center"/>
        <w:rPr>
          <w:highlight w:val="yellow"/>
        </w:rPr>
      </w:pPr>
      <w:r w:rsidRPr="009B4252">
        <w:rPr>
          <w:noProof/>
          <w:highlight w:val="yellow"/>
          <w:lang w:eastAsia="zh-CN"/>
        </w:rPr>
        <w:lastRenderedPageBreak/>
        <w:drawing>
          <wp:inline distT="0" distB="0" distL="0" distR="0" wp14:anchorId="10E34AF9" wp14:editId="5088BC9C">
            <wp:extent cx="2386800" cy="2538000"/>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8"/>
                    <a:stretch>
                      <a:fillRect/>
                    </a:stretch>
                  </pic:blipFill>
                  <pic:spPr>
                    <a:xfrm>
                      <a:off x="0" y="0"/>
                      <a:ext cx="2386800" cy="2538000"/>
                    </a:xfrm>
                    <a:prstGeom prst="rect">
                      <a:avLst/>
                    </a:prstGeom>
                  </pic:spPr>
                </pic:pic>
              </a:graphicData>
            </a:graphic>
          </wp:inline>
        </w:drawing>
      </w:r>
    </w:p>
    <w:p w14:paraId="72B1FA2F" w14:textId="7BC12F84" w:rsidR="0093422C" w:rsidRDefault="0093422C" w:rsidP="0093422C">
      <w:pPr>
        <w:pStyle w:val="Lgende"/>
        <w:jc w:val="center"/>
      </w:pPr>
      <w:bookmarkStart w:id="276" w:name="_Ref526328409"/>
      <w:r w:rsidRPr="00AC0E7C">
        <w:rPr>
          <w:i w:val="0"/>
          <w:sz w:val="22"/>
          <w:highlight w:val="yellow"/>
        </w:rPr>
        <w:t xml:space="preserve">Figure </w:t>
      </w:r>
      <w:r w:rsidR="008C6155">
        <w:rPr>
          <w:i w:val="0"/>
          <w:sz w:val="22"/>
          <w:highlight w:val="yellow"/>
        </w:rPr>
        <w:fldChar w:fldCharType="begin"/>
      </w:r>
      <w:r w:rsidR="008C6155">
        <w:rPr>
          <w:i w:val="0"/>
          <w:sz w:val="22"/>
          <w:highlight w:val="yellow"/>
        </w:rPr>
        <w:instrText xml:space="preserve"> STYLEREF 2 \s </w:instrText>
      </w:r>
      <w:r w:rsidR="008C6155">
        <w:rPr>
          <w:i w:val="0"/>
          <w:sz w:val="22"/>
          <w:highlight w:val="yellow"/>
        </w:rPr>
        <w:fldChar w:fldCharType="separate"/>
      </w:r>
      <w:r w:rsidR="00724D90">
        <w:rPr>
          <w:i w:val="0"/>
          <w:noProof/>
          <w:sz w:val="22"/>
          <w:highlight w:val="yellow"/>
        </w:rPr>
        <w:t>2.2</w:t>
      </w:r>
      <w:r w:rsidR="008C6155">
        <w:rPr>
          <w:i w:val="0"/>
          <w:sz w:val="22"/>
          <w:highlight w:val="yellow"/>
        </w:rPr>
        <w:fldChar w:fldCharType="end"/>
      </w:r>
      <w:r w:rsidR="008C6155">
        <w:rPr>
          <w:i w:val="0"/>
          <w:sz w:val="22"/>
          <w:highlight w:val="yellow"/>
        </w:rPr>
        <w:noBreakHyphen/>
      </w:r>
      <w:r w:rsidR="008C6155">
        <w:rPr>
          <w:i w:val="0"/>
          <w:sz w:val="22"/>
          <w:highlight w:val="yellow"/>
        </w:rPr>
        <w:fldChar w:fldCharType="begin"/>
      </w:r>
      <w:r w:rsidR="008C6155">
        <w:rPr>
          <w:i w:val="0"/>
          <w:sz w:val="22"/>
          <w:highlight w:val="yellow"/>
        </w:rPr>
        <w:instrText xml:space="preserve"> SEQ Figure \* ARABIC \s 2 </w:instrText>
      </w:r>
      <w:r w:rsidR="008C6155">
        <w:rPr>
          <w:i w:val="0"/>
          <w:sz w:val="22"/>
          <w:highlight w:val="yellow"/>
        </w:rPr>
        <w:fldChar w:fldCharType="separate"/>
      </w:r>
      <w:r w:rsidR="00724D90">
        <w:rPr>
          <w:i w:val="0"/>
          <w:noProof/>
          <w:sz w:val="22"/>
          <w:highlight w:val="yellow"/>
        </w:rPr>
        <w:t>1</w:t>
      </w:r>
      <w:r w:rsidR="008C6155">
        <w:rPr>
          <w:i w:val="0"/>
          <w:sz w:val="22"/>
          <w:highlight w:val="yellow"/>
        </w:rPr>
        <w:fldChar w:fldCharType="end"/>
      </w:r>
      <w:bookmarkEnd w:id="276"/>
      <w:r w:rsidR="00B158BF">
        <w:rPr>
          <w:i w:val="0"/>
          <w:sz w:val="22"/>
          <w:highlight w:val="yellow"/>
        </w:rPr>
        <w:t> :</w:t>
      </w:r>
      <w:r w:rsidRPr="00AC0E7C">
        <w:rPr>
          <w:i w:val="0"/>
          <w:sz w:val="22"/>
          <w:highlight w:val="yellow"/>
        </w:rPr>
        <w:t xml:space="preserve"> </w:t>
      </w:r>
      <w:r w:rsidR="000842D3">
        <w:rPr>
          <w:i w:val="0"/>
          <w:sz w:val="22"/>
          <w:highlight w:val="yellow"/>
        </w:rPr>
        <w:t>M</w:t>
      </w:r>
      <w:r w:rsidRPr="00AC0E7C">
        <w:rPr>
          <w:i w:val="0"/>
          <w:sz w:val="22"/>
          <w:highlight w:val="yellow"/>
        </w:rPr>
        <w:t>ouvement du rotor au plan médian du palier</w:t>
      </w:r>
    </w:p>
    <w:p w14:paraId="30D7CA79" w14:textId="6D0FC294"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724D90">
        <w:rPr>
          <w:b/>
        </w:rPr>
        <w:t>Eq.2-1</w:t>
      </w:r>
      <w:r w:rsidR="00F7557A" w:rsidRPr="001E6A32">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77"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78" w:name="_Ref533168788"/>
            <w:r w:rsidRPr="005600FC">
              <w:rPr>
                <w:rFonts w:ascii="Times New Roman" w:eastAsia="Times New Roman" w:hAnsi="Times New Roman"/>
                <w:b/>
                <w:iCs w:val="0"/>
                <w:color w:val="auto"/>
                <w:sz w:val="22"/>
                <w:szCs w:val="22"/>
                <w:lang w:eastAsia="fr-FR"/>
              </w:rPr>
              <w:t xml:space="preserve"> </w:t>
            </w:r>
            <w:bookmarkEnd w:id="277"/>
            <w:bookmarkEnd w:id="278"/>
          </w:p>
        </w:tc>
      </w:tr>
    </w:tbl>
    <w:p w14:paraId="0CB25A39" w14:textId="6CF6713F" w:rsidR="0093422C" w:rsidRDefault="0072571E" w:rsidP="00BE05D8">
      <w:pPr>
        <w:spacing w:before="240" w:after="240" w:line="360" w:lineRule="auto"/>
      </w:pPr>
      <w:r>
        <w:t xml:space="preserve">Cependant, à cause </w:t>
      </w:r>
      <w:r w:rsidR="00545D82">
        <w:t>des déformations thermiques ou mécaniques</w:t>
      </w:r>
      <w:r>
        <w:t xml:space="preserve"> et en présence d’un désalignement du rotor, le jeu et donc l’épaisseur du film lubrifiant varie en dehors du plan médian du palier. 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724D90" w:rsidRPr="00724D90">
        <w:rPr>
          <w:b/>
        </w:rPr>
        <w:t xml:space="preserve">Figure </w:t>
      </w:r>
      <w:r w:rsidR="00724D90" w:rsidRPr="00724D90">
        <w:rPr>
          <w:b/>
          <w:noProof/>
        </w:rPr>
        <w:t>2.2</w:t>
      </w:r>
      <w:r w:rsidR="00724D90" w:rsidRPr="00724D90">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6F72CD08" w14:textId="77777777" w:rsidR="00F831D7" w:rsidRDefault="00F831D7" w:rsidP="00BE05D8">
      <w:pPr>
        <w:spacing w:before="240" w:after="240" w:line="360" w:lineRule="auto"/>
      </w:pP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5760720" cy="2185670"/>
                    </a:xfrm>
                    <a:prstGeom prst="rect">
                      <a:avLst/>
                    </a:prstGeom>
                  </pic:spPr>
                </pic:pic>
              </a:graphicData>
            </a:graphic>
          </wp:inline>
        </w:drawing>
      </w:r>
    </w:p>
    <w:p w14:paraId="630FB188" w14:textId="0144F720" w:rsidR="0093422C" w:rsidRPr="003D7DC1" w:rsidRDefault="0093422C" w:rsidP="0093422C">
      <w:pPr>
        <w:pStyle w:val="Lgende"/>
        <w:jc w:val="center"/>
        <w:rPr>
          <w:i w:val="0"/>
          <w:sz w:val="22"/>
        </w:rPr>
      </w:pPr>
      <w:bookmarkStart w:id="279" w:name="_Ref526342507"/>
      <w:r w:rsidRPr="003D7DC1">
        <w:rPr>
          <w:i w:val="0"/>
          <w:sz w:val="22"/>
        </w:rPr>
        <w:t xml:space="preserve">Figure </w:t>
      </w:r>
      <w:r w:rsidR="008C6155">
        <w:rPr>
          <w:i w:val="0"/>
          <w:sz w:val="22"/>
        </w:rPr>
        <w:fldChar w:fldCharType="begin"/>
      </w:r>
      <w:r w:rsidR="008C6155">
        <w:rPr>
          <w:i w:val="0"/>
          <w:sz w:val="22"/>
        </w:rPr>
        <w:instrText xml:space="preserve"> STYLEREF 2 \s </w:instrText>
      </w:r>
      <w:r w:rsidR="008C6155">
        <w:rPr>
          <w:i w:val="0"/>
          <w:sz w:val="22"/>
        </w:rPr>
        <w:fldChar w:fldCharType="separate"/>
      </w:r>
      <w:r w:rsidR="00724D90">
        <w:rPr>
          <w:i w:val="0"/>
          <w:noProof/>
          <w:sz w:val="22"/>
        </w:rPr>
        <w:t>2.2</w:t>
      </w:r>
      <w:r w:rsidR="008C6155">
        <w:rPr>
          <w:i w:val="0"/>
          <w:sz w:val="22"/>
        </w:rPr>
        <w:fldChar w:fldCharType="end"/>
      </w:r>
      <w:r w:rsidR="008C6155">
        <w:rPr>
          <w:i w:val="0"/>
          <w:sz w:val="22"/>
        </w:rPr>
        <w:noBreakHyphen/>
      </w:r>
      <w:r w:rsidR="008C6155">
        <w:rPr>
          <w:i w:val="0"/>
          <w:sz w:val="22"/>
        </w:rPr>
        <w:fldChar w:fldCharType="begin"/>
      </w:r>
      <w:r w:rsidR="008C6155">
        <w:rPr>
          <w:i w:val="0"/>
          <w:sz w:val="22"/>
        </w:rPr>
        <w:instrText xml:space="preserve"> SEQ Figure \* ARABIC \s 2 </w:instrText>
      </w:r>
      <w:r w:rsidR="008C6155">
        <w:rPr>
          <w:i w:val="0"/>
          <w:sz w:val="22"/>
        </w:rPr>
        <w:fldChar w:fldCharType="separate"/>
      </w:r>
      <w:r w:rsidR="00724D90">
        <w:rPr>
          <w:i w:val="0"/>
          <w:noProof/>
          <w:sz w:val="22"/>
        </w:rPr>
        <w:t>2</w:t>
      </w:r>
      <w:r w:rsidR="008C6155">
        <w:rPr>
          <w:i w:val="0"/>
          <w:sz w:val="22"/>
        </w:rPr>
        <w:fldChar w:fldCharType="end"/>
      </w:r>
      <w:bookmarkEnd w:id="279"/>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F56939"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0" w:name="_Ref535400220"/>
            <w:r w:rsidRPr="005600FC">
              <w:rPr>
                <w:rFonts w:ascii="Times New Roman" w:eastAsia="Times New Roman" w:hAnsi="Times New Roman"/>
                <w:b/>
                <w:iCs w:val="0"/>
                <w:color w:val="auto"/>
                <w:sz w:val="22"/>
                <w:szCs w:val="22"/>
                <w:lang w:eastAsia="fr-FR"/>
              </w:rPr>
              <w:t xml:space="preserve"> </w:t>
            </w:r>
            <w:bookmarkEnd w:id="280"/>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0387C6A5" w14:textId="77777777" w:rsidR="00BE4765" w:rsidRDefault="00BE4765" w:rsidP="00F776F1">
      <w:pPr>
        <w:spacing w:before="240" w:line="360" w:lineRule="auto"/>
      </w:pPr>
    </w:p>
    <w:p w14:paraId="50134E34" w14:textId="77777777" w:rsidR="00BE4765" w:rsidRDefault="00BE4765" w:rsidP="00F776F1">
      <w:pPr>
        <w:spacing w:before="240" w:line="360" w:lineRule="auto"/>
      </w:pPr>
    </w:p>
    <w:p w14:paraId="2105E07D" w14:textId="18FEA8C7" w:rsidR="0093422C" w:rsidRDefault="0093422C" w:rsidP="00B74996">
      <w:pPr>
        <w:pStyle w:val="Titre2"/>
        <w:ind w:left="709"/>
      </w:pPr>
      <w:bookmarkStart w:id="281" w:name="_Toc535418736"/>
      <w:r>
        <w:t>Equations de la lubrification thermohydrodynamique</w:t>
      </w:r>
      <w:bookmarkEnd w:id="281"/>
    </w:p>
    <w:p w14:paraId="5E41BDCD" w14:textId="1B1B5B3C" w:rsidR="00BE4765" w:rsidRDefault="00AC0E7C" w:rsidP="00BE4765">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282" w:name="_Toc535418737"/>
      <w:r>
        <w:t xml:space="preserve">Equation de Reynolds </w:t>
      </w:r>
      <w:r w:rsidRPr="0078195A">
        <w:t>généralisée</w:t>
      </w:r>
      <w:bookmarkEnd w:id="282"/>
    </w:p>
    <w:p w14:paraId="42D5E3F5" w14:textId="692123C0"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724D90" w:rsidRPr="00724D90">
        <w:rPr>
          <w:b/>
          <w:szCs w:val="22"/>
        </w:rPr>
        <w:t xml:space="preserve">Figure </w:t>
      </w:r>
      <w:r w:rsidR="00724D90" w:rsidRPr="00724D90">
        <w:rPr>
          <w:b/>
          <w:noProof/>
          <w:szCs w:val="22"/>
        </w:rPr>
        <w:t>2.3</w:t>
      </w:r>
      <w:r w:rsidR="00724D90" w:rsidRPr="00724D90">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5B0344E5" w:rsidR="007E79B0" w:rsidRPr="00CA5952" w:rsidRDefault="007E79B0" w:rsidP="007E79B0">
      <w:pPr>
        <w:pStyle w:val="Lgende"/>
        <w:spacing w:line="360" w:lineRule="auto"/>
        <w:jc w:val="center"/>
        <w:rPr>
          <w:i w:val="0"/>
          <w:sz w:val="22"/>
        </w:rPr>
      </w:pPr>
      <w:bookmarkStart w:id="283" w:name="_Ref525808346"/>
      <w:r w:rsidRPr="0065305A">
        <w:rPr>
          <w:i w:val="0"/>
          <w:sz w:val="22"/>
        </w:rPr>
        <w:t xml:space="preserve">Figure </w:t>
      </w:r>
      <w:r w:rsidR="008C6155">
        <w:rPr>
          <w:i w:val="0"/>
          <w:sz w:val="22"/>
        </w:rPr>
        <w:fldChar w:fldCharType="begin"/>
      </w:r>
      <w:r w:rsidR="008C6155">
        <w:rPr>
          <w:i w:val="0"/>
          <w:sz w:val="22"/>
        </w:rPr>
        <w:instrText xml:space="preserve"> STYLEREF 2 \s </w:instrText>
      </w:r>
      <w:r w:rsidR="008C6155">
        <w:rPr>
          <w:i w:val="0"/>
          <w:sz w:val="22"/>
        </w:rPr>
        <w:fldChar w:fldCharType="separate"/>
      </w:r>
      <w:r w:rsidR="00724D90">
        <w:rPr>
          <w:i w:val="0"/>
          <w:noProof/>
          <w:sz w:val="22"/>
        </w:rPr>
        <w:t>2.3</w:t>
      </w:r>
      <w:r w:rsidR="008C6155">
        <w:rPr>
          <w:i w:val="0"/>
          <w:sz w:val="22"/>
        </w:rPr>
        <w:fldChar w:fldCharType="end"/>
      </w:r>
      <w:r w:rsidR="008C6155">
        <w:rPr>
          <w:i w:val="0"/>
          <w:sz w:val="22"/>
        </w:rPr>
        <w:noBreakHyphen/>
      </w:r>
      <w:r w:rsidR="008C6155">
        <w:rPr>
          <w:i w:val="0"/>
          <w:sz w:val="22"/>
        </w:rPr>
        <w:fldChar w:fldCharType="begin"/>
      </w:r>
      <w:r w:rsidR="008C6155">
        <w:rPr>
          <w:i w:val="0"/>
          <w:sz w:val="22"/>
        </w:rPr>
        <w:instrText xml:space="preserve"> SEQ Figure \* ARABIC \s 2 </w:instrText>
      </w:r>
      <w:r w:rsidR="008C6155">
        <w:rPr>
          <w:i w:val="0"/>
          <w:sz w:val="22"/>
        </w:rPr>
        <w:fldChar w:fldCharType="separate"/>
      </w:r>
      <w:r w:rsidR="00724D90">
        <w:rPr>
          <w:i w:val="0"/>
          <w:noProof/>
          <w:sz w:val="22"/>
        </w:rPr>
        <w:t>1</w:t>
      </w:r>
      <w:r w:rsidR="008C6155">
        <w:rPr>
          <w:i w:val="0"/>
          <w:sz w:val="22"/>
        </w:rPr>
        <w:fldChar w:fldCharType="end"/>
      </w:r>
      <w:bookmarkEnd w:id="283"/>
      <w:r w:rsidRPr="0065305A">
        <w:rPr>
          <w:i w:val="0"/>
          <w:sz w:val="22"/>
        </w:rPr>
        <w:t xml:space="preserve"> : domaine d’étude </w:t>
      </w:r>
      <w:r>
        <w:rPr>
          <w:i w:val="0"/>
          <w:sz w:val="22"/>
        </w:rPr>
        <w:t>entre deux parois</w:t>
      </w:r>
    </w:p>
    <w:p w14:paraId="5D73E4C1" w14:textId="4A5DBA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724D90">
        <w:rPr>
          <w:b/>
        </w:rPr>
        <w:t>[40]</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F56939"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4" w:name="_Ref525751376"/>
            <w:r w:rsidRPr="005600FC">
              <w:rPr>
                <w:rFonts w:ascii="Times New Roman" w:eastAsia="Times New Roman" w:hAnsi="Times New Roman"/>
                <w:b/>
                <w:iCs w:val="0"/>
                <w:color w:val="auto"/>
                <w:sz w:val="22"/>
                <w:szCs w:val="22"/>
                <w:lang w:eastAsia="fr-FR"/>
              </w:rPr>
              <w:t xml:space="preserve"> </w:t>
            </w:r>
            <w:bookmarkEnd w:id="284"/>
          </w:p>
        </w:tc>
      </w:tr>
    </w:tbl>
    <w:p w14:paraId="4E495DC7" w14:textId="2C625F29"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724D90">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F56939"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5" w:name="_Ref525824932"/>
            <w:r w:rsidRPr="005600FC">
              <w:rPr>
                <w:rFonts w:ascii="Times New Roman" w:eastAsia="Times New Roman" w:hAnsi="Times New Roman"/>
                <w:b/>
                <w:iCs w:val="0"/>
                <w:color w:val="auto"/>
                <w:sz w:val="22"/>
                <w:szCs w:val="22"/>
                <w:lang w:eastAsia="fr-FR"/>
              </w:rPr>
              <w:t xml:space="preserve"> </w:t>
            </w:r>
            <w:bookmarkEnd w:id="285"/>
          </w:p>
        </w:tc>
      </w:tr>
    </w:tbl>
    <w:p w14:paraId="437A75ED" w14:textId="5AC21CEB" w:rsidR="0093422C" w:rsidRDefault="00735E79" w:rsidP="00803155">
      <w:pPr>
        <w:spacing w:before="240" w:line="360" w:lineRule="auto"/>
        <w:rPr>
          <w:szCs w:val="22"/>
        </w:rPr>
      </w:pPr>
      <w:proofErr w:type="gramStart"/>
      <w:r>
        <w:rPr>
          <w:szCs w:val="22"/>
        </w:rPr>
        <w:lastRenderedPageBreak/>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F56939"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6" w:name="_Ref525772474"/>
            <w:r w:rsidRPr="005600FC">
              <w:rPr>
                <w:rFonts w:ascii="Times New Roman" w:eastAsia="Times New Roman" w:hAnsi="Times New Roman"/>
                <w:b/>
                <w:iCs w:val="0"/>
                <w:color w:val="auto"/>
                <w:sz w:val="22"/>
                <w:szCs w:val="22"/>
                <w:lang w:eastAsia="fr-FR"/>
              </w:rPr>
              <w:t xml:space="preserve"> </w:t>
            </w:r>
            <w:bookmarkEnd w:id="286"/>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F56939"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7" w:name="_Ref525808447"/>
            <w:r w:rsidRPr="005600FC">
              <w:rPr>
                <w:rFonts w:ascii="Times New Roman" w:eastAsia="Times New Roman" w:hAnsi="Times New Roman"/>
                <w:b/>
                <w:iCs w:val="0"/>
                <w:color w:val="auto"/>
                <w:sz w:val="22"/>
                <w:szCs w:val="22"/>
                <w:lang w:eastAsia="fr-FR"/>
              </w:rPr>
              <w:t xml:space="preserve"> </w:t>
            </w:r>
            <w:bookmarkEnd w:id="287"/>
          </w:p>
        </w:tc>
      </w:tr>
    </w:tbl>
    <w:p w14:paraId="029BBACC" w14:textId="5E298C14"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724D90">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724D90">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F56939"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F56939"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w:t>
      </w:r>
      <w:proofErr w:type="spellStart"/>
      <w:r w:rsidR="00ED4BE4" w:rsidRPr="001C4698">
        <w:rPr>
          <w:szCs w:val="23"/>
        </w:rPr>
        <w:t>a</w:t>
      </w:r>
      <w:proofErr w:type="spellEnd"/>
      <w:r w:rsidR="00ED4BE4" w:rsidRPr="001C4698">
        <w:rPr>
          <w:szCs w:val="23"/>
        </w:rPr>
        <w:t xml:space="preserve">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w:t>
      </w:r>
      <w:commentRangeStart w:id="288"/>
      <w:commentRangeStart w:id="289"/>
      <w:r w:rsidR="00ED4BE4" w:rsidRPr="001C4698">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paroi 1 peuvent être notées sim</w:t>
      </w:r>
      <w:proofErr w:type="spellStart"/>
      <w:r w:rsidR="00ED4BE4" w:rsidRPr="001C4698">
        <w:rPr>
          <w:szCs w:val="23"/>
        </w:rPr>
        <w:t>plement</w:t>
      </w:r>
      <w:proofErr w:type="spellEnd"/>
      <w:r w:rsidR="00ED4BE4" w:rsidRPr="001C4698">
        <w:rPr>
          <w:szCs w:val="23"/>
        </w:rPr>
        <w:t xml:space="preserve">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xml:space="preserve">. </w:t>
      </w:r>
      <w:commentRangeEnd w:id="288"/>
      <w:r w:rsidR="00ED4BE4" w:rsidRPr="001C4698">
        <w:rPr>
          <w:rStyle w:val="Marquedecommentaire"/>
        </w:rPr>
        <w:commentReference w:id="288"/>
      </w:r>
      <w:commentRangeEnd w:id="289"/>
      <w:r w:rsidR="00ED4BE4" w:rsidRPr="001C4698">
        <w:rPr>
          <w:rStyle w:val="Marquedecommentaire"/>
        </w:rPr>
        <w:commentReference w:id="289"/>
      </w:r>
      <w:r w:rsidR="00ED4BE4" w:rsidRPr="001C4698">
        <w:rPr>
          <w:szCs w:val="23"/>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F56939"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F56939"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0" w:name="_Ref528678284"/>
            <w:r w:rsidRPr="005600FC">
              <w:rPr>
                <w:rFonts w:ascii="Times New Roman" w:eastAsia="Times New Roman" w:hAnsi="Times New Roman"/>
                <w:b/>
                <w:iCs w:val="0"/>
                <w:color w:val="auto"/>
                <w:sz w:val="22"/>
                <w:szCs w:val="22"/>
                <w:lang w:eastAsia="fr-FR"/>
              </w:rPr>
              <w:t xml:space="preserve"> </w:t>
            </w:r>
            <w:bookmarkEnd w:id="290"/>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F56939"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91" w:name="_Ref534719748"/>
            <w:r w:rsidRPr="005600FC">
              <w:rPr>
                <w:rFonts w:ascii="Times New Roman" w:eastAsia="Times New Roman" w:hAnsi="Times New Roman"/>
                <w:b/>
                <w:iCs w:val="0"/>
                <w:color w:val="auto"/>
                <w:sz w:val="22"/>
                <w:szCs w:val="22"/>
                <w:lang w:eastAsia="fr-FR"/>
              </w:rPr>
              <w:t xml:space="preserve"> </w:t>
            </w:r>
            <w:bookmarkEnd w:id="291"/>
          </w:p>
        </w:tc>
      </w:tr>
    </w:tbl>
    <w:p w14:paraId="6992E778" w14:textId="77777777" w:rsidR="0030124D" w:rsidRDefault="0030124D" w:rsidP="005360D9"/>
    <w:p w14:paraId="2F9E974D" w14:textId="51C842D0" w:rsidR="0093422C" w:rsidRDefault="0093422C" w:rsidP="00B74996">
      <w:pPr>
        <w:pStyle w:val="Titre3"/>
        <w:ind w:left="709"/>
      </w:pPr>
      <w:bookmarkStart w:id="292" w:name="_Toc535418738"/>
      <w:r>
        <w:t>Modèles de rupture et reformation du film (cavitation)</w:t>
      </w:r>
      <w:bookmarkEnd w:id="292"/>
    </w:p>
    <w:p w14:paraId="721F42DB" w14:textId="77777777" w:rsidR="0093422C" w:rsidRDefault="0093422C" w:rsidP="0093422C">
      <w:pPr>
        <w:rPr>
          <w:sz w:val="23"/>
          <w:szCs w:val="23"/>
        </w:rPr>
      </w:pPr>
    </w:p>
    <w:p w14:paraId="0C64BAFA" w14:textId="2E2EA1AB"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724D90" w:rsidRPr="00724D90">
        <w:rPr>
          <w:b/>
          <w:noProof/>
          <w:szCs w:val="22"/>
        </w:rPr>
        <w:t>Figure 2.3</w:t>
      </w:r>
      <w:r w:rsidR="00724D90" w:rsidRPr="00724D90">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5922802C" w:rsidR="003336E1" w:rsidRPr="000325F0" w:rsidRDefault="000325F0" w:rsidP="000325F0">
      <w:pPr>
        <w:pStyle w:val="Lgende"/>
        <w:jc w:val="center"/>
        <w:rPr>
          <w:i w:val="0"/>
          <w:noProof/>
          <w:sz w:val="22"/>
          <w:szCs w:val="22"/>
        </w:rPr>
      </w:pPr>
      <w:bookmarkStart w:id="293" w:name="_Ref534652550"/>
      <w:r w:rsidRPr="000325F0">
        <w:rPr>
          <w:i w:val="0"/>
          <w:noProof/>
          <w:sz w:val="22"/>
          <w:szCs w:val="22"/>
        </w:rPr>
        <w:t xml:space="preserve">Figure </w:t>
      </w:r>
      <w:r w:rsidR="008C6155">
        <w:rPr>
          <w:i w:val="0"/>
          <w:noProof/>
          <w:sz w:val="22"/>
          <w:szCs w:val="22"/>
        </w:rPr>
        <w:fldChar w:fldCharType="begin"/>
      </w:r>
      <w:r w:rsidR="008C6155">
        <w:rPr>
          <w:i w:val="0"/>
          <w:noProof/>
          <w:sz w:val="22"/>
          <w:szCs w:val="22"/>
        </w:rPr>
        <w:instrText xml:space="preserve"> STYLEREF 2 \s </w:instrText>
      </w:r>
      <w:r w:rsidR="008C6155">
        <w:rPr>
          <w:i w:val="0"/>
          <w:noProof/>
          <w:sz w:val="22"/>
          <w:szCs w:val="22"/>
        </w:rPr>
        <w:fldChar w:fldCharType="separate"/>
      </w:r>
      <w:r w:rsidR="00724D90">
        <w:rPr>
          <w:i w:val="0"/>
          <w:noProof/>
          <w:sz w:val="22"/>
          <w:szCs w:val="22"/>
        </w:rPr>
        <w:t>2.3</w:t>
      </w:r>
      <w:r w:rsidR="008C6155">
        <w:rPr>
          <w:i w:val="0"/>
          <w:noProof/>
          <w:sz w:val="22"/>
          <w:szCs w:val="22"/>
        </w:rPr>
        <w:fldChar w:fldCharType="end"/>
      </w:r>
      <w:r w:rsidR="008C6155">
        <w:rPr>
          <w:i w:val="0"/>
          <w:noProof/>
          <w:sz w:val="22"/>
          <w:szCs w:val="22"/>
        </w:rPr>
        <w:noBreakHyphen/>
      </w:r>
      <w:r w:rsidR="008C6155">
        <w:rPr>
          <w:i w:val="0"/>
          <w:noProof/>
          <w:sz w:val="22"/>
          <w:szCs w:val="22"/>
        </w:rPr>
        <w:fldChar w:fldCharType="begin"/>
      </w:r>
      <w:r w:rsidR="008C6155">
        <w:rPr>
          <w:i w:val="0"/>
          <w:noProof/>
          <w:sz w:val="22"/>
          <w:szCs w:val="22"/>
        </w:rPr>
        <w:instrText xml:space="preserve"> SEQ Figure \* ARABIC \s 2 </w:instrText>
      </w:r>
      <w:r w:rsidR="008C6155">
        <w:rPr>
          <w:i w:val="0"/>
          <w:noProof/>
          <w:sz w:val="22"/>
          <w:szCs w:val="22"/>
        </w:rPr>
        <w:fldChar w:fldCharType="separate"/>
      </w:r>
      <w:r w:rsidR="00724D90">
        <w:rPr>
          <w:i w:val="0"/>
          <w:noProof/>
          <w:sz w:val="22"/>
          <w:szCs w:val="22"/>
        </w:rPr>
        <w:t>2</w:t>
      </w:r>
      <w:r w:rsidR="008C6155">
        <w:rPr>
          <w:i w:val="0"/>
          <w:noProof/>
          <w:sz w:val="22"/>
          <w:szCs w:val="22"/>
        </w:rPr>
        <w:fldChar w:fldCharType="end"/>
      </w:r>
      <w:bookmarkEnd w:id="293"/>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08F33EC1" w:rsidR="0093422C" w:rsidRDefault="00020FD8" w:rsidP="00BE4765">
      <w:pPr>
        <w:spacing w:before="240" w:after="12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294"/>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724D90">
        <w:rPr>
          <w:b/>
          <w:szCs w:val="23"/>
        </w:rPr>
        <w:t>[39]</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F56939"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5" w:name="_Ref525835347"/>
            <w:r w:rsidRPr="005600FC">
              <w:rPr>
                <w:rFonts w:ascii="Times New Roman" w:eastAsia="Times New Roman" w:hAnsi="Times New Roman"/>
                <w:b/>
                <w:iCs w:val="0"/>
                <w:color w:val="auto"/>
                <w:sz w:val="22"/>
                <w:szCs w:val="22"/>
                <w:lang w:eastAsia="fr-FR"/>
              </w:rPr>
              <w:t xml:space="preserve"> </w:t>
            </w:r>
            <w:bookmarkEnd w:id="295"/>
          </w:p>
        </w:tc>
      </w:tr>
    </w:tbl>
    <w:p w14:paraId="0C59B2E7" w14:textId="4AC211A2" w:rsidR="0093422C" w:rsidRPr="008317A9" w:rsidRDefault="0093422C" w:rsidP="00BE4765">
      <w:pPr>
        <w:spacing w:before="120" w:after="12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724D90">
        <w:rPr>
          <w:b/>
          <w:szCs w:val="23"/>
        </w:rPr>
        <w:t>[37]</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724D90">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F56939"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6" w:name="_Ref525840140"/>
            <w:r w:rsidRPr="005600FC">
              <w:rPr>
                <w:rFonts w:ascii="Times New Roman" w:eastAsia="Times New Roman" w:hAnsi="Times New Roman"/>
                <w:b/>
                <w:iCs w:val="0"/>
                <w:color w:val="auto"/>
                <w:sz w:val="22"/>
                <w:szCs w:val="22"/>
                <w:lang w:eastAsia="fr-FR"/>
              </w:rPr>
              <w:t xml:space="preserve"> </w:t>
            </w:r>
            <w:bookmarkEnd w:id="296"/>
          </w:p>
        </w:tc>
      </w:tr>
    </w:tbl>
    <w:p w14:paraId="126D8EC0" w14:textId="122B5663" w:rsidR="004F2651" w:rsidRPr="008317A9" w:rsidRDefault="0093422C" w:rsidP="00BE4765">
      <w:pPr>
        <w:spacing w:before="120" w:after="12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F56939"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7" w:name="_Ref525842533"/>
            <w:r w:rsidRPr="005600FC">
              <w:rPr>
                <w:rFonts w:ascii="Times New Roman" w:eastAsia="Times New Roman" w:hAnsi="Times New Roman"/>
                <w:b/>
                <w:iCs w:val="0"/>
                <w:color w:val="auto"/>
                <w:sz w:val="22"/>
                <w:szCs w:val="22"/>
                <w:lang w:eastAsia="fr-FR"/>
              </w:rPr>
              <w:t xml:space="preserve"> </w:t>
            </w:r>
            <w:bookmarkEnd w:id="297"/>
          </w:p>
        </w:tc>
      </w:tr>
    </w:tbl>
    <w:p w14:paraId="2AAB8144" w14:textId="3461E79C" w:rsidR="0093422C" w:rsidRPr="008317A9" w:rsidRDefault="0093422C" w:rsidP="00BE4765">
      <w:pPr>
        <w:spacing w:before="12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724D90">
        <w:rPr>
          <w:b/>
          <w:szCs w:val="23"/>
        </w:rPr>
        <w:t>2.3.5.1</w:t>
      </w:r>
      <w:r w:rsidRPr="006F22D5">
        <w:rPr>
          <w:b/>
          <w:szCs w:val="23"/>
        </w:rPr>
        <w:fldChar w:fldCharType="end"/>
      </w:r>
      <w:r>
        <w:rPr>
          <w:szCs w:val="23"/>
        </w:rPr>
        <w:t>.</w:t>
      </w:r>
    </w:p>
    <w:p w14:paraId="108AD9C2" w14:textId="3FCFCE17"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724D90">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8" w:name="_Ref526267109"/>
            <w:r w:rsidRPr="005600FC">
              <w:rPr>
                <w:rFonts w:ascii="Times New Roman" w:eastAsia="Times New Roman" w:hAnsi="Times New Roman"/>
                <w:b/>
                <w:iCs w:val="0"/>
                <w:color w:val="auto"/>
                <w:sz w:val="22"/>
                <w:szCs w:val="22"/>
                <w:lang w:eastAsia="fr-FR"/>
              </w:rPr>
              <w:t xml:space="preserve"> </w:t>
            </w:r>
            <w:bookmarkEnd w:id="298"/>
          </w:p>
        </w:tc>
      </w:tr>
    </w:tbl>
    <w:p w14:paraId="0029784A" w14:textId="641CE4D0" w:rsidR="0093422C" w:rsidRPr="008E021D" w:rsidRDefault="0093422C" w:rsidP="00BE4765">
      <w:pPr>
        <w:spacing w:before="120" w:after="120" w:line="360" w:lineRule="auto"/>
        <w:rPr>
          <w:szCs w:val="23"/>
        </w:rPr>
      </w:pPr>
      <w:r w:rsidRPr="008E021D">
        <w:rPr>
          <w:szCs w:val="23"/>
        </w:rPr>
        <w:lastRenderedPageBreak/>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724D90">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9" w:name="_Ref526267143"/>
            <w:r w:rsidRPr="005600FC">
              <w:rPr>
                <w:rFonts w:ascii="Times New Roman" w:eastAsia="Times New Roman" w:hAnsi="Times New Roman"/>
                <w:b/>
                <w:iCs w:val="0"/>
                <w:color w:val="auto"/>
                <w:sz w:val="22"/>
                <w:szCs w:val="22"/>
                <w:lang w:eastAsia="fr-FR"/>
              </w:rPr>
              <w:t xml:space="preserve"> </w:t>
            </w:r>
            <w:bookmarkEnd w:id="299"/>
          </w:p>
        </w:tc>
      </w:tr>
    </w:tbl>
    <w:p w14:paraId="70C925C0" w14:textId="14EEB43D" w:rsidR="008E4D9C" w:rsidRDefault="008E4D9C" w:rsidP="008E4D9C">
      <w:pPr>
        <w:spacing w:before="120"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00" w:name="_Toc535418739"/>
      <w:r>
        <w:t>Equation de l’énergie</w:t>
      </w:r>
      <w:bookmarkEnd w:id="300"/>
    </w:p>
    <w:p w14:paraId="37CFB6B4" w14:textId="5B27C1AC" w:rsidR="008A5A36" w:rsidRDefault="0093422C" w:rsidP="00FC0FCE">
      <w:pPr>
        <w:spacing w:before="120" w:after="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724D90">
        <w:rPr>
          <w:b/>
        </w:rPr>
        <w:t>[40]</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1" w:name="_Ref525825321"/>
            <w:r w:rsidRPr="005600FC">
              <w:rPr>
                <w:rFonts w:ascii="Times New Roman" w:eastAsia="Times New Roman" w:hAnsi="Times New Roman"/>
                <w:b/>
                <w:iCs w:val="0"/>
                <w:color w:val="auto"/>
                <w:sz w:val="22"/>
                <w:szCs w:val="22"/>
                <w:lang w:eastAsia="fr-FR"/>
              </w:rPr>
              <w:t xml:space="preserve"> </w:t>
            </w:r>
            <w:bookmarkEnd w:id="301"/>
          </w:p>
        </w:tc>
      </w:tr>
    </w:tbl>
    <w:p w14:paraId="7CC10CED" w14:textId="567F2C4F" w:rsidR="0093422C" w:rsidRDefault="0093422C" w:rsidP="007C3C78">
      <w:pPr>
        <w:spacing w:before="120" w:after="12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1DAB89BB" w:rsidR="0093422C" w:rsidRDefault="0093422C" w:rsidP="007C3C78">
      <w:pPr>
        <w:spacing w:before="120" w:after="12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724D90">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F56939"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AB2D982" w:rsidR="0093422C" w:rsidRDefault="0093422C" w:rsidP="00FC0FCE">
      <w:pPr>
        <w:spacing w:before="120" w:after="12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724D90">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214FC4F3" w:rsidR="008A5A36" w:rsidRDefault="0093422C" w:rsidP="00FC0FCE">
      <w:pPr>
        <w:spacing w:before="120" w:after="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724D90">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724D90">
        <w:rPr>
          <w:b/>
        </w:rPr>
        <w:t>[40]</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w:lastRenderedPageBreak/>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02" w:name="_Ref528670063"/>
      <w:bookmarkStart w:id="303" w:name="_Toc535418740"/>
      <w:r>
        <w:t>A</w:t>
      </w:r>
      <w:r w:rsidR="001275DD">
        <w:t>pproximation de la temperature par des polynomes de legendre</w:t>
      </w:r>
      <w:bookmarkEnd w:id="303"/>
    </w:p>
    <w:p w14:paraId="7EDF5BCE" w14:textId="6282A18D" w:rsidR="00AE5F7D" w:rsidRDefault="001275DD" w:rsidP="009D7579">
      <w:pPr>
        <w:spacing w:before="240" w:after="12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 xml:space="preserve">Elrod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724D90">
        <w:rPr>
          <w:b/>
        </w:rPr>
        <w:t>[42]</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724D90">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724D90">
        <w:rPr>
          <w:b/>
        </w:rPr>
        <w:t>[43]</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79A3F518"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724D90">
        <w:rPr>
          <w:b/>
        </w:rPr>
        <w:t>[44]</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072EF1A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724D90">
        <w:rPr>
          <w:b/>
        </w:rPr>
        <w:t>[35]</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xml:space="preserve">. Contrairement à Moraru,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2429340"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724D90">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724D90">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0251DE51" w14:textId="589B1D1D" w:rsidR="00AE5F7D" w:rsidRDefault="00AE5F7D" w:rsidP="002041BE">
      <w:pPr>
        <w:spacing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F56939"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7E364AB0" w:rsidR="003A3131" w:rsidRDefault="00D879B2" w:rsidP="002041BE">
      <w:pPr>
        <w:spacing w:before="240" w:after="240" w:line="360" w:lineRule="auto"/>
      </w:pPr>
      <w:commentRangeStart w:id="304"/>
      <w:proofErr w:type="gramStart"/>
      <w:r>
        <w:lastRenderedPageBreak/>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724D90">
        <w:rPr>
          <w:b/>
        </w:rPr>
        <w:t>[44]</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F56939"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304"/>
    <w:p w14:paraId="2868F156" w14:textId="43B5BC0A" w:rsidR="003A3131" w:rsidRDefault="00A5248E" w:rsidP="002041BE">
      <w:pPr>
        <w:spacing w:before="240" w:after="240" w:line="360" w:lineRule="auto"/>
      </w:pPr>
      <w:r>
        <w:rPr>
          <w:rStyle w:val="Marquedecommentaire"/>
        </w:rPr>
        <w:commentReference w:id="304"/>
      </w:r>
      <w:r w:rsidR="00647B49">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F56939"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05" w:name="_Ref534709750"/>
            <w:r w:rsidRPr="00134F70">
              <w:rPr>
                <w:rFonts w:ascii="Times New Roman" w:eastAsia="Times New Roman" w:hAnsi="Times New Roman"/>
                <w:b/>
                <w:iCs w:val="0"/>
                <w:color w:val="auto"/>
                <w:sz w:val="22"/>
                <w:szCs w:val="22"/>
                <w:lang w:eastAsia="fr-FR"/>
              </w:rPr>
              <w:t xml:space="preserve"> </w:t>
            </w:r>
            <w:bookmarkEnd w:id="305"/>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F56939"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06" w:name="_Ref526242254"/>
            <w:r w:rsidRPr="00134F70">
              <w:rPr>
                <w:rFonts w:ascii="Times New Roman" w:eastAsia="Times New Roman" w:hAnsi="Times New Roman"/>
                <w:b/>
                <w:iCs w:val="0"/>
                <w:color w:val="auto"/>
                <w:sz w:val="22"/>
                <w:szCs w:val="22"/>
                <w:lang w:eastAsia="fr-FR"/>
              </w:rPr>
              <w:t xml:space="preserve"> </w:t>
            </w:r>
            <w:bookmarkEnd w:id="306"/>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36AA3310" w:rsidR="00AE5F7D" w:rsidRDefault="00AE5F7D" w:rsidP="00D277B2">
      <w:pPr>
        <w:spacing w:before="240" w:after="240" w:line="360" w:lineRule="auto"/>
        <w:ind w:firstLine="709"/>
      </w:pPr>
      <w:commentRangeStart w:id="307"/>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724D90">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724D90">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724D90">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F56939"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F56939"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F56939"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F56939"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08" w:name="_Ref534712804"/>
            <w:r w:rsidRPr="001C390D">
              <w:rPr>
                <w:rFonts w:ascii="Calibri" w:eastAsia="Times New Roman" w:hAnsi="Calibri" w:cs="Times New Roman"/>
                <w:i w:val="0"/>
                <w:iCs w:val="0"/>
                <w:color w:val="auto"/>
                <w:sz w:val="22"/>
                <w:szCs w:val="20"/>
                <w:lang w:eastAsia="fr-FR"/>
              </w:rPr>
              <w:t xml:space="preserve"> </w:t>
            </w:r>
            <w:bookmarkEnd w:id="308"/>
          </w:p>
        </w:tc>
      </w:tr>
    </w:tbl>
    <w:p w14:paraId="7691FF9A" w14:textId="6BFB7C85" w:rsidR="00F06EF6" w:rsidRDefault="00AE5F7D" w:rsidP="002041BE">
      <w:pPr>
        <w:spacing w:before="240" w:after="240" w:line="360" w:lineRule="auto"/>
        <w:ind w:firstLine="709"/>
      </w:pPr>
      <w:r>
        <w:lastRenderedPageBreak/>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724D90">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724D90">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724D90">
        <w:rPr>
          <w:b/>
        </w:rPr>
        <w:t>Eq.2-29</w:t>
      </w:r>
      <w:r w:rsidR="00F06EF6" w:rsidRPr="00CB74D3">
        <w:rPr>
          <w:b/>
        </w:rPr>
        <w:fldChar w:fldCharType="end"/>
      </w:r>
      <w:r w:rsidR="00F06EF6">
        <w:t xml:space="preserve"> dont la démonstration est détaillée dans </w:t>
      </w:r>
      <w:commentRangeStart w:id="309"/>
      <w:commentRangeStart w:id="310"/>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724D90">
        <w:rPr>
          <w:b/>
        </w:rPr>
        <w:t>[44]</w:t>
      </w:r>
      <w:r w:rsidR="00F06EF6" w:rsidRPr="007174DA">
        <w:rPr>
          <w:b/>
        </w:rPr>
        <w:fldChar w:fldCharType="end"/>
      </w:r>
      <w:commentRangeEnd w:id="309"/>
      <w:r w:rsidR="00F06EF6">
        <w:rPr>
          <w:rStyle w:val="Marquedecommentaire"/>
        </w:rPr>
        <w:commentReference w:id="309"/>
      </w:r>
      <w:commentRangeEnd w:id="310"/>
      <w:r w:rsidR="00E34D04">
        <w:rPr>
          <w:rStyle w:val="Marquedecommentaire"/>
        </w:rPr>
        <w:commentReference w:id="310"/>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F56939"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1" w:name="_Ref534722716"/>
            <w:r w:rsidRPr="001C390D">
              <w:rPr>
                <w:rFonts w:ascii="Calibri" w:eastAsia="Times New Roman" w:hAnsi="Calibri" w:cs="Times New Roman"/>
                <w:i w:val="0"/>
                <w:iCs w:val="0"/>
                <w:color w:val="auto"/>
                <w:sz w:val="22"/>
                <w:szCs w:val="20"/>
                <w:lang w:eastAsia="fr-FR"/>
              </w:rPr>
              <w:t xml:space="preserve"> </w:t>
            </w:r>
            <w:bookmarkEnd w:id="311"/>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F56939"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2" w:name="_Ref534721791"/>
            <w:r w:rsidRPr="001C390D">
              <w:rPr>
                <w:rFonts w:ascii="Calibri" w:eastAsia="Times New Roman" w:hAnsi="Calibri" w:cs="Times New Roman"/>
                <w:i w:val="0"/>
                <w:iCs w:val="0"/>
                <w:color w:val="auto"/>
                <w:sz w:val="22"/>
                <w:szCs w:val="20"/>
                <w:lang w:eastAsia="fr-FR"/>
              </w:rPr>
              <w:t xml:space="preserve"> </w:t>
            </w:r>
            <w:bookmarkEnd w:id="312"/>
          </w:p>
        </w:tc>
      </w:tr>
    </w:tbl>
    <w:p w14:paraId="3DC30926" w14:textId="3C605478" w:rsidR="00D879B2" w:rsidRDefault="00AE5F7D" w:rsidP="00F30A8C">
      <w:pPr>
        <w:spacing w:before="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724D90">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w:t>
      </w:r>
      <w:proofErr w:type="spellStart"/>
      <w:r>
        <w:t>rence</w:t>
      </w:r>
      <w:proofErr w:type="spellEnd"/>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724D90">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commentRangeEnd w:id="307"/>
      <w:r w:rsidR="00B5506D">
        <w:rPr>
          <w:rStyle w:val="Marquedecommentaire"/>
        </w:rPr>
        <w:commentReference w:id="307"/>
      </w:r>
    </w:p>
    <w:p w14:paraId="6BC510B0" w14:textId="40B537D9"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724D90">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724D90">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D4761F8" w:rsidR="00AE5F7D" w:rsidRPr="00D51381" w:rsidRDefault="00F56939"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F30A8C">
      <w:pPr>
        <w:spacing w:before="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F56939"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lastRenderedPageBreak/>
        <w:t>Les composa</w:t>
      </w:r>
      <w:r w:rsidR="00D879B2">
        <w:t xml:space="preserve">ntes de vitesse sont également </w:t>
      </w:r>
      <w:r>
        <w:t>exprimées avec les coefficients de Legendre pour la fluidité.</w:t>
      </w:r>
      <w:r w:rsidR="00D879B2" w:rsidRP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F56939"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F56939"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4877E29B"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724D90">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1400FB56"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724D90">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724D90">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3" w:name="_Ref528678596"/>
            <w:r w:rsidRPr="001C390D">
              <w:rPr>
                <w:rFonts w:ascii="Calibri" w:eastAsia="Times New Roman" w:hAnsi="Calibri" w:cs="Times New Roman"/>
                <w:i w:val="0"/>
                <w:iCs w:val="0"/>
                <w:color w:val="auto"/>
                <w:sz w:val="22"/>
                <w:szCs w:val="20"/>
                <w:lang w:eastAsia="fr-FR"/>
              </w:rPr>
              <w:t xml:space="preserve"> </w:t>
            </w:r>
            <w:bookmarkEnd w:id="313"/>
          </w:p>
        </w:tc>
      </w:tr>
    </w:tbl>
    <w:p w14:paraId="35DDE93D" w14:textId="1681EB49" w:rsidR="00666D63" w:rsidRDefault="00AE5F7D" w:rsidP="00444EB6">
      <w:pPr>
        <w:spacing w:before="240" w:after="240" w:line="360" w:lineRule="auto"/>
        <w:ind w:firstLine="709"/>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724D90">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proofErr w:type="gramStart"/>
      <w:r w:rsidR="00A42408">
        <w:t>,</w:t>
      </w:r>
      <w:r w:rsidR="0098627C">
        <w:t xml:space="preserve"> </w:t>
      </w:r>
      <w:proofErr w:type="gramEnd"/>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314" w:name="_Toc535418741"/>
      <w:r>
        <w:t>Résolution des équations couplées</w:t>
      </w:r>
      <w:bookmarkEnd w:id="302"/>
      <w:bookmarkEnd w:id="314"/>
    </w:p>
    <w:p w14:paraId="67CF7F2E" w14:textId="44940DC2"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724D90">
        <w:rPr>
          <w:b/>
        </w:rPr>
        <w:t>[41]</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 xml:space="preserve">tous les termes approximés par la méthode ont une signification physique. Cette simplicité de compréhension facilite </w:t>
      </w:r>
      <w:r>
        <w:lastRenderedPageBreak/>
        <w:t>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315" w:name="_Ref528671596"/>
      <w:r>
        <w:t>Discrétisation de l’équation de Reynolds avec cavitation</w:t>
      </w:r>
      <w:bookmarkEnd w:id="315"/>
    </w:p>
    <w:p w14:paraId="511A9398" w14:textId="4FEE9087" w:rsidR="0093422C" w:rsidRDefault="0093422C" w:rsidP="00F30A8C">
      <w:pPr>
        <w:spacing w:before="120" w:after="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724D90" w:rsidRPr="00724D90">
        <w:rPr>
          <w:b/>
          <w:noProof/>
        </w:rPr>
        <w:t>Figure 2.3</w:t>
      </w:r>
      <w:r w:rsidR="00724D90" w:rsidRPr="00724D90">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331095" cy="1978383"/>
                    </a:xfrm>
                    <a:prstGeom prst="rect">
                      <a:avLst/>
                    </a:prstGeom>
                  </pic:spPr>
                </pic:pic>
              </a:graphicData>
            </a:graphic>
          </wp:inline>
        </w:drawing>
      </w:r>
    </w:p>
    <w:p w14:paraId="14CD2D67" w14:textId="00988E91" w:rsidR="00DB4537" w:rsidRPr="00444EB6" w:rsidRDefault="0093422C" w:rsidP="00444EB6">
      <w:pPr>
        <w:pStyle w:val="Lgende"/>
        <w:spacing w:line="360" w:lineRule="auto"/>
        <w:jc w:val="center"/>
        <w:rPr>
          <w:i w:val="0"/>
          <w:noProof/>
          <w:sz w:val="22"/>
        </w:rPr>
      </w:pPr>
      <w:bookmarkStart w:id="316" w:name="_Ref525899785"/>
      <w:r w:rsidRPr="00DF06F6">
        <w:rPr>
          <w:i w:val="0"/>
          <w:noProof/>
          <w:sz w:val="22"/>
        </w:rPr>
        <w:t xml:space="preserve">Figure </w:t>
      </w:r>
      <w:r w:rsidR="008C6155">
        <w:rPr>
          <w:i w:val="0"/>
          <w:noProof/>
          <w:sz w:val="22"/>
        </w:rPr>
        <w:fldChar w:fldCharType="begin"/>
      </w:r>
      <w:r w:rsidR="008C6155">
        <w:rPr>
          <w:i w:val="0"/>
          <w:noProof/>
          <w:sz w:val="22"/>
        </w:rPr>
        <w:instrText xml:space="preserve"> STYLEREF 2 \s </w:instrText>
      </w:r>
      <w:r w:rsidR="008C6155">
        <w:rPr>
          <w:i w:val="0"/>
          <w:noProof/>
          <w:sz w:val="22"/>
        </w:rPr>
        <w:fldChar w:fldCharType="separate"/>
      </w:r>
      <w:r w:rsidR="00724D90">
        <w:rPr>
          <w:i w:val="0"/>
          <w:noProof/>
          <w:sz w:val="22"/>
        </w:rPr>
        <w:t>2.3</w:t>
      </w:r>
      <w:r w:rsidR="008C6155">
        <w:rPr>
          <w:i w:val="0"/>
          <w:noProof/>
          <w:sz w:val="22"/>
        </w:rPr>
        <w:fldChar w:fldCharType="end"/>
      </w:r>
      <w:r w:rsidR="008C6155">
        <w:rPr>
          <w:i w:val="0"/>
          <w:noProof/>
          <w:sz w:val="22"/>
        </w:rPr>
        <w:noBreakHyphen/>
      </w:r>
      <w:r w:rsidR="008C6155">
        <w:rPr>
          <w:i w:val="0"/>
          <w:noProof/>
          <w:sz w:val="22"/>
        </w:rPr>
        <w:fldChar w:fldCharType="begin"/>
      </w:r>
      <w:r w:rsidR="008C6155">
        <w:rPr>
          <w:i w:val="0"/>
          <w:noProof/>
          <w:sz w:val="22"/>
        </w:rPr>
        <w:instrText xml:space="preserve"> SEQ Figure \* ARABIC \s 2 </w:instrText>
      </w:r>
      <w:r w:rsidR="008C6155">
        <w:rPr>
          <w:i w:val="0"/>
          <w:noProof/>
          <w:sz w:val="22"/>
        </w:rPr>
        <w:fldChar w:fldCharType="separate"/>
      </w:r>
      <w:r w:rsidR="00724D90">
        <w:rPr>
          <w:i w:val="0"/>
          <w:noProof/>
          <w:sz w:val="22"/>
        </w:rPr>
        <w:t>3</w:t>
      </w:r>
      <w:r w:rsidR="008C6155">
        <w:rPr>
          <w:i w:val="0"/>
          <w:noProof/>
          <w:sz w:val="22"/>
        </w:rPr>
        <w:fldChar w:fldCharType="end"/>
      </w:r>
      <w:bookmarkEnd w:id="316"/>
      <w:r>
        <w:rPr>
          <w:i w:val="0"/>
          <w:noProof/>
          <w:sz w:val="22"/>
        </w:rPr>
        <w:t> : le maillge 2D utilisé pour l’équation de Reynolds</w:t>
      </w:r>
    </w:p>
    <w:p w14:paraId="78AD99C6" w14:textId="4133B1A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724D90">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F56939"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1110C">
      <w:pPr>
        <w:spacing w:before="12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F56939"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F56939"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F56939"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6396CAC8" w:rsidR="0093422C" w:rsidRPr="00134F70" w:rsidRDefault="00F56939"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0FDB1E45" w:rsidR="0093422C" w:rsidRDefault="0093422C" w:rsidP="00F30A8C">
      <w:pPr>
        <w:spacing w:before="120" w:after="120" w:line="360" w:lineRule="auto"/>
        <w:rPr>
          <w:szCs w:val="23"/>
        </w:rPr>
      </w:pPr>
      <w:r>
        <w:lastRenderedPageBreak/>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F56939"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F56939"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7" w:name="_Ref525844214"/>
            <w:r w:rsidRPr="00134F70">
              <w:rPr>
                <w:rFonts w:ascii="Times New Roman" w:eastAsia="Times New Roman" w:hAnsi="Times New Roman"/>
                <w:b/>
                <w:iCs w:val="0"/>
                <w:color w:val="auto"/>
                <w:sz w:val="22"/>
                <w:szCs w:val="22"/>
                <w:lang w:eastAsia="fr-FR"/>
              </w:rPr>
              <w:t xml:space="preserve"> </w:t>
            </w:r>
            <w:bookmarkEnd w:id="317"/>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proofErr w:type="spellStart"/>
      <w:r w:rsidR="0032581C">
        <w:t>aversent</w:t>
      </w:r>
      <w:proofErr w:type="spellEnd"/>
      <w:r w:rsidR="0032581C">
        <w:t xml:space="preserve"> les</w:t>
      </w:r>
      <w:r w:rsidR="0093422C">
        <w:t xml:space="preserve"> face</w:t>
      </w:r>
      <w:r w:rsidR="0032581C">
        <w:t>s</w:t>
      </w:r>
      <w:r w:rsidR="0093422C">
        <w:t xml:space="preserve"> est et ouest. </w:t>
      </w:r>
    </w:p>
    <w:p w14:paraId="1C2944FC" w14:textId="6DBD30F5" w:rsidR="0093422C" w:rsidRDefault="0093422C" w:rsidP="000A072A">
      <w:pPr>
        <w:spacing w:line="360" w:lineRule="auto"/>
        <w:ind w:firstLine="708"/>
      </w:pPr>
      <w:commentRangeStart w:id="318"/>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724D90">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S(θ)</m:t>
        </m:r>
      </m:oMath>
      <w:r>
        <w:t xml:space="preserve">, </w:t>
      </w:r>
      <w:r w:rsidR="00385C60">
        <w:t>celui</w:t>
      </w:r>
      <w:r w:rsidR="00A66212">
        <w:t>-ci</w:t>
      </w:r>
      <w:r>
        <w:t xml:space="preserve"> peut être </w:t>
      </w:r>
      <w:r w:rsidR="0032581C">
        <w:t>écrit</w:t>
      </w:r>
      <w:r w:rsidR="003B4C14">
        <w:t xml:space="preserve"> sous</w:t>
      </w:r>
      <w:r>
        <w:t xml:space="preserve"> forme avec les coefficients de </w:t>
      </w:r>
      <w:commentRangeStart w:id="319"/>
      <w:r>
        <w:t>discrétisation</w:t>
      </w:r>
      <w:commentRangeEnd w:id="319"/>
      <w:r w:rsidR="000A387B">
        <w:rPr>
          <w:rStyle w:val="Marquedecommentaire"/>
        </w:rPr>
        <w:commentReference w:id="319"/>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0D546E33" w:rsidR="00F30A8C" w:rsidRDefault="00F30A8C" w:rsidP="00F30A8C">
      <w:pPr>
        <w:spacing w:line="360" w:lineRule="auto"/>
      </w:pPr>
      <w: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04614E"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m:t>
                </m:r>
                <m:r>
                  <w:rPr>
                    <w:rFonts w:ascii="Cambria Math"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04614E"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m:t>
                </m:r>
                <m:r>
                  <w:rPr>
                    <w:rFonts w:ascii="Cambria Math" w:hAnsi="Cambria Math"/>
                  </w:rPr>
                  <m:t xml:space="preserve">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753AD9D8" w14:textId="76529C5F" w:rsidR="0004614E" w:rsidRPr="0004614E" w:rsidRDefault="0004614E"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p w14:paraId="317DF340" w14:textId="5A45E019" w:rsidR="0004614E" w:rsidRPr="00134F70" w:rsidRDefault="0004614E" w:rsidP="000A2520">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0" w:name="_Ref535400579"/>
            <w:r w:rsidRPr="00134F70">
              <w:rPr>
                <w:rFonts w:ascii="Times New Roman" w:eastAsia="Times New Roman" w:hAnsi="Times New Roman"/>
                <w:b/>
                <w:iCs w:val="0"/>
                <w:color w:val="auto"/>
                <w:sz w:val="22"/>
                <w:szCs w:val="22"/>
                <w:lang w:eastAsia="fr-FR"/>
              </w:rPr>
              <w:t xml:space="preserve"> </w:t>
            </w:r>
            <w:bookmarkEnd w:id="320"/>
          </w:p>
        </w:tc>
      </w:tr>
    </w:tbl>
    <w:p w14:paraId="3AF10FA2" w14:textId="1EF18B83"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discrétisation </w:t>
      </w:r>
      <w:r w:rsidR="001E3B4A">
        <w:t>temporelle</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sidRPr="005B2104">
        <w:rPr>
          <w:b/>
        </w:rPr>
      </w:r>
      <w:r w:rsidR="005B2104">
        <w:rPr>
          <w:b/>
        </w:rPr>
        <w:instrText xml:space="preserve"> \* MERGEFORMAT </w:instrText>
      </w:r>
      <w:r w:rsidR="005B2104" w:rsidRPr="005B2104">
        <w:rPr>
          <w:b/>
        </w:rPr>
        <w:fldChar w:fldCharType="separate"/>
      </w:r>
      <w:r w:rsidR="00724D90">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5E7386"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m:t>
                </m:r>
                <m:r>
                  <w:rPr>
                    <w:rFonts w:ascii="Cambria Math" w:hAnsi="Cambria Math"/>
                  </w:rPr>
                  <m:t>ρ</m:t>
                </m:r>
                <m:r>
                  <w:rPr>
                    <w:rFonts w:ascii="Cambria Math" w:hAnsi="Cambria Math"/>
                  </w:rPr>
                  <m:t>∆x∆z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1" w:name="_Ref535400601"/>
            <w:r w:rsidRPr="00134F70">
              <w:rPr>
                <w:rFonts w:ascii="Times New Roman" w:eastAsia="Times New Roman" w:hAnsi="Times New Roman"/>
                <w:b/>
                <w:iCs w:val="0"/>
                <w:color w:val="auto"/>
                <w:sz w:val="22"/>
                <w:szCs w:val="22"/>
                <w:lang w:eastAsia="fr-FR"/>
              </w:rPr>
              <w:t xml:space="preserve"> </w:t>
            </w:r>
            <w:bookmarkEnd w:id="321"/>
          </w:p>
        </w:tc>
      </w:tr>
    </w:tbl>
    <w:p w14:paraId="780562F6" w14:textId="454603F8"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sidRPr="000E7CA2">
        <w:rPr>
          <w:b/>
        </w:rPr>
      </w:r>
      <w:r>
        <w:rPr>
          <w:b/>
        </w:rPr>
        <w:instrText xml:space="preserve"> \* MERGEFORMAT </w:instrText>
      </w:r>
      <w:r w:rsidRPr="000E7CA2">
        <w:rPr>
          <w:b/>
        </w:rPr>
        <w:fldChar w:fldCharType="separate"/>
      </w:r>
      <w:r w:rsidR="00724D90">
        <w:rPr>
          <w:b/>
        </w:rPr>
        <w:t>Eq.2-43</w:t>
      </w:r>
      <w:r w:rsidRPr="000E7CA2">
        <w:rPr>
          <w:b/>
        </w:rPr>
        <w:fldChar w:fldCharType="end"/>
      </w:r>
      <w:r>
        <w:t xml:space="preserve"> s’ajoute</w:t>
      </w:r>
      <w:r w:rsidR="00CA701D">
        <w:t>nt</w:t>
      </w:r>
      <w:r>
        <w:t xml:space="preserve"> avec </w:t>
      </w:r>
      <m:oMath>
        <m:r>
          <w:rPr>
            <w:rFonts w:ascii="Cambria Math" w:hAnsi="Cambria Math"/>
          </w:rPr>
          <m:t>c</m:t>
        </m:r>
      </m:oMath>
      <w:r>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sidRPr="000E7CA2">
        <w:rPr>
          <w:b/>
        </w:rPr>
      </w:r>
      <w:r>
        <w:rPr>
          <w:b/>
        </w:rPr>
        <w:instrText xml:space="preserve"> \* MERGEFORMAT </w:instrText>
      </w:r>
      <w:r w:rsidRPr="000E7CA2">
        <w:rPr>
          <w:b/>
        </w:rPr>
        <w:fldChar w:fldCharType="separate"/>
      </w:r>
      <w:r w:rsidR="00724D90">
        <w:rPr>
          <w:b/>
        </w:rPr>
        <w:t>Eq.2-42</w:t>
      </w:r>
      <w:r w:rsidRPr="000E7CA2">
        <w:rPr>
          <w:b/>
        </w:rPr>
        <w:fldChar w:fldCharType="end"/>
      </w:r>
      <w:r w:rsidR="00536E63">
        <w:rPr>
          <w:b/>
        </w:rPr>
        <w:t> </w:t>
      </w:r>
      <w:r w:rsidR="00536E63" w:rsidRPr="00536E63">
        <w:t>;</w:t>
      </w:r>
      <w:r w:rsidRPr="000E7CA2">
        <w:t xml:space="preserve"> </w:t>
      </w:r>
      <w:r>
        <w:t xml:space="preserve">Le terme   de </w:t>
      </w:r>
      <w:r w:rsidRPr="000E7CA2">
        <w:rPr>
          <w:b/>
        </w:rPr>
        <w:fldChar w:fldCharType="begin"/>
      </w:r>
      <w:r w:rsidRPr="000E7CA2">
        <w:rPr>
          <w:b/>
        </w:rPr>
        <w:instrText xml:space="preserve"> REF _Ref535400601 \r \h </w:instrText>
      </w:r>
      <w:r w:rsidRPr="000E7CA2">
        <w:rPr>
          <w:b/>
        </w:rPr>
      </w:r>
      <w:r>
        <w:rPr>
          <w:b/>
        </w:rPr>
        <w:instrText xml:space="preserve"> \* MERGEFORMAT </w:instrText>
      </w:r>
      <w:r w:rsidRPr="000E7CA2">
        <w:rPr>
          <w:b/>
        </w:rPr>
        <w:fldChar w:fldCharType="separate"/>
      </w:r>
      <w:r w:rsidR="00724D90">
        <w:rPr>
          <w:b/>
        </w:rPr>
        <w:t>Eq.2-43</w:t>
      </w:r>
      <w:r w:rsidRPr="000E7CA2">
        <w:rPr>
          <w:b/>
        </w:rPr>
        <w:fldChar w:fldCharType="end"/>
      </w:r>
      <w:r>
        <w:t xml:space="preserve"> s’ajoute avec  de </w:t>
      </w:r>
      <w:r w:rsidRPr="000E7CA2">
        <w:rPr>
          <w:b/>
        </w:rPr>
        <w:fldChar w:fldCharType="begin"/>
      </w:r>
      <w:r w:rsidRPr="000E7CA2">
        <w:rPr>
          <w:b/>
        </w:rPr>
        <w:instrText xml:space="preserve"> REF _Ref535400579 \r \h </w:instrText>
      </w:r>
      <w:r w:rsidRPr="000E7CA2">
        <w:rPr>
          <w:b/>
        </w:rPr>
      </w:r>
      <w:r>
        <w:rPr>
          <w:b/>
        </w:rPr>
        <w:instrText xml:space="preserve"> \* MERGEFORMAT </w:instrText>
      </w:r>
      <w:r w:rsidRPr="000E7CA2">
        <w:rPr>
          <w:b/>
        </w:rPr>
        <w:fldChar w:fldCharType="separate"/>
      </w:r>
      <w:r w:rsidR="00724D90">
        <w:rPr>
          <w:b/>
        </w:rPr>
        <w:t>Eq.2-42</w:t>
      </w:r>
      <w:r w:rsidRPr="000E7CA2">
        <w:rPr>
          <w:b/>
        </w:rPr>
        <w:fldChar w:fldCharType="end"/>
      </w:r>
      <w:r>
        <w:rPr>
          <w:b/>
        </w:rPr>
        <w:t xml:space="preserve">, </w:t>
      </w:r>
      <w:r w:rsidRPr="000E7CA2">
        <w:t xml:space="preserve">ce qui </w:t>
      </w:r>
      <w:r>
        <w:t xml:space="preserve">permet d’obtenir la forme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commentRangeStart w:id="322"/>
      <w:r w:rsidR="000A387B" w:rsidRPr="00351E93">
        <w:rPr>
          <w:strike/>
        </w:rPr>
        <w:t>est</w:t>
      </w:r>
      <w:commentRangeEnd w:id="322"/>
      <w:r w:rsidR="000A387B" w:rsidRPr="00351E93">
        <w:rPr>
          <w:rStyle w:val="Marquedecommentaire"/>
          <w:strike/>
        </w:rPr>
        <w:commentReference w:id="322"/>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w:lastRenderedPageBreak/>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3" w:name="_Ref525898126"/>
            <w:r w:rsidRPr="00134F70">
              <w:rPr>
                <w:rFonts w:ascii="Times New Roman" w:eastAsia="Times New Roman" w:hAnsi="Times New Roman"/>
                <w:b/>
                <w:iCs w:val="0"/>
                <w:color w:val="auto"/>
                <w:sz w:val="22"/>
                <w:szCs w:val="22"/>
                <w:lang w:eastAsia="fr-FR"/>
              </w:rPr>
              <w:t xml:space="preserve"> </w:t>
            </w:r>
            <w:bookmarkEnd w:id="323"/>
          </w:p>
        </w:tc>
      </w:tr>
    </w:tbl>
    <w:commentRangeEnd w:id="318"/>
    <w:p w14:paraId="7C59F0A8" w14:textId="66B283EF" w:rsidR="000A387B" w:rsidRDefault="00351E93" w:rsidP="000A387B">
      <w:pPr>
        <w:spacing w:line="360" w:lineRule="auto"/>
        <w:ind w:firstLine="708"/>
      </w:pPr>
      <w:r>
        <w:rPr>
          <w:rStyle w:val="Marquedecommentaire"/>
        </w:rPr>
        <w:commentReference w:id="318"/>
      </w:r>
      <w:r w:rsidR="0093422C">
        <w:t xml:space="preserve">Où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respectivement 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 qui expr</w:t>
      </w:r>
      <w:proofErr w:type="spellStart"/>
      <w:r w:rsidR="000A387B">
        <w:t>ime</w:t>
      </w:r>
      <w:proofErr w:type="spellEnd"/>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724D90">
        <w:rPr>
          <w:b/>
        </w:rPr>
        <w:t>Eq.2-16</w:t>
      </w:r>
      <w:r w:rsidR="000A387B" w:rsidRPr="00314374">
        <w:rPr>
          <w:b/>
        </w:rPr>
        <w:fldChar w:fldCharType="end"/>
      </w:r>
      <w:r w:rsidR="000A387B">
        <w:t xml:space="preserve">). </w:t>
      </w:r>
    </w:p>
    <w:p w14:paraId="26B2A758" w14:textId="42628E37" w:rsidR="0093422C" w:rsidRDefault="000A387B" w:rsidP="0006243C">
      <w:pPr>
        <w:spacing w:line="360" w:lineRule="auto"/>
        <w:ind w:firstLine="708"/>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F56939"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B74996">
      <w:pPr>
        <w:pStyle w:val="Titre4"/>
        <w:ind w:left="709"/>
      </w:pPr>
      <w:bookmarkStart w:id="324" w:name="_Ref534738787"/>
      <w:r>
        <w:t>Discrétisation de l’équation de l’énergie</w:t>
      </w:r>
      <w:bookmarkEnd w:id="324"/>
      <w:r>
        <w:t xml:space="preserve"> </w:t>
      </w:r>
    </w:p>
    <w:p w14:paraId="1F6F61FB" w14:textId="5B349262" w:rsidR="008E661C" w:rsidRDefault="00484343" w:rsidP="00B5506D">
      <w:pPr>
        <w:spacing w:before="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724D90">
        <w:rPr>
          <w:b/>
        </w:rPr>
        <w:t>[35]</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407373B9" w14:textId="56126254"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724D90">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w:instrText>
      </w:r>
      <w:r w:rsidR="00384EFB" w:rsidRPr="00384EFB">
        <w:rPr>
          <w:b/>
        </w:rPr>
      </w:r>
      <w:r w:rsidR="00384EFB" w:rsidRPr="00384EFB">
        <w:rPr>
          <w:b/>
        </w:rPr>
        <w:instrText xml:space="preserve"> \* MERGEFORMAT </w:instrText>
      </w:r>
      <w:r w:rsidR="00384EFB" w:rsidRPr="00384EFB">
        <w:rPr>
          <w:b/>
        </w:rPr>
        <w:fldChar w:fldCharType="separate"/>
      </w:r>
      <w:r w:rsidR="00724D90" w:rsidRPr="00724D90">
        <w:rPr>
          <w:b/>
          <w:noProof/>
        </w:rPr>
        <w:t>Figure 2.3</w:t>
      </w:r>
      <w:r w:rsidR="00724D90" w:rsidRPr="00724D90">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3"/>
                    <a:stretch>
                      <a:fillRect/>
                    </a:stretch>
                  </pic:blipFill>
                  <pic:spPr>
                    <a:xfrm>
                      <a:off x="0" y="0"/>
                      <a:ext cx="3118422" cy="2629484"/>
                    </a:xfrm>
                    <a:prstGeom prst="rect">
                      <a:avLst/>
                    </a:prstGeom>
                  </pic:spPr>
                </pic:pic>
              </a:graphicData>
            </a:graphic>
          </wp:inline>
        </w:drawing>
      </w:r>
    </w:p>
    <w:p w14:paraId="3993A896" w14:textId="4E29F036" w:rsidR="005C3EA4" w:rsidRPr="008C6155" w:rsidRDefault="008C6155" w:rsidP="008C6155">
      <w:pPr>
        <w:pStyle w:val="Lgende"/>
        <w:spacing w:line="360" w:lineRule="auto"/>
        <w:jc w:val="center"/>
        <w:rPr>
          <w:i w:val="0"/>
          <w:noProof/>
          <w:sz w:val="22"/>
        </w:rPr>
      </w:pPr>
      <w:bookmarkStart w:id="325" w:name="_Ref535416936"/>
      <w:r w:rsidRPr="008C6155">
        <w:rPr>
          <w:i w:val="0"/>
          <w:noProof/>
          <w:sz w:val="22"/>
        </w:rPr>
        <w:t xml:space="preserve">Figure </w:t>
      </w:r>
      <w:r w:rsidRPr="008C6155">
        <w:rPr>
          <w:i w:val="0"/>
          <w:noProof/>
          <w:sz w:val="22"/>
        </w:rPr>
        <w:fldChar w:fldCharType="begin"/>
      </w:r>
      <w:r w:rsidRPr="008C6155">
        <w:rPr>
          <w:i w:val="0"/>
          <w:noProof/>
          <w:sz w:val="22"/>
        </w:rPr>
        <w:instrText xml:space="preserve"> STYLEREF 2 \s </w:instrText>
      </w:r>
      <w:r w:rsidRPr="008C6155">
        <w:rPr>
          <w:i w:val="0"/>
          <w:noProof/>
          <w:sz w:val="22"/>
        </w:rPr>
        <w:fldChar w:fldCharType="separate"/>
      </w:r>
      <w:r w:rsidR="00724D90">
        <w:rPr>
          <w:i w:val="0"/>
          <w:noProof/>
          <w:sz w:val="22"/>
        </w:rPr>
        <w:t>2.3</w:t>
      </w:r>
      <w:r w:rsidRPr="008C6155">
        <w:rPr>
          <w:i w:val="0"/>
          <w:noProof/>
          <w:sz w:val="22"/>
        </w:rPr>
        <w:fldChar w:fldCharType="end"/>
      </w:r>
      <w:r w:rsidRPr="008C6155">
        <w:rPr>
          <w:i w:val="0"/>
          <w:noProof/>
          <w:sz w:val="22"/>
        </w:rPr>
        <w:noBreakHyphen/>
      </w:r>
      <w:r w:rsidRPr="008C6155">
        <w:rPr>
          <w:i w:val="0"/>
          <w:noProof/>
          <w:sz w:val="22"/>
        </w:rPr>
        <w:fldChar w:fldCharType="begin"/>
      </w:r>
      <w:r w:rsidRPr="008C6155">
        <w:rPr>
          <w:i w:val="0"/>
          <w:noProof/>
          <w:sz w:val="22"/>
        </w:rPr>
        <w:instrText xml:space="preserve"> SEQ Figure \* ARABIC \s 2 </w:instrText>
      </w:r>
      <w:r w:rsidRPr="008C6155">
        <w:rPr>
          <w:i w:val="0"/>
          <w:noProof/>
          <w:sz w:val="22"/>
        </w:rPr>
        <w:fldChar w:fldCharType="separate"/>
      </w:r>
      <w:r w:rsidR="00724D90">
        <w:rPr>
          <w:i w:val="0"/>
          <w:noProof/>
          <w:sz w:val="22"/>
        </w:rPr>
        <w:t>4</w:t>
      </w:r>
      <w:r w:rsidRPr="008C6155">
        <w:rPr>
          <w:i w:val="0"/>
          <w:noProof/>
          <w:sz w:val="22"/>
        </w:rPr>
        <w:fldChar w:fldCharType="end"/>
      </w:r>
      <w:bookmarkEnd w:id="325"/>
      <w:r>
        <w:rPr>
          <w:i w:val="0"/>
          <w:noProof/>
          <w:sz w:val="22"/>
        </w:rPr>
        <w:t xml:space="preserve"> : </w:t>
      </w:r>
      <w:r w:rsidR="0085652A">
        <w:rPr>
          <w:i w:val="0"/>
          <w:noProof/>
          <w:sz w:val="22"/>
        </w:rPr>
        <w:t>L</w:t>
      </w:r>
      <w:r>
        <w:rPr>
          <w:i w:val="0"/>
          <w:noProof/>
          <w:sz w:val="22"/>
        </w:rPr>
        <w:t>e vomule de contrôle 3D utilisé pour l’équation  de l’énergie</w:t>
      </w:r>
    </w:p>
    <w:p w14:paraId="206730B5" w14:textId="77777777" w:rsidR="00DD20EB" w:rsidRDefault="00DD20EB" w:rsidP="00932B7C">
      <w:pPr>
        <w:spacing w:line="360" w:lineRule="auto"/>
        <w:ind w:firstLine="709"/>
      </w:pPr>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6" w:name="_Ref526268159"/>
            <w:r w:rsidRPr="00134F70">
              <w:rPr>
                <w:rFonts w:ascii="Times New Roman" w:eastAsia="Times New Roman" w:hAnsi="Times New Roman"/>
                <w:b/>
                <w:iCs w:val="0"/>
                <w:color w:val="auto"/>
                <w:sz w:val="22"/>
                <w:szCs w:val="22"/>
                <w:lang w:eastAsia="fr-FR"/>
              </w:rPr>
              <w:t xml:space="preserve"> </w:t>
            </w:r>
            <w:bookmarkEnd w:id="326"/>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F56939"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327"/>
      <w:commentRangeStart w:id="328"/>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327"/>
      <w:r>
        <w:rPr>
          <w:rStyle w:val="Marquedecommentaire"/>
          <w:rFonts w:ascii="Calibri" w:hAnsi="Calibri"/>
          <w:snapToGrid/>
          <w:color w:val="auto"/>
          <w:lang w:val="fr-FR" w:eastAsia="fr-FR" w:bidi="ar-SA"/>
        </w:rPr>
        <w:commentReference w:id="327"/>
      </w:r>
      <w:commentRangeEnd w:id="328"/>
      <w:r w:rsidR="008D28DD">
        <w:rPr>
          <w:rStyle w:val="Marquedecommentaire"/>
          <w:rFonts w:ascii="Calibri" w:hAnsi="Calibri"/>
          <w:snapToGrid/>
          <w:color w:val="auto"/>
          <w:lang w:val="fr-FR" w:eastAsia="fr-FR" w:bidi="ar-SA"/>
        </w:rPr>
        <w:commentReference w:id="328"/>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F56939"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F56939"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5D4CEEA1"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724D90">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F56939"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F56939"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756184">
      <w:pPr>
        <w:pStyle w:val="MDPI31text"/>
        <w:spacing w:before="240" w:after="24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F56939"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F56939"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DD20EB">
      <w:pPr>
        <w:pStyle w:val="Paragraphedeliste"/>
        <w:numPr>
          <w:ilvl w:val="0"/>
          <w:numId w:val="31"/>
        </w:numPr>
        <w:spacing w:before="240" w:after="240" w:line="360" w:lineRule="auto"/>
        <w:ind w:left="714" w:hanging="357"/>
      </w:pPr>
      <w:r>
        <w:t>La d</w:t>
      </w:r>
      <w:r w:rsidR="00C978D3">
        <w:t xml:space="preserve">iscrétisation </w:t>
      </w:r>
      <w:r>
        <w:t>quand la température est approximée par des polynômes de Legendre</w:t>
      </w:r>
    </w:p>
    <w:p w14:paraId="62E49907" w14:textId="5CB292B6" w:rsidR="00C9127B" w:rsidRDefault="001A7936" w:rsidP="00C978D3">
      <w:pPr>
        <w:spacing w:line="360" w:lineRule="auto"/>
        <w:ind w:firstLine="708"/>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w:instrText>
      </w:r>
      <w:r w:rsidR="001331DF" w:rsidRPr="001331DF">
        <w:rPr>
          <w:b/>
        </w:rPr>
      </w:r>
      <w:r w:rsidR="001331DF" w:rsidRPr="001331DF">
        <w:rPr>
          <w:b/>
        </w:rPr>
        <w:instrText xml:space="preserve"> \* MERGEFORMAT </w:instrText>
      </w:r>
      <w:r w:rsidR="001331DF" w:rsidRPr="001331DF">
        <w:rPr>
          <w:b/>
        </w:rPr>
        <w:fldChar w:fldCharType="separate"/>
      </w:r>
      <w:r w:rsidR="00724D90">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proofErr w:type="spellStart"/>
      <w:r w:rsidR="00A106C3">
        <w:t>nts</w:t>
      </w:r>
      <w:proofErr w:type="spellEnd"/>
      <w:r w:rsidR="00A106C3">
        <w:t xml:space="preserve">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724D90" w:rsidRPr="00724D90">
        <w:rPr>
          <w:b/>
          <w:noProof/>
        </w:rPr>
        <w:t>Figure 2.3</w:t>
      </w:r>
      <w:r w:rsidR="00724D90" w:rsidRPr="00724D90">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4"/>
                    <a:stretch>
                      <a:fillRect/>
                    </a:stretch>
                  </pic:blipFill>
                  <pic:spPr>
                    <a:xfrm>
                      <a:off x="0" y="0"/>
                      <a:ext cx="3966100" cy="2309794"/>
                    </a:xfrm>
                    <a:prstGeom prst="rect">
                      <a:avLst/>
                    </a:prstGeom>
                  </pic:spPr>
                </pic:pic>
              </a:graphicData>
            </a:graphic>
          </wp:inline>
        </w:drawing>
      </w:r>
    </w:p>
    <w:p w14:paraId="7F2F3EF7" w14:textId="7BC0B870" w:rsidR="00D356A7" w:rsidRPr="00DF06F6" w:rsidRDefault="00D356A7" w:rsidP="00D356A7">
      <w:pPr>
        <w:pStyle w:val="Lgende"/>
        <w:spacing w:line="360" w:lineRule="auto"/>
        <w:jc w:val="center"/>
        <w:rPr>
          <w:i w:val="0"/>
          <w:noProof/>
          <w:sz w:val="22"/>
        </w:rPr>
      </w:pPr>
      <w:bookmarkStart w:id="329" w:name="_Ref534729764"/>
      <w:r w:rsidRPr="00DF06F6">
        <w:rPr>
          <w:i w:val="0"/>
          <w:noProof/>
          <w:sz w:val="22"/>
        </w:rPr>
        <w:t xml:space="preserve">Figure </w:t>
      </w:r>
      <w:r w:rsidR="008C6155">
        <w:rPr>
          <w:i w:val="0"/>
          <w:noProof/>
          <w:sz w:val="22"/>
        </w:rPr>
        <w:fldChar w:fldCharType="begin"/>
      </w:r>
      <w:r w:rsidR="008C6155">
        <w:rPr>
          <w:i w:val="0"/>
          <w:noProof/>
          <w:sz w:val="22"/>
        </w:rPr>
        <w:instrText xml:space="preserve"> STYLEREF 2 \s </w:instrText>
      </w:r>
      <w:r w:rsidR="008C6155">
        <w:rPr>
          <w:i w:val="0"/>
          <w:noProof/>
          <w:sz w:val="22"/>
        </w:rPr>
        <w:fldChar w:fldCharType="separate"/>
      </w:r>
      <w:r w:rsidR="00724D90">
        <w:rPr>
          <w:i w:val="0"/>
          <w:noProof/>
          <w:sz w:val="22"/>
        </w:rPr>
        <w:t>2.3</w:t>
      </w:r>
      <w:r w:rsidR="008C6155">
        <w:rPr>
          <w:i w:val="0"/>
          <w:noProof/>
          <w:sz w:val="22"/>
        </w:rPr>
        <w:fldChar w:fldCharType="end"/>
      </w:r>
      <w:r w:rsidR="008C6155">
        <w:rPr>
          <w:i w:val="0"/>
          <w:noProof/>
          <w:sz w:val="22"/>
        </w:rPr>
        <w:noBreakHyphen/>
      </w:r>
      <w:r w:rsidR="008C6155">
        <w:rPr>
          <w:i w:val="0"/>
          <w:noProof/>
          <w:sz w:val="22"/>
        </w:rPr>
        <w:fldChar w:fldCharType="begin"/>
      </w:r>
      <w:r w:rsidR="008C6155">
        <w:rPr>
          <w:i w:val="0"/>
          <w:noProof/>
          <w:sz w:val="22"/>
        </w:rPr>
        <w:instrText xml:space="preserve"> SEQ Figure \* ARABIC \s 2 </w:instrText>
      </w:r>
      <w:r w:rsidR="008C6155">
        <w:rPr>
          <w:i w:val="0"/>
          <w:noProof/>
          <w:sz w:val="22"/>
        </w:rPr>
        <w:fldChar w:fldCharType="separate"/>
      </w:r>
      <w:r w:rsidR="00724D90">
        <w:rPr>
          <w:i w:val="0"/>
          <w:noProof/>
          <w:sz w:val="22"/>
        </w:rPr>
        <w:t>5</w:t>
      </w:r>
      <w:r w:rsidR="008C6155">
        <w:rPr>
          <w:i w:val="0"/>
          <w:noProof/>
          <w:sz w:val="22"/>
        </w:rPr>
        <w:fldChar w:fldCharType="end"/>
      </w:r>
      <w:bookmarkEnd w:id="329"/>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7B65B3C7"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w:instrText>
      </w:r>
      <w:r w:rsidR="00ED3D61" w:rsidRPr="00ED3D61">
        <w:rPr>
          <w:b/>
          <w:snapToGrid w:val="0"/>
        </w:rPr>
      </w:r>
      <w:r w:rsidR="00ED3D61" w:rsidRPr="00ED3D61">
        <w:rPr>
          <w:b/>
          <w:snapToGrid w:val="0"/>
        </w:rPr>
        <w:instrText xml:space="preserve"> \* MERGEFORMAT </w:instrText>
      </w:r>
      <w:r w:rsidR="00ED3D61" w:rsidRPr="00ED3D61">
        <w:rPr>
          <w:b/>
          <w:snapToGrid w:val="0"/>
        </w:rPr>
        <w:fldChar w:fldCharType="separate"/>
      </w:r>
      <w:r w:rsidR="00724D90">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m:t>
        </m:r>
        <m:r>
          <w:rPr>
            <w:rFonts w:ascii="Cambria Math" w:hAnsi="Cambria Math"/>
            <w:snapToGrid w:val="0"/>
          </w:rPr>
          <m:t>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F56939"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40C25FB7" w14:textId="46B9A2DF" w:rsidR="00DB5661" w:rsidRDefault="00A87EB5" w:rsidP="00E676EE">
      <w:pPr>
        <w:pStyle w:val="MDPI31text"/>
        <w:spacing w:before="12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m:t>
        </m:r>
        <m:r>
          <w:rPr>
            <w:rFonts w:ascii="Cambria Math" w:hAnsi="Cambria Math"/>
            <w:snapToGrid/>
            <w:color w:val="auto"/>
            <w:sz w:val="22"/>
            <w:szCs w:val="20"/>
            <w:lang w:val="fr-FR" w:eastAsia="fr-FR" w:bidi="ar-SA"/>
          </w:rPr>
          <m:t>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F56939"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EC3A77">
      <w:pPr>
        <w:pStyle w:val="MDPI31text"/>
        <w:spacing w:before="120" w:after="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F56939"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EC3A77">
      <w:pPr>
        <w:pStyle w:val="MDPI31text"/>
        <w:spacing w:before="120" w:after="12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F56939"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F56939"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F56939"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F56939"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0" w:name="_Ref535418455"/>
            <w:r w:rsidRPr="00134F70">
              <w:rPr>
                <w:rFonts w:ascii="Times New Roman" w:eastAsia="Times New Roman" w:hAnsi="Times New Roman"/>
                <w:b/>
                <w:iCs w:val="0"/>
                <w:color w:val="auto"/>
                <w:sz w:val="22"/>
                <w:szCs w:val="22"/>
                <w:lang w:eastAsia="fr-FR"/>
              </w:rPr>
              <w:t xml:space="preserve"> </w:t>
            </w:r>
            <w:bookmarkEnd w:id="330"/>
          </w:p>
        </w:tc>
      </w:tr>
    </w:tbl>
    <w:p w14:paraId="081BA2F4" w14:textId="39548D0B" w:rsidR="00AC3448" w:rsidRDefault="00A42408" w:rsidP="00EC3A77">
      <w:pPr>
        <w:spacing w:before="120" w:after="120" w:line="360" w:lineRule="auto"/>
        <w:ind w:firstLine="709"/>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m:t>
        </m:r>
        <m:r>
          <w:rPr>
            <w:rFonts w:ascii="Cambria Math" w:hAnsi="Cambria Math"/>
          </w:rPr>
          <m:t>j</m:t>
        </m:r>
        <m:r>
          <w:rPr>
            <w:rFonts w:ascii="Cambria Math" w:hAnsi="Cambria Math"/>
          </w:rPr>
          <m:t>∈[0</m:t>
        </m:r>
        <m:r>
          <w:rPr>
            <w:rFonts w:ascii="Cambria Math" w:hAnsi="Cambria Math"/>
          </w:rPr>
          <m:t>,N</m:t>
        </m:r>
        <m:r>
          <w:rPr>
            <w:rFonts w:ascii="Cambria Math" w:hAnsi="Cambria Math"/>
          </w:rPr>
          <m:t>]</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sidRPr="00FB5D23">
        <w:rPr>
          <w:b/>
        </w:rPr>
      </w:r>
      <w:r w:rsidR="00FB5D23">
        <w:rPr>
          <w:b/>
        </w:rPr>
        <w:instrText xml:space="preserve"> \* MERGEFORMAT </w:instrText>
      </w:r>
      <w:r w:rsidR="00FB5D23" w:rsidRPr="00FB5D23">
        <w:rPr>
          <w:b/>
        </w:rPr>
        <w:fldChar w:fldCharType="separate"/>
      </w:r>
      <w:r w:rsidR="00724D90">
        <w:rPr>
          <w:b/>
        </w:rPr>
        <w:t>Eq.2-59</w:t>
      </w:r>
      <w:r w:rsidR="00FB5D23" w:rsidRPr="00FB5D23">
        <w:rPr>
          <w:b/>
        </w:rPr>
        <w:fldChar w:fldCharType="end"/>
      </w:r>
      <w:r>
        <w:t xml:space="preserve"> soit </w:t>
      </w:r>
      <w:r w:rsidR="005D4C47">
        <w:t xml:space="preserve">aux </w:t>
      </w:r>
      <m:oMath>
        <m:r>
          <w:rPr>
            <w:rFonts w:ascii="Cambria Math" w:hAnsi="Cambria Math"/>
          </w:rPr>
          <m:t>N</m:t>
        </m:r>
        <m:r>
          <w:rPr>
            <w:rFonts w:ascii="Cambria Math" w:hAnsi="Cambria Math"/>
          </w:rPr>
          <m:t>+1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lastRenderedPageBreak/>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w:t>
      </w:r>
      <w:proofErr w:type="gramStart"/>
      <w:r w:rsidR="00AC3448" w:rsidRPr="004D208A">
        <w:t>Lobatto</w:t>
      </w:r>
      <w:r w:rsidR="00AC3448">
        <w:t xml:space="preserve"> </w:t>
      </w:r>
      <w:proofErr w:type="gramEnd"/>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521ACC4E"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724D90" w:rsidRPr="00724D90">
        <w:rPr>
          <w:b/>
          <w:noProof/>
        </w:rPr>
        <w:t>Figure 2.3</w:t>
      </w:r>
      <w:r w:rsidR="00724D90" w:rsidRPr="00724D90">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600" cy="3106800"/>
                    </a:xfrm>
                    <a:prstGeom prst="rect">
                      <a:avLst/>
                    </a:prstGeom>
                  </pic:spPr>
                </pic:pic>
              </a:graphicData>
            </a:graphic>
          </wp:inline>
        </w:drawing>
      </w:r>
    </w:p>
    <w:p w14:paraId="33BE36F9" w14:textId="13CAC77E" w:rsidR="003519E6" w:rsidRPr="005841B5" w:rsidRDefault="003519E6" w:rsidP="003519E6">
      <w:pPr>
        <w:pStyle w:val="Lgende"/>
        <w:spacing w:line="360" w:lineRule="auto"/>
        <w:jc w:val="center"/>
        <w:rPr>
          <w:i w:val="0"/>
          <w:noProof/>
          <w:sz w:val="22"/>
        </w:rPr>
      </w:pPr>
      <w:bookmarkStart w:id="331" w:name="_Ref525914764"/>
      <w:r w:rsidRPr="005841B5">
        <w:rPr>
          <w:i w:val="0"/>
          <w:noProof/>
          <w:sz w:val="22"/>
        </w:rPr>
        <w:t xml:space="preserve">Figure </w:t>
      </w:r>
      <w:r w:rsidR="008C6155">
        <w:rPr>
          <w:i w:val="0"/>
          <w:noProof/>
          <w:sz w:val="22"/>
        </w:rPr>
        <w:fldChar w:fldCharType="begin"/>
      </w:r>
      <w:r w:rsidR="008C6155">
        <w:rPr>
          <w:i w:val="0"/>
          <w:noProof/>
          <w:sz w:val="22"/>
        </w:rPr>
        <w:instrText xml:space="preserve"> STYLEREF 2 \s </w:instrText>
      </w:r>
      <w:r w:rsidR="008C6155">
        <w:rPr>
          <w:i w:val="0"/>
          <w:noProof/>
          <w:sz w:val="22"/>
        </w:rPr>
        <w:fldChar w:fldCharType="separate"/>
      </w:r>
      <w:r w:rsidR="00724D90">
        <w:rPr>
          <w:i w:val="0"/>
          <w:noProof/>
          <w:sz w:val="22"/>
        </w:rPr>
        <w:t>2.3</w:t>
      </w:r>
      <w:r w:rsidR="008C6155">
        <w:rPr>
          <w:i w:val="0"/>
          <w:noProof/>
          <w:sz w:val="22"/>
        </w:rPr>
        <w:fldChar w:fldCharType="end"/>
      </w:r>
      <w:r w:rsidR="008C6155">
        <w:rPr>
          <w:i w:val="0"/>
          <w:noProof/>
          <w:sz w:val="22"/>
        </w:rPr>
        <w:noBreakHyphen/>
      </w:r>
      <w:r w:rsidR="008C6155">
        <w:rPr>
          <w:i w:val="0"/>
          <w:noProof/>
          <w:sz w:val="22"/>
        </w:rPr>
        <w:fldChar w:fldCharType="begin"/>
      </w:r>
      <w:r w:rsidR="008C6155">
        <w:rPr>
          <w:i w:val="0"/>
          <w:noProof/>
          <w:sz w:val="22"/>
        </w:rPr>
        <w:instrText xml:space="preserve"> SEQ Figure \* ARABIC \s 2 </w:instrText>
      </w:r>
      <w:r w:rsidR="008C6155">
        <w:rPr>
          <w:i w:val="0"/>
          <w:noProof/>
          <w:sz w:val="22"/>
        </w:rPr>
        <w:fldChar w:fldCharType="separate"/>
      </w:r>
      <w:r w:rsidR="00724D90">
        <w:rPr>
          <w:i w:val="0"/>
          <w:noProof/>
          <w:sz w:val="22"/>
        </w:rPr>
        <w:t>6</w:t>
      </w:r>
      <w:r w:rsidR="008C6155">
        <w:rPr>
          <w:i w:val="0"/>
          <w:noProof/>
          <w:sz w:val="22"/>
        </w:rPr>
        <w:fldChar w:fldCharType="end"/>
      </w:r>
      <w:bookmarkEnd w:id="331"/>
      <w:r>
        <w:rPr>
          <w:i w:val="0"/>
          <w:noProof/>
          <w:sz w:val="22"/>
        </w:rPr>
        <w:t> : algorithme du calcul THD</w:t>
      </w:r>
    </w:p>
    <w:p w14:paraId="29B78B39" w14:textId="77777777" w:rsidR="0093422C" w:rsidRDefault="0093422C" w:rsidP="006919F1">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lastRenderedPageBreak/>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332"/>
      <w:commentRangeStart w:id="333"/>
      <w:r w:rsidRPr="00AC3448">
        <w:rPr>
          <w:highlight w:val="yellow"/>
        </w:rPr>
        <w:t>significative</w:t>
      </w:r>
      <w:commentRangeEnd w:id="332"/>
      <w:r w:rsidR="00AC3448">
        <w:rPr>
          <w:rStyle w:val="Marquedecommentaire"/>
        </w:rPr>
        <w:commentReference w:id="332"/>
      </w:r>
      <w:commentRangeEnd w:id="333"/>
      <w:r w:rsidR="002C4D7E">
        <w:rPr>
          <w:rStyle w:val="Marquedecommentaire"/>
        </w:rPr>
        <w:commentReference w:id="333"/>
      </w:r>
      <w:r w:rsidR="0093422C" w:rsidRPr="00AC3448">
        <w:rPr>
          <w:highlight w:val="yellow"/>
        </w:rPr>
        <w:t>.</w:t>
      </w:r>
    </w:p>
    <w:p w14:paraId="1D17670F" w14:textId="34ACDCFE" w:rsidR="0093422C" w:rsidRDefault="0093422C" w:rsidP="00B74996">
      <w:pPr>
        <w:pStyle w:val="Titre2"/>
        <w:ind w:left="709"/>
      </w:pPr>
      <w:bookmarkStart w:id="334" w:name="_Toc535418742"/>
      <w:r>
        <w:t>Efforts générés dans paliers hydrodynamiques</w:t>
      </w:r>
      <w:bookmarkEnd w:id="334"/>
    </w:p>
    <w:p w14:paraId="66D40BD0" w14:textId="77777777" w:rsidR="000B533E" w:rsidRPr="000B533E" w:rsidRDefault="000B533E" w:rsidP="000B533E"/>
    <w:p w14:paraId="25D95A2E" w14:textId="058A3E9B" w:rsidR="0093422C" w:rsidRPr="00D14956" w:rsidRDefault="00092B1D" w:rsidP="00724D90">
      <w:pPr>
        <w:spacing w:line="360" w:lineRule="auto"/>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724D90" w:rsidRPr="00724D90">
        <w:rPr>
          <w:b/>
        </w:rPr>
        <w:t>Figure 2.2</w:t>
      </w:r>
      <w:r w:rsidR="00724D90" w:rsidRPr="00724D90">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F56939"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1D82CBD2" w14:textId="7CF4DFA2" w:rsidR="0093422C" w:rsidRDefault="0093422C" w:rsidP="00B74996">
      <w:pPr>
        <w:pStyle w:val="Titre2"/>
        <w:ind w:left="709"/>
      </w:pPr>
      <w:bookmarkStart w:id="335" w:name="_Toc535418743"/>
      <w:r>
        <w:t>Études de cas d’un palier avec deux lobes</w:t>
      </w:r>
      <w:bookmarkEnd w:id="335"/>
    </w:p>
    <w:p w14:paraId="3DD1E7B1" w14:textId="77777777" w:rsidR="0093422C" w:rsidRDefault="0093422C" w:rsidP="0093422C">
      <w:pPr>
        <w:spacing w:line="360" w:lineRule="auto"/>
      </w:pPr>
    </w:p>
    <w:p w14:paraId="38B2582E" w14:textId="73E075BE"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724D90">
        <w:rPr>
          <w:b/>
        </w:rPr>
        <w:t>[46]</w:t>
      </w:r>
      <w:r w:rsidRPr="00B50692">
        <w:rPr>
          <w:b/>
        </w:rPr>
        <w:fldChar w:fldCharType="end"/>
      </w:r>
      <w:r>
        <w:t xml:space="preserve"> a été choisi pour tester et valider la modélisation du palier.  La géométrie </w:t>
      </w:r>
      <w:proofErr w:type="gramStart"/>
      <w:r>
        <w:t>du</w:t>
      </w:r>
      <w:proofErr w:type="gramEnd"/>
      <w:r>
        <w:t xml:space="preserve">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724D90" w:rsidRPr="00724D90">
        <w:rPr>
          <w:b/>
          <w:szCs w:val="22"/>
        </w:rPr>
        <w:t xml:space="preserve">Figure </w:t>
      </w:r>
      <w:r w:rsidR="00724D90" w:rsidRPr="00724D90">
        <w:rPr>
          <w:b/>
          <w:i/>
          <w:iCs/>
          <w:noProof/>
          <w:szCs w:val="22"/>
        </w:rPr>
        <w:t>2.5</w:t>
      </w:r>
      <w:r w:rsidR="00724D90" w:rsidRPr="00724D90">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724D90" w:rsidRPr="00724D90">
        <w:rPr>
          <w:b/>
          <w:szCs w:val="22"/>
        </w:rPr>
        <w:t xml:space="preserve">Tableau </w:t>
      </w:r>
      <w:r w:rsidR="00724D90" w:rsidRPr="00724D90">
        <w:rPr>
          <w:b/>
          <w:i/>
          <w:iCs/>
          <w:noProof/>
          <w:szCs w:val="22"/>
        </w:rPr>
        <w:t>2.5</w:t>
      </w:r>
      <w:r w:rsidR="00724D90" w:rsidRPr="00724D90">
        <w:rPr>
          <w:b/>
          <w:i/>
          <w:iCs/>
          <w:noProof/>
          <w:szCs w:val="22"/>
        </w:rPr>
        <w:noBreakHyphen/>
        <w:t>1</w:t>
      </w:r>
      <w:r w:rsidRPr="003F2FCB">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645007B7" w14:textId="77777777" w:rsidR="00724D90" w:rsidRPr="004447C8" w:rsidRDefault="00724D90" w:rsidP="00724D90">
      <w:pPr>
        <w:pStyle w:val="Lgende"/>
        <w:spacing w:line="360" w:lineRule="auto"/>
        <w:jc w:val="center"/>
        <w:rPr>
          <w:i w:val="0"/>
          <w:iCs w:val="0"/>
          <w:color w:val="auto"/>
          <w:sz w:val="22"/>
          <w:szCs w:val="22"/>
        </w:rPr>
      </w:pPr>
      <w:bookmarkStart w:id="336" w:name="_Ref476837092"/>
      <w:r w:rsidRPr="004447C8">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Figure \* ARABIC \s 2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bookmarkEnd w:id="336"/>
      <w:r>
        <w:rPr>
          <w:i w:val="0"/>
          <w:iCs w:val="0"/>
          <w:color w:val="auto"/>
          <w:sz w:val="22"/>
          <w:szCs w:val="22"/>
        </w:rPr>
        <w:t xml:space="preserve"> la géométrie du palier</w:t>
      </w:r>
    </w:p>
    <w:p w14:paraId="63128A4F" w14:textId="77777777" w:rsidR="00092B1D" w:rsidRPr="004447C8" w:rsidRDefault="00092B1D" w:rsidP="00092B1D">
      <w:pPr>
        <w:pStyle w:val="Lgende"/>
        <w:jc w:val="center"/>
        <w:rPr>
          <w:i w:val="0"/>
          <w:iCs w:val="0"/>
          <w:color w:val="auto"/>
          <w:sz w:val="22"/>
          <w:szCs w:val="22"/>
        </w:rPr>
      </w:pPr>
      <w:bookmarkStart w:id="337" w:name="_Ref476837107"/>
      <w:r w:rsidRPr="004447C8">
        <w:rPr>
          <w:i w:val="0"/>
          <w:iCs w:val="0"/>
          <w:color w:val="auto"/>
          <w:sz w:val="22"/>
          <w:szCs w:val="22"/>
        </w:rPr>
        <w:lastRenderedPageBreak/>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724D90">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724D90">
        <w:rPr>
          <w:i w:val="0"/>
          <w:iCs w:val="0"/>
          <w:noProof/>
          <w:color w:val="auto"/>
          <w:sz w:val="22"/>
          <w:szCs w:val="22"/>
        </w:rPr>
        <w:t>1</w:t>
      </w:r>
      <w:r>
        <w:rPr>
          <w:i w:val="0"/>
          <w:iCs w:val="0"/>
          <w:color w:val="auto"/>
          <w:sz w:val="22"/>
          <w:szCs w:val="22"/>
        </w:rPr>
        <w:fldChar w:fldCharType="end"/>
      </w:r>
      <w:bookmarkEnd w:id="337"/>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3F4A69">
      <w:pPr>
        <w:spacing w:before="240" w:line="360" w:lineRule="auto"/>
        <w:ind w:firstLine="709"/>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D019864" w:rsidR="0093422C" w:rsidRDefault="0093422C" w:rsidP="003F4A69">
      <w:pPr>
        <w:spacing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724D90" w:rsidRPr="00724D90">
        <w:rPr>
          <w:b/>
          <w:bCs/>
          <w:iCs/>
        </w:rPr>
        <w:t xml:space="preserve">Tableau </w:t>
      </w:r>
      <w:r w:rsidR="00724D90" w:rsidRPr="00724D90">
        <w:rPr>
          <w:b/>
          <w:bCs/>
          <w:iCs/>
          <w:noProof/>
        </w:rPr>
        <w:t>2.5</w:t>
      </w:r>
      <w:r w:rsidR="00724D90" w:rsidRPr="00724D90">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258B0CA5"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338"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724D90">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724D90">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338"/>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lastRenderedPageBreak/>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4867DCE8"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724D90" w:rsidRPr="00724D90">
        <w:rPr>
          <w:b/>
        </w:rPr>
        <w:t xml:space="preserve">Figure </w:t>
      </w:r>
      <w:r w:rsidR="00724D90" w:rsidRPr="00724D90">
        <w:rPr>
          <w:b/>
          <w:noProof/>
        </w:rPr>
        <w:t>2.5</w:t>
      </w:r>
      <w:r w:rsidR="00724D90" w:rsidRPr="00724D90">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724D90" w:rsidRPr="00724D90">
        <w:rPr>
          <w:b/>
        </w:rPr>
        <w:t>Figure</w:t>
      </w:r>
      <w:r w:rsidR="00724D90" w:rsidRPr="00724D90">
        <w:rPr>
          <w:b/>
          <w:noProof/>
        </w:rPr>
        <w:t xml:space="preserve"> 2.5</w:t>
      </w:r>
      <w:r w:rsidR="00724D90" w:rsidRPr="00724D90">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0083C824" w:rsidR="0093422C" w:rsidRDefault="0093422C" w:rsidP="00E75151">
      <w:pPr>
        <w:jc w:val="center"/>
      </w:pPr>
      <w:bookmarkStart w:id="339" w:name="_Ref524006364"/>
      <w:r w:rsidRPr="003B2745">
        <w:t xml:space="preserve">Figure </w:t>
      </w:r>
      <w:r w:rsidR="008C6155">
        <w:fldChar w:fldCharType="begin"/>
      </w:r>
      <w:r w:rsidR="008C6155">
        <w:instrText xml:space="preserve"> STYLEREF 2 \s </w:instrText>
      </w:r>
      <w:r w:rsidR="008C6155">
        <w:fldChar w:fldCharType="separate"/>
      </w:r>
      <w:r w:rsidR="00724D90">
        <w:rPr>
          <w:noProof/>
        </w:rPr>
        <w:t>2.5</w:t>
      </w:r>
      <w:r w:rsidR="008C6155">
        <w:fldChar w:fldCharType="end"/>
      </w:r>
      <w:r w:rsidR="008C6155">
        <w:noBreakHyphen/>
      </w:r>
      <w:r w:rsidR="008C6155">
        <w:fldChar w:fldCharType="begin"/>
      </w:r>
      <w:r w:rsidR="008C6155">
        <w:instrText xml:space="preserve"> SEQ Figure \* ARABIC \s 2 </w:instrText>
      </w:r>
      <w:r w:rsidR="008C6155">
        <w:fldChar w:fldCharType="separate"/>
      </w:r>
      <w:r w:rsidR="00724D90">
        <w:rPr>
          <w:noProof/>
        </w:rPr>
        <w:t>2</w:t>
      </w:r>
      <w:r w:rsidR="008C6155">
        <w:fldChar w:fldCharType="end"/>
      </w:r>
      <w:bookmarkEnd w:id="339"/>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lastRenderedPageBreak/>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0"/>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1"/>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ED24F79" w:rsidR="00E75151" w:rsidRPr="003B2745" w:rsidRDefault="0093422C" w:rsidP="00AE5210">
      <w:pPr>
        <w:jc w:val="center"/>
      </w:pPr>
      <w:r w:rsidRPr="003B2745">
        <w:t xml:space="preserve">Figure </w:t>
      </w:r>
      <w:r w:rsidR="008C6155">
        <w:fldChar w:fldCharType="begin"/>
      </w:r>
      <w:r w:rsidR="008C6155">
        <w:instrText xml:space="preserve"> STYLEREF 2 \s </w:instrText>
      </w:r>
      <w:r w:rsidR="008C6155">
        <w:fldChar w:fldCharType="separate"/>
      </w:r>
      <w:r w:rsidR="00724D90">
        <w:rPr>
          <w:noProof/>
        </w:rPr>
        <w:t>2.5</w:t>
      </w:r>
      <w:r w:rsidR="008C6155">
        <w:fldChar w:fldCharType="end"/>
      </w:r>
      <w:r w:rsidR="008C6155">
        <w:noBreakHyphen/>
      </w:r>
      <w:r w:rsidR="008C6155">
        <w:fldChar w:fldCharType="begin"/>
      </w:r>
      <w:r w:rsidR="008C6155">
        <w:instrText xml:space="preserve"> SEQ Figure \* ARABIC \s 2 </w:instrText>
      </w:r>
      <w:r w:rsidR="008C6155">
        <w:fldChar w:fldCharType="separate"/>
      </w:r>
      <w:r w:rsidR="00724D90">
        <w:rPr>
          <w:noProof/>
        </w:rPr>
        <w:t>3</w:t>
      </w:r>
      <w:r w:rsidR="008C6155">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3"/>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013C427D" w:rsidR="0093422C" w:rsidRDefault="0093422C" w:rsidP="00E75151">
      <w:pPr>
        <w:jc w:val="center"/>
      </w:pPr>
      <w:bookmarkStart w:id="340" w:name="_Ref526272542"/>
      <w:r w:rsidRPr="003B2745">
        <w:t xml:space="preserve">Figure </w:t>
      </w:r>
      <w:r w:rsidR="008C6155">
        <w:fldChar w:fldCharType="begin"/>
      </w:r>
      <w:r w:rsidR="008C6155">
        <w:instrText xml:space="preserve"> STYLEREF 2 \s </w:instrText>
      </w:r>
      <w:r w:rsidR="008C6155">
        <w:fldChar w:fldCharType="separate"/>
      </w:r>
      <w:r w:rsidR="00724D90">
        <w:rPr>
          <w:noProof/>
        </w:rPr>
        <w:t>2.5</w:t>
      </w:r>
      <w:r w:rsidR="008C6155">
        <w:fldChar w:fldCharType="end"/>
      </w:r>
      <w:r w:rsidR="008C6155">
        <w:noBreakHyphen/>
      </w:r>
      <w:r w:rsidR="008C6155">
        <w:fldChar w:fldCharType="begin"/>
      </w:r>
      <w:r w:rsidR="008C6155">
        <w:instrText xml:space="preserve"> SEQ Figure \* ARABIC \s 2 </w:instrText>
      </w:r>
      <w:r w:rsidR="008C6155">
        <w:fldChar w:fldCharType="separate"/>
      </w:r>
      <w:r w:rsidR="00724D90">
        <w:rPr>
          <w:noProof/>
        </w:rPr>
        <w:t>4</w:t>
      </w:r>
      <w:r w:rsidR="008C6155">
        <w:fldChar w:fldCharType="end"/>
      </w:r>
      <w:bookmarkEnd w:id="340"/>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7A2180">
      <w:pPr>
        <w:pStyle w:val="Titre2"/>
        <w:ind w:left="567"/>
      </w:pPr>
      <w:bookmarkStart w:id="341" w:name="_Toc535418744"/>
      <w:r w:rsidRPr="00CC16EF">
        <w:t>Conclusion</w:t>
      </w:r>
      <w:bookmarkEnd w:id="341"/>
    </w:p>
    <w:p w14:paraId="40A8C02B" w14:textId="77777777" w:rsidR="0093422C" w:rsidRDefault="0093422C" w:rsidP="0093422C"/>
    <w:p w14:paraId="24E116A0" w14:textId="3182B9BA"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42" w:name="_Toc535418745"/>
      <w:r>
        <w:lastRenderedPageBreak/>
        <w:t xml:space="preserve">Chapitre 3 : </w:t>
      </w:r>
      <w:r w:rsidR="00FE05DA">
        <w:br/>
      </w:r>
      <w:r>
        <w:t>Modélisation des rotors</w:t>
      </w:r>
      <w:bookmarkEnd w:id="342"/>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60AD0BC"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II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8F23B1">
      <w:pPr>
        <w:spacing w:line="360" w:lineRule="auto"/>
        <w:ind w:firstLine="708"/>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w:t>
      </w:r>
      <w:proofErr w:type="spellStart"/>
      <w:r w:rsidR="00A60B6F" w:rsidRPr="00A60B6F">
        <w:rPr>
          <w:rFonts w:asciiTheme="minorHAnsi" w:hAnsiTheme="minorHAnsi"/>
          <w:szCs w:val="22"/>
        </w:rPr>
        <w:t>Newmark</w:t>
      </w:r>
      <w:proofErr w:type="spellEnd"/>
      <w:r w:rsidR="00A60B6F" w:rsidRPr="00A60B6F">
        <w:rPr>
          <w:rFonts w:asciiTheme="minorHAnsi" w:hAnsiTheme="minorHAnsi"/>
          <w:szCs w:val="22"/>
        </w:rPr>
        <w:t xml:space="preserve">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r w:rsidRPr="00A60B6F">
        <w:rPr>
          <w:rFonts w:asciiTheme="minorHAnsi" w:hAnsiTheme="minorHAnsi"/>
          <w:szCs w:val="22"/>
        </w:rPr>
        <w:t xml:space="preserve">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43" w:name="_Toc533768834"/>
      <w:bookmarkStart w:id="344" w:name="_Toc533769133"/>
      <w:bookmarkStart w:id="345" w:name="_Toc533769305"/>
      <w:bookmarkStart w:id="346" w:name="_Toc533769357"/>
      <w:bookmarkStart w:id="347" w:name="_Toc533769756"/>
      <w:bookmarkStart w:id="348" w:name="_Toc533771817"/>
      <w:bookmarkStart w:id="349" w:name="_Toc533772305"/>
      <w:bookmarkStart w:id="350" w:name="_Toc533774377"/>
      <w:bookmarkStart w:id="351" w:name="_Toc533775569"/>
      <w:bookmarkStart w:id="352" w:name="_Toc533776213"/>
      <w:bookmarkStart w:id="353" w:name="_Toc533776340"/>
      <w:bookmarkStart w:id="354" w:name="_Toc533777565"/>
      <w:bookmarkStart w:id="355" w:name="_Toc534279473"/>
      <w:bookmarkStart w:id="356" w:name="_Toc534279571"/>
      <w:bookmarkStart w:id="357" w:name="_Toc534279649"/>
      <w:bookmarkStart w:id="358" w:name="_Toc534290945"/>
      <w:bookmarkStart w:id="359" w:name="_Toc534293227"/>
      <w:bookmarkStart w:id="360" w:name="_Toc534293511"/>
      <w:bookmarkStart w:id="361" w:name="_Toc534293589"/>
      <w:bookmarkStart w:id="362" w:name="_Toc534387888"/>
      <w:bookmarkStart w:id="363" w:name="_Toc534410859"/>
      <w:bookmarkStart w:id="364" w:name="_Toc534620773"/>
      <w:bookmarkStart w:id="365" w:name="_Toc534621259"/>
      <w:bookmarkStart w:id="366" w:name="_Toc534621364"/>
      <w:bookmarkStart w:id="367" w:name="_Toc534621471"/>
      <w:bookmarkStart w:id="368" w:name="_Toc534625130"/>
      <w:bookmarkStart w:id="369" w:name="_Toc534631430"/>
      <w:bookmarkStart w:id="370" w:name="_Toc534631530"/>
      <w:bookmarkStart w:id="371" w:name="_Toc534631883"/>
      <w:bookmarkStart w:id="372" w:name="_Toc534632116"/>
      <w:bookmarkStart w:id="373" w:name="_Toc534632328"/>
      <w:bookmarkStart w:id="374" w:name="_Toc534632450"/>
      <w:bookmarkStart w:id="375" w:name="_Toc534632549"/>
      <w:bookmarkStart w:id="376" w:name="_Toc534633842"/>
      <w:bookmarkStart w:id="377" w:name="_Toc534634186"/>
      <w:bookmarkStart w:id="378" w:name="_Toc534634590"/>
      <w:bookmarkStart w:id="379" w:name="_Toc534634965"/>
      <w:bookmarkStart w:id="380" w:name="_Toc534635065"/>
      <w:bookmarkStart w:id="381" w:name="_Toc534635165"/>
      <w:bookmarkStart w:id="382" w:name="_Toc534635265"/>
      <w:bookmarkStart w:id="383" w:name="_Toc534635365"/>
      <w:bookmarkStart w:id="384" w:name="_Toc534635486"/>
      <w:bookmarkStart w:id="385" w:name="_Toc534635585"/>
      <w:bookmarkStart w:id="386" w:name="_Toc534636635"/>
      <w:bookmarkStart w:id="387" w:name="_Toc534638263"/>
      <w:bookmarkStart w:id="388" w:name="_Toc534638349"/>
      <w:bookmarkStart w:id="389" w:name="_Toc534638716"/>
      <w:bookmarkStart w:id="390" w:name="_Toc534640571"/>
      <w:bookmarkStart w:id="391" w:name="_Toc534650381"/>
      <w:bookmarkStart w:id="392" w:name="_Toc534707657"/>
      <w:bookmarkStart w:id="393" w:name="_Toc534719962"/>
      <w:bookmarkStart w:id="394" w:name="_Toc534720645"/>
      <w:bookmarkStart w:id="395" w:name="_Toc534721417"/>
      <w:bookmarkStart w:id="396" w:name="_Toc534723195"/>
      <w:bookmarkStart w:id="397" w:name="_Toc534724107"/>
      <w:bookmarkStart w:id="398" w:name="_Toc534724652"/>
      <w:bookmarkStart w:id="399" w:name="_Toc534724956"/>
      <w:bookmarkStart w:id="400" w:name="_Toc534725627"/>
      <w:bookmarkStart w:id="401" w:name="_Toc534729710"/>
      <w:bookmarkStart w:id="402" w:name="_Toc534792259"/>
      <w:bookmarkStart w:id="403" w:name="_Toc534792908"/>
      <w:bookmarkStart w:id="404" w:name="_Toc534793233"/>
      <w:bookmarkStart w:id="405" w:name="_Toc534793991"/>
      <w:bookmarkStart w:id="406" w:name="_Toc534794086"/>
      <w:bookmarkStart w:id="407" w:name="_Toc534794183"/>
      <w:bookmarkStart w:id="408" w:name="_Toc534796815"/>
      <w:bookmarkStart w:id="409" w:name="_Toc534878071"/>
      <w:bookmarkStart w:id="410" w:name="_Toc534878165"/>
      <w:bookmarkStart w:id="411" w:name="_Toc534880503"/>
      <w:bookmarkStart w:id="412" w:name="_Toc534895235"/>
      <w:bookmarkStart w:id="413" w:name="_Toc534895952"/>
      <w:bookmarkStart w:id="414" w:name="_Toc534896506"/>
      <w:bookmarkStart w:id="415" w:name="_Toc534896899"/>
      <w:bookmarkStart w:id="416" w:name="_Toc534983295"/>
      <w:bookmarkStart w:id="417" w:name="_Toc534984829"/>
      <w:bookmarkStart w:id="418" w:name="_Toc535242921"/>
      <w:bookmarkStart w:id="419" w:name="_Toc535243273"/>
      <w:bookmarkStart w:id="420" w:name="_Toc535245056"/>
      <w:bookmarkStart w:id="421" w:name="_Toc535248180"/>
      <w:bookmarkStart w:id="422" w:name="_Toc535248597"/>
      <w:bookmarkStart w:id="423" w:name="_Toc535250076"/>
      <w:bookmarkStart w:id="424" w:name="_Toc535251256"/>
      <w:bookmarkStart w:id="425" w:name="_Toc535251797"/>
      <w:bookmarkStart w:id="426" w:name="_Toc535252151"/>
      <w:bookmarkStart w:id="427" w:name="_Toc535346219"/>
      <w:bookmarkStart w:id="428" w:name="_Toc535418746"/>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29" w:name="_Toc533768835"/>
      <w:bookmarkStart w:id="430" w:name="_Toc533769134"/>
      <w:bookmarkStart w:id="431" w:name="_Toc533769306"/>
      <w:bookmarkStart w:id="432" w:name="_Toc533769358"/>
      <w:bookmarkStart w:id="433" w:name="_Toc533769757"/>
      <w:bookmarkStart w:id="434" w:name="_Toc533771818"/>
      <w:bookmarkStart w:id="435" w:name="_Toc533772306"/>
      <w:bookmarkStart w:id="436" w:name="_Toc533774378"/>
      <w:bookmarkStart w:id="437" w:name="_Toc533775570"/>
      <w:bookmarkStart w:id="438" w:name="_Toc533776214"/>
      <w:bookmarkStart w:id="439" w:name="_Toc533776341"/>
      <w:bookmarkStart w:id="440" w:name="_Toc533777566"/>
      <w:bookmarkStart w:id="441" w:name="_Toc534279474"/>
      <w:bookmarkStart w:id="442" w:name="_Toc534279572"/>
      <w:bookmarkStart w:id="443" w:name="_Toc534279650"/>
      <w:bookmarkStart w:id="444" w:name="_Toc534290946"/>
      <w:bookmarkStart w:id="445" w:name="_Toc534293228"/>
      <w:bookmarkStart w:id="446" w:name="_Toc534293512"/>
      <w:bookmarkStart w:id="447" w:name="_Toc534293590"/>
      <w:bookmarkStart w:id="448" w:name="_Toc534387889"/>
      <w:bookmarkStart w:id="449" w:name="_Toc534410860"/>
      <w:bookmarkStart w:id="450" w:name="_Toc534620774"/>
      <w:bookmarkStart w:id="451" w:name="_Toc534621260"/>
      <w:bookmarkStart w:id="452" w:name="_Toc534621365"/>
      <w:bookmarkStart w:id="453" w:name="_Toc534621472"/>
      <w:bookmarkStart w:id="454" w:name="_Toc534625131"/>
      <w:bookmarkStart w:id="455" w:name="_Toc534631431"/>
      <w:bookmarkStart w:id="456" w:name="_Toc534631531"/>
      <w:bookmarkStart w:id="457" w:name="_Toc534631884"/>
      <w:bookmarkStart w:id="458" w:name="_Toc534632117"/>
      <w:bookmarkStart w:id="459" w:name="_Toc534632329"/>
      <w:bookmarkStart w:id="460" w:name="_Toc534632451"/>
      <w:bookmarkStart w:id="461" w:name="_Toc534632550"/>
      <w:bookmarkStart w:id="462" w:name="_Toc534633843"/>
      <w:bookmarkStart w:id="463" w:name="_Toc534634187"/>
      <w:bookmarkStart w:id="464" w:name="_Toc534634591"/>
      <w:bookmarkStart w:id="465" w:name="_Toc534634966"/>
      <w:bookmarkStart w:id="466" w:name="_Toc534635066"/>
      <w:bookmarkStart w:id="467" w:name="_Toc534635166"/>
      <w:bookmarkStart w:id="468" w:name="_Toc534635266"/>
      <w:bookmarkStart w:id="469" w:name="_Toc534635366"/>
      <w:bookmarkStart w:id="470" w:name="_Toc534635487"/>
      <w:bookmarkStart w:id="471" w:name="_Toc534635586"/>
      <w:bookmarkStart w:id="472" w:name="_Toc534636636"/>
      <w:bookmarkStart w:id="473" w:name="_Toc534638264"/>
      <w:bookmarkStart w:id="474" w:name="_Toc534638350"/>
      <w:bookmarkStart w:id="475" w:name="_Toc534638717"/>
      <w:bookmarkStart w:id="476" w:name="_Toc534640572"/>
      <w:bookmarkStart w:id="477" w:name="_Toc534650382"/>
      <w:bookmarkStart w:id="478" w:name="_Toc534707658"/>
      <w:bookmarkStart w:id="479" w:name="_Toc534719963"/>
      <w:bookmarkStart w:id="480" w:name="_Toc534720646"/>
      <w:bookmarkStart w:id="481" w:name="_Toc534721418"/>
      <w:bookmarkStart w:id="482" w:name="_Toc534723196"/>
      <w:bookmarkStart w:id="483" w:name="_Toc534724108"/>
      <w:bookmarkStart w:id="484" w:name="_Toc534724653"/>
      <w:bookmarkStart w:id="485" w:name="_Toc534724957"/>
      <w:bookmarkStart w:id="486" w:name="_Toc534725628"/>
      <w:bookmarkStart w:id="487" w:name="_Toc534729711"/>
      <w:bookmarkStart w:id="488" w:name="_Toc534792260"/>
      <w:bookmarkStart w:id="489" w:name="_Toc534792909"/>
      <w:bookmarkStart w:id="490" w:name="_Toc534793234"/>
      <w:bookmarkStart w:id="491" w:name="_Toc534793992"/>
      <w:bookmarkStart w:id="492" w:name="_Toc534794087"/>
      <w:bookmarkStart w:id="493" w:name="_Toc534794184"/>
      <w:bookmarkStart w:id="494" w:name="_Toc534796816"/>
      <w:bookmarkStart w:id="495" w:name="_Toc534878072"/>
      <w:bookmarkStart w:id="496" w:name="_Toc534878166"/>
      <w:bookmarkStart w:id="497" w:name="_Toc534880504"/>
      <w:bookmarkStart w:id="498" w:name="_Toc534895236"/>
      <w:bookmarkStart w:id="499" w:name="_Toc534895953"/>
      <w:bookmarkStart w:id="500" w:name="_Toc534896507"/>
      <w:bookmarkStart w:id="501" w:name="_Toc534896900"/>
      <w:bookmarkStart w:id="502" w:name="_Toc534983296"/>
      <w:bookmarkStart w:id="503" w:name="_Toc534984830"/>
      <w:bookmarkStart w:id="504" w:name="_Toc535242922"/>
      <w:bookmarkStart w:id="505" w:name="_Toc535243274"/>
      <w:bookmarkStart w:id="506" w:name="_Toc535245057"/>
      <w:bookmarkStart w:id="507" w:name="_Toc535248181"/>
      <w:bookmarkStart w:id="508" w:name="_Toc535248598"/>
      <w:bookmarkStart w:id="509" w:name="_Toc535250077"/>
      <w:bookmarkStart w:id="510" w:name="_Toc535251257"/>
      <w:bookmarkStart w:id="511" w:name="_Toc535251798"/>
      <w:bookmarkStart w:id="512" w:name="_Toc535252152"/>
      <w:bookmarkStart w:id="513" w:name="_Toc535346220"/>
      <w:bookmarkStart w:id="514" w:name="_Toc535418747"/>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15" w:name="_Toc533768836"/>
      <w:bookmarkStart w:id="516" w:name="_Toc533769135"/>
      <w:bookmarkStart w:id="517" w:name="_Toc533769307"/>
      <w:bookmarkStart w:id="518" w:name="_Toc533769359"/>
      <w:bookmarkStart w:id="519" w:name="_Toc533769758"/>
      <w:bookmarkStart w:id="520" w:name="_Toc533771819"/>
      <w:bookmarkStart w:id="521" w:name="_Toc533772307"/>
      <w:bookmarkStart w:id="522" w:name="_Toc533774379"/>
      <w:bookmarkStart w:id="523" w:name="_Toc533775571"/>
      <w:bookmarkStart w:id="524" w:name="_Toc533776215"/>
      <w:bookmarkStart w:id="525" w:name="_Toc533776342"/>
      <w:bookmarkStart w:id="526" w:name="_Toc533777567"/>
      <w:bookmarkStart w:id="527" w:name="_Toc534279475"/>
      <w:bookmarkStart w:id="528" w:name="_Toc534279573"/>
      <w:bookmarkStart w:id="529" w:name="_Toc534279651"/>
      <w:bookmarkStart w:id="530" w:name="_Toc534290947"/>
      <w:bookmarkStart w:id="531" w:name="_Toc534293229"/>
      <w:bookmarkStart w:id="532" w:name="_Toc534293513"/>
      <w:bookmarkStart w:id="533" w:name="_Toc534293591"/>
      <w:bookmarkStart w:id="534" w:name="_Toc534387890"/>
      <w:bookmarkStart w:id="535" w:name="_Toc534410861"/>
      <w:bookmarkStart w:id="536" w:name="_Toc534620775"/>
      <w:bookmarkStart w:id="537" w:name="_Toc534621261"/>
      <w:bookmarkStart w:id="538" w:name="_Toc534621366"/>
      <w:bookmarkStart w:id="539" w:name="_Toc534621473"/>
      <w:bookmarkStart w:id="540" w:name="_Toc534625132"/>
      <w:bookmarkStart w:id="541" w:name="_Toc534631432"/>
      <w:bookmarkStart w:id="542" w:name="_Toc534631532"/>
      <w:bookmarkStart w:id="543" w:name="_Toc534631885"/>
      <w:bookmarkStart w:id="544" w:name="_Toc534632118"/>
      <w:bookmarkStart w:id="545" w:name="_Toc534632330"/>
      <w:bookmarkStart w:id="546" w:name="_Toc534632452"/>
      <w:bookmarkStart w:id="547" w:name="_Toc534632551"/>
      <w:bookmarkStart w:id="548" w:name="_Toc534633844"/>
      <w:bookmarkStart w:id="549" w:name="_Toc534634188"/>
      <w:bookmarkStart w:id="550" w:name="_Toc534634592"/>
      <w:bookmarkStart w:id="551" w:name="_Toc534634967"/>
      <w:bookmarkStart w:id="552" w:name="_Toc534635067"/>
      <w:bookmarkStart w:id="553" w:name="_Toc534635167"/>
      <w:bookmarkStart w:id="554" w:name="_Toc534635267"/>
      <w:bookmarkStart w:id="555" w:name="_Toc534635367"/>
      <w:bookmarkStart w:id="556" w:name="_Toc534635488"/>
      <w:bookmarkStart w:id="557" w:name="_Toc534635587"/>
      <w:bookmarkStart w:id="558" w:name="_Toc534636637"/>
      <w:bookmarkStart w:id="559" w:name="_Toc534638265"/>
      <w:bookmarkStart w:id="560" w:name="_Toc534638351"/>
      <w:bookmarkStart w:id="561" w:name="_Toc534638718"/>
      <w:bookmarkStart w:id="562" w:name="_Toc534640573"/>
      <w:bookmarkStart w:id="563" w:name="_Toc534650383"/>
      <w:bookmarkStart w:id="564" w:name="_Toc534707659"/>
      <w:bookmarkStart w:id="565" w:name="_Toc534719964"/>
      <w:bookmarkStart w:id="566" w:name="_Toc534720647"/>
      <w:bookmarkStart w:id="567" w:name="_Toc534721419"/>
      <w:bookmarkStart w:id="568" w:name="_Toc534723197"/>
      <w:bookmarkStart w:id="569" w:name="_Toc534724109"/>
      <w:bookmarkStart w:id="570" w:name="_Toc534724654"/>
      <w:bookmarkStart w:id="571" w:name="_Toc534724958"/>
      <w:bookmarkStart w:id="572" w:name="_Toc534725629"/>
      <w:bookmarkStart w:id="573" w:name="_Toc534729712"/>
      <w:bookmarkStart w:id="574" w:name="_Toc534792261"/>
      <w:bookmarkStart w:id="575" w:name="_Toc534792910"/>
      <w:bookmarkStart w:id="576" w:name="_Toc534793235"/>
      <w:bookmarkStart w:id="577" w:name="_Toc534793993"/>
      <w:bookmarkStart w:id="578" w:name="_Toc534794088"/>
      <w:bookmarkStart w:id="579" w:name="_Toc534794185"/>
      <w:bookmarkStart w:id="580" w:name="_Toc534796817"/>
      <w:bookmarkStart w:id="581" w:name="_Toc534878073"/>
      <w:bookmarkStart w:id="582" w:name="_Toc534878167"/>
      <w:bookmarkStart w:id="583" w:name="_Toc534880505"/>
      <w:bookmarkStart w:id="584" w:name="_Toc534895237"/>
      <w:bookmarkStart w:id="585" w:name="_Toc534895954"/>
      <w:bookmarkStart w:id="586" w:name="_Toc534896508"/>
      <w:bookmarkStart w:id="587" w:name="_Toc534896901"/>
      <w:bookmarkStart w:id="588" w:name="_Toc534983297"/>
      <w:bookmarkStart w:id="589" w:name="_Toc534984831"/>
      <w:bookmarkStart w:id="590" w:name="_Toc535242923"/>
      <w:bookmarkStart w:id="591" w:name="_Toc535243275"/>
      <w:bookmarkStart w:id="592" w:name="_Toc535245058"/>
      <w:bookmarkStart w:id="593" w:name="_Toc535248182"/>
      <w:bookmarkStart w:id="594" w:name="_Toc535248599"/>
      <w:bookmarkStart w:id="595" w:name="_Toc535250078"/>
      <w:bookmarkStart w:id="596" w:name="_Toc535251258"/>
      <w:bookmarkStart w:id="597" w:name="_Toc535251799"/>
      <w:bookmarkStart w:id="598" w:name="_Toc535252153"/>
      <w:bookmarkStart w:id="599" w:name="_Toc535346221"/>
      <w:bookmarkStart w:id="600" w:name="_Toc535418748"/>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01" w:name="_Toc533768837"/>
      <w:bookmarkStart w:id="602" w:name="_Toc533769136"/>
      <w:bookmarkStart w:id="603" w:name="_Toc533769308"/>
      <w:bookmarkStart w:id="604" w:name="_Toc533769360"/>
      <w:bookmarkStart w:id="605" w:name="_Toc533769759"/>
      <w:bookmarkStart w:id="606" w:name="_Toc533771820"/>
      <w:bookmarkStart w:id="607" w:name="_Toc533772308"/>
      <w:bookmarkStart w:id="608" w:name="_Toc533774380"/>
      <w:bookmarkStart w:id="609" w:name="_Toc533775572"/>
      <w:bookmarkStart w:id="610" w:name="_Toc533776216"/>
      <w:bookmarkStart w:id="611" w:name="_Toc533776343"/>
      <w:bookmarkStart w:id="612" w:name="_Toc533777568"/>
      <w:bookmarkStart w:id="613" w:name="_Toc534279476"/>
      <w:bookmarkStart w:id="614" w:name="_Toc534279574"/>
      <w:bookmarkStart w:id="615" w:name="_Toc534279652"/>
      <w:bookmarkStart w:id="616" w:name="_Toc534290948"/>
      <w:bookmarkStart w:id="617" w:name="_Toc534293230"/>
      <w:bookmarkStart w:id="618" w:name="_Toc534293514"/>
      <w:bookmarkStart w:id="619" w:name="_Toc534293592"/>
      <w:bookmarkStart w:id="620" w:name="_Toc534387891"/>
      <w:bookmarkStart w:id="621" w:name="_Toc534410862"/>
      <w:bookmarkStart w:id="622" w:name="_Toc534620776"/>
      <w:bookmarkStart w:id="623" w:name="_Toc534621262"/>
      <w:bookmarkStart w:id="624" w:name="_Toc534621367"/>
      <w:bookmarkStart w:id="625" w:name="_Toc534621474"/>
      <w:bookmarkStart w:id="626" w:name="_Toc534625133"/>
      <w:bookmarkStart w:id="627" w:name="_Toc534631433"/>
      <w:bookmarkStart w:id="628" w:name="_Toc534631533"/>
      <w:bookmarkStart w:id="629" w:name="_Toc534631886"/>
      <w:bookmarkStart w:id="630" w:name="_Toc534632119"/>
      <w:bookmarkStart w:id="631" w:name="_Toc534632331"/>
      <w:bookmarkStart w:id="632" w:name="_Toc534632453"/>
      <w:bookmarkStart w:id="633" w:name="_Toc534632552"/>
      <w:bookmarkStart w:id="634" w:name="_Toc534633845"/>
      <w:bookmarkStart w:id="635" w:name="_Toc534634189"/>
      <w:bookmarkStart w:id="636" w:name="_Toc534634593"/>
      <w:bookmarkStart w:id="637" w:name="_Toc534634968"/>
      <w:bookmarkStart w:id="638" w:name="_Toc534635068"/>
      <w:bookmarkStart w:id="639" w:name="_Toc534635168"/>
      <w:bookmarkStart w:id="640" w:name="_Toc534635268"/>
      <w:bookmarkStart w:id="641" w:name="_Toc534635368"/>
      <w:bookmarkStart w:id="642" w:name="_Toc534635489"/>
      <w:bookmarkStart w:id="643" w:name="_Toc534635588"/>
      <w:bookmarkStart w:id="644" w:name="_Toc534636638"/>
      <w:bookmarkStart w:id="645" w:name="_Toc534638266"/>
      <w:bookmarkStart w:id="646" w:name="_Toc534638352"/>
      <w:bookmarkStart w:id="647" w:name="_Toc534638719"/>
      <w:bookmarkStart w:id="648" w:name="_Toc534640574"/>
      <w:bookmarkStart w:id="649" w:name="_Toc534650384"/>
      <w:bookmarkStart w:id="650" w:name="_Toc534707660"/>
      <w:bookmarkStart w:id="651" w:name="_Toc534719965"/>
      <w:bookmarkStart w:id="652" w:name="_Toc534720648"/>
      <w:bookmarkStart w:id="653" w:name="_Toc534721420"/>
      <w:bookmarkStart w:id="654" w:name="_Toc534723198"/>
      <w:bookmarkStart w:id="655" w:name="_Toc534724110"/>
      <w:bookmarkStart w:id="656" w:name="_Toc534724655"/>
      <w:bookmarkStart w:id="657" w:name="_Toc534724959"/>
      <w:bookmarkStart w:id="658" w:name="_Toc534725630"/>
      <w:bookmarkStart w:id="659" w:name="_Toc534729713"/>
      <w:bookmarkStart w:id="660" w:name="_Toc534792262"/>
      <w:bookmarkStart w:id="661" w:name="_Toc534792911"/>
      <w:bookmarkStart w:id="662" w:name="_Toc534793236"/>
      <w:bookmarkStart w:id="663" w:name="_Toc534793994"/>
      <w:bookmarkStart w:id="664" w:name="_Toc534794089"/>
      <w:bookmarkStart w:id="665" w:name="_Toc534794186"/>
      <w:bookmarkStart w:id="666" w:name="_Toc534796818"/>
      <w:bookmarkStart w:id="667" w:name="_Toc534878074"/>
      <w:bookmarkStart w:id="668" w:name="_Toc534878168"/>
      <w:bookmarkStart w:id="669" w:name="_Toc534880506"/>
      <w:bookmarkStart w:id="670" w:name="_Toc534895238"/>
      <w:bookmarkStart w:id="671" w:name="_Toc534895955"/>
      <w:bookmarkStart w:id="672" w:name="_Toc534896509"/>
      <w:bookmarkStart w:id="673" w:name="_Toc534896902"/>
      <w:bookmarkStart w:id="674" w:name="_Toc534983298"/>
      <w:bookmarkStart w:id="675" w:name="_Toc534984832"/>
      <w:bookmarkStart w:id="676" w:name="_Toc535242924"/>
      <w:bookmarkStart w:id="677" w:name="_Toc535243276"/>
      <w:bookmarkStart w:id="678" w:name="_Toc535245059"/>
      <w:bookmarkStart w:id="679" w:name="_Toc535248183"/>
      <w:bookmarkStart w:id="680" w:name="_Toc535248600"/>
      <w:bookmarkStart w:id="681" w:name="_Toc535250079"/>
      <w:bookmarkStart w:id="682" w:name="_Toc535251259"/>
      <w:bookmarkStart w:id="683" w:name="_Toc535251800"/>
      <w:bookmarkStart w:id="684" w:name="_Toc535252154"/>
      <w:bookmarkStart w:id="685" w:name="_Toc535346222"/>
      <w:bookmarkStart w:id="686" w:name="_Toc535418749"/>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687" w:name="_Toc534793237"/>
      <w:bookmarkStart w:id="688" w:name="_Toc534793995"/>
      <w:bookmarkStart w:id="689" w:name="_Toc534794090"/>
      <w:bookmarkStart w:id="690" w:name="_Toc534794187"/>
      <w:bookmarkStart w:id="691" w:name="_Toc534796819"/>
      <w:bookmarkStart w:id="692" w:name="_Toc534878075"/>
      <w:bookmarkStart w:id="693" w:name="_Toc534878169"/>
      <w:bookmarkStart w:id="694" w:name="_Toc534880507"/>
      <w:bookmarkStart w:id="695" w:name="_Toc534895239"/>
      <w:bookmarkStart w:id="696" w:name="_Toc534895956"/>
      <w:bookmarkStart w:id="697" w:name="_Toc534896510"/>
      <w:bookmarkStart w:id="698" w:name="_Toc534896903"/>
      <w:bookmarkStart w:id="699" w:name="_Toc534983299"/>
      <w:bookmarkStart w:id="700" w:name="_Toc534984833"/>
      <w:bookmarkStart w:id="701" w:name="_Toc535242925"/>
      <w:bookmarkStart w:id="702" w:name="_Toc535243277"/>
      <w:bookmarkStart w:id="703" w:name="_Toc535245060"/>
      <w:bookmarkStart w:id="704" w:name="_Toc535248184"/>
      <w:bookmarkStart w:id="705" w:name="_Toc535248601"/>
      <w:bookmarkStart w:id="706" w:name="_Toc535250080"/>
      <w:bookmarkStart w:id="707" w:name="_Toc535251260"/>
      <w:bookmarkStart w:id="708" w:name="_Toc535251801"/>
      <w:bookmarkStart w:id="709" w:name="_Toc535252155"/>
      <w:bookmarkStart w:id="710" w:name="_Toc535346223"/>
      <w:bookmarkStart w:id="711" w:name="_Toc535418750"/>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1706BCAC" w14:textId="09ADD96C" w:rsidR="008F23B1" w:rsidRDefault="006C2BAC" w:rsidP="00106910">
      <w:pPr>
        <w:pStyle w:val="Titre2"/>
        <w:ind w:left="709"/>
      </w:pPr>
      <w:bookmarkStart w:id="712" w:name="_Toc535418751"/>
      <w:r>
        <w:t>M</w:t>
      </w:r>
      <w:r w:rsidR="008F23B1" w:rsidRPr="00170752">
        <w:t>odèle thermomécanique des rotors</w:t>
      </w:r>
      <w:bookmarkEnd w:id="712"/>
    </w:p>
    <w:p w14:paraId="53D78A33" w14:textId="77777777" w:rsidR="005124A7" w:rsidRDefault="005124A7" w:rsidP="005124A7">
      <w:pPr>
        <w:spacing w:line="360" w:lineRule="auto"/>
        <w:ind w:firstLine="708"/>
      </w:pPr>
    </w:p>
    <w:p w14:paraId="7880D70A" w14:textId="10495182" w:rsidR="008F23B1" w:rsidRDefault="008F23B1" w:rsidP="005124A7">
      <w:pPr>
        <w:spacing w:line="360" w:lineRule="auto"/>
        <w:ind w:firstLine="708"/>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724D90" w:rsidRPr="00724D90">
        <w:rPr>
          <w:b/>
          <w:iCs/>
        </w:rPr>
        <w:t xml:space="preserve">Figure </w:t>
      </w:r>
      <w:r w:rsidR="00724D90" w:rsidRPr="00724D90">
        <w:rPr>
          <w:b/>
          <w:iCs/>
          <w:noProof/>
        </w:rPr>
        <w:t>3.1</w:t>
      </w:r>
      <w:r w:rsidR="00724D90" w:rsidRPr="00724D90">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376CF22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713" w:name="_Ref533769151"/>
      <w:r w:rsidRPr="00BD0C35">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3.1</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1</w:t>
      </w:r>
      <w:r w:rsidR="008C6155">
        <w:rPr>
          <w:rFonts w:ascii="Calibri" w:eastAsia="Times New Roman" w:hAnsi="Calibri" w:cs="Times New Roman"/>
          <w:i w:val="0"/>
          <w:iCs w:val="0"/>
          <w:color w:val="auto"/>
          <w:sz w:val="22"/>
          <w:szCs w:val="20"/>
          <w:lang w:eastAsia="fr-FR"/>
        </w:rPr>
        <w:fldChar w:fldCharType="end"/>
      </w:r>
      <w:bookmarkEnd w:id="713"/>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724D90">
        <w:rPr>
          <w:b/>
          <w:i w:val="0"/>
          <w:sz w:val="22"/>
        </w:rPr>
        <w:t>[47]</w:t>
      </w:r>
      <w:r w:rsidRPr="00833958">
        <w:rPr>
          <w:b/>
          <w:i w:val="0"/>
          <w:sz w:val="22"/>
        </w:rPr>
        <w:fldChar w:fldCharType="end"/>
      </w:r>
    </w:p>
    <w:p w14:paraId="0646911F" w14:textId="11700385" w:rsidR="008F23B1" w:rsidRDefault="00A60B6F" w:rsidP="00B2678F">
      <w:pPr>
        <w:spacing w:line="360" w:lineRule="auto"/>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347998">
      <w:pPr>
        <w:spacing w:line="360" w:lineRule="auto"/>
        <w:ind w:left="1"/>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2052EB6A" w:rsidR="008F23B1" w:rsidRDefault="00F56939" w:rsidP="00A24412">
      <w:pPr>
        <w:pStyle w:val="Titre3"/>
        <w:ind w:left="709"/>
      </w:pPr>
      <w:r>
        <w:lastRenderedPageBreak/>
        <w:t xml:space="preserve"> </w:t>
      </w:r>
      <w:bookmarkStart w:id="714" w:name="_Toc535418752"/>
      <w:r w:rsidR="00504245">
        <w:t>M</w:t>
      </w:r>
      <w:r w:rsidR="008F23B1">
        <w:t>odèle thermique linéaire</w:t>
      </w:r>
      <w:bookmarkEnd w:id="714"/>
    </w:p>
    <w:p w14:paraId="0B499C84" w14:textId="77777777" w:rsidR="0067206F" w:rsidRPr="0067206F" w:rsidRDefault="0067206F" w:rsidP="0067206F"/>
    <w:p w14:paraId="165D44A2" w14:textId="7EADA5BD" w:rsidR="008F23B1" w:rsidRDefault="008F23B1" w:rsidP="008F23B1">
      <w:pPr>
        <w:spacing w:line="360" w:lineRule="auto"/>
        <w:ind w:firstLine="708"/>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F56939"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15"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715"/>
          </w:p>
        </w:tc>
      </w:tr>
    </w:tbl>
    <w:p w14:paraId="64BF73E7" w14:textId="6FDAA070" w:rsidR="008F23B1" w:rsidRDefault="008F23B1" w:rsidP="008F23B1">
      <w:pPr>
        <w:spacing w:line="360" w:lineRule="auto"/>
        <w:ind w:firstLine="708"/>
      </w:pPr>
      <w:r>
        <w:t>Le roto</w:t>
      </w:r>
      <w:r w:rsidR="003957B9">
        <w:t xml:space="preserve">r en acier est supposé isotrope avec </w:t>
      </w:r>
      <m:oMath>
        <m:r>
          <w:rPr>
            <w:rFonts w:ascii="Cambria Math" w:hAnsi="Cambria Math"/>
          </w:rPr>
          <m:t>ρ</m:t>
        </m:r>
      </m:oMath>
      <w:r w:rsidR="003957B9">
        <w:t>=7850 kg/m</w:t>
      </w:r>
      <w:r w:rsidR="003957B9" w:rsidRPr="00A376C6">
        <w:rPr>
          <w:vertAlign w:val="superscript"/>
        </w:rPr>
        <w:t>3</w:t>
      </w:r>
      <w:r w:rsidR="003957B9">
        <w:t xml:space="preserve">, </w:t>
      </w:r>
      <w:r w:rsidR="003957B9" w:rsidRPr="00A376C6">
        <w:rPr>
          <w:i/>
        </w:rPr>
        <w:t>C</w:t>
      </w:r>
      <w:r w:rsidR="003957B9" w:rsidRPr="00A376C6">
        <w:rPr>
          <w:i/>
          <w:vertAlign w:val="subscript"/>
        </w:rPr>
        <w:t>p</w:t>
      </w:r>
      <w:r w:rsidR="003957B9">
        <w:t>=444 j/</w:t>
      </w:r>
      <w:proofErr w:type="spellStart"/>
      <w:r w:rsidR="003957B9">
        <w:t>kgK</w:t>
      </w:r>
      <w:proofErr w:type="spellEnd"/>
      <w:r w:rsidR="003957B9">
        <w:t xml:space="preserve">, </w:t>
      </w:r>
      <m:oMath>
        <m:r>
          <w:rPr>
            <w:rFonts w:ascii="Cambria Math" w:hAnsi="Cambria Math"/>
          </w:rPr>
          <m:t>λ</m:t>
        </m:r>
      </m:oMath>
      <w:r w:rsidR="003957B9">
        <w:t>=50 W/mK.</w:t>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04205525"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724D90" w:rsidRPr="00724D90">
        <w:rPr>
          <w:b/>
          <w:iCs/>
        </w:rPr>
        <w:t xml:space="preserve">Figure </w:t>
      </w:r>
      <w:r w:rsidR="00724D90" w:rsidRPr="00724D90">
        <w:rPr>
          <w:b/>
          <w:iCs/>
          <w:noProof/>
        </w:rPr>
        <w:t>3.1</w:t>
      </w:r>
      <w:r w:rsidR="00724D90" w:rsidRPr="00724D90">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2FA22E53" w:rsidR="008F23B1" w:rsidRDefault="003957B9" w:rsidP="00FD1ED7">
      <w:pPr>
        <w:spacing w:line="360" w:lineRule="auto"/>
        <w:ind w:firstLine="708"/>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proofErr w:type="gramStart"/>
      <w:r w:rsidR="008F23B1">
        <w:t xml:space="preserve">surface </w:t>
      </w:r>
      <w:proofErr w:type="gramEnd"/>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F56939"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F80EB15"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724D90">
        <w:rPr>
          <w:b/>
        </w:rPr>
        <w:t>[55]</w:t>
      </w:r>
      <w:r w:rsidRPr="00FD1ED7">
        <w:rPr>
          <w:b/>
        </w:rPr>
        <w:fldChar w:fldCharType="end"/>
      </w:r>
      <w:r>
        <w:t xml:space="preserve"> donne quelques ordres de grandeur de ce coefficient. </w:t>
      </w:r>
    </w:p>
    <w:p w14:paraId="0398D42A" w14:textId="7705DA60"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12CE51DA" w:rsidR="008F23B1" w:rsidRDefault="008F23B1" w:rsidP="008F23B1">
      <w:pPr>
        <w:spacing w:line="360" w:lineRule="auto"/>
        <w:ind w:firstLine="708"/>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t xml:space="preserve"> film mince. Un moyennage de ce flux </w:t>
      </w:r>
      <w:r w:rsidR="00A376C6">
        <w:t>sur une période de rotation</w:t>
      </w:r>
      <w:r>
        <w:t xml:space="preserve"> détaillé</w:t>
      </w:r>
      <w:r w:rsidR="0056111F">
        <w:t>e</w:t>
      </w:r>
      <w:r>
        <w:t xml:space="preserve"> </w:t>
      </w:r>
      <w:r w:rsidR="00AE098E">
        <w:t>au chapitre 4</w:t>
      </w:r>
      <w:r>
        <w:t xml:space="preserve"> est </w:t>
      </w:r>
      <w:proofErr w:type="gramStart"/>
      <w:r>
        <w:t>utilisée</w:t>
      </w:r>
      <w:proofErr w:type="gramEnd"/>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proofErr w:type="gramStart"/>
      <w:r w:rsidR="00A376C6">
        <w:t>,</w:t>
      </w:r>
      <w:r>
        <w:t xml:space="preserve"> </w:t>
      </w:r>
      <w:proofErr w:type="gramEnd"/>
      <m:oMath>
        <m:r>
          <w:rPr>
            <w:rFonts w:ascii="Cambria Math" w:hAnsi="Cambria Math"/>
          </w:rPr>
          <m:t>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706BB2">
      <w:pPr>
        <w:pStyle w:val="Paragraphedeliste"/>
        <w:numPr>
          <w:ilvl w:val="0"/>
          <w:numId w:val="2"/>
        </w:numPr>
        <w:spacing w:line="360" w:lineRule="auto"/>
      </w:pPr>
      <w:r>
        <w:t>Température imposée</w:t>
      </w:r>
    </w:p>
    <w:p w14:paraId="3B1E578E" w14:textId="76BE61C8" w:rsidR="008F23B1" w:rsidRDefault="008F23B1" w:rsidP="008F23B1">
      <w:pPr>
        <w:spacing w:line="360" w:lineRule="auto"/>
        <w:ind w:firstLine="708"/>
      </w:pPr>
      <w:r>
        <w:lastRenderedPageBreak/>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716"/>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2C9F5ACE"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717" w:name="_Ref529545990"/>
      <w:r w:rsidRPr="00A376C6">
        <w:rPr>
          <w:rFonts w:ascii="Calibri" w:eastAsia="Times New Roman" w:hAnsi="Calibri" w:cs="Times New Roman"/>
          <w:i w:val="0"/>
          <w:iCs w:val="0"/>
          <w:color w:val="auto"/>
          <w:sz w:val="22"/>
          <w:szCs w:val="20"/>
          <w:highlight w:val="yellow"/>
          <w:lang w:eastAsia="fr-FR"/>
        </w:rPr>
        <w:t xml:space="preserve">Figure </w:t>
      </w:r>
      <w:r w:rsidR="008C6155">
        <w:rPr>
          <w:rFonts w:ascii="Calibri" w:eastAsia="Times New Roman" w:hAnsi="Calibri" w:cs="Times New Roman"/>
          <w:i w:val="0"/>
          <w:iCs w:val="0"/>
          <w:color w:val="auto"/>
          <w:sz w:val="22"/>
          <w:szCs w:val="20"/>
          <w:highlight w:val="yellow"/>
          <w:lang w:eastAsia="fr-FR"/>
        </w:rPr>
        <w:fldChar w:fldCharType="begin"/>
      </w:r>
      <w:r w:rsidR="008C6155">
        <w:rPr>
          <w:rFonts w:ascii="Calibri" w:eastAsia="Times New Roman" w:hAnsi="Calibri" w:cs="Times New Roman"/>
          <w:i w:val="0"/>
          <w:iCs w:val="0"/>
          <w:color w:val="auto"/>
          <w:sz w:val="22"/>
          <w:szCs w:val="20"/>
          <w:highlight w:val="yellow"/>
          <w:lang w:eastAsia="fr-FR"/>
        </w:rPr>
        <w:instrText xml:space="preserve"> STYLEREF 2 \s </w:instrText>
      </w:r>
      <w:r w:rsidR="008C6155">
        <w:rPr>
          <w:rFonts w:ascii="Calibri" w:eastAsia="Times New Roman" w:hAnsi="Calibri" w:cs="Times New Roman"/>
          <w:i w:val="0"/>
          <w:iCs w:val="0"/>
          <w:color w:val="auto"/>
          <w:sz w:val="22"/>
          <w:szCs w:val="20"/>
          <w:highlight w:val="yellow"/>
          <w:lang w:eastAsia="fr-FR"/>
        </w:rPr>
        <w:fldChar w:fldCharType="separate"/>
      </w:r>
      <w:r w:rsidR="00724D90">
        <w:rPr>
          <w:rFonts w:ascii="Calibri" w:eastAsia="Times New Roman" w:hAnsi="Calibri" w:cs="Times New Roman"/>
          <w:i w:val="0"/>
          <w:iCs w:val="0"/>
          <w:noProof/>
          <w:color w:val="auto"/>
          <w:sz w:val="22"/>
          <w:szCs w:val="20"/>
          <w:highlight w:val="yellow"/>
          <w:lang w:eastAsia="fr-FR"/>
        </w:rPr>
        <w:t>3.1</w:t>
      </w:r>
      <w:r w:rsidR="008C6155">
        <w:rPr>
          <w:rFonts w:ascii="Calibri" w:eastAsia="Times New Roman" w:hAnsi="Calibri" w:cs="Times New Roman"/>
          <w:i w:val="0"/>
          <w:iCs w:val="0"/>
          <w:color w:val="auto"/>
          <w:sz w:val="22"/>
          <w:szCs w:val="20"/>
          <w:highlight w:val="yellow"/>
          <w:lang w:eastAsia="fr-FR"/>
        </w:rPr>
        <w:fldChar w:fldCharType="end"/>
      </w:r>
      <w:r w:rsidR="008C6155">
        <w:rPr>
          <w:rFonts w:ascii="Calibri" w:eastAsia="Times New Roman" w:hAnsi="Calibri" w:cs="Times New Roman"/>
          <w:i w:val="0"/>
          <w:iCs w:val="0"/>
          <w:color w:val="auto"/>
          <w:sz w:val="22"/>
          <w:szCs w:val="20"/>
          <w:highlight w:val="yellow"/>
          <w:lang w:eastAsia="fr-FR"/>
        </w:rPr>
        <w:noBreakHyphen/>
      </w:r>
      <w:r w:rsidR="008C6155">
        <w:rPr>
          <w:rFonts w:ascii="Calibri" w:eastAsia="Times New Roman" w:hAnsi="Calibri" w:cs="Times New Roman"/>
          <w:i w:val="0"/>
          <w:iCs w:val="0"/>
          <w:color w:val="auto"/>
          <w:sz w:val="22"/>
          <w:szCs w:val="20"/>
          <w:highlight w:val="yellow"/>
          <w:lang w:eastAsia="fr-FR"/>
        </w:rPr>
        <w:fldChar w:fldCharType="begin"/>
      </w:r>
      <w:r w:rsidR="008C6155">
        <w:rPr>
          <w:rFonts w:ascii="Calibri" w:eastAsia="Times New Roman" w:hAnsi="Calibri" w:cs="Times New Roman"/>
          <w:i w:val="0"/>
          <w:iCs w:val="0"/>
          <w:color w:val="auto"/>
          <w:sz w:val="22"/>
          <w:szCs w:val="20"/>
          <w:highlight w:val="yellow"/>
          <w:lang w:eastAsia="fr-FR"/>
        </w:rPr>
        <w:instrText xml:space="preserve"> SEQ Figure \* ARABIC \s 2 </w:instrText>
      </w:r>
      <w:r w:rsidR="008C6155">
        <w:rPr>
          <w:rFonts w:ascii="Calibri" w:eastAsia="Times New Roman" w:hAnsi="Calibri" w:cs="Times New Roman"/>
          <w:i w:val="0"/>
          <w:iCs w:val="0"/>
          <w:color w:val="auto"/>
          <w:sz w:val="22"/>
          <w:szCs w:val="20"/>
          <w:highlight w:val="yellow"/>
          <w:lang w:eastAsia="fr-FR"/>
        </w:rPr>
        <w:fldChar w:fldCharType="separate"/>
      </w:r>
      <w:r w:rsidR="00724D90">
        <w:rPr>
          <w:rFonts w:ascii="Calibri" w:eastAsia="Times New Roman" w:hAnsi="Calibri" w:cs="Times New Roman"/>
          <w:i w:val="0"/>
          <w:iCs w:val="0"/>
          <w:noProof/>
          <w:color w:val="auto"/>
          <w:sz w:val="22"/>
          <w:szCs w:val="20"/>
          <w:highlight w:val="yellow"/>
          <w:lang w:eastAsia="fr-FR"/>
        </w:rPr>
        <w:t>2</w:t>
      </w:r>
      <w:r w:rsidR="008C6155">
        <w:rPr>
          <w:rFonts w:ascii="Calibri" w:eastAsia="Times New Roman" w:hAnsi="Calibri" w:cs="Times New Roman"/>
          <w:i w:val="0"/>
          <w:iCs w:val="0"/>
          <w:color w:val="auto"/>
          <w:sz w:val="22"/>
          <w:szCs w:val="20"/>
          <w:highlight w:val="yellow"/>
          <w:lang w:eastAsia="fr-FR"/>
        </w:rPr>
        <w:fldChar w:fldCharType="end"/>
      </w:r>
      <w:bookmarkEnd w:id="717"/>
      <w:r w:rsidRPr="00A376C6">
        <w:rPr>
          <w:rFonts w:ascii="Calibri" w:eastAsia="Times New Roman" w:hAnsi="Calibri" w:cs="Times New Roman"/>
          <w:i w:val="0"/>
          <w:iCs w:val="0"/>
          <w:color w:val="auto"/>
          <w:sz w:val="22"/>
          <w:szCs w:val="20"/>
          <w:highlight w:val="yellow"/>
          <w:lang w:eastAsia="fr-FR"/>
        </w:rPr>
        <w:t> : Conditions aux limites en thermique au cas du banc de l’effet Morton</w:t>
      </w:r>
    </w:p>
    <w:p w14:paraId="729B685E" w14:textId="77777777" w:rsidR="008F23B1" w:rsidRDefault="008F23B1" w:rsidP="00355A0F">
      <w:pPr>
        <w:pStyle w:val="Titre4"/>
        <w:ind w:left="709"/>
      </w:pPr>
      <w:bookmarkStart w:id="718" w:name="_Ref533776278"/>
      <w:r>
        <w:t>Intégration numérique</w:t>
      </w:r>
      <w:bookmarkEnd w:id="718"/>
    </w:p>
    <w:p w14:paraId="4EFFDEA6" w14:textId="77777777" w:rsidR="008F23B1" w:rsidRPr="00C40A7A" w:rsidRDefault="008F23B1" w:rsidP="008F23B1">
      <w:pPr>
        <w:pStyle w:val="Default"/>
      </w:pPr>
    </w:p>
    <w:p w14:paraId="75EA473D" w14:textId="25D08A2C"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724D90">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719"/>
      <w:r w:rsidR="00FA1709">
        <w:t>EDF</w:t>
      </w:r>
      <w:commentRangeEnd w:id="719"/>
      <w:r w:rsidR="00FA1709">
        <w:rPr>
          <w:rStyle w:val="Marquedecommentaire"/>
        </w:rPr>
        <w:commentReference w:id="719"/>
      </w:r>
      <w:r w:rsidR="00FA1709">
        <w:t xml:space="preserve"> [] est l’outil utilisé. </w:t>
      </w:r>
    </w:p>
    <w:p w14:paraId="490D73ED" w14:textId="276E1AE6" w:rsidR="008F23B1" w:rsidRDefault="00FA1709" w:rsidP="008F23B1">
      <w:pPr>
        <w:spacing w:line="360" w:lineRule="auto"/>
        <w:ind w:firstLine="708"/>
      </w:pPr>
      <w:r>
        <w:t>L</w:t>
      </w:r>
      <w:r w:rsidR="008F23B1">
        <w:t xml:space="preserve">a discrétisation </w:t>
      </w:r>
      <w:r>
        <w:t xml:space="preserve">spatiale du rotor </w:t>
      </w:r>
      <w:r w:rsidR="008F23B1">
        <w:t>est détaillée</w:t>
      </w:r>
      <w:r w:rsidR="008F23B1" w:rsidRPr="007352D8">
        <w:t xml:space="preserve"> </w:t>
      </w:r>
      <w:r w:rsidR="008F23B1">
        <w:t xml:space="preserve">en </w:t>
      </w:r>
      <w:commentRangeStart w:id="720"/>
      <w:r>
        <w:rPr>
          <w:b/>
        </w:rPr>
        <w:t>A</w:t>
      </w:r>
      <w:r w:rsidR="008F23B1">
        <w:rPr>
          <w:b/>
        </w:rPr>
        <w:t>nnexe</w:t>
      </w:r>
      <w:commentRangeEnd w:id="720"/>
      <w:r>
        <w:rPr>
          <w:rStyle w:val="Marquedecommentaire"/>
        </w:rPr>
        <w:commentReference w:id="720"/>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F56939"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21" w:name="_Ref529547194"/>
            <w:r w:rsidRPr="005600FC">
              <w:rPr>
                <w:rFonts w:ascii="Times New Roman" w:eastAsia="Times New Roman" w:hAnsi="Times New Roman"/>
                <w:b/>
                <w:iCs w:val="0"/>
                <w:color w:val="auto"/>
                <w:sz w:val="22"/>
                <w:szCs w:val="22"/>
                <w:lang w:eastAsia="fr-FR"/>
              </w:rPr>
              <w:t xml:space="preserve"> </w:t>
            </w:r>
            <w:bookmarkEnd w:id="721"/>
          </w:p>
        </w:tc>
      </w:tr>
    </w:tbl>
    <w:p w14:paraId="32B77F70" w14:textId="4A6F2C8F" w:rsidR="002D2207" w:rsidRDefault="008F23B1" w:rsidP="002D2207">
      <w:pPr>
        <w:spacing w:line="360" w:lineRule="auto"/>
        <w:ind w:firstLine="708"/>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724D90">
        <w:rPr>
          <w:b/>
        </w:rPr>
        <w:t>[56]</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724D90">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F56939"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77777777" w:rsidR="002D2207" w:rsidRDefault="002D2207" w:rsidP="008F23B1">
      <w:pPr>
        <w:spacing w:line="360" w:lineRule="auto"/>
        <w:ind w:firstLine="708"/>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724D90">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F56939"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EC6D8D" w:rsidR="002D2207" w:rsidRDefault="002D2207" w:rsidP="002D2207">
      <w:pPr>
        <w:spacing w:line="360" w:lineRule="auto"/>
        <w:ind w:firstLine="708"/>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 </m:t>
        </m:r>
      </m:oMath>
      <w:r>
        <w:rPr>
          <w:b/>
        </w:rPr>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722" w:name="_Ref529548381"/>
            <w:r w:rsidRPr="005600FC">
              <w:rPr>
                <w:rFonts w:ascii="Times New Roman" w:eastAsia="Times New Roman" w:hAnsi="Times New Roman"/>
                <w:b/>
                <w:iCs w:val="0"/>
                <w:color w:val="auto"/>
                <w:sz w:val="22"/>
                <w:szCs w:val="22"/>
                <w:lang w:eastAsia="fr-FR"/>
              </w:rPr>
              <w:t xml:space="preserve"> </w:t>
            </w:r>
            <w:bookmarkEnd w:id="722"/>
          </w:p>
        </w:tc>
      </w:tr>
    </w:tbl>
    <w:p w14:paraId="1236A46B" w14:textId="35649725" w:rsidR="00AF59DA" w:rsidRDefault="00AF59DA" w:rsidP="00AF59DA">
      <w:pPr>
        <w:spacing w:before="120" w:line="360" w:lineRule="auto"/>
        <w:ind w:firstLine="709"/>
      </w:pPr>
      <w:r>
        <w:lastRenderedPageBreak/>
        <w:t xml:space="preserve">Ceci est une condition très restrictive sur le pas de temps surtout si la discrétisation spatiale est fine. </w:t>
      </w:r>
    </w:p>
    <w:p w14:paraId="5FB3E552" w14:textId="136E86D0" w:rsidR="00AF59DA" w:rsidRDefault="008F23B1" w:rsidP="00AF59DA">
      <w:pPr>
        <w:spacing w:before="12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724D90">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66321DCC"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1A27FB36" w:rsidR="008F23B1" w:rsidRPr="00010676" w:rsidRDefault="00AF59DA" w:rsidP="00AF59DA">
            <w:pPr>
              <w:spacing w:line="360" w:lineRule="auto"/>
            </w:pPr>
            <w:r>
              <w:t>où</w:t>
            </w:r>
            <w:r w:rsidR="008F23B1">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w:t>
            </w:r>
            <w:r w:rsidR="008F23B1">
              <w:t xml:space="preserve"> la plus grande valeur propre</w:t>
            </w:r>
            <w:r>
              <w:t xml:space="preserve"> de la </w:t>
            </w:r>
            <w:proofErr w:type="gramStart"/>
            <w:r>
              <w:t xml:space="preserve">matrice </w:t>
            </w:r>
            <w:proofErr w:type="gramEnd"/>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CD5066A" w14:textId="4176544A" w:rsidR="008F23B1" w:rsidRDefault="00504245" w:rsidP="00A24412">
      <w:pPr>
        <w:pStyle w:val="Titre3"/>
        <w:ind w:left="709"/>
      </w:pPr>
      <w:bookmarkStart w:id="723" w:name="_Toc535418753"/>
      <w:r>
        <w:t>M</w:t>
      </w:r>
      <w:r w:rsidR="008F23B1">
        <w:t>od</w:t>
      </w:r>
      <w:r w:rsidR="00AF59DA">
        <w:t>èlisation</w:t>
      </w:r>
      <w:r w:rsidR="008F23B1">
        <w:t xml:space="preserve"> de </w:t>
      </w:r>
      <w:r w:rsidR="00AF59DA">
        <w:t xml:space="preserve">la </w:t>
      </w:r>
      <w:r w:rsidR="008F23B1">
        <w:t>déformation therm</w:t>
      </w:r>
      <w:r w:rsidR="00AF59DA">
        <w:t>omecanique</w:t>
      </w:r>
      <w:bookmarkEnd w:id="723"/>
    </w:p>
    <w:p w14:paraId="738C8068" w14:textId="6A8122E7" w:rsidR="0035686B" w:rsidRDefault="0035686B" w:rsidP="0035686B"/>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3AA709F" w:rsidR="008F23B1" w:rsidRDefault="0035686B" w:rsidP="00AF59DA">
      <w:pPr>
        <w:spacing w:line="360" w:lineRule="auto"/>
        <w:ind w:firstLine="708"/>
      </w:pPr>
      <w:r>
        <w:t>Les équations thermomécaniques linéaires de l’élasticité sont </w:t>
      </w:r>
      <w:proofErr w:type="gramStart"/>
      <w:r>
        <w:t>:</w:t>
      </w:r>
      <w:r w:rsidR="008F23B1">
        <w:t xml:space="preserve"> :</w:t>
      </w:r>
      <w:proofErr w:type="gramEnd"/>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77777777" w:rsidR="008F23B1" w:rsidRDefault="008F23B1" w:rsidP="008F23B1">
      <w:pPr>
        <w:spacing w:line="360" w:lineRule="auto"/>
      </w:pPr>
      <w:proofErr w:type="gramStart"/>
      <w:r>
        <w:t>ou</w:t>
      </w:r>
      <w:proofErr w:type="gramEnd"/>
      <w:r>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F56939"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F56939"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77777777" w:rsidR="001E37D0" w:rsidRDefault="001E37D0" w:rsidP="001E37D0">
      <w:pPr>
        <w:spacing w:line="360" w:lineRule="auto"/>
        <w:ind w:firstLine="708"/>
      </w:pPr>
      <w:r>
        <w:lastRenderedPageBreak/>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724D90" w:rsidRPr="00724D90">
        <w:rPr>
          <w:b/>
          <w:iCs/>
        </w:rPr>
        <w:t xml:space="preserve">Tableau </w:t>
      </w:r>
      <w:r w:rsidR="00724D90" w:rsidRPr="00724D90">
        <w:rPr>
          <w:b/>
          <w:iCs/>
          <w:noProof/>
        </w:rPr>
        <w:t>3.1</w:t>
      </w:r>
      <w:r w:rsidR="00724D90" w:rsidRPr="00724D90">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724D90">
        <w:rPr>
          <w:b/>
        </w:rPr>
        <w:t>[55]</w:t>
      </w:r>
      <w:r w:rsidRPr="00470072">
        <w:rPr>
          <w:b/>
        </w:rPr>
        <w:fldChar w:fldCharType="end"/>
      </w:r>
      <w:r>
        <w:t>.</w:t>
      </w:r>
    </w:p>
    <w:p w14:paraId="3BE811EB" w14:textId="77777777" w:rsidR="001E37D0" w:rsidRPr="00AE331A" w:rsidRDefault="001E37D0" w:rsidP="001E37D0">
      <w:pPr>
        <w:pStyle w:val="Lgende"/>
        <w:keepNext/>
        <w:jc w:val="center"/>
        <w:rPr>
          <w:rFonts w:ascii="Calibri" w:eastAsia="Times New Roman" w:hAnsi="Calibri" w:cs="Times New Roman"/>
          <w:i w:val="0"/>
          <w:iCs w:val="0"/>
          <w:color w:val="auto"/>
          <w:sz w:val="22"/>
          <w:szCs w:val="20"/>
          <w:lang w:eastAsia="fr-FR"/>
        </w:rPr>
      </w:pPr>
      <w:bookmarkStart w:id="724"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724"/>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1E37D0">
      <w:pPr>
        <w:spacing w:line="360" w:lineRule="auto"/>
        <w:ind w:firstLine="708"/>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F56939"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1E37D0">
      <w:pPr>
        <w:spacing w:line="360" w:lineRule="auto"/>
        <w:ind w:firstLine="708"/>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9367B2">
      <w:pPr>
        <w:pStyle w:val="Titre4"/>
        <w:ind w:left="709"/>
      </w:pPr>
      <w:r>
        <w:t>Condition aux limites mécanique</w:t>
      </w:r>
      <w:r w:rsidR="001E37D0">
        <w:t>s</w:t>
      </w:r>
    </w:p>
    <w:p w14:paraId="2CF6EF09" w14:textId="0E3FEFC3" w:rsidR="008F23B1" w:rsidRDefault="001E37D0" w:rsidP="008753E3">
      <w:pPr>
        <w:spacing w:before="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forces générées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724D90">
        <w:rPr>
          <w:b/>
        </w:rPr>
        <w:t>[57]</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w:t>
      </w:r>
      <w:commentRangeStart w:id="725"/>
      <w:r w:rsidR="008F23B1" w:rsidRPr="001E37D0">
        <w:rPr>
          <w:strike/>
          <w:highlight w:val="yellow"/>
        </w:rPr>
        <w:t>cinématique</w:t>
      </w:r>
      <w:commentRangeEnd w:id="725"/>
      <w:r>
        <w:rPr>
          <w:rStyle w:val="Marquedecommentaire"/>
        </w:rPr>
        <w:commentReference w:id="725"/>
      </w:r>
      <w:r w:rsidR="008F23B1" w:rsidRPr="00664D21">
        <w:t xml:space="preserve">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 xml:space="preserve">La relation </w:t>
      </w:r>
      <w:r w:rsidR="008F23B1" w:rsidRPr="001E37D0">
        <w:rPr>
          <w:strike/>
          <w:highlight w:val="yellow"/>
        </w:rPr>
        <w:t>cinématique</w:t>
      </w:r>
      <w:r w:rsidR="008F23B1">
        <w:t xml:space="preserve">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de </w:t>
      </w:r>
      <w:r w:rsidR="008F23B1" w:rsidRPr="00664D21">
        <w:t>la distance</w:t>
      </w:r>
      <w:r w:rsidR="008F23B1">
        <w:t xml:space="preserve"> entre le nœud maître et le nœud esclave. </w:t>
      </w:r>
      <w:commentRangeStart w:id="726"/>
      <w:r w:rsidR="008F23B1" w:rsidRPr="00664D21">
        <w:t>Ainsi</w:t>
      </w:r>
      <w:commentRangeEnd w:id="726"/>
      <w:r w:rsidR="0035686B">
        <w:rPr>
          <w:rStyle w:val="Marquedecommentaire"/>
        </w:rPr>
        <w:commentReference w:id="726"/>
      </w:r>
      <w:r w:rsidR="008F23B1" w:rsidRPr="00664D21">
        <w:t xml:space="preserve">, lors de l’application </w:t>
      </w:r>
      <w:r w:rsidR="008F23B1">
        <w:t xml:space="preserve">des efforts du palier </w:t>
      </w:r>
      <w:r w:rsidR="008F23B1" w:rsidRPr="00664D21">
        <w:t xml:space="preserve">au </w:t>
      </w:r>
      <w:r w:rsidR="008F23B1">
        <w:t>nœud maître, ces derniers sont</w:t>
      </w:r>
      <w:r w:rsidR="008F23B1" w:rsidRPr="00664D21">
        <w:t xml:space="preserve"> transmis aux nœuds esclaves </w:t>
      </w:r>
      <w:r w:rsidR="008F23B1">
        <w:t xml:space="preserve">à la surface du rotor à travers </w:t>
      </w:r>
      <w:r w:rsidR="008F23B1" w:rsidRPr="00664D21">
        <w:t>cette liaison RBE3.</w:t>
      </w:r>
    </w:p>
    <w:p w14:paraId="183CE97D" w14:textId="77777777" w:rsidR="008F23B1" w:rsidRDefault="008F23B1" w:rsidP="008F23B1">
      <w:pPr>
        <w:keepNext/>
        <w:spacing w:line="360" w:lineRule="auto"/>
        <w:jc w:val="center"/>
      </w:pPr>
      <w:r w:rsidRPr="001D4F91">
        <w:rPr>
          <w:noProof/>
          <w:lang w:eastAsia="zh-CN"/>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676E135F"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3.1</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w:t>
      </w:r>
      <w:r w:rsidR="008C6155">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22C1F11E"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proofErr w:type="gramStart"/>
      <w:r w:rsidR="00763131">
        <w:t>bloqué</w:t>
      </w:r>
      <w:proofErr w:type="gramEnd"/>
      <w:r w:rsidR="00763131">
        <w:t>. Cette</w:t>
      </w:r>
      <w:r w:rsidR="008F23B1">
        <w:t xml:space="preserve"> condition est illustrée à 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724D90" w:rsidRPr="00724D90">
        <w:rPr>
          <w:b/>
          <w:iCs/>
        </w:rPr>
        <w:t xml:space="preserve">Figure </w:t>
      </w:r>
      <w:r w:rsidR="00724D90" w:rsidRPr="00724D90">
        <w:rPr>
          <w:b/>
          <w:iCs/>
          <w:noProof/>
        </w:rPr>
        <w:t>3.1</w:t>
      </w:r>
      <w:r w:rsidR="00724D90" w:rsidRPr="00724D90">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30527A12"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727" w:name="_Ref530004549"/>
      <w:r w:rsidRPr="001217FC">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3.1</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w:t>
      </w:r>
      <w:r w:rsidR="008C6155">
        <w:rPr>
          <w:rFonts w:ascii="Calibri" w:eastAsia="Times New Roman" w:hAnsi="Calibri" w:cs="Times New Roman"/>
          <w:i w:val="0"/>
          <w:iCs w:val="0"/>
          <w:color w:val="auto"/>
          <w:sz w:val="22"/>
          <w:szCs w:val="20"/>
          <w:lang w:eastAsia="fr-FR"/>
        </w:rPr>
        <w:fldChar w:fldCharType="end"/>
      </w:r>
      <w:bookmarkEnd w:id="727"/>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532E1">
      <w:pPr>
        <w:pStyle w:val="Titre4"/>
        <w:ind w:left="709"/>
      </w:pPr>
      <w:r>
        <w:t>Déplacement</w:t>
      </w:r>
      <w:r w:rsidR="008F23B1">
        <w:t xml:space="preserve"> de la fibre neutre du rotor</w:t>
      </w:r>
    </w:p>
    <w:p w14:paraId="62BCD1A6" w14:textId="41F6F2A4" w:rsidR="002178F0" w:rsidRDefault="008F23B1" w:rsidP="002178F0">
      <w:pPr>
        <w:spacing w:line="360" w:lineRule="auto"/>
        <w:ind w:firstLine="708"/>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proofErr w:type="gramStart"/>
      <w:r w:rsidR="002178F0">
        <w:t>fléchi</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724D90" w:rsidRPr="00724D90">
        <w:rPr>
          <w:b/>
          <w:iCs/>
        </w:rPr>
        <w:t>Figure</w:t>
      </w:r>
      <w:proofErr w:type="gramEnd"/>
      <w:r w:rsidR="00724D90" w:rsidRPr="00724D90">
        <w:rPr>
          <w:b/>
          <w:iCs/>
        </w:rPr>
        <w:t xml:space="preserve"> </w:t>
      </w:r>
      <w:r w:rsidR="00724D90" w:rsidRPr="00724D90">
        <w:rPr>
          <w:b/>
          <w:iCs/>
          <w:noProof/>
        </w:rPr>
        <w:t>3.1</w:t>
      </w:r>
      <w:r w:rsidR="00724D90" w:rsidRPr="00724D90">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36AD31B0"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728" w:name="_Ref530003394"/>
      <w:r w:rsidRPr="00DF0E3B">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3.1</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5</w:t>
      </w:r>
      <w:r w:rsidR="008C6155">
        <w:rPr>
          <w:rFonts w:ascii="Calibri" w:eastAsia="Times New Roman" w:hAnsi="Calibri" w:cs="Times New Roman"/>
          <w:i w:val="0"/>
          <w:iCs w:val="0"/>
          <w:color w:val="auto"/>
          <w:sz w:val="22"/>
          <w:szCs w:val="20"/>
          <w:lang w:eastAsia="fr-FR"/>
        </w:rPr>
        <w:fldChar w:fldCharType="end"/>
      </w:r>
      <w:bookmarkEnd w:id="728"/>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56B554BC" w:rsidR="008F23B1" w:rsidRDefault="008F23B1" w:rsidP="008F23B1">
      <w:pPr>
        <w:spacing w:line="360" w:lineRule="auto"/>
        <w:ind w:firstLine="708"/>
      </w:pPr>
      <w:r>
        <w:lastRenderedPageBreak/>
        <w:t xml:space="preserve">Dans le modèle thermomécanique, une section droite du rotor </w:t>
      </w:r>
      <w:r w:rsidR="002178F0">
        <w:t xml:space="preserve">a plusieurs </w:t>
      </w:r>
      <w:proofErr w:type="gramStart"/>
      <w:r w:rsidR="002178F0">
        <w:t xml:space="preserve">nœuds </w:t>
      </w:r>
      <w:proofErr w:type="gramEnd"/>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F56939"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6B619B25"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724D90">
        <w:rPr>
          <w:b/>
        </w:rPr>
        <w:t>3.3</w:t>
      </w:r>
      <w:r w:rsidR="0085283A" w:rsidRPr="0085283A">
        <w:rPr>
          <w:b/>
        </w:rPr>
        <w:fldChar w:fldCharType="end"/>
      </w:r>
      <w:r>
        <w:t>.</w:t>
      </w:r>
    </w:p>
    <w:p w14:paraId="233DAF58" w14:textId="191B1C43" w:rsidR="008F23B1" w:rsidRDefault="00504245" w:rsidP="00504245">
      <w:pPr>
        <w:pStyle w:val="Titre2"/>
        <w:ind w:left="709"/>
      </w:pPr>
      <w:bookmarkStart w:id="729" w:name="_Toc535418754"/>
      <w:r>
        <w:t>M</w:t>
      </w:r>
      <w:r w:rsidR="008F23B1">
        <w:t>odèles dynamiques des rotors</w:t>
      </w:r>
      <w:bookmarkEnd w:id="729"/>
    </w:p>
    <w:p w14:paraId="107C7A58" w14:textId="7F2F8015" w:rsidR="008F23B1" w:rsidRDefault="008F23B1" w:rsidP="008E408A">
      <w:pPr>
        <w:spacing w:before="12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730" w:name="_Toc535418755"/>
      <w:r w:rsidRPr="00FE7BC5">
        <w:t xml:space="preserve">Rotor rigide à </w:t>
      </w:r>
      <w:r>
        <w:t>quatres degrés deliberté</w:t>
      </w:r>
      <w:bookmarkEnd w:id="730"/>
    </w:p>
    <w:p w14:paraId="39849EF5" w14:textId="07F52613" w:rsidR="008F23B1" w:rsidRDefault="008F23B1" w:rsidP="008E408A">
      <w:pPr>
        <w:spacing w:before="12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w:t>
      </w:r>
      <w:proofErr w:type="gramStart"/>
      <w:r w:rsidR="00034021">
        <w:t>prédites</w:t>
      </w:r>
      <w:proofErr w:type="gramEnd"/>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724D90" w:rsidRPr="00724D90">
        <w:rPr>
          <w:b/>
        </w:rPr>
        <w:t xml:space="preserve">Figure </w:t>
      </w:r>
      <w:r w:rsidR="00724D90" w:rsidRPr="00724D90">
        <w:rPr>
          <w:b/>
          <w:iCs/>
          <w:noProof/>
        </w:rPr>
        <w:t>3.2</w:t>
      </w:r>
      <w:r w:rsidR="00724D90" w:rsidRPr="00724D90">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F56939"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F56939"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F56939"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F56939"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31" w:name="_Ref527451513"/>
            <w:r w:rsidRPr="001C390D">
              <w:rPr>
                <w:rFonts w:ascii="Calibri" w:eastAsia="Times New Roman" w:hAnsi="Calibri" w:cs="Times New Roman"/>
                <w:i w:val="0"/>
                <w:iCs w:val="0"/>
                <w:color w:val="auto"/>
                <w:sz w:val="22"/>
                <w:szCs w:val="20"/>
                <w:lang w:eastAsia="fr-FR"/>
              </w:rPr>
              <w:t xml:space="preserve"> </w:t>
            </w:r>
            <w:bookmarkEnd w:id="731"/>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45B334A3"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732" w:name="_Ref527447015"/>
      <w:r w:rsidRPr="001C51AC">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3.2</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1</w:t>
      </w:r>
      <w:r w:rsidR="008C6155">
        <w:rPr>
          <w:rFonts w:ascii="Calibri" w:eastAsia="Times New Roman" w:hAnsi="Calibri" w:cs="Times New Roman"/>
          <w:i w:val="0"/>
          <w:iCs w:val="0"/>
          <w:color w:val="auto"/>
          <w:sz w:val="22"/>
          <w:szCs w:val="20"/>
          <w:lang w:eastAsia="fr-FR"/>
        </w:rPr>
        <w:fldChar w:fldCharType="end"/>
      </w:r>
      <w:bookmarkEnd w:id="732"/>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F56939"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F56939"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F56939"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33" w:name="_Ref529996805"/>
            <w:r w:rsidRPr="001C390D">
              <w:rPr>
                <w:rFonts w:ascii="Calibri" w:eastAsia="Times New Roman" w:hAnsi="Calibri" w:cs="Times New Roman"/>
                <w:i w:val="0"/>
                <w:iCs w:val="0"/>
                <w:color w:val="auto"/>
                <w:sz w:val="22"/>
                <w:szCs w:val="20"/>
                <w:lang w:eastAsia="fr-FR"/>
              </w:rPr>
              <w:t xml:space="preserve"> </w:t>
            </w:r>
            <w:bookmarkEnd w:id="733"/>
          </w:p>
        </w:tc>
      </w:tr>
    </w:tbl>
    <w:p w14:paraId="252A8CD4" w14:textId="48CA07C2" w:rsidR="008F23B1" w:rsidRDefault="008F23B1" w:rsidP="008F23B1">
      <w:pPr>
        <w:spacing w:line="360" w:lineRule="auto"/>
        <w:ind w:firstLine="708"/>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F56939"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F56939"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34" w:name="_Ref527450146"/>
            <w:r w:rsidRPr="001C390D">
              <w:rPr>
                <w:rFonts w:ascii="Calibri" w:eastAsia="Times New Roman" w:hAnsi="Calibri" w:cs="Times New Roman"/>
                <w:i w:val="0"/>
                <w:iCs w:val="0"/>
                <w:color w:val="auto"/>
                <w:sz w:val="22"/>
                <w:szCs w:val="20"/>
                <w:lang w:eastAsia="fr-FR"/>
              </w:rPr>
              <w:t xml:space="preserve"> </w:t>
            </w:r>
            <w:bookmarkEnd w:id="734"/>
          </w:p>
        </w:tc>
      </w:tr>
    </w:tbl>
    <w:p w14:paraId="7BA95A30" w14:textId="7E5924C4"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724D90">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F56939"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F56939"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35" w:name="_Ref527451487"/>
            <w:r w:rsidRPr="001C390D">
              <w:rPr>
                <w:rFonts w:ascii="Calibri" w:eastAsia="Times New Roman" w:hAnsi="Calibri" w:cs="Times New Roman"/>
                <w:i w:val="0"/>
                <w:iCs w:val="0"/>
                <w:color w:val="auto"/>
                <w:sz w:val="22"/>
                <w:szCs w:val="20"/>
                <w:lang w:eastAsia="fr-FR"/>
              </w:rPr>
              <w:t xml:space="preserve"> </w:t>
            </w:r>
            <w:bookmarkEnd w:id="735"/>
          </w:p>
        </w:tc>
      </w:tr>
    </w:tbl>
    <w:p w14:paraId="474240A0" w14:textId="775EBF55"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724D90">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724D90">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36" w:name="_Ref532491934"/>
            <w:r w:rsidRPr="001C390D">
              <w:rPr>
                <w:rFonts w:ascii="Calibri" w:eastAsia="Times New Roman" w:hAnsi="Calibri" w:cs="Times New Roman"/>
                <w:i w:val="0"/>
                <w:iCs w:val="0"/>
                <w:color w:val="auto"/>
                <w:sz w:val="22"/>
                <w:szCs w:val="20"/>
                <w:lang w:eastAsia="fr-FR"/>
              </w:rPr>
              <w:t xml:space="preserve"> </w:t>
            </w:r>
            <w:bookmarkEnd w:id="736"/>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14902245"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proofErr w:type="gramStart"/>
      <w:r w:rsidR="00565E70">
        <w:t>l’</w:t>
      </w:r>
      <w:r>
        <w:t>analyses</w:t>
      </w:r>
      <w:proofErr w:type="gramEnd"/>
      <w:r>
        <w:t xml:space="preserve"> de l’effet Morton. </w:t>
      </w:r>
    </w:p>
    <w:p w14:paraId="75C0CC5C" w14:textId="77777777" w:rsidR="008F23B1" w:rsidRDefault="008F23B1" w:rsidP="00620A32">
      <w:pPr>
        <w:pStyle w:val="Titre3"/>
        <w:ind w:left="709"/>
      </w:pPr>
      <w:bookmarkStart w:id="737" w:name="_Toc535418756"/>
      <w:r w:rsidRPr="005C43B6">
        <w:t xml:space="preserve">Rotor flexible à </w:t>
      </w:r>
      <m:oMath>
        <m:r>
          <m:rPr>
            <m:sty m:val="bi"/>
          </m:rPr>
          <w:rPr>
            <w:rFonts w:ascii="Cambria Math" w:hAnsi="Cambria Math"/>
          </w:rPr>
          <m:t>n</m:t>
        </m:r>
      </m:oMath>
      <w:r w:rsidRPr="005C43B6">
        <w:t xml:space="preserve"> degrés de liberté</w:t>
      </w:r>
      <w:bookmarkEnd w:id="737"/>
    </w:p>
    <w:p w14:paraId="7D17528C" w14:textId="77777777" w:rsidR="00946052" w:rsidRPr="00946052" w:rsidRDefault="00946052" w:rsidP="00946052"/>
    <w:p w14:paraId="006CD31F" w14:textId="2685BBDC"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w:t>
      </w:r>
      <w:proofErr w:type="spellStart"/>
      <w:r>
        <w:t>eme</w:t>
      </w:r>
      <w:r w:rsidR="00F91BAA">
        <w:t>nt</w:t>
      </w:r>
      <w:proofErr w:type="spellEnd"/>
      <w:r w:rsidR="00F91BAA">
        <w:t xml:space="preserve">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724D90">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724D90">
        <w:rPr>
          <w:b/>
        </w:rPr>
        <w:t>[50]</w:t>
      </w:r>
      <w:r w:rsidRPr="00F17244">
        <w:rPr>
          <w:b/>
        </w:rPr>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38" w:name="_Ref532491926"/>
            <w:r w:rsidRPr="001C390D">
              <w:rPr>
                <w:rFonts w:ascii="Calibri" w:eastAsia="Times New Roman" w:hAnsi="Calibri" w:cs="Times New Roman"/>
                <w:i w:val="0"/>
                <w:iCs w:val="0"/>
                <w:color w:val="auto"/>
                <w:sz w:val="22"/>
                <w:szCs w:val="20"/>
                <w:lang w:eastAsia="fr-FR"/>
              </w:rPr>
              <w:t xml:space="preserve"> </w:t>
            </w:r>
            <w:bookmarkEnd w:id="738"/>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739" w:name="_Toc535418757"/>
      <w:r>
        <w:t>Méthode numérique d’intégration temporelles</w:t>
      </w:r>
      <w:bookmarkEnd w:id="739"/>
    </w:p>
    <w:p w14:paraId="34C0DD9D" w14:textId="77777777" w:rsidR="008F23B1" w:rsidRDefault="008F23B1" w:rsidP="008F23B1"/>
    <w:p w14:paraId="6602ACDF" w14:textId="78DBFDB8"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724D90">
        <w:rPr>
          <w:b/>
        </w:rPr>
        <w:t>[52]</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w:t>
      </w:r>
      <w:proofErr w:type="spellStart"/>
      <w:r>
        <w:t>Raphson</w:t>
      </w:r>
      <w:proofErr w:type="spellEnd"/>
      <w:r>
        <w:t>. L’explication détaillée de la méthode est exposée dans la suite.</w:t>
      </w:r>
    </w:p>
    <w:p w14:paraId="0FAEC2E1" w14:textId="57B27BA6" w:rsidR="008F23B1" w:rsidRDefault="008F23B1" w:rsidP="00F63652">
      <w:pPr>
        <w:spacing w:line="360" w:lineRule="auto"/>
        <w:ind w:firstLine="708"/>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724D90">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724D90">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40" w:name="_Ref527642609"/>
            <w:r w:rsidRPr="001C390D">
              <w:rPr>
                <w:rFonts w:ascii="Calibri" w:eastAsia="Times New Roman" w:hAnsi="Calibri" w:cs="Times New Roman"/>
                <w:i w:val="0"/>
                <w:iCs w:val="0"/>
                <w:color w:val="auto"/>
                <w:sz w:val="22"/>
                <w:szCs w:val="20"/>
                <w:lang w:eastAsia="fr-FR"/>
              </w:rPr>
              <w:t xml:space="preserve"> </w:t>
            </w:r>
            <w:bookmarkEnd w:id="740"/>
          </w:p>
        </w:tc>
      </w:tr>
    </w:tbl>
    <w:p w14:paraId="68CE2DB6" w14:textId="03998124" w:rsidR="008F23B1" w:rsidRDefault="008F23B1" w:rsidP="00997CA7">
      <w:pPr>
        <w:spacing w:before="120" w:line="360" w:lineRule="auto"/>
        <w:ind w:firstLine="708"/>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proofErr w:type="gramStart"/>
      <w:r w:rsidR="00A85C3F">
        <w:t xml:space="preserve">l’instant </w:t>
      </w:r>
      <w:proofErr w:type="gramEnd"/>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F56939"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F56939"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41" w:name="_Ref527644224"/>
            <w:r w:rsidRPr="001C390D">
              <w:rPr>
                <w:rFonts w:ascii="Calibri" w:eastAsia="Times New Roman" w:hAnsi="Calibri" w:cs="Times New Roman"/>
                <w:i w:val="0"/>
                <w:iCs w:val="0"/>
                <w:color w:val="auto"/>
                <w:sz w:val="22"/>
                <w:szCs w:val="20"/>
                <w:lang w:eastAsia="fr-FR"/>
              </w:rPr>
              <w:t xml:space="preserve"> </w:t>
            </w:r>
            <w:bookmarkEnd w:id="741"/>
          </w:p>
        </w:tc>
      </w:tr>
    </w:tbl>
    <w:p w14:paraId="2066D9DE" w14:textId="17B6E88E" w:rsidR="008F23B1" w:rsidRDefault="008F23B1" w:rsidP="008F23B1">
      <w:pPr>
        <w:spacing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2F66C558"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724D90">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742" w:name="_Ref527647596"/>
            <w:r w:rsidRPr="00F37648">
              <w:rPr>
                <w:rFonts w:eastAsiaTheme="minorEastAsia"/>
              </w:rPr>
              <w:t xml:space="preserve"> </w:t>
            </w:r>
            <w:bookmarkEnd w:id="742"/>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F56939"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F56939"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D8C1308" w:rsidR="008F23B1" w:rsidRDefault="008F23B1" w:rsidP="008A2C6C">
      <w:pPr>
        <w:spacing w:line="360" w:lineRule="auto"/>
        <w:ind w:firstLine="708"/>
      </w:pPr>
      <w:r>
        <w:t>Après le rangement des expressions, la formule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724D90">
        <w:rPr>
          <w:b/>
        </w:rPr>
        <w:t>Eq.3-23</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F56939"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743" w:name="_Ref532560710"/>
            <w:r w:rsidRPr="00F37648">
              <w:rPr>
                <w:rFonts w:eastAsiaTheme="minorEastAsia"/>
              </w:rPr>
              <w:t xml:space="preserve"> </w:t>
            </w:r>
            <w:bookmarkEnd w:id="743"/>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8A2C6C">
      <w:pPr>
        <w:spacing w:line="360" w:lineRule="auto"/>
        <w:ind w:firstLine="708"/>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F56939"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8A2C6C">
      <w:pPr>
        <w:spacing w:line="360" w:lineRule="auto"/>
        <w:ind w:firstLine="708"/>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8A2C6C">
      <w:pPr>
        <w:spacing w:line="360" w:lineRule="auto"/>
        <w:ind w:firstLine="708"/>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F56939"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38FA0306" w:rsidR="008F23B1" w:rsidRDefault="008F23B1" w:rsidP="008A2C6C">
      <w:pPr>
        <w:spacing w:line="360" w:lineRule="auto"/>
        <w:ind w:firstLine="708"/>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724D90">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proofErr w:type="spellStart"/>
      <w:r w:rsidR="00F91BAA">
        <w:t>tte</w:t>
      </w:r>
      <w:proofErr w:type="spellEnd"/>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F56939"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F56939"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F91BAA">
      <w:pPr>
        <w:spacing w:line="360" w:lineRule="auto"/>
        <w:ind w:firstLine="708"/>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3540F791"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744" w:name="_Ref528070494"/>
      <w:r w:rsidRPr="00CE3A86">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3.2</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2</w:t>
      </w:r>
      <w:r w:rsidR="008C6155">
        <w:rPr>
          <w:rFonts w:ascii="Calibri" w:eastAsia="Times New Roman" w:hAnsi="Calibri" w:cs="Times New Roman"/>
          <w:i w:val="0"/>
          <w:iCs w:val="0"/>
          <w:color w:val="auto"/>
          <w:sz w:val="22"/>
          <w:szCs w:val="20"/>
          <w:lang w:eastAsia="fr-FR"/>
        </w:rPr>
        <w:fldChar w:fldCharType="end"/>
      </w:r>
      <w:bookmarkEnd w:id="744"/>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675249B9"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w:t>
      </w:r>
      <w:proofErr w:type="spellStart"/>
      <w:r>
        <w:t>tion</w:t>
      </w:r>
      <w:proofErr w:type="spellEnd"/>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w:t>
      </w:r>
      <w:proofErr w:type="spellStart"/>
      <w:r>
        <w:t>lisée</w:t>
      </w:r>
      <w:proofErr w:type="spellEnd"/>
      <w:r>
        <w:t xml:space="preserve"> quand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724D90" w:rsidRPr="00724D90">
        <w:rPr>
          <w:b/>
          <w:iCs/>
        </w:rPr>
        <w:t>Figure 3.2</w:t>
      </w:r>
      <w:r w:rsidR="00724D90" w:rsidRPr="00724D90">
        <w:rPr>
          <w:b/>
          <w:iCs/>
        </w:rPr>
        <w:noBreakHyphen/>
        <w:t>2</w:t>
      </w:r>
      <w:r w:rsidRPr="004323C6">
        <w:rPr>
          <w:b/>
        </w:rPr>
        <w:fldChar w:fldCharType="end"/>
      </w:r>
      <w:r>
        <w:t xml:space="preserve">. </w:t>
      </w:r>
    </w:p>
    <w:p w14:paraId="1F154B01" w14:textId="4DEC4B50" w:rsidR="008F23B1" w:rsidRDefault="008F23B1" w:rsidP="00641AB4">
      <w:pPr>
        <w:pStyle w:val="Titre3"/>
        <w:ind w:left="709"/>
      </w:pPr>
      <w:bookmarkStart w:id="745" w:name="_Ref533776247"/>
      <w:bookmarkStart w:id="746" w:name="_Toc535418758"/>
      <w:r>
        <w:t>Vibration</w:t>
      </w:r>
      <w:r w:rsidR="00565E70">
        <w:t>s</w:t>
      </w:r>
      <w:r>
        <w:t xml:space="preserve"> synchrone</w:t>
      </w:r>
      <w:r w:rsidR="00565E70">
        <w:t>s</w:t>
      </w:r>
      <w:r>
        <w:t xml:space="preserve"> et solution</w:t>
      </w:r>
      <w:r w:rsidR="00565E70">
        <w:t>s</w:t>
      </w:r>
      <w:r>
        <w:t xml:space="preserve"> périodique</w:t>
      </w:r>
      <w:bookmarkEnd w:id="745"/>
      <w:r w:rsidR="00565E70">
        <w:t>s</w:t>
      </w:r>
      <w:bookmarkEnd w:id="746"/>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DFA33B1" w14:textId="0F5FDBBC" w:rsidR="008F23B1" w:rsidRDefault="008F23B1" w:rsidP="00473781">
      <w:pPr>
        <w:pStyle w:val="Titre4"/>
        <w:ind w:left="709"/>
      </w:pPr>
      <w:r>
        <w:lastRenderedPageBreak/>
        <w:t xml:space="preserve">Méthode de </w:t>
      </w:r>
      <w:r w:rsidR="005A5955">
        <w:t>« </w:t>
      </w:r>
      <w:r>
        <w:t>shooting</w:t>
      </w:r>
      <w:r w:rsidR="005A5955">
        <w:t> »</w:t>
      </w:r>
      <w:r>
        <w:t xml:space="preserve"> </w:t>
      </w:r>
    </w:p>
    <w:p w14:paraId="07516207" w14:textId="77777777" w:rsidR="00473781" w:rsidRPr="00473781" w:rsidRDefault="00473781" w:rsidP="00473781"/>
    <w:p w14:paraId="529DD6CE" w14:textId="5B8DE2B5"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724D90">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F56939"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47" w:name="_Ref478549772"/>
            <w:bookmarkStart w:id="748" w:name="_Ref478549690"/>
            <w:r w:rsidRPr="00737867">
              <w:rPr>
                <w:rFonts w:ascii="Times New Roman" w:eastAsia="Times New Roman" w:hAnsi="Times New Roman"/>
                <w:b/>
                <w:iCs w:val="0"/>
                <w:color w:val="auto"/>
                <w:sz w:val="22"/>
                <w:szCs w:val="22"/>
                <w:lang w:eastAsia="fr-FR"/>
              </w:rPr>
              <w:t xml:space="preserve"> </w:t>
            </w:r>
            <w:bookmarkEnd w:id="747"/>
          </w:p>
        </w:tc>
        <w:bookmarkEnd w:id="748"/>
      </w:tr>
    </w:tbl>
    <w:p w14:paraId="4CC618A6" w14:textId="2A4C63F5"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724D90">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F56939"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749" w:name="_Ref532562776"/>
            <w:r>
              <w:rPr>
                <w:rFonts w:ascii="Times New Roman" w:eastAsia="Times New Roman" w:hAnsi="Times New Roman"/>
                <w:b/>
                <w:iCs w:val="0"/>
                <w:color w:val="auto"/>
                <w:sz w:val="22"/>
                <w:szCs w:val="22"/>
                <w:lang w:val="en-US" w:eastAsia="fr-FR"/>
              </w:rPr>
              <w:t xml:space="preserve"> </w:t>
            </w:r>
            <w:bookmarkEnd w:id="749"/>
          </w:p>
        </w:tc>
      </w:tr>
    </w:tbl>
    <w:p w14:paraId="16C7D24A" w14:textId="7469FFC3"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F56939"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50" w:name="_Ref507252382"/>
            <w:r w:rsidRPr="00BC5E15">
              <w:rPr>
                <w:rFonts w:ascii="Times New Roman" w:eastAsia="Times New Roman" w:hAnsi="Times New Roman"/>
                <w:b/>
                <w:iCs w:val="0"/>
                <w:color w:val="auto"/>
                <w:sz w:val="22"/>
                <w:szCs w:val="22"/>
                <w:lang w:eastAsia="fr-FR"/>
              </w:rPr>
              <w:t xml:space="preserve"> </w:t>
            </w:r>
            <w:bookmarkEnd w:id="750"/>
          </w:p>
        </w:tc>
      </w:tr>
    </w:tbl>
    <w:p w14:paraId="0106859D" w14:textId="7884D9EB" w:rsidR="008F23B1" w:rsidRDefault="00F91BAA" w:rsidP="00EA1EE7">
      <w:pPr>
        <w:spacing w:line="360" w:lineRule="auto"/>
        <w:ind w:firstLine="708"/>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F5693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68C91B"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724D90">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34C9F4F9" w:rsidR="00F91BAA" w:rsidRDefault="008F23B1" w:rsidP="00F91BAA">
      <w:pPr>
        <w:spacing w:line="360" w:lineRule="auto"/>
        <w:ind w:firstLine="708"/>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724D90">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F56939"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51" w:name="_Ref528576979"/>
            <w:r w:rsidRPr="00CE7924">
              <w:rPr>
                <w:rFonts w:ascii="Times New Roman" w:eastAsia="Times New Roman" w:hAnsi="Times New Roman"/>
                <w:b/>
                <w:iCs w:val="0"/>
                <w:color w:val="auto"/>
                <w:sz w:val="22"/>
                <w:szCs w:val="22"/>
                <w:lang w:eastAsia="fr-FR"/>
              </w:rPr>
              <w:t xml:space="preserve"> </w:t>
            </w:r>
            <w:bookmarkEnd w:id="751"/>
          </w:p>
        </w:tc>
      </w:tr>
    </w:tbl>
    <w:p w14:paraId="49ED76DA" w14:textId="5CE04BF4" w:rsidR="00F91BAA" w:rsidRDefault="008F23B1" w:rsidP="00F91BAA">
      <w:pPr>
        <w:spacing w:line="360" w:lineRule="auto"/>
        <w:ind w:firstLine="708"/>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F5693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752" w:name="_Ref528576952"/>
            <w:r>
              <w:rPr>
                <w:rFonts w:ascii="Times New Roman" w:eastAsia="Times New Roman" w:hAnsi="Times New Roman"/>
                <w:b/>
                <w:iCs w:val="0"/>
                <w:color w:val="auto"/>
                <w:sz w:val="22"/>
                <w:szCs w:val="22"/>
                <w:lang w:val="en-US" w:eastAsia="fr-FR"/>
              </w:rPr>
              <w:t xml:space="preserve"> </w:t>
            </w:r>
            <w:bookmarkEnd w:id="752"/>
          </w:p>
        </w:tc>
      </w:tr>
    </w:tbl>
    <w:p w14:paraId="03487758" w14:textId="32FD1E8C" w:rsidR="008F23B1" w:rsidRDefault="008F23B1" w:rsidP="00762AEE">
      <w:pPr>
        <w:spacing w:line="360" w:lineRule="auto"/>
        <w:ind w:firstLine="708"/>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724D90">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F56939"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6DCF4DA8"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724D90" w:rsidRPr="00724D90">
        <w:rPr>
          <w:b/>
          <w:i/>
          <w:iCs/>
        </w:rPr>
        <w:t xml:space="preserve">Figure </w:t>
      </w:r>
      <w:r w:rsidR="00724D90" w:rsidRPr="00724D90">
        <w:rPr>
          <w:b/>
          <w:i/>
          <w:iCs/>
          <w:noProof/>
        </w:rPr>
        <w:t>3.2</w:t>
      </w:r>
      <w:r w:rsidR="00724D90" w:rsidRPr="00724D90">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724D90">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724D90">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2833CB3E">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C90A055" w14:textId="08E8B8AD"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753" w:name="_Ref528059593"/>
      <w:r w:rsidRPr="00823BFC">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3.2</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w:t>
      </w:r>
      <w:r w:rsidR="008C6155">
        <w:rPr>
          <w:rFonts w:ascii="Calibri" w:eastAsia="Times New Roman" w:hAnsi="Calibri" w:cs="Times New Roman"/>
          <w:i w:val="0"/>
          <w:iCs w:val="0"/>
          <w:color w:val="auto"/>
          <w:sz w:val="22"/>
          <w:szCs w:val="20"/>
          <w:lang w:eastAsia="fr-FR"/>
        </w:rPr>
        <w:fldChar w:fldCharType="end"/>
      </w:r>
      <w:bookmarkEnd w:id="753"/>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26C18233"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724D90" w:rsidRPr="00724D90">
        <w:rPr>
          <w:b/>
          <w:i/>
          <w:iCs/>
        </w:rPr>
        <w:t xml:space="preserve">Figure </w:t>
      </w:r>
      <w:r w:rsidR="00724D90" w:rsidRPr="00724D90">
        <w:rPr>
          <w:b/>
          <w:i/>
          <w:iCs/>
          <w:noProof/>
        </w:rPr>
        <w:t>3.2</w:t>
      </w:r>
      <w:r w:rsidR="00724D90" w:rsidRPr="00724D90">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3BA2F977"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754" w:name="_Ref535232690"/>
      <w:r w:rsidRPr="00D0664B">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3.2</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w:t>
      </w:r>
      <w:r w:rsidR="008C6155">
        <w:rPr>
          <w:rFonts w:ascii="Calibri" w:eastAsia="Times New Roman" w:hAnsi="Calibri" w:cs="Times New Roman"/>
          <w:i w:val="0"/>
          <w:iCs w:val="0"/>
          <w:color w:val="auto"/>
          <w:sz w:val="22"/>
          <w:szCs w:val="20"/>
          <w:lang w:eastAsia="fr-FR"/>
        </w:rPr>
        <w:fldChar w:fldCharType="end"/>
      </w:r>
      <w:bookmarkEnd w:id="754"/>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0865445F"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724D90">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4A59F212" w14:textId="002A5031" w:rsidR="008F23B1" w:rsidRDefault="008F23B1" w:rsidP="008F12ED">
      <w:r>
        <w:t xml:space="preserve"> </w:t>
      </w:r>
    </w:p>
    <w:p w14:paraId="77A87A92" w14:textId="43C418F3"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w:t>
      </w:r>
      <w:proofErr w:type="spellStart"/>
      <w:r>
        <w:t>ecteur</w:t>
      </w:r>
      <w:proofErr w:type="spellEnd"/>
      <w:r>
        <w:t xml:space="preserve">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F5693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4BC86105" w:rsidR="008F23B1" w:rsidRDefault="008F23B1" w:rsidP="00EB36EA">
      <w:pPr>
        <w:spacing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w:t>
      </w:r>
      <w:proofErr w:type="spellStart"/>
      <w:r>
        <w:t>quées</w:t>
      </w:r>
      <w:proofErr w:type="spellEnd"/>
      <w:r>
        <w:t xml:space="preserve">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724D90" w:rsidRPr="00724D90">
        <w:rPr>
          <w:b/>
        </w:rPr>
        <w:t xml:space="preserve">Figure </w:t>
      </w:r>
      <w:r w:rsidR="00724D90" w:rsidRPr="00724D90">
        <w:rPr>
          <w:b/>
          <w:noProof/>
        </w:rPr>
        <w:t>3.2</w:t>
      </w:r>
      <w:r w:rsidR="00724D90" w:rsidRPr="00724D90">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34B61F61" w:rsidR="008F23B1" w:rsidRDefault="008F23B1" w:rsidP="008F23B1">
      <w:pPr>
        <w:jc w:val="center"/>
      </w:pPr>
      <w:bookmarkStart w:id="755" w:name="_Ref528618353"/>
      <w:r>
        <w:t xml:space="preserve">Figure </w:t>
      </w:r>
      <w:r w:rsidR="008C6155">
        <w:fldChar w:fldCharType="begin"/>
      </w:r>
      <w:r w:rsidR="008C6155">
        <w:instrText xml:space="preserve"> STYLEREF 2 \s </w:instrText>
      </w:r>
      <w:r w:rsidR="008C6155">
        <w:fldChar w:fldCharType="separate"/>
      </w:r>
      <w:r w:rsidR="00724D90">
        <w:rPr>
          <w:noProof/>
        </w:rPr>
        <w:t>3.2</w:t>
      </w:r>
      <w:r w:rsidR="008C6155">
        <w:fldChar w:fldCharType="end"/>
      </w:r>
      <w:r w:rsidR="008C6155">
        <w:noBreakHyphen/>
      </w:r>
      <w:r w:rsidR="008C6155">
        <w:fldChar w:fldCharType="begin"/>
      </w:r>
      <w:r w:rsidR="008C6155">
        <w:instrText xml:space="preserve"> SEQ Figure \* ARABIC \s 2 </w:instrText>
      </w:r>
      <w:r w:rsidR="008C6155">
        <w:fldChar w:fldCharType="separate"/>
      </w:r>
      <w:r w:rsidR="00724D90">
        <w:rPr>
          <w:noProof/>
        </w:rPr>
        <w:t>5</w:t>
      </w:r>
      <w:r w:rsidR="008C6155">
        <w:fldChar w:fldCharType="end"/>
      </w:r>
      <w:bookmarkEnd w:id="755"/>
      <w:r>
        <w:t xml:space="preserve"> : </w:t>
      </w:r>
      <w:r w:rsidRPr="000F0B32">
        <w:t>Diagramme de l’algorithme classique pour trouver la solution périodique</w:t>
      </w:r>
    </w:p>
    <w:p w14:paraId="1F2DF4BB" w14:textId="77777777" w:rsidR="008F23B1" w:rsidRDefault="008F23B1" w:rsidP="008F23B1"/>
    <w:p w14:paraId="236E2CED" w14:textId="77777777" w:rsidR="00EB36EA" w:rsidRDefault="00EB36EA" w:rsidP="00EB36EA">
      <w:pPr>
        <w:spacing w:line="360" w:lineRule="auto"/>
        <w:ind w:firstLine="708"/>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377126">
      <w:pPr>
        <w:pStyle w:val="Titre2"/>
        <w:ind w:left="709"/>
      </w:pPr>
      <w:bookmarkStart w:id="756" w:name="_Ref533770770"/>
      <w:bookmarkStart w:id="757" w:name="_Toc535418759"/>
      <w:r>
        <w:t>Modélisation du balourd thermique</w:t>
      </w:r>
      <w:bookmarkEnd w:id="756"/>
      <w:bookmarkEnd w:id="757"/>
    </w:p>
    <w:p w14:paraId="78C454BE" w14:textId="77777777" w:rsidR="008F23B1" w:rsidRDefault="008F23B1" w:rsidP="008F23B1">
      <w:pPr>
        <w:spacing w:line="360" w:lineRule="auto"/>
      </w:pPr>
    </w:p>
    <w:p w14:paraId="1EF40791" w14:textId="76058F90" w:rsidR="008F23B1" w:rsidRDefault="008F23B1" w:rsidP="00377126">
      <w:pPr>
        <w:spacing w:line="360" w:lineRule="auto"/>
        <w:ind w:firstLine="708"/>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724D90">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724D90">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12D319F9" w14:textId="77777777" w:rsidR="008F23B1" w:rsidRDefault="008F23B1" w:rsidP="00377126">
      <w:pPr>
        <w:pStyle w:val="Titre3"/>
        <w:ind w:left="709"/>
      </w:pPr>
      <w:bookmarkStart w:id="758" w:name="_Toc535418760"/>
      <w:r>
        <w:t>Approche des masses conconcentrées</w:t>
      </w:r>
      <w:bookmarkEnd w:id="758"/>
    </w:p>
    <w:p w14:paraId="195DFBCA" w14:textId="77777777" w:rsidR="00377126" w:rsidRPr="00377126" w:rsidRDefault="00377126" w:rsidP="00377126"/>
    <w:p w14:paraId="47982632" w14:textId="0522C837" w:rsidR="008F23B1" w:rsidRDefault="008F23B1" w:rsidP="00377126">
      <w:pPr>
        <w:spacing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724D90" w:rsidRPr="00724D90">
        <w:rPr>
          <w:b/>
        </w:rPr>
        <w:t>Figure 3.3</w:t>
      </w:r>
      <w:r w:rsidR="00724D90" w:rsidRPr="00724D90">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759"/>
            </m:r>
          </m:sub>
        </m:sSub>
      </m:oMath>
      <w:r>
        <w:t xml:space="preserve">, si toute la ligne d’arbre est modélisée par </w:t>
      </w:r>
      <m:oMath>
        <m:r>
          <w:rPr>
            <w:rFonts w:ascii="Cambria Math" w:hAnsi="Cambria Math"/>
          </w:rPr>
          <m:t>n</m:t>
        </m:r>
      </m:oMath>
      <w:r>
        <w:t xml:space="preserve"> élém</w:t>
      </w:r>
      <w:proofErr w:type="spellStart"/>
      <w:r w:rsidR="00FF1A6E">
        <w:t>ents</w:t>
      </w:r>
      <w:proofErr w:type="spellEnd"/>
      <w:r w:rsidR="00FF1A6E">
        <w:t>,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760"/>
      <w:r>
        <w:t>s’écrivent</w:t>
      </w:r>
      <w:commentRangeEnd w:id="760"/>
      <w:r w:rsidR="00FF1A6E">
        <w:rPr>
          <w:rStyle w:val="Marquedecommentaire"/>
        </w:rPr>
        <w:commentReference w:id="760"/>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F56939"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F56939"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231DBAC5"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761" w:name="_Ref503981360"/>
      <w:r w:rsidRPr="00BD0636">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3.3</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1</w:t>
      </w:r>
      <w:r w:rsidR="008C6155">
        <w:rPr>
          <w:rFonts w:ascii="Calibri" w:eastAsia="Times New Roman" w:hAnsi="Calibri" w:cs="Times New Roman"/>
          <w:i w:val="0"/>
          <w:iCs w:val="0"/>
          <w:color w:val="auto"/>
          <w:sz w:val="22"/>
          <w:szCs w:val="20"/>
          <w:lang w:eastAsia="fr-FR"/>
        </w:rPr>
        <w:fldChar w:fldCharType="end"/>
      </w:r>
      <w:bookmarkEnd w:id="761"/>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F56939"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F56939"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8A1F4D">
      <w:pPr>
        <w:spacing w:line="360" w:lineRule="auto"/>
        <w:ind w:firstLine="708"/>
      </w:pPr>
      <w:r>
        <w:t>Toutes les forces du balourd thermique créées aux éléments du rotor sont assemblées et ajoutées au système des équations de mouvement comme force</w:t>
      </w:r>
      <w:r w:rsidR="00FF1A6E">
        <w:t>s</w:t>
      </w:r>
      <w:r>
        <w:t xml:space="preserve"> extérieure</w:t>
      </w:r>
      <w:bookmarkStart w:id="762"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63" w:name="_Ref528586408"/>
            <w:r w:rsidRPr="00222B71">
              <w:rPr>
                <w:rFonts w:ascii="Calibri" w:eastAsia="Times New Roman" w:hAnsi="Calibri" w:cs="Times New Roman"/>
                <w:i w:val="0"/>
                <w:iCs w:val="0"/>
                <w:color w:val="auto"/>
                <w:sz w:val="22"/>
                <w:szCs w:val="20"/>
                <w:lang w:eastAsia="fr-FR"/>
              </w:rPr>
              <w:t xml:space="preserve"> </w:t>
            </w:r>
            <w:bookmarkEnd w:id="763"/>
          </w:p>
        </w:tc>
      </w:tr>
    </w:tbl>
    <w:p w14:paraId="1BC20D96" w14:textId="1E672022" w:rsidR="008F23B1" w:rsidRPr="00291150" w:rsidRDefault="00FF1A6E" w:rsidP="00377126">
      <w:pPr>
        <w:pStyle w:val="Titre3"/>
        <w:ind w:left="709"/>
      </w:pPr>
      <w:bookmarkStart w:id="764" w:name="_Toc535418761"/>
      <w:r>
        <w:t>Approche de défaut</w:t>
      </w:r>
      <w:r w:rsidR="008F23B1">
        <w:t xml:space="preserve"> de la fibre neutre</w:t>
      </w:r>
      <w:bookmarkEnd w:id="762"/>
      <w:bookmarkEnd w:id="764"/>
      <w:r w:rsidR="008F23B1">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proofErr w:type="gramStart"/>
      <w:r>
        <w:t xml:space="preserve">et </w:t>
      </w:r>
      <w:proofErr w:type="gramEnd"/>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F56939"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F56939"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F56939"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65" w:name="_Ref528591501"/>
            <w:r w:rsidRPr="00222B71">
              <w:rPr>
                <w:rFonts w:ascii="Calibri" w:eastAsia="Times New Roman" w:hAnsi="Calibri" w:cs="Times New Roman"/>
                <w:i w:val="0"/>
                <w:iCs w:val="0"/>
                <w:color w:val="auto"/>
                <w:sz w:val="22"/>
                <w:szCs w:val="20"/>
                <w:lang w:eastAsia="fr-FR"/>
              </w:rPr>
              <w:t xml:space="preserve"> </w:t>
            </w:r>
            <w:bookmarkEnd w:id="765"/>
          </w:p>
        </w:tc>
      </w:tr>
    </w:tbl>
    <w:p w14:paraId="444D97D2" w14:textId="25159697" w:rsidR="008F23B1" w:rsidRDefault="008F23B1" w:rsidP="00AB18AD">
      <w:pPr>
        <w:spacing w:before="12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Pour un nœud sur la fibre neutre du rotor flexible, son v</w:t>
      </w:r>
      <w:proofErr w:type="spellStart"/>
      <w:r>
        <w:t>ecteur</w:t>
      </w:r>
      <w:proofErr w:type="spellEnd"/>
      <w:r>
        <w:t xml:space="preserve">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F56939"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F56939"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3E8A9DA0" w:rsidR="008F23B1" w:rsidRPr="00B61CBF" w:rsidRDefault="00F56939"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66" w:name="_Ref532583633"/>
            <w:r w:rsidRPr="00222B71">
              <w:rPr>
                <w:rFonts w:ascii="Calibri" w:eastAsia="Times New Roman" w:hAnsi="Calibri" w:cs="Times New Roman"/>
                <w:i w:val="0"/>
                <w:iCs w:val="0"/>
                <w:color w:val="auto"/>
                <w:sz w:val="22"/>
                <w:szCs w:val="20"/>
                <w:lang w:eastAsia="fr-FR"/>
              </w:rPr>
              <w:t xml:space="preserve"> </w:t>
            </w:r>
            <w:bookmarkEnd w:id="766"/>
          </w:p>
        </w:tc>
      </w:tr>
    </w:tbl>
    <w:p w14:paraId="78B03BAA" w14:textId="53D529A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724D90">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F56939"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767" w:name="_Toc535418762"/>
      <w:r>
        <w:t>Conclusion</w:t>
      </w:r>
      <w:bookmarkEnd w:id="767"/>
    </w:p>
    <w:p w14:paraId="11ED618F" w14:textId="77777777" w:rsidR="008F23B1" w:rsidRDefault="008F23B1" w:rsidP="008F23B1"/>
    <w:p w14:paraId="5AC45A9A" w14:textId="19D71C93"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w:t>
      </w:r>
      <w:r w:rsidR="00E85AC4">
        <w:rPr>
          <w:sz w:val="23"/>
          <w:szCs w:val="23"/>
        </w:rPr>
        <w:lastRenderedPageBreak/>
        <w:t xml:space="preserve">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proofErr w:type="spellStart"/>
      <w:r w:rsidR="008F23B1">
        <w:rPr>
          <w:sz w:val="23"/>
          <w:szCs w:val="23"/>
        </w:rPr>
        <w:t>expérimenta</w:t>
      </w:r>
      <w:r w:rsidR="00407A8B">
        <w:rPr>
          <w:sz w:val="23"/>
          <w:szCs w:val="23"/>
        </w:rPr>
        <w:t>lles</w:t>
      </w:r>
      <w:proofErr w:type="spellEnd"/>
      <w:r w:rsidR="008F23B1">
        <w:rPr>
          <w:sz w:val="23"/>
          <w:szCs w:val="23"/>
        </w:rPr>
        <w:t>.</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768" w:name="_Toc535418763"/>
      <w:r>
        <w:t>Chapitre 4</w:t>
      </w:r>
      <w:r w:rsidR="00B431E6">
        <w:t xml:space="preserve"> : </w:t>
      </w:r>
      <w:r>
        <w:br/>
      </w:r>
      <w:r w:rsidR="00B431E6">
        <w:t>Simulations numériques</w:t>
      </w:r>
      <w:bookmarkEnd w:id="768"/>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69" w:name="_Toc533772322"/>
      <w:bookmarkStart w:id="770" w:name="_Toc533774394"/>
      <w:bookmarkStart w:id="771" w:name="_Toc533775586"/>
      <w:bookmarkStart w:id="772" w:name="_Toc533776230"/>
      <w:bookmarkStart w:id="773" w:name="_Toc533776357"/>
      <w:bookmarkStart w:id="774" w:name="_Toc533777582"/>
      <w:bookmarkStart w:id="775" w:name="_Toc534279490"/>
      <w:bookmarkStart w:id="776" w:name="_Toc534279588"/>
      <w:bookmarkStart w:id="777" w:name="_Toc534279666"/>
      <w:bookmarkStart w:id="778" w:name="_Toc534290962"/>
      <w:bookmarkStart w:id="779" w:name="_Toc534293244"/>
      <w:bookmarkStart w:id="780" w:name="_Toc534293528"/>
      <w:bookmarkStart w:id="781" w:name="_Toc534293606"/>
      <w:bookmarkStart w:id="782" w:name="_Toc534387905"/>
      <w:bookmarkStart w:id="783" w:name="_Toc534410876"/>
      <w:bookmarkStart w:id="784" w:name="_Toc534620790"/>
      <w:bookmarkStart w:id="785" w:name="_Toc534621276"/>
      <w:bookmarkStart w:id="786" w:name="_Toc534621381"/>
      <w:bookmarkStart w:id="787" w:name="_Toc534621488"/>
      <w:bookmarkStart w:id="788" w:name="_Toc534625147"/>
      <w:bookmarkStart w:id="789" w:name="_Toc534631447"/>
      <w:bookmarkStart w:id="790" w:name="_Toc534631547"/>
      <w:bookmarkStart w:id="791" w:name="_Toc534631900"/>
      <w:bookmarkStart w:id="792" w:name="_Toc534632133"/>
      <w:bookmarkStart w:id="793" w:name="_Toc534632345"/>
      <w:bookmarkStart w:id="794" w:name="_Toc534632467"/>
      <w:bookmarkStart w:id="795" w:name="_Toc534632566"/>
      <w:bookmarkStart w:id="796" w:name="_Toc534633859"/>
      <w:bookmarkStart w:id="797" w:name="_Toc534634203"/>
      <w:bookmarkStart w:id="798" w:name="_Toc534634607"/>
      <w:bookmarkStart w:id="799" w:name="_Toc534634982"/>
      <w:bookmarkStart w:id="800" w:name="_Toc534635082"/>
      <w:bookmarkStart w:id="801" w:name="_Toc534635182"/>
      <w:bookmarkStart w:id="802" w:name="_Toc534635282"/>
      <w:bookmarkStart w:id="803" w:name="_Toc534635382"/>
      <w:bookmarkStart w:id="804" w:name="_Toc534635503"/>
      <w:bookmarkStart w:id="805" w:name="_Toc534635602"/>
      <w:bookmarkStart w:id="806" w:name="_Toc534636652"/>
      <w:bookmarkStart w:id="807" w:name="_Toc534638280"/>
      <w:bookmarkStart w:id="808" w:name="_Toc534638366"/>
      <w:bookmarkStart w:id="809" w:name="_Toc534638733"/>
      <w:bookmarkStart w:id="810" w:name="_Toc534640588"/>
      <w:bookmarkStart w:id="811" w:name="_Toc534650398"/>
      <w:bookmarkStart w:id="812" w:name="_Toc534707674"/>
      <w:bookmarkStart w:id="813" w:name="_Toc534719979"/>
      <w:bookmarkStart w:id="814" w:name="_Toc534720662"/>
      <w:bookmarkStart w:id="815" w:name="_Toc534721434"/>
      <w:bookmarkStart w:id="816" w:name="_Toc534723212"/>
      <w:bookmarkStart w:id="817" w:name="_Toc534724124"/>
      <w:bookmarkStart w:id="818" w:name="_Toc534724669"/>
      <w:bookmarkStart w:id="819" w:name="_Toc534724973"/>
      <w:bookmarkStart w:id="820" w:name="_Toc534725644"/>
      <w:bookmarkStart w:id="821" w:name="_Toc534729727"/>
      <w:bookmarkStart w:id="822" w:name="_Toc534792276"/>
      <w:bookmarkStart w:id="823" w:name="_Toc534792925"/>
      <w:bookmarkStart w:id="824" w:name="_Toc534793251"/>
      <w:bookmarkStart w:id="825" w:name="_Toc534794009"/>
      <w:bookmarkStart w:id="826" w:name="_Toc534794104"/>
      <w:bookmarkStart w:id="827" w:name="_Toc534794201"/>
      <w:bookmarkStart w:id="828" w:name="_Toc534796833"/>
      <w:bookmarkStart w:id="829" w:name="_Toc534878089"/>
      <w:bookmarkStart w:id="830" w:name="_Toc534878183"/>
      <w:bookmarkStart w:id="831" w:name="_Toc534880521"/>
      <w:bookmarkStart w:id="832" w:name="_Toc534895253"/>
      <w:bookmarkStart w:id="833" w:name="_Toc534895970"/>
      <w:bookmarkStart w:id="834" w:name="_Toc534896524"/>
      <w:bookmarkStart w:id="835" w:name="_Toc534896917"/>
      <w:bookmarkStart w:id="836" w:name="_Toc534983313"/>
      <w:bookmarkStart w:id="837" w:name="_Toc534984847"/>
      <w:bookmarkStart w:id="838" w:name="_Toc535242939"/>
      <w:bookmarkStart w:id="839" w:name="_Toc535243291"/>
      <w:bookmarkStart w:id="840" w:name="_Toc535245074"/>
      <w:bookmarkStart w:id="841" w:name="_Toc535248198"/>
      <w:bookmarkStart w:id="842" w:name="_Toc535248615"/>
      <w:bookmarkStart w:id="843" w:name="_Toc535250094"/>
      <w:bookmarkStart w:id="844" w:name="_Toc535251274"/>
      <w:bookmarkStart w:id="845" w:name="_Toc535251815"/>
      <w:bookmarkStart w:id="846" w:name="_Toc535252169"/>
      <w:bookmarkStart w:id="847" w:name="_Toc535346237"/>
      <w:bookmarkStart w:id="848" w:name="_Toc535418764"/>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49" w:name="_Toc534793252"/>
      <w:bookmarkStart w:id="850" w:name="_Toc534794010"/>
      <w:bookmarkStart w:id="851" w:name="_Toc534794105"/>
      <w:bookmarkStart w:id="852" w:name="_Toc534794202"/>
      <w:bookmarkStart w:id="853" w:name="_Toc534796834"/>
      <w:bookmarkStart w:id="854" w:name="_Toc534878090"/>
      <w:bookmarkStart w:id="855" w:name="_Toc534878184"/>
      <w:bookmarkStart w:id="856" w:name="_Toc534880522"/>
      <w:bookmarkStart w:id="857" w:name="_Toc534895254"/>
      <w:bookmarkStart w:id="858" w:name="_Toc534895971"/>
      <w:bookmarkStart w:id="859" w:name="_Toc534896525"/>
      <w:bookmarkStart w:id="860" w:name="_Toc534896918"/>
      <w:bookmarkStart w:id="861" w:name="_Toc534983314"/>
      <w:bookmarkStart w:id="862" w:name="_Toc534984848"/>
      <w:bookmarkStart w:id="863" w:name="_Toc535242940"/>
      <w:bookmarkStart w:id="864" w:name="_Toc535243292"/>
      <w:bookmarkStart w:id="865" w:name="_Toc535245075"/>
      <w:bookmarkStart w:id="866" w:name="_Toc535248199"/>
      <w:bookmarkStart w:id="867" w:name="_Toc535248616"/>
      <w:bookmarkStart w:id="868" w:name="_Toc535250095"/>
      <w:bookmarkStart w:id="869" w:name="_Toc535251275"/>
      <w:bookmarkStart w:id="870" w:name="_Toc535251816"/>
      <w:bookmarkStart w:id="871" w:name="_Toc535252170"/>
      <w:bookmarkStart w:id="872" w:name="_Toc535346238"/>
      <w:bookmarkStart w:id="873" w:name="_Toc535418765"/>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14BE9E13" w14:textId="5B661D98" w:rsidR="00B431E6" w:rsidRDefault="00B431E6" w:rsidP="006A3D40">
      <w:pPr>
        <w:pStyle w:val="Titre2"/>
        <w:ind w:left="709" w:hanging="709"/>
      </w:pPr>
      <w:bookmarkStart w:id="874" w:name="_Toc535418766"/>
      <w:r>
        <w:t>Modèle complet et non linéaire de l’effet Morton</w:t>
      </w:r>
      <w:bookmarkEnd w:id="874"/>
    </w:p>
    <w:p w14:paraId="6FC30016" w14:textId="77777777" w:rsidR="00B431E6" w:rsidRDefault="00B431E6" w:rsidP="003537CB">
      <w:pPr>
        <w:pStyle w:val="Titre3"/>
        <w:ind w:left="709"/>
      </w:pPr>
      <w:bookmarkStart w:id="875" w:name="_Toc535418767"/>
      <w:r>
        <w:t>Approche du moyennage du flux thermique dans le temps</w:t>
      </w:r>
      <w:bookmarkEnd w:id="875"/>
    </w:p>
    <w:p w14:paraId="128B2A1A" w14:textId="76FF2D06" w:rsidR="00B431E6" w:rsidRDefault="00B431E6" w:rsidP="00C55B35">
      <w:pPr>
        <w:spacing w:before="120" w:line="360" w:lineRule="auto"/>
        <w:ind w:firstLine="567"/>
      </w:pPr>
      <w:r>
        <w:t xml:space="preserve">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w:t>
      </w:r>
      <w:r>
        <w:lastRenderedPageBreak/>
        <w:t>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4620EDE1"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724D90" w:rsidRPr="00724D90">
        <w:rPr>
          <w:b/>
          <w:color w:val="000000" w:themeColor="text1"/>
        </w:rPr>
        <w:t xml:space="preserve">Figure </w:t>
      </w:r>
      <w:r w:rsidR="00724D90" w:rsidRPr="00724D90">
        <w:rPr>
          <w:b/>
          <w:i/>
          <w:noProof/>
        </w:rPr>
        <w:t>4.1</w:t>
      </w:r>
      <w:r w:rsidR="00724D90" w:rsidRPr="00724D90">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6150" cy="3021996"/>
                    </a:xfrm>
                    <a:prstGeom prst="rect">
                      <a:avLst/>
                    </a:prstGeom>
                  </pic:spPr>
                </pic:pic>
              </a:graphicData>
            </a:graphic>
          </wp:inline>
        </w:drawing>
      </w:r>
    </w:p>
    <w:p w14:paraId="35A99739" w14:textId="689402C8" w:rsidR="00B431E6" w:rsidRPr="00935A0C" w:rsidRDefault="00B431E6" w:rsidP="00B431E6">
      <w:pPr>
        <w:pStyle w:val="Lgende"/>
        <w:spacing w:line="360" w:lineRule="auto"/>
        <w:jc w:val="center"/>
        <w:rPr>
          <w:i w:val="0"/>
          <w:sz w:val="22"/>
        </w:rPr>
      </w:pPr>
      <w:bookmarkStart w:id="876" w:name="_Ref525135958"/>
      <w:r w:rsidRPr="00D21CE4">
        <w:rPr>
          <w:i w:val="0"/>
          <w:sz w:val="22"/>
        </w:rPr>
        <w:t xml:space="preserve">Figure </w:t>
      </w:r>
      <w:r w:rsidR="008C6155">
        <w:rPr>
          <w:i w:val="0"/>
          <w:sz w:val="22"/>
        </w:rPr>
        <w:fldChar w:fldCharType="begin"/>
      </w:r>
      <w:r w:rsidR="008C6155">
        <w:rPr>
          <w:i w:val="0"/>
          <w:sz w:val="22"/>
        </w:rPr>
        <w:instrText xml:space="preserve"> STYLEREF 2 \s </w:instrText>
      </w:r>
      <w:r w:rsidR="008C6155">
        <w:rPr>
          <w:i w:val="0"/>
          <w:sz w:val="22"/>
        </w:rPr>
        <w:fldChar w:fldCharType="separate"/>
      </w:r>
      <w:r w:rsidR="00724D90">
        <w:rPr>
          <w:i w:val="0"/>
          <w:noProof/>
          <w:sz w:val="22"/>
        </w:rPr>
        <w:t>4.1</w:t>
      </w:r>
      <w:r w:rsidR="008C6155">
        <w:rPr>
          <w:i w:val="0"/>
          <w:sz w:val="22"/>
        </w:rPr>
        <w:fldChar w:fldCharType="end"/>
      </w:r>
      <w:r w:rsidR="008C6155">
        <w:rPr>
          <w:i w:val="0"/>
          <w:sz w:val="22"/>
        </w:rPr>
        <w:noBreakHyphen/>
      </w:r>
      <w:r w:rsidR="008C6155">
        <w:rPr>
          <w:i w:val="0"/>
          <w:sz w:val="22"/>
        </w:rPr>
        <w:fldChar w:fldCharType="begin"/>
      </w:r>
      <w:r w:rsidR="008C6155">
        <w:rPr>
          <w:i w:val="0"/>
          <w:sz w:val="22"/>
        </w:rPr>
        <w:instrText xml:space="preserve"> SEQ Figure \* ARABIC \s 2 </w:instrText>
      </w:r>
      <w:r w:rsidR="008C6155">
        <w:rPr>
          <w:i w:val="0"/>
          <w:sz w:val="22"/>
        </w:rPr>
        <w:fldChar w:fldCharType="separate"/>
      </w:r>
      <w:r w:rsidR="00724D90">
        <w:rPr>
          <w:i w:val="0"/>
          <w:noProof/>
          <w:sz w:val="22"/>
        </w:rPr>
        <w:t>1</w:t>
      </w:r>
      <w:r w:rsidR="008C6155">
        <w:rPr>
          <w:i w:val="0"/>
          <w:sz w:val="22"/>
        </w:rPr>
        <w:fldChar w:fldCharType="end"/>
      </w:r>
      <w:bookmarkEnd w:id="876"/>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18410C1A"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lastRenderedPageBreak/>
        <w:t xml:space="preserve">dans </w:t>
      </w:r>
      <w:r>
        <w:fldChar w:fldCharType="begin"/>
      </w:r>
      <w:r>
        <w:instrText xml:space="preserve"> REF _Ref525134360 \n \h  \* MERGEFORMAT </w:instrText>
      </w:r>
      <w:r>
        <w:fldChar w:fldCharType="separate"/>
      </w:r>
      <w:r w:rsidR="00724D90">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F56939"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F56939"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877" w:name="_Ref525134360"/>
            <w:bookmarkStart w:id="878"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877"/>
          </w:p>
        </w:tc>
        <w:bookmarkEnd w:id="878"/>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F56939"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proofErr w:type="gramStart"/>
      <w:r>
        <w:t>o</w:t>
      </w:r>
      <w:r w:rsidRPr="005467A8">
        <w:t>ù</w:t>
      </w:r>
      <w:proofErr w:type="gramEnd"/>
      <w:r w:rsidRPr="005467A8">
        <w:t xml:space="preserve">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879" w:name="_Toc535418768"/>
      <w:r>
        <w:t>Algorithme de l’effet Morton</w:t>
      </w:r>
      <w:bookmarkEnd w:id="879"/>
      <w:r>
        <w:t xml:space="preserve"> </w:t>
      </w:r>
    </w:p>
    <w:p w14:paraId="2ABF8127" w14:textId="1A4A19C4"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724D90" w:rsidRPr="00724D90">
        <w:t>Figure 4.1</w:t>
      </w:r>
      <w:r w:rsidR="00724D90" w:rsidRPr="00724D90">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lastRenderedPageBreak/>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3E42411D" w:rsidR="00B431E6" w:rsidRPr="00733813" w:rsidRDefault="00B431E6" w:rsidP="00B431E6">
      <w:pPr>
        <w:pStyle w:val="Lgende"/>
        <w:jc w:val="center"/>
        <w:rPr>
          <w:i w:val="0"/>
          <w:sz w:val="22"/>
        </w:rPr>
      </w:pPr>
      <w:bookmarkStart w:id="880" w:name="_Ref533260304"/>
      <w:r w:rsidRPr="0058347B">
        <w:rPr>
          <w:i w:val="0"/>
          <w:sz w:val="22"/>
        </w:rPr>
        <w:t xml:space="preserve">Figure </w:t>
      </w:r>
      <w:r w:rsidR="008C6155">
        <w:rPr>
          <w:i w:val="0"/>
          <w:sz w:val="22"/>
        </w:rPr>
        <w:fldChar w:fldCharType="begin"/>
      </w:r>
      <w:r w:rsidR="008C6155">
        <w:rPr>
          <w:i w:val="0"/>
          <w:sz w:val="22"/>
        </w:rPr>
        <w:instrText xml:space="preserve"> STYLEREF 2 \s </w:instrText>
      </w:r>
      <w:r w:rsidR="008C6155">
        <w:rPr>
          <w:i w:val="0"/>
          <w:sz w:val="22"/>
        </w:rPr>
        <w:fldChar w:fldCharType="separate"/>
      </w:r>
      <w:r w:rsidR="00724D90">
        <w:rPr>
          <w:i w:val="0"/>
          <w:noProof/>
          <w:sz w:val="22"/>
        </w:rPr>
        <w:t>4.1</w:t>
      </w:r>
      <w:r w:rsidR="008C6155">
        <w:rPr>
          <w:i w:val="0"/>
          <w:sz w:val="22"/>
        </w:rPr>
        <w:fldChar w:fldCharType="end"/>
      </w:r>
      <w:r w:rsidR="008C6155">
        <w:rPr>
          <w:i w:val="0"/>
          <w:sz w:val="22"/>
        </w:rPr>
        <w:noBreakHyphen/>
      </w:r>
      <w:r w:rsidR="008C6155">
        <w:rPr>
          <w:i w:val="0"/>
          <w:sz w:val="22"/>
        </w:rPr>
        <w:fldChar w:fldCharType="begin"/>
      </w:r>
      <w:r w:rsidR="008C6155">
        <w:rPr>
          <w:i w:val="0"/>
          <w:sz w:val="22"/>
        </w:rPr>
        <w:instrText xml:space="preserve"> SEQ Figure \* ARABIC \s 2 </w:instrText>
      </w:r>
      <w:r w:rsidR="008C6155">
        <w:rPr>
          <w:i w:val="0"/>
          <w:sz w:val="22"/>
        </w:rPr>
        <w:fldChar w:fldCharType="separate"/>
      </w:r>
      <w:r w:rsidR="00724D90">
        <w:rPr>
          <w:i w:val="0"/>
          <w:noProof/>
          <w:sz w:val="22"/>
        </w:rPr>
        <w:t>2</w:t>
      </w:r>
      <w:r w:rsidR="008C6155">
        <w:rPr>
          <w:i w:val="0"/>
          <w:sz w:val="22"/>
        </w:rPr>
        <w:fldChar w:fldCharType="end"/>
      </w:r>
      <w:bookmarkEnd w:id="880"/>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3756948A"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724D90">
        <w:rPr>
          <w:b/>
        </w:rPr>
        <w:t>3.2.4</w:t>
      </w:r>
      <w:r w:rsidR="00643557" w:rsidRPr="00643557">
        <w:rPr>
          <w:b/>
        </w:rPr>
        <w:fldChar w:fldCharType="end"/>
      </w:r>
      <w:r>
        <w:t xml:space="preserve">) sont utilisées. Le schéma d’intégration temporelle de </w:t>
      </w:r>
      <w:proofErr w:type="spellStart"/>
      <w:r>
        <w:t>Newmark</w:t>
      </w:r>
      <w:proofErr w:type="spellEnd"/>
      <w:r>
        <w:t xml:space="preserve"> combiné avec la méthode de Newton-</w:t>
      </w:r>
      <w:proofErr w:type="spellStart"/>
      <w:r>
        <w:t>Raphson</w:t>
      </w:r>
      <w:proofErr w:type="spellEnd"/>
      <w:r>
        <w:t xml:space="preserve">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lastRenderedPageBreak/>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694952" cy="5243599"/>
                    </a:xfrm>
                    <a:prstGeom prst="rect">
                      <a:avLst/>
                    </a:prstGeom>
                  </pic:spPr>
                </pic:pic>
              </a:graphicData>
            </a:graphic>
          </wp:inline>
        </w:drawing>
      </w:r>
    </w:p>
    <w:p w14:paraId="4BA3C802" w14:textId="288BBF4C" w:rsidR="00643557" w:rsidRDefault="00643557" w:rsidP="00643557">
      <w:pPr>
        <w:pStyle w:val="Lgende"/>
        <w:jc w:val="center"/>
      </w:pPr>
      <w:bookmarkStart w:id="881" w:name="_Ref533777748"/>
      <w:r w:rsidRPr="00CE45D8">
        <w:rPr>
          <w:i w:val="0"/>
          <w:sz w:val="22"/>
        </w:rPr>
        <w:t xml:space="preserve">Figure </w:t>
      </w:r>
      <w:r w:rsidR="008C6155">
        <w:rPr>
          <w:i w:val="0"/>
          <w:sz w:val="22"/>
        </w:rPr>
        <w:fldChar w:fldCharType="begin"/>
      </w:r>
      <w:r w:rsidR="008C6155">
        <w:rPr>
          <w:i w:val="0"/>
          <w:sz w:val="22"/>
        </w:rPr>
        <w:instrText xml:space="preserve"> STYLEREF 2 \s </w:instrText>
      </w:r>
      <w:r w:rsidR="008C6155">
        <w:rPr>
          <w:i w:val="0"/>
          <w:sz w:val="22"/>
        </w:rPr>
        <w:fldChar w:fldCharType="separate"/>
      </w:r>
      <w:r w:rsidR="00724D90">
        <w:rPr>
          <w:i w:val="0"/>
          <w:noProof/>
          <w:sz w:val="22"/>
        </w:rPr>
        <w:t>4.1</w:t>
      </w:r>
      <w:r w:rsidR="008C6155">
        <w:rPr>
          <w:i w:val="0"/>
          <w:sz w:val="22"/>
        </w:rPr>
        <w:fldChar w:fldCharType="end"/>
      </w:r>
      <w:r w:rsidR="008C6155">
        <w:rPr>
          <w:i w:val="0"/>
          <w:sz w:val="22"/>
        </w:rPr>
        <w:noBreakHyphen/>
      </w:r>
      <w:r w:rsidR="008C6155">
        <w:rPr>
          <w:i w:val="0"/>
          <w:sz w:val="22"/>
        </w:rPr>
        <w:fldChar w:fldCharType="begin"/>
      </w:r>
      <w:r w:rsidR="008C6155">
        <w:rPr>
          <w:i w:val="0"/>
          <w:sz w:val="22"/>
        </w:rPr>
        <w:instrText xml:space="preserve"> SEQ Figure \* ARABIC \s 2 </w:instrText>
      </w:r>
      <w:r w:rsidR="008C6155">
        <w:rPr>
          <w:i w:val="0"/>
          <w:sz w:val="22"/>
        </w:rPr>
        <w:fldChar w:fldCharType="separate"/>
      </w:r>
      <w:r w:rsidR="00724D90">
        <w:rPr>
          <w:i w:val="0"/>
          <w:noProof/>
          <w:sz w:val="22"/>
        </w:rPr>
        <w:t>3</w:t>
      </w:r>
      <w:r w:rsidR="008C6155">
        <w:rPr>
          <w:i w:val="0"/>
          <w:sz w:val="22"/>
        </w:rPr>
        <w:fldChar w:fldCharType="end"/>
      </w:r>
      <w:bookmarkEnd w:id="881"/>
      <w:r w:rsidRPr="00CE45D8">
        <w:rPr>
          <w:i w:val="0"/>
          <w:sz w:val="22"/>
        </w:rPr>
        <w:t> :</w:t>
      </w:r>
      <w:r>
        <w:rPr>
          <w:i w:val="0"/>
          <w:sz w:val="22"/>
        </w:rPr>
        <w:t xml:space="preserve"> Algorithme de l’effet Morton</w:t>
      </w:r>
    </w:p>
    <w:p w14:paraId="6DC69DFE" w14:textId="6690C388"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w:t>
      </w:r>
      <w:proofErr w:type="gramStart"/>
      <w:r>
        <w:t xml:space="preserve">temps </w:t>
      </w:r>
      <w:proofErr w:type="gramEnd"/>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724D90" w:rsidRPr="00724D90">
        <w:rPr>
          <w:b/>
        </w:rPr>
        <w:t xml:space="preserve">Figure </w:t>
      </w:r>
      <w:r w:rsidR="00724D90" w:rsidRPr="00724D90">
        <w:rPr>
          <w:b/>
          <w:noProof/>
        </w:rPr>
        <w:t>4.1</w:t>
      </w:r>
      <w:r w:rsidR="00724D90" w:rsidRPr="00724D90">
        <w:rPr>
          <w:b/>
          <w:noProof/>
        </w:rPr>
        <w:noBreakHyphen/>
        <w:t>3</w:t>
      </w:r>
      <w:r w:rsidR="00C60449" w:rsidRPr="00C60449">
        <w:rPr>
          <w:b/>
        </w:rPr>
        <w:fldChar w:fldCharType="end"/>
      </w:r>
      <w:r>
        <w:t>.</w:t>
      </w:r>
    </w:p>
    <w:p w14:paraId="43FCB475" w14:textId="4A84E14F"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En pratique, l’intégration temporelle de l’équation de la chaleur est effectuée avec un schéma explicite, quelque </w:t>
      </w:r>
      <w:r>
        <w:lastRenderedPageBreak/>
        <w:t>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724D90">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882" w:name="_Toc535418769"/>
      <w:r>
        <w:t>Description du Banc de l’Effet Morton (BEM)</w:t>
      </w:r>
      <w:bookmarkEnd w:id="882"/>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w:t>
      </w:r>
      <w:proofErr w:type="spellStart"/>
      <w:r>
        <w:t>Pprime</w:t>
      </w:r>
      <w:proofErr w:type="spellEnd"/>
      <w:r>
        <w:t xml:space="preserv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883" w:name="_Toc535418770"/>
      <w:r>
        <w:t>Caractéristiques du palier testé et lubrifiant</w:t>
      </w:r>
      <w:bookmarkEnd w:id="883"/>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5241462D"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884" w:name="_Ref496169139"/>
      <w:r w:rsidRPr="00D842A2">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4.2</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1</w:t>
      </w:r>
      <w:r w:rsidR="008C6155">
        <w:rPr>
          <w:rFonts w:ascii="Calibri" w:eastAsia="Times New Roman" w:hAnsi="Calibri" w:cs="Times New Roman"/>
          <w:i w:val="0"/>
          <w:iCs w:val="0"/>
          <w:color w:val="auto"/>
          <w:sz w:val="22"/>
          <w:szCs w:val="20"/>
          <w:lang w:eastAsia="fr-FR"/>
        </w:rPr>
        <w:fldChar w:fldCharType="end"/>
      </w:r>
      <w:bookmarkEnd w:id="884"/>
      <w:r w:rsidRPr="00D842A2">
        <w:rPr>
          <w:rFonts w:ascii="Calibri" w:eastAsia="Times New Roman" w:hAnsi="Calibri" w:cs="Times New Roman"/>
          <w:i w:val="0"/>
          <w:iCs w:val="0"/>
          <w:color w:val="auto"/>
          <w:sz w:val="22"/>
          <w:szCs w:val="20"/>
          <w:lang w:eastAsia="fr-FR"/>
        </w:rPr>
        <w:t xml:space="preserve"> : Palier testé</w:t>
      </w:r>
    </w:p>
    <w:p w14:paraId="5596AA01" w14:textId="70B66DDE"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724D90" w:rsidRPr="00724D90">
        <w:rPr>
          <w:b/>
        </w:rPr>
        <w:t xml:space="preserve">Figure </w:t>
      </w:r>
      <w:r w:rsidR="00724D90" w:rsidRPr="00724D90">
        <w:rPr>
          <w:b/>
          <w:noProof/>
        </w:rPr>
        <w:t>4.2</w:t>
      </w:r>
      <w:r w:rsidR="00724D90" w:rsidRPr="00724D90">
        <w:rPr>
          <w:b/>
          <w:noProof/>
        </w:rPr>
        <w:noBreakHyphen/>
        <w:t>1</w:t>
      </w:r>
      <w:r w:rsidRPr="007B3D3E">
        <w:rPr>
          <w:b/>
        </w:rPr>
        <w:fldChar w:fldCharType="end"/>
      </w:r>
      <w:r>
        <w:t>) avec rainure axiale. Il est réalisé en bronze fritté avec ajout de particules de Téflon (PTFE) améliorant ainsi les caractéristiques de 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5885453" w:rsidR="00B431E6" w:rsidRDefault="00B431E6" w:rsidP="00B431E6">
      <w:pPr>
        <w:spacing w:line="360" w:lineRule="auto"/>
        <w:ind w:firstLine="708"/>
      </w:pPr>
      <w:r>
        <w:t xml:space="preserve">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w:t>
      </w:r>
      <w:r>
        <w:lastRenderedPageBreak/>
        <w:t>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724D90" w:rsidRPr="00724D90">
        <w:rPr>
          <w:b/>
        </w:rPr>
        <w:t xml:space="preserve">Tableau </w:t>
      </w:r>
      <w:r w:rsidR="00724D90" w:rsidRPr="00724D90">
        <w:rPr>
          <w:b/>
          <w:noProof/>
        </w:rPr>
        <w:t>4.2</w:t>
      </w:r>
      <w:r w:rsidR="00724D90" w:rsidRPr="00724D90">
        <w:rPr>
          <w:b/>
          <w:noProof/>
        </w:rPr>
        <w:noBreakHyphen/>
        <w:t>1</w:t>
      </w:r>
      <w:r w:rsidRPr="0057433F">
        <w:rPr>
          <w:b/>
        </w:rPr>
        <w:fldChar w:fldCharType="end"/>
      </w:r>
      <w:r>
        <w:t>.</w:t>
      </w:r>
    </w:p>
    <w:p w14:paraId="23D43CF5" w14:textId="1390A27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885"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885"/>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886" w:name="_Toc535418771"/>
      <w:r>
        <w:t>Configuration du rotor 430mm</w:t>
      </w:r>
      <w:bookmarkEnd w:id="886"/>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4772362" cy="2078439"/>
                    </a:xfrm>
                    <a:prstGeom prst="rect">
                      <a:avLst/>
                    </a:prstGeom>
                  </pic:spPr>
                </pic:pic>
              </a:graphicData>
            </a:graphic>
          </wp:inline>
        </w:drawing>
      </w:r>
    </w:p>
    <w:p w14:paraId="2127BDDB" w14:textId="5C8FAE24"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887" w:name="_Ref530413322"/>
      <w:r w:rsidRPr="00484DDD">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4.2</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2</w:t>
      </w:r>
      <w:r w:rsidR="008C6155">
        <w:rPr>
          <w:rFonts w:ascii="Calibri" w:eastAsia="Times New Roman" w:hAnsi="Calibri" w:cs="Times New Roman"/>
          <w:i w:val="0"/>
          <w:iCs w:val="0"/>
          <w:color w:val="auto"/>
          <w:sz w:val="22"/>
          <w:szCs w:val="20"/>
          <w:lang w:eastAsia="fr-FR"/>
        </w:rPr>
        <w:fldChar w:fldCharType="end"/>
      </w:r>
      <w:bookmarkEnd w:id="887"/>
      <w:r>
        <w:rPr>
          <w:rFonts w:ascii="Calibri" w:eastAsia="Times New Roman" w:hAnsi="Calibri" w:cs="Times New Roman"/>
          <w:i w:val="0"/>
          <w:iCs w:val="0"/>
          <w:color w:val="auto"/>
          <w:sz w:val="22"/>
          <w:szCs w:val="20"/>
          <w:lang w:eastAsia="fr-FR"/>
        </w:rPr>
        <w:t> : La configuration du rotor 430mm</w:t>
      </w:r>
    </w:p>
    <w:p w14:paraId="0CAB3036" w14:textId="5B47ABE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724D90" w:rsidRPr="00724D90">
        <w:rPr>
          <w:b/>
          <w:iCs/>
        </w:rPr>
        <w:t>Figure</w:t>
      </w:r>
      <w:r w:rsidR="00724D90" w:rsidRPr="00724D90">
        <w:rPr>
          <w:iCs/>
        </w:rPr>
        <w:t xml:space="preserve"> </w:t>
      </w:r>
      <w:r w:rsidR="00724D90" w:rsidRPr="00724D90">
        <w:rPr>
          <w:b/>
          <w:i/>
          <w:iCs/>
        </w:rPr>
        <w:t>4.2</w:t>
      </w:r>
      <w:r w:rsidR="00724D90" w:rsidRPr="00724D90">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724D90" w:rsidRPr="00724D90">
        <w:rPr>
          <w:b/>
        </w:rPr>
        <w:t xml:space="preserve">Tableau </w:t>
      </w:r>
      <w:r w:rsidR="00724D90" w:rsidRPr="00724D90">
        <w:rPr>
          <w:b/>
          <w:iCs/>
          <w:noProof/>
        </w:rPr>
        <w:t>4.2</w:t>
      </w:r>
      <w:r w:rsidR="00724D90" w:rsidRPr="00724D90">
        <w:rPr>
          <w:b/>
          <w:iCs/>
          <w:noProof/>
        </w:rPr>
        <w:noBreakHyphen/>
        <w:t>2</w:t>
      </w:r>
      <w:r w:rsidRPr="00255AF6">
        <w:rPr>
          <w:b/>
        </w:rPr>
        <w:fldChar w:fldCharType="end"/>
      </w:r>
      <w:r>
        <w:t xml:space="preserve">. </w:t>
      </w:r>
    </w:p>
    <w:p w14:paraId="1E653D31" w14:textId="2235F02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888" w:name="_Ref531165681"/>
      <w:r w:rsidRPr="00901BDC">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888"/>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14B8C967" w:rsidR="00B431E6" w:rsidRPr="00003960" w:rsidRDefault="00B431E6" w:rsidP="00B431E6">
      <w:pPr>
        <w:pStyle w:val="Default"/>
        <w:spacing w:line="360" w:lineRule="auto"/>
        <w:ind w:firstLine="708"/>
        <w:jc w:val="both"/>
        <w:rPr>
          <w:sz w:val="22"/>
        </w:rPr>
      </w:pPr>
      <w:r w:rsidRPr="00003960">
        <w:rPr>
          <w:sz w:val="22"/>
        </w:rPr>
        <w:lastRenderedPageBreak/>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724D90" w:rsidRPr="00724D90">
        <w:rPr>
          <w:b/>
          <w:iCs/>
          <w:sz w:val="22"/>
        </w:rPr>
        <w:t xml:space="preserve">Figure </w:t>
      </w:r>
      <w:r w:rsidR="00724D90" w:rsidRPr="00724D90">
        <w:rPr>
          <w:b/>
          <w:iCs/>
          <w:noProof/>
          <w:sz w:val="22"/>
        </w:rPr>
        <w:t>4.2</w:t>
      </w:r>
      <w:r w:rsidR="00724D90" w:rsidRPr="00724D90">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724D90" w:rsidRPr="00724D90">
        <w:rPr>
          <w:b/>
          <w:iCs/>
          <w:sz w:val="22"/>
        </w:rPr>
        <w:t xml:space="preserve">Figure </w:t>
      </w:r>
      <w:r w:rsidR="00724D90" w:rsidRPr="00724D90">
        <w:rPr>
          <w:b/>
          <w:iCs/>
          <w:noProof/>
          <w:sz w:val="22"/>
        </w:rPr>
        <w:t>4.2</w:t>
      </w:r>
      <w:r w:rsidR="00724D90" w:rsidRPr="00724D90">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724D90" w:rsidRPr="00724D90">
        <w:rPr>
          <w:b/>
          <w:iCs/>
          <w:sz w:val="22"/>
        </w:rPr>
        <w:t xml:space="preserve">Figure </w:t>
      </w:r>
      <w:r w:rsidR="00724D90" w:rsidRPr="00724D90">
        <w:rPr>
          <w:b/>
          <w:iCs/>
          <w:noProof/>
          <w:sz w:val="22"/>
        </w:rPr>
        <w:t>4.2</w:t>
      </w:r>
      <w:r w:rsidR="00724D90" w:rsidRPr="00724D90">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724D90" w:rsidRPr="00724D90">
        <w:rPr>
          <w:b/>
          <w:iCs/>
          <w:sz w:val="22"/>
        </w:rPr>
        <w:t xml:space="preserve">Figure </w:t>
      </w:r>
      <w:r w:rsidR="00724D90" w:rsidRPr="00724D90">
        <w:rPr>
          <w:b/>
          <w:iCs/>
          <w:noProof/>
          <w:sz w:val="22"/>
        </w:rPr>
        <w:t>4.2</w:t>
      </w:r>
      <w:r w:rsidR="00724D90" w:rsidRPr="00724D90">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723AF415" w:rsidR="00B431E6" w:rsidRPr="00134C82" w:rsidRDefault="00B431E6" w:rsidP="00B431E6">
      <w:pPr>
        <w:pStyle w:val="Lgende"/>
        <w:jc w:val="center"/>
        <w:rPr>
          <w:rFonts w:ascii="Calibri" w:hAnsi="Calibri" w:cs="Calibri"/>
          <w:i w:val="0"/>
          <w:iCs w:val="0"/>
          <w:color w:val="000000"/>
          <w:sz w:val="22"/>
          <w:szCs w:val="24"/>
        </w:rPr>
      </w:pPr>
      <w:bookmarkStart w:id="889" w:name="_Ref530417381"/>
      <w:r w:rsidRPr="00134C82">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3</w:t>
      </w:r>
      <w:r w:rsidR="008C6155">
        <w:rPr>
          <w:rFonts w:ascii="Calibri" w:hAnsi="Calibri" w:cs="Calibri"/>
          <w:i w:val="0"/>
          <w:iCs w:val="0"/>
          <w:color w:val="000000"/>
          <w:sz w:val="22"/>
          <w:szCs w:val="24"/>
        </w:rPr>
        <w:fldChar w:fldCharType="end"/>
      </w:r>
      <w:bookmarkEnd w:id="889"/>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1ED51163" w:rsidR="00B431E6" w:rsidRPr="00134C82" w:rsidRDefault="00B431E6" w:rsidP="00B431E6">
      <w:pPr>
        <w:pStyle w:val="Lgende"/>
        <w:jc w:val="center"/>
        <w:rPr>
          <w:rFonts w:ascii="Calibri" w:hAnsi="Calibri" w:cs="Calibri"/>
          <w:i w:val="0"/>
          <w:iCs w:val="0"/>
          <w:color w:val="000000"/>
          <w:sz w:val="22"/>
          <w:szCs w:val="24"/>
        </w:rPr>
      </w:pPr>
      <w:bookmarkStart w:id="890" w:name="_Ref530417384"/>
      <w:r w:rsidRPr="00134C82">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w:t>
      </w:r>
      <w:r w:rsidR="008C6155">
        <w:rPr>
          <w:rFonts w:ascii="Calibri" w:hAnsi="Calibri" w:cs="Calibri"/>
          <w:i w:val="0"/>
          <w:iCs w:val="0"/>
          <w:color w:val="000000"/>
          <w:sz w:val="22"/>
          <w:szCs w:val="24"/>
        </w:rPr>
        <w:fldChar w:fldCharType="end"/>
      </w:r>
      <w:bookmarkEnd w:id="890"/>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152B1585" w:rsidR="00B431E6" w:rsidRPr="00EC09BF" w:rsidRDefault="00B431E6" w:rsidP="00B431E6">
      <w:pPr>
        <w:pStyle w:val="Lgende"/>
        <w:jc w:val="center"/>
        <w:rPr>
          <w:rFonts w:ascii="Calibri" w:hAnsi="Calibri" w:cs="Calibri"/>
          <w:i w:val="0"/>
          <w:iCs w:val="0"/>
          <w:color w:val="000000"/>
          <w:sz w:val="22"/>
          <w:szCs w:val="24"/>
        </w:rPr>
      </w:pPr>
      <w:bookmarkStart w:id="891" w:name="_Ref530417410"/>
      <w:r w:rsidRPr="00EC09BF">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w:t>
      </w:r>
      <w:r w:rsidR="008C6155">
        <w:rPr>
          <w:rFonts w:ascii="Calibri" w:hAnsi="Calibri" w:cs="Calibri"/>
          <w:i w:val="0"/>
          <w:iCs w:val="0"/>
          <w:color w:val="000000"/>
          <w:sz w:val="22"/>
          <w:szCs w:val="24"/>
        </w:rPr>
        <w:fldChar w:fldCharType="end"/>
      </w:r>
      <w:bookmarkEnd w:id="891"/>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582374CF" w:rsidR="00B431E6" w:rsidRDefault="00B431E6" w:rsidP="00B431E6">
      <w:pPr>
        <w:pStyle w:val="Lgende"/>
        <w:spacing w:after="0"/>
        <w:jc w:val="center"/>
        <w:rPr>
          <w:rFonts w:ascii="Calibri" w:hAnsi="Calibri" w:cs="Calibri"/>
          <w:i w:val="0"/>
          <w:iCs w:val="0"/>
          <w:color w:val="000000"/>
          <w:sz w:val="22"/>
          <w:szCs w:val="24"/>
        </w:rPr>
      </w:pPr>
      <w:bookmarkStart w:id="892" w:name="_Ref530417483"/>
      <w:r w:rsidRPr="00EC09BF">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6</w:t>
      </w:r>
      <w:r w:rsidR="008C6155">
        <w:rPr>
          <w:rFonts w:ascii="Calibri" w:hAnsi="Calibri" w:cs="Calibri"/>
          <w:i w:val="0"/>
          <w:iCs w:val="0"/>
          <w:color w:val="000000"/>
          <w:sz w:val="22"/>
          <w:szCs w:val="24"/>
        </w:rPr>
        <w:fldChar w:fldCharType="end"/>
      </w:r>
      <w:bookmarkEnd w:id="892"/>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F0EB76F"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724D90" w:rsidRPr="00724D90">
        <w:rPr>
          <w:b/>
          <w:iCs/>
          <w:sz w:val="22"/>
        </w:rPr>
        <w:t xml:space="preserve">Figure </w:t>
      </w:r>
      <w:r w:rsidR="00724D90" w:rsidRPr="00724D90">
        <w:rPr>
          <w:b/>
          <w:iCs/>
          <w:noProof/>
          <w:sz w:val="22"/>
        </w:rPr>
        <w:t>4.2</w:t>
      </w:r>
      <w:r w:rsidR="00724D90" w:rsidRPr="00724D90">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893" w:name="_Toc535418772"/>
      <w:r>
        <w:lastRenderedPageBreak/>
        <w:t>Configuration du rotor 700mm</w:t>
      </w:r>
      <w:bookmarkEnd w:id="893"/>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375612" cy="2342942"/>
                    </a:xfrm>
                    <a:prstGeom prst="rect">
                      <a:avLst/>
                    </a:prstGeom>
                  </pic:spPr>
                </pic:pic>
              </a:graphicData>
            </a:graphic>
          </wp:inline>
        </w:drawing>
      </w:r>
    </w:p>
    <w:p w14:paraId="074877AA" w14:textId="0BD8BF57" w:rsidR="00B431E6" w:rsidRPr="00693D56" w:rsidRDefault="00B431E6" w:rsidP="00B431E6">
      <w:pPr>
        <w:pStyle w:val="Lgende"/>
        <w:jc w:val="center"/>
        <w:rPr>
          <w:rFonts w:ascii="Calibri" w:hAnsi="Calibri" w:cs="Calibri"/>
          <w:i w:val="0"/>
          <w:iCs w:val="0"/>
          <w:color w:val="000000"/>
          <w:sz w:val="22"/>
          <w:szCs w:val="24"/>
        </w:rPr>
      </w:pPr>
      <w:bookmarkStart w:id="894" w:name="_Ref531180650"/>
      <w:r w:rsidRPr="00FC14C6">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7</w:t>
      </w:r>
      <w:r w:rsidR="008C6155">
        <w:rPr>
          <w:rFonts w:ascii="Calibri" w:hAnsi="Calibri" w:cs="Calibri"/>
          <w:i w:val="0"/>
          <w:iCs w:val="0"/>
          <w:color w:val="000000"/>
          <w:sz w:val="22"/>
          <w:szCs w:val="24"/>
        </w:rPr>
        <w:fldChar w:fldCharType="end"/>
      </w:r>
      <w:bookmarkEnd w:id="894"/>
      <w:r w:rsidRPr="00FC14C6">
        <w:rPr>
          <w:rFonts w:ascii="Calibri" w:hAnsi="Calibri" w:cs="Calibri"/>
          <w:i w:val="0"/>
          <w:iCs w:val="0"/>
          <w:color w:val="000000"/>
          <w:sz w:val="22"/>
          <w:szCs w:val="24"/>
        </w:rPr>
        <w:t> : La configuration du rotor 700mm</w:t>
      </w:r>
    </w:p>
    <w:p w14:paraId="02235EA6" w14:textId="3C06AEF0"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est remarquée. Par conséquent, cette configuration du rotor 700mm avec un disque de 10.4kg en porte à faux est proposée. Le rallongement du rotor à 700mm en gardant le même diamètre permet de baisser la fré</w:t>
      </w:r>
      <w:proofErr w:type="spellStart"/>
      <w:r>
        <w:t>quence</w:t>
      </w:r>
      <w:proofErr w:type="spellEnd"/>
      <w:r>
        <w:t xml:space="preserv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724D90" w:rsidRPr="00724D90">
        <w:rPr>
          <w:rFonts w:cs="Calibri"/>
          <w:b/>
          <w:color w:val="000000"/>
          <w:szCs w:val="24"/>
        </w:rPr>
        <w:t xml:space="preserve">Figure </w:t>
      </w:r>
      <w:r w:rsidR="00724D90" w:rsidRPr="00724D90">
        <w:rPr>
          <w:rFonts w:cs="Calibri"/>
          <w:b/>
          <w:iCs/>
          <w:noProof/>
          <w:color w:val="000000"/>
          <w:szCs w:val="24"/>
        </w:rPr>
        <w:t>4.2</w:t>
      </w:r>
      <w:r w:rsidR="00724D90" w:rsidRPr="00724D90">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724D90" w:rsidRPr="00724D90">
        <w:rPr>
          <w:rFonts w:cs="Calibri"/>
          <w:b/>
          <w:color w:val="000000"/>
          <w:szCs w:val="24"/>
        </w:rPr>
        <w:t xml:space="preserve">Tableau </w:t>
      </w:r>
      <w:r w:rsidR="00724D90" w:rsidRPr="00724D90">
        <w:rPr>
          <w:rFonts w:cs="Calibri"/>
          <w:b/>
          <w:i/>
          <w:iCs/>
          <w:noProof/>
          <w:color w:val="000000"/>
          <w:szCs w:val="24"/>
        </w:rPr>
        <w:t>4.2</w:t>
      </w:r>
      <w:r w:rsidR="00724D90" w:rsidRPr="00724D90">
        <w:rPr>
          <w:rFonts w:cs="Calibri"/>
          <w:b/>
          <w:i/>
          <w:iCs/>
          <w:noProof/>
          <w:color w:val="000000"/>
          <w:szCs w:val="24"/>
        </w:rPr>
        <w:noBreakHyphen/>
        <w:t>3</w:t>
      </w:r>
      <w:r w:rsidRPr="001A7513">
        <w:rPr>
          <w:b/>
        </w:rPr>
        <w:fldChar w:fldCharType="end"/>
      </w:r>
    </w:p>
    <w:p w14:paraId="21F2A806" w14:textId="4514A0E7" w:rsidR="00B431E6" w:rsidRPr="00FC14C6" w:rsidRDefault="00B431E6" w:rsidP="00B431E6">
      <w:pPr>
        <w:pStyle w:val="Lgende"/>
        <w:spacing w:after="0"/>
        <w:jc w:val="center"/>
        <w:rPr>
          <w:rFonts w:ascii="Calibri" w:hAnsi="Calibri" w:cs="Calibri"/>
          <w:i w:val="0"/>
          <w:iCs w:val="0"/>
          <w:color w:val="000000"/>
          <w:sz w:val="22"/>
          <w:szCs w:val="24"/>
        </w:rPr>
      </w:pPr>
      <w:bookmarkStart w:id="895"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895"/>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1D9921D3" w14:textId="7FEB82ED"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724D90" w:rsidRPr="00724D90">
        <w:rPr>
          <w:b/>
          <w:iCs/>
          <w:sz w:val="22"/>
        </w:rPr>
        <w:t xml:space="preserve">Figure </w:t>
      </w:r>
      <w:r w:rsidR="00724D90" w:rsidRPr="00724D90">
        <w:rPr>
          <w:b/>
          <w:iCs/>
          <w:noProof/>
          <w:sz w:val="22"/>
        </w:rPr>
        <w:t>4.2</w:t>
      </w:r>
      <w:r w:rsidR="00724D90" w:rsidRPr="00724D90">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557954" cy="3041533"/>
                    </a:xfrm>
                    <a:prstGeom prst="rect">
                      <a:avLst/>
                    </a:prstGeom>
                  </pic:spPr>
                </pic:pic>
              </a:graphicData>
            </a:graphic>
          </wp:inline>
        </w:drawing>
      </w:r>
    </w:p>
    <w:p w14:paraId="78C9ECD4" w14:textId="7C6893B2"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8</w:t>
      </w:r>
      <w:r w:rsidR="008C6155">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600201" cy="3069725"/>
                    </a:xfrm>
                    <a:prstGeom prst="rect">
                      <a:avLst/>
                    </a:prstGeom>
                  </pic:spPr>
                </pic:pic>
              </a:graphicData>
            </a:graphic>
          </wp:inline>
        </w:drawing>
      </w:r>
    </w:p>
    <w:p w14:paraId="1C5A5EBB" w14:textId="6C0CB11F"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9</w:t>
      </w:r>
      <w:r w:rsidR="008C6155">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2AD6D6C1"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10</w:t>
      </w:r>
      <w:r w:rsidR="008C6155">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439ADAFA" w:rsidR="00B431E6" w:rsidRDefault="00B431E6" w:rsidP="00B431E6">
      <w:pPr>
        <w:pStyle w:val="Lgende"/>
        <w:spacing w:after="0"/>
        <w:jc w:val="center"/>
        <w:rPr>
          <w:rFonts w:ascii="Calibri" w:hAnsi="Calibri" w:cs="Calibri"/>
          <w:i w:val="0"/>
          <w:iCs w:val="0"/>
          <w:color w:val="000000"/>
          <w:sz w:val="22"/>
          <w:szCs w:val="24"/>
        </w:rPr>
      </w:pPr>
      <w:bookmarkStart w:id="896" w:name="_Ref531190495"/>
      <w:r w:rsidRPr="00A56003">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11</w:t>
      </w:r>
      <w:r w:rsidR="008C6155">
        <w:rPr>
          <w:rFonts w:ascii="Calibri" w:hAnsi="Calibri" w:cs="Calibri"/>
          <w:i w:val="0"/>
          <w:iCs w:val="0"/>
          <w:color w:val="000000"/>
          <w:sz w:val="22"/>
          <w:szCs w:val="24"/>
        </w:rPr>
        <w:fldChar w:fldCharType="end"/>
      </w:r>
      <w:bookmarkEnd w:id="896"/>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897" w:name="_Toc535418773"/>
      <w:r>
        <w:t>Simulation du rotor 430mm</w:t>
      </w:r>
      <w:bookmarkEnd w:id="897"/>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59D764E5"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724D90" w:rsidRPr="00724D90">
        <w:rPr>
          <w:rFonts w:cs="Calibri"/>
          <w:b/>
          <w:iCs/>
          <w:color w:val="000000"/>
          <w:szCs w:val="24"/>
        </w:rPr>
        <w:t>Figure 4.3</w:t>
      </w:r>
      <w:r w:rsidR="00724D90" w:rsidRPr="00724D90">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4AB556FA" w14:textId="6513EA06" w:rsidR="00B431E6" w:rsidRPr="00FA69FB" w:rsidRDefault="00B431E6" w:rsidP="00B431E6">
      <w:pPr>
        <w:pStyle w:val="Lgende"/>
        <w:jc w:val="center"/>
        <w:rPr>
          <w:rFonts w:ascii="Calibri" w:hAnsi="Calibri" w:cs="Calibri"/>
          <w:i w:val="0"/>
          <w:iCs w:val="0"/>
          <w:color w:val="000000"/>
          <w:sz w:val="22"/>
          <w:szCs w:val="24"/>
        </w:rPr>
      </w:pPr>
      <w:bookmarkStart w:id="898" w:name="_Ref533608481"/>
      <w:r w:rsidRPr="00FA69FB">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4.3</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1</w:t>
      </w:r>
      <w:r w:rsidR="008C6155">
        <w:rPr>
          <w:rFonts w:ascii="Calibri" w:hAnsi="Calibri" w:cs="Calibri"/>
          <w:i w:val="0"/>
          <w:iCs w:val="0"/>
          <w:color w:val="000000"/>
          <w:sz w:val="22"/>
          <w:szCs w:val="24"/>
        </w:rPr>
        <w:fldChar w:fldCharType="end"/>
      </w:r>
      <w:bookmarkEnd w:id="898"/>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899" w:name="_Toc535418774"/>
      <w:r>
        <w:t>Vibrations synchrones</w:t>
      </w:r>
      <w:bookmarkEnd w:id="899"/>
      <w:r>
        <w:t xml:space="preserve"> </w:t>
      </w:r>
    </w:p>
    <w:p w14:paraId="420B60B6" w14:textId="00375732"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724D90" w:rsidRPr="00724D90">
        <w:rPr>
          <w:b/>
          <w:iCs/>
        </w:rPr>
        <w:t xml:space="preserve">Figure </w:t>
      </w:r>
      <w:r w:rsidR="00724D90" w:rsidRPr="00724D90">
        <w:rPr>
          <w:b/>
          <w:iCs/>
          <w:noProof/>
        </w:rPr>
        <w:t>4.3</w:t>
      </w:r>
      <w:r w:rsidR="00724D90" w:rsidRPr="00724D90">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724D90" w:rsidRPr="00724D90">
        <w:rPr>
          <w:b/>
          <w:iCs/>
        </w:rPr>
        <w:t xml:space="preserve">Figure </w:t>
      </w:r>
      <w:r w:rsidR="00724D90" w:rsidRPr="00724D90">
        <w:rPr>
          <w:b/>
          <w:iCs/>
          <w:noProof/>
        </w:rPr>
        <w:t>4.3</w:t>
      </w:r>
      <w:r w:rsidR="00724D90" w:rsidRPr="00724D90">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63FBDA10"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900" w:name="_Ref533687109"/>
      <w:r w:rsidRPr="00C2228D">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4.3</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2</w:t>
      </w:r>
      <w:r w:rsidR="008C6155">
        <w:rPr>
          <w:rFonts w:ascii="Calibri" w:eastAsia="Times New Roman" w:hAnsi="Calibri" w:cs="Times New Roman"/>
          <w:i w:val="0"/>
          <w:iCs w:val="0"/>
          <w:color w:val="auto"/>
          <w:sz w:val="22"/>
          <w:szCs w:val="20"/>
          <w:lang w:eastAsia="fr-FR"/>
        </w:rPr>
        <w:fldChar w:fldCharType="end"/>
      </w:r>
      <w:bookmarkEnd w:id="900"/>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68FF38E1"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901" w:name="_Ref533687112"/>
      <w:r w:rsidRPr="00C2228D">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4.3</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3</w:t>
      </w:r>
      <w:r w:rsidR="008C6155">
        <w:rPr>
          <w:rFonts w:ascii="Calibri" w:eastAsia="Times New Roman" w:hAnsi="Calibri" w:cs="Times New Roman"/>
          <w:i w:val="0"/>
          <w:iCs w:val="0"/>
          <w:color w:val="auto"/>
          <w:sz w:val="22"/>
          <w:szCs w:val="20"/>
          <w:lang w:eastAsia="fr-FR"/>
        </w:rPr>
        <w:fldChar w:fldCharType="end"/>
      </w:r>
      <w:bookmarkEnd w:id="901"/>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902" w:name="_Toc535418775"/>
      <w:r>
        <w:lastRenderedPageBreak/>
        <w:t>Température du rotor</w:t>
      </w:r>
      <w:bookmarkEnd w:id="902"/>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0FCB5024"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724D90" w:rsidRPr="00724D90">
        <w:rPr>
          <w:b/>
          <w:iCs/>
        </w:rPr>
        <w:t>Figure 4.3</w:t>
      </w:r>
      <w:r w:rsidR="00724D90" w:rsidRPr="00724D90">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65900E0B"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903" w:name="_Ref533694038"/>
      <w:r w:rsidRPr="00167495">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4.3</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w:t>
      </w:r>
      <w:r w:rsidR="008C6155">
        <w:rPr>
          <w:rFonts w:ascii="Calibri" w:eastAsia="Times New Roman" w:hAnsi="Calibri" w:cs="Times New Roman"/>
          <w:i w:val="0"/>
          <w:iCs w:val="0"/>
          <w:color w:val="auto"/>
          <w:sz w:val="22"/>
          <w:szCs w:val="20"/>
          <w:lang w:eastAsia="fr-FR"/>
        </w:rPr>
        <w:fldChar w:fldCharType="end"/>
      </w:r>
      <w:bookmarkEnd w:id="903"/>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4F4A8899"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724D90" w:rsidRPr="00724D90">
        <w:rPr>
          <w:b/>
          <w:iCs/>
        </w:rPr>
        <w:t>Figure 4.3</w:t>
      </w:r>
      <w:r w:rsidR="00724D90" w:rsidRPr="00724D90">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724D90" w:rsidRPr="00724D90">
        <w:rPr>
          <w:b/>
          <w:iCs/>
        </w:rPr>
        <w:t xml:space="preserve">Figure </w:t>
      </w:r>
      <w:r w:rsidR="00724D90" w:rsidRPr="00724D90">
        <w:rPr>
          <w:b/>
          <w:iCs/>
          <w:noProof/>
        </w:rPr>
        <w:t>4.3</w:t>
      </w:r>
      <w:r w:rsidR="00724D90" w:rsidRPr="00724D90">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w:t>
      </w:r>
      <w:proofErr w:type="spellStart"/>
      <w:r>
        <w:t>ntaux</w:t>
      </w:r>
      <w:proofErr w:type="spellEnd"/>
      <w:r>
        <w:t>.</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4962" cy="3463095"/>
                    </a:xfrm>
                    <a:prstGeom prst="rect">
                      <a:avLst/>
                    </a:prstGeom>
                  </pic:spPr>
                </pic:pic>
              </a:graphicData>
            </a:graphic>
          </wp:inline>
        </w:drawing>
      </w:r>
    </w:p>
    <w:p w14:paraId="12170609" w14:textId="3D8DDA61"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904" w:name="_Ref533692432"/>
      <w:r w:rsidRPr="008728CE">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4.3</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5</w:t>
      </w:r>
      <w:r w:rsidR="008C6155">
        <w:rPr>
          <w:rFonts w:ascii="Calibri" w:eastAsia="Times New Roman" w:hAnsi="Calibri" w:cs="Times New Roman"/>
          <w:i w:val="0"/>
          <w:iCs w:val="0"/>
          <w:color w:val="auto"/>
          <w:sz w:val="22"/>
          <w:szCs w:val="20"/>
          <w:lang w:eastAsia="fr-FR"/>
        </w:rPr>
        <w:fldChar w:fldCharType="end"/>
      </w:r>
      <w:bookmarkEnd w:id="904"/>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905" w:name="_Toc535418776"/>
      <w:r>
        <w:t>Phases du balourd, point haut et point chaud</w:t>
      </w:r>
      <w:bookmarkEnd w:id="905"/>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0FA52B5"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724D90" w:rsidRPr="00724D90">
        <w:rPr>
          <w:b/>
        </w:rPr>
        <w:t xml:space="preserve">Figure </w:t>
      </w:r>
      <w:r w:rsidR="00724D90" w:rsidRPr="00724D90">
        <w:rPr>
          <w:b/>
          <w:iCs/>
          <w:noProof/>
        </w:rPr>
        <w:t>4.3</w:t>
      </w:r>
      <w:r w:rsidR="00724D90" w:rsidRPr="00724D90">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w:t>
      </w:r>
      <w:proofErr w:type="spellStart"/>
      <w:r>
        <w:t>Palazzolo</w:t>
      </w:r>
      <w:proofErr w:type="spellEnd"/>
      <w:r>
        <w:t xml:space="preserve"> </w:t>
      </w:r>
      <w:r w:rsidR="00D77A9B">
        <w:rPr>
          <w:b/>
        </w:rPr>
        <w:fldChar w:fldCharType="begin"/>
      </w:r>
      <w:r w:rsidR="00D77A9B">
        <w:rPr>
          <w:b/>
        </w:rPr>
        <w:instrText xml:space="preserve"> REF _Ref528572371 \r \h </w:instrText>
      </w:r>
      <w:r w:rsidR="00D77A9B">
        <w:rPr>
          <w:b/>
        </w:rPr>
      </w:r>
      <w:r w:rsidR="00D77A9B">
        <w:rPr>
          <w:b/>
        </w:rPr>
        <w:fldChar w:fldCharType="separate"/>
      </w:r>
      <w:r w:rsidR="00724D90">
        <w:rPr>
          <w:b/>
        </w:rPr>
        <w:t>[59]</w:t>
      </w:r>
      <w:r w:rsidR="00D77A9B">
        <w:rPr>
          <w:b/>
        </w:rPr>
        <w:fldChar w:fldCharType="end"/>
      </w:r>
      <w:r>
        <w:t xml:space="preserve">.   </w:t>
      </w:r>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199BABAC"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906" w:name="_Ref533714904"/>
      <w:r w:rsidRPr="00EC3F4A">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4.3</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6</w:t>
      </w:r>
      <w:r w:rsidR="008C6155">
        <w:rPr>
          <w:rFonts w:ascii="Calibri" w:eastAsia="Times New Roman" w:hAnsi="Calibri" w:cs="Times New Roman"/>
          <w:i w:val="0"/>
          <w:iCs w:val="0"/>
          <w:color w:val="auto"/>
          <w:sz w:val="22"/>
          <w:szCs w:val="20"/>
          <w:lang w:eastAsia="fr-FR"/>
        </w:rPr>
        <w:fldChar w:fldCharType="end"/>
      </w:r>
      <w:bookmarkEnd w:id="906"/>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907" w:name="_Toc535418777"/>
      <w:r>
        <w:t>Critiques des résultats</w:t>
      </w:r>
      <w:bookmarkEnd w:id="907"/>
    </w:p>
    <w:p w14:paraId="0E9CF1E1" w14:textId="336AB045" w:rsidR="00B431E6" w:rsidRPr="003E5F16" w:rsidRDefault="00B431E6" w:rsidP="008606ED">
      <w:pPr>
        <w:spacing w:before="120" w:line="360" w:lineRule="auto"/>
        <w:ind w:firstLine="709"/>
        <w:rPr>
          <w:u w:val="single"/>
        </w:rPr>
      </w:pPr>
      <w:commentRangeStart w:id="908"/>
      <w:r>
        <w:t xml:space="preserve">La comparaison entre les résultats numériques et expérimentaux montre un bon accord sur les valeurs physiques et la tendance d’évolution dans le temps. </w:t>
      </w:r>
      <w:r w:rsidRPr="002A05EF">
        <w:t>Les différences de comparaison se trouvent principalement sur le début de la simulation où l’évolution est rapide.</w:t>
      </w:r>
      <w:r w:rsidR="00D079C9" w:rsidRPr="002A05EF">
        <w:t xml:space="preserve"> </w:t>
      </w:r>
      <w:r w:rsidRPr="002A05EF">
        <w:t xml:space="preserve"> </w:t>
      </w:r>
      <w:r w:rsidR="00D079C9" w:rsidRPr="002A05EF">
        <w:t>Cette différence est à cause de l’état d’équilibre thermique du système non stabilisé. En fa</w:t>
      </w:r>
      <w:r w:rsidR="007908A2" w:rsidRPr="002A05EF">
        <w:t>i</w:t>
      </w:r>
      <w:r w:rsidR="00D079C9" w:rsidRPr="002A05EF">
        <w:t xml:space="preserve">t, </w:t>
      </w:r>
      <w:r w:rsidR="00642C5C" w:rsidRPr="002A05EF">
        <w:t xml:space="preserve">étant donné que le démarrage du rotor n’a pas pris en compte dans la simulation, le flux thermique et la température évolue rapidement. Cette évolution n’est pas physique. </w:t>
      </w:r>
      <w:r w:rsidR="00D079C9" w:rsidRPr="002A05EF">
        <w:t xml:space="preserve"> </w:t>
      </w:r>
      <w:commentRangeEnd w:id="908"/>
      <w:r w:rsidR="002A05EF">
        <w:rPr>
          <w:rStyle w:val="Marquedecommentaire"/>
        </w:rPr>
        <w:commentReference w:id="908"/>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909" w:name="_Toc535418778"/>
      <w:r>
        <w:t>Simulation du rotor 700mm</w:t>
      </w:r>
      <w:bookmarkEnd w:id="909"/>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w:t>
      </w:r>
      <w:proofErr w:type="spellStart"/>
      <w:r>
        <w:t>gmm</w:t>
      </w:r>
      <w:proofErr w:type="spellEnd"/>
      <w:r>
        <w:t xml:space="preserve"> et 140 </w:t>
      </w:r>
      <w:proofErr w:type="spellStart"/>
      <w:r>
        <w:t>gmm</w:t>
      </w:r>
      <w:proofErr w:type="spellEnd"/>
      <w:r>
        <w:t>)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w:t>
      </w:r>
      <w:r>
        <w:lastRenderedPageBreak/>
        <w:t xml:space="preserve">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0FD94375"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724D90" w:rsidRPr="00724D90">
        <w:rPr>
          <w:rFonts w:cs="Calibri"/>
          <w:b/>
          <w:color w:val="000000"/>
          <w:szCs w:val="24"/>
        </w:rPr>
        <w:t xml:space="preserve">Figure </w:t>
      </w:r>
      <w:r w:rsidR="00724D90" w:rsidRPr="00724D90">
        <w:rPr>
          <w:rFonts w:cs="Calibri"/>
          <w:b/>
          <w:noProof/>
          <w:color w:val="000000"/>
          <w:szCs w:val="24"/>
        </w:rPr>
        <w:t>4.4</w:t>
      </w:r>
      <w:r w:rsidR="00724D90" w:rsidRPr="00724D90">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724D90" w:rsidRPr="00724D90">
        <w:rPr>
          <w:rFonts w:cs="Calibri"/>
          <w:b/>
          <w:color w:val="000000"/>
          <w:szCs w:val="24"/>
        </w:rPr>
        <w:t xml:space="preserve">Figure </w:t>
      </w:r>
      <w:r w:rsidR="00724D90" w:rsidRPr="00724D90">
        <w:rPr>
          <w:rFonts w:cs="Calibri"/>
          <w:b/>
          <w:noProof/>
          <w:color w:val="000000"/>
          <w:szCs w:val="24"/>
        </w:rPr>
        <w:t>4.4</w:t>
      </w:r>
      <w:r w:rsidR="00724D90" w:rsidRPr="00724D90">
        <w:rPr>
          <w:rFonts w:cs="Calibri"/>
          <w:b/>
          <w:noProof/>
          <w:color w:val="000000"/>
          <w:szCs w:val="24"/>
        </w:rPr>
        <w:noBreakHyphen/>
        <w:t>6</w:t>
      </w:r>
      <w:r w:rsidRPr="00A00C96">
        <w:rPr>
          <w:b/>
        </w:rPr>
        <w:fldChar w:fldCharType="end"/>
      </w:r>
      <w:r>
        <w:t>.</w:t>
      </w:r>
    </w:p>
    <w:p w14:paraId="7AA80871" w14:textId="1FBA0CF4"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724D90" w:rsidRPr="00724D90">
        <w:rPr>
          <w:rFonts w:cs="Calibri"/>
          <w:b/>
          <w:color w:val="000000"/>
          <w:szCs w:val="24"/>
        </w:rPr>
        <w:t xml:space="preserve">Figure </w:t>
      </w:r>
      <w:r w:rsidR="00724D90" w:rsidRPr="00724D90">
        <w:rPr>
          <w:rFonts w:cs="Calibri"/>
          <w:b/>
          <w:noProof/>
          <w:color w:val="000000"/>
          <w:szCs w:val="24"/>
        </w:rPr>
        <w:t>4.4</w:t>
      </w:r>
      <w:r w:rsidR="00724D90" w:rsidRPr="00724D90">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724D90" w:rsidRPr="00724D90">
        <w:rPr>
          <w:rFonts w:cs="Calibri"/>
          <w:b/>
          <w:color w:val="000000"/>
          <w:szCs w:val="24"/>
        </w:rPr>
        <w:t xml:space="preserve">Figure </w:t>
      </w:r>
      <w:r w:rsidR="00724D90" w:rsidRPr="00724D90">
        <w:rPr>
          <w:rFonts w:cs="Calibri"/>
          <w:b/>
          <w:noProof/>
          <w:color w:val="000000"/>
          <w:szCs w:val="24"/>
        </w:rPr>
        <w:t>4.4</w:t>
      </w:r>
      <w:r w:rsidR="00724D90" w:rsidRPr="00724D90">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063A7281" w:rsidR="00B431E6" w:rsidRPr="00022C61" w:rsidRDefault="00B431E6" w:rsidP="00B431E6">
      <w:pPr>
        <w:pStyle w:val="Lgende"/>
        <w:jc w:val="center"/>
        <w:rPr>
          <w:rFonts w:ascii="Calibri" w:hAnsi="Calibri" w:cs="Calibri"/>
          <w:i w:val="0"/>
          <w:iCs w:val="0"/>
          <w:color w:val="000000"/>
          <w:sz w:val="22"/>
          <w:szCs w:val="24"/>
        </w:rPr>
      </w:pPr>
      <w:bookmarkStart w:id="910" w:name="_Ref533629031"/>
      <w:r w:rsidRPr="00022C61">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4.4</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1</w:t>
      </w:r>
      <w:r w:rsidR="008C6155">
        <w:rPr>
          <w:rFonts w:ascii="Calibri" w:hAnsi="Calibri" w:cs="Calibri"/>
          <w:i w:val="0"/>
          <w:iCs w:val="0"/>
          <w:color w:val="000000"/>
          <w:sz w:val="22"/>
          <w:szCs w:val="24"/>
        </w:rPr>
        <w:fldChar w:fldCharType="end"/>
      </w:r>
      <w:bookmarkEnd w:id="910"/>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6F9BECEC" w:rsidR="00B431E6" w:rsidRPr="007E69FD" w:rsidRDefault="00B431E6" w:rsidP="00B431E6">
      <w:pPr>
        <w:pStyle w:val="Lgende"/>
        <w:jc w:val="center"/>
        <w:rPr>
          <w:rFonts w:ascii="Calibri" w:hAnsi="Calibri" w:cs="Calibri"/>
          <w:i w:val="0"/>
          <w:iCs w:val="0"/>
          <w:color w:val="000000"/>
          <w:sz w:val="22"/>
          <w:szCs w:val="24"/>
        </w:rPr>
      </w:pPr>
      <w:bookmarkStart w:id="911" w:name="_Ref533629033"/>
      <w:r w:rsidRPr="0089339B">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4.4</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2</w:t>
      </w:r>
      <w:r w:rsidR="008C6155">
        <w:rPr>
          <w:rFonts w:ascii="Calibri" w:hAnsi="Calibri" w:cs="Calibri"/>
          <w:i w:val="0"/>
          <w:iCs w:val="0"/>
          <w:color w:val="000000"/>
          <w:sz w:val="22"/>
          <w:szCs w:val="24"/>
        </w:rPr>
        <w:fldChar w:fldCharType="end"/>
      </w:r>
      <w:bookmarkEnd w:id="911"/>
      <w:r>
        <w:rPr>
          <w:rFonts w:ascii="Calibri" w:hAnsi="Calibri" w:cs="Calibri"/>
          <w:i w:val="0"/>
          <w:iCs w:val="0"/>
          <w:color w:val="000000"/>
          <w:sz w:val="22"/>
          <w:szCs w:val="24"/>
        </w:rPr>
        <w:t> : Phases des vibrations synchrones au niveau du palier</w:t>
      </w:r>
    </w:p>
    <w:p w14:paraId="59E847C7" w14:textId="019BEC87"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724D90" w:rsidRPr="00724D90">
        <w:rPr>
          <w:rFonts w:cs="Calibri"/>
          <w:b/>
          <w:color w:val="000000"/>
          <w:szCs w:val="24"/>
        </w:rPr>
        <w:t xml:space="preserve">Figure </w:t>
      </w:r>
      <w:r w:rsidR="00724D90" w:rsidRPr="00724D90">
        <w:rPr>
          <w:rFonts w:cs="Calibri"/>
          <w:b/>
          <w:noProof/>
          <w:color w:val="000000"/>
          <w:szCs w:val="24"/>
        </w:rPr>
        <w:t>4.4</w:t>
      </w:r>
      <w:r w:rsidR="00724D90" w:rsidRPr="00724D90">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724D90" w:rsidRPr="00724D90">
        <w:rPr>
          <w:rFonts w:cs="Calibri"/>
          <w:b/>
          <w:color w:val="000000"/>
          <w:szCs w:val="24"/>
        </w:rPr>
        <w:t xml:space="preserve">Figure </w:t>
      </w:r>
      <w:r w:rsidR="00724D90" w:rsidRPr="00724D90">
        <w:rPr>
          <w:rFonts w:cs="Calibri"/>
          <w:b/>
          <w:noProof/>
          <w:color w:val="000000"/>
          <w:szCs w:val="24"/>
        </w:rPr>
        <w:t>4.4</w:t>
      </w:r>
      <w:r w:rsidR="00724D90" w:rsidRPr="00724D90">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724D90" w:rsidRPr="00724D90">
        <w:rPr>
          <w:rFonts w:cs="Calibri"/>
          <w:b/>
          <w:color w:val="000000"/>
          <w:szCs w:val="24"/>
        </w:rPr>
        <w:t xml:space="preserve">Figure </w:t>
      </w:r>
      <w:r w:rsidR="00724D90" w:rsidRPr="00724D90">
        <w:rPr>
          <w:rFonts w:cs="Calibri"/>
          <w:b/>
          <w:noProof/>
          <w:color w:val="000000"/>
          <w:szCs w:val="24"/>
        </w:rPr>
        <w:t>4.4</w:t>
      </w:r>
      <w:r w:rsidR="00724D90" w:rsidRPr="00724D90">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092164FD" w:rsidR="00B431E6" w:rsidRDefault="00B431E6" w:rsidP="00B431E6">
      <w:pPr>
        <w:pStyle w:val="Lgende"/>
        <w:jc w:val="center"/>
        <w:rPr>
          <w:rFonts w:ascii="Calibri" w:hAnsi="Calibri" w:cs="Calibri"/>
          <w:i w:val="0"/>
          <w:iCs w:val="0"/>
          <w:color w:val="000000"/>
          <w:sz w:val="22"/>
          <w:szCs w:val="24"/>
        </w:rPr>
      </w:pPr>
      <w:bookmarkStart w:id="912" w:name="_Ref533631693"/>
      <w:r w:rsidRPr="0089339B">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4.4</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3</w:t>
      </w:r>
      <w:r w:rsidR="008C6155">
        <w:rPr>
          <w:rFonts w:ascii="Calibri" w:hAnsi="Calibri" w:cs="Calibri"/>
          <w:i w:val="0"/>
          <w:iCs w:val="0"/>
          <w:color w:val="000000"/>
          <w:sz w:val="22"/>
          <w:szCs w:val="24"/>
        </w:rPr>
        <w:fldChar w:fldCharType="end"/>
      </w:r>
      <w:bookmarkEnd w:id="912"/>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66945243" w:rsidR="00B431E6" w:rsidRDefault="00B431E6" w:rsidP="00B431E6">
      <w:pPr>
        <w:pStyle w:val="Lgende"/>
        <w:jc w:val="center"/>
        <w:rPr>
          <w:rFonts w:ascii="Calibri" w:hAnsi="Calibri" w:cs="Calibri"/>
          <w:i w:val="0"/>
          <w:iCs w:val="0"/>
          <w:color w:val="000000"/>
          <w:sz w:val="22"/>
          <w:szCs w:val="24"/>
        </w:rPr>
      </w:pPr>
      <w:bookmarkStart w:id="913" w:name="_Ref533631685"/>
      <w:r w:rsidRPr="0089339B">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4.4</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w:t>
      </w:r>
      <w:r w:rsidR="008C6155">
        <w:rPr>
          <w:rFonts w:ascii="Calibri" w:hAnsi="Calibri" w:cs="Calibri"/>
          <w:i w:val="0"/>
          <w:iCs w:val="0"/>
          <w:color w:val="000000"/>
          <w:sz w:val="22"/>
          <w:szCs w:val="24"/>
        </w:rPr>
        <w:fldChar w:fldCharType="end"/>
      </w:r>
      <w:bookmarkEnd w:id="913"/>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6DCFF022" w:rsidR="00B431E6" w:rsidRDefault="00B431E6" w:rsidP="00B431E6">
      <w:pPr>
        <w:pStyle w:val="Lgende"/>
        <w:jc w:val="center"/>
        <w:rPr>
          <w:rFonts w:ascii="Calibri" w:hAnsi="Calibri" w:cs="Calibri"/>
          <w:i w:val="0"/>
          <w:iCs w:val="0"/>
          <w:color w:val="000000"/>
          <w:sz w:val="22"/>
          <w:szCs w:val="24"/>
        </w:rPr>
      </w:pPr>
      <w:bookmarkStart w:id="914" w:name="_Ref533631691"/>
      <w:r w:rsidRPr="0089339B">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4.4</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w:t>
      </w:r>
      <w:r w:rsidR="008C6155">
        <w:rPr>
          <w:rFonts w:ascii="Calibri" w:hAnsi="Calibri" w:cs="Calibri"/>
          <w:i w:val="0"/>
          <w:iCs w:val="0"/>
          <w:color w:val="000000"/>
          <w:sz w:val="22"/>
          <w:szCs w:val="24"/>
        </w:rPr>
        <w:fldChar w:fldCharType="end"/>
      </w:r>
      <w:bookmarkEnd w:id="914"/>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4BA40AE7" w:rsidR="00B431E6" w:rsidRDefault="00B431E6" w:rsidP="00B431E6">
      <w:pPr>
        <w:pStyle w:val="Lgende"/>
        <w:jc w:val="center"/>
        <w:rPr>
          <w:rFonts w:ascii="Calibri" w:hAnsi="Calibri" w:cs="Calibri"/>
          <w:i w:val="0"/>
          <w:iCs w:val="0"/>
          <w:color w:val="000000"/>
          <w:sz w:val="22"/>
          <w:szCs w:val="24"/>
        </w:rPr>
      </w:pPr>
      <w:bookmarkStart w:id="915" w:name="_Ref533631144"/>
      <w:r w:rsidRPr="0089339B">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4.4</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6</w:t>
      </w:r>
      <w:r w:rsidR="008C6155">
        <w:rPr>
          <w:rFonts w:ascii="Calibri" w:hAnsi="Calibri" w:cs="Calibri"/>
          <w:i w:val="0"/>
          <w:iCs w:val="0"/>
          <w:color w:val="000000"/>
          <w:sz w:val="22"/>
          <w:szCs w:val="24"/>
        </w:rPr>
        <w:fldChar w:fldCharType="end"/>
      </w:r>
      <w:bookmarkEnd w:id="915"/>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916" w:name="_Toc535418779"/>
      <w:r>
        <w:t>Conclusion</w:t>
      </w:r>
      <w:bookmarkEnd w:id="916"/>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0A41AC5B" w:rsidR="006F4286" w:rsidRDefault="006F4286" w:rsidP="006F4286">
      <w:pPr>
        <w:pStyle w:val="Titre1"/>
        <w:numPr>
          <w:ilvl w:val="0"/>
          <w:numId w:val="0"/>
        </w:numPr>
        <w:ind w:left="567" w:hanging="566"/>
        <w:jc w:val="left"/>
      </w:pPr>
      <w:bookmarkStart w:id="917" w:name="_Toc535418780"/>
      <w:r>
        <w:lastRenderedPageBreak/>
        <w:t xml:space="preserve">Chapitre 5 : </w:t>
      </w:r>
      <w:r>
        <w:br/>
        <w:t>Analyses de la stabilité</w:t>
      </w:r>
      <w:bookmarkEnd w:id="917"/>
      <w:r w:rsidR="0055099E">
        <w:t xml:space="preserve"> </w:t>
      </w:r>
      <w:r w:rsidR="0055099E">
        <w:t>de l’effet morton</w:t>
      </w:r>
      <w:bookmarkStart w:id="918" w:name="_GoBack"/>
      <w:bookmarkEnd w:id="918"/>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919" w:name="_Toc534279506"/>
      <w:bookmarkStart w:id="920" w:name="_Toc534279604"/>
      <w:bookmarkStart w:id="921" w:name="_Toc534279682"/>
      <w:bookmarkStart w:id="922" w:name="_Toc534290978"/>
      <w:bookmarkStart w:id="923" w:name="_Toc534293260"/>
      <w:bookmarkStart w:id="924" w:name="_Toc534293544"/>
      <w:bookmarkStart w:id="925" w:name="_Toc534293622"/>
      <w:bookmarkStart w:id="926" w:name="_Toc534387921"/>
      <w:bookmarkStart w:id="927" w:name="_Toc534410892"/>
      <w:bookmarkStart w:id="928" w:name="_Toc534620806"/>
      <w:bookmarkStart w:id="929" w:name="_Toc534621292"/>
      <w:bookmarkStart w:id="930" w:name="_Toc534621397"/>
      <w:bookmarkStart w:id="931" w:name="_Toc534621504"/>
      <w:bookmarkStart w:id="932" w:name="_Toc534625163"/>
      <w:bookmarkStart w:id="933" w:name="_Toc534631463"/>
      <w:bookmarkStart w:id="934" w:name="_Toc534631563"/>
      <w:bookmarkStart w:id="935" w:name="_Toc534631916"/>
      <w:bookmarkStart w:id="936" w:name="_Toc534632149"/>
      <w:bookmarkStart w:id="937" w:name="_Toc534632361"/>
      <w:bookmarkStart w:id="938" w:name="_Toc534632483"/>
      <w:bookmarkStart w:id="939" w:name="_Toc534632582"/>
      <w:bookmarkStart w:id="940" w:name="_Toc534633875"/>
      <w:bookmarkStart w:id="941" w:name="_Toc534634219"/>
      <w:bookmarkStart w:id="942" w:name="_Toc534634623"/>
      <w:bookmarkStart w:id="943" w:name="_Toc534634998"/>
      <w:bookmarkStart w:id="944" w:name="_Toc534635098"/>
      <w:bookmarkStart w:id="945" w:name="_Toc534635198"/>
      <w:bookmarkStart w:id="946" w:name="_Toc534635298"/>
      <w:bookmarkStart w:id="947" w:name="_Toc534635398"/>
      <w:bookmarkStart w:id="948" w:name="_Toc534635519"/>
      <w:bookmarkStart w:id="949" w:name="_Toc534635618"/>
      <w:bookmarkStart w:id="950" w:name="_Toc534636668"/>
      <w:bookmarkStart w:id="951" w:name="_Toc534638296"/>
      <w:bookmarkStart w:id="952" w:name="_Toc534638382"/>
      <w:bookmarkStart w:id="953" w:name="_Toc534638749"/>
      <w:bookmarkStart w:id="954" w:name="_Toc534640604"/>
      <w:bookmarkStart w:id="955" w:name="_Toc534650414"/>
      <w:bookmarkStart w:id="956" w:name="_Toc534707690"/>
      <w:bookmarkStart w:id="957" w:name="_Toc534719995"/>
      <w:bookmarkStart w:id="958" w:name="_Toc534720678"/>
      <w:bookmarkStart w:id="959" w:name="_Toc534721450"/>
      <w:bookmarkStart w:id="960" w:name="_Toc534723228"/>
      <w:bookmarkStart w:id="961" w:name="_Toc534724140"/>
      <w:bookmarkStart w:id="962" w:name="_Toc534724685"/>
      <w:bookmarkStart w:id="963" w:name="_Toc534724989"/>
      <w:bookmarkStart w:id="964" w:name="_Toc534725660"/>
      <w:bookmarkStart w:id="965" w:name="_Toc534729743"/>
      <w:bookmarkStart w:id="966" w:name="_Toc534792292"/>
      <w:bookmarkStart w:id="967" w:name="_Toc534792941"/>
      <w:bookmarkStart w:id="968" w:name="_Toc534793268"/>
      <w:bookmarkStart w:id="969" w:name="_Toc534794026"/>
      <w:bookmarkStart w:id="970" w:name="_Toc534794121"/>
      <w:bookmarkStart w:id="971" w:name="_Toc534794218"/>
      <w:bookmarkStart w:id="972" w:name="_Toc534796850"/>
      <w:bookmarkStart w:id="973" w:name="_Toc534878106"/>
      <w:bookmarkStart w:id="974" w:name="_Toc534878200"/>
      <w:bookmarkStart w:id="975" w:name="_Toc534880538"/>
      <w:bookmarkStart w:id="976" w:name="_Toc534895270"/>
      <w:bookmarkStart w:id="977" w:name="_Toc534895987"/>
      <w:bookmarkStart w:id="978" w:name="_Toc534896541"/>
      <w:bookmarkStart w:id="979" w:name="_Toc534896934"/>
      <w:bookmarkStart w:id="980" w:name="_Toc534983330"/>
      <w:bookmarkStart w:id="981" w:name="_Toc534984864"/>
      <w:bookmarkStart w:id="982" w:name="_Toc535242956"/>
      <w:bookmarkStart w:id="983" w:name="_Toc535243308"/>
      <w:bookmarkStart w:id="984" w:name="_Toc535245091"/>
      <w:bookmarkStart w:id="985" w:name="_Toc535248215"/>
      <w:bookmarkStart w:id="986" w:name="_Toc535248632"/>
      <w:bookmarkStart w:id="987" w:name="_Toc535250111"/>
      <w:bookmarkStart w:id="988" w:name="_Toc535251291"/>
      <w:bookmarkStart w:id="989" w:name="_Toc535251832"/>
      <w:bookmarkStart w:id="990" w:name="_Toc535252186"/>
      <w:bookmarkStart w:id="991" w:name="_Ref531012649"/>
      <w:bookmarkStart w:id="992" w:name="_Toc535346254"/>
      <w:bookmarkStart w:id="993" w:name="_Toc535418781"/>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2"/>
      <w:bookmarkEnd w:id="993"/>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994" w:name="_Toc534793269"/>
      <w:bookmarkStart w:id="995" w:name="_Toc534794027"/>
      <w:bookmarkStart w:id="996" w:name="_Toc534794122"/>
      <w:bookmarkStart w:id="997" w:name="_Toc534794219"/>
      <w:bookmarkStart w:id="998" w:name="_Toc534796851"/>
      <w:bookmarkStart w:id="999" w:name="_Toc534878107"/>
      <w:bookmarkStart w:id="1000" w:name="_Toc534878201"/>
      <w:bookmarkStart w:id="1001" w:name="_Toc534880539"/>
      <w:bookmarkStart w:id="1002" w:name="_Toc534895271"/>
      <w:bookmarkStart w:id="1003" w:name="_Toc534895988"/>
      <w:bookmarkStart w:id="1004" w:name="_Toc534896542"/>
      <w:bookmarkStart w:id="1005" w:name="_Toc534896935"/>
      <w:bookmarkStart w:id="1006" w:name="_Toc534983331"/>
      <w:bookmarkStart w:id="1007" w:name="_Toc534984865"/>
      <w:bookmarkStart w:id="1008" w:name="_Toc535242957"/>
      <w:bookmarkStart w:id="1009" w:name="_Toc535243309"/>
      <w:bookmarkStart w:id="1010" w:name="_Toc535245092"/>
      <w:bookmarkStart w:id="1011" w:name="_Toc535248216"/>
      <w:bookmarkStart w:id="1012" w:name="_Toc535248633"/>
      <w:bookmarkStart w:id="1013" w:name="_Toc535250112"/>
      <w:bookmarkStart w:id="1014" w:name="_Toc535251292"/>
      <w:bookmarkStart w:id="1015" w:name="_Toc535251833"/>
      <w:bookmarkStart w:id="1016" w:name="_Toc535252187"/>
      <w:bookmarkStart w:id="1017" w:name="_Toc535346255"/>
      <w:bookmarkStart w:id="1018" w:name="_Toc535418782"/>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14:paraId="58616707" w14:textId="31864B3D" w:rsidR="006F4286" w:rsidRDefault="006F4286" w:rsidP="00106910">
      <w:pPr>
        <w:pStyle w:val="Titre2"/>
        <w:ind w:left="709"/>
      </w:pPr>
      <w:bookmarkStart w:id="1019" w:name="_Toc535418783"/>
      <w:r>
        <w:t xml:space="preserve">Méthode d’analyse de la </w:t>
      </w:r>
      <w:bookmarkEnd w:id="991"/>
      <w:r>
        <w:t>stabilité</w:t>
      </w:r>
      <w:bookmarkEnd w:id="1019"/>
    </w:p>
    <w:p w14:paraId="2BBA5461" w14:textId="5018EAB6"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724D90">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020"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020"/>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F56939"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1021" w:name="_Toc535418784"/>
      <w:r>
        <w:t>Coefficients d’influence de l’effet Morton</w:t>
      </w:r>
      <w:bookmarkEnd w:id="1021"/>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w:lastRenderedPageBreak/>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022" w:name="_Ref518574219"/>
            <w:r w:rsidRPr="00B70EB0">
              <w:rPr>
                <w:rFonts w:ascii="Times New Roman" w:eastAsia="Times New Roman" w:hAnsi="Times New Roman"/>
                <w:b/>
                <w:iCs w:val="0"/>
                <w:color w:val="auto"/>
                <w:sz w:val="22"/>
                <w:szCs w:val="22"/>
                <w:lang w:eastAsia="fr-FR"/>
              </w:rPr>
              <w:t xml:space="preserve"> </w:t>
            </w:r>
            <w:bookmarkEnd w:id="1022"/>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B68A8E9"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724D90">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F56939"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023" w:name="_Ref534201420"/>
            <w:r>
              <w:rPr>
                <w:rFonts w:ascii="Times New Roman" w:eastAsia="Times New Roman" w:hAnsi="Times New Roman"/>
                <w:b/>
                <w:iCs w:val="0"/>
                <w:color w:val="auto"/>
                <w:sz w:val="22"/>
                <w:szCs w:val="22"/>
                <w:lang w:val="en-US" w:eastAsia="fr-FR"/>
              </w:rPr>
              <w:t xml:space="preserve"> </w:t>
            </w:r>
            <w:bookmarkEnd w:id="1023"/>
          </w:p>
        </w:tc>
      </w:tr>
    </w:tbl>
    <w:p w14:paraId="708D8795" w14:textId="77777777" w:rsidR="006F4286" w:rsidRDefault="006F4286" w:rsidP="00C51F86">
      <w:pPr>
        <w:pStyle w:val="Titre3"/>
        <w:ind w:left="709"/>
      </w:pPr>
      <w:bookmarkStart w:id="1024" w:name="_Toc535418785"/>
      <w:r>
        <w:t>Critère de stabilité</w:t>
      </w:r>
      <w:bookmarkEnd w:id="1024"/>
    </w:p>
    <w:p w14:paraId="00974CFA" w14:textId="77777777" w:rsidR="006F4286" w:rsidRPr="00FA40FE" w:rsidRDefault="006F4286" w:rsidP="006F4286"/>
    <w:p w14:paraId="4770D163" w14:textId="61E57850"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724D90">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w:lastRenderedPageBreak/>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025" w:name="_Ref530059670"/>
            <w:r w:rsidRPr="00E03861">
              <w:rPr>
                <w:rFonts w:ascii="Times New Roman" w:eastAsiaTheme="minorEastAsia" w:hAnsi="Times New Roman"/>
                <w:b/>
                <w:i/>
              </w:rPr>
              <w:t xml:space="preserve"> </w:t>
            </w:r>
            <w:bookmarkEnd w:id="1025"/>
          </w:p>
        </w:tc>
      </w:tr>
    </w:tbl>
    <w:p w14:paraId="7A8FF3FB" w14:textId="17D577CA"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724D90">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724D90">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724D90">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F56939"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026" w:name="_Ref530060431"/>
            <w:r w:rsidRPr="00E03861">
              <w:rPr>
                <w:rFonts w:ascii="Times New Roman" w:eastAsiaTheme="minorEastAsia" w:hAnsi="Times New Roman"/>
                <w:b/>
                <w:i/>
              </w:rPr>
              <w:t xml:space="preserve"> </w:t>
            </w:r>
            <w:bookmarkEnd w:id="1026"/>
          </w:p>
        </w:tc>
      </w:tr>
    </w:tbl>
    <w:p w14:paraId="6EBCD9BE" w14:textId="75AFF254"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724D90">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027" w:name="_Ref531096466"/>
            <w:r w:rsidRPr="00E03861">
              <w:rPr>
                <w:rFonts w:ascii="Times New Roman" w:eastAsiaTheme="minorEastAsia" w:hAnsi="Times New Roman"/>
                <w:b/>
                <w:i/>
              </w:rPr>
              <w:t xml:space="preserve"> </w:t>
            </w:r>
            <w:bookmarkEnd w:id="1027"/>
          </w:p>
        </w:tc>
      </w:tr>
    </w:tbl>
    <w:p w14:paraId="7534CB22" w14:textId="77777777" w:rsidR="00617882" w:rsidRDefault="00617882" w:rsidP="006F4286">
      <w:pPr>
        <w:spacing w:line="360" w:lineRule="auto"/>
        <w:rPr>
          <w:rFonts w:eastAsiaTheme="minorEastAsia"/>
          <w:lang w:eastAsia="zh-CN"/>
        </w:rPr>
      </w:pPr>
    </w:p>
    <w:p w14:paraId="081BAD3E" w14:textId="19AC6E6C"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724D90">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1028" w:name="_Toc535418786"/>
      <w:r>
        <w:lastRenderedPageBreak/>
        <w:t>Approche Lorenz et Murphy</w:t>
      </w:r>
      <w:bookmarkEnd w:id="1028"/>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706BB2">
      <w:pPr>
        <w:pStyle w:val="Paragraphedeliste"/>
        <w:numPr>
          <w:ilvl w:val="0"/>
          <w:numId w:val="19"/>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47B8F98B" w:rsidR="006F4286" w:rsidRDefault="006F4286" w:rsidP="00706BB2">
      <w:pPr>
        <w:pStyle w:val="Paragraphedeliste"/>
        <w:numPr>
          <w:ilvl w:val="0"/>
          <w:numId w:val="19"/>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724D90">
        <w:rPr>
          <w:b/>
        </w:rPr>
        <w:t>[18]</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706BB2">
      <w:pPr>
        <w:pStyle w:val="Paragraphedeliste"/>
        <w:numPr>
          <w:ilvl w:val="0"/>
          <w:numId w:val="19"/>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202B8A08"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724D90">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61373167" w:rsidR="006F4286" w:rsidRDefault="006F4286" w:rsidP="00706BB2">
      <w:pPr>
        <w:pStyle w:val="Paragraphedeliste"/>
        <w:numPr>
          <w:ilvl w:val="0"/>
          <w:numId w:val="19"/>
        </w:numPr>
        <w:spacing w:line="360" w:lineRule="auto"/>
        <w:jc w:val="both"/>
      </w:pPr>
      <w:r>
        <w:lastRenderedPageBreak/>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724D90">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029" w:name="_Ref518572565"/>
            <w:r w:rsidRPr="008C024E">
              <w:rPr>
                <w:rFonts w:ascii="Times New Roman" w:eastAsia="Times New Roman" w:hAnsi="Times New Roman"/>
                <w:b/>
                <w:iCs w:val="0"/>
                <w:color w:val="auto"/>
                <w:sz w:val="22"/>
                <w:szCs w:val="22"/>
                <w:lang w:eastAsia="fr-FR"/>
              </w:rPr>
              <w:t xml:space="preserve"> </w:t>
            </w:r>
            <w:bookmarkEnd w:id="1029"/>
          </w:p>
        </w:tc>
      </w:tr>
    </w:tbl>
    <w:p w14:paraId="6DF86F7E" w14:textId="4D0E4D1C"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724D90">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5B71EA4D"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724D90">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724D90">
        <w:rPr>
          <w:b/>
        </w:rPr>
        <w:t>[12]</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030" w:name="_Toc535418787"/>
      <w:r>
        <w:t>Approche analytique améliorée</w:t>
      </w:r>
      <w:bookmarkEnd w:id="1030"/>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706BB2">
      <w:pPr>
        <w:pStyle w:val="Paragraphedeliste"/>
        <w:numPr>
          <w:ilvl w:val="0"/>
          <w:numId w:val="21"/>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w:t>
      </w:r>
      <w:r>
        <w:lastRenderedPageBreak/>
        <w:t xml:space="preserve">du modèle thermique en régime transitoire permet d’évoluer le champ de température du rotor dans le temps et de prédire le point chaud à la surface du rotor. </w:t>
      </w:r>
    </w:p>
    <w:p w14:paraId="5014F769" w14:textId="77777777"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68F390B3"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724D90" w:rsidRPr="00724D90">
        <w:rPr>
          <w:b/>
          <w:iCs/>
        </w:rPr>
        <w:t xml:space="preserve">Tableau </w:t>
      </w:r>
      <w:r w:rsidR="00724D90" w:rsidRPr="00724D90">
        <w:rPr>
          <w:b/>
          <w:iCs/>
          <w:noProof/>
        </w:rPr>
        <w:t>5.1</w:t>
      </w:r>
      <w:r w:rsidR="00724D90" w:rsidRPr="00724D90">
        <w:rPr>
          <w:b/>
          <w:iCs/>
          <w:noProof/>
        </w:rPr>
        <w:noBreakHyphen/>
        <w:t>1</w:t>
      </w:r>
      <w:r w:rsidRPr="00B02552">
        <w:rPr>
          <w:b/>
        </w:rPr>
        <w:fldChar w:fldCharType="end"/>
      </w:r>
      <w:r>
        <w:t xml:space="preserve">. </w:t>
      </w:r>
    </w:p>
    <w:p w14:paraId="56D42199" w14:textId="68AFB99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031"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031"/>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37995"/>
                    </a:xfrm>
                    <a:prstGeom prst="rect">
                      <a:avLst/>
                    </a:prstGeom>
                  </pic:spPr>
                </pic:pic>
              </a:graphicData>
            </a:graphic>
          </wp:inline>
        </w:drawing>
      </w:r>
    </w:p>
    <w:p w14:paraId="619DD1E7" w14:textId="070A2709"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724D90">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1032" w:name="_Toc535418788"/>
      <w:r w:rsidRPr="00EA3D98">
        <w:t xml:space="preserve">Application au Banc de l’effet Morton </w:t>
      </w:r>
      <w:r>
        <w:t>(BEM)</w:t>
      </w:r>
      <w:bookmarkEnd w:id="1032"/>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t xml:space="preserve">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w:t>
      </w:r>
      <w:r>
        <w:rPr>
          <w:noProof/>
          <w:lang w:eastAsia="zh-CN"/>
        </w:rPr>
        <w:lastRenderedPageBreak/>
        <w:t>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1033" w:name="_Toc535418789"/>
      <w:r>
        <w:t>Configuration du rotor</w:t>
      </w:r>
      <w:r w:rsidR="003F464C">
        <w:t xml:space="preserve"> court</w:t>
      </w:r>
      <w:r>
        <w:t xml:space="preserve"> 430mm</w:t>
      </w:r>
      <w:bookmarkEnd w:id="1033"/>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6D55C3D7"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724D90" w:rsidRPr="00724D90">
        <w:rPr>
          <w:b/>
          <w:iCs/>
          <w:sz w:val="22"/>
        </w:rPr>
        <w:t>Figure 5.2</w:t>
      </w:r>
      <w:r w:rsidR="00724D90" w:rsidRPr="00724D90">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0F7F82B3" w:rsidR="00B0655E" w:rsidRPr="002F007B" w:rsidRDefault="00B0655E" w:rsidP="008D2A74">
            <w:pPr>
              <w:pStyle w:val="Lgende"/>
              <w:spacing w:after="0"/>
              <w:jc w:val="both"/>
              <w:rPr>
                <w:rFonts w:ascii="Calibri" w:hAnsi="Calibri" w:cs="Calibri"/>
                <w:i w:val="0"/>
                <w:iCs w:val="0"/>
                <w:color w:val="000000"/>
                <w:sz w:val="22"/>
                <w:szCs w:val="24"/>
              </w:rPr>
            </w:pPr>
            <w:bookmarkStart w:id="1034" w:name="_Ref531015477"/>
            <w:r w:rsidRPr="00FC14C6">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1</w:t>
            </w:r>
            <w:r w:rsidR="008C6155">
              <w:rPr>
                <w:rFonts w:ascii="Calibri" w:hAnsi="Calibri" w:cs="Calibri"/>
                <w:i w:val="0"/>
                <w:iCs w:val="0"/>
                <w:color w:val="000000"/>
                <w:sz w:val="22"/>
                <w:szCs w:val="24"/>
              </w:rPr>
              <w:fldChar w:fldCharType="end"/>
            </w:r>
            <w:bookmarkEnd w:id="1034"/>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39B10338" w14:textId="77777777" w:rsidR="00B0655E" w:rsidRDefault="00B0655E" w:rsidP="00B0655E">
      <w:pPr>
        <w:rPr>
          <w:lang w:eastAsia="zh-CN"/>
        </w:rPr>
      </w:pPr>
    </w:p>
    <w:p w14:paraId="56D55807" w14:textId="4065CCD9"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724D90" w:rsidRPr="00724D90">
        <w:rPr>
          <w:b/>
          <w:sz w:val="22"/>
        </w:rPr>
        <w:t xml:space="preserve">Figure </w:t>
      </w:r>
      <w:r w:rsidR="00724D90" w:rsidRPr="00724D90">
        <w:rPr>
          <w:b/>
          <w:noProof/>
          <w:sz w:val="22"/>
        </w:rPr>
        <w:t>5.2</w:t>
      </w:r>
      <w:r w:rsidR="00724D90" w:rsidRPr="00724D90">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6236308B" w:rsidR="00B0655E" w:rsidRPr="00EA28FB" w:rsidRDefault="00B0655E" w:rsidP="008D2A74">
            <w:pPr>
              <w:pStyle w:val="Default"/>
              <w:spacing w:line="360" w:lineRule="auto"/>
              <w:jc w:val="center"/>
              <w:rPr>
                <w:b/>
                <w:sz w:val="22"/>
              </w:rPr>
            </w:pPr>
            <w:bookmarkStart w:id="1035" w:name="_Ref531019019"/>
            <w:r w:rsidRPr="00FC14C6">
              <w:rPr>
                <w:sz w:val="22"/>
              </w:rPr>
              <w:t xml:space="preserve">Figure </w:t>
            </w:r>
            <w:r w:rsidR="008C6155">
              <w:rPr>
                <w:sz w:val="22"/>
              </w:rPr>
              <w:fldChar w:fldCharType="begin"/>
            </w:r>
            <w:r w:rsidR="008C6155">
              <w:rPr>
                <w:sz w:val="22"/>
              </w:rPr>
              <w:instrText xml:space="preserve"> STYLEREF 2 \s </w:instrText>
            </w:r>
            <w:r w:rsidR="008C6155">
              <w:rPr>
                <w:sz w:val="22"/>
              </w:rPr>
              <w:fldChar w:fldCharType="separate"/>
            </w:r>
            <w:r w:rsidR="00724D90">
              <w:rPr>
                <w:noProof/>
                <w:sz w:val="22"/>
              </w:rPr>
              <w:t>5.2</w:t>
            </w:r>
            <w:r w:rsidR="008C6155">
              <w:rPr>
                <w:sz w:val="22"/>
              </w:rPr>
              <w:fldChar w:fldCharType="end"/>
            </w:r>
            <w:r w:rsidR="008C6155">
              <w:rPr>
                <w:sz w:val="22"/>
              </w:rPr>
              <w:noBreakHyphen/>
            </w:r>
            <w:r w:rsidR="008C6155">
              <w:rPr>
                <w:sz w:val="22"/>
              </w:rPr>
              <w:fldChar w:fldCharType="begin"/>
            </w:r>
            <w:r w:rsidR="008C6155">
              <w:rPr>
                <w:sz w:val="22"/>
              </w:rPr>
              <w:instrText xml:space="preserve"> SEQ Figure \* ARABIC \s 2 </w:instrText>
            </w:r>
            <w:r w:rsidR="008C6155">
              <w:rPr>
                <w:sz w:val="22"/>
              </w:rPr>
              <w:fldChar w:fldCharType="separate"/>
            </w:r>
            <w:r w:rsidR="00724D90">
              <w:rPr>
                <w:noProof/>
                <w:sz w:val="22"/>
              </w:rPr>
              <w:t>2</w:t>
            </w:r>
            <w:r w:rsidR="008C6155">
              <w:rPr>
                <w:sz w:val="22"/>
              </w:rPr>
              <w:fldChar w:fldCharType="end"/>
            </w:r>
            <w:bookmarkEnd w:id="1035"/>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798E2EF0"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724D90" w:rsidRPr="00724D90">
        <w:rPr>
          <w:b/>
          <w:sz w:val="22"/>
          <w:szCs w:val="22"/>
        </w:rPr>
        <w:t xml:space="preserve">Tableau </w:t>
      </w:r>
      <w:r w:rsidR="00724D90" w:rsidRPr="00724D90">
        <w:rPr>
          <w:b/>
          <w:noProof/>
          <w:sz w:val="22"/>
          <w:szCs w:val="22"/>
        </w:rPr>
        <w:t>5.2</w:t>
      </w:r>
      <w:r w:rsidR="00724D90" w:rsidRPr="00724D90">
        <w:rPr>
          <w:b/>
          <w:noProof/>
          <w:sz w:val="22"/>
          <w:szCs w:val="22"/>
        </w:rPr>
        <w:noBreakHyphen/>
        <w:t>1</w:t>
      </w:r>
      <w:r w:rsidRPr="0091306C">
        <w:rPr>
          <w:b/>
          <w:sz w:val="22"/>
        </w:rPr>
        <w:fldChar w:fldCharType="end"/>
      </w:r>
      <w:r w:rsidRPr="00FC14C6">
        <w:rPr>
          <w:sz w:val="22"/>
        </w:rPr>
        <w:t xml:space="preserve">. </w:t>
      </w:r>
    </w:p>
    <w:p w14:paraId="584950FA" w14:textId="04F15971" w:rsidR="00B0655E" w:rsidRPr="006A5998" w:rsidRDefault="00B0655E" w:rsidP="00B0655E">
      <w:pPr>
        <w:pStyle w:val="Default"/>
        <w:spacing w:line="360" w:lineRule="auto"/>
        <w:jc w:val="center"/>
        <w:rPr>
          <w:sz w:val="22"/>
          <w:szCs w:val="22"/>
        </w:rPr>
      </w:pPr>
      <w:bookmarkStart w:id="1036"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724D90">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724D90">
        <w:rPr>
          <w:noProof/>
          <w:sz w:val="22"/>
          <w:szCs w:val="22"/>
        </w:rPr>
        <w:t>1</w:t>
      </w:r>
      <w:r w:rsidR="009521A5">
        <w:rPr>
          <w:sz w:val="22"/>
          <w:szCs w:val="22"/>
        </w:rPr>
        <w:fldChar w:fldCharType="end"/>
      </w:r>
      <w:bookmarkEnd w:id="1036"/>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537644A2"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724D90" w:rsidRPr="00724D90">
        <w:rPr>
          <w:b/>
        </w:rPr>
        <w:t xml:space="preserve">Figure </w:t>
      </w:r>
      <w:r w:rsidR="00724D90" w:rsidRPr="00724D90">
        <w:rPr>
          <w:b/>
          <w:noProof/>
        </w:rPr>
        <w:t>5.2</w:t>
      </w:r>
      <w:r w:rsidR="00724D90" w:rsidRPr="00724D90">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661A910E" w:rsidR="00B0655E" w:rsidRPr="0008498D" w:rsidRDefault="00B0655E" w:rsidP="008D2A74">
            <w:pPr>
              <w:pStyle w:val="Default"/>
              <w:spacing w:line="360" w:lineRule="auto"/>
              <w:jc w:val="center"/>
              <w:rPr>
                <w:b/>
                <w:sz w:val="22"/>
              </w:rPr>
            </w:pPr>
            <w:bookmarkStart w:id="1037" w:name="_Ref531193074"/>
            <w:r w:rsidRPr="00FC14C6">
              <w:rPr>
                <w:sz w:val="22"/>
              </w:rPr>
              <w:t xml:space="preserve">Figure </w:t>
            </w:r>
            <w:r w:rsidR="008C6155">
              <w:rPr>
                <w:sz w:val="22"/>
              </w:rPr>
              <w:fldChar w:fldCharType="begin"/>
            </w:r>
            <w:r w:rsidR="008C6155">
              <w:rPr>
                <w:sz w:val="22"/>
              </w:rPr>
              <w:instrText xml:space="preserve"> STYLEREF 2 \s </w:instrText>
            </w:r>
            <w:r w:rsidR="008C6155">
              <w:rPr>
                <w:sz w:val="22"/>
              </w:rPr>
              <w:fldChar w:fldCharType="separate"/>
            </w:r>
            <w:r w:rsidR="00724D90">
              <w:rPr>
                <w:noProof/>
                <w:sz w:val="22"/>
              </w:rPr>
              <w:t>5.2</w:t>
            </w:r>
            <w:r w:rsidR="008C6155">
              <w:rPr>
                <w:sz w:val="22"/>
              </w:rPr>
              <w:fldChar w:fldCharType="end"/>
            </w:r>
            <w:r w:rsidR="008C6155">
              <w:rPr>
                <w:sz w:val="22"/>
              </w:rPr>
              <w:noBreakHyphen/>
            </w:r>
            <w:r w:rsidR="008C6155">
              <w:rPr>
                <w:sz w:val="22"/>
              </w:rPr>
              <w:fldChar w:fldCharType="begin"/>
            </w:r>
            <w:r w:rsidR="008C6155">
              <w:rPr>
                <w:sz w:val="22"/>
              </w:rPr>
              <w:instrText xml:space="preserve"> SEQ Figure \* ARABIC \s 2 </w:instrText>
            </w:r>
            <w:r w:rsidR="008C6155">
              <w:rPr>
                <w:sz w:val="22"/>
              </w:rPr>
              <w:fldChar w:fldCharType="separate"/>
            </w:r>
            <w:r w:rsidR="00724D90">
              <w:rPr>
                <w:noProof/>
                <w:sz w:val="22"/>
              </w:rPr>
              <w:t>3</w:t>
            </w:r>
            <w:r w:rsidR="008C6155">
              <w:rPr>
                <w:sz w:val="22"/>
              </w:rPr>
              <w:fldChar w:fldCharType="end"/>
            </w:r>
            <w:bookmarkEnd w:id="1037"/>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0F9E4E87" w:rsidR="00B0655E" w:rsidRDefault="00B0655E" w:rsidP="00B0655E">
      <w:pPr>
        <w:pStyle w:val="Default"/>
        <w:spacing w:line="360" w:lineRule="auto"/>
        <w:ind w:firstLine="708"/>
        <w:jc w:val="both"/>
        <w:rPr>
          <w:sz w:val="22"/>
        </w:rPr>
      </w:pPr>
      <w:r w:rsidRPr="00FC14C6">
        <w:rPr>
          <w:sz w:val="22"/>
        </w:rPr>
        <w:lastRenderedPageBreak/>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724D90">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50671BD9"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724D90" w:rsidRPr="00724D90">
        <w:rPr>
          <w:b/>
          <w:sz w:val="22"/>
        </w:rPr>
        <w:t xml:space="preserve">Figure </w:t>
      </w:r>
      <w:r w:rsidR="00724D90" w:rsidRPr="00724D90">
        <w:rPr>
          <w:b/>
          <w:noProof/>
          <w:sz w:val="22"/>
        </w:rPr>
        <w:t>5.2</w:t>
      </w:r>
      <w:r w:rsidR="00724D90" w:rsidRPr="00724D90">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724D90" w:rsidRPr="00724D90">
        <w:rPr>
          <w:b/>
          <w:iCs/>
          <w:sz w:val="22"/>
        </w:rPr>
        <w:t>Figure 5.2</w:t>
      </w:r>
      <w:r w:rsidR="00724D90" w:rsidRPr="00724D90">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000" cy="2687737"/>
                    </a:xfrm>
                    <a:prstGeom prst="rect">
                      <a:avLst/>
                    </a:prstGeom>
                  </pic:spPr>
                </pic:pic>
              </a:graphicData>
            </a:graphic>
          </wp:inline>
        </w:drawing>
      </w:r>
    </w:p>
    <w:p w14:paraId="6A8D75A4" w14:textId="6871FA52" w:rsidR="00B0655E" w:rsidRDefault="00B0655E" w:rsidP="00B0655E">
      <w:pPr>
        <w:pStyle w:val="Default"/>
        <w:jc w:val="center"/>
        <w:rPr>
          <w:sz w:val="22"/>
        </w:rPr>
      </w:pPr>
      <w:bookmarkStart w:id="1038" w:name="_Ref531095594"/>
      <w:r w:rsidRPr="00FC14C6">
        <w:rPr>
          <w:sz w:val="22"/>
        </w:rPr>
        <w:t xml:space="preserve">Figure </w:t>
      </w:r>
      <w:r w:rsidR="008C6155">
        <w:rPr>
          <w:sz w:val="22"/>
        </w:rPr>
        <w:fldChar w:fldCharType="begin"/>
      </w:r>
      <w:r w:rsidR="008C6155">
        <w:rPr>
          <w:sz w:val="22"/>
        </w:rPr>
        <w:instrText xml:space="preserve"> STYLEREF 2 \s </w:instrText>
      </w:r>
      <w:r w:rsidR="008C6155">
        <w:rPr>
          <w:sz w:val="22"/>
        </w:rPr>
        <w:fldChar w:fldCharType="separate"/>
      </w:r>
      <w:r w:rsidR="00724D90">
        <w:rPr>
          <w:noProof/>
          <w:sz w:val="22"/>
        </w:rPr>
        <w:t>5.2</w:t>
      </w:r>
      <w:r w:rsidR="008C6155">
        <w:rPr>
          <w:sz w:val="22"/>
        </w:rPr>
        <w:fldChar w:fldCharType="end"/>
      </w:r>
      <w:r w:rsidR="008C6155">
        <w:rPr>
          <w:sz w:val="22"/>
        </w:rPr>
        <w:noBreakHyphen/>
      </w:r>
      <w:r w:rsidR="008C6155">
        <w:rPr>
          <w:sz w:val="22"/>
        </w:rPr>
        <w:fldChar w:fldCharType="begin"/>
      </w:r>
      <w:r w:rsidR="008C6155">
        <w:rPr>
          <w:sz w:val="22"/>
        </w:rPr>
        <w:instrText xml:space="preserve"> SEQ Figure \* ARABIC \s 2 </w:instrText>
      </w:r>
      <w:r w:rsidR="008C6155">
        <w:rPr>
          <w:sz w:val="22"/>
        </w:rPr>
        <w:fldChar w:fldCharType="separate"/>
      </w:r>
      <w:r w:rsidR="00724D90">
        <w:rPr>
          <w:noProof/>
          <w:sz w:val="22"/>
        </w:rPr>
        <w:t>4</w:t>
      </w:r>
      <w:r w:rsidR="008C6155">
        <w:rPr>
          <w:sz w:val="22"/>
        </w:rPr>
        <w:fldChar w:fldCharType="end"/>
      </w:r>
      <w:bookmarkEnd w:id="1038"/>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78A3782" w:rsidR="00B0655E" w:rsidRPr="00FC14C6" w:rsidRDefault="00B0655E" w:rsidP="00B0655E">
      <w:pPr>
        <w:pStyle w:val="Lgende"/>
        <w:jc w:val="center"/>
        <w:rPr>
          <w:rFonts w:ascii="Calibri" w:hAnsi="Calibri" w:cs="Calibri"/>
          <w:i w:val="0"/>
          <w:iCs w:val="0"/>
          <w:color w:val="000000"/>
          <w:sz w:val="22"/>
          <w:szCs w:val="24"/>
        </w:rPr>
      </w:pPr>
      <w:bookmarkStart w:id="1039" w:name="_Ref531095605"/>
      <w:r w:rsidRPr="00FC14C6">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w:t>
      </w:r>
      <w:r w:rsidR="008C6155">
        <w:rPr>
          <w:rFonts w:ascii="Calibri" w:hAnsi="Calibri" w:cs="Calibri"/>
          <w:i w:val="0"/>
          <w:iCs w:val="0"/>
          <w:color w:val="000000"/>
          <w:sz w:val="22"/>
          <w:szCs w:val="24"/>
        </w:rPr>
        <w:fldChar w:fldCharType="end"/>
      </w:r>
      <w:bookmarkEnd w:id="1039"/>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lastRenderedPageBreak/>
        <w:t>Résultats des analyses</w:t>
      </w:r>
    </w:p>
    <w:p w14:paraId="705BC4B9" w14:textId="17F7DF87"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724D90">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724D90" w:rsidRPr="00724D90">
        <w:rPr>
          <w:b/>
          <w:iCs/>
          <w:sz w:val="22"/>
        </w:rPr>
        <w:t xml:space="preserve">Figure </w:t>
      </w:r>
      <w:r w:rsidR="00724D90" w:rsidRPr="00724D90">
        <w:rPr>
          <w:b/>
          <w:iCs/>
          <w:noProof/>
          <w:sz w:val="22"/>
        </w:rPr>
        <w:t>5.2</w:t>
      </w:r>
      <w:r w:rsidR="00724D90" w:rsidRPr="00724D90">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3B9AEBE6" w:rsidR="00B0655E" w:rsidRPr="00FC14C6" w:rsidRDefault="00B0655E" w:rsidP="00B0655E">
      <w:pPr>
        <w:pStyle w:val="Lgende"/>
        <w:jc w:val="center"/>
        <w:rPr>
          <w:rFonts w:ascii="Calibri" w:hAnsi="Calibri" w:cs="Calibri"/>
          <w:i w:val="0"/>
          <w:iCs w:val="0"/>
          <w:color w:val="000000"/>
          <w:sz w:val="22"/>
          <w:szCs w:val="24"/>
        </w:rPr>
      </w:pPr>
      <w:bookmarkStart w:id="1040" w:name="_Ref531096885"/>
      <w:r w:rsidRPr="00FC14C6">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6</w:t>
      </w:r>
      <w:r w:rsidR="008C6155">
        <w:rPr>
          <w:rFonts w:ascii="Calibri" w:hAnsi="Calibri" w:cs="Calibri"/>
          <w:i w:val="0"/>
          <w:iCs w:val="0"/>
          <w:color w:val="000000"/>
          <w:sz w:val="22"/>
          <w:szCs w:val="24"/>
        </w:rPr>
        <w:fldChar w:fldCharType="end"/>
      </w:r>
      <w:bookmarkEnd w:id="1040"/>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41F98D3F"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724D90" w:rsidRPr="00724D90">
        <w:rPr>
          <w:b/>
          <w:iCs/>
          <w:sz w:val="22"/>
        </w:rPr>
        <w:t xml:space="preserve">Figure </w:t>
      </w:r>
      <w:r w:rsidR="00724D90" w:rsidRPr="00724D90">
        <w:rPr>
          <w:b/>
          <w:iCs/>
          <w:noProof/>
          <w:sz w:val="22"/>
        </w:rPr>
        <w:t>5.2</w:t>
      </w:r>
      <w:r w:rsidR="00724D90" w:rsidRPr="00724D90">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proofErr w:type="spellStart"/>
      <w:r>
        <w:rPr>
          <w:sz w:val="22"/>
        </w:rPr>
        <w:t>sses</w:t>
      </w:r>
      <w:proofErr w:type="spellEnd"/>
      <w:r>
        <w:rPr>
          <w:sz w:val="22"/>
        </w:rPr>
        <w:t xml:space="preserve">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1041" w:name="_Ref534367121"/>
      <w:bookmarkStart w:id="1042" w:name="_Toc535418790"/>
      <w:r>
        <w:t>Configuration du rotor long 700mm</w:t>
      </w:r>
      <w:bookmarkEnd w:id="1041"/>
      <w:bookmarkEnd w:id="1042"/>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w:t>
      </w:r>
      <w:r w:rsidRPr="00A56003">
        <w:rPr>
          <w:sz w:val="22"/>
        </w:rPr>
        <w:lastRenderedPageBreak/>
        <w:t xml:space="preserve">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74F6A39E"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724D90" w:rsidRPr="00724D90">
        <w:rPr>
          <w:b/>
          <w:iCs/>
          <w:sz w:val="22"/>
        </w:rPr>
        <w:t xml:space="preserve">Figure </w:t>
      </w:r>
      <w:r w:rsidR="00724D90" w:rsidRPr="00724D90">
        <w:rPr>
          <w:b/>
          <w:iCs/>
          <w:noProof/>
          <w:sz w:val="22"/>
        </w:rPr>
        <w:t>5.2</w:t>
      </w:r>
      <w:r w:rsidR="00724D90" w:rsidRPr="00724D90">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724D90" w:rsidRPr="00724D90">
        <w:rPr>
          <w:b/>
          <w:sz w:val="22"/>
        </w:rPr>
        <w:t xml:space="preserve">Figure </w:t>
      </w:r>
      <w:r w:rsidR="00724D90" w:rsidRPr="00724D90">
        <w:rPr>
          <w:b/>
          <w:noProof/>
          <w:sz w:val="22"/>
        </w:rPr>
        <w:t>5.2</w:t>
      </w:r>
      <w:r w:rsidR="00724D90" w:rsidRPr="00724D90">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6ACFD667" w:rsidR="00B0655E" w:rsidRPr="00086068" w:rsidRDefault="00B0655E" w:rsidP="008D2A74">
            <w:pPr>
              <w:pStyle w:val="Lgende"/>
              <w:spacing w:after="0"/>
              <w:jc w:val="center"/>
              <w:rPr>
                <w:rFonts w:ascii="Calibri" w:hAnsi="Calibri" w:cs="Calibri"/>
                <w:i w:val="0"/>
                <w:iCs w:val="0"/>
                <w:color w:val="000000"/>
                <w:sz w:val="22"/>
                <w:szCs w:val="24"/>
              </w:rPr>
            </w:pPr>
            <w:bookmarkStart w:id="1043" w:name="_Ref531189711"/>
            <w:r w:rsidRPr="00A56003">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7</w:t>
            </w:r>
            <w:r w:rsidR="008C6155">
              <w:rPr>
                <w:rFonts w:ascii="Calibri" w:hAnsi="Calibri" w:cs="Calibri"/>
                <w:i w:val="0"/>
                <w:iCs w:val="0"/>
                <w:color w:val="000000"/>
                <w:sz w:val="22"/>
                <w:szCs w:val="24"/>
              </w:rPr>
              <w:fldChar w:fldCharType="end"/>
            </w:r>
            <w:bookmarkEnd w:id="1043"/>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7EA12642" w:rsidR="000242D9" w:rsidRPr="00086068" w:rsidRDefault="000242D9" w:rsidP="008D2A74">
            <w:pPr>
              <w:pStyle w:val="Default"/>
              <w:spacing w:line="360" w:lineRule="auto"/>
              <w:jc w:val="center"/>
              <w:rPr>
                <w:sz w:val="22"/>
              </w:rPr>
            </w:pPr>
            <w:bookmarkStart w:id="1044" w:name="_Ref534232364"/>
            <w:r w:rsidRPr="00A56003">
              <w:rPr>
                <w:sz w:val="22"/>
              </w:rPr>
              <w:t xml:space="preserve">Figure </w:t>
            </w:r>
            <w:r w:rsidR="008C6155">
              <w:rPr>
                <w:sz w:val="22"/>
              </w:rPr>
              <w:fldChar w:fldCharType="begin"/>
            </w:r>
            <w:r w:rsidR="008C6155">
              <w:rPr>
                <w:sz w:val="22"/>
              </w:rPr>
              <w:instrText xml:space="preserve"> STYLEREF 2 \s </w:instrText>
            </w:r>
            <w:r w:rsidR="008C6155">
              <w:rPr>
                <w:sz w:val="22"/>
              </w:rPr>
              <w:fldChar w:fldCharType="separate"/>
            </w:r>
            <w:r w:rsidR="00724D90">
              <w:rPr>
                <w:noProof/>
                <w:sz w:val="22"/>
              </w:rPr>
              <w:t>5.2</w:t>
            </w:r>
            <w:r w:rsidR="008C6155">
              <w:rPr>
                <w:sz w:val="22"/>
              </w:rPr>
              <w:fldChar w:fldCharType="end"/>
            </w:r>
            <w:r w:rsidR="008C6155">
              <w:rPr>
                <w:sz w:val="22"/>
              </w:rPr>
              <w:noBreakHyphen/>
            </w:r>
            <w:r w:rsidR="008C6155">
              <w:rPr>
                <w:sz w:val="22"/>
              </w:rPr>
              <w:fldChar w:fldCharType="begin"/>
            </w:r>
            <w:r w:rsidR="008C6155">
              <w:rPr>
                <w:sz w:val="22"/>
              </w:rPr>
              <w:instrText xml:space="preserve"> SEQ Figure \* ARABIC \s 2 </w:instrText>
            </w:r>
            <w:r w:rsidR="008C6155">
              <w:rPr>
                <w:sz w:val="22"/>
              </w:rPr>
              <w:fldChar w:fldCharType="separate"/>
            </w:r>
            <w:r w:rsidR="00724D90">
              <w:rPr>
                <w:noProof/>
                <w:sz w:val="22"/>
              </w:rPr>
              <w:t>8</w:t>
            </w:r>
            <w:r w:rsidR="008C6155">
              <w:rPr>
                <w:sz w:val="22"/>
              </w:rPr>
              <w:fldChar w:fldCharType="end"/>
            </w:r>
            <w:bookmarkEnd w:id="104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3A062DD9"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w:t>
      </w:r>
      <w:proofErr w:type="spellStart"/>
      <w:r>
        <w:rPr>
          <w:sz w:val="22"/>
        </w:rPr>
        <w:t>irconférentielle</w:t>
      </w:r>
      <w:proofErr w:type="spellEnd"/>
      <w:r>
        <w:rPr>
          <w:sz w:val="22"/>
        </w:rPr>
        <w:t xml:space="preserv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045"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724D90" w:rsidRPr="00724D90">
        <w:rPr>
          <w:b/>
          <w:sz w:val="22"/>
        </w:rPr>
        <w:t xml:space="preserve">Figure </w:t>
      </w:r>
      <w:r w:rsidR="00724D90" w:rsidRPr="00724D90">
        <w:rPr>
          <w:b/>
          <w:noProof/>
          <w:sz w:val="22"/>
        </w:rPr>
        <w:t>5.2</w:t>
      </w:r>
      <w:r w:rsidR="00724D90" w:rsidRPr="00724D90">
        <w:rPr>
          <w:b/>
          <w:noProof/>
          <w:sz w:val="22"/>
        </w:rPr>
        <w:noBreakHyphen/>
        <w:t>9</w:t>
      </w:r>
      <w:r w:rsidR="00DC3387" w:rsidRPr="00DC3387">
        <w:rPr>
          <w:b/>
          <w:sz w:val="22"/>
        </w:rPr>
        <w:fldChar w:fldCharType="end"/>
      </w:r>
      <w:r w:rsidR="00DC3387">
        <w:t>.</w:t>
      </w:r>
    </w:p>
    <w:p w14:paraId="5296FFEB" w14:textId="2F23C195" w:rsidR="00B0655E" w:rsidRDefault="00B0655E" w:rsidP="00444C16">
      <w:pPr>
        <w:pStyle w:val="Lgende"/>
        <w:spacing w:after="0"/>
        <w:jc w:val="center"/>
        <w:rPr>
          <w:noProof/>
        </w:rPr>
      </w:pPr>
      <w:bookmarkStart w:id="1046" w:name="_Ref534380440"/>
      <w:r w:rsidRPr="00A56003">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045"/>
      <w:bookmarkEnd w:id="1046"/>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eastAsia="zh-CN"/>
        </w:rPr>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35594F03" w:rsidR="00B0655E" w:rsidRPr="00086068" w:rsidRDefault="00B0655E" w:rsidP="008D2A74">
            <w:pPr>
              <w:pStyle w:val="Default"/>
              <w:spacing w:line="360" w:lineRule="auto"/>
              <w:jc w:val="center"/>
              <w:rPr>
                <w:sz w:val="22"/>
              </w:rPr>
            </w:pPr>
            <w:bookmarkStart w:id="1047" w:name="_Ref534295302"/>
            <w:r w:rsidRPr="00A56003">
              <w:rPr>
                <w:sz w:val="22"/>
              </w:rPr>
              <w:t xml:space="preserve">Figure </w:t>
            </w:r>
            <w:r w:rsidR="008C6155">
              <w:rPr>
                <w:sz w:val="22"/>
              </w:rPr>
              <w:fldChar w:fldCharType="begin"/>
            </w:r>
            <w:r w:rsidR="008C6155">
              <w:rPr>
                <w:sz w:val="22"/>
              </w:rPr>
              <w:instrText xml:space="preserve"> STYLEREF 2 \s </w:instrText>
            </w:r>
            <w:r w:rsidR="008C6155">
              <w:rPr>
                <w:sz w:val="22"/>
              </w:rPr>
              <w:fldChar w:fldCharType="separate"/>
            </w:r>
            <w:r w:rsidR="00724D90">
              <w:rPr>
                <w:noProof/>
                <w:sz w:val="22"/>
              </w:rPr>
              <w:t>5.2</w:t>
            </w:r>
            <w:r w:rsidR="008C6155">
              <w:rPr>
                <w:sz w:val="22"/>
              </w:rPr>
              <w:fldChar w:fldCharType="end"/>
            </w:r>
            <w:r w:rsidR="008C6155">
              <w:rPr>
                <w:sz w:val="22"/>
              </w:rPr>
              <w:noBreakHyphen/>
            </w:r>
            <w:r w:rsidR="008C6155">
              <w:rPr>
                <w:sz w:val="22"/>
              </w:rPr>
              <w:fldChar w:fldCharType="begin"/>
            </w:r>
            <w:r w:rsidR="008C6155">
              <w:rPr>
                <w:sz w:val="22"/>
              </w:rPr>
              <w:instrText xml:space="preserve"> SEQ Figure \* ARABIC \s 2 </w:instrText>
            </w:r>
            <w:r w:rsidR="008C6155">
              <w:rPr>
                <w:sz w:val="22"/>
              </w:rPr>
              <w:fldChar w:fldCharType="separate"/>
            </w:r>
            <w:r w:rsidR="00724D90">
              <w:rPr>
                <w:noProof/>
                <w:sz w:val="22"/>
              </w:rPr>
              <w:t>9</w:t>
            </w:r>
            <w:r w:rsidR="008C6155">
              <w:rPr>
                <w:sz w:val="22"/>
              </w:rPr>
              <w:fldChar w:fldCharType="end"/>
            </w:r>
            <w:bookmarkEnd w:id="104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lastRenderedPageBreak/>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6ABE65A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724D90" w:rsidRPr="00724D90">
        <w:rPr>
          <w:b/>
          <w:iCs/>
          <w:sz w:val="22"/>
        </w:rPr>
        <w:t xml:space="preserve">Figure </w:t>
      </w:r>
      <w:r w:rsidR="00724D90" w:rsidRPr="00724D90">
        <w:rPr>
          <w:b/>
          <w:iCs/>
          <w:noProof/>
          <w:sz w:val="22"/>
        </w:rPr>
        <w:t>5.2</w:t>
      </w:r>
      <w:r w:rsidR="00724D90" w:rsidRPr="00724D90">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275" cy="2880638"/>
                    </a:xfrm>
                    <a:prstGeom prst="rect">
                      <a:avLst/>
                    </a:prstGeom>
                  </pic:spPr>
                </pic:pic>
              </a:graphicData>
            </a:graphic>
          </wp:inline>
        </w:drawing>
      </w:r>
    </w:p>
    <w:p w14:paraId="1754A0C5" w14:textId="25F305FA" w:rsidR="00B0655E" w:rsidRDefault="00B0655E" w:rsidP="00B0655E">
      <w:pPr>
        <w:pStyle w:val="Lgende"/>
        <w:jc w:val="center"/>
        <w:rPr>
          <w:rFonts w:ascii="Calibri" w:hAnsi="Calibri" w:cs="Calibri"/>
          <w:i w:val="0"/>
          <w:color w:val="000000"/>
          <w:sz w:val="22"/>
          <w:szCs w:val="24"/>
        </w:rPr>
      </w:pPr>
      <w:bookmarkStart w:id="1048" w:name="_Ref531186145"/>
      <w:r w:rsidRPr="00A56003">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10</w:t>
      </w:r>
      <w:r w:rsidR="008C6155">
        <w:rPr>
          <w:rFonts w:ascii="Calibri" w:hAnsi="Calibri" w:cs="Calibri"/>
          <w:i w:val="0"/>
          <w:iCs w:val="0"/>
          <w:color w:val="000000"/>
          <w:sz w:val="22"/>
          <w:szCs w:val="24"/>
        </w:rPr>
        <w:fldChar w:fldCharType="end"/>
      </w:r>
      <w:bookmarkEnd w:id="1048"/>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4CBACE9A"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724D90" w:rsidRPr="00724D90">
        <w:rPr>
          <w:b/>
          <w:iCs/>
        </w:rPr>
        <w:t xml:space="preserve">Figure </w:t>
      </w:r>
      <w:r w:rsidR="00724D90" w:rsidRPr="00724D90">
        <w:rPr>
          <w:b/>
          <w:iCs/>
          <w:noProof/>
        </w:rPr>
        <w:t>5.2</w:t>
      </w:r>
      <w:r w:rsidR="00724D90" w:rsidRPr="00724D90">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5F1EE1C4" w:rsidR="004D6813" w:rsidRPr="00E44D67" w:rsidRDefault="004D6813" w:rsidP="004D6813">
      <w:pPr>
        <w:pStyle w:val="Lgende"/>
        <w:jc w:val="center"/>
        <w:rPr>
          <w:rFonts w:ascii="Calibri" w:hAnsi="Calibri" w:cs="Calibri"/>
          <w:i w:val="0"/>
          <w:iCs w:val="0"/>
          <w:color w:val="000000"/>
          <w:sz w:val="22"/>
          <w:szCs w:val="24"/>
        </w:rPr>
      </w:pPr>
      <w:bookmarkStart w:id="1049" w:name="_Ref531184866"/>
      <w:r w:rsidRPr="00E44D67">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5.2</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11</w:t>
      </w:r>
      <w:r w:rsidR="008C6155">
        <w:rPr>
          <w:rFonts w:ascii="Calibri" w:hAnsi="Calibri" w:cs="Calibri"/>
          <w:i w:val="0"/>
          <w:iCs w:val="0"/>
          <w:color w:val="000000"/>
          <w:sz w:val="22"/>
          <w:szCs w:val="24"/>
        </w:rPr>
        <w:fldChar w:fldCharType="end"/>
      </w:r>
      <w:bookmarkEnd w:id="1049"/>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47095DC3"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724D90" w:rsidRPr="00724D90">
        <w:rPr>
          <w:b/>
          <w:iCs/>
        </w:rPr>
        <w:t xml:space="preserve">Figure </w:t>
      </w:r>
      <w:r w:rsidR="00724D90" w:rsidRPr="00724D90">
        <w:rPr>
          <w:b/>
          <w:iCs/>
          <w:noProof/>
        </w:rPr>
        <w:t>5.2</w:t>
      </w:r>
      <w:r w:rsidR="00724D90" w:rsidRPr="00724D90">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724D90" w:rsidRPr="00724D90">
        <w:rPr>
          <w:b/>
          <w:iCs/>
        </w:rPr>
        <w:t xml:space="preserve">Figure </w:t>
      </w:r>
      <w:r w:rsidR="00724D90" w:rsidRPr="00724D90">
        <w:rPr>
          <w:b/>
          <w:iCs/>
          <w:noProof/>
        </w:rPr>
        <w:t>5.2</w:t>
      </w:r>
      <w:r w:rsidR="00724D90" w:rsidRPr="00724D90">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7561033C"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724D90" w:rsidRPr="00724D90">
        <w:rPr>
          <w:rFonts w:cs="Calibri"/>
          <w:b/>
          <w:color w:val="000000"/>
          <w:szCs w:val="24"/>
        </w:rPr>
        <w:t xml:space="preserve">Tableau </w:t>
      </w:r>
      <w:r w:rsidR="00724D90" w:rsidRPr="00724D90">
        <w:rPr>
          <w:rFonts w:cs="Calibri"/>
          <w:b/>
          <w:iCs/>
          <w:noProof/>
          <w:color w:val="000000"/>
          <w:szCs w:val="24"/>
        </w:rPr>
        <w:t>5.2</w:t>
      </w:r>
      <w:r w:rsidR="00724D90" w:rsidRPr="00724D90">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724D90" w:rsidRPr="00724D90">
        <w:rPr>
          <w:rFonts w:cs="Calibri"/>
          <w:b/>
          <w:iCs/>
          <w:color w:val="000000"/>
          <w:szCs w:val="24"/>
        </w:rPr>
        <w:t>Tableau 5.2</w:t>
      </w:r>
      <w:r w:rsidR="00724D90" w:rsidRPr="00724D90">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700489F9"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1050"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050"/>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1051" w:name="_Toc535418791"/>
      <w:r>
        <w:lastRenderedPageBreak/>
        <w:t>Application du cas historique: Rotor Faulkner, Strong et Kirk</w:t>
      </w:r>
      <w:bookmarkEnd w:id="1051"/>
    </w:p>
    <w:p w14:paraId="75F17200" w14:textId="77777777" w:rsidR="008D16BD" w:rsidRDefault="008D16BD" w:rsidP="008D16BD"/>
    <w:p w14:paraId="4AAF517A" w14:textId="3A265DE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w:t>
      </w:r>
      <w:proofErr w:type="spellStart"/>
      <w:r>
        <w:t>Strong</w:t>
      </w:r>
      <w:proofErr w:type="spellEnd"/>
      <w:r>
        <w:t xml:space="preserve"> et Kirk </w:t>
      </w:r>
      <w:r>
        <w:fldChar w:fldCharType="begin"/>
      </w:r>
      <w:r>
        <w:instrText xml:space="preserve"> REF _Ref531885219 \r \h  \* MERGEFORMAT </w:instrText>
      </w:r>
      <w:r>
        <w:fldChar w:fldCharType="separate"/>
      </w:r>
      <w:r w:rsidR="00724D90">
        <w:t>[61]</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14A37260"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724D90">
        <w:t>[61]</w:t>
      </w:r>
      <w:r>
        <w:fldChar w:fldCharType="end"/>
      </w:r>
      <w:r>
        <w:t xml:space="preserve">, </w:t>
      </w:r>
      <w:r>
        <w:fldChar w:fldCharType="begin"/>
      </w:r>
      <w:r>
        <w:instrText xml:space="preserve"> REF _Ref444181446 \r \h </w:instrText>
      </w:r>
      <w:r>
        <w:fldChar w:fldCharType="separate"/>
      </w:r>
      <w:r w:rsidR="00724D90">
        <w:t>[64]</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724D90">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1FE2A285"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724D90" w:rsidRPr="00724D90">
        <w:rPr>
          <w:b/>
        </w:rPr>
        <w:t>Figure 5.3</w:t>
      </w:r>
      <w:r w:rsidR="00724D90" w:rsidRPr="00724D90">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724D90">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724D90" w:rsidRPr="00724D90">
        <w:rPr>
          <w:b/>
        </w:rPr>
        <w:t>Tableau 5.3</w:t>
      </w:r>
      <w:r w:rsidR="00724D90" w:rsidRPr="00724D90">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092325"/>
                    </a:xfrm>
                    <a:prstGeom prst="rect">
                      <a:avLst/>
                    </a:prstGeom>
                  </pic:spPr>
                </pic:pic>
              </a:graphicData>
            </a:graphic>
          </wp:inline>
        </w:drawing>
      </w:r>
    </w:p>
    <w:p w14:paraId="69E60F89" w14:textId="51256771" w:rsidR="008D16BD" w:rsidRPr="00504036" w:rsidRDefault="008D16BD" w:rsidP="00504036">
      <w:pPr>
        <w:pStyle w:val="Lgende"/>
        <w:jc w:val="center"/>
        <w:rPr>
          <w:rFonts w:ascii="Calibri" w:hAnsi="Calibri" w:cs="Calibri"/>
          <w:i w:val="0"/>
          <w:iCs w:val="0"/>
          <w:color w:val="000000"/>
          <w:sz w:val="22"/>
          <w:szCs w:val="24"/>
        </w:rPr>
      </w:pPr>
      <w:bookmarkStart w:id="1052" w:name="_Ref531887200"/>
      <w:r w:rsidRPr="00D42449">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5.3</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1</w:t>
      </w:r>
      <w:r w:rsidR="008C6155">
        <w:rPr>
          <w:rFonts w:ascii="Calibri" w:hAnsi="Calibri" w:cs="Calibri"/>
          <w:i w:val="0"/>
          <w:iCs w:val="0"/>
          <w:color w:val="000000"/>
          <w:sz w:val="22"/>
          <w:szCs w:val="24"/>
        </w:rPr>
        <w:fldChar w:fldCharType="end"/>
      </w:r>
      <w:bookmarkEnd w:id="1052"/>
      <w:r w:rsidRPr="00D42449">
        <w:rPr>
          <w:rFonts w:ascii="Calibri" w:hAnsi="Calibri" w:cs="Calibri"/>
          <w:i w:val="0"/>
          <w:iCs w:val="0"/>
          <w:color w:val="000000"/>
          <w:sz w:val="22"/>
          <w:szCs w:val="24"/>
        </w:rPr>
        <w:t xml:space="preserve"> : configuration du rotor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39EEF700" w14:textId="69BF7B75" w:rsidR="008D16BD" w:rsidRPr="00D42449" w:rsidRDefault="008D16BD" w:rsidP="008D16BD">
      <w:pPr>
        <w:pStyle w:val="Lgende"/>
        <w:spacing w:after="0"/>
        <w:jc w:val="center"/>
        <w:rPr>
          <w:rFonts w:ascii="Calibri" w:hAnsi="Calibri" w:cs="Calibri"/>
          <w:i w:val="0"/>
          <w:iCs w:val="0"/>
          <w:color w:val="000000"/>
          <w:sz w:val="22"/>
          <w:szCs w:val="24"/>
        </w:rPr>
      </w:pPr>
      <w:bookmarkStart w:id="1053"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1053"/>
      <w:r w:rsidRPr="00D42449">
        <w:rPr>
          <w:rFonts w:ascii="Calibri" w:hAnsi="Calibri" w:cs="Calibri"/>
          <w:i w:val="0"/>
          <w:iCs w:val="0"/>
          <w:color w:val="000000"/>
          <w:sz w:val="22"/>
          <w:szCs w:val="24"/>
        </w:rPr>
        <w:t xml:space="preserve"> : données physiques du cas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1F869AFC" w14:textId="77777777" w:rsidR="008D16BD" w:rsidRDefault="008D16BD" w:rsidP="008D16BD">
      <w:pPr>
        <w:spacing w:line="360" w:lineRule="auto"/>
        <w:jc w:val="center"/>
      </w:pPr>
      <w:r w:rsidRPr="00FC2522">
        <w:rPr>
          <w:noProof/>
          <w:lang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2"/>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1054" w:name="_Toc535418792"/>
      <w:r>
        <w:t>Analyse modale</w:t>
      </w:r>
      <w:bookmarkEnd w:id="1054"/>
    </w:p>
    <w:p w14:paraId="04590FB9" w14:textId="77777777" w:rsidR="008D16BD" w:rsidRPr="000529AB" w:rsidRDefault="008D16BD" w:rsidP="008D16BD"/>
    <w:p w14:paraId="67BCCC6D" w14:textId="29B85338"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724D90" w:rsidRPr="00724D90">
        <w:rPr>
          <w:b/>
          <w:iCs/>
          <w:sz w:val="22"/>
        </w:rPr>
        <w:t xml:space="preserve">Figure </w:t>
      </w:r>
      <w:r w:rsidR="00724D90" w:rsidRPr="00724D90">
        <w:rPr>
          <w:b/>
          <w:iCs/>
          <w:noProof/>
          <w:sz w:val="22"/>
        </w:rPr>
        <w:t>5.3</w:t>
      </w:r>
      <w:r w:rsidR="00724D90" w:rsidRPr="00724D90">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59693295" w:rsidR="00504036" w:rsidRPr="004C5D1E" w:rsidRDefault="00504036" w:rsidP="00504036">
      <w:pPr>
        <w:pStyle w:val="Lgende"/>
        <w:jc w:val="center"/>
        <w:rPr>
          <w:rFonts w:ascii="Calibri" w:hAnsi="Calibri" w:cs="Calibri"/>
          <w:i w:val="0"/>
          <w:iCs w:val="0"/>
          <w:color w:val="000000"/>
          <w:sz w:val="22"/>
          <w:szCs w:val="24"/>
        </w:rPr>
      </w:pPr>
      <w:bookmarkStart w:id="1055" w:name="_Ref534387941"/>
      <w:r w:rsidRPr="004C5D1E">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5.3</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2</w:t>
      </w:r>
      <w:r w:rsidR="008C6155">
        <w:rPr>
          <w:rFonts w:ascii="Calibri" w:hAnsi="Calibri" w:cs="Calibri"/>
          <w:i w:val="0"/>
          <w:iCs w:val="0"/>
          <w:color w:val="000000"/>
          <w:sz w:val="22"/>
          <w:szCs w:val="24"/>
        </w:rPr>
        <w:fldChar w:fldCharType="end"/>
      </w:r>
      <w:bookmarkEnd w:id="1055"/>
      <w:r w:rsidRPr="004C5D1E">
        <w:rPr>
          <w:rFonts w:ascii="Calibri" w:hAnsi="Calibri" w:cs="Calibri"/>
          <w:i w:val="0"/>
          <w:iCs w:val="0"/>
          <w:color w:val="000000"/>
          <w:sz w:val="22"/>
          <w:szCs w:val="24"/>
        </w:rPr>
        <w:t xml:space="preserve"> : Coefficients dynamiques des paliers à 3 lobes du rotor Faulkner, </w:t>
      </w:r>
      <w:proofErr w:type="spellStart"/>
      <w:r w:rsidRPr="004C5D1E">
        <w:rPr>
          <w:rFonts w:ascii="Calibri" w:hAnsi="Calibri" w:cs="Calibri"/>
          <w:i w:val="0"/>
          <w:iCs w:val="0"/>
          <w:color w:val="000000"/>
          <w:sz w:val="22"/>
          <w:szCs w:val="24"/>
        </w:rPr>
        <w:t>Strong</w:t>
      </w:r>
      <w:proofErr w:type="spellEnd"/>
      <w:r w:rsidRPr="004C5D1E">
        <w:rPr>
          <w:rFonts w:ascii="Calibri" w:hAnsi="Calibri" w:cs="Calibri"/>
          <w:i w:val="0"/>
          <w:iCs w:val="0"/>
          <w:color w:val="000000"/>
          <w:sz w:val="22"/>
          <w:szCs w:val="24"/>
        </w:rPr>
        <w:t xml:space="preserve"> et Kirk</w:t>
      </w:r>
    </w:p>
    <w:p w14:paraId="710DF1F6" w14:textId="7812B7E4"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724D90" w:rsidRPr="00724D90">
        <w:rPr>
          <w:rFonts w:eastAsia="Times New Roman" w:cs="Times New Roman"/>
          <w:b/>
          <w:color w:val="auto"/>
          <w:sz w:val="22"/>
          <w:szCs w:val="20"/>
          <w:lang w:eastAsia="fr-FR"/>
        </w:rPr>
        <w:t>Figure 5.3</w:t>
      </w:r>
      <w:r w:rsidR="00724D90" w:rsidRPr="00724D90">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8"/>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708B48A5" w:rsidR="008D16BD" w:rsidRPr="004C5D1E" w:rsidRDefault="008D16BD" w:rsidP="008D16BD">
      <w:pPr>
        <w:pStyle w:val="Lgende"/>
        <w:spacing w:after="0"/>
        <w:jc w:val="center"/>
        <w:rPr>
          <w:rFonts w:ascii="Calibri" w:hAnsi="Calibri" w:cs="Calibri"/>
          <w:i w:val="0"/>
          <w:iCs w:val="0"/>
          <w:color w:val="000000"/>
          <w:sz w:val="22"/>
          <w:szCs w:val="24"/>
        </w:rPr>
      </w:pPr>
      <w:bookmarkStart w:id="1056" w:name="_Ref531954456"/>
      <w:r w:rsidRPr="004C5D1E">
        <w:rPr>
          <w:rFonts w:ascii="Calibri" w:hAnsi="Calibri" w:cs="Calibri"/>
          <w:i w:val="0"/>
          <w:iCs w:val="0"/>
          <w:color w:val="000000"/>
          <w:sz w:val="22"/>
          <w:szCs w:val="24"/>
        </w:rPr>
        <w:t xml:space="preserve">Figure </w:t>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STYLEREF 2 \s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5.3</w:t>
      </w:r>
      <w:r w:rsidR="008C6155">
        <w:rPr>
          <w:rFonts w:ascii="Calibri" w:hAnsi="Calibri" w:cs="Calibri"/>
          <w:i w:val="0"/>
          <w:iCs w:val="0"/>
          <w:color w:val="000000"/>
          <w:sz w:val="22"/>
          <w:szCs w:val="24"/>
        </w:rPr>
        <w:fldChar w:fldCharType="end"/>
      </w:r>
      <w:r w:rsidR="008C6155">
        <w:rPr>
          <w:rFonts w:ascii="Calibri" w:hAnsi="Calibri" w:cs="Calibri"/>
          <w:i w:val="0"/>
          <w:iCs w:val="0"/>
          <w:color w:val="000000"/>
          <w:sz w:val="22"/>
          <w:szCs w:val="24"/>
        </w:rPr>
        <w:noBreakHyphen/>
      </w:r>
      <w:r w:rsidR="008C6155">
        <w:rPr>
          <w:rFonts w:ascii="Calibri" w:hAnsi="Calibri" w:cs="Calibri"/>
          <w:i w:val="0"/>
          <w:iCs w:val="0"/>
          <w:color w:val="000000"/>
          <w:sz w:val="22"/>
          <w:szCs w:val="24"/>
        </w:rPr>
        <w:fldChar w:fldCharType="begin"/>
      </w:r>
      <w:r w:rsidR="008C6155">
        <w:rPr>
          <w:rFonts w:ascii="Calibri" w:hAnsi="Calibri" w:cs="Calibri"/>
          <w:i w:val="0"/>
          <w:iCs w:val="0"/>
          <w:color w:val="000000"/>
          <w:sz w:val="22"/>
          <w:szCs w:val="24"/>
        </w:rPr>
        <w:instrText xml:space="preserve"> SEQ Figure \* ARABIC \s 2 </w:instrText>
      </w:r>
      <w:r w:rsidR="008C6155">
        <w:rPr>
          <w:rFonts w:ascii="Calibri" w:hAnsi="Calibri" w:cs="Calibri"/>
          <w:i w:val="0"/>
          <w:iCs w:val="0"/>
          <w:color w:val="000000"/>
          <w:sz w:val="22"/>
          <w:szCs w:val="24"/>
        </w:rPr>
        <w:fldChar w:fldCharType="separate"/>
      </w:r>
      <w:r w:rsidR="00724D90">
        <w:rPr>
          <w:rFonts w:ascii="Calibri" w:hAnsi="Calibri" w:cs="Calibri"/>
          <w:i w:val="0"/>
          <w:iCs w:val="0"/>
          <w:noProof/>
          <w:color w:val="000000"/>
          <w:sz w:val="22"/>
          <w:szCs w:val="24"/>
        </w:rPr>
        <w:t>3</w:t>
      </w:r>
      <w:r w:rsidR="008C6155">
        <w:rPr>
          <w:rFonts w:ascii="Calibri" w:hAnsi="Calibri" w:cs="Calibri"/>
          <w:i w:val="0"/>
          <w:iCs w:val="0"/>
          <w:color w:val="000000"/>
          <w:sz w:val="22"/>
          <w:szCs w:val="24"/>
        </w:rPr>
        <w:fldChar w:fldCharType="end"/>
      </w:r>
      <w:bookmarkEnd w:id="1056"/>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w:t>
      </w:r>
      <w:proofErr w:type="spellStart"/>
      <w:r w:rsidR="00504036">
        <w:rPr>
          <w:rFonts w:ascii="Calibri" w:hAnsi="Calibri" w:cs="Calibri"/>
          <w:i w:val="0"/>
          <w:iCs w:val="0"/>
          <w:color w:val="000000"/>
          <w:sz w:val="22"/>
          <w:szCs w:val="24"/>
        </w:rPr>
        <w:t>Strong</w:t>
      </w:r>
      <w:proofErr w:type="spellEnd"/>
      <w:r w:rsidR="00504036">
        <w:rPr>
          <w:rFonts w:ascii="Calibri" w:hAnsi="Calibri" w:cs="Calibri"/>
          <w:i w:val="0"/>
          <w:iCs w:val="0"/>
          <w:color w:val="000000"/>
          <w:sz w:val="22"/>
          <w:szCs w:val="24"/>
        </w:rPr>
        <w:t xml:space="preserve">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1057" w:name="_Toc535418793"/>
      <w:r>
        <w:lastRenderedPageBreak/>
        <w:t>Analyse de la stabilité de l’effet Morton</w:t>
      </w:r>
      <w:bookmarkEnd w:id="1057"/>
    </w:p>
    <w:p w14:paraId="01CBA517" w14:textId="77777777" w:rsidR="008D16BD" w:rsidRPr="00883EC4" w:rsidRDefault="008D16BD" w:rsidP="008D16BD"/>
    <w:p w14:paraId="7C891ED8" w14:textId="7A16C39C"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724D90" w:rsidRPr="00724D90">
        <w:rPr>
          <w:rFonts w:cs="Calibri"/>
          <w:b/>
          <w:color w:val="000000"/>
          <w:szCs w:val="24"/>
        </w:rPr>
        <w:t xml:space="preserve">Figure </w:t>
      </w:r>
      <w:r w:rsidR="00724D90" w:rsidRPr="00724D90">
        <w:rPr>
          <w:rFonts w:cs="Calibri"/>
          <w:b/>
          <w:iCs/>
          <w:noProof/>
          <w:color w:val="000000"/>
          <w:szCs w:val="24"/>
        </w:rPr>
        <w:t>5.3</w:t>
      </w:r>
      <w:r w:rsidR="00724D90" w:rsidRPr="00724D90">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05106EE3"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5.3</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4</w:t>
            </w:r>
            <w:r w:rsidR="008C6155">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w:t>
            </w:r>
            <w:proofErr w:type="spellStart"/>
            <w:r>
              <w:rPr>
                <w:rFonts w:ascii="Calibri" w:eastAsia="Times New Roman" w:hAnsi="Calibri" w:cs="Times New Roman"/>
                <w:i w:val="0"/>
                <w:iCs w:val="0"/>
                <w:color w:val="auto"/>
                <w:sz w:val="22"/>
                <w:szCs w:val="20"/>
                <w:lang w:eastAsia="fr-FR"/>
              </w:rPr>
              <w:t>Strong</w:t>
            </w:r>
            <w:proofErr w:type="spellEnd"/>
            <w:r>
              <w:rPr>
                <w:rFonts w:ascii="Calibri" w:eastAsia="Times New Roman" w:hAnsi="Calibri" w:cs="Times New Roman"/>
                <w:i w:val="0"/>
                <w:iCs w:val="0"/>
                <w:color w:val="auto"/>
                <w:sz w:val="22"/>
                <w:szCs w:val="20"/>
                <w:lang w:eastAsia="fr-FR"/>
              </w:rPr>
              <w:t xml:space="preserve">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00257839"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8C6155">
              <w:rPr>
                <w:rFonts w:eastAsia="Times New Roman" w:cs="Times New Roman"/>
                <w:color w:val="auto"/>
                <w:sz w:val="22"/>
                <w:szCs w:val="20"/>
                <w:lang w:eastAsia="fr-FR"/>
              </w:rPr>
              <w:fldChar w:fldCharType="begin"/>
            </w:r>
            <w:r w:rsidR="008C6155">
              <w:rPr>
                <w:rFonts w:eastAsia="Times New Roman" w:cs="Times New Roman"/>
                <w:color w:val="auto"/>
                <w:sz w:val="22"/>
                <w:szCs w:val="20"/>
                <w:lang w:eastAsia="fr-FR"/>
              </w:rPr>
              <w:instrText xml:space="preserve"> STYLEREF 2 \s </w:instrText>
            </w:r>
            <w:r w:rsidR="008C6155">
              <w:rPr>
                <w:rFonts w:eastAsia="Times New Roman" w:cs="Times New Roman"/>
                <w:color w:val="auto"/>
                <w:sz w:val="22"/>
                <w:szCs w:val="20"/>
                <w:lang w:eastAsia="fr-FR"/>
              </w:rPr>
              <w:fldChar w:fldCharType="separate"/>
            </w:r>
            <w:r w:rsidR="00724D90">
              <w:rPr>
                <w:rFonts w:eastAsia="Times New Roman" w:cs="Times New Roman"/>
                <w:noProof/>
                <w:color w:val="auto"/>
                <w:sz w:val="22"/>
                <w:szCs w:val="20"/>
                <w:lang w:eastAsia="fr-FR"/>
              </w:rPr>
              <w:t>5.3</w:t>
            </w:r>
            <w:r w:rsidR="008C6155">
              <w:rPr>
                <w:rFonts w:eastAsia="Times New Roman" w:cs="Times New Roman"/>
                <w:color w:val="auto"/>
                <w:sz w:val="22"/>
                <w:szCs w:val="20"/>
                <w:lang w:eastAsia="fr-FR"/>
              </w:rPr>
              <w:fldChar w:fldCharType="end"/>
            </w:r>
            <w:r w:rsidR="008C6155">
              <w:rPr>
                <w:rFonts w:eastAsia="Times New Roman" w:cs="Times New Roman"/>
                <w:color w:val="auto"/>
                <w:sz w:val="22"/>
                <w:szCs w:val="20"/>
                <w:lang w:eastAsia="fr-FR"/>
              </w:rPr>
              <w:noBreakHyphen/>
            </w:r>
            <w:r w:rsidR="008C6155">
              <w:rPr>
                <w:rFonts w:eastAsia="Times New Roman" w:cs="Times New Roman"/>
                <w:color w:val="auto"/>
                <w:sz w:val="22"/>
                <w:szCs w:val="20"/>
                <w:lang w:eastAsia="fr-FR"/>
              </w:rPr>
              <w:fldChar w:fldCharType="begin"/>
            </w:r>
            <w:r w:rsidR="008C6155">
              <w:rPr>
                <w:rFonts w:eastAsia="Times New Roman" w:cs="Times New Roman"/>
                <w:color w:val="auto"/>
                <w:sz w:val="22"/>
                <w:szCs w:val="20"/>
                <w:lang w:eastAsia="fr-FR"/>
              </w:rPr>
              <w:instrText xml:space="preserve"> SEQ Figure \* ARABIC \s 2 </w:instrText>
            </w:r>
            <w:r w:rsidR="008C6155">
              <w:rPr>
                <w:rFonts w:eastAsia="Times New Roman" w:cs="Times New Roman"/>
                <w:color w:val="auto"/>
                <w:sz w:val="22"/>
                <w:szCs w:val="20"/>
                <w:lang w:eastAsia="fr-FR"/>
              </w:rPr>
              <w:fldChar w:fldCharType="separate"/>
            </w:r>
            <w:r w:rsidR="00724D90">
              <w:rPr>
                <w:rFonts w:eastAsia="Times New Roman" w:cs="Times New Roman"/>
                <w:noProof/>
                <w:color w:val="auto"/>
                <w:sz w:val="22"/>
                <w:szCs w:val="20"/>
                <w:lang w:eastAsia="fr-FR"/>
              </w:rPr>
              <w:t>5</w:t>
            </w:r>
            <w:r w:rsidR="008C6155">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 xml:space="preserve">rotor Faulkner, </w:t>
            </w:r>
            <w:proofErr w:type="spellStart"/>
            <w:r>
              <w:rPr>
                <w:rFonts w:eastAsia="Times New Roman" w:cs="Times New Roman"/>
                <w:color w:val="auto"/>
                <w:sz w:val="22"/>
                <w:szCs w:val="20"/>
                <w:lang w:eastAsia="fr-FR"/>
              </w:rPr>
              <w:t>Strong</w:t>
            </w:r>
            <w:proofErr w:type="spellEnd"/>
            <w:r>
              <w:rPr>
                <w:rFonts w:eastAsia="Times New Roman" w:cs="Times New Roman"/>
                <w:color w:val="auto"/>
                <w:sz w:val="22"/>
                <w:szCs w:val="20"/>
                <w:lang w:eastAsia="fr-FR"/>
              </w:rPr>
              <w:t xml:space="preserve">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7C278E27"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1058" w:name="_Ref531963437"/>
      <w:r w:rsidRPr="00BA6D05">
        <w:rPr>
          <w:rFonts w:ascii="Calibri" w:eastAsia="Times New Roman" w:hAnsi="Calibri" w:cs="Times New Roman"/>
          <w:i w:val="0"/>
          <w:iCs w:val="0"/>
          <w:color w:val="auto"/>
          <w:sz w:val="22"/>
          <w:szCs w:val="20"/>
          <w:lang w:eastAsia="fr-FR"/>
        </w:rPr>
        <w:t xml:space="preserve">Figure </w:t>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STYLEREF 2 \s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5.3</w:t>
      </w:r>
      <w:r w:rsidR="008C6155">
        <w:rPr>
          <w:rFonts w:ascii="Calibri" w:eastAsia="Times New Roman" w:hAnsi="Calibri" w:cs="Times New Roman"/>
          <w:i w:val="0"/>
          <w:iCs w:val="0"/>
          <w:color w:val="auto"/>
          <w:sz w:val="22"/>
          <w:szCs w:val="20"/>
          <w:lang w:eastAsia="fr-FR"/>
        </w:rPr>
        <w:fldChar w:fldCharType="end"/>
      </w:r>
      <w:r w:rsidR="008C6155">
        <w:rPr>
          <w:rFonts w:ascii="Calibri" w:eastAsia="Times New Roman" w:hAnsi="Calibri" w:cs="Times New Roman"/>
          <w:i w:val="0"/>
          <w:iCs w:val="0"/>
          <w:color w:val="auto"/>
          <w:sz w:val="22"/>
          <w:szCs w:val="20"/>
          <w:lang w:eastAsia="fr-FR"/>
        </w:rPr>
        <w:noBreakHyphen/>
      </w:r>
      <w:r w:rsidR="008C6155">
        <w:rPr>
          <w:rFonts w:ascii="Calibri" w:eastAsia="Times New Roman" w:hAnsi="Calibri" w:cs="Times New Roman"/>
          <w:i w:val="0"/>
          <w:iCs w:val="0"/>
          <w:color w:val="auto"/>
          <w:sz w:val="22"/>
          <w:szCs w:val="20"/>
          <w:lang w:eastAsia="fr-FR"/>
        </w:rPr>
        <w:fldChar w:fldCharType="begin"/>
      </w:r>
      <w:r w:rsidR="008C6155">
        <w:rPr>
          <w:rFonts w:ascii="Calibri" w:eastAsia="Times New Roman" w:hAnsi="Calibri" w:cs="Times New Roman"/>
          <w:i w:val="0"/>
          <w:iCs w:val="0"/>
          <w:color w:val="auto"/>
          <w:sz w:val="22"/>
          <w:szCs w:val="20"/>
          <w:lang w:eastAsia="fr-FR"/>
        </w:rPr>
        <w:instrText xml:space="preserve"> SEQ Figure \* ARABIC \s 2 </w:instrText>
      </w:r>
      <w:r w:rsidR="008C6155">
        <w:rPr>
          <w:rFonts w:ascii="Calibri" w:eastAsia="Times New Roman" w:hAnsi="Calibri" w:cs="Times New Roman"/>
          <w:i w:val="0"/>
          <w:iCs w:val="0"/>
          <w:color w:val="auto"/>
          <w:sz w:val="22"/>
          <w:szCs w:val="20"/>
          <w:lang w:eastAsia="fr-FR"/>
        </w:rPr>
        <w:fldChar w:fldCharType="separate"/>
      </w:r>
      <w:r w:rsidR="00724D90">
        <w:rPr>
          <w:rFonts w:ascii="Calibri" w:eastAsia="Times New Roman" w:hAnsi="Calibri" w:cs="Times New Roman"/>
          <w:i w:val="0"/>
          <w:iCs w:val="0"/>
          <w:noProof/>
          <w:color w:val="auto"/>
          <w:sz w:val="22"/>
          <w:szCs w:val="20"/>
          <w:lang w:eastAsia="fr-FR"/>
        </w:rPr>
        <w:t>6</w:t>
      </w:r>
      <w:r w:rsidR="008C6155">
        <w:rPr>
          <w:rFonts w:ascii="Calibri" w:eastAsia="Times New Roman" w:hAnsi="Calibri" w:cs="Times New Roman"/>
          <w:i w:val="0"/>
          <w:iCs w:val="0"/>
          <w:color w:val="auto"/>
          <w:sz w:val="22"/>
          <w:szCs w:val="20"/>
          <w:lang w:eastAsia="fr-FR"/>
        </w:rPr>
        <w:fldChar w:fldCharType="end"/>
      </w:r>
      <w:bookmarkEnd w:id="1058"/>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 xml:space="preserve">Faulkner, </w:t>
      </w:r>
      <w:proofErr w:type="spellStart"/>
      <w:r w:rsidRPr="00A760A1">
        <w:rPr>
          <w:rFonts w:ascii="Calibri" w:eastAsia="Times New Roman" w:hAnsi="Calibri" w:cs="Times New Roman"/>
          <w:i w:val="0"/>
          <w:iCs w:val="0"/>
          <w:color w:val="auto"/>
          <w:sz w:val="22"/>
          <w:szCs w:val="20"/>
          <w:lang w:eastAsia="fr-FR"/>
        </w:rPr>
        <w:t>Strong</w:t>
      </w:r>
      <w:proofErr w:type="spellEnd"/>
      <w:r w:rsidRPr="00A760A1">
        <w:rPr>
          <w:rFonts w:ascii="Calibri" w:eastAsia="Times New Roman" w:hAnsi="Calibri" w:cs="Times New Roman"/>
          <w:i w:val="0"/>
          <w:iCs w:val="0"/>
          <w:color w:val="auto"/>
          <w:sz w:val="22"/>
          <w:szCs w:val="20"/>
          <w:lang w:eastAsia="fr-FR"/>
        </w:rPr>
        <w:t xml:space="preserve"> et Kirk</w:t>
      </w:r>
    </w:p>
    <w:p w14:paraId="2E2BA103" w14:textId="5D16AFC9"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724D90" w:rsidRPr="00724D90">
        <w:rPr>
          <w:b/>
        </w:rPr>
        <w:t>Figure 5.3</w:t>
      </w:r>
      <w:r w:rsidR="00724D90" w:rsidRPr="00724D90">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w:t>
      </w:r>
      <w:proofErr w:type="spellStart"/>
      <w:r w:rsidRPr="00C557A7">
        <w:t>ultats</w:t>
      </w:r>
      <w:proofErr w:type="spellEnd"/>
      <w:r w:rsidRPr="00C557A7">
        <w:t xml:space="preserve">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724D90" w:rsidRPr="00724D90">
        <w:rPr>
          <w:b/>
          <w:szCs w:val="22"/>
        </w:rPr>
        <w:t xml:space="preserve">Figure </w:t>
      </w:r>
      <w:r w:rsidR="00724D90" w:rsidRPr="00724D90">
        <w:rPr>
          <w:b/>
          <w:noProof/>
          <w:szCs w:val="22"/>
        </w:rPr>
        <w:t>5.3</w:t>
      </w:r>
      <w:r w:rsidR="00724D90" w:rsidRPr="00724D90">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497B6591"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1059" w:name="_Ref531963843"/>
            <w:r w:rsidRPr="00280FDE">
              <w:rPr>
                <w:rFonts w:eastAsia="Times New Roman" w:cs="Times New Roman"/>
                <w:color w:val="auto"/>
                <w:sz w:val="22"/>
                <w:szCs w:val="22"/>
                <w:lang w:eastAsia="fr-FR"/>
              </w:rPr>
              <w:t xml:space="preserve">Figure </w:t>
            </w:r>
            <w:r w:rsidR="008C6155">
              <w:rPr>
                <w:rFonts w:eastAsia="Times New Roman" w:cs="Times New Roman"/>
                <w:color w:val="auto"/>
                <w:sz w:val="22"/>
                <w:szCs w:val="22"/>
                <w:lang w:eastAsia="fr-FR"/>
              </w:rPr>
              <w:fldChar w:fldCharType="begin"/>
            </w:r>
            <w:r w:rsidR="008C6155">
              <w:rPr>
                <w:rFonts w:eastAsia="Times New Roman" w:cs="Times New Roman"/>
                <w:color w:val="auto"/>
                <w:sz w:val="22"/>
                <w:szCs w:val="22"/>
                <w:lang w:eastAsia="fr-FR"/>
              </w:rPr>
              <w:instrText xml:space="preserve"> STYLEREF 2 \s </w:instrText>
            </w:r>
            <w:r w:rsidR="008C6155">
              <w:rPr>
                <w:rFonts w:eastAsia="Times New Roman" w:cs="Times New Roman"/>
                <w:color w:val="auto"/>
                <w:sz w:val="22"/>
                <w:szCs w:val="22"/>
                <w:lang w:eastAsia="fr-FR"/>
              </w:rPr>
              <w:fldChar w:fldCharType="separate"/>
            </w:r>
            <w:r w:rsidR="00724D90">
              <w:rPr>
                <w:rFonts w:eastAsia="Times New Roman" w:cs="Times New Roman"/>
                <w:noProof/>
                <w:color w:val="auto"/>
                <w:sz w:val="22"/>
                <w:szCs w:val="22"/>
                <w:lang w:eastAsia="fr-FR"/>
              </w:rPr>
              <w:t>5.3</w:t>
            </w:r>
            <w:r w:rsidR="008C6155">
              <w:rPr>
                <w:rFonts w:eastAsia="Times New Roman" w:cs="Times New Roman"/>
                <w:color w:val="auto"/>
                <w:sz w:val="22"/>
                <w:szCs w:val="22"/>
                <w:lang w:eastAsia="fr-FR"/>
              </w:rPr>
              <w:fldChar w:fldCharType="end"/>
            </w:r>
            <w:r w:rsidR="008C6155">
              <w:rPr>
                <w:rFonts w:eastAsia="Times New Roman" w:cs="Times New Roman"/>
                <w:color w:val="auto"/>
                <w:sz w:val="22"/>
                <w:szCs w:val="22"/>
                <w:lang w:eastAsia="fr-FR"/>
              </w:rPr>
              <w:noBreakHyphen/>
            </w:r>
            <w:r w:rsidR="008C6155">
              <w:rPr>
                <w:rFonts w:eastAsia="Times New Roman" w:cs="Times New Roman"/>
                <w:color w:val="auto"/>
                <w:sz w:val="22"/>
                <w:szCs w:val="22"/>
                <w:lang w:eastAsia="fr-FR"/>
              </w:rPr>
              <w:fldChar w:fldCharType="begin"/>
            </w:r>
            <w:r w:rsidR="008C6155">
              <w:rPr>
                <w:rFonts w:eastAsia="Times New Roman" w:cs="Times New Roman"/>
                <w:color w:val="auto"/>
                <w:sz w:val="22"/>
                <w:szCs w:val="22"/>
                <w:lang w:eastAsia="fr-FR"/>
              </w:rPr>
              <w:instrText xml:space="preserve"> SEQ Figure \* ARABIC \s 2 </w:instrText>
            </w:r>
            <w:r w:rsidR="008C6155">
              <w:rPr>
                <w:rFonts w:eastAsia="Times New Roman" w:cs="Times New Roman"/>
                <w:color w:val="auto"/>
                <w:sz w:val="22"/>
                <w:szCs w:val="22"/>
                <w:lang w:eastAsia="fr-FR"/>
              </w:rPr>
              <w:fldChar w:fldCharType="separate"/>
            </w:r>
            <w:r w:rsidR="00724D90">
              <w:rPr>
                <w:rFonts w:eastAsia="Times New Roman" w:cs="Times New Roman"/>
                <w:noProof/>
                <w:color w:val="auto"/>
                <w:sz w:val="22"/>
                <w:szCs w:val="22"/>
                <w:lang w:eastAsia="fr-FR"/>
              </w:rPr>
              <w:t>7</w:t>
            </w:r>
            <w:r w:rsidR="008C6155">
              <w:rPr>
                <w:rFonts w:eastAsia="Times New Roman" w:cs="Times New Roman"/>
                <w:color w:val="auto"/>
                <w:sz w:val="22"/>
                <w:szCs w:val="22"/>
                <w:lang w:eastAsia="fr-FR"/>
              </w:rPr>
              <w:fldChar w:fldCharType="end"/>
            </w:r>
            <w:bookmarkEnd w:id="1059"/>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w:t>
            </w:r>
            <w:proofErr w:type="spellStart"/>
            <w:r>
              <w:rPr>
                <w:rFonts w:eastAsia="Times New Roman" w:cs="Times New Roman"/>
                <w:color w:val="auto"/>
                <w:sz w:val="22"/>
                <w:szCs w:val="22"/>
                <w:lang w:eastAsia="fr-FR"/>
              </w:rPr>
              <w:t>Strong</w:t>
            </w:r>
            <w:proofErr w:type="spellEnd"/>
            <w:r>
              <w:rPr>
                <w:rFonts w:eastAsia="Times New Roman" w:cs="Times New Roman"/>
                <w:color w:val="auto"/>
                <w:sz w:val="22"/>
                <w:szCs w:val="22"/>
                <w:lang w:eastAsia="fr-FR"/>
              </w:rPr>
              <w:t xml:space="preserve"> et Kirk</w:t>
            </w:r>
          </w:p>
        </w:tc>
      </w:tr>
    </w:tbl>
    <w:p w14:paraId="00E3F43D" w14:textId="4678F098"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724D90">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7C351320"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724D90" w:rsidRPr="00724D90">
        <w:rPr>
          <w:rFonts w:eastAsia="Times New Roman" w:cs="Times New Roman"/>
          <w:b/>
          <w:color w:val="auto"/>
          <w:sz w:val="22"/>
          <w:szCs w:val="20"/>
          <w:lang w:eastAsia="fr-FR"/>
        </w:rPr>
        <w:t>Figure 5.3</w:t>
      </w:r>
      <w:r w:rsidR="00724D90" w:rsidRPr="00724D90">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6"/>
                    <a:stretch>
                      <a:fillRect/>
                    </a:stretch>
                  </pic:blipFill>
                  <pic:spPr>
                    <a:xfrm>
                      <a:off x="0" y="0"/>
                      <a:ext cx="5321592" cy="2922417"/>
                    </a:xfrm>
                    <a:prstGeom prst="rect">
                      <a:avLst/>
                    </a:prstGeom>
                  </pic:spPr>
                </pic:pic>
              </a:graphicData>
            </a:graphic>
          </wp:inline>
        </w:drawing>
      </w:r>
    </w:p>
    <w:p w14:paraId="269068C1" w14:textId="2CF0AC71" w:rsidR="008D16BD" w:rsidRDefault="008D16BD" w:rsidP="008D16BD">
      <w:pPr>
        <w:pStyle w:val="Lgende"/>
        <w:jc w:val="center"/>
        <w:rPr>
          <w:rFonts w:ascii="Calibri" w:hAnsi="Calibri" w:cs="Calibri"/>
          <w:i w:val="0"/>
          <w:iCs w:val="0"/>
          <w:color w:val="000000"/>
          <w:sz w:val="24"/>
          <w:szCs w:val="24"/>
        </w:rPr>
      </w:pPr>
      <w:bookmarkStart w:id="1060" w:name="_Ref531964708"/>
      <w:r w:rsidRPr="008560E4">
        <w:rPr>
          <w:rFonts w:ascii="Calibri" w:hAnsi="Calibri" w:cs="Calibri"/>
          <w:i w:val="0"/>
          <w:iCs w:val="0"/>
          <w:color w:val="000000"/>
          <w:sz w:val="24"/>
          <w:szCs w:val="24"/>
        </w:rPr>
        <w:t xml:space="preserve">Figure </w:t>
      </w:r>
      <w:r w:rsidR="008C6155">
        <w:rPr>
          <w:rFonts w:ascii="Calibri" w:hAnsi="Calibri" w:cs="Calibri"/>
          <w:i w:val="0"/>
          <w:iCs w:val="0"/>
          <w:color w:val="000000"/>
          <w:sz w:val="24"/>
          <w:szCs w:val="24"/>
        </w:rPr>
        <w:fldChar w:fldCharType="begin"/>
      </w:r>
      <w:r w:rsidR="008C6155">
        <w:rPr>
          <w:rFonts w:ascii="Calibri" w:hAnsi="Calibri" w:cs="Calibri"/>
          <w:i w:val="0"/>
          <w:iCs w:val="0"/>
          <w:color w:val="000000"/>
          <w:sz w:val="24"/>
          <w:szCs w:val="24"/>
        </w:rPr>
        <w:instrText xml:space="preserve"> STYLEREF 2 \s </w:instrText>
      </w:r>
      <w:r w:rsidR="008C6155">
        <w:rPr>
          <w:rFonts w:ascii="Calibri" w:hAnsi="Calibri" w:cs="Calibri"/>
          <w:i w:val="0"/>
          <w:iCs w:val="0"/>
          <w:color w:val="000000"/>
          <w:sz w:val="24"/>
          <w:szCs w:val="24"/>
        </w:rPr>
        <w:fldChar w:fldCharType="separate"/>
      </w:r>
      <w:r w:rsidR="00724D90">
        <w:rPr>
          <w:rFonts w:ascii="Calibri" w:hAnsi="Calibri" w:cs="Calibri"/>
          <w:i w:val="0"/>
          <w:iCs w:val="0"/>
          <w:noProof/>
          <w:color w:val="000000"/>
          <w:sz w:val="24"/>
          <w:szCs w:val="24"/>
        </w:rPr>
        <w:t>5.3</w:t>
      </w:r>
      <w:r w:rsidR="008C6155">
        <w:rPr>
          <w:rFonts w:ascii="Calibri" w:hAnsi="Calibri" w:cs="Calibri"/>
          <w:i w:val="0"/>
          <w:iCs w:val="0"/>
          <w:color w:val="000000"/>
          <w:sz w:val="24"/>
          <w:szCs w:val="24"/>
        </w:rPr>
        <w:fldChar w:fldCharType="end"/>
      </w:r>
      <w:r w:rsidR="008C6155">
        <w:rPr>
          <w:rFonts w:ascii="Calibri" w:hAnsi="Calibri" w:cs="Calibri"/>
          <w:i w:val="0"/>
          <w:iCs w:val="0"/>
          <w:color w:val="000000"/>
          <w:sz w:val="24"/>
          <w:szCs w:val="24"/>
        </w:rPr>
        <w:noBreakHyphen/>
      </w:r>
      <w:r w:rsidR="008C6155">
        <w:rPr>
          <w:rFonts w:ascii="Calibri" w:hAnsi="Calibri" w:cs="Calibri"/>
          <w:i w:val="0"/>
          <w:iCs w:val="0"/>
          <w:color w:val="000000"/>
          <w:sz w:val="24"/>
          <w:szCs w:val="24"/>
        </w:rPr>
        <w:fldChar w:fldCharType="begin"/>
      </w:r>
      <w:r w:rsidR="008C6155">
        <w:rPr>
          <w:rFonts w:ascii="Calibri" w:hAnsi="Calibri" w:cs="Calibri"/>
          <w:i w:val="0"/>
          <w:iCs w:val="0"/>
          <w:color w:val="000000"/>
          <w:sz w:val="24"/>
          <w:szCs w:val="24"/>
        </w:rPr>
        <w:instrText xml:space="preserve"> SEQ Figure \* ARABIC \s 2 </w:instrText>
      </w:r>
      <w:r w:rsidR="008C6155">
        <w:rPr>
          <w:rFonts w:ascii="Calibri" w:hAnsi="Calibri" w:cs="Calibri"/>
          <w:i w:val="0"/>
          <w:iCs w:val="0"/>
          <w:color w:val="000000"/>
          <w:sz w:val="24"/>
          <w:szCs w:val="24"/>
        </w:rPr>
        <w:fldChar w:fldCharType="separate"/>
      </w:r>
      <w:r w:rsidR="00724D90">
        <w:rPr>
          <w:rFonts w:ascii="Calibri" w:hAnsi="Calibri" w:cs="Calibri"/>
          <w:i w:val="0"/>
          <w:iCs w:val="0"/>
          <w:noProof/>
          <w:color w:val="000000"/>
          <w:sz w:val="24"/>
          <w:szCs w:val="24"/>
        </w:rPr>
        <w:t>8</w:t>
      </w:r>
      <w:r w:rsidR="008C6155">
        <w:rPr>
          <w:rFonts w:ascii="Calibri" w:hAnsi="Calibri" w:cs="Calibri"/>
          <w:i w:val="0"/>
          <w:iCs w:val="0"/>
          <w:color w:val="000000"/>
          <w:sz w:val="24"/>
          <w:szCs w:val="24"/>
        </w:rPr>
        <w:fldChar w:fldCharType="end"/>
      </w:r>
      <w:bookmarkEnd w:id="1060"/>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 xml:space="preserve">rotor Faulkner, </w:t>
      </w:r>
      <w:proofErr w:type="spellStart"/>
      <w:r w:rsidRPr="00DC2610">
        <w:rPr>
          <w:rFonts w:ascii="Calibri" w:hAnsi="Calibri" w:cs="Calibri"/>
          <w:i w:val="0"/>
          <w:iCs w:val="0"/>
          <w:color w:val="000000"/>
          <w:sz w:val="24"/>
          <w:szCs w:val="24"/>
        </w:rPr>
        <w:t>Strong</w:t>
      </w:r>
      <w:proofErr w:type="spellEnd"/>
      <w:r w:rsidRPr="00DC2610">
        <w:rPr>
          <w:rFonts w:ascii="Calibri" w:hAnsi="Calibri" w:cs="Calibri"/>
          <w:i w:val="0"/>
          <w:iCs w:val="0"/>
          <w:color w:val="000000"/>
          <w:sz w:val="24"/>
          <w:szCs w:val="24"/>
        </w:rPr>
        <w:t xml:space="preserve">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1061" w:name="_Toc535418794"/>
      <w:r>
        <w:rPr>
          <w:lang w:eastAsia="zh-CN"/>
        </w:rPr>
        <w:t>Solutions de l’effet Morton instable</w:t>
      </w:r>
      <w:bookmarkEnd w:id="1061"/>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1062" w:name="_Toc535418795"/>
      <w:r>
        <w:rPr>
          <w:lang w:eastAsia="zh-CN"/>
        </w:rPr>
        <w:t xml:space="preserve">Comparaison quantitative des coefficients d’influence </w:t>
      </w:r>
      <m:oMath>
        <m:r>
          <m:rPr>
            <m:sty m:val="bi"/>
          </m:rPr>
          <w:rPr>
            <w:rFonts w:ascii="Cambria Math" w:hAnsi="Cambria Math"/>
            <w:lang w:eastAsia="zh-CN"/>
          </w:rPr>
          <m:t>ABC</m:t>
        </m:r>
      </m:oMath>
      <w:bookmarkEnd w:id="1062"/>
    </w:p>
    <w:p w14:paraId="232DE2E0" w14:textId="77777777" w:rsidR="000E4C36" w:rsidRPr="00E30F8F" w:rsidRDefault="000E4C36" w:rsidP="000E4C36">
      <w:pPr>
        <w:rPr>
          <w:lang w:eastAsia="zh-CN"/>
        </w:rPr>
      </w:pPr>
    </w:p>
    <w:p w14:paraId="32657D59" w14:textId="029BF3B4"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proofErr w:type="spellStart"/>
      <w:r w:rsidRPr="00FF51F4">
        <w:rPr>
          <w:color w:val="000000"/>
          <w:szCs w:val="22"/>
          <w:lang w:eastAsia="zh-CN"/>
        </w:rPr>
        <w:t>Schmied</w:t>
      </w:r>
      <w:proofErr w:type="spellEnd"/>
      <w:r w:rsidRPr="00FF51F4">
        <w:rPr>
          <w:color w:val="000000"/>
          <w:szCs w:val="22"/>
          <w:lang w:eastAsia="zh-CN"/>
        </w:rPr>
        <w:t xml:space="preserve">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724D90">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724D90">
        <w:rPr>
          <w:szCs w:val="22"/>
        </w:rPr>
        <w:t>[63]</w:t>
      </w:r>
      <w:r>
        <w:rPr>
          <w:szCs w:val="22"/>
        </w:rPr>
        <w:fldChar w:fldCharType="end"/>
      </w:r>
      <w:r>
        <w:rPr>
          <w:szCs w:val="22"/>
        </w:rPr>
        <w:t xml:space="preserve"> ; un rotor expérimental sous plusieurs configurations W1, W2 et W3 présenté par </w:t>
      </w:r>
      <w:proofErr w:type="spellStart"/>
      <w:r>
        <w:rPr>
          <w:szCs w:val="22"/>
        </w:rPr>
        <w:t>Panara</w:t>
      </w:r>
      <w:proofErr w:type="spellEnd"/>
      <w:r>
        <w:rPr>
          <w:szCs w:val="22"/>
        </w:rPr>
        <w:t xml:space="preserve">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724D90">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491DFDBC" w:rsidR="000E4C36" w:rsidRDefault="000E4C36" w:rsidP="00BE7862">
      <w:pPr>
        <w:pStyle w:val="Lgende"/>
        <w:jc w:val="center"/>
        <w:rPr>
          <w:rFonts w:ascii="Calibri" w:hAnsi="Calibri" w:cs="Calibri"/>
          <w:i w:val="0"/>
          <w:iCs w:val="0"/>
          <w:noProof/>
          <w:color w:val="000000"/>
          <w:sz w:val="24"/>
          <w:szCs w:val="24"/>
        </w:rPr>
      </w:pPr>
      <w:bookmarkStart w:id="1063" w:name="_Ref532235910"/>
      <w:r w:rsidRPr="00AF4DB1">
        <w:rPr>
          <w:rFonts w:ascii="Calibri" w:hAnsi="Calibri" w:cs="Calibri"/>
          <w:i w:val="0"/>
          <w:iCs w:val="0"/>
          <w:noProof/>
          <w:color w:val="000000"/>
          <w:sz w:val="24"/>
          <w:szCs w:val="24"/>
        </w:rPr>
        <w:t xml:space="preserve">Figure </w:t>
      </w:r>
      <w:r w:rsidR="008C6155">
        <w:rPr>
          <w:rFonts w:ascii="Calibri" w:hAnsi="Calibri" w:cs="Calibri"/>
          <w:i w:val="0"/>
          <w:iCs w:val="0"/>
          <w:noProof/>
          <w:color w:val="000000"/>
          <w:sz w:val="24"/>
          <w:szCs w:val="24"/>
        </w:rPr>
        <w:fldChar w:fldCharType="begin"/>
      </w:r>
      <w:r w:rsidR="008C6155">
        <w:rPr>
          <w:rFonts w:ascii="Calibri" w:hAnsi="Calibri" w:cs="Calibri"/>
          <w:i w:val="0"/>
          <w:iCs w:val="0"/>
          <w:noProof/>
          <w:color w:val="000000"/>
          <w:sz w:val="24"/>
          <w:szCs w:val="24"/>
        </w:rPr>
        <w:instrText xml:space="preserve"> STYLEREF 2 \s </w:instrText>
      </w:r>
      <w:r w:rsidR="008C6155">
        <w:rPr>
          <w:rFonts w:ascii="Calibri" w:hAnsi="Calibri" w:cs="Calibri"/>
          <w:i w:val="0"/>
          <w:iCs w:val="0"/>
          <w:noProof/>
          <w:color w:val="000000"/>
          <w:sz w:val="24"/>
          <w:szCs w:val="24"/>
        </w:rPr>
        <w:fldChar w:fldCharType="separate"/>
      </w:r>
      <w:r w:rsidR="00724D90">
        <w:rPr>
          <w:rFonts w:ascii="Calibri" w:hAnsi="Calibri" w:cs="Calibri"/>
          <w:i w:val="0"/>
          <w:iCs w:val="0"/>
          <w:noProof/>
          <w:color w:val="000000"/>
          <w:sz w:val="24"/>
          <w:szCs w:val="24"/>
        </w:rPr>
        <w:t>5.4</w:t>
      </w:r>
      <w:r w:rsidR="008C6155">
        <w:rPr>
          <w:rFonts w:ascii="Calibri" w:hAnsi="Calibri" w:cs="Calibri"/>
          <w:i w:val="0"/>
          <w:iCs w:val="0"/>
          <w:noProof/>
          <w:color w:val="000000"/>
          <w:sz w:val="24"/>
          <w:szCs w:val="24"/>
        </w:rPr>
        <w:fldChar w:fldCharType="end"/>
      </w:r>
      <w:r w:rsidR="008C6155">
        <w:rPr>
          <w:rFonts w:ascii="Calibri" w:hAnsi="Calibri" w:cs="Calibri"/>
          <w:i w:val="0"/>
          <w:iCs w:val="0"/>
          <w:noProof/>
          <w:color w:val="000000"/>
          <w:sz w:val="24"/>
          <w:szCs w:val="24"/>
        </w:rPr>
        <w:noBreakHyphen/>
      </w:r>
      <w:r w:rsidR="008C6155">
        <w:rPr>
          <w:rFonts w:ascii="Calibri" w:hAnsi="Calibri" w:cs="Calibri"/>
          <w:i w:val="0"/>
          <w:iCs w:val="0"/>
          <w:noProof/>
          <w:color w:val="000000"/>
          <w:sz w:val="24"/>
          <w:szCs w:val="24"/>
        </w:rPr>
        <w:fldChar w:fldCharType="begin"/>
      </w:r>
      <w:r w:rsidR="008C6155">
        <w:rPr>
          <w:rFonts w:ascii="Calibri" w:hAnsi="Calibri" w:cs="Calibri"/>
          <w:i w:val="0"/>
          <w:iCs w:val="0"/>
          <w:noProof/>
          <w:color w:val="000000"/>
          <w:sz w:val="24"/>
          <w:szCs w:val="24"/>
        </w:rPr>
        <w:instrText xml:space="preserve"> SEQ Figure \* ARABIC \s 2 </w:instrText>
      </w:r>
      <w:r w:rsidR="008C6155">
        <w:rPr>
          <w:rFonts w:ascii="Calibri" w:hAnsi="Calibri" w:cs="Calibri"/>
          <w:i w:val="0"/>
          <w:iCs w:val="0"/>
          <w:noProof/>
          <w:color w:val="000000"/>
          <w:sz w:val="24"/>
          <w:szCs w:val="24"/>
        </w:rPr>
        <w:fldChar w:fldCharType="separate"/>
      </w:r>
      <w:r w:rsidR="00724D90">
        <w:rPr>
          <w:rFonts w:ascii="Calibri" w:hAnsi="Calibri" w:cs="Calibri"/>
          <w:i w:val="0"/>
          <w:iCs w:val="0"/>
          <w:noProof/>
          <w:color w:val="000000"/>
          <w:sz w:val="24"/>
          <w:szCs w:val="24"/>
        </w:rPr>
        <w:t>1</w:t>
      </w:r>
      <w:r w:rsidR="008C6155">
        <w:rPr>
          <w:rFonts w:ascii="Calibri" w:hAnsi="Calibri" w:cs="Calibri"/>
          <w:i w:val="0"/>
          <w:iCs w:val="0"/>
          <w:noProof/>
          <w:color w:val="000000"/>
          <w:sz w:val="24"/>
          <w:szCs w:val="24"/>
        </w:rPr>
        <w:fldChar w:fldCharType="end"/>
      </w:r>
      <w:bookmarkEnd w:id="1063"/>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eastAsia="zh-CN"/>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108A4438" w:rsidR="000E4C36" w:rsidRPr="005406A4" w:rsidRDefault="000E4C36" w:rsidP="000E4C36">
      <w:pPr>
        <w:pStyle w:val="Lgende"/>
        <w:jc w:val="center"/>
        <w:rPr>
          <w:rFonts w:ascii="Calibri" w:hAnsi="Calibri" w:cs="Calibri"/>
          <w:i w:val="0"/>
          <w:iCs w:val="0"/>
          <w:noProof/>
          <w:color w:val="000000"/>
          <w:sz w:val="24"/>
          <w:szCs w:val="24"/>
        </w:rPr>
      </w:pPr>
      <w:bookmarkStart w:id="1064" w:name="_Ref532235878"/>
      <w:r w:rsidRPr="005406A4">
        <w:rPr>
          <w:rFonts w:ascii="Calibri" w:hAnsi="Calibri" w:cs="Calibri"/>
          <w:i w:val="0"/>
          <w:iCs w:val="0"/>
          <w:noProof/>
          <w:color w:val="000000"/>
          <w:sz w:val="24"/>
          <w:szCs w:val="24"/>
        </w:rPr>
        <w:t xml:space="preserve">Figure </w:t>
      </w:r>
      <w:r w:rsidR="008C6155">
        <w:rPr>
          <w:rFonts w:ascii="Calibri" w:hAnsi="Calibri" w:cs="Calibri"/>
          <w:i w:val="0"/>
          <w:iCs w:val="0"/>
          <w:noProof/>
          <w:color w:val="000000"/>
          <w:sz w:val="24"/>
          <w:szCs w:val="24"/>
        </w:rPr>
        <w:fldChar w:fldCharType="begin"/>
      </w:r>
      <w:r w:rsidR="008C6155">
        <w:rPr>
          <w:rFonts w:ascii="Calibri" w:hAnsi="Calibri" w:cs="Calibri"/>
          <w:i w:val="0"/>
          <w:iCs w:val="0"/>
          <w:noProof/>
          <w:color w:val="000000"/>
          <w:sz w:val="24"/>
          <w:szCs w:val="24"/>
        </w:rPr>
        <w:instrText xml:space="preserve"> STYLEREF 2 \s </w:instrText>
      </w:r>
      <w:r w:rsidR="008C6155">
        <w:rPr>
          <w:rFonts w:ascii="Calibri" w:hAnsi="Calibri" w:cs="Calibri"/>
          <w:i w:val="0"/>
          <w:iCs w:val="0"/>
          <w:noProof/>
          <w:color w:val="000000"/>
          <w:sz w:val="24"/>
          <w:szCs w:val="24"/>
        </w:rPr>
        <w:fldChar w:fldCharType="separate"/>
      </w:r>
      <w:r w:rsidR="00724D90">
        <w:rPr>
          <w:rFonts w:ascii="Calibri" w:hAnsi="Calibri" w:cs="Calibri"/>
          <w:i w:val="0"/>
          <w:iCs w:val="0"/>
          <w:noProof/>
          <w:color w:val="000000"/>
          <w:sz w:val="24"/>
          <w:szCs w:val="24"/>
        </w:rPr>
        <w:t>5.4</w:t>
      </w:r>
      <w:r w:rsidR="008C6155">
        <w:rPr>
          <w:rFonts w:ascii="Calibri" w:hAnsi="Calibri" w:cs="Calibri"/>
          <w:i w:val="0"/>
          <w:iCs w:val="0"/>
          <w:noProof/>
          <w:color w:val="000000"/>
          <w:sz w:val="24"/>
          <w:szCs w:val="24"/>
        </w:rPr>
        <w:fldChar w:fldCharType="end"/>
      </w:r>
      <w:r w:rsidR="008C6155">
        <w:rPr>
          <w:rFonts w:ascii="Calibri" w:hAnsi="Calibri" w:cs="Calibri"/>
          <w:i w:val="0"/>
          <w:iCs w:val="0"/>
          <w:noProof/>
          <w:color w:val="000000"/>
          <w:sz w:val="24"/>
          <w:szCs w:val="24"/>
        </w:rPr>
        <w:noBreakHyphen/>
      </w:r>
      <w:r w:rsidR="008C6155">
        <w:rPr>
          <w:rFonts w:ascii="Calibri" w:hAnsi="Calibri" w:cs="Calibri"/>
          <w:i w:val="0"/>
          <w:iCs w:val="0"/>
          <w:noProof/>
          <w:color w:val="000000"/>
          <w:sz w:val="24"/>
          <w:szCs w:val="24"/>
        </w:rPr>
        <w:fldChar w:fldCharType="begin"/>
      </w:r>
      <w:r w:rsidR="008C6155">
        <w:rPr>
          <w:rFonts w:ascii="Calibri" w:hAnsi="Calibri" w:cs="Calibri"/>
          <w:i w:val="0"/>
          <w:iCs w:val="0"/>
          <w:noProof/>
          <w:color w:val="000000"/>
          <w:sz w:val="24"/>
          <w:szCs w:val="24"/>
        </w:rPr>
        <w:instrText xml:space="preserve"> SEQ Figure \* ARABIC \s 2 </w:instrText>
      </w:r>
      <w:r w:rsidR="008C6155">
        <w:rPr>
          <w:rFonts w:ascii="Calibri" w:hAnsi="Calibri" w:cs="Calibri"/>
          <w:i w:val="0"/>
          <w:iCs w:val="0"/>
          <w:noProof/>
          <w:color w:val="000000"/>
          <w:sz w:val="24"/>
          <w:szCs w:val="24"/>
        </w:rPr>
        <w:fldChar w:fldCharType="separate"/>
      </w:r>
      <w:r w:rsidR="00724D90">
        <w:rPr>
          <w:rFonts w:ascii="Calibri" w:hAnsi="Calibri" w:cs="Calibri"/>
          <w:i w:val="0"/>
          <w:iCs w:val="0"/>
          <w:noProof/>
          <w:color w:val="000000"/>
          <w:sz w:val="24"/>
          <w:szCs w:val="24"/>
        </w:rPr>
        <w:t>2</w:t>
      </w:r>
      <w:r w:rsidR="008C6155">
        <w:rPr>
          <w:rFonts w:ascii="Calibri" w:hAnsi="Calibri" w:cs="Calibri"/>
          <w:i w:val="0"/>
          <w:iCs w:val="0"/>
          <w:noProof/>
          <w:color w:val="000000"/>
          <w:sz w:val="24"/>
          <w:szCs w:val="24"/>
        </w:rPr>
        <w:fldChar w:fldCharType="end"/>
      </w:r>
      <w:bookmarkEnd w:id="1064"/>
      <w:r>
        <w:rPr>
          <w:rFonts w:ascii="Calibri" w:hAnsi="Calibri" w:cs="Calibri"/>
          <w:i w:val="0"/>
          <w:iCs w:val="0"/>
          <w:noProof/>
          <w:color w:val="000000"/>
          <w:sz w:val="24"/>
          <w:szCs w:val="24"/>
        </w:rPr>
        <w:t xml:space="preserve"> : Résultat de l’analyse de l’effet Morton des cas </w:t>
      </w:r>
    </w:p>
    <w:p w14:paraId="717226FD" w14:textId="64508601"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724D90" w:rsidRPr="00724D90">
        <w:rPr>
          <w:b/>
          <w:szCs w:val="22"/>
        </w:rPr>
        <w:t>Figure 5.4</w:t>
      </w:r>
      <w:r w:rsidR="00724D90" w:rsidRPr="00724D90">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proofErr w:type="spellStart"/>
      <w:r w:rsidRPr="00B27728">
        <w:rPr>
          <w:szCs w:val="22"/>
        </w:rPr>
        <w:t>Panara</w:t>
      </w:r>
      <w:proofErr w:type="spellEnd"/>
      <w:r w:rsidRPr="00B27728">
        <w:rPr>
          <w:szCs w:val="22"/>
        </w:rPr>
        <w:t xml:space="preserve">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w:t>
      </w:r>
      <w:proofErr w:type="spellStart"/>
      <w:r w:rsidR="00A06131">
        <w:rPr>
          <w:szCs w:val="22"/>
        </w:rPr>
        <w:t>gmm</w:t>
      </w:r>
      <w:proofErr w:type="spellEnd"/>
      <w:r w:rsidR="00A06131">
        <w:rPr>
          <w:szCs w:val="22"/>
        </w:rPr>
        <w:t>/°C)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1065" w:name="_Toc535418796"/>
      <w:r>
        <w:rPr>
          <w:lang w:eastAsia="zh-CN"/>
        </w:rPr>
        <w:t xml:space="preserve">Solutions liées au coefficient </w:t>
      </w:r>
      <m:oMath>
        <m:r>
          <m:rPr>
            <m:sty m:val="bi"/>
          </m:rPr>
          <w:rPr>
            <w:rFonts w:ascii="Cambria Math" w:hAnsi="Cambria Math"/>
            <w:lang w:eastAsia="zh-CN"/>
          </w:rPr>
          <m:t>C</m:t>
        </m:r>
      </m:oMath>
      <w:bookmarkEnd w:id="1065"/>
    </w:p>
    <w:p w14:paraId="287265AC" w14:textId="77777777" w:rsidR="000E4C36" w:rsidRPr="00B63B3E" w:rsidRDefault="000E4C36" w:rsidP="000E4C36">
      <w:pPr>
        <w:rPr>
          <w:lang w:eastAsia="zh-CN"/>
        </w:rPr>
      </w:pPr>
    </w:p>
    <w:p w14:paraId="47B34EDA" w14:textId="0FA6B387"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724D90">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43A581A6"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w:t>
      </w:r>
      <w:proofErr w:type="spellStart"/>
      <w:r>
        <w:rPr>
          <w:lang w:eastAsia="zh-CN"/>
        </w:rPr>
        <w:t>Jongh</w:t>
      </w:r>
      <w:proofErr w:type="spellEnd"/>
      <w:r>
        <w:rPr>
          <w:lang w:eastAsia="zh-CN"/>
        </w:rPr>
        <w:t xml:space="preserve">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724D90">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w:t>
      </w:r>
      <w:proofErr w:type="gramStart"/>
      <w:r w:rsidRPr="00B15227">
        <w:rPr>
          <w:lang w:eastAsia="zh-CN"/>
        </w:rPr>
        <w:t>et</w:t>
      </w:r>
      <w:r>
        <w:rPr>
          <w:lang w:eastAsia="zh-CN"/>
        </w:rPr>
        <w:t xml:space="preserve"> </w:t>
      </w:r>
      <w:proofErr w:type="gramEnd"/>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w:t>
      </w:r>
      <w:proofErr w:type="gramStart"/>
      <w:r>
        <w:rPr>
          <w:lang w:eastAsia="zh-CN"/>
        </w:rPr>
        <w:t>al.,</w:t>
      </w:r>
      <w:proofErr w:type="gramEnd"/>
      <w:r>
        <w:rPr>
          <w:lang w:eastAsia="zh-CN"/>
        </w:rPr>
        <w:t xml:space="preserve">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1066" w:name="_Toc535418797"/>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1066"/>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56467372"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724D90">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724D90" w:rsidRPr="00724D90">
        <w:rPr>
          <w:szCs w:val="22"/>
        </w:rPr>
        <w:t>Tableau 5.4</w:t>
      </w:r>
      <w:r w:rsidR="00724D90" w:rsidRPr="00724D90">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21EE28C9"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1067"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724D90">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724D90">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1067"/>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3687021" w:rsidR="000E4C36" w:rsidRPr="009D7509" w:rsidRDefault="000E4C36" w:rsidP="008D2A74">
            <w:pPr>
              <w:jc w:val="center"/>
              <w:rPr>
                <w:sz w:val="20"/>
                <w:szCs w:val="22"/>
              </w:rPr>
            </w:pPr>
            <w:r>
              <w:rPr>
                <w:sz w:val="20"/>
                <w:szCs w:val="22"/>
              </w:rPr>
              <w:t xml:space="preserve">1994, de </w:t>
            </w:r>
            <w:proofErr w:type="spellStart"/>
            <w:r>
              <w:rPr>
                <w:sz w:val="20"/>
                <w:szCs w:val="22"/>
              </w:rPr>
              <w:t>Jongh</w:t>
            </w:r>
            <w:proofErr w:type="spellEnd"/>
            <w:r>
              <w:rPr>
                <w:sz w:val="20"/>
                <w:szCs w:val="22"/>
              </w:rPr>
              <w:t xml:space="preserve">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724D90">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5E7AAE7B"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724D90">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1C21521" w:rsidR="000E4C36" w:rsidRPr="009D7509" w:rsidRDefault="000E4C36" w:rsidP="008D2A74">
            <w:pPr>
              <w:jc w:val="center"/>
              <w:rPr>
                <w:sz w:val="20"/>
                <w:szCs w:val="22"/>
              </w:rPr>
            </w:pPr>
            <w:r w:rsidRPr="009D7509">
              <w:rPr>
                <w:sz w:val="20"/>
                <w:szCs w:val="22"/>
              </w:rPr>
              <w:t xml:space="preserve">1997, </w:t>
            </w:r>
            <w:proofErr w:type="spellStart"/>
            <w:r w:rsidRPr="009D7509">
              <w:rPr>
                <w:sz w:val="20"/>
                <w:szCs w:val="22"/>
              </w:rPr>
              <w:t>Corcoran</w:t>
            </w:r>
            <w:proofErr w:type="spellEnd"/>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724D90">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1B582ACD"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724D90">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 xml:space="preserve">1999, </w:t>
            </w:r>
            <w:proofErr w:type="spellStart"/>
            <w:r w:rsidRPr="009D7509">
              <w:rPr>
                <w:sz w:val="20"/>
                <w:szCs w:val="22"/>
              </w:rPr>
              <w:t>Berot</w:t>
            </w:r>
            <w:proofErr w:type="spellEnd"/>
            <w:r w:rsidRPr="009D7509">
              <w:rPr>
                <w:sz w:val="20"/>
                <w:szCs w:val="22"/>
              </w:rPr>
              <w:t xml:space="preserve">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5397F7FB" w:rsidR="000E4C36" w:rsidRPr="009D7509" w:rsidRDefault="000E4C36" w:rsidP="008D2A74">
            <w:pPr>
              <w:jc w:val="center"/>
              <w:rPr>
                <w:sz w:val="20"/>
                <w:szCs w:val="22"/>
              </w:rPr>
            </w:pPr>
            <w:r w:rsidRPr="009D7509">
              <w:rPr>
                <w:sz w:val="20"/>
                <w:szCs w:val="22"/>
              </w:rPr>
              <w:t xml:space="preserve">2008, </w:t>
            </w:r>
            <w:proofErr w:type="spellStart"/>
            <w:r w:rsidRPr="009D7509">
              <w:rPr>
                <w:sz w:val="20"/>
                <w:szCs w:val="22"/>
              </w:rPr>
              <w:t>Schmi</w:t>
            </w:r>
            <w:r>
              <w:rPr>
                <w:sz w:val="20"/>
                <w:szCs w:val="22"/>
              </w:rPr>
              <w:t>ed</w:t>
            </w:r>
            <w:proofErr w:type="spellEnd"/>
            <w:r>
              <w:rPr>
                <w:sz w:val="20"/>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724D90">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164BA6C5"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724D90">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335FE02"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w:t>
      </w:r>
      <w:proofErr w:type="spellStart"/>
      <w:r>
        <w:rPr>
          <w:szCs w:val="22"/>
        </w:rPr>
        <w:t>Schmied</w:t>
      </w:r>
      <w:proofErr w:type="spellEnd"/>
      <w:r>
        <w:rPr>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724D90">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w:t>
      </w:r>
      <w:proofErr w:type="gramStart"/>
      <w:r>
        <w:rPr>
          <w:szCs w:val="22"/>
        </w:rPr>
        <w:t xml:space="preserve">du </w:t>
      </w:r>
      <m:oMath>
        <m:r>
          <m:rPr>
            <m:sty m:val="bi"/>
          </m:rPr>
          <w:rPr>
            <w:rFonts w:ascii="Cambria Math" w:hAnsi="Cambria Math"/>
            <w:szCs w:val="22"/>
          </w:rPr>
          <m:t>B</m:t>
        </m:r>
      </m:oMath>
      <w:r w:rsidRPr="00773A22">
        <w:rPr>
          <w:szCs w:val="22"/>
        </w:rPr>
        <w:t xml:space="preserve"> est</w:t>
      </w:r>
      <w:proofErr w:type="gramEnd"/>
      <w:r w:rsidRPr="00773A22">
        <w:rPr>
          <w:szCs w:val="22"/>
        </w:rPr>
        <w:t xml:space="preserve"> </w:t>
      </w:r>
      <w:r>
        <w:rPr>
          <w:szCs w:val="22"/>
        </w:rPr>
        <w:t xml:space="preserve">important et l’effet Morton instable avait encore lieu. Pour corriger cette instabilité, </w:t>
      </w:r>
      <w:proofErr w:type="spellStart"/>
      <w:r>
        <w:rPr>
          <w:szCs w:val="22"/>
        </w:rPr>
        <w:t>Schmied</w:t>
      </w:r>
      <w:proofErr w:type="spellEnd"/>
      <w:r>
        <w:rPr>
          <w:szCs w:val="22"/>
        </w:rPr>
        <w:t xml:space="preserve"> et al. </w:t>
      </w:r>
      <w:proofErr w:type="gramStart"/>
      <w:r>
        <w:rPr>
          <w:szCs w:val="22"/>
        </w:rPr>
        <w:t>ont</w:t>
      </w:r>
      <w:proofErr w:type="gramEnd"/>
      <w:r>
        <w:rPr>
          <w:szCs w:val="22"/>
        </w:rPr>
        <w:t xml:space="preserve">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En même temps, la réduction de la largeur du palier et le refroidissement du lubrifiant ont été également effectués. Ces deux dernière mesure ba</w:t>
      </w:r>
      <w:proofErr w:type="spellStart"/>
      <w:r>
        <w:rPr>
          <w:szCs w:val="22"/>
        </w:rPr>
        <w:t>issent</w:t>
      </w:r>
      <w:proofErr w:type="spellEnd"/>
      <w:r>
        <w:rPr>
          <w:szCs w:val="22"/>
        </w:rPr>
        <w:t xml:space="preserve">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1B5760FD"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724D90">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724D90">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D12A4ED" w:rsidR="000E4C36" w:rsidRDefault="000E4C36" w:rsidP="000771A1">
      <w:pPr>
        <w:spacing w:line="360" w:lineRule="auto"/>
        <w:ind w:firstLine="708"/>
        <w:rPr>
          <w:szCs w:val="22"/>
        </w:rPr>
      </w:pPr>
      <w:r>
        <w:rPr>
          <w:szCs w:val="22"/>
        </w:rPr>
        <w:t xml:space="preserve">Selon De </w:t>
      </w:r>
      <w:proofErr w:type="spellStart"/>
      <w:r>
        <w:rPr>
          <w:szCs w:val="22"/>
        </w:rPr>
        <w:t>jongh</w:t>
      </w:r>
      <w:proofErr w:type="spellEnd"/>
      <w:r>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sidR="00724D90">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 xml:space="preserve">En outre, la réduction </w:t>
      </w:r>
      <w:proofErr w:type="gramStart"/>
      <w:r w:rsidR="000F674F">
        <w:rPr>
          <w:szCs w:val="22"/>
        </w:rPr>
        <w:t>du</w:t>
      </w:r>
      <w:proofErr w:type="gramEnd"/>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3216F057"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proofErr w:type="gramStart"/>
      <w:r w:rsidR="000E4C36" w:rsidRPr="00803E1C">
        <w:rPr>
          <w:szCs w:val="22"/>
        </w:rPr>
        <w:t xml:space="preserve">et </w:t>
      </w:r>
      <w:proofErr w:type="gramEnd"/>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724D90">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724D90">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1068" w:name="_Toc535418798"/>
      <w:r>
        <w:t>Conclusion sur les solutions</w:t>
      </w:r>
      <w:bookmarkEnd w:id="1068"/>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1069" w:name="_Toc535418799"/>
      <w:r>
        <w:t>Conclusion</w:t>
      </w:r>
      <w:bookmarkEnd w:id="1069"/>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1070" w:name="_Toc535418800"/>
      <w:r w:rsidRPr="005B6FDA">
        <w:lastRenderedPageBreak/>
        <w:t>Conclusion</w:t>
      </w:r>
      <w:r w:rsidR="005C2433" w:rsidRPr="005B6FDA">
        <w:t xml:space="preserve"> générale</w:t>
      </w:r>
      <w:bookmarkEnd w:id="1070"/>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1071" w:name="_Toc535418801"/>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071"/>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1072" w:name="_Toc535418802"/>
      <w:r>
        <w:t>Formulation variationnelle du problème conduction thermique</w:t>
      </w:r>
      <w:bookmarkEnd w:id="1072"/>
    </w:p>
    <w:p w14:paraId="4FA50E88" w14:textId="1BFCEA06"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724D90">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F5693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F5693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F5693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F56939"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F5693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073" w:name="_Ref528621363"/>
            <w:r w:rsidRPr="005600FC">
              <w:rPr>
                <w:rFonts w:ascii="Times New Roman" w:eastAsia="Times New Roman" w:hAnsi="Times New Roman"/>
                <w:b/>
                <w:iCs w:val="0"/>
                <w:color w:val="auto"/>
                <w:sz w:val="22"/>
                <w:szCs w:val="22"/>
                <w:lang w:eastAsia="fr-FR"/>
              </w:rPr>
              <w:t xml:space="preserve"> </w:t>
            </w:r>
            <w:bookmarkEnd w:id="1073"/>
          </w:p>
        </w:tc>
      </w:tr>
    </w:tbl>
    <w:p w14:paraId="534FFF4F" w14:textId="77777777" w:rsidR="00B429DC" w:rsidRPr="00E4270F" w:rsidRDefault="00B429DC" w:rsidP="007843F2">
      <w:pPr>
        <w:pStyle w:val="Titre2"/>
        <w:numPr>
          <w:ilvl w:val="1"/>
          <w:numId w:val="33"/>
        </w:numPr>
        <w:ind w:left="709"/>
      </w:pPr>
      <w:bookmarkStart w:id="1074" w:name="_Toc535418803"/>
      <w:r>
        <w:t xml:space="preserve">Approximation </w:t>
      </w:r>
      <w:r w:rsidRPr="00E4270F">
        <w:t>nodale élémentaire</w:t>
      </w:r>
      <w:r>
        <w:t xml:space="preserve"> et assemblage final</w:t>
      </w:r>
      <w:bookmarkEnd w:id="1074"/>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3D3C0108"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724D90">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F5693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F5693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F5693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F5693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F5693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F5693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F56939"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1075" w:name="_Toc535418804"/>
      <w:r>
        <w:lastRenderedPageBreak/>
        <w:t>Ann</w:t>
      </w:r>
      <w:r w:rsidR="005B17DF">
        <w:t xml:space="preserve">exe II : </w:t>
      </w:r>
      <w:r w:rsidR="00A64F15">
        <w:br/>
        <w:t>Détermination du point haut</w:t>
      </w:r>
      <w:bookmarkEnd w:id="1075"/>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19D892EB"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724D90" w:rsidRPr="00724D90">
        <w:t>Figure A</w:t>
      </w:r>
      <w:r w:rsidR="00724D90">
        <w:rPr>
          <w:i/>
          <w:noProof/>
        </w:rPr>
        <w:t>.II.2</w:t>
      </w:r>
      <w:r w:rsidR="00724D90">
        <w:rPr>
          <w:i/>
        </w:rPr>
        <w:noBreakHyphen/>
      </w:r>
      <w:r w:rsidR="00724D90">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F56939"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F56939"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45FA36E"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724D90">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F56939"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076" w:name="_Ref525656363"/>
            <w:r w:rsidRPr="00E37D96">
              <w:rPr>
                <w:rFonts w:eastAsiaTheme="minorHAnsi"/>
              </w:rPr>
              <w:t xml:space="preserve"> </w:t>
            </w:r>
            <w:bookmarkEnd w:id="1076"/>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1"/>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0BF5C9D6" w:rsidR="00A64F15" w:rsidRPr="00BA205C" w:rsidRDefault="00A64F15" w:rsidP="00A64F15">
      <w:pPr>
        <w:pStyle w:val="Lgende"/>
        <w:spacing w:line="360" w:lineRule="auto"/>
        <w:jc w:val="center"/>
        <w:rPr>
          <w:i w:val="0"/>
          <w:sz w:val="22"/>
        </w:rPr>
      </w:pPr>
      <w:bookmarkStart w:id="1077" w:name="_Ref525659754"/>
      <w:r w:rsidRPr="00BA205C">
        <w:rPr>
          <w:i w:val="0"/>
          <w:sz w:val="22"/>
        </w:rPr>
        <w:t xml:space="preserve">Figure </w:t>
      </w:r>
      <w:r w:rsidR="008C6155">
        <w:rPr>
          <w:i w:val="0"/>
          <w:sz w:val="22"/>
        </w:rPr>
        <w:fldChar w:fldCharType="begin"/>
      </w:r>
      <w:r w:rsidR="008C6155">
        <w:rPr>
          <w:i w:val="0"/>
          <w:sz w:val="22"/>
        </w:rPr>
        <w:instrText xml:space="preserve"> STYLEREF 2 \s </w:instrText>
      </w:r>
      <w:r w:rsidR="008C6155">
        <w:rPr>
          <w:i w:val="0"/>
          <w:sz w:val="22"/>
        </w:rPr>
        <w:fldChar w:fldCharType="separate"/>
      </w:r>
      <w:r w:rsidR="00724D90">
        <w:rPr>
          <w:i w:val="0"/>
          <w:noProof/>
          <w:sz w:val="22"/>
        </w:rPr>
        <w:t>A.II.2</w:t>
      </w:r>
      <w:r w:rsidR="008C6155">
        <w:rPr>
          <w:i w:val="0"/>
          <w:sz w:val="22"/>
        </w:rPr>
        <w:fldChar w:fldCharType="end"/>
      </w:r>
      <w:r w:rsidR="008C6155">
        <w:rPr>
          <w:i w:val="0"/>
          <w:sz w:val="22"/>
        </w:rPr>
        <w:noBreakHyphen/>
      </w:r>
      <w:r w:rsidR="008C6155">
        <w:rPr>
          <w:i w:val="0"/>
          <w:sz w:val="22"/>
        </w:rPr>
        <w:fldChar w:fldCharType="begin"/>
      </w:r>
      <w:r w:rsidR="008C6155">
        <w:rPr>
          <w:i w:val="0"/>
          <w:sz w:val="22"/>
        </w:rPr>
        <w:instrText xml:space="preserve"> SEQ Figure \* ARABIC \s 2 </w:instrText>
      </w:r>
      <w:r w:rsidR="008C6155">
        <w:rPr>
          <w:i w:val="0"/>
          <w:sz w:val="22"/>
        </w:rPr>
        <w:fldChar w:fldCharType="separate"/>
      </w:r>
      <w:r w:rsidR="00724D90">
        <w:rPr>
          <w:i w:val="0"/>
          <w:noProof/>
          <w:sz w:val="22"/>
        </w:rPr>
        <w:t>1</w:t>
      </w:r>
      <w:r w:rsidR="008C6155">
        <w:rPr>
          <w:i w:val="0"/>
          <w:sz w:val="22"/>
        </w:rPr>
        <w:fldChar w:fldCharType="end"/>
      </w:r>
      <w:bookmarkEnd w:id="1077"/>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1078" w:name="_Toc535418805"/>
      <w:r w:rsidR="00FC46F1">
        <w:lastRenderedPageBreak/>
        <w:t>Références</w:t>
      </w:r>
      <w:bookmarkEnd w:id="1078"/>
    </w:p>
    <w:p w14:paraId="4178A66D" w14:textId="77777777" w:rsidR="0011550B" w:rsidRPr="0011550B" w:rsidRDefault="0011550B" w:rsidP="0011550B"/>
    <w:p w14:paraId="020D5B05" w14:textId="77777777" w:rsidR="00414610" w:rsidRDefault="00414610" w:rsidP="00414610">
      <w:pPr>
        <w:pStyle w:val="Paragraphedeliste"/>
        <w:numPr>
          <w:ilvl w:val="0"/>
          <w:numId w:val="35"/>
        </w:numPr>
        <w:spacing w:line="360" w:lineRule="auto"/>
        <w:jc w:val="both"/>
        <w:rPr>
          <w:lang w:val="en-US"/>
        </w:rPr>
      </w:pPr>
      <w:bookmarkStart w:id="1079" w:name="_Ref526346265"/>
      <w:bookmarkStart w:id="1080" w:name="_Ref534794244"/>
      <w:bookmarkStart w:id="1081" w:name="_Ref533094789"/>
      <w:bookmarkStart w:id="1082" w:name="_Ref533090097"/>
      <w:r>
        <w:rPr>
          <w:lang w:val="en-US"/>
        </w:rPr>
        <w:t xml:space="preserve">J. Vance, Z. </w:t>
      </w:r>
      <w:proofErr w:type="spellStart"/>
      <w:r>
        <w:rPr>
          <w:lang w:val="en-US"/>
        </w:rPr>
        <w:t>Fouad</w:t>
      </w:r>
      <w:proofErr w:type="spellEnd"/>
      <w:r>
        <w:rPr>
          <w:lang w:val="en-US"/>
        </w:rPr>
        <w:t xml:space="preserve">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079"/>
    </w:p>
    <w:p w14:paraId="20BD8504" w14:textId="77777777" w:rsidR="0054208F" w:rsidRDefault="0054208F" w:rsidP="0054208F">
      <w:pPr>
        <w:pStyle w:val="Paragraphedeliste"/>
        <w:numPr>
          <w:ilvl w:val="0"/>
          <w:numId w:val="35"/>
        </w:numPr>
        <w:spacing w:line="360" w:lineRule="auto"/>
        <w:jc w:val="both"/>
        <w:rPr>
          <w:lang w:val="en-US"/>
        </w:rPr>
      </w:pPr>
      <w:bookmarkStart w:id="1083"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1080"/>
      <w:bookmarkEnd w:id="1083"/>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084" w:name="_Ref533090111"/>
      <w:r w:rsidRPr="004854A8">
        <w:rPr>
          <w:lang w:val="en-US"/>
        </w:rPr>
        <w:t>B.</w:t>
      </w:r>
      <w:r>
        <w:rPr>
          <w:lang w:val="en-US"/>
        </w:rPr>
        <w:t xml:space="preserve"> </w:t>
      </w:r>
      <w:r w:rsidRPr="004854A8">
        <w:rPr>
          <w:lang w:val="en-US"/>
        </w:rPr>
        <w:t xml:space="preserve">Hesseborn,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1084"/>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085"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1085"/>
    </w:p>
    <w:p w14:paraId="22F6FDEE" w14:textId="77777777" w:rsidR="00851955" w:rsidRDefault="00851955" w:rsidP="0054208F">
      <w:pPr>
        <w:pStyle w:val="Paragraphedeliste"/>
        <w:numPr>
          <w:ilvl w:val="0"/>
          <w:numId w:val="35"/>
        </w:numPr>
        <w:spacing w:line="360" w:lineRule="auto"/>
        <w:jc w:val="both"/>
        <w:rPr>
          <w:lang w:val="en-US"/>
        </w:rPr>
      </w:pPr>
      <w:bookmarkStart w:id="1086" w:name="_Ref534794429"/>
      <w:bookmarkEnd w:id="1081"/>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1086"/>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87"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087"/>
    </w:p>
    <w:p w14:paraId="60D06719" w14:textId="33AAFC88" w:rsidR="00851955" w:rsidRDefault="00D345EC" w:rsidP="0054208F">
      <w:pPr>
        <w:pStyle w:val="Paragraphedeliste"/>
        <w:numPr>
          <w:ilvl w:val="0"/>
          <w:numId w:val="35"/>
        </w:numPr>
        <w:spacing w:line="360" w:lineRule="auto"/>
        <w:jc w:val="both"/>
        <w:rPr>
          <w:lang w:val="en-US"/>
        </w:rPr>
      </w:pPr>
      <w:bookmarkStart w:id="1088" w:name="_Ref534794246"/>
      <w:proofErr w:type="spellStart"/>
      <w:r w:rsidRPr="00D345EC">
        <w:rPr>
          <w:lang w:val="en-US"/>
        </w:rPr>
        <w:t>Lili</w:t>
      </w:r>
      <w:proofErr w:type="spellEnd"/>
      <w:r w:rsidRPr="00D345EC">
        <w:rPr>
          <w:lang w:val="en-US"/>
        </w:rPr>
        <w:t xml:space="preserve">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1088"/>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89" w:name="_Ref533092212"/>
      <w:bookmarkEnd w:id="1082"/>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089"/>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90"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1090"/>
    </w:p>
    <w:p w14:paraId="63EA66CD" w14:textId="00C02498"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91"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w:t>
      </w:r>
      <w:proofErr w:type="spellStart"/>
      <w:r w:rsidRPr="00595A8C">
        <w:rPr>
          <w:rFonts w:asciiTheme="minorHAnsi" w:hAnsiTheme="minorHAnsi"/>
          <w:lang w:val="en-US"/>
        </w:rPr>
        <w:t>turbomachinery</w:t>
      </w:r>
      <w:proofErr w:type="spellEnd"/>
      <w:r w:rsidRPr="00595A8C">
        <w:rPr>
          <w:rFonts w:asciiTheme="minorHAnsi" w:hAnsiTheme="minorHAnsi"/>
          <w:lang w:val="en-US"/>
        </w:rPr>
        <w:t xml:space="preserve">”, Wear,  Volume 28, Issue 3,  1974, Pages 369-382,  ISSN 0043-1648, </w:t>
      </w:r>
      <w:r>
        <w:rPr>
          <w:rFonts w:asciiTheme="minorHAnsi" w:hAnsiTheme="minorHAnsi"/>
          <w:lang w:val="en-US"/>
        </w:rPr>
        <w:t xml:space="preserve"> </w:t>
      </w:r>
      <w:hyperlink r:id="rId142"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091"/>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092"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A. (2005). Rotordynamics. Boca Raton: CRC Press.</w:t>
      </w:r>
      <w:bookmarkEnd w:id="1092"/>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93"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1093"/>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94"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094"/>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95"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1095"/>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1096"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096"/>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097"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097"/>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098"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1098"/>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099"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099"/>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100"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100"/>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101"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101"/>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02" w:name="_Ref533096550"/>
      <w:r>
        <w:rPr>
          <w:rFonts w:asciiTheme="minorHAnsi" w:hAnsiTheme="minorHAnsi"/>
          <w:lang w:val="en-US"/>
        </w:rPr>
        <w:t xml:space="preserve"> </w:t>
      </w:r>
      <w:bookmarkStart w:id="1103"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 xml:space="preserve">“Application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1102"/>
      <w:bookmarkEnd w:id="1103"/>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04" w:name="_Ref533096804"/>
      <w:r>
        <w:rPr>
          <w:rFonts w:asciiTheme="minorHAnsi" w:hAnsiTheme="minorHAnsi"/>
          <w:lang w:val="en-US"/>
        </w:rPr>
        <w:t xml:space="preserve"> </w:t>
      </w:r>
      <w:r w:rsidR="00E46B7B">
        <w:rPr>
          <w:rFonts w:asciiTheme="minorHAnsi" w:hAnsiTheme="minorHAnsi"/>
          <w:lang w:val="en-US"/>
        </w:rPr>
        <w:t xml:space="preserve">A.C. Balbahadur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1104"/>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05" w:name="_Ref533096918"/>
      <w:r>
        <w:rPr>
          <w:rFonts w:asciiTheme="minorHAnsi" w:hAnsiTheme="minorHAnsi"/>
          <w:lang w:val="en-US"/>
        </w:rPr>
        <w:t xml:space="preserve"> </w:t>
      </w:r>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105"/>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06"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1106"/>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07"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1107"/>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108" w:name="_Ref533097655"/>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1108"/>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09"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w:t>
      </w:r>
      <w:proofErr w:type="spellStart"/>
      <w:r w:rsidRPr="00476601">
        <w:rPr>
          <w:rFonts w:asciiTheme="minorHAnsi" w:hAnsiTheme="minorHAnsi"/>
          <w:lang w:val="en-US"/>
        </w:rPr>
        <w:t>Suh</w:t>
      </w:r>
      <w:proofErr w:type="spellEnd"/>
      <w:r w:rsidRPr="00476601">
        <w:rPr>
          <w:rFonts w:asciiTheme="minorHAnsi" w:hAnsiTheme="minorHAnsi"/>
          <w:lang w:val="en-US"/>
        </w:rPr>
        <w:t>,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With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109"/>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10"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r w:rsidR="00786CAF" w:rsidRPr="00A06579">
        <w:rPr>
          <w:rFonts w:asciiTheme="minorHAnsi" w:hAnsiTheme="minorHAnsi"/>
          <w:lang w:val="en-US"/>
        </w:rPr>
        <w:t>Acoust</w:t>
      </w:r>
      <w:proofErr w:type="spellEnd"/>
      <w:r w:rsidR="00786CAF" w:rsidRPr="00A06579">
        <w:rPr>
          <w:rFonts w:asciiTheme="minorHAnsi" w:hAnsiTheme="minorHAnsi"/>
          <w:lang w:val="en-US"/>
        </w:rPr>
        <w: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110"/>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111"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111"/>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Balbahadur,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12" w:name="_Ref533115138"/>
      <w:bookmarkStart w:id="1113"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1112"/>
      <w:bookmarkEnd w:id="1113"/>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114" w:name="_Ref528660528"/>
      <w:bookmarkStart w:id="1115" w:name="_Ref526263891"/>
      <w:r>
        <w:rPr>
          <w:lang w:val="en-US"/>
        </w:rPr>
        <w:t xml:space="preserve"> </w:t>
      </w:r>
      <w:bookmarkStart w:id="1116"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1114"/>
      <w:bookmarkEnd w:id="1116"/>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bookmarkEnd w:id="1115"/>
    </w:p>
    <w:p w14:paraId="1531FCDD" w14:textId="2091EDDB" w:rsidR="00593B31" w:rsidRDefault="001270AE" w:rsidP="0054208F">
      <w:pPr>
        <w:pStyle w:val="Paragraphedeliste"/>
        <w:numPr>
          <w:ilvl w:val="0"/>
          <w:numId w:val="35"/>
        </w:numPr>
        <w:spacing w:line="360" w:lineRule="auto"/>
        <w:jc w:val="both"/>
        <w:rPr>
          <w:lang w:val="en-US"/>
        </w:rPr>
      </w:pPr>
      <w:bookmarkStart w:id="1117" w:name="_Ref526263911"/>
      <w:r>
        <w:rPr>
          <w:lang w:val="en-US"/>
        </w:rPr>
        <w:t xml:space="preserve"> </w:t>
      </w:r>
      <w:proofErr w:type="spellStart"/>
      <w:r w:rsidR="00593B31" w:rsidRPr="002222AB">
        <w:rPr>
          <w:lang w:val="en-US"/>
        </w:rPr>
        <w:t>Woloszynski</w:t>
      </w:r>
      <w:proofErr w:type="spellEnd"/>
      <w:r w:rsidR="00593B31" w:rsidRPr="002222AB">
        <w:rPr>
          <w:lang w:val="en-US"/>
        </w:rPr>
        <w:t xml:space="preserve"> T, </w:t>
      </w:r>
      <w:proofErr w:type="spellStart"/>
      <w:r w:rsidR="00593B31" w:rsidRPr="002222AB">
        <w:rPr>
          <w:lang w:val="en-US"/>
        </w:rPr>
        <w:t>Podsiadlo</w:t>
      </w:r>
      <w:proofErr w:type="spellEnd"/>
      <w:r w:rsidR="00593B31" w:rsidRPr="002222AB">
        <w:rPr>
          <w:lang w:val="en-US"/>
        </w:rPr>
        <w:t xml:space="preserve"> P, </w:t>
      </w:r>
      <w:proofErr w:type="spellStart"/>
      <w:r w:rsidR="00593B31" w:rsidRPr="002222AB">
        <w:rPr>
          <w:lang w:val="en-US"/>
        </w:rPr>
        <w:t>Stachowiak</w:t>
      </w:r>
      <w:proofErr w:type="spellEnd"/>
      <w:r w:rsidR="00593B31" w:rsidRPr="002222AB">
        <w:rPr>
          <w:lang w:val="en-US"/>
        </w:rPr>
        <w:t xml:space="preserve"> GW, “Efficient Solution to the Cavitation Problem in Hydrodynamic”, Tribology Letters, Springer, 2015</w:t>
      </w:r>
      <w:bookmarkEnd w:id="1117"/>
    </w:p>
    <w:p w14:paraId="39BE69C0" w14:textId="77777777" w:rsidR="00593B31" w:rsidRDefault="00593B31" w:rsidP="0054208F">
      <w:pPr>
        <w:pStyle w:val="Paragraphedeliste"/>
        <w:numPr>
          <w:ilvl w:val="0"/>
          <w:numId w:val="35"/>
        </w:numPr>
        <w:spacing w:line="360" w:lineRule="auto"/>
        <w:jc w:val="both"/>
      </w:pPr>
      <w:bookmarkStart w:id="1118" w:name="_Ref525750678"/>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1118"/>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1119" w:name="_Ref526266405"/>
      <w:r w:rsidRPr="002222AB">
        <w:rPr>
          <w:lang w:val="en-US"/>
        </w:rPr>
        <w:t>Elrod HG, “A cavitation algorithm”, ASME Journal of Lubrication Technology, 1981, Vol. 103, pp.350-354</w:t>
      </w:r>
      <w:bookmarkEnd w:id="1119"/>
    </w:p>
    <w:p w14:paraId="6704507C" w14:textId="77777777" w:rsidR="00593B31" w:rsidRDefault="00593B31" w:rsidP="0054208F">
      <w:pPr>
        <w:pStyle w:val="Paragraphedeliste"/>
        <w:numPr>
          <w:ilvl w:val="0"/>
          <w:numId w:val="35"/>
        </w:numPr>
        <w:spacing w:line="360" w:lineRule="auto"/>
        <w:jc w:val="both"/>
      </w:pPr>
      <w:bookmarkStart w:id="1120" w:name="_Ref526330394"/>
      <w:r w:rsidRPr="00CD63D5">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1120"/>
    </w:p>
    <w:p w14:paraId="2B9088DA" w14:textId="77777777" w:rsidR="00593B31" w:rsidRDefault="00593B31" w:rsidP="0054208F">
      <w:pPr>
        <w:pStyle w:val="Paragraphedeliste"/>
        <w:numPr>
          <w:ilvl w:val="0"/>
          <w:numId w:val="35"/>
        </w:numPr>
        <w:spacing w:line="360" w:lineRule="auto"/>
        <w:rPr>
          <w:lang w:val="en-US"/>
        </w:rPr>
      </w:pPr>
      <w:bookmarkStart w:id="1121"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1121"/>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122" w:name="_Ref526269669"/>
      <w:r w:rsidRPr="002222AB">
        <w:rPr>
          <w:lang w:val="en-US"/>
        </w:rPr>
        <w:t xml:space="preserve">Elrod HG, </w:t>
      </w:r>
      <w:proofErr w:type="spellStart"/>
      <w:r w:rsidRPr="002222AB">
        <w:rPr>
          <w:lang w:val="en-US"/>
        </w:rPr>
        <w:t>Brewe</w:t>
      </w:r>
      <w:proofErr w:type="spellEnd"/>
      <w:r w:rsidRPr="002222AB">
        <w:rPr>
          <w:lang w:val="en-US"/>
        </w:rPr>
        <w:t xml:space="preserve"> DE. “Thermo hydrodynamic analysis for laminar lubricating films”, Technical report, NASA technical memorandum 88845, 1986</w:t>
      </w:r>
      <w:bookmarkEnd w:id="1122"/>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123" w:name="_Ref526269748"/>
      <w:r w:rsidRPr="002222AB">
        <w:rPr>
          <w:lang w:val="en-US"/>
        </w:rPr>
        <w:lastRenderedPageBreak/>
        <w:t>Elrod HG. “Efficient numerical method for computation of thermo hydrodynamics of laminar lubricating films”, Technical report, NASA Lewis Research Center, 1989.</w:t>
      </w:r>
      <w:bookmarkEnd w:id="1123"/>
    </w:p>
    <w:p w14:paraId="02DFB901" w14:textId="77777777" w:rsidR="00593B31" w:rsidRDefault="00593B31" w:rsidP="0054208F">
      <w:pPr>
        <w:pStyle w:val="Paragraphedeliste"/>
        <w:numPr>
          <w:ilvl w:val="0"/>
          <w:numId w:val="35"/>
        </w:numPr>
        <w:spacing w:line="360" w:lineRule="auto"/>
        <w:jc w:val="both"/>
      </w:pPr>
      <w:bookmarkStart w:id="1124" w:name="_Ref526269762"/>
      <w:r w:rsidRPr="00E8692E">
        <w:rPr>
          <w:lang w:val="en-US"/>
        </w:rPr>
        <w:t>Moraru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1124"/>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125"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125"/>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126"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1126"/>
    </w:p>
    <w:p w14:paraId="6AC474BF" w14:textId="77777777" w:rsidR="00A95CBF" w:rsidRDefault="00A95CBF" w:rsidP="0054208F">
      <w:pPr>
        <w:pStyle w:val="Paragraphedeliste"/>
        <w:numPr>
          <w:ilvl w:val="0"/>
          <w:numId w:val="35"/>
        </w:numPr>
        <w:spacing w:line="360" w:lineRule="auto"/>
        <w:jc w:val="both"/>
        <w:rPr>
          <w:lang w:val="en-US"/>
        </w:rPr>
      </w:pPr>
      <w:bookmarkStart w:id="1127" w:name="_Ref529540767"/>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127"/>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128"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1128"/>
    </w:p>
    <w:p w14:paraId="054D33A7" w14:textId="77777777" w:rsidR="00A95CBF" w:rsidRDefault="00A95CBF" w:rsidP="0054208F">
      <w:pPr>
        <w:pStyle w:val="Paragraphedeliste"/>
        <w:numPr>
          <w:ilvl w:val="0"/>
          <w:numId w:val="35"/>
        </w:numPr>
        <w:spacing w:line="360" w:lineRule="auto"/>
        <w:jc w:val="both"/>
        <w:rPr>
          <w:lang w:val="en-US"/>
        </w:rPr>
      </w:pPr>
      <w:bookmarkStart w:id="1129"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129"/>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130" w:name="_Ref528057257"/>
      <w:r w:rsidRPr="007270B6">
        <w:rPr>
          <w:lang w:val="en-US"/>
        </w:rPr>
        <w:t>DAKEL M., BAGUET S., DUFOUR R. Nonlinear dynamics of a support-excited flexible rotor with hydrodynamic journal bearings. Journal of Sound and Vibration, 2014, vol. 333, n° 10, pp. 2774-2799.</w:t>
      </w:r>
      <w:bookmarkEnd w:id="1130"/>
    </w:p>
    <w:p w14:paraId="0292DFDF" w14:textId="77777777" w:rsidR="00A95CBF" w:rsidRDefault="00A95CBF" w:rsidP="0054208F">
      <w:pPr>
        <w:pStyle w:val="Paragraphedeliste"/>
        <w:numPr>
          <w:ilvl w:val="0"/>
          <w:numId w:val="35"/>
        </w:numPr>
        <w:spacing w:line="360" w:lineRule="auto"/>
        <w:jc w:val="both"/>
      </w:pPr>
      <w:bookmarkStart w:id="1131" w:name="_Ref528001806"/>
      <w:r w:rsidRPr="00BF3126">
        <w:t>DAKEL M.</w:t>
      </w:r>
      <w:r>
        <w:t>, 2014, "Stabilité et dynamique non linéaire de rotors embarqués</w:t>
      </w:r>
      <w:r w:rsidRPr="00226388">
        <w:t>"</w:t>
      </w:r>
      <w:r>
        <w:t>, thèse de INSA de Lyon</w:t>
      </w:r>
      <w:bookmarkEnd w:id="1131"/>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t>Zienkiewicz</w:t>
      </w:r>
      <w:proofErr w:type="spellEnd"/>
      <w:r w:rsidRPr="00790716">
        <w:rPr>
          <w:lang w:val="en-US"/>
        </w:rPr>
        <w:t xml:space="preserve">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132" w:name="_Ref528171614"/>
      <w:proofErr w:type="spellStart"/>
      <w:r w:rsidRPr="00295C43">
        <w:rPr>
          <w:lang w:val="en-US"/>
        </w:rPr>
        <w:t>Levenspiel</w:t>
      </w:r>
      <w:proofErr w:type="spellEnd"/>
      <w:r w:rsidRPr="00295C43">
        <w:rPr>
          <w:lang w:val="en-US"/>
        </w:rPr>
        <w:t>, O., Engineering Flow and Heat Exchange, Revised Edition, Plenum Press, 1998, pp. 173-78, 182-84.</w:t>
      </w:r>
      <w:bookmarkEnd w:id="1132"/>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133" w:name="_Ref528232242"/>
      <w:r w:rsidRPr="00034058">
        <w:t>CodeAster</w:t>
      </w:r>
      <w:r>
        <w:t xml:space="preserve">© Référence </w:t>
      </w:r>
      <w:r w:rsidRPr="00034058">
        <w:t>R5.02.01</w:t>
      </w:r>
      <w:r>
        <w:t xml:space="preserve">, </w:t>
      </w:r>
      <w:r w:rsidRPr="00034058">
        <w:t>“Algorithme de thermique linéaire transitoire”</w:t>
      </w:r>
      <w:bookmarkEnd w:id="1133"/>
    </w:p>
    <w:p w14:paraId="5F7E2970" w14:textId="77777777" w:rsidR="00A95CBF" w:rsidRDefault="00A95CBF" w:rsidP="0054208F">
      <w:pPr>
        <w:pStyle w:val="Paragraphedeliste"/>
        <w:numPr>
          <w:ilvl w:val="0"/>
          <w:numId w:val="35"/>
        </w:numPr>
        <w:spacing w:line="360" w:lineRule="auto"/>
        <w:jc w:val="both"/>
      </w:pPr>
      <w:r>
        <w:t xml:space="preserve"> </w:t>
      </w:r>
      <w:bookmarkStart w:id="1134" w:name="_Ref528255279"/>
      <w:r>
        <w:t>CodeAster© Référence R</w:t>
      </w:r>
      <w:r w:rsidRPr="00866FE3">
        <w:t>3.03.08</w:t>
      </w:r>
      <w:r>
        <w:t>, "</w:t>
      </w:r>
      <w:r w:rsidRPr="00866FE3">
        <w:t>Relations cinématiques linéaires de type RBE3</w:t>
      </w:r>
      <w:r>
        <w:t>"</w:t>
      </w:r>
      <w:bookmarkEnd w:id="1134"/>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35" w:name="_Ref523227901"/>
      <w:r w:rsidRPr="00D77EFD">
        <w:rPr>
          <w:rFonts w:asciiTheme="minorHAnsi" w:hAnsiTheme="minorHAnsi"/>
        </w:rPr>
        <w:t xml:space="preserve"> </w:t>
      </w:r>
      <w:bookmarkStart w:id="1136"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With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135"/>
      <w:bookmarkEnd w:id="1136"/>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lastRenderedPageBreak/>
        <w:t xml:space="preserve"> </w:t>
      </w:r>
      <w:bookmarkStart w:id="1137"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1137"/>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138"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138"/>
    </w:p>
    <w:p w14:paraId="7F46C800" w14:textId="77777777" w:rsidR="00D617B4" w:rsidRDefault="00D617B4" w:rsidP="0054208F">
      <w:pPr>
        <w:pStyle w:val="Paragraphedeliste"/>
        <w:numPr>
          <w:ilvl w:val="0"/>
          <w:numId w:val="35"/>
        </w:numPr>
        <w:spacing w:line="360" w:lineRule="auto"/>
        <w:jc w:val="both"/>
        <w:rPr>
          <w:lang w:val="en-US"/>
        </w:rPr>
      </w:pPr>
      <w:bookmarkStart w:id="1139" w:name="_Ref531885219"/>
      <w:r>
        <w:rPr>
          <w:lang w:val="en-US"/>
        </w:rPr>
        <w:t xml:space="preserve">H.B. Faulkner, W.F. Strong, and R.G. Kirk,  1997.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1139"/>
    </w:p>
    <w:p w14:paraId="5973AE58" w14:textId="77777777" w:rsidR="00D617B4" w:rsidRDefault="00D617B4" w:rsidP="0054208F">
      <w:pPr>
        <w:pStyle w:val="Paragraphedeliste"/>
        <w:numPr>
          <w:ilvl w:val="0"/>
          <w:numId w:val="35"/>
        </w:numPr>
        <w:spacing w:line="360" w:lineRule="auto"/>
        <w:jc w:val="both"/>
        <w:rPr>
          <w:lang w:val="en-US"/>
        </w:rPr>
      </w:pPr>
      <w:bookmarkStart w:id="1140"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140"/>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41"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141"/>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42" w:name="_Ref444181446"/>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142"/>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43"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1143"/>
    </w:p>
    <w:p w14:paraId="53BED99C" w14:textId="77777777" w:rsidR="00D617B4" w:rsidRDefault="00D617B4" w:rsidP="0054208F">
      <w:pPr>
        <w:pStyle w:val="Paragraphedeliste"/>
        <w:numPr>
          <w:ilvl w:val="0"/>
          <w:numId w:val="35"/>
        </w:numPr>
        <w:spacing w:line="360" w:lineRule="auto"/>
        <w:jc w:val="both"/>
        <w:rPr>
          <w:lang w:val="en-US"/>
        </w:rPr>
      </w:pPr>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44"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2017;69(6):060801-060801-13. doi:10.1115/1.4037216.</w:t>
      </w:r>
      <w:bookmarkEnd w:id="1144"/>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45"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1145"/>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1146"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Turbomachinery</w:t>
      </w:r>
      <w:proofErr w:type="spellEnd"/>
      <w:r>
        <w:rPr>
          <w:lang w:val="en-US"/>
        </w:rPr>
        <w:t xml:space="preserve"> </w:t>
      </w:r>
      <w:proofErr w:type="spellStart"/>
      <w:r>
        <w:rPr>
          <w:lang w:val="en-US"/>
        </w:rPr>
        <w:t>Symp</w:t>
      </w:r>
      <w:proofErr w:type="spellEnd"/>
      <w:r>
        <w:rPr>
          <w:lang w:val="en-US"/>
        </w:rPr>
        <w:t>., College Station, TX, 1997.</w:t>
      </w:r>
      <w:bookmarkEnd w:id="1146"/>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147"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xml:space="preserve">, “Application of a heat barrier sleeve to prevent synchronous rotor instability”, in Proceedings of the Twenty-seventh </w:t>
      </w:r>
      <w:proofErr w:type="spellStart"/>
      <w:r w:rsidRPr="00936EB8">
        <w:rPr>
          <w:lang w:val="en-US"/>
        </w:rPr>
        <w:t>Turbomachinery</w:t>
      </w:r>
      <w:proofErr w:type="spellEnd"/>
      <w:r w:rsidRPr="00936EB8">
        <w:rPr>
          <w:lang w:val="en-US"/>
        </w:rPr>
        <w:t xml:space="preserve"> Symposium, 1998, pp.17-26.</w:t>
      </w:r>
      <w:bookmarkEnd w:id="1147"/>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148" w:name="_Ref523086492"/>
      <w:r w:rsidRPr="00214DA2">
        <w:rPr>
          <w:lang w:val="en-US" w:eastAsia="en-US"/>
        </w:rPr>
        <w:lastRenderedPageBreak/>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148"/>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49" w:name="_Ref444178326"/>
      <w:r>
        <w:rPr>
          <w:rFonts w:asciiTheme="minorHAnsi" w:hAnsiTheme="minorHAnsi"/>
          <w:lang w:val="en-US"/>
        </w:rPr>
        <w:t>F. de</w:t>
      </w:r>
      <w:r w:rsidRPr="00A22718">
        <w:rPr>
          <w:rFonts w:asciiTheme="minorHAnsi" w:hAnsiTheme="minorHAnsi"/>
          <w:lang w:val="en-US"/>
        </w:rPr>
        <w:t xml:space="preserve"> </w:t>
      </w:r>
      <w:proofErr w:type="spellStart"/>
      <w:r w:rsidRPr="00A22718">
        <w:rPr>
          <w:rFonts w:asciiTheme="minorHAnsi" w:hAnsiTheme="minorHAnsi"/>
          <w:lang w:val="en-US"/>
        </w:rPr>
        <w:t>Jongh</w:t>
      </w:r>
      <w:proofErr w:type="spellEnd"/>
      <w:r w:rsidRPr="00A22718">
        <w:rPr>
          <w:rFonts w:asciiTheme="minorHAnsi" w:hAnsiTheme="minorHAnsi"/>
          <w:lang w:val="en-US"/>
        </w:rPr>
        <w:t>, The synchronous rotor instability phenomenon – Morton Effect, Proceedings of the thirty-seventh turbomachinery symposium, 2008.</w:t>
      </w:r>
      <w:bookmarkEnd w:id="1149"/>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3"/>
      <w:headerReference w:type="default" r:id="rId144"/>
      <w:footerReference w:type="default" r:id="rId145"/>
      <w:headerReference w:type="first" r:id="rId146"/>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 w:author="ZHANG Silun" w:date="2019-01-14T16:24:00Z" w:initials="ZS">
    <w:p w14:paraId="2917A54E" w14:textId="77777777" w:rsidR="003F4A69" w:rsidRDefault="003F4A69" w:rsidP="00E44054">
      <w:pPr>
        <w:pStyle w:val="Commentaire"/>
      </w:pPr>
      <w:r>
        <w:rPr>
          <w:rStyle w:val="Marquedecommentaire"/>
        </w:rPr>
        <w:annotationRef/>
      </w:r>
      <w:r>
        <w:t xml:space="preserve">Emettre une critique sur la valeur choisie </w:t>
      </w:r>
      <w:proofErr w:type="spellStart"/>
      <w:r>
        <w:t>Ucritique</w:t>
      </w:r>
      <w:proofErr w:type="spellEnd"/>
      <w:r>
        <w:t>.</w:t>
      </w:r>
    </w:p>
    <w:p w14:paraId="5348B248" w14:textId="69C74B6F" w:rsidR="003F4A69" w:rsidRDefault="003F4A69">
      <w:pPr>
        <w:pStyle w:val="Commentaire"/>
      </w:pPr>
      <w:r>
        <w:t xml:space="preserve">Comment </w:t>
      </w:r>
      <w:proofErr w:type="gramStart"/>
      <w:r>
        <w:t>il ont</w:t>
      </w:r>
      <w:proofErr w:type="gramEnd"/>
      <w:r>
        <w:t xml:space="preserve"> </w:t>
      </w:r>
      <w:proofErr w:type="spellStart"/>
      <w:r>
        <w:t>obtenue</w:t>
      </w:r>
      <w:proofErr w:type="spellEnd"/>
      <w:r>
        <w:t xml:space="preserve"> cette valeur</w:t>
      </w:r>
    </w:p>
  </w:comment>
  <w:comment w:id="61" w:author="Mihai ARGHIR" w:date="2019-01-04T18:37:00Z" w:initials="MA">
    <w:p w14:paraId="3E5CCD5D" w14:textId="77777777" w:rsidR="003F4A69" w:rsidRDefault="003F4A69"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272" w:author="ZHANG Silun" w:date="2019-01-14T16:50:00Z" w:initials="ZS">
    <w:p w14:paraId="50EAD1FD" w14:textId="5BD82929" w:rsidR="003F4A69" w:rsidRDefault="003F4A69">
      <w:pPr>
        <w:pStyle w:val="Commentaire"/>
      </w:pPr>
      <w:r>
        <w:rPr>
          <w:rStyle w:val="Marquedecommentaire"/>
        </w:rPr>
        <w:annotationRef/>
      </w:r>
      <w:r>
        <w:t>Je n’ai pas compris la surbrillance ici</w:t>
      </w:r>
    </w:p>
  </w:comment>
  <w:comment w:id="274" w:author="Mihai ARGHIR" w:date="2019-01-11T09:59:00Z" w:initials="MA">
    <w:p w14:paraId="19FE2D80" w14:textId="03457DF8" w:rsidR="003F4A69" w:rsidRPr="00A42408" w:rsidRDefault="003F4A69">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3F4A69" w:rsidRDefault="003F4A69">
      <w:pPr>
        <w:pStyle w:val="Commentaire"/>
      </w:pPr>
      <w:r w:rsidRPr="00A42408">
        <w:rPr>
          <w:noProof/>
          <w:highlight w:val="yellow"/>
        </w:rPr>
        <w:t>xr et yr sont inversés</w:t>
      </w:r>
    </w:p>
  </w:comment>
  <w:comment w:id="275" w:author="ZHANG Silun" w:date="2019-01-14T16:57:00Z" w:initials="ZS">
    <w:p w14:paraId="6E47D39B" w14:textId="62CC07DB" w:rsidR="003F4A69" w:rsidRDefault="003F4A69">
      <w:pPr>
        <w:pStyle w:val="Commentaire"/>
      </w:pPr>
      <w:r>
        <w:rPr>
          <w:rStyle w:val="Marquedecommentaire"/>
        </w:rPr>
        <w:annotationRef/>
      </w:r>
      <w:r>
        <w:t xml:space="preserve">J’ai corrigé </w:t>
      </w:r>
      <w:proofErr w:type="spellStart"/>
      <w:r>
        <w:t>xr</w:t>
      </w:r>
      <w:proofErr w:type="spellEnd"/>
      <w:r>
        <w:t xml:space="preserve"> et </w:t>
      </w:r>
      <w:proofErr w:type="spellStart"/>
      <w:r>
        <w:t>yr</w:t>
      </w:r>
      <w:proofErr w:type="spellEnd"/>
      <w:r>
        <w:t xml:space="preserve"> et augmenté la taille des caractères.  </w:t>
      </w:r>
    </w:p>
  </w:comment>
  <w:comment w:id="288" w:author="HASSINI Mohamed-amine" w:date="2019-01-02T11:09:00Z" w:initials="HM">
    <w:p w14:paraId="41307583" w14:textId="77777777" w:rsidR="003F4A69" w:rsidRDefault="003F4A69" w:rsidP="00ED4BE4">
      <w:pPr>
        <w:pStyle w:val="Commentaire"/>
      </w:pPr>
      <w:r>
        <w:rPr>
          <w:rStyle w:val="Marquedecommentaire"/>
        </w:rPr>
        <w:annotationRef/>
      </w:r>
      <w:r>
        <w:t>C’est l’inverse. La U1=W1=0</w:t>
      </w:r>
    </w:p>
  </w:comment>
  <w:comment w:id="289" w:author="ZHANG Silun" w:date="2019-01-08T02:13:00Z" w:initials="ZS">
    <w:p w14:paraId="09E64AA2" w14:textId="2642AF5B" w:rsidR="003F4A69" w:rsidRDefault="003F4A69">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294" w:author="HASSINI Mohamed-amine" w:date="2019-01-02T11:13:00Z" w:initials="HM">
    <w:p w14:paraId="5CFAA9BE" w14:textId="77777777" w:rsidR="003F4A69" w:rsidRDefault="003F4A69" w:rsidP="00020FD8">
      <w:pPr>
        <w:pStyle w:val="Commentaire"/>
      </w:pPr>
      <w:r>
        <w:rPr>
          <w:rStyle w:val="Marquedecommentaire"/>
        </w:rPr>
        <w:annotationRef/>
      </w:r>
      <w:r>
        <w:t>Utiliser un schéma pour expliquer</w:t>
      </w:r>
    </w:p>
  </w:comment>
  <w:comment w:id="304" w:author="ZHANG Silun" w:date="2019-01-14T17:33:00Z" w:initials="ZS">
    <w:p w14:paraId="5CDC7A4C" w14:textId="33082BF6" w:rsidR="003F4A69" w:rsidRDefault="003F4A69">
      <w:pPr>
        <w:pStyle w:val="Commentaire"/>
      </w:pPr>
      <w:r>
        <w:rPr>
          <w:rStyle w:val="Marquedecommentaire"/>
        </w:rPr>
        <w:annotationRef/>
      </w:r>
      <w:r>
        <w:t>J’ai complété la relation de récurrence</w:t>
      </w:r>
    </w:p>
  </w:comment>
  <w:comment w:id="309" w:author="Mihai ARGHIR" w:date="2019-01-11T15:18:00Z" w:initials="MA">
    <w:p w14:paraId="14A104BC" w14:textId="77777777" w:rsidR="003F4A69" w:rsidRDefault="003F4A69" w:rsidP="00F06EF6">
      <w:pPr>
        <w:pStyle w:val="Commentaire"/>
      </w:pPr>
      <w:r>
        <w:rPr>
          <w:rStyle w:val="Marquedecommentaire"/>
        </w:rPr>
        <w:annotationRef/>
      </w:r>
      <w:r w:rsidRPr="00A42408">
        <w:rPr>
          <w:highlight w:val="yellow"/>
        </w:rPr>
        <w:t>Il faut donner les autres expressions des intégrales</w:t>
      </w:r>
    </w:p>
  </w:comment>
  <w:comment w:id="310" w:author="ZHANG Silun" w:date="2019-01-14T17:54:00Z" w:initials="ZS">
    <w:p w14:paraId="59017A30" w14:textId="7E9207F4" w:rsidR="003F4A69" w:rsidRDefault="003F4A69">
      <w:pPr>
        <w:pStyle w:val="Commentaire"/>
      </w:pPr>
      <w:r>
        <w:rPr>
          <w:rStyle w:val="Marquedecommentaire"/>
        </w:rPr>
        <w:annotationRef/>
      </w:r>
      <w:r>
        <w:t xml:space="preserve">J’ai donné toutes les expressions des intégrales dans </w:t>
      </w:r>
      <w:r w:rsidRPr="00E34D04">
        <w:rPr>
          <w:b/>
        </w:rPr>
        <w:fldChar w:fldCharType="begin"/>
      </w:r>
      <w:r w:rsidRPr="00E34D04">
        <w:rPr>
          <w:b/>
        </w:rPr>
        <w:instrText xml:space="preserve"> REF _Ref534721791 \r \h </w:instrText>
      </w:r>
      <w:r>
        <w:rPr>
          <w:b/>
        </w:rPr>
        <w:instrText xml:space="preserve"> \* MERGEFORMAT </w:instrText>
      </w:r>
      <w:r w:rsidRPr="00E34D04">
        <w:rPr>
          <w:b/>
        </w:rPr>
      </w:r>
      <w:r w:rsidRPr="00E34D04">
        <w:rPr>
          <w:b/>
        </w:rPr>
        <w:fldChar w:fldCharType="separate"/>
      </w:r>
      <w:r w:rsidRPr="00E34D04">
        <w:rPr>
          <w:b/>
        </w:rPr>
        <w:t>Eq.2-30</w:t>
      </w:r>
      <w:r w:rsidRPr="00E34D04">
        <w:rPr>
          <w:b/>
        </w:rPr>
        <w:fldChar w:fldCharType="end"/>
      </w:r>
    </w:p>
  </w:comment>
  <w:comment w:id="307" w:author="ZHANG Silun" w:date="2019-01-16T11:26:00Z" w:initials="ZS">
    <w:p w14:paraId="469DB1FC" w14:textId="0A0666E9" w:rsidR="003F4A69" w:rsidRDefault="003F4A69">
      <w:pPr>
        <w:pStyle w:val="Commentaire"/>
      </w:pPr>
      <w:r>
        <w:rPr>
          <w:rStyle w:val="Marquedecommentaire"/>
        </w:rPr>
        <w:annotationRef/>
      </w:r>
      <w:r>
        <w:t xml:space="preserve">J’ai donné toutes les expressions des intégrales dans </w:t>
      </w:r>
      <w:r w:rsidRPr="00E34D04">
        <w:rPr>
          <w:b/>
        </w:rPr>
        <w:fldChar w:fldCharType="begin"/>
      </w:r>
      <w:r w:rsidRPr="00E34D04">
        <w:rPr>
          <w:b/>
        </w:rPr>
        <w:instrText xml:space="preserve"> REF _Ref534721791 \r \h </w:instrText>
      </w:r>
      <w:r>
        <w:rPr>
          <w:b/>
        </w:rPr>
        <w:instrText xml:space="preserve"> \* MERGEFORMAT </w:instrText>
      </w:r>
      <w:r w:rsidRPr="00E34D04">
        <w:rPr>
          <w:b/>
        </w:rPr>
      </w:r>
      <w:r w:rsidRPr="00E34D04">
        <w:rPr>
          <w:b/>
        </w:rPr>
        <w:fldChar w:fldCharType="separate"/>
      </w:r>
      <w:r w:rsidRPr="00E34D04">
        <w:rPr>
          <w:b/>
        </w:rPr>
        <w:t>Eq.2-30</w:t>
      </w:r>
      <w:r w:rsidRPr="00E34D04">
        <w:rPr>
          <w:b/>
        </w:rPr>
        <w:fldChar w:fldCharType="end"/>
      </w:r>
    </w:p>
  </w:comment>
  <w:comment w:id="319" w:author="Mihai ARGHIR" w:date="2019-01-11T15:45:00Z" w:initials="MA">
    <w:p w14:paraId="22E85AB4" w14:textId="655582C6" w:rsidR="003F4A69" w:rsidRDefault="003F4A69">
      <w:pPr>
        <w:pStyle w:val="Commentaire"/>
      </w:pPr>
      <w:r>
        <w:rPr>
          <w:rStyle w:val="Marquedecommentaire"/>
        </w:rPr>
        <w:annotationRef/>
      </w:r>
      <w:r w:rsidRPr="00A42408">
        <w:rPr>
          <w:highlight w:val="yellow"/>
        </w:rPr>
        <w:t xml:space="preserve">Quelles sont les expressions des termes Be, </w:t>
      </w:r>
      <w:proofErr w:type="spellStart"/>
      <w:r w:rsidRPr="00A42408">
        <w:rPr>
          <w:highlight w:val="yellow"/>
        </w:rPr>
        <w:t>Bw</w:t>
      </w:r>
      <w:proofErr w:type="spellEnd"/>
      <w:r w:rsidRPr="00A42408">
        <w:rPr>
          <w:highlight w:val="yellow"/>
        </w:rPr>
        <w:t xml:space="preserve">, </w:t>
      </w:r>
      <w:proofErr w:type="spellStart"/>
      <w:r w:rsidRPr="00A42408">
        <w:rPr>
          <w:highlight w:val="yellow"/>
        </w:rPr>
        <w:t>etc</w:t>
      </w:r>
      <w:proofErr w:type="spellEnd"/>
      <w:r w:rsidRPr="00A42408">
        <w:rPr>
          <w:highlight w:val="yellow"/>
        </w:rPr>
        <w:t> ???</w:t>
      </w:r>
    </w:p>
  </w:comment>
  <w:comment w:id="322" w:author="Mihai ARGHIR" w:date="2019-01-11T15:46:00Z" w:initials="MA">
    <w:p w14:paraId="5FFC4635" w14:textId="1A40592E" w:rsidR="003F4A69" w:rsidRDefault="003F4A69">
      <w:pPr>
        <w:pStyle w:val="Commentaire"/>
      </w:pPr>
      <w:r w:rsidRPr="00A42408">
        <w:rPr>
          <w:rStyle w:val="Marquedecommentaire"/>
          <w:highlight w:val="yellow"/>
        </w:rPr>
        <w:annotationRef/>
      </w:r>
      <w:r w:rsidRPr="00A42408">
        <w:rPr>
          <w:highlight w:val="yellow"/>
        </w:rPr>
        <w:t>Quelle est l’expression pour « c » dans cette équation ?</w:t>
      </w:r>
    </w:p>
  </w:comment>
  <w:comment w:id="318" w:author="ZHANG Silun" w:date="2019-01-16T11:20:00Z" w:initials="ZS">
    <w:p w14:paraId="6768D1CB" w14:textId="45F8FC1B" w:rsidR="003F4A69" w:rsidRDefault="003F4A69">
      <w:pPr>
        <w:pStyle w:val="Commentaire"/>
      </w:pPr>
      <w:r>
        <w:rPr>
          <w:rStyle w:val="Marquedecommentaire"/>
        </w:rPr>
        <w:annotationRef/>
      </w:r>
      <w:r>
        <w:t>J’ai détaillé tous les termes et présenté aussi le traitement du régime non stationnaire</w:t>
      </w:r>
    </w:p>
  </w:comment>
  <w:comment w:id="327" w:author="Mihai ARGHIR" w:date="2019-01-11T17:10:00Z" w:initials="MA">
    <w:p w14:paraId="6E900996" w14:textId="1938BB52" w:rsidR="003F4A69" w:rsidRDefault="003F4A69">
      <w:pPr>
        <w:pStyle w:val="Commentaire"/>
      </w:pPr>
      <w:r>
        <w:rPr>
          <w:rStyle w:val="Marquedecommentaire"/>
        </w:rPr>
        <w:annotationRef/>
      </w:r>
      <w:r w:rsidRPr="00A42408">
        <w:rPr>
          <w:highlight w:val="yellow"/>
        </w:rPr>
        <w:t>Il te faut un dessin qui montre le maillage 3D</w:t>
      </w:r>
    </w:p>
  </w:comment>
  <w:comment w:id="328" w:author="ZHANG Silun" w:date="2019-01-16T15:48:00Z" w:initials="ZS">
    <w:p w14:paraId="074710D4" w14:textId="461DF5FB" w:rsidR="003F4A69" w:rsidRDefault="003F4A69">
      <w:pPr>
        <w:pStyle w:val="Commentaire"/>
      </w:pPr>
      <w:r>
        <w:rPr>
          <w:rStyle w:val="Marquedecommentaire"/>
        </w:rPr>
        <w:annotationRef/>
      </w:r>
      <w:r>
        <w:t xml:space="preserve">Le maillage 3D est illustré à la </w:t>
      </w:r>
      <w:r w:rsidRPr="008D28DD">
        <w:rPr>
          <w:b/>
        </w:rPr>
        <w:fldChar w:fldCharType="begin"/>
      </w:r>
      <w:r w:rsidRPr="008D28DD">
        <w:rPr>
          <w:b/>
        </w:rPr>
        <w:instrText xml:space="preserve"> REF _Ref535416936 \h </w:instrText>
      </w:r>
      <w:r w:rsidRPr="008D28DD">
        <w:rPr>
          <w:b/>
        </w:rPr>
      </w:r>
      <w:r w:rsidRPr="008D28DD">
        <w:rPr>
          <w:b/>
        </w:rPr>
        <w:instrText xml:space="preserve"> \* MERGEFORMAT </w:instrText>
      </w:r>
      <w:r w:rsidRPr="008D28DD">
        <w:rPr>
          <w:b/>
        </w:rPr>
        <w:fldChar w:fldCharType="separate"/>
      </w:r>
      <w:r w:rsidRPr="008D28DD">
        <w:rPr>
          <w:b/>
          <w:noProof/>
          <w:sz w:val="22"/>
        </w:rPr>
        <w:t>Figure 2.3</w:t>
      </w:r>
      <w:r w:rsidRPr="008D28DD">
        <w:rPr>
          <w:b/>
          <w:noProof/>
          <w:sz w:val="22"/>
        </w:rPr>
        <w:noBreakHyphen/>
        <w:t>4</w:t>
      </w:r>
      <w:r w:rsidRPr="008D28DD">
        <w:rPr>
          <w:b/>
        </w:rPr>
        <w:fldChar w:fldCharType="end"/>
      </w:r>
    </w:p>
  </w:comment>
  <w:comment w:id="332" w:author="Mihai ARGHIR" w:date="2019-01-11T17:51:00Z" w:initials="MA">
    <w:p w14:paraId="12D9DEA1" w14:textId="62BD4949" w:rsidR="003F4A69" w:rsidRDefault="003F4A69">
      <w:pPr>
        <w:pStyle w:val="Commentaire"/>
      </w:pPr>
      <w:r>
        <w:rPr>
          <w:rStyle w:val="Marquedecommentaire"/>
        </w:rPr>
        <w:annotationRef/>
      </w:r>
      <w:r w:rsidRPr="00AC3448">
        <w:rPr>
          <w:highlight w:val="yellow"/>
        </w:rPr>
        <w:t xml:space="preserve">Tu </w:t>
      </w:r>
      <w:proofErr w:type="gramStart"/>
      <w:r w:rsidRPr="00AC3448">
        <w:rPr>
          <w:highlight w:val="yellow"/>
        </w:rPr>
        <w:t>n’</w:t>
      </w:r>
      <w:proofErr w:type="spellStart"/>
      <w:r w:rsidRPr="00AC3448">
        <w:rPr>
          <w:highlight w:val="yellow"/>
        </w:rPr>
        <w:t>a</w:t>
      </w:r>
      <w:proofErr w:type="spellEnd"/>
      <w:proofErr w:type="gramEnd"/>
      <w:r w:rsidRPr="00AC3448">
        <w:rPr>
          <w:highlight w:val="yellow"/>
        </w:rPr>
        <w:t xml:space="preserve"> donné aucun exemple et on en a fait dans la </w:t>
      </w:r>
      <w:proofErr w:type="spellStart"/>
      <w:r w:rsidRPr="00AC3448">
        <w:rPr>
          <w:highlight w:val="yellow"/>
        </w:rPr>
        <w:t>publi</w:t>
      </w:r>
      <w:proofErr w:type="spellEnd"/>
      <w:r w:rsidRPr="00AC3448">
        <w:rPr>
          <w:highlight w:val="yellow"/>
        </w:rPr>
        <w:t>.</w:t>
      </w:r>
    </w:p>
  </w:comment>
  <w:comment w:id="333" w:author="ZHANG Silun" w:date="2019-01-16T16:15:00Z" w:initials="ZS">
    <w:p w14:paraId="3DA03771" w14:textId="6CFEB581" w:rsidR="003F4A69" w:rsidRDefault="003F4A69">
      <w:pPr>
        <w:pStyle w:val="Commentaire"/>
      </w:pPr>
      <w:r>
        <w:rPr>
          <w:rStyle w:val="Marquedecommentaire"/>
        </w:rPr>
        <w:annotationRef/>
      </w:r>
      <w:r>
        <w:t>Je vais présenter un exemple en mettant en annexe.</w:t>
      </w:r>
    </w:p>
  </w:comment>
  <w:comment w:id="716" w:author="Mihai ARGHIR" w:date="2019-01-13T19:19:00Z" w:initials="MA">
    <w:p w14:paraId="76A489BD" w14:textId="2C0EDCF2" w:rsidR="003F4A69" w:rsidRDefault="003F4A69">
      <w:pPr>
        <w:pStyle w:val="Commentaire"/>
      </w:pPr>
      <w:r>
        <w:rPr>
          <w:rStyle w:val="Marquedecommentaire"/>
        </w:rPr>
        <w:annotationRef/>
      </w:r>
      <w:r>
        <w:t>A indiquer sur la figure « roulement » et « palier lubrifié »</w:t>
      </w:r>
    </w:p>
  </w:comment>
  <w:comment w:id="719" w:author="Mihai ARGHIR" w:date="2019-01-13T19:41:00Z" w:initials="MA">
    <w:p w14:paraId="5701861E" w14:textId="4C014136" w:rsidR="003F4A69" w:rsidRDefault="003F4A69">
      <w:pPr>
        <w:pStyle w:val="Commentaire"/>
      </w:pPr>
      <w:r>
        <w:rPr>
          <w:rStyle w:val="Marquedecommentaire"/>
        </w:rPr>
        <w:annotationRef/>
      </w:r>
      <w:r>
        <w:t>Il faut une référence pour le code Aster</w:t>
      </w:r>
    </w:p>
  </w:comment>
  <w:comment w:id="720" w:author="Mihai ARGHIR" w:date="2019-01-13T19:42:00Z" w:initials="MA">
    <w:p w14:paraId="3BDE527A" w14:textId="69F59143" w:rsidR="003F4A69" w:rsidRDefault="003F4A69">
      <w:pPr>
        <w:pStyle w:val="Commentaire"/>
      </w:pPr>
      <w:r>
        <w:rPr>
          <w:rStyle w:val="Marquedecommentaire"/>
        </w:rPr>
        <w:annotationRef/>
      </w:r>
      <w:r>
        <w:t>Ajouter une liaison ou un renvoi à l’Annexe</w:t>
      </w:r>
    </w:p>
  </w:comment>
  <w:comment w:id="725" w:author="Mihai ARGHIR" w:date="2019-01-13T20:09:00Z" w:initials="MA">
    <w:p w14:paraId="225C1464" w14:textId="71AB2B3F" w:rsidR="003F4A69" w:rsidRDefault="003F4A69">
      <w:pPr>
        <w:pStyle w:val="Commentaire"/>
      </w:pPr>
      <w:r>
        <w:rPr>
          <w:rStyle w:val="Marquedecommentaire"/>
        </w:rPr>
        <w:annotationRef/>
      </w:r>
      <w:r>
        <w:t xml:space="preserve">Je ne pense pas que c’est une relation « cinématique » car tu parles des efforts or la cinématique ne fait appel qu’au déplacements et aux vitesses. C’est la dynamique qui fait intervenir </w:t>
      </w:r>
      <w:proofErr w:type="gramStart"/>
      <w:r>
        <w:t>les accélération</w:t>
      </w:r>
      <w:proofErr w:type="gramEnd"/>
      <w:r>
        <w:t xml:space="preserve"> et les forces.</w:t>
      </w:r>
    </w:p>
  </w:comment>
  <w:comment w:id="726" w:author="Mihai ARGHIR" w:date="2019-01-13T20:11:00Z" w:initials="MA">
    <w:p w14:paraId="15D3ADB9" w14:textId="216CA628" w:rsidR="003F4A69" w:rsidRDefault="003F4A69">
      <w:pPr>
        <w:pStyle w:val="Commentaire"/>
      </w:pPr>
      <w:r>
        <w:rPr>
          <w:rStyle w:val="Marquedecommentaire"/>
        </w:rPr>
        <w:annotationRef/>
      </w:r>
      <w:r>
        <w:t>Il faut donner cette relation. C’est très important pour comprendre le modèle.</w:t>
      </w:r>
    </w:p>
  </w:comment>
  <w:comment w:id="759" w:author="Mihai ARGHIR" w:date="2019-01-14T12:44:00Z" w:initials="MA">
    <w:p w14:paraId="75D9902E" w14:textId="47C80215" w:rsidR="003F4A69" w:rsidRDefault="003F4A69">
      <w:pPr>
        <w:pStyle w:val="Commentaire"/>
      </w:pPr>
      <w:r>
        <w:rPr>
          <w:rStyle w:val="Marquedecommentaire"/>
        </w:rPr>
        <w:annotationRef/>
      </w:r>
      <w:r>
        <w:t>C’est la 1</w:t>
      </w:r>
      <w:r w:rsidRPr="00FF1A6E">
        <w:rPr>
          <w:vertAlign w:val="superscript"/>
        </w:rPr>
        <w:t>ère</w:t>
      </w:r>
      <w:r>
        <w:t xml:space="preserve"> fois que le système tournant avec le rotor est mentionné. </w:t>
      </w:r>
      <w:proofErr w:type="spellStart"/>
      <w:r>
        <w:t>Ca</w:t>
      </w:r>
      <w:proofErr w:type="spellEnd"/>
      <w:r>
        <w:t xml:space="preserve"> mérite quelques explications !</w:t>
      </w:r>
    </w:p>
  </w:comment>
  <w:comment w:id="760" w:author="Mihai ARGHIR" w:date="2019-01-14T12:46:00Z" w:initials="MA">
    <w:p w14:paraId="55FB5254" w14:textId="1F7D38FF" w:rsidR="003F4A69" w:rsidRDefault="003F4A69">
      <w:pPr>
        <w:pStyle w:val="Commentaire"/>
      </w:pPr>
      <w:r>
        <w:rPr>
          <w:rStyle w:val="Marquedecommentaire"/>
        </w:rPr>
        <w:annotationRef/>
      </w:r>
      <w:r>
        <w:t>Il faut mentionner que cette écriture s’applique aussi à la masse des disques !!!</w:t>
      </w:r>
    </w:p>
  </w:comment>
  <w:comment w:id="908" w:author="ZHANG Silun" w:date="2019-01-10T15:22:00Z" w:initials="ZS">
    <w:p w14:paraId="3626CDD8" w14:textId="77777777" w:rsidR="003F4A69" w:rsidRPr="003E5F16" w:rsidRDefault="003F4A69" w:rsidP="002A05EF">
      <w:pPr>
        <w:spacing w:before="120" w:line="360" w:lineRule="auto"/>
        <w:ind w:firstLine="709"/>
        <w:rPr>
          <w:u w:val="single"/>
        </w:rPr>
      </w:pPr>
      <w:r>
        <w:rPr>
          <w:rStyle w:val="Marquedecommentaire"/>
        </w:rPr>
        <w:annotationRef/>
      </w:r>
      <w:r w:rsidRPr="002A05EF">
        <w:rPr>
          <w:u w:val="single"/>
        </w:rPr>
        <w:t>(</w:t>
      </w:r>
      <w:proofErr w:type="gramStart"/>
      <w:r w:rsidRPr="002A05EF">
        <w:rPr>
          <w:u w:val="single"/>
        </w:rPr>
        <w:t>j’ai</w:t>
      </w:r>
      <w:proofErr w:type="gramEnd"/>
      <w:r w:rsidRPr="002A05EF">
        <w:rPr>
          <w:u w:val="single"/>
        </w:rPr>
        <w:t xml:space="preserve"> eu mal à formuler les phrases pour expliquer la différence au début de la simulation et critiquer les résultats)</w:t>
      </w:r>
    </w:p>
    <w:p w14:paraId="051FFD9C" w14:textId="3750E9D1" w:rsidR="003F4A69" w:rsidRDefault="003F4A69">
      <w:pPr>
        <w:pStyle w:val="Commentaire"/>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48B248" w15:done="0"/>
  <w15:commentEx w15:paraId="3E5CCD5D" w15:done="1"/>
  <w15:commentEx w15:paraId="50EAD1FD" w15:done="0"/>
  <w15:commentEx w15:paraId="1BFE3A0F" w15:done="0"/>
  <w15:commentEx w15:paraId="6E47D39B" w15:paraIdParent="1BFE3A0F" w15:done="0"/>
  <w15:commentEx w15:paraId="41307583" w15:done="1"/>
  <w15:commentEx w15:paraId="09E64AA2" w15:paraIdParent="41307583" w15:done="1"/>
  <w15:commentEx w15:paraId="5CFAA9BE" w15:done="1"/>
  <w15:commentEx w15:paraId="5CDC7A4C" w15:done="0"/>
  <w15:commentEx w15:paraId="14A104BC" w15:done="0"/>
  <w15:commentEx w15:paraId="59017A30" w15:paraIdParent="14A104BC" w15:done="0"/>
  <w15:commentEx w15:paraId="469DB1FC" w15:done="0"/>
  <w15:commentEx w15:paraId="22E85AB4" w15:done="0"/>
  <w15:commentEx w15:paraId="5FFC4635" w15:done="0"/>
  <w15:commentEx w15:paraId="6768D1CB" w15:done="0"/>
  <w15:commentEx w15:paraId="6E900996" w15:done="1"/>
  <w15:commentEx w15:paraId="074710D4" w15:paraIdParent="6E900996" w15:done="0"/>
  <w15:commentEx w15:paraId="12D9DEA1" w15:done="0"/>
  <w15:commentEx w15:paraId="3DA03771" w15:paraIdParent="12D9DEA1" w15:done="0"/>
  <w15:commentEx w15:paraId="76A489BD" w15:done="0"/>
  <w15:commentEx w15:paraId="5701861E" w15:done="0"/>
  <w15:commentEx w15:paraId="3BDE527A" w15:done="0"/>
  <w15:commentEx w15:paraId="225C1464" w15:done="0"/>
  <w15:commentEx w15:paraId="15D3ADB9" w15:done="0"/>
  <w15:commentEx w15:paraId="75D9902E" w15:done="0"/>
  <w15:commentEx w15:paraId="55FB5254" w15:done="0"/>
  <w15:commentEx w15:paraId="051FFD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6BD13C" w14:textId="77777777" w:rsidR="003F4A69" w:rsidRDefault="003F4A69" w:rsidP="00263793">
      <w:r>
        <w:separator/>
      </w:r>
    </w:p>
  </w:endnote>
  <w:endnote w:type="continuationSeparator" w:id="0">
    <w:p w14:paraId="6377867C" w14:textId="77777777" w:rsidR="003F4A69" w:rsidRDefault="003F4A69"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0C87B940" w:rsidR="003F4A69" w:rsidRDefault="003F4A69">
        <w:pPr>
          <w:pStyle w:val="Pieddepage"/>
          <w:jc w:val="right"/>
        </w:pPr>
        <w:r>
          <w:fldChar w:fldCharType="begin"/>
        </w:r>
        <w:r>
          <w:instrText>PAGE   \* MERGEFORMAT</w:instrText>
        </w:r>
        <w:r>
          <w:fldChar w:fldCharType="separate"/>
        </w:r>
        <w:r w:rsidR="0055099E">
          <w:rPr>
            <w:noProof/>
          </w:rPr>
          <w:t>102</w:t>
        </w:r>
        <w:r>
          <w:fldChar w:fldCharType="end"/>
        </w:r>
      </w:p>
    </w:sdtContent>
  </w:sdt>
  <w:p w14:paraId="6F7FB6C7" w14:textId="77777777" w:rsidR="003F4A69" w:rsidRDefault="003F4A6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A8106A" w14:textId="77777777" w:rsidR="003F4A69" w:rsidRDefault="003F4A69" w:rsidP="00263793">
      <w:r>
        <w:separator/>
      </w:r>
    </w:p>
  </w:footnote>
  <w:footnote w:type="continuationSeparator" w:id="0">
    <w:p w14:paraId="35F94ACA" w14:textId="77777777" w:rsidR="003F4A69" w:rsidRDefault="003F4A69" w:rsidP="00263793">
      <w:r>
        <w:continuationSeparator/>
      </w:r>
    </w:p>
  </w:footnote>
  <w:footnote w:id="1">
    <w:p w14:paraId="4E1F30BE" w14:textId="55F39D5B" w:rsidR="003F4A69" w:rsidRDefault="003F4A69">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3F4A69" w:rsidRDefault="003F4A69"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3F4A69" w:rsidRPr="00895849" w:rsidRDefault="003F4A69">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3F4A69" w:rsidRDefault="003F4A69">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3F4A69" w:rsidRPr="00AC3448" w:rsidRDefault="003F4A69" w:rsidP="00AC3448">
      <w:pPr>
        <w:pStyle w:val="Notedebasdepage"/>
      </w:pPr>
      <w:r>
        <w:rPr>
          <w:rStyle w:val="Appelnotedebasdep"/>
        </w:rPr>
        <w:footnoteRef/>
      </w:r>
      <w:r>
        <w:t xml:space="preserve"> </w:t>
      </w:r>
      <w:r w:rsidRPr="00AC3448">
        <w:t xml:space="preserve">Elrod [] ou </w:t>
      </w:r>
      <w:proofErr w:type="spellStart"/>
      <w:r w:rsidRPr="00AC3448">
        <w:t>Mahner</w:t>
      </w:r>
      <w:proofErr w:type="spellEnd"/>
      <w:r w:rsidRPr="00AC3448">
        <w:t xml:space="preserve"> et al. [] 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3F4A69" w:rsidRDefault="003F4A69">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3F4A69" w:rsidRDefault="003F4A69">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77777777" w:rsidR="003F4A69" w:rsidRDefault="003F4A69"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3F4A69" w:rsidRDefault="003F4A69">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3F4A69" w:rsidRDefault="003F4A69">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3F4A69" w:rsidRDefault="003F4A69">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29CD"/>
    <w:rsid w:val="000032F9"/>
    <w:rsid w:val="00004A26"/>
    <w:rsid w:val="00004B4E"/>
    <w:rsid w:val="00004BC1"/>
    <w:rsid w:val="00005127"/>
    <w:rsid w:val="00005D64"/>
    <w:rsid w:val="0000607D"/>
    <w:rsid w:val="00006AC4"/>
    <w:rsid w:val="00006E9A"/>
    <w:rsid w:val="00007748"/>
    <w:rsid w:val="00007EB0"/>
    <w:rsid w:val="000102DA"/>
    <w:rsid w:val="00010A7F"/>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2A"/>
    <w:rsid w:val="0001739F"/>
    <w:rsid w:val="00017551"/>
    <w:rsid w:val="00017569"/>
    <w:rsid w:val="000209EE"/>
    <w:rsid w:val="00020FD8"/>
    <w:rsid w:val="00021A17"/>
    <w:rsid w:val="00021CBE"/>
    <w:rsid w:val="00021E4F"/>
    <w:rsid w:val="0002241C"/>
    <w:rsid w:val="00022F87"/>
    <w:rsid w:val="00022F93"/>
    <w:rsid w:val="000232FA"/>
    <w:rsid w:val="000236E0"/>
    <w:rsid w:val="0002394B"/>
    <w:rsid w:val="00023958"/>
    <w:rsid w:val="000240EC"/>
    <w:rsid w:val="000242D9"/>
    <w:rsid w:val="00024307"/>
    <w:rsid w:val="00024BB4"/>
    <w:rsid w:val="00024C56"/>
    <w:rsid w:val="00024FA1"/>
    <w:rsid w:val="0002510D"/>
    <w:rsid w:val="00025998"/>
    <w:rsid w:val="00025A52"/>
    <w:rsid w:val="00025BB0"/>
    <w:rsid w:val="00025C11"/>
    <w:rsid w:val="0002671A"/>
    <w:rsid w:val="00026D7C"/>
    <w:rsid w:val="0002704F"/>
    <w:rsid w:val="00027818"/>
    <w:rsid w:val="00027CB2"/>
    <w:rsid w:val="00030C90"/>
    <w:rsid w:val="000325F0"/>
    <w:rsid w:val="00033AEF"/>
    <w:rsid w:val="00033DCC"/>
    <w:rsid w:val="00034021"/>
    <w:rsid w:val="000340E9"/>
    <w:rsid w:val="00034C2B"/>
    <w:rsid w:val="00034C9B"/>
    <w:rsid w:val="000363C5"/>
    <w:rsid w:val="000368E2"/>
    <w:rsid w:val="00037082"/>
    <w:rsid w:val="00040D4A"/>
    <w:rsid w:val="00042399"/>
    <w:rsid w:val="00043012"/>
    <w:rsid w:val="00043857"/>
    <w:rsid w:val="000441BB"/>
    <w:rsid w:val="000444BC"/>
    <w:rsid w:val="00044848"/>
    <w:rsid w:val="00044C03"/>
    <w:rsid w:val="00044F6A"/>
    <w:rsid w:val="00045AD6"/>
    <w:rsid w:val="00045D12"/>
    <w:rsid w:val="000460F2"/>
    <w:rsid w:val="0004614E"/>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43C"/>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0D4E"/>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049"/>
    <w:rsid w:val="00080993"/>
    <w:rsid w:val="00080BD8"/>
    <w:rsid w:val="000813D8"/>
    <w:rsid w:val="000818B7"/>
    <w:rsid w:val="0008198A"/>
    <w:rsid w:val="00083335"/>
    <w:rsid w:val="00083366"/>
    <w:rsid w:val="0008340C"/>
    <w:rsid w:val="000839AA"/>
    <w:rsid w:val="00083F86"/>
    <w:rsid w:val="000842D3"/>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63F"/>
    <w:rsid w:val="000916EF"/>
    <w:rsid w:val="00092390"/>
    <w:rsid w:val="0009269B"/>
    <w:rsid w:val="00092B1D"/>
    <w:rsid w:val="00092C65"/>
    <w:rsid w:val="000934B2"/>
    <w:rsid w:val="00093862"/>
    <w:rsid w:val="00093E1F"/>
    <w:rsid w:val="0009425C"/>
    <w:rsid w:val="00094487"/>
    <w:rsid w:val="000948D0"/>
    <w:rsid w:val="00094CE2"/>
    <w:rsid w:val="00094FF7"/>
    <w:rsid w:val="000960D8"/>
    <w:rsid w:val="00096FDF"/>
    <w:rsid w:val="00097998"/>
    <w:rsid w:val="00097D09"/>
    <w:rsid w:val="000A072A"/>
    <w:rsid w:val="000A0DCE"/>
    <w:rsid w:val="000A0F91"/>
    <w:rsid w:val="000A2520"/>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115F"/>
    <w:rsid w:val="000B2C5B"/>
    <w:rsid w:val="000B316E"/>
    <w:rsid w:val="000B3213"/>
    <w:rsid w:val="000B35C6"/>
    <w:rsid w:val="000B373D"/>
    <w:rsid w:val="000B3A4A"/>
    <w:rsid w:val="000B3C26"/>
    <w:rsid w:val="000B40A6"/>
    <w:rsid w:val="000B40CA"/>
    <w:rsid w:val="000B460E"/>
    <w:rsid w:val="000B4731"/>
    <w:rsid w:val="000B512B"/>
    <w:rsid w:val="000B533E"/>
    <w:rsid w:val="000B5DE5"/>
    <w:rsid w:val="000B5E95"/>
    <w:rsid w:val="000B6164"/>
    <w:rsid w:val="000B68E5"/>
    <w:rsid w:val="000B6F5D"/>
    <w:rsid w:val="000B71F8"/>
    <w:rsid w:val="000B734D"/>
    <w:rsid w:val="000B73E3"/>
    <w:rsid w:val="000B7FD1"/>
    <w:rsid w:val="000C09A9"/>
    <w:rsid w:val="000C09CC"/>
    <w:rsid w:val="000C0AE1"/>
    <w:rsid w:val="000C0FEF"/>
    <w:rsid w:val="000C1371"/>
    <w:rsid w:val="000C1695"/>
    <w:rsid w:val="000C18AE"/>
    <w:rsid w:val="000C1E18"/>
    <w:rsid w:val="000C1E45"/>
    <w:rsid w:val="000C2131"/>
    <w:rsid w:val="000C251D"/>
    <w:rsid w:val="000C2B20"/>
    <w:rsid w:val="000C3798"/>
    <w:rsid w:val="000C3C46"/>
    <w:rsid w:val="000C413A"/>
    <w:rsid w:val="000C4A56"/>
    <w:rsid w:val="000C51FD"/>
    <w:rsid w:val="000C520B"/>
    <w:rsid w:val="000C5B12"/>
    <w:rsid w:val="000C5DBC"/>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507C"/>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E7CA2"/>
    <w:rsid w:val="000F0E16"/>
    <w:rsid w:val="000F198D"/>
    <w:rsid w:val="000F1A64"/>
    <w:rsid w:val="000F20E6"/>
    <w:rsid w:val="000F5306"/>
    <w:rsid w:val="000F5787"/>
    <w:rsid w:val="000F672C"/>
    <w:rsid w:val="000F674F"/>
    <w:rsid w:val="000F715D"/>
    <w:rsid w:val="000F7850"/>
    <w:rsid w:val="001003AE"/>
    <w:rsid w:val="001004DF"/>
    <w:rsid w:val="00100655"/>
    <w:rsid w:val="00100935"/>
    <w:rsid w:val="00102744"/>
    <w:rsid w:val="00102E2F"/>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20175"/>
    <w:rsid w:val="001213AD"/>
    <w:rsid w:val="0012178F"/>
    <w:rsid w:val="00122A90"/>
    <w:rsid w:val="00122B6A"/>
    <w:rsid w:val="00122C82"/>
    <w:rsid w:val="00122D7D"/>
    <w:rsid w:val="001239A1"/>
    <w:rsid w:val="001243A8"/>
    <w:rsid w:val="001248CA"/>
    <w:rsid w:val="00124FD8"/>
    <w:rsid w:val="001257A5"/>
    <w:rsid w:val="001258FE"/>
    <w:rsid w:val="00125CFC"/>
    <w:rsid w:val="00126524"/>
    <w:rsid w:val="0012682C"/>
    <w:rsid w:val="00126CF9"/>
    <w:rsid w:val="00126E07"/>
    <w:rsid w:val="00126E54"/>
    <w:rsid w:val="001270AE"/>
    <w:rsid w:val="001275DD"/>
    <w:rsid w:val="00127A49"/>
    <w:rsid w:val="00127EAE"/>
    <w:rsid w:val="0013030D"/>
    <w:rsid w:val="00131260"/>
    <w:rsid w:val="00132F53"/>
    <w:rsid w:val="001331DF"/>
    <w:rsid w:val="001338D0"/>
    <w:rsid w:val="0013392F"/>
    <w:rsid w:val="0013491F"/>
    <w:rsid w:val="0013506F"/>
    <w:rsid w:val="001368CF"/>
    <w:rsid w:val="00136A5B"/>
    <w:rsid w:val="0013716D"/>
    <w:rsid w:val="0014013B"/>
    <w:rsid w:val="00140A51"/>
    <w:rsid w:val="00140E21"/>
    <w:rsid w:val="00140F06"/>
    <w:rsid w:val="001411D5"/>
    <w:rsid w:val="001423A0"/>
    <w:rsid w:val="001429A9"/>
    <w:rsid w:val="00142EA8"/>
    <w:rsid w:val="001468A5"/>
    <w:rsid w:val="00146EC2"/>
    <w:rsid w:val="001475A8"/>
    <w:rsid w:val="00147E28"/>
    <w:rsid w:val="0015099E"/>
    <w:rsid w:val="001509A4"/>
    <w:rsid w:val="00150BEE"/>
    <w:rsid w:val="0015161B"/>
    <w:rsid w:val="00151B4E"/>
    <w:rsid w:val="00152564"/>
    <w:rsid w:val="001525C3"/>
    <w:rsid w:val="00152A80"/>
    <w:rsid w:val="00152BC4"/>
    <w:rsid w:val="001530A1"/>
    <w:rsid w:val="0015314D"/>
    <w:rsid w:val="001535F9"/>
    <w:rsid w:val="001540C1"/>
    <w:rsid w:val="0015444F"/>
    <w:rsid w:val="001554A6"/>
    <w:rsid w:val="0015590D"/>
    <w:rsid w:val="00155D60"/>
    <w:rsid w:val="00156D89"/>
    <w:rsid w:val="00156D8F"/>
    <w:rsid w:val="0015720B"/>
    <w:rsid w:val="001577B6"/>
    <w:rsid w:val="0016087B"/>
    <w:rsid w:val="001608FD"/>
    <w:rsid w:val="00160AC9"/>
    <w:rsid w:val="00161440"/>
    <w:rsid w:val="0016253D"/>
    <w:rsid w:val="00162B5B"/>
    <w:rsid w:val="00162E03"/>
    <w:rsid w:val="0016305C"/>
    <w:rsid w:val="00163110"/>
    <w:rsid w:val="0016319B"/>
    <w:rsid w:val="00163486"/>
    <w:rsid w:val="00163F9D"/>
    <w:rsid w:val="00163FE2"/>
    <w:rsid w:val="0016406E"/>
    <w:rsid w:val="00164E68"/>
    <w:rsid w:val="0016587B"/>
    <w:rsid w:val="0016638C"/>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A37"/>
    <w:rsid w:val="00177B4E"/>
    <w:rsid w:val="00177BA8"/>
    <w:rsid w:val="00177F7F"/>
    <w:rsid w:val="001815A2"/>
    <w:rsid w:val="00181790"/>
    <w:rsid w:val="001817EF"/>
    <w:rsid w:val="0018205F"/>
    <w:rsid w:val="00182064"/>
    <w:rsid w:val="0018225D"/>
    <w:rsid w:val="001827E5"/>
    <w:rsid w:val="00183093"/>
    <w:rsid w:val="00183DA8"/>
    <w:rsid w:val="00184E11"/>
    <w:rsid w:val="001856FA"/>
    <w:rsid w:val="00186652"/>
    <w:rsid w:val="00186E96"/>
    <w:rsid w:val="00186EFF"/>
    <w:rsid w:val="00187063"/>
    <w:rsid w:val="0018780F"/>
    <w:rsid w:val="00187A0E"/>
    <w:rsid w:val="00187A1A"/>
    <w:rsid w:val="001912B5"/>
    <w:rsid w:val="00192C39"/>
    <w:rsid w:val="00194260"/>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440"/>
    <w:rsid w:val="001B661A"/>
    <w:rsid w:val="001B6837"/>
    <w:rsid w:val="001B6AC1"/>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698"/>
    <w:rsid w:val="001C4C90"/>
    <w:rsid w:val="001C4CE2"/>
    <w:rsid w:val="001C547C"/>
    <w:rsid w:val="001C5BE6"/>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7D0"/>
    <w:rsid w:val="001E390A"/>
    <w:rsid w:val="001E3A00"/>
    <w:rsid w:val="001E3B4A"/>
    <w:rsid w:val="001E4EFE"/>
    <w:rsid w:val="001E51D1"/>
    <w:rsid w:val="001E5A4A"/>
    <w:rsid w:val="001E6278"/>
    <w:rsid w:val="001E6292"/>
    <w:rsid w:val="001E63D8"/>
    <w:rsid w:val="001E653F"/>
    <w:rsid w:val="001E6877"/>
    <w:rsid w:val="001E6A32"/>
    <w:rsid w:val="001E76E5"/>
    <w:rsid w:val="001E7BF0"/>
    <w:rsid w:val="001E7E76"/>
    <w:rsid w:val="001F1018"/>
    <w:rsid w:val="001F11E3"/>
    <w:rsid w:val="001F2E20"/>
    <w:rsid w:val="001F302A"/>
    <w:rsid w:val="001F3431"/>
    <w:rsid w:val="001F34E3"/>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0FEE"/>
    <w:rsid w:val="002118E1"/>
    <w:rsid w:val="00212686"/>
    <w:rsid w:val="0021273A"/>
    <w:rsid w:val="00212CCF"/>
    <w:rsid w:val="00212EBA"/>
    <w:rsid w:val="0021574F"/>
    <w:rsid w:val="002157D8"/>
    <w:rsid w:val="0021580C"/>
    <w:rsid w:val="00216BBD"/>
    <w:rsid w:val="002178F0"/>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2F3A"/>
    <w:rsid w:val="002437B8"/>
    <w:rsid w:val="002440CE"/>
    <w:rsid w:val="002440F2"/>
    <w:rsid w:val="0024485A"/>
    <w:rsid w:val="0024533A"/>
    <w:rsid w:val="0024544C"/>
    <w:rsid w:val="002458EC"/>
    <w:rsid w:val="00245BA3"/>
    <w:rsid w:val="00245D12"/>
    <w:rsid w:val="0024651B"/>
    <w:rsid w:val="00246FCC"/>
    <w:rsid w:val="00247013"/>
    <w:rsid w:val="0024741A"/>
    <w:rsid w:val="00247633"/>
    <w:rsid w:val="00247A20"/>
    <w:rsid w:val="00250544"/>
    <w:rsid w:val="00250656"/>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1BF0"/>
    <w:rsid w:val="0027222C"/>
    <w:rsid w:val="0027231B"/>
    <w:rsid w:val="00272EB6"/>
    <w:rsid w:val="00272FF2"/>
    <w:rsid w:val="002730F2"/>
    <w:rsid w:val="00273348"/>
    <w:rsid w:val="00273D7D"/>
    <w:rsid w:val="00274285"/>
    <w:rsid w:val="0027486A"/>
    <w:rsid w:val="002754CC"/>
    <w:rsid w:val="002755C3"/>
    <w:rsid w:val="002759DF"/>
    <w:rsid w:val="00275B8E"/>
    <w:rsid w:val="00276C82"/>
    <w:rsid w:val="002770B9"/>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5B4E"/>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7E"/>
    <w:rsid w:val="002C4DAD"/>
    <w:rsid w:val="002C5844"/>
    <w:rsid w:val="002C5B4E"/>
    <w:rsid w:val="002C5D10"/>
    <w:rsid w:val="002C61E9"/>
    <w:rsid w:val="002C6241"/>
    <w:rsid w:val="002C67E1"/>
    <w:rsid w:val="002C6F43"/>
    <w:rsid w:val="002C72AE"/>
    <w:rsid w:val="002D053D"/>
    <w:rsid w:val="002D0FC0"/>
    <w:rsid w:val="002D19D9"/>
    <w:rsid w:val="002D2207"/>
    <w:rsid w:val="002D2F3F"/>
    <w:rsid w:val="002D3458"/>
    <w:rsid w:val="002D547C"/>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33A"/>
    <w:rsid w:val="002F2E52"/>
    <w:rsid w:val="002F38EC"/>
    <w:rsid w:val="002F3E89"/>
    <w:rsid w:val="002F44B5"/>
    <w:rsid w:val="002F46D6"/>
    <w:rsid w:val="002F5664"/>
    <w:rsid w:val="002F5A24"/>
    <w:rsid w:val="002F5A8C"/>
    <w:rsid w:val="002F5B7F"/>
    <w:rsid w:val="002F5ECA"/>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501E"/>
    <w:rsid w:val="003054CB"/>
    <w:rsid w:val="003065CA"/>
    <w:rsid w:val="00306B7A"/>
    <w:rsid w:val="00306CAE"/>
    <w:rsid w:val="00307425"/>
    <w:rsid w:val="003074D7"/>
    <w:rsid w:val="00307890"/>
    <w:rsid w:val="00307C4F"/>
    <w:rsid w:val="00307EF2"/>
    <w:rsid w:val="00310248"/>
    <w:rsid w:val="0031116D"/>
    <w:rsid w:val="0031116E"/>
    <w:rsid w:val="00311D39"/>
    <w:rsid w:val="003121C4"/>
    <w:rsid w:val="00312D30"/>
    <w:rsid w:val="00312E77"/>
    <w:rsid w:val="00312F73"/>
    <w:rsid w:val="00313299"/>
    <w:rsid w:val="00313993"/>
    <w:rsid w:val="00313AC1"/>
    <w:rsid w:val="00313F19"/>
    <w:rsid w:val="00313F2D"/>
    <w:rsid w:val="00313FDF"/>
    <w:rsid w:val="00314374"/>
    <w:rsid w:val="00314BD0"/>
    <w:rsid w:val="00314E91"/>
    <w:rsid w:val="0031531D"/>
    <w:rsid w:val="00315D68"/>
    <w:rsid w:val="003162EC"/>
    <w:rsid w:val="00316DE5"/>
    <w:rsid w:val="0031724D"/>
    <w:rsid w:val="00317627"/>
    <w:rsid w:val="003211B9"/>
    <w:rsid w:val="003212C0"/>
    <w:rsid w:val="00321C59"/>
    <w:rsid w:val="00321C5D"/>
    <w:rsid w:val="00321DCD"/>
    <w:rsid w:val="003220BE"/>
    <w:rsid w:val="00322447"/>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1EC"/>
    <w:rsid w:val="0033693E"/>
    <w:rsid w:val="003372DC"/>
    <w:rsid w:val="003372DD"/>
    <w:rsid w:val="00337F79"/>
    <w:rsid w:val="00340B9E"/>
    <w:rsid w:val="00340CCA"/>
    <w:rsid w:val="00340E0E"/>
    <w:rsid w:val="003413E7"/>
    <w:rsid w:val="00341882"/>
    <w:rsid w:val="00341D16"/>
    <w:rsid w:val="003420EF"/>
    <w:rsid w:val="003427F0"/>
    <w:rsid w:val="00343837"/>
    <w:rsid w:val="003446BC"/>
    <w:rsid w:val="00345252"/>
    <w:rsid w:val="00346652"/>
    <w:rsid w:val="00347334"/>
    <w:rsid w:val="0034739B"/>
    <w:rsid w:val="00347518"/>
    <w:rsid w:val="0034774B"/>
    <w:rsid w:val="00347998"/>
    <w:rsid w:val="00347A77"/>
    <w:rsid w:val="00347C74"/>
    <w:rsid w:val="00350947"/>
    <w:rsid w:val="00350D44"/>
    <w:rsid w:val="003517AF"/>
    <w:rsid w:val="003519E6"/>
    <w:rsid w:val="00351E93"/>
    <w:rsid w:val="00351ECF"/>
    <w:rsid w:val="003529A9"/>
    <w:rsid w:val="00352FBE"/>
    <w:rsid w:val="003531F5"/>
    <w:rsid w:val="003537CB"/>
    <w:rsid w:val="003543C0"/>
    <w:rsid w:val="00354C81"/>
    <w:rsid w:val="00355A0F"/>
    <w:rsid w:val="0035608C"/>
    <w:rsid w:val="0035686B"/>
    <w:rsid w:val="00356A58"/>
    <w:rsid w:val="00356E74"/>
    <w:rsid w:val="003618F5"/>
    <w:rsid w:val="00361ACC"/>
    <w:rsid w:val="00362205"/>
    <w:rsid w:val="00363044"/>
    <w:rsid w:val="003657B5"/>
    <w:rsid w:val="00365D33"/>
    <w:rsid w:val="00365D89"/>
    <w:rsid w:val="0036702F"/>
    <w:rsid w:val="00367CD6"/>
    <w:rsid w:val="00367DBA"/>
    <w:rsid w:val="0037051D"/>
    <w:rsid w:val="00370E97"/>
    <w:rsid w:val="00370F76"/>
    <w:rsid w:val="003711EE"/>
    <w:rsid w:val="003719F0"/>
    <w:rsid w:val="0037234E"/>
    <w:rsid w:val="003724EB"/>
    <w:rsid w:val="0037252A"/>
    <w:rsid w:val="003727DA"/>
    <w:rsid w:val="003733EC"/>
    <w:rsid w:val="00373637"/>
    <w:rsid w:val="003737BF"/>
    <w:rsid w:val="003738F2"/>
    <w:rsid w:val="00373C9F"/>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3F21"/>
    <w:rsid w:val="0038427C"/>
    <w:rsid w:val="00384431"/>
    <w:rsid w:val="00384436"/>
    <w:rsid w:val="003847DF"/>
    <w:rsid w:val="00384B82"/>
    <w:rsid w:val="00384EFB"/>
    <w:rsid w:val="00385C60"/>
    <w:rsid w:val="00386518"/>
    <w:rsid w:val="00391949"/>
    <w:rsid w:val="00391ABE"/>
    <w:rsid w:val="00391F3A"/>
    <w:rsid w:val="00391FD6"/>
    <w:rsid w:val="0039232D"/>
    <w:rsid w:val="00392FD3"/>
    <w:rsid w:val="003934AE"/>
    <w:rsid w:val="00393C05"/>
    <w:rsid w:val="003957B9"/>
    <w:rsid w:val="00395F2C"/>
    <w:rsid w:val="003961D6"/>
    <w:rsid w:val="00396359"/>
    <w:rsid w:val="0039716A"/>
    <w:rsid w:val="003A0138"/>
    <w:rsid w:val="003A0463"/>
    <w:rsid w:val="003A0B6E"/>
    <w:rsid w:val="003A178B"/>
    <w:rsid w:val="003A1B5D"/>
    <w:rsid w:val="003A22A6"/>
    <w:rsid w:val="003A2311"/>
    <w:rsid w:val="003A2742"/>
    <w:rsid w:val="003A2CE1"/>
    <w:rsid w:val="003A3131"/>
    <w:rsid w:val="003A3390"/>
    <w:rsid w:val="003A3B25"/>
    <w:rsid w:val="003A4020"/>
    <w:rsid w:val="003A4ADC"/>
    <w:rsid w:val="003A5260"/>
    <w:rsid w:val="003A532C"/>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C14"/>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8BA"/>
    <w:rsid w:val="003D3D8C"/>
    <w:rsid w:val="003D460D"/>
    <w:rsid w:val="003D49A0"/>
    <w:rsid w:val="003D4C0B"/>
    <w:rsid w:val="003D4C0D"/>
    <w:rsid w:val="003D54EB"/>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66AE"/>
    <w:rsid w:val="003E721A"/>
    <w:rsid w:val="003E723B"/>
    <w:rsid w:val="003E7340"/>
    <w:rsid w:val="003E7423"/>
    <w:rsid w:val="003E74EF"/>
    <w:rsid w:val="003E78BA"/>
    <w:rsid w:val="003E7A61"/>
    <w:rsid w:val="003F0315"/>
    <w:rsid w:val="003F1420"/>
    <w:rsid w:val="003F14A3"/>
    <w:rsid w:val="003F1719"/>
    <w:rsid w:val="003F19A7"/>
    <w:rsid w:val="003F1AEF"/>
    <w:rsid w:val="003F239E"/>
    <w:rsid w:val="003F2978"/>
    <w:rsid w:val="003F2BD5"/>
    <w:rsid w:val="003F2C4D"/>
    <w:rsid w:val="003F2DCA"/>
    <w:rsid w:val="003F2FCB"/>
    <w:rsid w:val="003F3656"/>
    <w:rsid w:val="003F3BCF"/>
    <w:rsid w:val="003F464C"/>
    <w:rsid w:val="003F4A69"/>
    <w:rsid w:val="003F5A41"/>
    <w:rsid w:val="003F5C5E"/>
    <w:rsid w:val="003F64DF"/>
    <w:rsid w:val="003F6BD0"/>
    <w:rsid w:val="003F7060"/>
    <w:rsid w:val="003F7C56"/>
    <w:rsid w:val="003F7EA3"/>
    <w:rsid w:val="0040000A"/>
    <w:rsid w:val="00400579"/>
    <w:rsid w:val="00402A68"/>
    <w:rsid w:val="004033C2"/>
    <w:rsid w:val="0040376F"/>
    <w:rsid w:val="00403E38"/>
    <w:rsid w:val="00404933"/>
    <w:rsid w:val="00404F4D"/>
    <w:rsid w:val="0040562F"/>
    <w:rsid w:val="00405FE2"/>
    <w:rsid w:val="004068C6"/>
    <w:rsid w:val="00406CF1"/>
    <w:rsid w:val="004072A4"/>
    <w:rsid w:val="004075BB"/>
    <w:rsid w:val="0040774F"/>
    <w:rsid w:val="00407A8B"/>
    <w:rsid w:val="004106D7"/>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16F67"/>
    <w:rsid w:val="00420460"/>
    <w:rsid w:val="00420547"/>
    <w:rsid w:val="00420910"/>
    <w:rsid w:val="00420B9B"/>
    <w:rsid w:val="00421E13"/>
    <w:rsid w:val="00422139"/>
    <w:rsid w:val="004227D7"/>
    <w:rsid w:val="00422B24"/>
    <w:rsid w:val="00422CA7"/>
    <w:rsid w:val="00423F34"/>
    <w:rsid w:val="00424209"/>
    <w:rsid w:val="004245B5"/>
    <w:rsid w:val="00424705"/>
    <w:rsid w:val="00424751"/>
    <w:rsid w:val="00424C32"/>
    <w:rsid w:val="00424F4A"/>
    <w:rsid w:val="004252F9"/>
    <w:rsid w:val="004254B5"/>
    <w:rsid w:val="00426E6F"/>
    <w:rsid w:val="0042786D"/>
    <w:rsid w:val="00427BC2"/>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4EB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5F"/>
    <w:rsid w:val="004627A9"/>
    <w:rsid w:val="004629B4"/>
    <w:rsid w:val="00462D09"/>
    <w:rsid w:val="004630B6"/>
    <w:rsid w:val="00463345"/>
    <w:rsid w:val="004634BE"/>
    <w:rsid w:val="004638B8"/>
    <w:rsid w:val="004638BF"/>
    <w:rsid w:val="00464C85"/>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77BC7"/>
    <w:rsid w:val="00480248"/>
    <w:rsid w:val="00482E56"/>
    <w:rsid w:val="00483218"/>
    <w:rsid w:val="00484343"/>
    <w:rsid w:val="004844EA"/>
    <w:rsid w:val="0048497A"/>
    <w:rsid w:val="00485237"/>
    <w:rsid w:val="004854A8"/>
    <w:rsid w:val="004854D1"/>
    <w:rsid w:val="00485968"/>
    <w:rsid w:val="00485AD4"/>
    <w:rsid w:val="00485F94"/>
    <w:rsid w:val="004860E6"/>
    <w:rsid w:val="00486B8D"/>
    <w:rsid w:val="00486ECE"/>
    <w:rsid w:val="004875C7"/>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C31"/>
    <w:rsid w:val="004A21B9"/>
    <w:rsid w:val="004A2430"/>
    <w:rsid w:val="004A2517"/>
    <w:rsid w:val="004A2FCF"/>
    <w:rsid w:val="004A320E"/>
    <w:rsid w:val="004A32CA"/>
    <w:rsid w:val="004A35D4"/>
    <w:rsid w:val="004A37C6"/>
    <w:rsid w:val="004A387D"/>
    <w:rsid w:val="004A3F09"/>
    <w:rsid w:val="004A4787"/>
    <w:rsid w:val="004A4AAD"/>
    <w:rsid w:val="004A532D"/>
    <w:rsid w:val="004A55D8"/>
    <w:rsid w:val="004A5DAF"/>
    <w:rsid w:val="004A6390"/>
    <w:rsid w:val="004A6992"/>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17D8"/>
    <w:rsid w:val="004C209D"/>
    <w:rsid w:val="004C2336"/>
    <w:rsid w:val="004C27C7"/>
    <w:rsid w:val="004C2A32"/>
    <w:rsid w:val="004C2CEB"/>
    <w:rsid w:val="004C2DD0"/>
    <w:rsid w:val="004C3D5F"/>
    <w:rsid w:val="004C40F9"/>
    <w:rsid w:val="004C526E"/>
    <w:rsid w:val="004C65C4"/>
    <w:rsid w:val="004C6F2C"/>
    <w:rsid w:val="004C7113"/>
    <w:rsid w:val="004C7361"/>
    <w:rsid w:val="004C79F2"/>
    <w:rsid w:val="004D0240"/>
    <w:rsid w:val="004D0A11"/>
    <w:rsid w:val="004D13A5"/>
    <w:rsid w:val="004D15B3"/>
    <w:rsid w:val="004D1E08"/>
    <w:rsid w:val="004D279D"/>
    <w:rsid w:val="004D29C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1779"/>
    <w:rsid w:val="004E2186"/>
    <w:rsid w:val="004E23C1"/>
    <w:rsid w:val="004E24E7"/>
    <w:rsid w:val="004E2655"/>
    <w:rsid w:val="004E2683"/>
    <w:rsid w:val="004E4C1D"/>
    <w:rsid w:val="004E5A7C"/>
    <w:rsid w:val="004E5D97"/>
    <w:rsid w:val="004E632C"/>
    <w:rsid w:val="004E6FD9"/>
    <w:rsid w:val="004E7EEC"/>
    <w:rsid w:val="004E7F21"/>
    <w:rsid w:val="004F04F9"/>
    <w:rsid w:val="004F1AFA"/>
    <w:rsid w:val="004F1B9D"/>
    <w:rsid w:val="004F2651"/>
    <w:rsid w:val="004F29ED"/>
    <w:rsid w:val="004F2E29"/>
    <w:rsid w:val="004F3F9F"/>
    <w:rsid w:val="004F4312"/>
    <w:rsid w:val="004F49E2"/>
    <w:rsid w:val="004F4F5C"/>
    <w:rsid w:val="004F50EE"/>
    <w:rsid w:val="004F564D"/>
    <w:rsid w:val="004F5838"/>
    <w:rsid w:val="004F6344"/>
    <w:rsid w:val="004F6347"/>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6CB5"/>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B45"/>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63"/>
    <w:rsid w:val="00536EBB"/>
    <w:rsid w:val="00540088"/>
    <w:rsid w:val="0054008C"/>
    <w:rsid w:val="005409FD"/>
    <w:rsid w:val="00541B97"/>
    <w:rsid w:val="00541E89"/>
    <w:rsid w:val="00541F5E"/>
    <w:rsid w:val="0054208F"/>
    <w:rsid w:val="005420CD"/>
    <w:rsid w:val="005430EF"/>
    <w:rsid w:val="005446FA"/>
    <w:rsid w:val="005451ED"/>
    <w:rsid w:val="005458D2"/>
    <w:rsid w:val="00545D82"/>
    <w:rsid w:val="005467D3"/>
    <w:rsid w:val="00546C73"/>
    <w:rsid w:val="00547038"/>
    <w:rsid w:val="00547C51"/>
    <w:rsid w:val="00547EA2"/>
    <w:rsid w:val="005502EE"/>
    <w:rsid w:val="0055099E"/>
    <w:rsid w:val="00551B2F"/>
    <w:rsid w:val="00551B46"/>
    <w:rsid w:val="00551D34"/>
    <w:rsid w:val="00551F8F"/>
    <w:rsid w:val="00552B5D"/>
    <w:rsid w:val="00552EEE"/>
    <w:rsid w:val="005535CF"/>
    <w:rsid w:val="00553726"/>
    <w:rsid w:val="005539C8"/>
    <w:rsid w:val="00553BAE"/>
    <w:rsid w:val="00554163"/>
    <w:rsid w:val="00554334"/>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5FB"/>
    <w:rsid w:val="005675FD"/>
    <w:rsid w:val="00567625"/>
    <w:rsid w:val="0056763C"/>
    <w:rsid w:val="00567EFB"/>
    <w:rsid w:val="00571BA0"/>
    <w:rsid w:val="00571E13"/>
    <w:rsid w:val="00572601"/>
    <w:rsid w:val="005732AD"/>
    <w:rsid w:val="00573497"/>
    <w:rsid w:val="00573E84"/>
    <w:rsid w:val="00574058"/>
    <w:rsid w:val="00574203"/>
    <w:rsid w:val="005749BF"/>
    <w:rsid w:val="00574A37"/>
    <w:rsid w:val="00574A41"/>
    <w:rsid w:val="00575251"/>
    <w:rsid w:val="00575655"/>
    <w:rsid w:val="00575D84"/>
    <w:rsid w:val="00575E17"/>
    <w:rsid w:val="0057601A"/>
    <w:rsid w:val="00576AFB"/>
    <w:rsid w:val="00580039"/>
    <w:rsid w:val="00580113"/>
    <w:rsid w:val="00580354"/>
    <w:rsid w:val="005805C6"/>
    <w:rsid w:val="005806C0"/>
    <w:rsid w:val="00581861"/>
    <w:rsid w:val="0058280E"/>
    <w:rsid w:val="00582B37"/>
    <w:rsid w:val="00583D5F"/>
    <w:rsid w:val="00584357"/>
    <w:rsid w:val="00584F17"/>
    <w:rsid w:val="005853CF"/>
    <w:rsid w:val="0058550F"/>
    <w:rsid w:val="0058555A"/>
    <w:rsid w:val="00585A69"/>
    <w:rsid w:val="00585B46"/>
    <w:rsid w:val="00586371"/>
    <w:rsid w:val="0058690E"/>
    <w:rsid w:val="00587619"/>
    <w:rsid w:val="0058775A"/>
    <w:rsid w:val="00587B3B"/>
    <w:rsid w:val="00590D86"/>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955"/>
    <w:rsid w:val="005A5EA6"/>
    <w:rsid w:val="005A5F28"/>
    <w:rsid w:val="005A6813"/>
    <w:rsid w:val="005A7615"/>
    <w:rsid w:val="005A76E4"/>
    <w:rsid w:val="005B0327"/>
    <w:rsid w:val="005B090A"/>
    <w:rsid w:val="005B0D7A"/>
    <w:rsid w:val="005B115D"/>
    <w:rsid w:val="005B156F"/>
    <w:rsid w:val="005B17DF"/>
    <w:rsid w:val="005B1985"/>
    <w:rsid w:val="005B1D55"/>
    <w:rsid w:val="005B2104"/>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3EA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C47"/>
    <w:rsid w:val="005D4F8A"/>
    <w:rsid w:val="005D5C8F"/>
    <w:rsid w:val="005D61F3"/>
    <w:rsid w:val="005D6E20"/>
    <w:rsid w:val="005D6E5E"/>
    <w:rsid w:val="005E06DA"/>
    <w:rsid w:val="005E0804"/>
    <w:rsid w:val="005E0859"/>
    <w:rsid w:val="005E0DFC"/>
    <w:rsid w:val="005E12B0"/>
    <w:rsid w:val="005E1B90"/>
    <w:rsid w:val="005E1BEF"/>
    <w:rsid w:val="005E2792"/>
    <w:rsid w:val="005E31C8"/>
    <w:rsid w:val="005E3DF2"/>
    <w:rsid w:val="005E3E6D"/>
    <w:rsid w:val="005E46C6"/>
    <w:rsid w:val="005E4FDE"/>
    <w:rsid w:val="005E5CB2"/>
    <w:rsid w:val="005E6A84"/>
    <w:rsid w:val="005E7081"/>
    <w:rsid w:val="005E7386"/>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3B78"/>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A92"/>
    <w:rsid w:val="00612C9F"/>
    <w:rsid w:val="00612D87"/>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B"/>
    <w:rsid w:val="006206DF"/>
    <w:rsid w:val="00620A32"/>
    <w:rsid w:val="00620A4B"/>
    <w:rsid w:val="00621133"/>
    <w:rsid w:val="00621FFC"/>
    <w:rsid w:val="00623686"/>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233"/>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65E"/>
    <w:rsid w:val="006469A9"/>
    <w:rsid w:val="00646D50"/>
    <w:rsid w:val="00647B49"/>
    <w:rsid w:val="006500D5"/>
    <w:rsid w:val="00650390"/>
    <w:rsid w:val="0065054C"/>
    <w:rsid w:val="006506B8"/>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7F0"/>
    <w:rsid w:val="00670C09"/>
    <w:rsid w:val="0067206F"/>
    <w:rsid w:val="006726AB"/>
    <w:rsid w:val="00672DF8"/>
    <w:rsid w:val="0067333B"/>
    <w:rsid w:val="00673B70"/>
    <w:rsid w:val="00674296"/>
    <w:rsid w:val="0067496C"/>
    <w:rsid w:val="00674DBC"/>
    <w:rsid w:val="00675B0B"/>
    <w:rsid w:val="00675D30"/>
    <w:rsid w:val="006769C6"/>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5F7B"/>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27FE"/>
    <w:rsid w:val="006A3610"/>
    <w:rsid w:val="006A3A46"/>
    <w:rsid w:val="006A3D40"/>
    <w:rsid w:val="006A3E53"/>
    <w:rsid w:val="006A442B"/>
    <w:rsid w:val="006A4450"/>
    <w:rsid w:val="006A4CB9"/>
    <w:rsid w:val="006A5209"/>
    <w:rsid w:val="006A5554"/>
    <w:rsid w:val="006A568F"/>
    <w:rsid w:val="006A59CB"/>
    <w:rsid w:val="006A6CA4"/>
    <w:rsid w:val="006A7A20"/>
    <w:rsid w:val="006B093B"/>
    <w:rsid w:val="006B0B4F"/>
    <w:rsid w:val="006B0BA0"/>
    <w:rsid w:val="006B1664"/>
    <w:rsid w:val="006B2378"/>
    <w:rsid w:val="006B2C0D"/>
    <w:rsid w:val="006B34A3"/>
    <w:rsid w:val="006B41B6"/>
    <w:rsid w:val="006B477F"/>
    <w:rsid w:val="006B47FC"/>
    <w:rsid w:val="006B4AD7"/>
    <w:rsid w:val="006B4B17"/>
    <w:rsid w:val="006B4BDB"/>
    <w:rsid w:val="006B585B"/>
    <w:rsid w:val="006B5A91"/>
    <w:rsid w:val="006B6118"/>
    <w:rsid w:val="006B65BB"/>
    <w:rsid w:val="006B6DD8"/>
    <w:rsid w:val="006B7573"/>
    <w:rsid w:val="006C003B"/>
    <w:rsid w:val="006C0249"/>
    <w:rsid w:val="006C11D9"/>
    <w:rsid w:val="006C1226"/>
    <w:rsid w:val="006C12D3"/>
    <w:rsid w:val="006C17D9"/>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1F63"/>
    <w:rsid w:val="006D338D"/>
    <w:rsid w:val="006D429F"/>
    <w:rsid w:val="006D5A8F"/>
    <w:rsid w:val="006D69AF"/>
    <w:rsid w:val="006D6DB2"/>
    <w:rsid w:val="006D718D"/>
    <w:rsid w:val="006D7EFE"/>
    <w:rsid w:val="006E0AF4"/>
    <w:rsid w:val="006E0DE3"/>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54"/>
    <w:rsid w:val="006F22D5"/>
    <w:rsid w:val="006F2430"/>
    <w:rsid w:val="006F2813"/>
    <w:rsid w:val="006F285F"/>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7180"/>
    <w:rsid w:val="006F7A11"/>
    <w:rsid w:val="006F7BD3"/>
    <w:rsid w:val="00700171"/>
    <w:rsid w:val="007003F9"/>
    <w:rsid w:val="007004B3"/>
    <w:rsid w:val="00701CDC"/>
    <w:rsid w:val="00701CE2"/>
    <w:rsid w:val="0070273C"/>
    <w:rsid w:val="007030AF"/>
    <w:rsid w:val="00703F7B"/>
    <w:rsid w:val="007047FE"/>
    <w:rsid w:val="00705017"/>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5AE"/>
    <w:rsid w:val="00720F73"/>
    <w:rsid w:val="00721547"/>
    <w:rsid w:val="00721CEF"/>
    <w:rsid w:val="00722088"/>
    <w:rsid w:val="00722BBC"/>
    <w:rsid w:val="00722BDF"/>
    <w:rsid w:val="00722D38"/>
    <w:rsid w:val="00723482"/>
    <w:rsid w:val="007234C3"/>
    <w:rsid w:val="00723A88"/>
    <w:rsid w:val="00723E18"/>
    <w:rsid w:val="00724D7C"/>
    <w:rsid w:val="00724D90"/>
    <w:rsid w:val="007251C3"/>
    <w:rsid w:val="0072571E"/>
    <w:rsid w:val="00726439"/>
    <w:rsid w:val="00726714"/>
    <w:rsid w:val="007269DD"/>
    <w:rsid w:val="0072725C"/>
    <w:rsid w:val="00727431"/>
    <w:rsid w:val="00727572"/>
    <w:rsid w:val="00727AA4"/>
    <w:rsid w:val="00727BC6"/>
    <w:rsid w:val="00727D14"/>
    <w:rsid w:val="00730D82"/>
    <w:rsid w:val="00730F4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7A9"/>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184"/>
    <w:rsid w:val="00756C12"/>
    <w:rsid w:val="00757478"/>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0E15"/>
    <w:rsid w:val="007811A7"/>
    <w:rsid w:val="007815D8"/>
    <w:rsid w:val="007817AC"/>
    <w:rsid w:val="007819E7"/>
    <w:rsid w:val="00781B3F"/>
    <w:rsid w:val="00782971"/>
    <w:rsid w:val="00782C6C"/>
    <w:rsid w:val="007841C1"/>
    <w:rsid w:val="007843F2"/>
    <w:rsid w:val="00784816"/>
    <w:rsid w:val="00784A9B"/>
    <w:rsid w:val="0078569D"/>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09F1"/>
    <w:rsid w:val="007A14F9"/>
    <w:rsid w:val="007A18BF"/>
    <w:rsid w:val="007A2180"/>
    <w:rsid w:val="007A2A96"/>
    <w:rsid w:val="007A2CFA"/>
    <w:rsid w:val="007A459D"/>
    <w:rsid w:val="007A4628"/>
    <w:rsid w:val="007A5AB8"/>
    <w:rsid w:val="007A6720"/>
    <w:rsid w:val="007A7036"/>
    <w:rsid w:val="007A73E8"/>
    <w:rsid w:val="007B067C"/>
    <w:rsid w:val="007B179A"/>
    <w:rsid w:val="007B1FBF"/>
    <w:rsid w:val="007B24DA"/>
    <w:rsid w:val="007B2560"/>
    <w:rsid w:val="007B3A06"/>
    <w:rsid w:val="007B51E3"/>
    <w:rsid w:val="007B5E96"/>
    <w:rsid w:val="007B6170"/>
    <w:rsid w:val="007B683E"/>
    <w:rsid w:val="007B73B8"/>
    <w:rsid w:val="007B76C4"/>
    <w:rsid w:val="007B7E42"/>
    <w:rsid w:val="007C0371"/>
    <w:rsid w:val="007C07AF"/>
    <w:rsid w:val="007C3176"/>
    <w:rsid w:val="007C32C9"/>
    <w:rsid w:val="007C38A9"/>
    <w:rsid w:val="007C3A40"/>
    <w:rsid w:val="007C3C78"/>
    <w:rsid w:val="007C41F9"/>
    <w:rsid w:val="007C421E"/>
    <w:rsid w:val="007C4DEA"/>
    <w:rsid w:val="007C5C47"/>
    <w:rsid w:val="007C5ED1"/>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3EFF"/>
    <w:rsid w:val="007E4839"/>
    <w:rsid w:val="007E66EB"/>
    <w:rsid w:val="007E6AE1"/>
    <w:rsid w:val="007E756F"/>
    <w:rsid w:val="007E79B0"/>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0CE"/>
    <w:rsid w:val="008012EE"/>
    <w:rsid w:val="008020F4"/>
    <w:rsid w:val="008029EB"/>
    <w:rsid w:val="008030F3"/>
    <w:rsid w:val="00803155"/>
    <w:rsid w:val="00803206"/>
    <w:rsid w:val="00803985"/>
    <w:rsid w:val="00803B95"/>
    <w:rsid w:val="00804AE6"/>
    <w:rsid w:val="00804F18"/>
    <w:rsid w:val="00805F7C"/>
    <w:rsid w:val="0080644C"/>
    <w:rsid w:val="0080654B"/>
    <w:rsid w:val="008065E5"/>
    <w:rsid w:val="00806E0D"/>
    <w:rsid w:val="008076F6"/>
    <w:rsid w:val="00807EC5"/>
    <w:rsid w:val="00810399"/>
    <w:rsid w:val="00810AD6"/>
    <w:rsid w:val="008113D2"/>
    <w:rsid w:val="00812374"/>
    <w:rsid w:val="00812E56"/>
    <w:rsid w:val="00813694"/>
    <w:rsid w:val="00813BCB"/>
    <w:rsid w:val="00814540"/>
    <w:rsid w:val="00814672"/>
    <w:rsid w:val="00814CB6"/>
    <w:rsid w:val="00815097"/>
    <w:rsid w:val="008151DA"/>
    <w:rsid w:val="0081570D"/>
    <w:rsid w:val="008157BF"/>
    <w:rsid w:val="00816E66"/>
    <w:rsid w:val="008175F5"/>
    <w:rsid w:val="0082068D"/>
    <w:rsid w:val="00820742"/>
    <w:rsid w:val="00820D82"/>
    <w:rsid w:val="00820FB3"/>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969"/>
    <w:rsid w:val="00830C0C"/>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C"/>
    <w:rsid w:val="0083429D"/>
    <w:rsid w:val="00834993"/>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92"/>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47FB1"/>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42B7"/>
    <w:rsid w:val="0085508E"/>
    <w:rsid w:val="008557EF"/>
    <w:rsid w:val="00855DA5"/>
    <w:rsid w:val="00856281"/>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687C"/>
    <w:rsid w:val="0086708F"/>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54C4"/>
    <w:rsid w:val="00895849"/>
    <w:rsid w:val="00896E92"/>
    <w:rsid w:val="0089730D"/>
    <w:rsid w:val="008A01D5"/>
    <w:rsid w:val="008A0585"/>
    <w:rsid w:val="008A08A3"/>
    <w:rsid w:val="008A0BB5"/>
    <w:rsid w:val="008A163C"/>
    <w:rsid w:val="008A167E"/>
    <w:rsid w:val="008A19A9"/>
    <w:rsid w:val="008A1AD8"/>
    <w:rsid w:val="008A1F4D"/>
    <w:rsid w:val="008A208C"/>
    <w:rsid w:val="008A20B9"/>
    <w:rsid w:val="008A2498"/>
    <w:rsid w:val="008A2C6C"/>
    <w:rsid w:val="008A385C"/>
    <w:rsid w:val="008A461C"/>
    <w:rsid w:val="008A4958"/>
    <w:rsid w:val="008A49D7"/>
    <w:rsid w:val="008A5566"/>
    <w:rsid w:val="008A5A36"/>
    <w:rsid w:val="008A640B"/>
    <w:rsid w:val="008A646F"/>
    <w:rsid w:val="008A6CE4"/>
    <w:rsid w:val="008A6EE3"/>
    <w:rsid w:val="008B02DB"/>
    <w:rsid w:val="008B06E6"/>
    <w:rsid w:val="008B0F8F"/>
    <w:rsid w:val="008B1429"/>
    <w:rsid w:val="008B257B"/>
    <w:rsid w:val="008B3DE1"/>
    <w:rsid w:val="008B3E3E"/>
    <w:rsid w:val="008B436D"/>
    <w:rsid w:val="008B4EEF"/>
    <w:rsid w:val="008B4F0D"/>
    <w:rsid w:val="008B5008"/>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155"/>
    <w:rsid w:val="008C6ABC"/>
    <w:rsid w:val="008C6FDD"/>
    <w:rsid w:val="008C7E5C"/>
    <w:rsid w:val="008C7E75"/>
    <w:rsid w:val="008C7ED7"/>
    <w:rsid w:val="008D0B9C"/>
    <w:rsid w:val="008D0FD1"/>
    <w:rsid w:val="008D14ED"/>
    <w:rsid w:val="008D1588"/>
    <w:rsid w:val="008D16BD"/>
    <w:rsid w:val="008D1794"/>
    <w:rsid w:val="008D1986"/>
    <w:rsid w:val="008D1AF1"/>
    <w:rsid w:val="008D2102"/>
    <w:rsid w:val="008D28DD"/>
    <w:rsid w:val="008D293D"/>
    <w:rsid w:val="008D2A74"/>
    <w:rsid w:val="008D34F4"/>
    <w:rsid w:val="008D3505"/>
    <w:rsid w:val="008D3ACE"/>
    <w:rsid w:val="008D442F"/>
    <w:rsid w:val="008D4C4D"/>
    <w:rsid w:val="008D57EC"/>
    <w:rsid w:val="008D5CD4"/>
    <w:rsid w:val="008D63BD"/>
    <w:rsid w:val="008D70D4"/>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4D9C"/>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348"/>
    <w:rsid w:val="0090044E"/>
    <w:rsid w:val="00900A47"/>
    <w:rsid w:val="009016B2"/>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6F5"/>
    <w:rsid w:val="009176FC"/>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8CB"/>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47CA8"/>
    <w:rsid w:val="009511DF"/>
    <w:rsid w:val="00951946"/>
    <w:rsid w:val="00951967"/>
    <w:rsid w:val="009521A5"/>
    <w:rsid w:val="009533F4"/>
    <w:rsid w:val="00953A9F"/>
    <w:rsid w:val="00954230"/>
    <w:rsid w:val="009546CE"/>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15B"/>
    <w:rsid w:val="0097622D"/>
    <w:rsid w:val="0097660E"/>
    <w:rsid w:val="009767C1"/>
    <w:rsid w:val="0097773A"/>
    <w:rsid w:val="00980206"/>
    <w:rsid w:val="009803F7"/>
    <w:rsid w:val="00981367"/>
    <w:rsid w:val="009817B5"/>
    <w:rsid w:val="00982D48"/>
    <w:rsid w:val="00983A7A"/>
    <w:rsid w:val="00984F7A"/>
    <w:rsid w:val="009851C5"/>
    <w:rsid w:val="00985BCC"/>
    <w:rsid w:val="00985C3E"/>
    <w:rsid w:val="00986177"/>
    <w:rsid w:val="0098627C"/>
    <w:rsid w:val="0098646B"/>
    <w:rsid w:val="00987944"/>
    <w:rsid w:val="0099035A"/>
    <w:rsid w:val="009903B5"/>
    <w:rsid w:val="00990893"/>
    <w:rsid w:val="00990FE4"/>
    <w:rsid w:val="009911BD"/>
    <w:rsid w:val="00991F75"/>
    <w:rsid w:val="009921BA"/>
    <w:rsid w:val="009923BD"/>
    <w:rsid w:val="00993336"/>
    <w:rsid w:val="009960F3"/>
    <w:rsid w:val="009969B9"/>
    <w:rsid w:val="00996BCE"/>
    <w:rsid w:val="00996D5A"/>
    <w:rsid w:val="00996E9F"/>
    <w:rsid w:val="00997B4D"/>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5D4D"/>
    <w:rsid w:val="009A745D"/>
    <w:rsid w:val="009A76E8"/>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4252"/>
    <w:rsid w:val="009B549F"/>
    <w:rsid w:val="009B57FF"/>
    <w:rsid w:val="009B5C92"/>
    <w:rsid w:val="009B602A"/>
    <w:rsid w:val="009B6AD4"/>
    <w:rsid w:val="009B6C10"/>
    <w:rsid w:val="009B7754"/>
    <w:rsid w:val="009B7E2B"/>
    <w:rsid w:val="009C0DCE"/>
    <w:rsid w:val="009C199C"/>
    <w:rsid w:val="009C2CE1"/>
    <w:rsid w:val="009C4968"/>
    <w:rsid w:val="009C5D3B"/>
    <w:rsid w:val="009C5EFA"/>
    <w:rsid w:val="009C68C7"/>
    <w:rsid w:val="009C733E"/>
    <w:rsid w:val="009D00DB"/>
    <w:rsid w:val="009D1A9C"/>
    <w:rsid w:val="009D1F30"/>
    <w:rsid w:val="009D2CD3"/>
    <w:rsid w:val="009D40A1"/>
    <w:rsid w:val="009D47A3"/>
    <w:rsid w:val="009D60BF"/>
    <w:rsid w:val="009D653D"/>
    <w:rsid w:val="009D7579"/>
    <w:rsid w:val="009D7832"/>
    <w:rsid w:val="009E050C"/>
    <w:rsid w:val="009E097F"/>
    <w:rsid w:val="009E0B7A"/>
    <w:rsid w:val="009E0BDF"/>
    <w:rsid w:val="009E0D01"/>
    <w:rsid w:val="009E1F60"/>
    <w:rsid w:val="009E26F8"/>
    <w:rsid w:val="009E2D8B"/>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6C3"/>
    <w:rsid w:val="00A10A35"/>
    <w:rsid w:val="00A10C2B"/>
    <w:rsid w:val="00A10CC4"/>
    <w:rsid w:val="00A11442"/>
    <w:rsid w:val="00A11731"/>
    <w:rsid w:val="00A11F75"/>
    <w:rsid w:val="00A12202"/>
    <w:rsid w:val="00A1373D"/>
    <w:rsid w:val="00A14B67"/>
    <w:rsid w:val="00A1575A"/>
    <w:rsid w:val="00A16167"/>
    <w:rsid w:val="00A16416"/>
    <w:rsid w:val="00A1690D"/>
    <w:rsid w:val="00A16E20"/>
    <w:rsid w:val="00A177A2"/>
    <w:rsid w:val="00A200CC"/>
    <w:rsid w:val="00A2028D"/>
    <w:rsid w:val="00A207B9"/>
    <w:rsid w:val="00A20A9F"/>
    <w:rsid w:val="00A215E0"/>
    <w:rsid w:val="00A21671"/>
    <w:rsid w:val="00A2193A"/>
    <w:rsid w:val="00A21D0C"/>
    <w:rsid w:val="00A22761"/>
    <w:rsid w:val="00A22928"/>
    <w:rsid w:val="00A2352C"/>
    <w:rsid w:val="00A24412"/>
    <w:rsid w:val="00A24545"/>
    <w:rsid w:val="00A24EF0"/>
    <w:rsid w:val="00A2508B"/>
    <w:rsid w:val="00A2532F"/>
    <w:rsid w:val="00A26304"/>
    <w:rsid w:val="00A268C9"/>
    <w:rsid w:val="00A270CC"/>
    <w:rsid w:val="00A276E3"/>
    <w:rsid w:val="00A2771A"/>
    <w:rsid w:val="00A30DFF"/>
    <w:rsid w:val="00A31083"/>
    <w:rsid w:val="00A31E7B"/>
    <w:rsid w:val="00A32076"/>
    <w:rsid w:val="00A32363"/>
    <w:rsid w:val="00A32445"/>
    <w:rsid w:val="00A32D46"/>
    <w:rsid w:val="00A32EB5"/>
    <w:rsid w:val="00A34746"/>
    <w:rsid w:val="00A34C2E"/>
    <w:rsid w:val="00A34C9A"/>
    <w:rsid w:val="00A34ED7"/>
    <w:rsid w:val="00A357ED"/>
    <w:rsid w:val="00A35E05"/>
    <w:rsid w:val="00A35EFD"/>
    <w:rsid w:val="00A3627A"/>
    <w:rsid w:val="00A36BF5"/>
    <w:rsid w:val="00A376C6"/>
    <w:rsid w:val="00A37EBD"/>
    <w:rsid w:val="00A4008B"/>
    <w:rsid w:val="00A40103"/>
    <w:rsid w:val="00A40E2D"/>
    <w:rsid w:val="00A41AEC"/>
    <w:rsid w:val="00A42408"/>
    <w:rsid w:val="00A4253E"/>
    <w:rsid w:val="00A4275E"/>
    <w:rsid w:val="00A4398E"/>
    <w:rsid w:val="00A451A4"/>
    <w:rsid w:val="00A451FF"/>
    <w:rsid w:val="00A45513"/>
    <w:rsid w:val="00A45997"/>
    <w:rsid w:val="00A464AC"/>
    <w:rsid w:val="00A50069"/>
    <w:rsid w:val="00A508A2"/>
    <w:rsid w:val="00A50EB6"/>
    <w:rsid w:val="00A51247"/>
    <w:rsid w:val="00A5135A"/>
    <w:rsid w:val="00A52209"/>
    <w:rsid w:val="00A5248E"/>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0B6F"/>
    <w:rsid w:val="00A6138E"/>
    <w:rsid w:val="00A61731"/>
    <w:rsid w:val="00A61859"/>
    <w:rsid w:val="00A61E77"/>
    <w:rsid w:val="00A62F76"/>
    <w:rsid w:val="00A62FC9"/>
    <w:rsid w:val="00A63022"/>
    <w:rsid w:val="00A6319E"/>
    <w:rsid w:val="00A645BD"/>
    <w:rsid w:val="00A64F15"/>
    <w:rsid w:val="00A64FB8"/>
    <w:rsid w:val="00A6537A"/>
    <w:rsid w:val="00A65AED"/>
    <w:rsid w:val="00A66212"/>
    <w:rsid w:val="00A667CE"/>
    <w:rsid w:val="00A66E6C"/>
    <w:rsid w:val="00A66F1A"/>
    <w:rsid w:val="00A67080"/>
    <w:rsid w:val="00A6711A"/>
    <w:rsid w:val="00A70022"/>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6EF5"/>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3A29"/>
    <w:rsid w:val="00A945B1"/>
    <w:rsid w:val="00A94B05"/>
    <w:rsid w:val="00A94B11"/>
    <w:rsid w:val="00A94B74"/>
    <w:rsid w:val="00A94BA4"/>
    <w:rsid w:val="00A94F76"/>
    <w:rsid w:val="00A94FF9"/>
    <w:rsid w:val="00A95721"/>
    <w:rsid w:val="00A9593E"/>
    <w:rsid w:val="00A95CBF"/>
    <w:rsid w:val="00A95FB3"/>
    <w:rsid w:val="00A973A1"/>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B0F"/>
    <w:rsid w:val="00AA7D8F"/>
    <w:rsid w:val="00AB1222"/>
    <w:rsid w:val="00AB1753"/>
    <w:rsid w:val="00AB182C"/>
    <w:rsid w:val="00AB18AD"/>
    <w:rsid w:val="00AB1E1C"/>
    <w:rsid w:val="00AB1FAC"/>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71C"/>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B58"/>
    <w:rsid w:val="00AF0F5A"/>
    <w:rsid w:val="00AF1178"/>
    <w:rsid w:val="00AF12A3"/>
    <w:rsid w:val="00AF1B7D"/>
    <w:rsid w:val="00AF40C1"/>
    <w:rsid w:val="00AF59DA"/>
    <w:rsid w:val="00AF6740"/>
    <w:rsid w:val="00AF6886"/>
    <w:rsid w:val="00AF70E4"/>
    <w:rsid w:val="00AF7677"/>
    <w:rsid w:val="00AF7F65"/>
    <w:rsid w:val="00B00A33"/>
    <w:rsid w:val="00B012C3"/>
    <w:rsid w:val="00B01964"/>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10C"/>
    <w:rsid w:val="00B1189C"/>
    <w:rsid w:val="00B12143"/>
    <w:rsid w:val="00B123D6"/>
    <w:rsid w:val="00B12463"/>
    <w:rsid w:val="00B13E44"/>
    <w:rsid w:val="00B142A5"/>
    <w:rsid w:val="00B14A82"/>
    <w:rsid w:val="00B1509C"/>
    <w:rsid w:val="00B15507"/>
    <w:rsid w:val="00B158BF"/>
    <w:rsid w:val="00B16B4F"/>
    <w:rsid w:val="00B16C1B"/>
    <w:rsid w:val="00B16DE1"/>
    <w:rsid w:val="00B17F30"/>
    <w:rsid w:val="00B20501"/>
    <w:rsid w:val="00B20C1C"/>
    <w:rsid w:val="00B21A37"/>
    <w:rsid w:val="00B21DB3"/>
    <w:rsid w:val="00B21DF0"/>
    <w:rsid w:val="00B21FC6"/>
    <w:rsid w:val="00B232EC"/>
    <w:rsid w:val="00B2343A"/>
    <w:rsid w:val="00B24B85"/>
    <w:rsid w:val="00B251E8"/>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978"/>
    <w:rsid w:val="00B33ACF"/>
    <w:rsid w:val="00B343EB"/>
    <w:rsid w:val="00B34573"/>
    <w:rsid w:val="00B346E5"/>
    <w:rsid w:val="00B346F8"/>
    <w:rsid w:val="00B3472A"/>
    <w:rsid w:val="00B3521D"/>
    <w:rsid w:val="00B35391"/>
    <w:rsid w:val="00B357BC"/>
    <w:rsid w:val="00B361D8"/>
    <w:rsid w:val="00B36297"/>
    <w:rsid w:val="00B362CF"/>
    <w:rsid w:val="00B3671F"/>
    <w:rsid w:val="00B375DD"/>
    <w:rsid w:val="00B37995"/>
    <w:rsid w:val="00B40167"/>
    <w:rsid w:val="00B40580"/>
    <w:rsid w:val="00B40D7B"/>
    <w:rsid w:val="00B4113B"/>
    <w:rsid w:val="00B41569"/>
    <w:rsid w:val="00B41A6D"/>
    <w:rsid w:val="00B41F45"/>
    <w:rsid w:val="00B4241A"/>
    <w:rsid w:val="00B425A3"/>
    <w:rsid w:val="00B429DC"/>
    <w:rsid w:val="00B42C73"/>
    <w:rsid w:val="00B431E6"/>
    <w:rsid w:val="00B43345"/>
    <w:rsid w:val="00B433EF"/>
    <w:rsid w:val="00B43774"/>
    <w:rsid w:val="00B4477D"/>
    <w:rsid w:val="00B45F4D"/>
    <w:rsid w:val="00B461DB"/>
    <w:rsid w:val="00B46355"/>
    <w:rsid w:val="00B46ECE"/>
    <w:rsid w:val="00B50692"/>
    <w:rsid w:val="00B50F44"/>
    <w:rsid w:val="00B512EF"/>
    <w:rsid w:val="00B51886"/>
    <w:rsid w:val="00B51A10"/>
    <w:rsid w:val="00B52292"/>
    <w:rsid w:val="00B5230E"/>
    <w:rsid w:val="00B52F16"/>
    <w:rsid w:val="00B535A7"/>
    <w:rsid w:val="00B53734"/>
    <w:rsid w:val="00B53822"/>
    <w:rsid w:val="00B5419B"/>
    <w:rsid w:val="00B55045"/>
    <w:rsid w:val="00B5506D"/>
    <w:rsid w:val="00B553FC"/>
    <w:rsid w:val="00B55A12"/>
    <w:rsid w:val="00B5613D"/>
    <w:rsid w:val="00B56811"/>
    <w:rsid w:val="00B60592"/>
    <w:rsid w:val="00B609B2"/>
    <w:rsid w:val="00B60A36"/>
    <w:rsid w:val="00B60EA6"/>
    <w:rsid w:val="00B61987"/>
    <w:rsid w:val="00B62346"/>
    <w:rsid w:val="00B6299E"/>
    <w:rsid w:val="00B62B65"/>
    <w:rsid w:val="00B62E9B"/>
    <w:rsid w:val="00B632B5"/>
    <w:rsid w:val="00B633F3"/>
    <w:rsid w:val="00B6392F"/>
    <w:rsid w:val="00B63BE6"/>
    <w:rsid w:val="00B645C8"/>
    <w:rsid w:val="00B64AD9"/>
    <w:rsid w:val="00B64B7F"/>
    <w:rsid w:val="00B64C8D"/>
    <w:rsid w:val="00B652B9"/>
    <w:rsid w:val="00B65C3A"/>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3BD2"/>
    <w:rsid w:val="00BA3D9F"/>
    <w:rsid w:val="00BA3EF7"/>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5BDF"/>
    <w:rsid w:val="00BC6B06"/>
    <w:rsid w:val="00BC7597"/>
    <w:rsid w:val="00BD001F"/>
    <w:rsid w:val="00BD0C35"/>
    <w:rsid w:val="00BD151B"/>
    <w:rsid w:val="00BD199C"/>
    <w:rsid w:val="00BD1D7A"/>
    <w:rsid w:val="00BD1F8A"/>
    <w:rsid w:val="00BD2B69"/>
    <w:rsid w:val="00BD30D2"/>
    <w:rsid w:val="00BD31DA"/>
    <w:rsid w:val="00BD5B05"/>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2046"/>
    <w:rsid w:val="00BE20B3"/>
    <w:rsid w:val="00BE251B"/>
    <w:rsid w:val="00BE2A1A"/>
    <w:rsid w:val="00BE2E65"/>
    <w:rsid w:val="00BE3EC5"/>
    <w:rsid w:val="00BE4765"/>
    <w:rsid w:val="00BE480F"/>
    <w:rsid w:val="00BE4815"/>
    <w:rsid w:val="00BE48F9"/>
    <w:rsid w:val="00BE49EB"/>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4C4"/>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2B7C"/>
    <w:rsid w:val="00C04142"/>
    <w:rsid w:val="00C04CAE"/>
    <w:rsid w:val="00C04D14"/>
    <w:rsid w:val="00C04E43"/>
    <w:rsid w:val="00C052D7"/>
    <w:rsid w:val="00C053DB"/>
    <w:rsid w:val="00C057DB"/>
    <w:rsid w:val="00C0720E"/>
    <w:rsid w:val="00C103C9"/>
    <w:rsid w:val="00C103F7"/>
    <w:rsid w:val="00C10B31"/>
    <w:rsid w:val="00C10DB8"/>
    <w:rsid w:val="00C10F01"/>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3A8"/>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31F"/>
    <w:rsid w:val="00C44647"/>
    <w:rsid w:val="00C44743"/>
    <w:rsid w:val="00C447C8"/>
    <w:rsid w:val="00C44E91"/>
    <w:rsid w:val="00C456A7"/>
    <w:rsid w:val="00C45F62"/>
    <w:rsid w:val="00C5003F"/>
    <w:rsid w:val="00C50BB4"/>
    <w:rsid w:val="00C50FB8"/>
    <w:rsid w:val="00C51F86"/>
    <w:rsid w:val="00C52242"/>
    <w:rsid w:val="00C52709"/>
    <w:rsid w:val="00C532D9"/>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4D15"/>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49F6"/>
    <w:rsid w:val="00CA557D"/>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6985"/>
    <w:rsid w:val="00CB719B"/>
    <w:rsid w:val="00CB74D3"/>
    <w:rsid w:val="00CC0389"/>
    <w:rsid w:val="00CC0D30"/>
    <w:rsid w:val="00CC128A"/>
    <w:rsid w:val="00CC1433"/>
    <w:rsid w:val="00CC16DF"/>
    <w:rsid w:val="00CC1D10"/>
    <w:rsid w:val="00CC1E06"/>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4FD3"/>
    <w:rsid w:val="00CE53A9"/>
    <w:rsid w:val="00CE55B7"/>
    <w:rsid w:val="00CE5CD4"/>
    <w:rsid w:val="00CE6965"/>
    <w:rsid w:val="00CE7140"/>
    <w:rsid w:val="00CE741E"/>
    <w:rsid w:val="00CF03B5"/>
    <w:rsid w:val="00CF0D68"/>
    <w:rsid w:val="00CF0E40"/>
    <w:rsid w:val="00CF142D"/>
    <w:rsid w:val="00CF18C1"/>
    <w:rsid w:val="00CF1BFA"/>
    <w:rsid w:val="00CF49B6"/>
    <w:rsid w:val="00CF4DE0"/>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291"/>
    <w:rsid w:val="00D07625"/>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2A57"/>
    <w:rsid w:val="00D2357B"/>
    <w:rsid w:val="00D23A24"/>
    <w:rsid w:val="00D2424B"/>
    <w:rsid w:val="00D247EF"/>
    <w:rsid w:val="00D2481E"/>
    <w:rsid w:val="00D25FB9"/>
    <w:rsid w:val="00D26553"/>
    <w:rsid w:val="00D26599"/>
    <w:rsid w:val="00D269C0"/>
    <w:rsid w:val="00D27342"/>
    <w:rsid w:val="00D277B2"/>
    <w:rsid w:val="00D3040C"/>
    <w:rsid w:val="00D310D9"/>
    <w:rsid w:val="00D31C28"/>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672"/>
    <w:rsid w:val="00D416D3"/>
    <w:rsid w:val="00D41AD1"/>
    <w:rsid w:val="00D41E57"/>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4E8"/>
    <w:rsid w:val="00D61744"/>
    <w:rsid w:val="00D617B4"/>
    <w:rsid w:val="00D61E6C"/>
    <w:rsid w:val="00D6223B"/>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59"/>
    <w:rsid w:val="00D742A4"/>
    <w:rsid w:val="00D74C1A"/>
    <w:rsid w:val="00D75203"/>
    <w:rsid w:val="00D75C12"/>
    <w:rsid w:val="00D763C9"/>
    <w:rsid w:val="00D766F8"/>
    <w:rsid w:val="00D76AAF"/>
    <w:rsid w:val="00D77A9B"/>
    <w:rsid w:val="00D77CA4"/>
    <w:rsid w:val="00D80464"/>
    <w:rsid w:val="00D80997"/>
    <w:rsid w:val="00D80AE7"/>
    <w:rsid w:val="00D8108D"/>
    <w:rsid w:val="00D81639"/>
    <w:rsid w:val="00D81C17"/>
    <w:rsid w:val="00D8281D"/>
    <w:rsid w:val="00D82887"/>
    <w:rsid w:val="00D82BE9"/>
    <w:rsid w:val="00D84615"/>
    <w:rsid w:val="00D85900"/>
    <w:rsid w:val="00D85C53"/>
    <w:rsid w:val="00D86544"/>
    <w:rsid w:val="00D86D96"/>
    <w:rsid w:val="00D8728A"/>
    <w:rsid w:val="00D879B2"/>
    <w:rsid w:val="00D87A33"/>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0AE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13A4"/>
    <w:rsid w:val="00DD20EB"/>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E7B54"/>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2DE"/>
    <w:rsid w:val="00E01A46"/>
    <w:rsid w:val="00E01EF7"/>
    <w:rsid w:val="00E02A52"/>
    <w:rsid w:val="00E030D6"/>
    <w:rsid w:val="00E031B0"/>
    <w:rsid w:val="00E03F28"/>
    <w:rsid w:val="00E03FB3"/>
    <w:rsid w:val="00E0409F"/>
    <w:rsid w:val="00E043FD"/>
    <w:rsid w:val="00E0445B"/>
    <w:rsid w:val="00E04AF6"/>
    <w:rsid w:val="00E0500F"/>
    <w:rsid w:val="00E072FF"/>
    <w:rsid w:val="00E10900"/>
    <w:rsid w:val="00E1111E"/>
    <w:rsid w:val="00E11462"/>
    <w:rsid w:val="00E114FF"/>
    <w:rsid w:val="00E119B9"/>
    <w:rsid w:val="00E11B63"/>
    <w:rsid w:val="00E12185"/>
    <w:rsid w:val="00E12F0F"/>
    <w:rsid w:val="00E1315B"/>
    <w:rsid w:val="00E132AD"/>
    <w:rsid w:val="00E13440"/>
    <w:rsid w:val="00E13546"/>
    <w:rsid w:val="00E137D1"/>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2C6"/>
    <w:rsid w:val="00E2731C"/>
    <w:rsid w:val="00E27515"/>
    <w:rsid w:val="00E27DF3"/>
    <w:rsid w:val="00E27E6B"/>
    <w:rsid w:val="00E30000"/>
    <w:rsid w:val="00E30372"/>
    <w:rsid w:val="00E307F3"/>
    <w:rsid w:val="00E32310"/>
    <w:rsid w:val="00E32404"/>
    <w:rsid w:val="00E331EC"/>
    <w:rsid w:val="00E3331E"/>
    <w:rsid w:val="00E342EC"/>
    <w:rsid w:val="00E34D04"/>
    <w:rsid w:val="00E354B4"/>
    <w:rsid w:val="00E35ACA"/>
    <w:rsid w:val="00E35AD6"/>
    <w:rsid w:val="00E35BD0"/>
    <w:rsid w:val="00E35EE3"/>
    <w:rsid w:val="00E36123"/>
    <w:rsid w:val="00E3629C"/>
    <w:rsid w:val="00E369BD"/>
    <w:rsid w:val="00E36A0E"/>
    <w:rsid w:val="00E36A14"/>
    <w:rsid w:val="00E37D81"/>
    <w:rsid w:val="00E37EB1"/>
    <w:rsid w:val="00E37FAE"/>
    <w:rsid w:val="00E407B8"/>
    <w:rsid w:val="00E40C7E"/>
    <w:rsid w:val="00E40E07"/>
    <w:rsid w:val="00E40F8C"/>
    <w:rsid w:val="00E41A30"/>
    <w:rsid w:val="00E42AF3"/>
    <w:rsid w:val="00E44054"/>
    <w:rsid w:val="00E447B4"/>
    <w:rsid w:val="00E448D1"/>
    <w:rsid w:val="00E463D3"/>
    <w:rsid w:val="00E46775"/>
    <w:rsid w:val="00E46B7B"/>
    <w:rsid w:val="00E477F7"/>
    <w:rsid w:val="00E50AA5"/>
    <w:rsid w:val="00E52C97"/>
    <w:rsid w:val="00E539B9"/>
    <w:rsid w:val="00E539C2"/>
    <w:rsid w:val="00E53AB1"/>
    <w:rsid w:val="00E53C5C"/>
    <w:rsid w:val="00E540F2"/>
    <w:rsid w:val="00E54692"/>
    <w:rsid w:val="00E54749"/>
    <w:rsid w:val="00E56BB6"/>
    <w:rsid w:val="00E60259"/>
    <w:rsid w:val="00E605F3"/>
    <w:rsid w:val="00E607AB"/>
    <w:rsid w:val="00E60B77"/>
    <w:rsid w:val="00E6115F"/>
    <w:rsid w:val="00E61428"/>
    <w:rsid w:val="00E617EB"/>
    <w:rsid w:val="00E61861"/>
    <w:rsid w:val="00E61EA7"/>
    <w:rsid w:val="00E632E8"/>
    <w:rsid w:val="00E634AC"/>
    <w:rsid w:val="00E64D3A"/>
    <w:rsid w:val="00E66279"/>
    <w:rsid w:val="00E669A8"/>
    <w:rsid w:val="00E66D22"/>
    <w:rsid w:val="00E671B8"/>
    <w:rsid w:val="00E67354"/>
    <w:rsid w:val="00E676EE"/>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038"/>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ACA"/>
    <w:rsid w:val="00E92C33"/>
    <w:rsid w:val="00E92CB6"/>
    <w:rsid w:val="00E93552"/>
    <w:rsid w:val="00E93CF2"/>
    <w:rsid w:val="00E93CFD"/>
    <w:rsid w:val="00E94814"/>
    <w:rsid w:val="00E94B82"/>
    <w:rsid w:val="00E94F18"/>
    <w:rsid w:val="00E95867"/>
    <w:rsid w:val="00E95F4B"/>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6EA"/>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3A77"/>
    <w:rsid w:val="00EC41F8"/>
    <w:rsid w:val="00EC50D2"/>
    <w:rsid w:val="00EC5250"/>
    <w:rsid w:val="00EC552C"/>
    <w:rsid w:val="00EC5BEA"/>
    <w:rsid w:val="00EC5F4B"/>
    <w:rsid w:val="00EC6239"/>
    <w:rsid w:val="00EC6642"/>
    <w:rsid w:val="00EC6E16"/>
    <w:rsid w:val="00EC7939"/>
    <w:rsid w:val="00EC79FF"/>
    <w:rsid w:val="00ED0DA0"/>
    <w:rsid w:val="00ED12F4"/>
    <w:rsid w:val="00ED1954"/>
    <w:rsid w:val="00ED29C8"/>
    <w:rsid w:val="00ED32B1"/>
    <w:rsid w:val="00ED3D6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94"/>
    <w:rsid w:val="00EE2EE8"/>
    <w:rsid w:val="00EE3412"/>
    <w:rsid w:val="00EE38EC"/>
    <w:rsid w:val="00EE3A6E"/>
    <w:rsid w:val="00EE3EEE"/>
    <w:rsid w:val="00EE4502"/>
    <w:rsid w:val="00EE582F"/>
    <w:rsid w:val="00EE666C"/>
    <w:rsid w:val="00EE6940"/>
    <w:rsid w:val="00EE6B26"/>
    <w:rsid w:val="00EE77A5"/>
    <w:rsid w:val="00EE7AD4"/>
    <w:rsid w:val="00EE7D07"/>
    <w:rsid w:val="00EF0445"/>
    <w:rsid w:val="00EF1DB9"/>
    <w:rsid w:val="00EF1EF5"/>
    <w:rsid w:val="00EF2B2B"/>
    <w:rsid w:val="00EF4A58"/>
    <w:rsid w:val="00EF4C22"/>
    <w:rsid w:val="00EF5DEE"/>
    <w:rsid w:val="00EF7172"/>
    <w:rsid w:val="00EF71EB"/>
    <w:rsid w:val="00EF7622"/>
    <w:rsid w:val="00EF7B34"/>
    <w:rsid w:val="00F00378"/>
    <w:rsid w:val="00F005A2"/>
    <w:rsid w:val="00F00C47"/>
    <w:rsid w:val="00F00E18"/>
    <w:rsid w:val="00F00F9C"/>
    <w:rsid w:val="00F015B9"/>
    <w:rsid w:val="00F024FD"/>
    <w:rsid w:val="00F026D8"/>
    <w:rsid w:val="00F02EF9"/>
    <w:rsid w:val="00F031B7"/>
    <w:rsid w:val="00F03EF0"/>
    <w:rsid w:val="00F04B84"/>
    <w:rsid w:val="00F04CDB"/>
    <w:rsid w:val="00F04E46"/>
    <w:rsid w:val="00F05E58"/>
    <w:rsid w:val="00F06579"/>
    <w:rsid w:val="00F065EE"/>
    <w:rsid w:val="00F06EF6"/>
    <w:rsid w:val="00F0722C"/>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0A8C"/>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743"/>
    <w:rsid w:val="00F3697B"/>
    <w:rsid w:val="00F36A6E"/>
    <w:rsid w:val="00F36D7A"/>
    <w:rsid w:val="00F371F9"/>
    <w:rsid w:val="00F37A13"/>
    <w:rsid w:val="00F37D12"/>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A65"/>
    <w:rsid w:val="00F55F8D"/>
    <w:rsid w:val="00F56766"/>
    <w:rsid w:val="00F56939"/>
    <w:rsid w:val="00F57B94"/>
    <w:rsid w:val="00F57BB3"/>
    <w:rsid w:val="00F60934"/>
    <w:rsid w:val="00F6157C"/>
    <w:rsid w:val="00F61599"/>
    <w:rsid w:val="00F61C7E"/>
    <w:rsid w:val="00F62454"/>
    <w:rsid w:val="00F62583"/>
    <w:rsid w:val="00F62826"/>
    <w:rsid w:val="00F62DCE"/>
    <w:rsid w:val="00F62E7B"/>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31D7"/>
    <w:rsid w:val="00F83247"/>
    <w:rsid w:val="00F8338B"/>
    <w:rsid w:val="00F833CE"/>
    <w:rsid w:val="00F8385F"/>
    <w:rsid w:val="00F83AC0"/>
    <w:rsid w:val="00F84198"/>
    <w:rsid w:val="00F8447B"/>
    <w:rsid w:val="00F84888"/>
    <w:rsid w:val="00F84A5D"/>
    <w:rsid w:val="00F84B50"/>
    <w:rsid w:val="00F8579F"/>
    <w:rsid w:val="00F85828"/>
    <w:rsid w:val="00F86DE9"/>
    <w:rsid w:val="00F8760E"/>
    <w:rsid w:val="00F87861"/>
    <w:rsid w:val="00F87C2A"/>
    <w:rsid w:val="00F90433"/>
    <w:rsid w:val="00F90FB8"/>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75D"/>
    <w:rsid w:val="00FA28F4"/>
    <w:rsid w:val="00FA2F2A"/>
    <w:rsid w:val="00FA2FA3"/>
    <w:rsid w:val="00FA3BEB"/>
    <w:rsid w:val="00FA3EB6"/>
    <w:rsid w:val="00FA4F26"/>
    <w:rsid w:val="00FA5827"/>
    <w:rsid w:val="00FA5941"/>
    <w:rsid w:val="00FA5B78"/>
    <w:rsid w:val="00FA63D9"/>
    <w:rsid w:val="00FA6706"/>
    <w:rsid w:val="00FA6A58"/>
    <w:rsid w:val="00FA6A6C"/>
    <w:rsid w:val="00FA7999"/>
    <w:rsid w:val="00FA7EF1"/>
    <w:rsid w:val="00FB16AB"/>
    <w:rsid w:val="00FB1FE0"/>
    <w:rsid w:val="00FB3102"/>
    <w:rsid w:val="00FB3243"/>
    <w:rsid w:val="00FB3A1C"/>
    <w:rsid w:val="00FB4453"/>
    <w:rsid w:val="00FB4A6B"/>
    <w:rsid w:val="00FB4CDE"/>
    <w:rsid w:val="00FB4D36"/>
    <w:rsid w:val="00FB51BC"/>
    <w:rsid w:val="00FB5D23"/>
    <w:rsid w:val="00FB6C37"/>
    <w:rsid w:val="00FB72C3"/>
    <w:rsid w:val="00FB7A52"/>
    <w:rsid w:val="00FB7D8A"/>
    <w:rsid w:val="00FC07BF"/>
    <w:rsid w:val="00FC0FCE"/>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10C3"/>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1A6E"/>
    <w:rsid w:val="00FF2F86"/>
    <w:rsid w:val="00FF35A3"/>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2.xml"/><Relationship Id="rId149"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1.xm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i.org/10.1016/0043-1648(74)90193-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A6"/>
    <w:rsid w:val="00E76CA6"/>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E76CA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B9205-2115-4B74-8027-1A85EB5AF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2153</TotalTime>
  <Pages>143</Pages>
  <Words>39550</Words>
  <Characters>218718</Characters>
  <Application>Microsoft Office Word</Application>
  <DocSecurity>0</DocSecurity>
  <Lines>4374</Lines>
  <Paragraphs>2152</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256116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338</cp:revision>
  <cp:lastPrinted>2018-12-28T15:28:00Z</cp:lastPrinted>
  <dcterms:created xsi:type="dcterms:W3CDTF">2019-01-10T19:43:00Z</dcterms:created>
  <dcterms:modified xsi:type="dcterms:W3CDTF">2019-01-16T15:21:00Z</dcterms:modified>
</cp:coreProperties>
</file>