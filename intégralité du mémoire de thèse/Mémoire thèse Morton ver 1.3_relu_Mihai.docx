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68408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37CFA866"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L</w:t>
      </w:r>
      <w:r w:rsidR="00DA75DE">
        <w:rPr>
          <w:rFonts w:asciiTheme="minorHAnsi" w:eastAsiaTheme="minorEastAsia" w:hAnsiTheme="minorHAnsi" w:cstheme="minorBidi"/>
          <w:sz w:val="22"/>
          <w:szCs w:val="22"/>
          <w:lang w:eastAsia="en-US" w:bidi="en-US"/>
        </w:rPr>
        <w:t>’utilisation</w:t>
      </w:r>
      <w:r w:rsidR="008B257B">
        <w:rPr>
          <w:rFonts w:asciiTheme="minorHAnsi" w:eastAsiaTheme="minorEastAsia" w:hAnsiTheme="minorHAnsi" w:cstheme="minorBidi"/>
          <w:sz w:val="22"/>
          <w:szCs w:val="22"/>
          <w:lang w:eastAsia="en-US" w:bidi="en-US"/>
        </w:rPr>
        <w:t xml:space="preserve"> </w:t>
      </w:r>
      <w:r w:rsidR="00DA75DE">
        <w:rPr>
          <w:rFonts w:asciiTheme="minorHAnsi" w:eastAsiaTheme="minorEastAsia" w:hAnsiTheme="minorHAnsi" w:cstheme="minorBidi"/>
          <w:sz w:val="22"/>
          <w:szCs w:val="22"/>
          <w:lang w:eastAsia="en-US" w:bidi="en-US"/>
        </w:rPr>
        <w:t>d’un</w:t>
      </w:r>
      <w:r w:rsidR="008B257B">
        <w:rPr>
          <w:rFonts w:asciiTheme="minorHAnsi" w:eastAsiaTheme="minorEastAsia" w:hAnsiTheme="minorHAnsi" w:cstheme="minorBidi"/>
          <w:sz w:val="22"/>
          <w:szCs w:val="22"/>
          <w:lang w:eastAsia="en-US" w:bidi="en-US"/>
        </w:rPr>
        <w:t xml:space="preserve"> flux thermique </w:t>
      </w:r>
      <w:r w:rsidR="00DA75DE">
        <w:rPr>
          <w:rFonts w:asciiTheme="minorHAnsi" w:eastAsiaTheme="minorEastAsia" w:hAnsiTheme="minorHAnsi" w:cstheme="minorBidi"/>
          <w:sz w:val="22"/>
          <w:szCs w:val="22"/>
          <w:lang w:eastAsia="en-US" w:bidi="en-US"/>
        </w:rPr>
        <w:t>moyenné sur une période de rotation</w:t>
      </w:r>
      <w:r w:rsidR="008B257B">
        <w:rPr>
          <w:rFonts w:asciiTheme="minorHAnsi" w:eastAsiaTheme="minorEastAsia" w:hAnsiTheme="minorHAnsi" w:cstheme="minorBidi"/>
          <w:sz w:val="22"/>
          <w:szCs w:val="22"/>
          <w:lang w:eastAsia="en-US" w:bidi="en-US"/>
        </w:rPr>
        <w:t xml:space="preserve">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68408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68408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F2AE6CC"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DA75DE">
        <w:t>, avec qui j’ai</w:t>
      </w:r>
      <w:r w:rsidR="00726714">
        <w:t xml:space="preserve"> </w:t>
      </w:r>
      <w:r w:rsidR="00DA75DE">
        <w:t>beaucoup travaillé et échangé.</w:t>
      </w:r>
    </w:p>
    <w:p w14:paraId="1C9E9EA1" w14:textId="77777777" w:rsidR="008335FA" w:rsidRDefault="008335FA" w:rsidP="00CE32CA">
      <w:pPr>
        <w:spacing w:line="360" w:lineRule="auto"/>
      </w:pPr>
    </w:p>
    <w:p w14:paraId="35805C63" w14:textId="179AC63D" w:rsidR="00084C42" w:rsidRPr="00084C42" w:rsidRDefault="00F75630" w:rsidP="00551B46">
      <w:pPr>
        <w:spacing w:line="360" w:lineRule="auto"/>
        <w:ind w:firstLine="567"/>
      </w:pPr>
      <w:r>
        <w:t>Merci à tous les membres de l’équipe Machines tournantes avec qui j’ai passé la majeure partie de mon temps. Merci de m’avoir aussi bien intégrée à l’équipe et aux discussions. Une pensée particulière pour mon chef du groupe</w:t>
      </w:r>
      <w:r w:rsidR="00DA75DE">
        <w:t>,</w:t>
      </w:r>
      <w:r>
        <w:t xml:space="preserve"> Fabrice </w:t>
      </w:r>
      <w:r w:rsidR="00221247">
        <w:t>Junker</w:t>
      </w:r>
      <w:r w:rsidR="00DA75DE">
        <w:t>,</w:t>
      </w:r>
      <w:r w:rsidR="00221247">
        <w:t xml:space="preserve"> </w:t>
      </w:r>
      <w:r>
        <w:t>qui</w:t>
      </w:r>
      <w:r w:rsidR="00221247">
        <w:t xml:space="preserve"> m’a beaucoup soutenu durant ces trois</w:t>
      </w:r>
      <w:r w:rsidR="005B4965">
        <w:t xml:space="preserve"> ans</w:t>
      </w:r>
      <w:r w:rsidR="00221247">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68408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34E08FB" w14:textId="29234877" w:rsidR="000C28BB"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5684085" w:history="1">
            <w:r w:rsidR="000C28BB" w:rsidRPr="00E60449">
              <w:rPr>
                <w:rStyle w:val="Lienhypertexte"/>
              </w:rPr>
              <w:t>Résumé</w:t>
            </w:r>
            <w:r w:rsidR="000C28BB">
              <w:rPr>
                <w:webHidden/>
              </w:rPr>
              <w:tab/>
            </w:r>
            <w:r w:rsidR="000C28BB">
              <w:rPr>
                <w:webHidden/>
              </w:rPr>
              <w:fldChar w:fldCharType="begin"/>
            </w:r>
            <w:r w:rsidR="000C28BB">
              <w:rPr>
                <w:webHidden/>
              </w:rPr>
              <w:instrText xml:space="preserve"> PAGEREF _Toc535684085 \h </w:instrText>
            </w:r>
            <w:r w:rsidR="000C28BB">
              <w:rPr>
                <w:webHidden/>
              </w:rPr>
            </w:r>
            <w:r w:rsidR="000C28BB">
              <w:rPr>
                <w:webHidden/>
              </w:rPr>
              <w:fldChar w:fldCharType="separate"/>
            </w:r>
            <w:r w:rsidR="000C28BB">
              <w:rPr>
                <w:webHidden/>
              </w:rPr>
              <w:t>2</w:t>
            </w:r>
            <w:r w:rsidR="000C28BB">
              <w:rPr>
                <w:webHidden/>
              </w:rPr>
              <w:fldChar w:fldCharType="end"/>
            </w:r>
          </w:hyperlink>
        </w:p>
        <w:p w14:paraId="73BB646A" w14:textId="29AEFB90" w:rsidR="000C28BB" w:rsidRDefault="003608E6">
          <w:pPr>
            <w:pStyle w:val="TM1"/>
            <w:rPr>
              <w:rFonts w:asciiTheme="minorHAnsi" w:eastAsiaTheme="minorEastAsia" w:hAnsiTheme="minorHAnsi" w:cstheme="minorBidi"/>
              <w:sz w:val="22"/>
              <w:szCs w:val="22"/>
            </w:rPr>
          </w:pPr>
          <w:hyperlink w:anchor="_Toc535684086" w:history="1">
            <w:r w:rsidR="000C28BB" w:rsidRPr="00E60449">
              <w:rPr>
                <w:rStyle w:val="Lienhypertexte"/>
                <w:rFonts w:eastAsiaTheme="majorEastAsia"/>
              </w:rPr>
              <w:t>Abstract</w:t>
            </w:r>
            <w:r w:rsidR="000C28BB">
              <w:rPr>
                <w:webHidden/>
              </w:rPr>
              <w:tab/>
            </w:r>
            <w:r w:rsidR="000C28BB">
              <w:rPr>
                <w:webHidden/>
              </w:rPr>
              <w:fldChar w:fldCharType="begin"/>
            </w:r>
            <w:r w:rsidR="000C28BB">
              <w:rPr>
                <w:webHidden/>
              </w:rPr>
              <w:instrText xml:space="preserve"> PAGEREF _Toc535684086 \h </w:instrText>
            </w:r>
            <w:r w:rsidR="000C28BB">
              <w:rPr>
                <w:webHidden/>
              </w:rPr>
            </w:r>
            <w:r w:rsidR="000C28BB">
              <w:rPr>
                <w:webHidden/>
              </w:rPr>
              <w:fldChar w:fldCharType="separate"/>
            </w:r>
            <w:r w:rsidR="000C28BB">
              <w:rPr>
                <w:webHidden/>
              </w:rPr>
              <w:t>3</w:t>
            </w:r>
            <w:r w:rsidR="000C28BB">
              <w:rPr>
                <w:webHidden/>
              </w:rPr>
              <w:fldChar w:fldCharType="end"/>
            </w:r>
          </w:hyperlink>
        </w:p>
        <w:p w14:paraId="77083189" w14:textId="63F46C73" w:rsidR="000C28BB" w:rsidRDefault="003608E6">
          <w:pPr>
            <w:pStyle w:val="TM1"/>
            <w:rPr>
              <w:rFonts w:asciiTheme="minorHAnsi" w:eastAsiaTheme="minorEastAsia" w:hAnsiTheme="minorHAnsi" w:cstheme="minorBidi"/>
              <w:sz w:val="22"/>
              <w:szCs w:val="22"/>
            </w:rPr>
          </w:pPr>
          <w:hyperlink w:anchor="_Toc535684087" w:history="1">
            <w:r w:rsidR="000C28BB" w:rsidRPr="00E60449">
              <w:rPr>
                <w:rStyle w:val="Lienhypertexte"/>
              </w:rPr>
              <w:t>Remerciements</w:t>
            </w:r>
            <w:r w:rsidR="000C28BB">
              <w:rPr>
                <w:webHidden/>
              </w:rPr>
              <w:tab/>
            </w:r>
            <w:r w:rsidR="000C28BB">
              <w:rPr>
                <w:webHidden/>
              </w:rPr>
              <w:fldChar w:fldCharType="begin"/>
            </w:r>
            <w:r w:rsidR="000C28BB">
              <w:rPr>
                <w:webHidden/>
              </w:rPr>
              <w:instrText xml:space="preserve"> PAGEREF _Toc535684087 \h </w:instrText>
            </w:r>
            <w:r w:rsidR="000C28BB">
              <w:rPr>
                <w:webHidden/>
              </w:rPr>
            </w:r>
            <w:r w:rsidR="000C28BB">
              <w:rPr>
                <w:webHidden/>
              </w:rPr>
              <w:fldChar w:fldCharType="separate"/>
            </w:r>
            <w:r w:rsidR="000C28BB">
              <w:rPr>
                <w:webHidden/>
              </w:rPr>
              <w:t>4</w:t>
            </w:r>
            <w:r w:rsidR="000C28BB">
              <w:rPr>
                <w:webHidden/>
              </w:rPr>
              <w:fldChar w:fldCharType="end"/>
            </w:r>
          </w:hyperlink>
        </w:p>
        <w:p w14:paraId="10615EDE" w14:textId="55C6D075" w:rsidR="000C28BB" w:rsidRDefault="003608E6">
          <w:pPr>
            <w:pStyle w:val="TM1"/>
            <w:rPr>
              <w:rFonts w:asciiTheme="minorHAnsi" w:eastAsiaTheme="minorEastAsia" w:hAnsiTheme="minorHAnsi" w:cstheme="minorBidi"/>
              <w:sz w:val="22"/>
              <w:szCs w:val="22"/>
            </w:rPr>
          </w:pPr>
          <w:hyperlink w:anchor="_Toc535684088" w:history="1">
            <w:r w:rsidR="000C28BB" w:rsidRPr="00E60449">
              <w:rPr>
                <w:rStyle w:val="Lienhypertexte"/>
              </w:rPr>
              <w:t>Sommaire</w:t>
            </w:r>
            <w:r w:rsidR="000C28BB">
              <w:rPr>
                <w:webHidden/>
              </w:rPr>
              <w:tab/>
            </w:r>
            <w:r w:rsidR="000C28BB">
              <w:rPr>
                <w:webHidden/>
              </w:rPr>
              <w:fldChar w:fldCharType="begin"/>
            </w:r>
            <w:r w:rsidR="000C28BB">
              <w:rPr>
                <w:webHidden/>
              </w:rPr>
              <w:instrText xml:space="preserve"> PAGEREF _Toc535684088 \h </w:instrText>
            </w:r>
            <w:r w:rsidR="000C28BB">
              <w:rPr>
                <w:webHidden/>
              </w:rPr>
            </w:r>
            <w:r w:rsidR="000C28BB">
              <w:rPr>
                <w:webHidden/>
              </w:rPr>
              <w:fldChar w:fldCharType="separate"/>
            </w:r>
            <w:r w:rsidR="000C28BB">
              <w:rPr>
                <w:webHidden/>
              </w:rPr>
              <w:t>5</w:t>
            </w:r>
            <w:r w:rsidR="000C28BB">
              <w:rPr>
                <w:webHidden/>
              </w:rPr>
              <w:fldChar w:fldCharType="end"/>
            </w:r>
          </w:hyperlink>
        </w:p>
        <w:p w14:paraId="02811523" w14:textId="447A36CF" w:rsidR="000C28BB" w:rsidRDefault="003608E6">
          <w:pPr>
            <w:pStyle w:val="TM1"/>
            <w:rPr>
              <w:rFonts w:asciiTheme="minorHAnsi" w:eastAsiaTheme="minorEastAsia" w:hAnsiTheme="minorHAnsi" w:cstheme="minorBidi"/>
              <w:sz w:val="22"/>
              <w:szCs w:val="22"/>
            </w:rPr>
          </w:pPr>
          <w:hyperlink w:anchor="_Toc535684089" w:history="1">
            <w:r w:rsidR="000C28BB" w:rsidRPr="00E60449">
              <w:rPr>
                <w:rStyle w:val="Lienhypertexte"/>
              </w:rPr>
              <w:t>Nomenclature</w:t>
            </w:r>
            <w:r w:rsidR="000C28BB">
              <w:rPr>
                <w:webHidden/>
              </w:rPr>
              <w:tab/>
            </w:r>
            <w:r w:rsidR="000C28BB">
              <w:rPr>
                <w:webHidden/>
              </w:rPr>
              <w:fldChar w:fldCharType="begin"/>
            </w:r>
            <w:r w:rsidR="000C28BB">
              <w:rPr>
                <w:webHidden/>
              </w:rPr>
              <w:instrText xml:space="preserve"> PAGEREF _Toc535684089 \h </w:instrText>
            </w:r>
            <w:r w:rsidR="000C28BB">
              <w:rPr>
                <w:webHidden/>
              </w:rPr>
            </w:r>
            <w:r w:rsidR="000C28BB">
              <w:rPr>
                <w:webHidden/>
              </w:rPr>
              <w:fldChar w:fldCharType="separate"/>
            </w:r>
            <w:r w:rsidR="000C28BB">
              <w:rPr>
                <w:webHidden/>
              </w:rPr>
              <w:t>8</w:t>
            </w:r>
            <w:r w:rsidR="000C28BB">
              <w:rPr>
                <w:webHidden/>
              </w:rPr>
              <w:fldChar w:fldCharType="end"/>
            </w:r>
          </w:hyperlink>
        </w:p>
        <w:p w14:paraId="2D1492D1" w14:textId="644538C2" w:rsidR="000C28BB" w:rsidRDefault="003608E6">
          <w:pPr>
            <w:pStyle w:val="TM1"/>
            <w:rPr>
              <w:rFonts w:asciiTheme="minorHAnsi" w:eastAsiaTheme="minorEastAsia" w:hAnsiTheme="minorHAnsi" w:cstheme="minorBidi"/>
              <w:sz w:val="22"/>
              <w:szCs w:val="22"/>
            </w:rPr>
          </w:pPr>
          <w:hyperlink w:anchor="_Toc535684090" w:history="1">
            <w:r w:rsidR="000C28BB" w:rsidRPr="00E60449">
              <w:rPr>
                <w:rStyle w:val="Lienhypertexte"/>
              </w:rPr>
              <w:t>Introduction générale</w:t>
            </w:r>
            <w:r w:rsidR="000C28BB">
              <w:rPr>
                <w:webHidden/>
              </w:rPr>
              <w:tab/>
            </w:r>
            <w:r w:rsidR="000C28BB">
              <w:rPr>
                <w:webHidden/>
              </w:rPr>
              <w:fldChar w:fldCharType="begin"/>
            </w:r>
            <w:r w:rsidR="000C28BB">
              <w:rPr>
                <w:webHidden/>
              </w:rPr>
              <w:instrText xml:space="preserve"> PAGEREF _Toc535684090 \h </w:instrText>
            </w:r>
            <w:r w:rsidR="000C28BB">
              <w:rPr>
                <w:webHidden/>
              </w:rPr>
            </w:r>
            <w:r w:rsidR="000C28BB">
              <w:rPr>
                <w:webHidden/>
              </w:rPr>
              <w:fldChar w:fldCharType="separate"/>
            </w:r>
            <w:r w:rsidR="000C28BB">
              <w:rPr>
                <w:webHidden/>
              </w:rPr>
              <w:t>13</w:t>
            </w:r>
            <w:r w:rsidR="000C28BB">
              <w:rPr>
                <w:webHidden/>
              </w:rPr>
              <w:fldChar w:fldCharType="end"/>
            </w:r>
          </w:hyperlink>
        </w:p>
        <w:p w14:paraId="09513120" w14:textId="00781B8F" w:rsidR="000C28BB" w:rsidRDefault="003608E6">
          <w:pPr>
            <w:pStyle w:val="TM1"/>
            <w:rPr>
              <w:rFonts w:asciiTheme="minorHAnsi" w:eastAsiaTheme="minorEastAsia" w:hAnsiTheme="minorHAnsi" w:cstheme="minorBidi"/>
              <w:sz w:val="22"/>
              <w:szCs w:val="22"/>
            </w:rPr>
          </w:pPr>
          <w:hyperlink w:anchor="_Toc535684091" w:history="1">
            <w:r w:rsidR="000C28BB" w:rsidRPr="00E60449">
              <w:rPr>
                <w:rStyle w:val="Lienhypertexte"/>
              </w:rPr>
              <w:t>Chapitre 1 :  Etude bibliographique</w:t>
            </w:r>
            <w:r w:rsidR="000C28BB">
              <w:rPr>
                <w:webHidden/>
              </w:rPr>
              <w:tab/>
            </w:r>
            <w:r w:rsidR="000C28BB">
              <w:rPr>
                <w:webHidden/>
              </w:rPr>
              <w:fldChar w:fldCharType="begin"/>
            </w:r>
            <w:r w:rsidR="000C28BB">
              <w:rPr>
                <w:webHidden/>
              </w:rPr>
              <w:instrText xml:space="preserve"> PAGEREF _Toc535684091 \h </w:instrText>
            </w:r>
            <w:r w:rsidR="000C28BB">
              <w:rPr>
                <w:webHidden/>
              </w:rPr>
            </w:r>
            <w:r w:rsidR="000C28BB">
              <w:rPr>
                <w:webHidden/>
              </w:rPr>
              <w:fldChar w:fldCharType="separate"/>
            </w:r>
            <w:r w:rsidR="000C28BB">
              <w:rPr>
                <w:webHidden/>
              </w:rPr>
              <w:t>17</w:t>
            </w:r>
            <w:r w:rsidR="000C28BB">
              <w:rPr>
                <w:webHidden/>
              </w:rPr>
              <w:fldChar w:fldCharType="end"/>
            </w:r>
          </w:hyperlink>
        </w:p>
        <w:p w14:paraId="0AD650E6" w14:textId="154B78BF"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092" w:history="1">
            <w:r w:rsidR="000C28BB" w:rsidRPr="00E60449">
              <w:rPr>
                <w:rStyle w:val="Lienhypertexte"/>
                <w:noProof/>
              </w:rPr>
              <w:t>1.1</w:t>
            </w:r>
            <w:r w:rsidR="000C28BB">
              <w:rPr>
                <w:rFonts w:asciiTheme="minorHAnsi" w:eastAsiaTheme="minorEastAsia" w:hAnsiTheme="minorHAnsi" w:cstheme="minorBidi"/>
                <w:noProof/>
                <w:szCs w:val="22"/>
              </w:rPr>
              <w:tab/>
            </w:r>
            <w:r w:rsidR="000C28BB" w:rsidRPr="00E60449">
              <w:rPr>
                <w:rStyle w:val="Lienhypertexte"/>
                <w:noProof/>
              </w:rPr>
              <w:t>Instabilités (thermiques) liées aux vibrations synchrones</w:t>
            </w:r>
            <w:r w:rsidR="000C28BB">
              <w:rPr>
                <w:noProof/>
                <w:webHidden/>
              </w:rPr>
              <w:tab/>
            </w:r>
            <w:r w:rsidR="000C28BB">
              <w:rPr>
                <w:noProof/>
                <w:webHidden/>
              </w:rPr>
              <w:fldChar w:fldCharType="begin"/>
            </w:r>
            <w:r w:rsidR="000C28BB">
              <w:rPr>
                <w:noProof/>
                <w:webHidden/>
              </w:rPr>
              <w:instrText xml:space="preserve"> PAGEREF _Toc535684092 \h </w:instrText>
            </w:r>
            <w:r w:rsidR="000C28BB">
              <w:rPr>
                <w:noProof/>
                <w:webHidden/>
              </w:rPr>
            </w:r>
            <w:r w:rsidR="000C28BB">
              <w:rPr>
                <w:noProof/>
                <w:webHidden/>
              </w:rPr>
              <w:fldChar w:fldCharType="separate"/>
            </w:r>
            <w:r w:rsidR="000C28BB">
              <w:rPr>
                <w:noProof/>
                <w:webHidden/>
              </w:rPr>
              <w:t>17</w:t>
            </w:r>
            <w:r w:rsidR="000C28BB">
              <w:rPr>
                <w:noProof/>
                <w:webHidden/>
              </w:rPr>
              <w:fldChar w:fldCharType="end"/>
            </w:r>
          </w:hyperlink>
        </w:p>
        <w:p w14:paraId="5AEA4AD7" w14:textId="3D7A2100"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093" w:history="1">
            <w:r w:rsidR="000C28BB" w:rsidRPr="00E60449">
              <w:rPr>
                <w:rStyle w:val="Lienhypertexte"/>
                <w:noProof/>
              </w:rPr>
              <w:t>1.1.1</w:t>
            </w:r>
            <w:r w:rsidR="000C28BB">
              <w:rPr>
                <w:rFonts w:asciiTheme="minorHAnsi" w:eastAsiaTheme="minorEastAsia" w:hAnsiTheme="minorHAnsi" w:cstheme="minorBidi"/>
                <w:noProof/>
                <w:szCs w:val="22"/>
              </w:rPr>
              <w:tab/>
            </w:r>
            <w:r w:rsidR="000C28BB" w:rsidRPr="00E60449">
              <w:rPr>
                <w:rStyle w:val="Lienhypertexte"/>
                <w:noProof/>
              </w:rPr>
              <w:t>Effet Newkirk</w:t>
            </w:r>
            <w:r w:rsidR="000C28BB">
              <w:rPr>
                <w:noProof/>
                <w:webHidden/>
              </w:rPr>
              <w:tab/>
            </w:r>
            <w:r w:rsidR="000C28BB">
              <w:rPr>
                <w:noProof/>
                <w:webHidden/>
              </w:rPr>
              <w:fldChar w:fldCharType="begin"/>
            </w:r>
            <w:r w:rsidR="000C28BB">
              <w:rPr>
                <w:noProof/>
                <w:webHidden/>
              </w:rPr>
              <w:instrText xml:space="preserve"> PAGEREF _Toc535684093 \h </w:instrText>
            </w:r>
            <w:r w:rsidR="000C28BB">
              <w:rPr>
                <w:noProof/>
                <w:webHidden/>
              </w:rPr>
            </w:r>
            <w:r w:rsidR="000C28BB">
              <w:rPr>
                <w:noProof/>
                <w:webHidden/>
              </w:rPr>
              <w:fldChar w:fldCharType="separate"/>
            </w:r>
            <w:r w:rsidR="000C28BB">
              <w:rPr>
                <w:noProof/>
                <w:webHidden/>
              </w:rPr>
              <w:t>17</w:t>
            </w:r>
            <w:r w:rsidR="000C28BB">
              <w:rPr>
                <w:noProof/>
                <w:webHidden/>
              </w:rPr>
              <w:fldChar w:fldCharType="end"/>
            </w:r>
          </w:hyperlink>
        </w:p>
        <w:p w14:paraId="6945F84A" w14:textId="32D5C010"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094" w:history="1">
            <w:r w:rsidR="000C28BB" w:rsidRPr="00E60449">
              <w:rPr>
                <w:rStyle w:val="Lienhypertexte"/>
                <w:noProof/>
              </w:rPr>
              <w:t>1.1.2</w:t>
            </w:r>
            <w:r w:rsidR="000C28BB">
              <w:rPr>
                <w:rFonts w:asciiTheme="minorHAnsi" w:eastAsiaTheme="minorEastAsia" w:hAnsiTheme="minorHAnsi" w:cstheme="minorBidi"/>
                <w:noProof/>
                <w:szCs w:val="22"/>
              </w:rPr>
              <w:tab/>
            </w:r>
            <w:r w:rsidR="000C28BB" w:rsidRPr="00E60449">
              <w:rPr>
                <w:rStyle w:val="Lienhypertexte"/>
                <w:noProof/>
              </w:rPr>
              <w:t>Effet Morton</w:t>
            </w:r>
            <w:r w:rsidR="000C28BB">
              <w:rPr>
                <w:noProof/>
                <w:webHidden/>
              </w:rPr>
              <w:tab/>
            </w:r>
            <w:r w:rsidR="000C28BB">
              <w:rPr>
                <w:noProof/>
                <w:webHidden/>
              </w:rPr>
              <w:fldChar w:fldCharType="begin"/>
            </w:r>
            <w:r w:rsidR="000C28BB">
              <w:rPr>
                <w:noProof/>
                <w:webHidden/>
              </w:rPr>
              <w:instrText xml:space="preserve"> PAGEREF _Toc535684094 \h </w:instrText>
            </w:r>
            <w:r w:rsidR="000C28BB">
              <w:rPr>
                <w:noProof/>
                <w:webHidden/>
              </w:rPr>
            </w:r>
            <w:r w:rsidR="000C28BB">
              <w:rPr>
                <w:noProof/>
                <w:webHidden/>
              </w:rPr>
              <w:fldChar w:fldCharType="separate"/>
            </w:r>
            <w:r w:rsidR="000C28BB">
              <w:rPr>
                <w:noProof/>
                <w:webHidden/>
              </w:rPr>
              <w:t>20</w:t>
            </w:r>
            <w:r w:rsidR="000C28BB">
              <w:rPr>
                <w:noProof/>
                <w:webHidden/>
              </w:rPr>
              <w:fldChar w:fldCharType="end"/>
            </w:r>
          </w:hyperlink>
        </w:p>
        <w:p w14:paraId="3C531516" w14:textId="192D11E8"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095" w:history="1">
            <w:r w:rsidR="000C28BB" w:rsidRPr="00E60449">
              <w:rPr>
                <w:rStyle w:val="Lienhypertexte"/>
                <w:noProof/>
              </w:rPr>
              <w:t>1.2</w:t>
            </w:r>
            <w:r w:rsidR="000C28BB">
              <w:rPr>
                <w:rFonts w:asciiTheme="minorHAnsi" w:eastAsiaTheme="minorEastAsia" w:hAnsiTheme="minorHAnsi" w:cstheme="minorBidi"/>
                <w:noProof/>
                <w:szCs w:val="22"/>
              </w:rPr>
              <w:tab/>
            </w:r>
            <w:r w:rsidR="000C28BB" w:rsidRPr="00E60449">
              <w:rPr>
                <w:rStyle w:val="Lienhypertexte"/>
                <w:noProof/>
              </w:rPr>
              <w:t>Etudes expérimentales et cas industriels</w:t>
            </w:r>
            <w:r w:rsidR="000C28BB">
              <w:rPr>
                <w:noProof/>
                <w:webHidden/>
              </w:rPr>
              <w:tab/>
            </w:r>
            <w:r w:rsidR="000C28BB">
              <w:rPr>
                <w:noProof/>
                <w:webHidden/>
              </w:rPr>
              <w:fldChar w:fldCharType="begin"/>
            </w:r>
            <w:r w:rsidR="000C28BB">
              <w:rPr>
                <w:noProof/>
                <w:webHidden/>
              </w:rPr>
              <w:instrText xml:space="preserve"> PAGEREF _Toc535684095 \h </w:instrText>
            </w:r>
            <w:r w:rsidR="000C28BB">
              <w:rPr>
                <w:noProof/>
                <w:webHidden/>
              </w:rPr>
            </w:r>
            <w:r w:rsidR="000C28BB">
              <w:rPr>
                <w:noProof/>
                <w:webHidden/>
              </w:rPr>
              <w:fldChar w:fldCharType="separate"/>
            </w:r>
            <w:r w:rsidR="000C28BB">
              <w:rPr>
                <w:noProof/>
                <w:webHidden/>
              </w:rPr>
              <w:t>22</w:t>
            </w:r>
            <w:r w:rsidR="000C28BB">
              <w:rPr>
                <w:noProof/>
                <w:webHidden/>
              </w:rPr>
              <w:fldChar w:fldCharType="end"/>
            </w:r>
          </w:hyperlink>
        </w:p>
        <w:p w14:paraId="5A5CBD8A" w14:textId="1C57B6A7"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096" w:history="1">
            <w:r w:rsidR="000C28BB" w:rsidRPr="00E60449">
              <w:rPr>
                <w:rStyle w:val="Lienhypertexte"/>
                <w:noProof/>
              </w:rPr>
              <w:t>1.3</w:t>
            </w:r>
            <w:r w:rsidR="000C28BB">
              <w:rPr>
                <w:rFonts w:asciiTheme="minorHAnsi" w:eastAsiaTheme="minorEastAsia" w:hAnsiTheme="minorHAnsi" w:cstheme="minorBidi"/>
                <w:noProof/>
                <w:szCs w:val="22"/>
              </w:rPr>
              <w:tab/>
            </w:r>
            <w:r w:rsidR="000C28BB" w:rsidRPr="00E60449">
              <w:rPr>
                <w:rStyle w:val="Lienhypertexte"/>
                <w:noProof/>
              </w:rPr>
              <w:t>Modeles theoriques</w:t>
            </w:r>
            <w:r w:rsidR="000C28BB">
              <w:rPr>
                <w:noProof/>
                <w:webHidden/>
              </w:rPr>
              <w:tab/>
            </w:r>
            <w:r w:rsidR="000C28BB">
              <w:rPr>
                <w:noProof/>
                <w:webHidden/>
              </w:rPr>
              <w:fldChar w:fldCharType="begin"/>
            </w:r>
            <w:r w:rsidR="000C28BB">
              <w:rPr>
                <w:noProof/>
                <w:webHidden/>
              </w:rPr>
              <w:instrText xml:space="preserve"> PAGEREF _Toc535684096 \h </w:instrText>
            </w:r>
            <w:r w:rsidR="000C28BB">
              <w:rPr>
                <w:noProof/>
                <w:webHidden/>
              </w:rPr>
            </w:r>
            <w:r w:rsidR="000C28BB">
              <w:rPr>
                <w:noProof/>
                <w:webHidden/>
              </w:rPr>
              <w:fldChar w:fldCharType="separate"/>
            </w:r>
            <w:r w:rsidR="000C28BB">
              <w:rPr>
                <w:noProof/>
                <w:webHidden/>
              </w:rPr>
              <w:t>26</w:t>
            </w:r>
            <w:r w:rsidR="000C28BB">
              <w:rPr>
                <w:noProof/>
                <w:webHidden/>
              </w:rPr>
              <w:fldChar w:fldCharType="end"/>
            </w:r>
          </w:hyperlink>
        </w:p>
        <w:p w14:paraId="32E03B17" w14:textId="6A5F1F32"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097" w:history="1">
            <w:r w:rsidR="000C28BB" w:rsidRPr="00E60449">
              <w:rPr>
                <w:rStyle w:val="Lienhypertexte"/>
                <w:noProof/>
              </w:rPr>
              <w:t>1.3.1</w:t>
            </w:r>
            <w:r w:rsidR="000C28BB">
              <w:rPr>
                <w:rFonts w:asciiTheme="minorHAnsi" w:eastAsiaTheme="minorEastAsia" w:hAnsiTheme="minorHAnsi" w:cstheme="minorBidi"/>
                <w:noProof/>
                <w:szCs w:val="22"/>
              </w:rPr>
              <w:tab/>
            </w:r>
            <w:r w:rsidR="000C28BB" w:rsidRPr="00E60449">
              <w:rPr>
                <w:rStyle w:val="Lienhypertexte"/>
                <w:noProof/>
              </w:rPr>
              <w:t>Méthodes inspirées de la théorie du contrôle</w:t>
            </w:r>
            <w:r w:rsidR="000C28BB">
              <w:rPr>
                <w:noProof/>
                <w:webHidden/>
              </w:rPr>
              <w:tab/>
            </w:r>
            <w:r w:rsidR="000C28BB">
              <w:rPr>
                <w:noProof/>
                <w:webHidden/>
              </w:rPr>
              <w:fldChar w:fldCharType="begin"/>
            </w:r>
            <w:r w:rsidR="000C28BB">
              <w:rPr>
                <w:noProof/>
                <w:webHidden/>
              </w:rPr>
              <w:instrText xml:space="preserve"> PAGEREF _Toc535684097 \h </w:instrText>
            </w:r>
            <w:r w:rsidR="000C28BB">
              <w:rPr>
                <w:noProof/>
                <w:webHidden/>
              </w:rPr>
            </w:r>
            <w:r w:rsidR="000C28BB">
              <w:rPr>
                <w:noProof/>
                <w:webHidden/>
              </w:rPr>
              <w:fldChar w:fldCharType="separate"/>
            </w:r>
            <w:r w:rsidR="000C28BB">
              <w:rPr>
                <w:noProof/>
                <w:webHidden/>
              </w:rPr>
              <w:t>26</w:t>
            </w:r>
            <w:r w:rsidR="000C28BB">
              <w:rPr>
                <w:noProof/>
                <w:webHidden/>
              </w:rPr>
              <w:fldChar w:fldCharType="end"/>
            </w:r>
          </w:hyperlink>
        </w:p>
        <w:p w14:paraId="5F47A0AB" w14:textId="7330467D"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098" w:history="1">
            <w:r w:rsidR="000C28BB" w:rsidRPr="00E60449">
              <w:rPr>
                <w:rStyle w:val="Lienhypertexte"/>
                <w:noProof/>
              </w:rPr>
              <w:t>1.3.2</w:t>
            </w:r>
            <w:r w:rsidR="000C28BB">
              <w:rPr>
                <w:rFonts w:asciiTheme="minorHAnsi" w:eastAsiaTheme="minorEastAsia" w:hAnsiTheme="minorHAnsi" w:cstheme="minorBidi"/>
                <w:noProof/>
                <w:szCs w:val="22"/>
              </w:rPr>
              <w:tab/>
            </w:r>
            <w:r w:rsidR="000C28BB" w:rsidRPr="00E60449">
              <w:rPr>
                <w:rStyle w:val="Lienhypertexte"/>
                <w:noProof/>
              </w:rPr>
              <w:t>Méthode basée sur un balourd critique prédéfini</w:t>
            </w:r>
            <w:r w:rsidR="000C28BB">
              <w:rPr>
                <w:noProof/>
                <w:webHidden/>
              </w:rPr>
              <w:tab/>
            </w:r>
            <w:r w:rsidR="000C28BB">
              <w:rPr>
                <w:noProof/>
                <w:webHidden/>
              </w:rPr>
              <w:fldChar w:fldCharType="begin"/>
            </w:r>
            <w:r w:rsidR="000C28BB">
              <w:rPr>
                <w:noProof/>
                <w:webHidden/>
              </w:rPr>
              <w:instrText xml:space="preserve"> PAGEREF _Toc535684098 \h </w:instrText>
            </w:r>
            <w:r w:rsidR="000C28BB">
              <w:rPr>
                <w:noProof/>
                <w:webHidden/>
              </w:rPr>
            </w:r>
            <w:r w:rsidR="000C28BB">
              <w:rPr>
                <w:noProof/>
                <w:webHidden/>
              </w:rPr>
              <w:fldChar w:fldCharType="separate"/>
            </w:r>
            <w:r w:rsidR="000C28BB">
              <w:rPr>
                <w:noProof/>
                <w:webHidden/>
              </w:rPr>
              <w:t>28</w:t>
            </w:r>
            <w:r w:rsidR="000C28BB">
              <w:rPr>
                <w:noProof/>
                <w:webHidden/>
              </w:rPr>
              <w:fldChar w:fldCharType="end"/>
            </w:r>
          </w:hyperlink>
        </w:p>
        <w:p w14:paraId="59EBAC9E" w14:textId="76E8C6E0"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099" w:history="1">
            <w:r w:rsidR="000C28BB" w:rsidRPr="00E60449">
              <w:rPr>
                <w:rStyle w:val="Lienhypertexte"/>
                <w:noProof/>
              </w:rPr>
              <w:t>1.3.3</w:t>
            </w:r>
            <w:r w:rsidR="000C28BB">
              <w:rPr>
                <w:rFonts w:asciiTheme="minorHAnsi" w:eastAsiaTheme="minorEastAsia" w:hAnsiTheme="minorHAnsi" w:cstheme="minorBidi"/>
                <w:noProof/>
                <w:szCs w:val="22"/>
              </w:rPr>
              <w:tab/>
            </w:r>
            <w:r w:rsidR="000C28BB" w:rsidRPr="00E60449">
              <w:rPr>
                <w:rStyle w:val="Lienhypertexte"/>
                <w:noProof/>
              </w:rPr>
              <w:t>Méthodes basees sur le bilan thermique</w:t>
            </w:r>
            <w:r w:rsidR="000C28BB">
              <w:rPr>
                <w:noProof/>
                <w:webHidden/>
              </w:rPr>
              <w:tab/>
            </w:r>
            <w:r w:rsidR="000C28BB">
              <w:rPr>
                <w:noProof/>
                <w:webHidden/>
              </w:rPr>
              <w:fldChar w:fldCharType="begin"/>
            </w:r>
            <w:r w:rsidR="000C28BB">
              <w:rPr>
                <w:noProof/>
                <w:webHidden/>
              </w:rPr>
              <w:instrText xml:space="preserve"> PAGEREF _Toc535684099 \h </w:instrText>
            </w:r>
            <w:r w:rsidR="000C28BB">
              <w:rPr>
                <w:noProof/>
                <w:webHidden/>
              </w:rPr>
            </w:r>
            <w:r w:rsidR="000C28BB">
              <w:rPr>
                <w:noProof/>
                <w:webHidden/>
              </w:rPr>
              <w:fldChar w:fldCharType="separate"/>
            </w:r>
            <w:r w:rsidR="000C28BB">
              <w:rPr>
                <w:noProof/>
                <w:webHidden/>
              </w:rPr>
              <w:t>28</w:t>
            </w:r>
            <w:r w:rsidR="000C28BB">
              <w:rPr>
                <w:noProof/>
                <w:webHidden/>
              </w:rPr>
              <w:fldChar w:fldCharType="end"/>
            </w:r>
          </w:hyperlink>
        </w:p>
        <w:p w14:paraId="414A03D6" w14:textId="539897DA"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00" w:history="1">
            <w:r w:rsidR="000C28BB" w:rsidRPr="00E60449">
              <w:rPr>
                <w:rStyle w:val="Lienhypertexte"/>
                <w:noProof/>
              </w:rPr>
              <w:t>1.3.4</w:t>
            </w:r>
            <w:r w:rsidR="000C28BB">
              <w:rPr>
                <w:rFonts w:asciiTheme="minorHAnsi" w:eastAsiaTheme="minorEastAsia" w:hAnsiTheme="minorHAnsi" w:cstheme="minorBidi"/>
                <w:noProof/>
                <w:szCs w:val="22"/>
              </w:rPr>
              <w:tab/>
            </w:r>
            <w:r w:rsidR="000C28BB" w:rsidRPr="00E60449">
              <w:rPr>
                <w:rStyle w:val="Lienhypertexte"/>
                <w:noProof/>
              </w:rPr>
              <w:t>Modeles non-linéaires en régime transitoire</w:t>
            </w:r>
            <w:r w:rsidR="000C28BB">
              <w:rPr>
                <w:noProof/>
                <w:webHidden/>
              </w:rPr>
              <w:tab/>
            </w:r>
            <w:r w:rsidR="000C28BB">
              <w:rPr>
                <w:noProof/>
                <w:webHidden/>
              </w:rPr>
              <w:fldChar w:fldCharType="begin"/>
            </w:r>
            <w:r w:rsidR="000C28BB">
              <w:rPr>
                <w:noProof/>
                <w:webHidden/>
              </w:rPr>
              <w:instrText xml:space="preserve"> PAGEREF _Toc535684100 \h </w:instrText>
            </w:r>
            <w:r w:rsidR="000C28BB">
              <w:rPr>
                <w:noProof/>
                <w:webHidden/>
              </w:rPr>
            </w:r>
            <w:r w:rsidR="000C28BB">
              <w:rPr>
                <w:noProof/>
                <w:webHidden/>
              </w:rPr>
              <w:fldChar w:fldCharType="separate"/>
            </w:r>
            <w:r w:rsidR="000C28BB">
              <w:rPr>
                <w:noProof/>
                <w:webHidden/>
              </w:rPr>
              <w:t>29</w:t>
            </w:r>
            <w:r w:rsidR="000C28BB">
              <w:rPr>
                <w:noProof/>
                <w:webHidden/>
              </w:rPr>
              <w:fldChar w:fldCharType="end"/>
            </w:r>
          </w:hyperlink>
        </w:p>
        <w:p w14:paraId="4F820BCC" w14:textId="10981C37"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01" w:history="1">
            <w:r w:rsidR="000C28BB" w:rsidRPr="00E60449">
              <w:rPr>
                <w:rStyle w:val="Lienhypertexte"/>
                <w:noProof/>
              </w:rPr>
              <w:t>1.4</w:t>
            </w:r>
            <w:r w:rsidR="000C28BB">
              <w:rPr>
                <w:rFonts w:asciiTheme="minorHAnsi" w:eastAsiaTheme="minorEastAsia" w:hAnsiTheme="minorHAnsi" w:cstheme="minorBidi"/>
                <w:noProof/>
                <w:szCs w:val="22"/>
              </w:rPr>
              <w:tab/>
            </w:r>
            <w:r w:rsidR="000C28BB" w:rsidRPr="00E60449">
              <w:rPr>
                <w:rStyle w:val="Lienhypertexte"/>
                <w:noProof/>
              </w:rPr>
              <w:t>Stratégie de la modélisation : synthèse</w:t>
            </w:r>
            <w:r w:rsidR="000C28BB">
              <w:rPr>
                <w:noProof/>
                <w:webHidden/>
              </w:rPr>
              <w:tab/>
            </w:r>
            <w:r w:rsidR="000C28BB">
              <w:rPr>
                <w:noProof/>
                <w:webHidden/>
              </w:rPr>
              <w:fldChar w:fldCharType="begin"/>
            </w:r>
            <w:r w:rsidR="000C28BB">
              <w:rPr>
                <w:noProof/>
                <w:webHidden/>
              </w:rPr>
              <w:instrText xml:space="preserve"> PAGEREF _Toc535684101 \h </w:instrText>
            </w:r>
            <w:r w:rsidR="000C28BB">
              <w:rPr>
                <w:noProof/>
                <w:webHidden/>
              </w:rPr>
            </w:r>
            <w:r w:rsidR="000C28BB">
              <w:rPr>
                <w:noProof/>
                <w:webHidden/>
              </w:rPr>
              <w:fldChar w:fldCharType="separate"/>
            </w:r>
            <w:r w:rsidR="000C28BB">
              <w:rPr>
                <w:noProof/>
                <w:webHidden/>
              </w:rPr>
              <w:t>30</w:t>
            </w:r>
            <w:r w:rsidR="000C28BB">
              <w:rPr>
                <w:noProof/>
                <w:webHidden/>
              </w:rPr>
              <w:fldChar w:fldCharType="end"/>
            </w:r>
          </w:hyperlink>
        </w:p>
        <w:p w14:paraId="4B0B6FE5" w14:textId="3868BFBB"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02" w:history="1">
            <w:r w:rsidR="000C28BB" w:rsidRPr="00E60449">
              <w:rPr>
                <w:rStyle w:val="Lienhypertexte"/>
                <w:noProof/>
              </w:rPr>
              <w:t>1.5</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_Toc535684102 \h </w:instrText>
            </w:r>
            <w:r w:rsidR="000C28BB">
              <w:rPr>
                <w:noProof/>
                <w:webHidden/>
              </w:rPr>
            </w:r>
            <w:r w:rsidR="000C28BB">
              <w:rPr>
                <w:noProof/>
                <w:webHidden/>
              </w:rPr>
              <w:fldChar w:fldCharType="separate"/>
            </w:r>
            <w:r w:rsidR="000C28BB">
              <w:rPr>
                <w:noProof/>
                <w:webHidden/>
              </w:rPr>
              <w:t>33</w:t>
            </w:r>
            <w:r w:rsidR="000C28BB">
              <w:rPr>
                <w:noProof/>
                <w:webHidden/>
              </w:rPr>
              <w:fldChar w:fldCharType="end"/>
            </w:r>
          </w:hyperlink>
        </w:p>
        <w:p w14:paraId="10D0756B" w14:textId="2AB62E17" w:rsidR="000C28BB" w:rsidRDefault="003608E6">
          <w:pPr>
            <w:pStyle w:val="TM1"/>
            <w:rPr>
              <w:rFonts w:asciiTheme="minorHAnsi" w:eastAsiaTheme="minorEastAsia" w:hAnsiTheme="minorHAnsi" w:cstheme="minorBidi"/>
              <w:sz w:val="22"/>
              <w:szCs w:val="22"/>
            </w:rPr>
          </w:pPr>
          <w:hyperlink w:anchor="_Toc535684103" w:history="1">
            <w:r w:rsidR="000C28BB" w:rsidRPr="00E60449">
              <w:rPr>
                <w:rStyle w:val="Lienhypertexte"/>
              </w:rPr>
              <w:t>Chapitre 2 :  Modélisation des paliers hydrodynamiques</w:t>
            </w:r>
            <w:r w:rsidR="000C28BB">
              <w:rPr>
                <w:webHidden/>
              </w:rPr>
              <w:tab/>
            </w:r>
            <w:r w:rsidR="000C28BB">
              <w:rPr>
                <w:webHidden/>
              </w:rPr>
              <w:fldChar w:fldCharType="begin"/>
            </w:r>
            <w:r w:rsidR="000C28BB">
              <w:rPr>
                <w:webHidden/>
              </w:rPr>
              <w:instrText xml:space="preserve"> PAGEREF _Toc535684103 \h </w:instrText>
            </w:r>
            <w:r w:rsidR="000C28BB">
              <w:rPr>
                <w:webHidden/>
              </w:rPr>
            </w:r>
            <w:r w:rsidR="000C28BB">
              <w:rPr>
                <w:webHidden/>
              </w:rPr>
              <w:fldChar w:fldCharType="separate"/>
            </w:r>
            <w:r w:rsidR="000C28BB">
              <w:rPr>
                <w:webHidden/>
              </w:rPr>
              <w:t>34</w:t>
            </w:r>
            <w:r w:rsidR="000C28BB">
              <w:rPr>
                <w:webHidden/>
              </w:rPr>
              <w:fldChar w:fldCharType="end"/>
            </w:r>
          </w:hyperlink>
        </w:p>
        <w:p w14:paraId="28353974" w14:textId="0840A379"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05" w:history="1">
            <w:r w:rsidR="000C28BB" w:rsidRPr="00E60449">
              <w:rPr>
                <w:rStyle w:val="Lienhypertexte"/>
                <w:noProof/>
              </w:rPr>
              <w:t>2.1</w:t>
            </w:r>
            <w:r w:rsidR="000C28BB">
              <w:rPr>
                <w:rFonts w:asciiTheme="minorHAnsi" w:eastAsiaTheme="minorEastAsia" w:hAnsiTheme="minorHAnsi" w:cstheme="minorBidi"/>
                <w:noProof/>
                <w:szCs w:val="22"/>
              </w:rPr>
              <w:tab/>
            </w:r>
            <w:r w:rsidR="000C28BB" w:rsidRPr="00E60449">
              <w:rPr>
                <w:rStyle w:val="Lienhypertexte"/>
                <w:noProof/>
              </w:rPr>
              <w:t>Introduction</w:t>
            </w:r>
            <w:r w:rsidR="000C28BB">
              <w:rPr>
                <w:noProof/>
                <w:webHidden/>
              </w:rPr>
              <w:tab/>
            </w:r>
            <w:r w:rsidR="000C28BB">
              <w:rPr>
                <w:noProof/>
                <w:webHidden/>
              </w:rPr>
              <w:fldChar w:fldCharType="begin"/>
            </w:r>
            <w:r w:rsidR="000C28BB">
              <w:rPr>
                <w:noProof/>
                <w:webHidden/>
              </w:rPr>
              <w:instrText xml:space="preserve"> PAGEREF _Toc535684105 \h </w:instrText>
            </w:r>
            <w:r w:rsidR="000C28BB">
              <w:rPr>
                <w:noProof/>
                <w:webHidden/>
              </w:rPr>
            </w:r>
            <w:r w:rsidR="000C28BB">
              <w:rPr>
                <w:noProof/>
                <w:webHidden/>
              </w:rPr>
              <w:fldChar w:fldCharType="separate"/>
            </w:r>
            <w:r w:rsidR="000C28BB">
              <w:rPr>
                <w:noProof/>
                <w:webHidden/>
              </w:rPr>
              <w:t>34</w:t>
            </w:r>
            <w:r w:rsidR="000C28BB">
              <w:rPr>
                <w:noProof/>
                <w:webHidden/>
              </w:rPr>
              <w:fldChar w:fldCharType="end"/>
            </w:r>
          </w:hyperlink>
        </w:p>
        <w:p w14:paraId="1CE9D7BB" w14:textId="59FCA927"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06" w:history="1">
            <w:r w:rsidR="000C28BB" w:rsidRPr="00E60449">
              <w:rPr>
                <w:rStyle w:val="Lienhypertexte"/>
                <w:noProof/>
              </w:rPr>
              <w:t>2.2</w:t>
            </w:r>
            <w:r w:rsidR="000C28BB">
              <w:rPr>
                <w:rFonts w:asciiTheme="minorHAnsi" w:eastAsiaTheme="minorEastAsia" w:hAnsiTheme="minorHAnsi" w:cstheme="minorBidi"/>
                <w:noProof/>
                <w:szCs w:val="22"/>
              </w:rPr>
              <w:tab/>
            </w:r>
            <w:r w:rsidR="000C28BB" w:rsidRPr="00E60449">
              <w:rPr>
                <w:rStyle w:val="Lienhypertexte"/>
                <w:noProof/>
              </w:rPr>
              <w:t>Epaisseur du film mince en présence d’un désalignement</w:t>
            </w:r>
            <w:r w:rsidR="000C28BB">
              <w:rPr>
                <w:noProof/>
                <w:webHidden/>
              </w:rPr>
              <w:tab/>
            </w:r>
            <w:r w:rsidR="000C28BB">
              <w:rPr>
                <w:noProof/>
                <w:webHidden/>
              </w:rPr>
              <w:fldChar w:fldCharType="begin"/>
            </w:r>
            <w:r w:rsidR="000C28BB">
              <w:rPr>
                <w:noProof/>
                <w:webHidden/>
              </w:rPr>
              <w:instrText xml:space="preserve"> PAGEREF _Toc535684106 \h </w:instrText>
            </w:r>
            <w:r w:rsidR="000C28BB">
              <w:rPr>
                <w:noProof/>
                <w:webHidden/>
              </w:rPr>
            </w:r>
            <w:r w:rsidR="000C28BB">
              <w:rPr>
                <w:noProof/>
                <w:webHidden/>
              </w:rPr>
              <w:fldChar w:fldCharType="separate"/>
            </w:r>
            <w:r w:rsidR="000C28BB">
              <w:rPr>
                <w:noProof/>
                <w:webHidden/>
              </w:rPr>
              <w:t>35</w:t>
            </w:r>
            <w:r w:rsidR="000C28BB">
              <w:rPr>
                <w:noProof/>
                <w:webHidden/>
              </w:rPr>
              <w:fldChar w:fldCharType="end"/>
            </w:r>
          </w:hyperlink>
        </w:p>
        <w:p w14:paraId="5205EA70" w14:textId="71B0941F"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07" w:history="1">
            <w:r w:rsidR="000C28BB" w:rsidRPr="00E60449">
              <w:rPr>
                <w:rStyle w:val="Lienhypertexte"/>
                <w:noProof/>
              </w:rPr>
              <w:t>2.3</w:t>
            </w:r>
            <w:r w:rsidR="000C28BB">
              <w:rPr>
                <w:rFonts w:asciiTheme="minorHAnsi" w:eastAsiaTheme="minorEastAsia" w:hAnsiTheme="minorHAnsi" w:cstheme="minorBidi"/>
                <w:noProof/>
                <w:szCs w:val="22"/>
              </w:rPr>
              <w:tab/>
            </w:r>
            <w:r w:rsidR="000C28BB" w:rsidRPr="00E60449">
              <w:rPr>
                <w:rStyle w:val="Lienhypertexte"/>
                <w:noProof/>
              </w:rPr>
              <w:t>Equations de la lubrification thermohydrodynamique</w:t>
            </w:r>
            <w:r w:rsidR="000C28BB">
              <w:rPr>
                <w:noProof/>
                <w:webHidden/>
              </w:rPr>
              <w:tab/>
            </w:r>
            <w:r w:rsidR="000C28BB">
              <w:rPr>
                <w:noProof/>
                <w:webHidden/>
              </w:rPr>
              <w:fldChar w:fldCharType="begin"/>
            </w:r>
            <w:r w:rsidR="000C28BB">
              <w:rPr>
                <w:noProof/>
                <w:webHidden/>
              </w:rPr>
              <w:instrText xml:space="preserve"> PAGEREF _Toc535684107 \h </w:instrText>
            </w:r>
            <w:r w:rsidR="000C28BB">
              <w:rPr>
                <w:noProof/>
                <w:webHidden/>
              </w:rPr>
            </w:r>
            <w:r w:rsidR="000C28BB">
              <w:rPr>
                <w:noProof/>
                <w:webHidden/>
              </w:rPr>
              <w:fldChar w:fldCharType="separate"/>
            </w:r>
            <w:r w:rsidR="000C28BB">
              <w:rPr>
                <w:noProof/>
                <w:webHidden/>
              </w:rPr>
              <w:t>37</w:t>
            </w:r>
            <w:r w:rsidR="000C28BB">
              <w:rPr>
                <w:noProof/>
                <w:webHidden/>
              </w:rPr>
              <w:fldChar w:fldCharType="end"/>
            </w:r>
          </w:hyperlink>
        </w:p>
        <w:p w14:paraId="47FFABCB" w14:textId="10773C16"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08" w:history="1">
            <w:r w:rsidR="000C28BB" w:rsidRPr="00E60449">
              <w:rPr>
                <w:rStyle w:val="Lienhypertexte"/>
                <w:noProof/>
              </w:rPr>
              <w:t>2.3.1</w:t>
            </w:r>
            <w:r w:rsidR="000C28BB">
              <w:rPr>
                <w:rFonts w:asciiTheme="minorHAnsi" w:eastAsiaTheme="minorEastAsia" w:hAnsiTheme="minorHAnsi" w:cstheme="minorBidi"/>
                <w:noProof/>
                <w:szCs w:val="22"/>
              </w:rPr>
              <w:tab/>
            </w:r>
            <w:r w:rsidR="000C28BB" w:rsidRPr="00E60449">
              <w:rPr>
                <w:rStyle w:val="Lienhypertexte"/>
                <w:noProof/>
              </w:rPr>
              <w:t>Equation de Reynolds généralisée</w:t>
            </w:r>
            <w:r w:rsidR="000C28BB">
              <w:rPr>
                <w:noProof/>
                <w:webHidden/>
              </w:rPr>
              <w:tab/>
            </w:r>
            <w:r w:rsidR="000C28BB">
              <w:rPr>
                <w:noProof/>
                <w:webHidden/>
              </w:rPr>
              <w:fldChar w:fldCharType="begin"/>
            </w:r>
            <w:r w:rsidR="000C28BB">
              <w:rPr>
                <w:noProof/>
                <w:webHidden/>
              </w:rPr>
              <w:instrText xml:space="preserve"> PAGEREF _Toc535684108 \h </w:instrText>
            </w:r>
            <w:r w:rsidR="000C28BB">
              <w:rPr>
                <w:noProof/>
                <w:webHidden/>
              </w:rPr>
            </w:r>
            <w:r w:rsidR="000C28BB">
              <w:rPr>
                <w:noProof/>
                <w:webHidden/>
              </w:rPr>
              <w:fldChar w:fldCharType="separate"/>
            </w:r>
            <w:r w:rsidR="000C28BB">
              <w:rPr>
                <w:noProof/>
                <w:webHidden/>
              </w:rPr>
              <w:t>37</w:t>
            </w:r>
            <w:r w:rsidR="000C28BB">
              <w:rPr>
                <w:noProof/>
                <w:webHidden/>
              </w:rPr>
              <w:fldChar w:fldCharType="end"/>
            </w:r>
          </w:hyperlink>
        </w:p>
        <w:p w14:paraId="366E742C" w14:textId="14FF8BC7"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09" w:history="1">
            <w:r w:rsidR="000C28BB" w:rsidRPr="00E60449">
              <w:rPr>
                <w:rStyle w:val="Lienhypertexte"/>
                <w:noProof/>
              </w:rPr>
              <w:t>2.3.2</w:t>
            </w:r>
            <w:r w:rsidR="000C28BB">
              <w:rPr>
                <w:rFonts w:asciiTheme="minorHAnsi" w:eastAsiaTheme="minorEastAsia" w:hAnsiTheme="minorHAnsi" w:cstheme="minorBidi"/>
                <w:noProof/>
                <w:szCs w:val="22"/>
              </w:rPr>
              <w:tab/>
            </w:r>
            <w:r w:rsidR="000C28BB" w:rsidRPr="00E60449">
              <w:rPr>
                <w:rStyle w:val="Lienhypertexte"/>
                <w:noProof/>
              </w:rPr>
              <w:t>Modèles de rupture et reformation du film (cavitation)</w:t>
            </w:r>
            <w:r w:rsidR="000C28BB">
              <w:rPr>
                <w:noProof/>
                <w:webHidden/>
              </w:rPr>
              <w:tab/>
            </w:r>
            <w:r w:rsidR="000C28BB">
              <w:rPr>
                <w:noProof/>
                <w:webHidden/>
              </w:rPr>
              <w:fldChar w:fldCharType="begin"/>
            </w:r>
            <w:r w:rsidR="000C28BB">
              <w:rPr>
                <w:noProof/>
                <w:webHidden/>
              </w:rPr>
              <w:instrText xml:space="preserve"> PAGEREF _Toc535684109 \h </w:instrText>
            </w:r>
            <w:r w:rsidR="000C28BB">
              <w:rPr>
                <w:noProof/>
                <w:webHidden/>
              </w:rPr>
            </w:r>
            <w:r w:rsidR="000C28BB">
              <w:rPr>
                <w:noProof/>
                <w:webHidden/>
              </w:rPr>
              <w:fldChar w:fldCharType="separate"/>
            </w:r>
            <w:r w:rsidR="000C28BB">
              <w:rPr>
                <w:noProof/>
                <w:webHidden/>
              </w:rPr>
              <w:t>40</w:t>
            </w:r>
            <w:r w:rsidR="000C28BB">
              <w:rPr>
                <w:noProof/>
                <w:webHidden/>
              </w:rPr>
              <w:fldChar w:fldCharType="end"/>
            </w:r>
          </w:hyperlink>
        </w:p>
        <w:p w14:paraId="466B8544" w14:textId="5CC2B0AC"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10" w:history="1">
            <w:r w:rsidR="000C28BB" w:rsidRPr="00E60449">
              <w:rPr>
                <w:rStyle w:val="Lienhypertexte"/>
                <w:noProof/>
              </w:rPr>
              <w:t>2.3.3</w:t>
            </w:r>
            <w:r w:rsidR="000C28BB">
              <w:rPr>
                <w:rFonts w:asciiTheme="minorHAnsi" w:eastAsiaTheme="minorEastAsia" w:hAnsiTheme="minorHAnsi" w:cstheme="minorBidi"/>
                <w:noProof/>
                <w:szCs w:val="22"/>
              </w:rPr>
              <w:tab/>
            </w:r>
            <w:r w:rsidR="000C28BB" w:rsidRPr="00E60449">
              <w:rPr>
                <w:rStyle w:val="Lienhypertexte"/>
                <w:noProof/>
              </w:rPr>
              <w:t>Equation de l’énergie</w:t>
            </w:r>
            <w:r w:rsidR="000C28BB">
              <w:rPr>
                <w:noProof/>
                <w:webHidden/>
              </w:rPr>
              <w:tab/>
            </w:r>
            <w:r w:rsidR="000C28BB">
              <w:rPr>
                <w:noProof/>
                <w:webHidden/>
              </w:rPr>
              <w:fldChar w:fldCharType="begin"/>
            </w:r>
            <w:r w:rsidR="000C28BB">
              <w:rPr>
                <w:noProof/>
                <w:webHidden/>
              </w:rPr>
              <w:instrText xml:space="preserve"> PAGEREF _Toc535684110 \h </w:instrText>
            </w:r>
            <w:r w:rsidR="000C28BB">
              <w:rPr>
                <w:noProof/>
                <w:webHidden/>
              </w:rPr>
            </w:r>
            <w:r w:rsidR="000C28BB">
              <w:rPr>
                <w:noProof/>
                <w:webHidden/>
              </w:rPr>
              <w:fldChar w:fldCharType="separate"/>
            </w:r>
            <w:r w:rsidR="000C28BB">
              <w:rPr>
                <w:noProof/>
                <w:webHidden/>
              </w:rPr>
              <w:t>42</w:t>
            </w:r>
            <w:r w:rsidR="000C28BB">
              <w:rPr>
                <w:noProof/>
                <w:webHidden/>
              </w:rPr>
              <w:fldChar w:fldCharType="end"/>
            </w:r>
          </w:hyperlink>
        </w:p>
        <w:p w14:paraId="25E44DE8" w14:textId="491C4EDF"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11" w:history="1">
            <w:r w:rsidR="000C28BB" w:rsidRPr="00E60449">
              <w:rPr>
                <w:rStyle w:val="Lienhypertexte"/>
                <w:noProof/>
              </w:rPr>
              <w:t>2.3.4</w:t>
            </w:r>
            <w:r w:rsidR="000C28BB">
              <w:rPr>
                <w:rFonts w:asciiTheme="minorHAnsi" w:eastAsiaTheme="minorEastAsia" w:hAnsiTheme="minorHAnsi" w:cstheme="minorBidi"/>
                <w:noProof/>
                <w:szCs w:val="22"/>
              </w:rPr>
              <w:tab/>
            </w:r>
            <w:r w:rsidR="000C28BB" w:rsidRPr="00E60449">
              <w:rPr>
                <w:rStyle w:val="Lienhypertexte"/>
                <w:noProof/>
              </w:rPr>
              <w:t>Approximation de la temperature par des polynomes de legendre</w:t>
            </w:r>
            <w:r w:rsidR="000C28BB">
              <w:rPr>
                <w:noProof/>
                <w:webHidden/>
              </w:rPr>
              <w:tab/>
            </w:r>
            <w:r w:rsidR="000C28BB">
              <w:rPr>
                <w:noProof/>
                <w:webHidden/>
              </w:rPr>
              <w:fldChar w:fldCharType="begin"/>
            </w:r>
            <w:r w:rsidR="000C28BB">
              <w:rPr>
                <w:noProof/>
                <w:webHidden/>
              </w:rPr>
              <w:instrText xml:space="preserve"> PAGEREF _Toc535684111 \h </w:instrText>
            </w:r>
            <w:r w:rsidR="000C28BB">
              <w:rPr>
                <w:noProof/>
                <w:webHidden/>
              </w:rPr>
            </w:r>
            <w:r w:rsidR="000C28BB">
              <w:rPr>
                <w:noProof/>
                <w:webHidden/>
              </w:rPr>
              <w:fldChar w:fldCharType="separate"/>
            </w:r>
            <w:r w:rsidR="000C28BB">
              <w:rPr>
                <w:noProof/>
                <w:webHidden/>
              </w:rPr>
              <w:t>43</w:t>
            </w:r>
            <w:r w:rsidR="000C28BB">
              <w:rPr>
                <w:noProof/>
                <w:webHidden/>
              </w:rPr>
              <w:fldChar w:fldCharType="end"/>
            </w:r>
          </w:hyperlink>
        </w:p>
        <w:p w14:paraId="428D8CB5" w14:textId="1E0395D0"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12" w:history="1">
            <w:r w:rsidR="000C28BB" w:rsidRPr="00E60449">
              <w:rPr>
                <w:rStyle w:val="Lienhypertexte"/>
                <w:noProof/>
              </w:rPr>
              <w:t>2.3.5</w:t>
            </w:r>
            <w:r w:rsidR="000C28BB">
              <w:rPr>
                <w:rFonts w:asciiTheme="minorHAnsi" w:eastAsiaTheme="minorEastAsia" w:hAnsiTheme="minorHAnsi" w:cstheme="minorBidi"/>
                <w:noProof/>
                <w:szCs w:val="22"/>
              </w:rPr>
              <w:tab/>
            </w:r>
            <w:r w:rsidR="000C28BB" w:rsidRPr="00E60449">
              <w:rPr>
                <w:rStyle w:val="Lienhypertexte"/>
                <w:noProof/>
              </w:rPr>
              <w:t>Résolution des équations couplées</w:t>
            </w:r>
            <w:r w:rsidR="000C28BB">
              <w:rPr>
                <w:noProof/>
                <w:webHidden/>
              </w:rPr>
              <w:tab/>
            </w:r>
            <w:r w:rsidR="000C28BB">
              <w:rPr>
                <w:noProof/>
                <w:webHidden/>
              </w:rPr>
              <w:fldChar w:fldCharType="begin"/>
            </w:r>
            <w:r w:rsidR="000C28BB">
              <w:rPr>
                <w:noProof/>
                <w:webHidden/>
              </w:rPr>
              <w:instrText xml:space="preserve"> PAGEREF _Toc535684112 \h </w:instrText>
            </w:r>
            <w:r w:rsidR="000C28BB">
              <w:rPr>
                <w:noProof/>
                <w:webHidden/>
              </w:rPr>
            </w:r>
            <w:r w:rsidR="000C28BB">
              <w:rPr>
                <w:noProof/>
                <w:webHidden/>
              </w:rPr>
              <w:fldChar w:fldCharType="separate"/>
            </w:r>
            <w:r w:rsidR="000C28BB">
              <w:rPr>
                <w:noProof/>
                <w:webHidden/>
              </w:rPr>
              <w:t>46</w:t>
            </w:r>
            <w:r w:rsidR="000C28BB">
              <w:rPr>
                <w:noProof/>
                <w:webHidden/>
              </w:rPr>
              <w:fldChar w:fldCharType="end"/>
            </w:r>
          </w:hyperlink>
        </w:p>
        <w:p w14:paraId="4B5BC3E9" w14:textId="65BE6594"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13" w:history="1">
            <w:r w:rsidR="000C28BB" w:rsidRPr="00E60449">
              <w:rPr>
                <w:rStyle w:val="Lienhypertexte"/>
                <w:noProof/>
              </w:rPr>
              <w:t>2.4</w:t>
            </w:r>
            <w:r w:rsidR="000C28BB">
              <w:rPr>
                <w:rFonts w:asciiTheme="minorHAnsi" w:eastAsiaTheme="minorEastAsia" w:hAnsiTheme="minorHAnsi" w:cstheme="minorBidi"/>
                <w:noProof/>
                <w:szCs w:val="22"/>
              </w:rPr>
              <w:tab/>
            </w:r>
            <w:r w:rsidR="000C28BB" w:rsidRPr="00E60449">
              <w:rPr>
                <w:rStyle w:val="Lienhypertexte"/>
                <w:noProof/>
              </w:rPr>
              <w:t>Efforts générés dans paliers hydrodynamiques</w:t>
            </w:r>
            <w:r w:rsidR="000C28BB">
              <w:rPr>
                <w:noProof/>
                <w:webHidden/>
              </w:rPr>
              <w:tab/>
            </w:r>
            <w:r w:rsidR="000C28BB">
              <w:rPr>
                <w:noProof/>
                <w:webHidden/>
              </w:rPr>
              <w:fldChar w:fldCharType="begin"/>
            </w:r>
            <w:r w:rsidR="000C28BB">
              <w:rPr>
                <w:noProof/>
                <w:webHidden/>
              </w:rPr>
              <w:instrText xml:space="preserve"> PAGEREF _Toc535684113 \h </w:instrText>
            </w:r>
            <w:r w:rsidR="000C28BB">
              <w:rPr>
                <w:noProof/>
                <w:webHidden/>
              </w:rPr>
            </w:r>
            <w:r w:rsidR="000C28BB">
              <w:rPr>
                <w:noProof/>
                <w:webHidden/>
              </w:rPr>
              <w:fldChar w:fldCharType="separate"/>
            </w:r>
            <w:r w:rsidR="000C28BB">
              <w:rPr>
                <w:noProof/>
                <w:webHidden/>
              </w:rPr>
              <w:t>54</w:t>
            </w:r>
            <w:r w:rsidR="000C28BB">
              <w:rPr>
                <w:noProof/>
                <w:webHidden/>
              </w:rPr>
              <w:fldChar w:fldCharType="end"/>
            </w:r>
          </w:hyperlink>
        </w:p>
        <w:p w14:paraId="1A77986A" w14:textId="77B773F4"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14" w:history="1">
            <w:r w:rsidR="000C28BB" w:rsidRPr="00E60449">
              <w:rPr>
                <w:rStyle w:val="Lienhypertexte"/>
                <w:noProof/>
              </w:rPr>
              <w:t>2.5</w:t>
            </w:r>
            <w:r w:rsidR="000C28BB">
              <w:rPr>
                <w:rFonts w:asciiTheme="minorHAnsi" w:eastAsiaTheme="minorEastAsia" w:hAnsiTheme="minorHAnsi" w:cstheme="minorBidi"/>
                <w:noProof/>
                <w:szCs w:val="22"/>
              </w:rPr>
              <w:tab/>
            </w:r>
            <w:r w:rsidR="000C28BB" w:rsidRPr="00E60449">
              <w:rPr>
                <w:rStyle w:val="Lienhypertexte"/>
                <w:noProof/>
              </w:rPr>
              <w:t>Études de cas d’un palier avec deux lobes</w:t>
            </w:r>
            <w:r w:rsidR="000C28BB">
              <w:rPr>
                <w:noProof/>
                <w:webHidden/>
              </w:rPr>
              <w:tab/>
            </w:r>
            <w:r w:rsidR="000C28BB">
              <w:rPr>
                <w:noProof/>
                <w:webHidden/>
              </w:rPr>
              <w:fldChar w:fldCharType="begin"/>
            </w:r>
            <w:r w:rsidR="000C28BB">
              <w:rPr>
                <w:noProof/>
                <w:webHidden/>
              </w:rPr>
              <w:instrText xml:space="preserve"> PAGEREF _Toc535684114 \h </w:instrText>
            </w:r>
            <w:r w:rsidR="000C28BB">
              <w:rPr>
                <w:noProof/>
                <w:webHidden/>
              </w:rPr>
            </w:r>
            <w:r w:rsidR="000C28BB">
              <w:rPr>
                <w:noProof/>
                <w:webHidden/>
              </w:rPr>
              <w:fldChar w:fldCharType="separate"/>
            </w:r>
            <w:r w:rsidR="000C28BB">
              <w:rPr>
                <w:noProof/>
                <w:webHidden/>
              </w:rPr>
              <w:t>54</w:t>
            </w:r>
            <w:r w:rsidR="000C28BB">
              <w:rPr>
                <w:noProof/>
                <w:webHidden/>
              </w:rPr>
              <w:fldChar w:fldCharType="end"/>
            </w:r>
          </w:hyperlink>
        </w:p>
        <w:p w14:paraId="791EDB05" w14:textId="59F603EE"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15" w:history="1">
            <w:r w:rsidR="000C28BB" w:rsidRPr="00E60449">
              <w:rPr>
                <w:rStyle w:val="Lienhypertexte"/>
                <w:noProof/>
              </w:rPr>
              <w:t>2.6</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_Toc535684115 \h </w:instrText>
            </w:r>
            <w:r w:rsidR="000C28BB">
              <w:rPr>
                <w:noProof/>
                <w:webHidden/>
              </w:rPr>
            </w:r>
            <w:r w:rsidR="000C28BB">
              <w:rPr>
                <w:noProof/>
                <w:webHidden/>
              </w:rPr>
              <w:fldChar w:fldCharType="separate"/>
            </w:r>
            <w:r w:rsidR="000C28BB">
              <w:rPr>
                <w:noProof/>
                <w:webHidden/>
              </w:rPr>
              <w:t>58</w:t>
            </w:r>
            <w:r w:rsidR="000C28BB">
              <w:rPr>
                <w:noProof/>
                <w:webHidden/>
              </w:rPr>
              <w:fldChar w:fldCharType="end"/>
            </w:r>
          </w:hyperlink>
        </w:p>
        <w:p w14:paraId="2FC537B8" w14:textId="76D7A1E4" w:rsidR="000C28BB" w:rsidRDefault="003608E6">
          <w:pPr>
            <w:pStyle w:val="TM1"/>
            <w:rPr>
              <w:rFonts w:asciiTheme="minorHAnsi" w:eastAsiaTheme="minorEastAsia" w:hAnsiTheme="minorHAnsi" w:cstheme="minorBidi"/>
              <w:sz w:val="22"/>
              <w:szCs w:val="22"/>
            </w:rPr>
          </w:pPr>
          <w:hyperlink w:anchor="_Toc535684116" w:history="1">
            <w:r w:rsidR="000C28BB" w:rsidRPr="00E60449">
              <w:rPr>
                <w:rStyle w:val="Lienhypertexte"/>
              </w:rPr>
              <w:t>Chapitre 3 :  Modélisation des rotors</w:t>
            </w:r>
            <w:r w:rsidR="000C28BB">
              <w:rPr>
                <w:webHidden/>
              </w:rPr>
              <w:tab/>
            </w:r>
            <w:r w:rsidR="000C28BB">
              <w:rPr>
                <w:webHidden/>
              </w:rPr>
              <w:fldChar w:fldCharType="begin"/>
            </w:r>
            <w:r w:rsidR="000C28BB">
              <w:rPr>
                <w:webHidden/>
              </w:rPr>
              <w:instrText xml:space="preserve"> PAGEREF _Toc535684116 \h </w:instrText>
            </w:r>
            <w:r w:rsidR="000C28BB">
              <w:rPr>
                <w:webHidden/>
              </w:rPr>
            </w:r>
            <w:r w:rsidR="000C28BB">
              <w:rPr>
                <w:webHidden/>
              </w:rPr>
              <w:fldChar w:fldCharType="separate"/>
            </w:r>
            <w:r w:rsidR="000C28BB">
              <w:rPr>
                <w:webHidden/>
              </w:rPr>
              <w:t>59</w:t>
            </w:r>
            <w:r w:rsidR="000C28BB">
              <w:rPr>
                <w:webHidden/>
              </w:rPr>
              <w:fldChar w:fldCharType="end"/>
            </w:r>
          </w:hyperlink>
        </w:p>
        <w:p w14:paraId="3BF74CB6" w14:textId="76CEDF10"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22" w:history="1">
            <w:r w:rsidR="000C28BB" w:rsidRPr="00E60449">
              <w:rPr>
                <w:rStyle w:val="Lienhypertexte"/>
                <w:noProof/>
              </w:rPr>
              <w:t>3.1</w:t>
            </w:r>
            <w:r w:rsidR="000C28BB">
              <w:rPr>
                <w:rFonts w:asciiTheme="minorHAnsi" w:eastAsiaTheme="minorEastAsia" w:hAnsiTheme="minorHAnsi" w:cstheme="minorBidi"/>
                <w:noProof/>
                <w:szCs w:val="22"/>
              </w:rPr>
              <w:tab/>
            </w:r>
            <w:r w:rsidR="000C28BB" w:rsidRPr="00E60449">
              <w:rPr>
                <w:rStyle w:val="Lienhypertexte"/>
                <w:noProof/>
              </w:rPr>
              <w:t>Modèle thermomécanique des rotors</w:t>
            </w:r>
            <w:r w:rsidR="000C28BB">
              <w:rPr>
                <w:noProof/>
                <w:webHidden/>
              </w:rPr>
              <w:tab/>
            </w:r>
            <w:r w:rsidR="000C28BB">
              <w:rPr>
                <w:noProof/>
                <w:webHidden/>
              </w:rPr>
              <w:fldChar w:fldCharType="begin"/>
            </w:r>
            <w:r w:rsidR="000C28BB">
              <w:rPr>
                <w:noProof/>
                <w:webHidden/>
              </w:rPr>
              <w:instrText xml:space="preserve"> PAGEREF _Toc535684122 \h </w:instrText>
            </w:r>
            <w:r w:rsidR="000C28BB">
              <w:rPr>
                <w:noProof/>
                <w:webHidden/>
              </w:rPr>
            </w:r>
            <w:r w:rsidR="000C28BB">
              <w:rPr>
                <w:noProof/>
                <w:webHidden/>
              </w:rPr>
              <w:fldChar w:fldCharType="separate"/>
            </w:r>
            <w:r w:rsidR="000C28BB">
              <w:rPr>
                <w:noProof/>
                <w:webHidden/>
              </w:rPr>
              <w:t>59</w:t>
            </w:r>
            <w:r w:rsidR="000C28BB">
              <w:rPr>
                <w:noProof/>
                <w:webHidden/>
              </w:rPr>
              <w:fldChar w:fldCharType="end"/>
            </w:r>
          </w:hyperlink>
        </w:p>
        <w:p w14:paraId="1946A4CE" w14:textId="11B2DBAB"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3" w:history="1">
            <w:r w:rsidR="000C28BB" w:rsidRPr="00E60449">
              <w:rPr>
                <w:rStyle w:val="Lienhypertexte"/>
                <w:noProof/>
              </w:rPr>
              <w:t>3.1.1</w:t>
            </w:r>
            <w:r w:rsidR="000C28BB">
              <w:rPr>
                <w:rFonts w:asciiTheme="minorHAnsi" w:eastAsiaTheme="minorEastAsia" w:hAnsiTheme="minorHAnsi" w:cstheme="minorBidi"/>
                <w:noProof/>
                <w:szCs w:val="22"/>
              </w:rPr>
              <w:tab/>
            </w:r>
            <w:r w:rsidR="000C28BB" w:rsidRPr="00E60449">
              <w:rPr>
                <w:rStyle w:val="Lienhypertexte"/>
                <w:noProof/>
              </w:rPr>
              <w:t>Modèle thermique linéaire</w:t>
            </w:r>
            <w:r w:rsidR="000C28BB">
              <w:rPr>
                <w:noProof/>
                <w:webHidden/>
              </w:rPr>
              <w:tab/>
            </w:r>
            <w:r w:rsidR="000C28BB">
              <w:rPr>
                <w:noProof/>
                <w:webHidden/>
              </w:rPr>
              <w:fldChar w:fldCharType="begin"/>
            </w:r>
            <w:r w:rsidR="000C28BB">
              <w:rPr>
                <w:noProof/>
                <w:webHidden/>
              </w:rPr>
              <w:instrText xml:space="preserve"> PAGEREF _Toc535684123 \h </w:instrText>
            </w:r>
            <w:r w:rsidR="000C28BB">
              <w:rPr>
                <w:noProof/>
                <w:webHidden/>
              </w:rPr>
            </w:r>
            <w:r w:rsidR="000C28BB">
              <w:rPr>
                <w:noProof/>
                <w:webHidden/>
              </w:rPr>
              <w:fldChar w:fldCharType="separate"/>
            </w:r>
            <w:r w:rsidR="000C28BB">
              <w:rPr>
                <w:noProof/>
                <w:webHidden/>
              </w:rPr>
              <w:t>60</w:t>
            </w:r>
            <w:r w:rsidR="000C28BB">
              <w:rPr>
                <w:noProof/>
                <w:webHidden/>
              </w:rPr>
              <w:fldChar w:fldCharType="end"/>
            </w:r>
          </w:hyperlink>
        </w:p>
        <w:p w14:paraId="462D3FA3" w14:textId="554A9796"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4" w:history="1">
            <w:r w:rsidR="000C28BB" w:rsidRPr="00E60449">
              <w:rPr>
                <w:rStyle w:val="Lienhypertexte"/>
                <w:noProof/>
              </w:rPr>
              <w:t>3.1.2</w:t>
            </w:r>
            <w:r w:rsidR="000C28BB">
              <w:rPr>
                <w:rFonts w:asciiTheme="minorHAnsi" w:eastAsiaTheme="minorEastAsia" w:hAnsiTheme="minorHAnsi" w:cstheme="minorBidi"/>
                <w:noProof/>
                <w:szCs w:val="22"/>
              </w:rPr>
              <w:tab/>
            </w:r>
            <w:r w:rsidR="000C28BB" w:rsidRPr="00E60449">
              <w:rPr>
                <w:rStyle w:val="Lienhypertexte"/>
                <w:noProof/>
              </w:rPr>
              <w:t>Modèlisation de la déformation thermomecanique</w:t>
            </w:r>
            <w:r w:rsidR="000C28BB">
              <w:rPr>
                <w:noProof/>
                <w:webHidden/>
              </w:rPr>
              <w:tab/>
            </w:r>
            <w:r w:rsidR="000C28BB">
              <w:rPr>
                <w:noProof/>
                <w:webHidden/>
              </w:rPr>
              <w:fldChar w:fldCharType="begin"/>
            </w:r>
            <w:r w:rsidR="000C28BB">
              <w:rPr>
                <w:noProof/>
                <w:webHidden/>
              </w:rPr>
              <w:instrText xml:space="preserve"> PAGEREF _Toc535684124 \h </w:instrText>
            </w:r>
            <w:r w:rsidR="000C28BB">
              <w:rPr>
                <w:noProof/>
                <w:webHidden/>
              </w:rPr>
            </w:r>
            <w:r w:rsidR="000C28BB">
              <w:rPr>
                <w:noProof/>
                <w:webHidden/>
              </w:rPr>
              <w:fldChar w:fldCharType="separate"/>
            </w:r>
            <w:r w:rsidR="000C28BB">
              <w:rPr>
                <w:noProof/>
                <w:webHidden/>
              </w:rPr>
              <w:t>62</w:t>
            </w:r>
            <w:r w:rsidR="000C28BB">
              <w:rPr>
                <w:noProof/>
                <w:webHidden/>
              </w:rPr>
              <w:fldChar w:fldCharType="end"/>
            </w:r>
          </w:hyperlink>
        </w:p>
        <w:p w14:paraId="50EF3106" w14:textId="08FCA66E"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25" w:history="1">
            <w:r w:rsidR="000C28BB" w:rsidRPr="00E60449">
              <w:rPr>
                <w:rStyle w:val="Lienhypertexte"/>
                <w:noProof/>
              </w:rPr>
              <w:t>3.2</w:t>
            </w:r>
            <w:r w:rsidR="000C28BB">
              <w:rPr>
                <w:rFonts w:asciiTheme="minorHAnsi" w:eastAsiaTheme="minorEastAsia" w:hAnsiTheme="minorHAnsi" w:cstheme="minorBidi"/>
                <w:noProof/>
                <w:szCs w:val="22"/>
              </w:rPr>
              <w:tab/>
            </w:r>
            <w:r w:rsidR="000C28BB" w:rsidRPr="00E60449">
              <w:rPr>
                <w:rStyle w:val="Lienhypertexte"/>
                <w:noProof/>
              </w:rPr>
              <w:t>Modèles dynamiques des rotors</w:t>
            </w:r>
            <w:r w:rsidR="000C28BB">
              <w:rPr>
                <w:noProof/>
                <w:webHidden/>
              </w:rPr>
              <w:tab/>
            </w:r>
            <w:r w:rsidR="000C28BB">
              <w:rPr>
                <w:noProof/>
                <w:webHidden/>
              </w:rPr>
              <w:fldChar w:fldCharType="begin"/>
            </w:r>
            <w:r w:rsidR="000C28BB">
              <w:rPr>
                <w:noProof/>
                <w:webHidden/>
              </w:rPr>
              <w:instrText xml:space="preserve"> PAGEREF _Toc535684125 \h </w:instrText>
            </w:r>
            <w:r w:rsidR="000C28BB">
              <w:rPr>
                <w:noProof/>
                <w:webHidden/>
              </w:rPr>
            </w:r>
            <w:r w:rsidR="000C28BB">
              <w:rPr>
                <w:noProof/>
                <w:webHidden/>
              </w:rPr>
              <w:fldChar w:fldCharType="separate"/>
            </w:r>
            <w:r w:rsidR="000C28BB">
              <w:rPr>
                <w:noProof/>
                <w:webHidden/>
              </w:rPr>
              <w:t>65</w:t>
            </w:r>
            <w:r w:rsidR="000C28BB">
              <w:rPr>
                <w:noProof/>
                <w:webHidden/>
              </w:rPr>
              <w:fldChar w:fldCharType="end"/>
            </w:r>
          </w:hyperlink>
        </w:p>
        <w:p w14:paraId="033880BC" w14:textId="78A0C761"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6" w:history="1">
            <w:r w:rsidR="000C28BB" w:rsidRPr="00E60449">
              <w:rPr>
                <w:rStyle w:val="Lienhypertexte"/>
                <w:noProof/>
              </w:rPr>
              <w:t>3.2.1</w:t>
            </w:r>
            <w:r w:rsidR="000C28BB">
              <w:rPr>
                <w:rFonts w:asciiTheme="minorHAnsi" w:eastAsiaTheme="minorEastAsia" w:hAnsiTheme="minorHAnsi" w:cstheme="minorBidi"/>
                <w:noProof/>
                <w:szCs w:val="22"/>
              </w:rPr>
              <w:tab/>
            </w:r>
            <w:r w:rsidR="000C28BB" w:rsidRPr="00E60449">
              <w:rPr>
                <w:rStyle w:val="Lienhypertexte"/>
                <w:noProof/>
              </w:rPr>
              <w:t>Rotor rigide à quatres degrés deliberté</w:t>
            </w:r>
            <w:r w:rsidR="000C28BB">
              <w:rPr>
                <w:noProof/>
                <w:webHidden/>
              </w:rPr>
              <w:tab/>
            </w:r>
            <w:r w:rsidR="000C28BB">
              <w:rPr>
                <w:noProof/>
                <w:webHidden/>
              </w:rPr>
              <w:fldChar w:fldCharType="begin"/>
            </w:r>
            <w:r w:rsidR="000C28BB">
              <w:rPr>
                <w:noProof/>
                <w:webHidden/>
              </w:rPr>
              <w:instrText xml:space="preserve"> PAGEREF _Toc535684126 \h </w:instrText>
            </w:r>
            <w:r w:rsidR="000C28BB">
              <w:rPr>
                <w:noProof/>
                <w:webHidden/>
              </w:rPr>
            </w:r>
            <w:r w:rsidR="000C28BB">
              <w:rPr>
                <w:noProof/>
                <w:webHidden/>
              </w:rPr>
              <w:fldChar w:fldCharType="separate"/>
            </w:r>
            <w:r w:rsidR="000C28BB">
              <w:rPr>
                <w:noProof/>
                <w:webHidden/>
              </w:rPr>
              <w:t>65</w:t>
            </w:r>
            <w:r w:rsidR="000C28BB">
              <w:rPr>
                <w:noProof/>
                <w:webHidden/>
              </w:rPr>
              <w:fldChar w:fldCharType="end"/>
            </w:r>
          </w:hyperlink>
        </w:p>
        <w:p w14:paraId="29AF5FB3" w14:textId="34EEB685"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7" w:history="1">
            <w:r w:rsidR="000C28BB" w:rsidRPr="00E60449">
              <w:rPr>
                <w:rStyle w:val="Lienhypertexte"/>
                <w:noProof/>
              </w:rPr>
              <w:t>3.2.2</w:t>
            </w:r>
            <w:r w:rsidR="000C28BB">
              <w:rPr>
                <w:rFonts w:asciiTheme="minorHAnsi" w:eastAsiaTheme="minorEastAsia" w:hAnsiTheme="minorHAnsi" w:cstheme="minorBidi"/>
                <w:noProof/>
                <w:szCs w:val="22"/>
              </w:rPr>
              <w:tab/>
            </w:r>
            <w:r w:rsidR="000C28BB" w:rsidRPr="00E60449">
              <w:rPr>
                <w:rStyle w:val="Lienhypertexte"/>
                <w:noProof/>
              </w:rPr>
              <w:t xml:space="preserve">Rotor flexible à </w:t>
            </w:r>
            <m:oMath>
              <m:r>
                <m:rPr>
                  <m:sty m:val="bi"/>
                </m:rPr>
                <w:rPr>
                  <w:rStyle w:val="Lienhypertexte"/>
                  <w:rFonts w:ascii="Cambria Math" w:hAnsi="Cambria Math"/>
                  <w:noProof/>
                </w:rPr>
                <m:t>n</m:t>
              </m:r>
            </m:oMath>
            <w:r w:rsidR="000C28BB" w:rsidRPr="00E60449">
              <w:rPr>
                <w:rStyle w:val="Lienhypertexte"/>
                <w:noProof/>
              </w:rPr>
              <w:t xml:space="preserve"> degrés de liberté</w:t>
            </w:r>
            <w:r w:rsidR="000C28BB">
              <w:rPr>
                <w:noProof/>
                <w:webHidden/>
              </w:rPr>
              <w:tab/>
            </w:r>
            <w:r w:rsidR="000C28BB">
              <w:rPr>
                <w:noProof/>
                <w:webHidden/>
              </w:rPr>
              <w:fldChar w:fldCharType="begin"/>
            </w:r>
            <w:r w:rsidR="000C28BB">
              <w:rPr>
                <w:noProof/>
                <w:webHidden/>
              </w:rPr>
              <w:instrText xml:space="preserve"> PAGEREF _Toc535684127 \h </w:instrText>
            </w:r>
            <w:r w:rsidR="000C28BB">
              <w:rPr>
                <w:noProof/>
                <w:webHidden/>
              </w:rPr>
            </w:r>
            <w:r w:rsidR="000C28BB">
              <w:rPr>
                <w:noProof/>
                <w:webHidden/>
              </w:rPr>
              <w:fldChar w:fldCharType="separate"/>
            </w:r>
            <w:r w:rsidR="000C28BB">
              <w:rPr>
                <w:noProof/>
                <w:webHidden/>
              </w:rPr>
              <w:t>67</w:t>
            </w:r>
            <w:r w:rsidR="000C28BB">
              <w:rPr>
                <w:noProof/>
                <w:webHidden/>
              </w:rPr>
              <w:fldChar w:fldCharType="end"/>
            </w:r>
          </w:hyperlink>
        </w:p>
        <w:p w14:paraId="47F720BC" w14:textId="77669528"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8" w:history="1">
            <w:r w:rsidR="000C28BB" w:rsidRPr="00E60449">
              <w:rPr>
                <w:rStyle w:val="Lienhypertexte"/>
                <w:noProof/>
              </w:rPr>
              <w:t>3.2.3</w:t>
            </w:r>
            <w:r w:rsidR="000C28BB">
              <w:rPr>
                <w:rFonts w:asciiTheme="minorHAnsi" w:eastAsiaTheme="minorEastAsia" w:hAnsiTheme="minorHAnsi" w:cstheme="minorBidi"/>
                <w:noProof/>
                <w:szCs w:val="22"/>
              </w:rPr>
              <w:tab/>
            </w:r>
            <w:r w:rsidR="000C28BB" w:rsidRPr="00E60449">
              <w:rPr>
                <w:rStyle w:val="Lienhypertexte"/>
                <w:noProof/>
              </w:rPr>
              <w:t>Méthode numérique d’intégration temporelles</w:t>
            </w:r>
            <w:r w:rsidR="000C28BB">
              <w:rPr>
                <w:noProof/>
                <w:webHidden/>
              </w:rPr>
              <w:tab/>
            </w:r>
            <w:r w:rsidR="000C28BB">
              <w:rPr>
                <w:noProof/>
                <w:webHidden/>
              </w:rPr>
              <w:fldChar w:fldCharType="begin"/>
            </w:r>
            <w:r w:rsidR="000C28BB">
              <w:rPr>
                <w:noProof/>
                <w:webHidden/>
              </w:rPr>
              <w:instrText xml:space="preserve"> PAGEREF _Toc535684128 \h </w:instrText>
            </w:r>
            <w:r w:rsidR="000C28BB">
              <w:rPr>
                <w:noProof/>
                <w:webHidden/>
              </w:rPr>
            </w:r>
            <w:r w:rsidR="000C28BB">
              <w:rPr>
                <w:noProof/>
                <w:webHidden/>
              </w:rPr>
              <w:fldChar w:fldCharType="separate"/>
            </w:r>
            <w:r w:rsidR="000C28BB">
              <w:rPr>
                <w:noProof/>
                <w:webHidden/>
              </w:rPr>
              <w:t>67</w:t>
            </w:r>
            <w:r w:rsidR="000C28BB">
              <w:rPr>
                <w:noProof/>
                <w:webHidden/>
              </w:rPr>
              <w:fldChar w:fldCharType="end"/>
            </w:r>
          </w:hyperlink>
        </w:p>
        <w:p w14:paraId="6EAF9A72" w14:textId="02A47331"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29" w:history="1">
            <w:r w:rsidR="000C28BB" w:rsidRPr="00E60449">
              <w:rPr>
                <w:rStyle w:val="Lienhypertexte"/>
                <w:noProof/>
              </w:rPr>
              <w:t>3.2.4</w:t>
            </w:r>
            <w:r w:rsidR="000C28BB">
              <w:rPr>
                <w:rFonts w:asciiTheme="minorHAnsi" w:eastAsiaTheme="minorEastAsia" w:hAnsiTheme="minorHAnsi" w:cstheme="minorBidi"/>
                <w:noProof/>
                <w:szCs w:val="22"/>
              </w:rPr>
              <w:tab/>
            </w:r>
            <w:r w:rsidR="000C28BB" w:rsidRPr="00E60449">
              <w:rPr>
                <w:rStyle w:val="Lienhypertexte"/>
                <w:noProof/>
              </w:rPr>
              <w:t>Vibrations synchrones et solutions périodiques</w:t>
            </w:r>
            <w:r w:rsidR="000C28BB">
              <w:rPr>
                <w:noProof/>
                <w:webHidden/>
              </w:rPr>
              <w:tab/>
            </w:r>
            <w:r w:rsidR="000C28BB">
              <w:rPr>
                <w:noProof/>
                <w:webHidden/>
              </w:rPr>
              <w:fldChar w:fldCharType="begin"/>
            </w:r>
            <w:r w:rsidR="000C28BB">
              <w:rPr>
                <w:noProof/>
                <w:webHidden/>
              </w:rPr>
              <w:instrText xml:space="preserve"> PAGEREF _Toc535684129 \h </w:instrText>
            </w:r>
            <w:r w:rsidR="000C28BB">
              <w:rPr>
                <w:noProof/>
                <w:webHidden/>
              </w:rPr>
            </w:r>
            <w:r w:rsidR="000C28BB">
              <w:rPr>
                <w:noProof/>
                <w:webHidden/>
              </w:rPr>
              <w:fldChar w:fldCharType="separate"/>
            </w:r>
            <w:r w:rsidR="000C28BB">
              <w:rPr>
                <w:noProof/>
                <w:webHidden/>
              </w:rPr>
              <w:t>70</w:t>
            </w:r>
            <w:r w:rsidR="000C28BB">
              <w:rPr>
                <w:noProof/>
                <w:webHidden/>
              </w:rPr>
              <w:fldChar w:fldCharType="end"/>
            </w:r>
          </w:hyperlink>
        </w:p>
        <w:p w14:paraId="61C4F28F" w14:textId="36AB9501"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30" w:history="1">
            <w:r w:rsidR="000C28BB" w:rsidRPr="00E60449">
              <w:rPr>
                <w:rStyle w:val="Lienhypertexte"/>
                <w:noProof/>
              </w:rPr>
              <w:t>3.3</w:t>
            </w:r>
            <w:r w:rsidR="000C28BB">
              <w:rPr>
                <w:rFonts w:asciiTheme="minorHAnsi" w:eastAsiaTheme="minorEastAsia" w:hAnsiTheme="minorHAnsi" w:cstheme="minorBidi"/>
                <w:noProof/>
                <w:szCs w:val="22"/>
              </w:rPr>
              <w:tab/>
            </w:r>
            <w:r w:rsidR="000C28BB" w:rsidRPr="00E60449">
              <w:rPr>
                <w:rStyle w:val="Lienhypertexte"/>
                <w:noProof/>
              </w:rPr>
              <w:t>Modélisation du balourd thermique</w:t>
            </w:r>
            <w:r w:rsidR="000C28BB">
              <w:rPr>
                <w:noProof/>
                <w:webHidden/>
              </w:rPr>
              <w:tab/>
            </w:r>
            <w:r w:rsidR="000C28BB">
              <w:rPr>
                <w:noProof/>
                <w:webHidden/>
              </w:rPr>
              <w:fldChar w:fldCharType="begin"/>
            </w:r>
            <w:r w:rsidR="000C28BB">
              <w:rPr>
                <w:noProof/>
                <w:webHidden/>
              </w:rPr>
              <w:instrText xml:space="preserve"> PAGEREF _Toc535684130 \h </w:instrText>
            </w:r>
            <w:r w:rsidR="000C28BB">
              <w:rPr>
                <w:noProof/>
                <w:webHidden/>
              </w:rPr>
            </w:r>
            <w:r w:rsidR="000C28BB">
              <w:rPr>
                <w:noProof/>
                <w:webHidden/>
              </w:rPr>
              <w:fldChar w:fldCharType="separate"/>
            </w:r>
            <w:r w:rsidR="000C28BB">
              <w:rPr>
                <w:noProof/>
                <w:webHidden/>
              </w:rPr>
              <w:t>75</w:t>
            </w:r>
            <w:r w:rsidR="000C28BB">
              <w:rPr>
                <w:noProof/>
                <w:webHidden/>
              </w:rPr>
              <w:fldChar w:fldCharType="end"/>
            </w:r>
          </w:hyperlink>
        </w:p>
        <w:p w14:paraId="5B9A4E8F" w14:textId="70BF7F2D"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31" w:history="1">
            <w:r w:rsidR="000C28BB" w:rsidRPr="00E60449">
              <w:rPr>
                <w:rStyle w:val="Lienhypertexte"/>
                <w:noProof/>
              </w:rPr>
              <w:t>3.3.1</w:t>
            </w:r>
            <w:r w:rsidR="000C28BB">
              <w:rPr>
                <w:rFonts w:asciiTheme="minorHAnsi" w:eastAsiaTheme="minorEastAsia" w:hAnsiTheme="minorHAnsi" w:cstheme="minorBidi"/>
                <w:noProof/>
                <w:szCs w:val="22"/>
              </w:rPr>
              <w:tab/>
            </w:r>
            <w:r w:rsidR="000C28BB" w:rsidRPr="00E60449">
              <w:rPr>
                <w:rStyle w:val="Lienhypertexte"/>
                <w:noProof/>
              </w:rPr>
              <w:t>Approche des masses conconcentrées</w:t>
            </w:r>
            <w:r w:rsidR="000C28BB">
              <w:rPr>
                <w:noProof/>
                <w:webHidden/>
              </w:rPr>
              <w:tab/>
            </w:r>
            <w:r w:rsidR="000C28BB">
              <w:rPr>
                <w:noProof/>
                <w:webHidden/>
              </w:rPr>
              <w:fldChar w:fldCharType="begin"/>
            </w:r>
            <w:r w:rsidR="000C28BB">
              <w:rPr>
                <w:noProof/>
                <w:webHidden/>
              </w:rPr>
              <w:instrText xml:space="preserve"> PAGEREF _Toc535684131 \h </w:instrText>
            </w:r>
            <w:r w:rsidR="000C28BB">
              <w:rPr>
                <w:noProof/>
                <w:webHidden/>
              </w:rPr>
            </w:r>
            <w:r w:rsidR="000C28BB">
              <w:rPr>
                <w:noProof/>
                <w:webHidden/>
              </w:rPr>
              <w:fldChar w:fldCharType="separate"/>
            </w:r>
            <w:r w:rsidR="000C28BB">
              <w:rPr>
                <w:noProof/>
                <w:webHidden/>
              </w:rPr>
              <w:t>75</w:t>
            </w:r>
            <w:r w:rsidR="000C28BB">
              <w:rPr>
                <w:noProof/>
                <w:webHidden/>
              </w:rPr>
              <w:fldChar w:fldCharType="end"/>
            </w:r>
          </w:hyperlink>
        </w:p>
        <w:p w14:paraId="49C4B265" w14:textId="508880A6"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32" w:history="1">
            <w:r w:rsidR="000C28BB" w:rsidRPr="00E60449">
              <w:rPr>
                <w:rStyle w:val="Lienhypertexte"/>
                <w:noProof/>
              </w:rPr>
              <w:t>3.3.2</w:t>
            </w:r>
            <w:r w:rsidR="000C28BB">
              <w:rPr>
                <w:rFonts w:asciiTheme="minorHAnsi" w:eastAsiaTheme="minorEastAsia" w:hAnsiTheme="minorHAnsi" w:cstheme="minorBidi"/>
                <w:noProof/>
                <w:szCs w:val="22"/>
              </w:rPr>
              <w:tab/>
            </w:r>
            <w:r w:rsidR="000C28BB" w:rsidRPr="00E60449">
              <w:rPr>
                <w:rStyle w:val="Lienhypertexte"/>
                <w:noProof/>
              </w:rPr>
              <w:t>Approche de défaut de la fibre neutre</w:t>
            </w:r>
            <w:r w:rsidR="000C28BB">
              <w:rPr>
                <w:noProof/>
                <w:webHidden/>
              </w:rPr>
              <w:tab/>
            </w:r>
            <w:r w:rsidR="000C28BB">
              <w:rPr>
                <w:noProof/>
                <w:webHidden/>
              </w:rPr>
              <w:fldChar w:fldCharType="begin"/>
            </w:r>
            <w:r w:rsidR="000C28BB">
              <w:rPr>
                <w:noProof/>
                <w:webHidden/>
              </w:rPr>
              <w:instrText xml:space="preserve"> PAGEREF _Toc535684132 \h </w:instrText>
            </w:r>
            <w:r w:rsidR="000C28BB">
              <w:rPr>
                <w:noProof/>
                <w:webHidden/>
              </w:rPr>
            </w:r>
            <w:r w:rsidR="000C28BB">
              <w:rPr>
                <w:noProof/>
                <w:webHidden/>
              </w:rPr>
              <w:fldChar w:fldCharType="separate"/>
            </w:r>
            <w:r w:rsidR="000C28BB">
              <w:rPr>
                <w:noProof/>
                <w:webHidden/>
              </w:rPr>
              <w:t>76</w:t>
            </w:r>
            <w:r w:rsidR="000C28BB">
              <w:rPr>
                <w:noProof/>
                <w:webHidden/>
              </w:rPr>
              <w:fldChar w:fldCharType="end"/>
            </w:r>
          </w:hyperlink>
        </w:p>
        <w:p w14:paraId="19FC9C7E" w14:textId="1839724F"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33" w:history="1">
            <w:r w:rsidR="000C28BB" w:rsidRPr="00E60449">
              <w:rPr>
                <w:rStyle w:val="Lienhypertexte"/>
                <w:noProof/>
              </w:rPr>
              <w:t>3.4</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_Toc535684133 \h </w:instrText>
            </w:r>
            <w:r w:rsidR="000C28BB">
              <w:rPr>
                <w:noProof/>
                <w:webHidden/>
              </w:rPr>
            </w:r>
            <w:r w:rsidR="000C28BB">
              <w:rPr>
                <w:noProof/>
                <w:webHidden/>
              </w:rPr>
              <w:fldChar w:fldCharType="separate"/>
            </w:r>
            <w:r w:rsidR="000C28BB">
              <w:rPr>
                <w:noProof/>
                <w:webHidden/>
              </w:rPr>
              <w:t>77</w:t>
            </w:r>
            <w:r w:rsidR="000C28BB">
              <w:rPr>
                <w:noProof/>
                <w:webHidden/>
              </w:rPr>
              <w:fldChar w:fldCharType="end"/>
            </w:r>
          </w:hyperlink>
        </w:p>
        <w:p w14:paraId="0B0C5269" w14:textId="39EA4CEF" w:rsidR="000C28BB" w:rsidRDefault="003608E6">
          <w:pPr>
            <w:pStyle w:val="TM1"/>
            <w:rPr>
              <w:rFonts w:asciiTheme="minorHAnsi" w:eastAsiaTheme="minorEastAsia" w:hAnsiTheme="minorHAnsi" w:cstheme="minorBidi"/>
              <w:sz w:val="22"/>
              <w:szCs w:val="22"/>
            </w:rPr>
          </w:pPr>
          <w:hyperlink w:anchor="_Toc535684134" w:history="1">
            <w:r w:rsidR="000C28BB" w:rsidRPr="00E60449">
              <w:rPr>
                <w:rStyle w:val="Lienhypertexte"/>
              </w:rPr>
              <w:t>Chapitre 4 :  Simulations numériques</w:t>
            </w:r>
            <w:r w:rsidR="000C28BB">
              <w:rPr>
                <w:webHidden/>
              </w:rPr>
              <w:tab/>
            </w:r>
            <w:r w:rsidR="000C28BB">
              <w:rPr>
                <w:webHidden/>
              </w:rPr>
              <w:fldChar w:fldCharType="begin"/>
            </w:r>
            <w:r w:rsidR="000C28BB">
              <w:rPr>
                <w:webHidden/>
              </w:rPr>
              <w:instrText xml:space="preserve"> PAGEREF _Toc535684134 \h </w:instrText>
            </w:r>
            <w:r w:rsidR="000C28BB">
              <w:rPr>
                <w:webHidden/>
              </w:rPr>
            </w:r>
            <w:r w:rsidR="000C28BB">
              <w:rPr>
                <w:webHidden/>
              </w:rPr>
              <w:fldChar w:fldCharType="separate"/>
            </w:r>
            <w:r w:rsidR="000C28BB">
              <w:rPr>
                <w:webHidden/>
              </w:rPr>
              <w:t>78</w:t>
            </w:r>
            <w:r w:rsidR="000C28BB">
              <w:rPr>
                <w:webHidden/>
              </w:rPr>
              <w:fldChar w:fldCharType="end"/>
            </w:r>
          </w:hyperlink>
        </w:p>
        <w:p w14:paraId="72C2484E" w14:textId="39F096D6"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37" w:history="1">
            <w:r w:rsidR="000C28BB" w:rsidRPr="00E60449">
              <w:rPr>
                <w:rStyle w:val="Lienhypertexte"/>
                <w:noProof/>
              </w:rPr>
              <w:t>4.1</w:t>
            </w:r>
            <w:r w:rsidR="000C28BB">
              <w:rPr>
                <w:rFonts w:asciiTheme="minorHAnsi" w:eastAsiaTheme="minorEastAsia" w:hAnsiTheme="minorHAnsi" w:cstheme="minorBidi"/>
                <w:noProof/>
                <w:szCs w:val="22"/>
              </w:rPr>
              <w:tab/>
            </w:r>
            <w:r w:rsidR="000C28BB" w:rsidRPr="00E60449">
              <w:rPr>
                <w:rStyle w:val="Lienhypertexte"/>
                <w:noProof/>
              </w:rPr>
              <w:t>Modèle transitoire et non linéaire de l’effet Morton</w:t>
            </w:r>
            <w:r w:rsidR="000C28BB">
              <w:rPr>
                <w:noProof/>
                <w:webHidden/>
              </w:rPr>
              <w:tab/>
            </w:r>
            <w:r w:rsidR="000C28BB">
              <w:rPr>
                <w:noProof/>
                <w:webHidden/>
              </w:rPr>
              <w:fldChar w:fldCharType="begin"/>
            </w:r>
            <w:r w:rsidR="000C28BB">
              <w:rPr>
                <w:noProof/>
                <w:webHidden/>
              </w:rPr>
              <w:instrText xml:space="preserve"> PAGEREF _Toc535684137 \h </w:instrText>
            </w:r>
            <w:r w:rsidR="000C28BB">
              <w:rPr>
                <w:noProof/>
                <w:webHidden/>
              </w:rPr>
            </w:r>
            <w:r w:rsidR="000C28BB">
              <w:rPr>
                <w:noProof/>
                <w:webHidden/>
              </w:rPr>
              <w:fldChar w:fldCharType="separate"/>
            </w:r>
            <w:r w:rsidR="000C28BB">
              <w:rPr>
                <w:noProof/>
                <w:webHidden/>
              </w:rPr>
              <w:t>78</w:t>
            </w:r>
            <w:r w:rsidR="000C28BB">
              <w:rPr>
                <w:noProof/>
                <w:webHidden/>
              </w:rPr>
              <w:fldChar w:fldCharType="end"/>
            </w:r>
          </w:hyperlink>
        </w:p>
        <w:p w14:paraId="225CC116" w14:textId="4BA78405"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38" w:history="1">
            <w:r w:rsidR="000C28BB" w:rsidRPr="00E60449">
              <w:rPr>
                <w:rStyle w:val="Lienhypertexte"/>
                <w:noProof/>
              </w:rPr>
              <w:t>4.1.1</w:t>
            </w:r>
            <w:r w:rsidR="000C28BB">
              <w:rPr>
                <w:rFonts w:asciiTheme="minorHAnsi" w:eastAsiaTheme="minorEastAsia" w:hAnsiTheme="minorHAnsi" w:cstheme="minorBidi"/>
                <w:noProof/>
                <w:szCs w:val="22"/>
              </w:rPr>
              <w:tab/>
            </w:r>
            <w:r w:rsidR="000C28BB" w:rsidRPr="00E60449">
              <w:rPr>
                <w:rStyle w:val="Lienhypertexte"/>
                <w:noProof/>
              </w:rPr>
              <w:t>Flux thermique moyen stationnaire</w:t>
            </w:r>
            <w:r w:rsidR="000C28BB">
              <w:rPr>
                <w:noProof/>
                <w:webHidden/>
              </w:rPr>
              <w:tab/>
            </w:r>
            <w:r w:rsidR="000C28BB">
              <w:rPr>
                <w:noProof/>
                <w:webHidden/>
              </w:rPr>
              <w:fldChar w:fldCharType="begin"/>
            </w:r>
            <w:r w:rsidR="000C28BB">
              <w:rPr>
                <w:noProof/>
                <w:webHidden/>
              </w:rPr>
              <w:instrText xml:space="preserve"> PAGEREF _Toc535684138 \h </w:instrText>
            </w:r>
            <w:r w:rsidR="000C28BB">
              <w:rPr>
                <w:noProof/>
                <w:webHidden/>
              </w:rPr>
            </w:r>
            <w:r w:rsidR="000C28BB">
              <w:rPr>
                <w:noProof/>
                <w:webHidden/>
              </w:rPr>
              <w:fldChar w:fldCharType="separate"/>
            </w:r>
            <w:r w:rsidR="000C28BB">
              <w:rPr>
                <w:noProof/>
                <w:webHidden/>
              </w:rPr>
              <w:t>78</w:t>
            </w:r>
            <w:r w:rsidR="000C28BB">
              <w:rPr>
                <w:noProof/>
                <w:webHidden/>
              </w:rPr>
              <w:fldChar w:fldCharType="end"/>
            </w:r>
          </w:hyperlink>
        </w:p>
        <w:p w14:paraId="5B68406F" w14:textId="79B4B47A"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39" w:history="1">
            <w:r w:rsidR="000C28BB" w:rsidRPr="00E60449">
              <w:rPr>
                <w:rStyle w:val="Lienhypertexte"/>
                <w:noProof/>
              </w:rPr>
              <w:t>4.1.2</w:t>
            </w:r>
            <w:r w:rsidR="000C28BB">
              <w:rPr>
                <w:rFonts w:asciiTheme="minorHAnsi" w:eastAsiaTheme="minorEastAsia" w:hAnsiTheme="minorHAnsi" w:cstheme="minorBidi"/>
                <w:noProof/>
                <w:szCs w:val="22"/>
              </w:rPr>
              <w:tab/>
            </w:r>
            <w:r w:rsidR="000C28BB" w:rsidRPr="00E60449">
              <w:rPr>
                <w:rStyle w:val="Lienhypertexte"/>
                <w:noProof/>
              </w:rPr>
              <w:t>Algorithme non stationnaire</w:t>
            </w:r>
            <w:r w:rsidR="000C28BB">
              <w:rPr>
                <w:noProof/>
                <w:webHidden/>
              </w:rPr>
              <w:tab/>
            </w:r>
            <w:r w:rsidR="000C28BB">
              <w:rPr>
                <w:noProof/>
                <w:webHidden/>
              </w:rPr>
              <w:fldChar w:fldCharType="begin"/>
            </w:r>
            <w:r w:rsidR="000C28BB">
              <w:rPr>
                <w:noProof/>
                <w:webHidden/>
              </w:rPr>
              <w:instrText xml:space="preserve"> PAGEREF _Toc535684139 \h </w:instrText>
            </w:r>
            <w:r w:rsidR="000C28BB">
              <w:rPr>
                <w:noProof/>
                <w:webHidden/>
              </w:rPr>
            </w:r>
            <w:r w:rsidR="000C28BB">
              <w:rPr>
                <w:noProof/>
                <w:webHidden/>
              </w:rPr>
              <w:fldChar w:fldCharType="separate"/>
            </w:r>
            <w:r w:rsidR="000C28BB">
              <w:rPr>
                <w:noProof/>
                <w:webHidden/>
              </w:rPr>
              <w:t>80</w:t>
            </w:r>
            <w:r w:rsidR="000C28BB">
              <w:rPr>
                <w:noProof/>
                <w:webHidden/>
              </w:rPr>
              <w:fldChar w:fldCharType="end"/>
            </w:r>
          </w:hyperlink>
        </w:p>
        <w:p w14:paraId="497CBB30" w14:textId="51213E78"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40" w:history="1">
            <w:r w:rsidR="000C28BB" w:rsidRPr="00E60449">
              <w:rPr>
                <w:rStyle w:val="Lienhypertexte"/>
                <w:noProof/>
              </w:rPr>
              <w:t>4.2</w:t>
            </w:r>
            <w:r w:rsidR="000C28BB">
              <w:rPr>
                <w:rFonts w:asciiTheme="minorHAnsi" w:eastAsiaTheme="minorEastAsia" w:hAnsiTheme="minorHAnsi" w:cstheme="minorBidi"/>
                <w:noProof/>
                <w:szCs w:val="22"/>
              </w:rPr>
              <w:tab/>
            </w:r>
            <w:r w:rsidR="000C28BB" w:rsidRPr="00E60449">
              <w:rPr>
                <w:rStyle w:val="Lienhypertexte"/>
                <w:noProof/>
              </w:rPr>
              <w:t>Description du banc développé à l’intitut PPRIME</w:t>
            </w:r>
            <w:r w:rsidR="000C28BB">
              <w:rPr>
                <w:noProof/>
                <w:webHidden/>
              </w:rPr>
              <w:tab/>
            </w:r>
            <w:r w:rsidR="000C28BB">
              <w:rPr>
                <w:noProof/>
                <w:webHidden/>
              </w:rPr>
              <w:fldChar w:fldCharType="begin"/>
            </w:r>
            <w:r w:rsidR="000C28BB">
              <w:rPr>
                <w:noProof/>
                <w:webHidden/>
              </w:rPr>
              <w:instrText xml:space="preserve"> PAGEREF _Toc535684140 \h </w:instrText>
            </w:r>
            <w:r w:rsidR="000C28BB">
              <w:rPr>
                <w:noProof/>
                <w:webHidden/>
              </w:rPr>
            </w:r>
            <w:r w:rsidR="000C28BB">
              <w:rPr>
                <w:noProof/>
                <w:webHidden/>
              </w:rPr>
              <w:fldChar w:fldCharType="separate"/>
            </w:r>
            <w:r w:rsidR="000C28BB">
              <w:rPr>
                <w:noProof/>
                <w:webHidden/>
              </w:rPr>
              <w:t>82</w:t>
            </w:r>
            <w:r w:rsidR="000C28BB">
              <w:rPr>
                <w:noProof/>
                <w:webHidden/>
              </w:rPr>
              <w:fldChar w:fldCharType="end"/>
            </w:r>
          </w:hyperlink>
        </w:p>
        <w:p w14:paraId="51260A9C" w14:textId="096CD6A6"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1" w:history="1">
            <w:r w:rsidR="000C28BB" w:rsidRPr="00E60449">
              <w:rPr>
                <w:rStyle w:val="Lienhypertexte"/>
                <w:noProof/>
              </w:rPr>
              <w:t>4.2.1</w:t>
            </w:r>
            <w:r w:rsidR="000C28BB">
              <w:rPr>
                <w:rFonts w:asciiTheme="minorHAnsi" w:eastAsiaTheme="minorEastAsia" w:hAnsiTheme="minorHAnsi" w:cstheme="minorBidi"/>
                <w:noProof/>
                <w:szCs w:val="22"/>
              </w:rPr>
              <w:tab/>
            </w:r>
            <w:r w:rsidR="000C28BB" w:rsidRPr="00E60449">
              <w:rPr>
                <w:rStyle w:val="Lienhypertexte"/>
                <w:noProof/>
              </w:rPr>
              <w:t>Caractéristiques du palier testé et lubrifiant</w:t>
            </w:r>
            <w:r w:rsidR="000C28BB">
              <w:rPr>
                <w:noProof/>
                <w:webHidden/>
              </w:rPr>
              <w:tab/>
            </w:r>
            <w:r w:rsidR="000C28BB">
              <w:rPr>
                <w:noProof/>
                <w:webHidden/>
              </w:rPr>
              <w:fldChar w:fldCharType="begin"/>
            </w:r>
            <w:r w:rsidR="000C28BB">
              <w:rPr>
                <w:noProof/>
                <w:webHidden/>
              </w:rPr>
              <w:instrText xml:space="preserve"> PAGEREF _Toc535684141 \h </w:instrText>
            </w:r>
            <w:r w:rsidR="000C28BB">
              <w:rPr>
                <w:noProof/>
                <w:webHidden/>
              </w:rPr>
            </w:r>
            <w:r w:rsidR="000C28BB">
              <w:rPr>
                <w:noProof/>
                <w:webHidden/>
              </w:rPr>
              <w:fldChar w:fldCharType="separate"/>
            </w:r>
            <w:r w:rsidR="000C28BB">
              <w:rPr>
                <w:noProof/>
                <w:webHidden/>
              </w:rPr>
              <w:t>82</w:t>
            </w:r>
            <w:r w:rsidR="000C28BB">
              <w:rPr>
                <w:noProof/>
                <w:webHidden/>
              </w:rPr>
              <w:fldChar w:fldCharType="end"/>
            </w:r>
          </w:hyperlink>
        </w:p>
        <w:p w14:paraId="3B71EB46" w14:textId="05915720"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2" w:history="1">
            <w:r w:rsidR="000C28BB" w:rsidRPr="00E60449">
              <w:rPr>
                <w:rStyle w:val="Lienhypertexte"/>
                <w:noProof/>
              </w:rPr>
              <w:t>4.2.2</w:t>
            </w:r>
            <w:r w:rsidR="000C28BB">
              <w:rPr>
                <w:rFonts w:asciiTheme="minorHAnsi" w:eastAsiaTheme="minorEastAsia" w:hAnsiTheme="minorHAnsi" w:cstheme="minorBidi"/>
                <w:noProof/>
                <w:szCs w:val="22"/>
              </w:rPr>
              <w:tab/>
            </w:r>
            <w:r w:rsidR="000C28BB" w:rsidRPr="00E60449">
              <w:rPr>
                <w:rStyle w:val="Lienhypertexte"/>
                <w:noProof/>
              </w:rPr>
              <w:t>Configuration du rotor 430mm</w:t>
            </w:r>
            <w:r w:rsidR="000C28BB">
              <w:rPr>
                <w:noProof/>
                <w:webHidden/>
              </w:rPr>
              <w:tab/>
            </w:r>
            <w:r w:rsidR="000C28BB">
              <w:rPr>
                <w:noProof/>
                <w:webHidden/>
              </w:rPr>
              <w:fldChar w:fldCharType="begin"/>
            </w:r>
            <w:r w:rsidR="000C28BB">
              <w:rPr>
                <w:noProof/>
                <w:webHidden/>
              </w:rPr>
              <w:instrText xml:space="preserve"> PAGEREF _Toc535684142 \h </w:instrText>
            </w:r>
            <w:r w:rsidR="000C28BB">
              <w:rPr>
                <w:noProof/>
                <w:webHidden/>
              </w:rPr>
            </w:r>
            <w:r w:rsidR="000C28BB">
              <w:rPr>
                <w:noProof/>
                <w:webHidden/>
              </w:rPr>
              <w:fldChar w:fldCharType="separate"/>
            </w:r>
            <w:r w:rsidR="000C28BB">
              <w:rPr>
                <w:noProof/>
                <w:webHidden/>
              </w:rPr>
              <w:t>83</w:t>
            </w:r>
            <w:r w:rsidR="000C28BB">
              <w:rPr>
                <w:noProof/>
                <w:webHidden/>
              </w:rPr>
              <w:fldChar w:fldCharType="end"/>
            </w:r>
          </w:hyperlink>
        </w:p>
        <w:p w14:paraId="1C5BA5C9" w14:textId="4CA64CC2"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3" w:history="1">
            <w:r w:rsidR="000C28BB" w:rsidRPr="00E60449">
              <w:rPr>
                <w:rStyle w:val="Lienhypertexte"/>
                <w:noProof/>
              </w:rPr>
              <w:t>4.2.3</w:t>
            </w:r>
            <w:r w:rsidR="000C28BB">
              <w:rPr>
                <w:rFonts w:asciiTheme="minorHAnsi" w:eastAsiaTheme="minorEastAsia" w:hAnsiTheme="minorHAnsi" w:cstheme="minorBidi"/>
                <w:noProof/>
                <w:szCs w:val="22"/>
              </w:rPr>
              <w:tab/>
            </w:r>
            <w:r w:rsidR="000C28BB" w:rsidRPr="00E60449">
              <w:rPr>
                <w:rStyle w:val="Lienhypertexte"/>
                <w:noProof/>
              </w:rPr>
              <w:t>Configuration du rotor 700mm</w:t>
            </w:r>
            <w:r w:rsidR="000C28BB">
              <w:rPr>
                <w:noProof/>
                <w:webHidden/>
              </w:rPr>
              <w:tab/>
            </w:r>
            <w:r w:rsidR="000C28BB">
              <w:rPr>
                <w:noProof/>
                <w:webHidden/>
              </w:rPr>
              <w:fldChar w:fldCharType="begin"/>
            </w:r>
            <w:r w:rsidR="000C28BB">
              <w:rPr>
                <w:noProof/>
                <w:webHidden/>
              </w:rPr>
              <w:instrText xml:space="preserve"> PAGEREF _Toc535684143 \h </w:instrText>
            </w:r>
            <w:r w:rsidR="000C28BB">
              <w:rPr>
                <w:noProof/>
                <w:webHidden/>
              </w:rPr>
            </w:r>
            <w:r w:rsidR="000C28BB">
              <w:rPr>
                <w:noProof/>
                <w:webHidden/>
              </w:rPr>
              <w:fldChar w:fldCharType="separate"/>
            </w:r>
            <w:r w:rsidR="000C28BB">
              <w:rPr>
                <w:noProof/>
                <w:webHidden/>
              </w:rPr>
              <w:t>87</w:t>
            </w:r>
            <w:r w:rsidR="000C28BB">
              <w:rPr>
                <w:noProof/>
                <w:webHidden/>
              </w:rPr>
              <w:fldChar w:fldCharType="end"/>
            </w:r>
          </w:hyperlink>
        </w:p>
        <w:p w14:paraId="02F3E332" w14:textId="4CEB54CA"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44" w:history="1">
            <w:r w:rsidR="000C28BB" w:rsidRPr="00E60449">
              <w:rPr>
                <w:rStyle w:val="Lienhypertexte"/>
                <w:noProof/>
              </w:rPr>
              <w:t>4.3</w:t>
            </w:r>
            <w:r w:rsidR="000C28BB">
              <w:rPr>
                <w:rFonts w:asciiTheme="minorHAnsi" w:eastAsiaTheme="minorEastAsia" w:hAnsiTheme="minorHAnsi" w:cstheme="minorBidi"/>
                <w:noProof/>
                <w:szCs w:val="22"/>
              </w:rPr>
              <w:tab/>
            </w:r>
            <w:r w:rsidR="000C28BB" w:rsidRPr="00E60449">
              <w:rPr>
                <w:rStyle w:val="Lienhypertexte"/>
                <w:noProof/>
              </w:rPr>
              <w:t>Simulation du rotor 430mm</w:t>
            </w:r>
            <w:r w:rsidR="000C28BB">
              <w:rPr>
                <w:noProof/>
                <w:webHidden/>
              </w:rPr>
              <w:tab/>
            </w:r>
            <w:r w:rsidR="000C28BB">
              <w:rPr>
                <w:noProof/>
                <w:webHidden/>
              </w:rPr>
              <w:fldChar w:fldCharType="begin"/>
            </w:r>
            <w:r w:rsidR="000C28BB">
              <w:rPr>
                <w:noProof/>
                <w:webHidden/>
              </w:rPr>
              <w:instrText xml:space="preserve"> PAGEREF _Toc535684144 \h </w:instrText>
            </w:r>
            <w:r w:rsidR="000C28BB">
              <w:rPr>
                <w:noProof/>
                <w:webHidden/>
              </w:rPr>
            </w:r>
            <w:r w:rsidR="000C28BB">
              <w:rPr>
                <w:noProof/>
                <w:webHidden/>
              </w:rPr>
              <w:fldChar w:fldCharType="separate"/>
            </w:r>
            <w:r w:rsidR="000C28BB">
              <w:rPr>
                <w:noProof/>
                <w:webHidden/>
              </w:rPr>
              <w:t>90</w:t>
            </w:r>
            <w:r w:rsidR="000C28BB">
              <w:rPr>
                <w:noProof/>
                <w:webHidden/>
              </w:rPr>
              <w:fldChar w:fldCharType="end"/>
            </w:r>
          </w:hyperlink>
        </w:p>
        <w:p w14:paraId="615F9A1A" w14:textId="3CB35B88"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5" w:history="1">
            <w:r w:rsidR="000C28BB" w:rsidRPr="00E60449">
              <w:rPr>
                <w:rStyle w:val="Lienhypertexte"/>
                <w:noProof/>
              </w:rPr>
              <w:t>4.3.1</w:t>
            </w:r>
            <w:r w:rsidR="000C28BB">
              <w:rPr>
                <w:rFonts w:asciiTheme="minorHAnsi" w:eastAsiaTheme="minorEastAsia" w:hAnsiTheme="minorHAnsi" w:cstheme="minorBidi"/>
                <w:noProof/>
                <w:szCs w:val="22"/>
              </w:rPr>
              <w:tab/>
            </w:r>
            <w:r w:rsidR="000C28BB" w:rsidRPr="00E60449">
              <w:rPr>
                <w:rStyle w:val="Lienhypertexte"/>
                <w:noProof/>
              </w:rPr>
              <w:t>Vibrations synchrones</w:t>
            </w:r>
            <w:r w:rsidR="000C28BB">
              <w:rPr>
                <w:noProof/>
                <w:webHidden/>
              </w:rPr>
              <w:tab/>
            </w:r>
            <w:r w:rsidR="000C28BB">
              <w:rPr>
                <w:noProof/>
                <w:webHidden/>
              </w:rPr>
              <w:fldChar w:fldCharType="begin"/>
            </w:r>
            <w:r w:rsidR="000C28BB">
              <w:rPr>
                <w:noProof/>
                <w:webHidden/>
              </w:rPr>
              <w:instrText xml:space="preserve"> PAGEREF _Toc535684145 \h </w:instrText>
            </w:r>
            <w:r w:rsidR="000C28BB">
              <w:rPr>
                <w:noProof/>
                <w:webHidden/>
              </w:rPr>
            </w:r>
            <w:r w:rsidR="000C28BB">
              <w:rPr>
                <w:noProof/>
                <w:webHidden/>
              </w:rPr>
              <w:fldChar w:fldCharType="separate"/>
            </w:r>
            <w:r w:rsidR="000C28BB">
              <w:rPr>
                <w:noProof/>
                <w:webHidden/>
              </w:rPr>
              <w:t>90</w:t>
            </w:r>
            <w:r w:rsidR="000C28BB">
              <w:rPr>
                <w:noProof/>
                <w:webHidden/>
              </w:rPr>
              <w:fldChar w:fldCharType="end"/>
            </w:r>
          </w:hyperlink>
        </w:p>
        <w:p w14:paraId="2BA7C658" w14:textId="257624F9"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6" w:history="1">
            <w:r w:rsidR="000C28BB" w:rsidRPr="00E60449">
              <w:rPr>
                <w:rStyle w:val="Lienhypertexte"/>
                <w:noProof/>
              </w:rPr>
              <w:t>4.3.2</w:t>
            </w:r>
            <w:r w:rsidR="000C28BB">
              <w:rPr>
                <w:rFonts w:asciiTheme="minorHAnsi" w:eastAsiaTheme="minorEastAsia" w:hAnsiTheme="minorHAnsi" w:cstheme="minorBidi"/>
                <w:noProof/>
                <w:szCs w:val="22"/>
              </w:rPr>
              <w:tab/>
            </w:r>
            <w:r w:rsidR="000C28BB" w:rsidRPr="00E60449">
              <w:rPr>
                <w:rStyle w:val="Lienhypertexte"/>
                <w:noProof/>
              </w:rPr>
              <w:t>Température du rotor</w:t>
            </w:r>
            <w:r w:rsidR="000C28BB">
              <w:rPr>
                <w:noProof/>
                <w:webHidden/>
              </w:rPr>
              <w:tab/>
            </w:r>
            <w:r w:rsidR="000C28BB">
              <w:rPr>
                <w:noProof/>
                <w:webHidden/>
              </w:rPr>
              <w:fldChar w:fldCharType="begin"/>
            </w:r>
            <w:r w:rsidR="000C28BB">
              <w:rPr>
                <w:noProof/>
                <w:webHidden/>
              </w:rPr>
              <w:instrText xml:space="preserve"> PAGEREF _Toc535684146 \h </w:instrText>
            </w:r>
            <w:r w:rsidR="000C28BB">
              <w:rPr>
                <w:noProof/>
                <w:webHidden/>
              </w:rPr>
            </w:r>
            <w:r w:rsidR="000C28BB">
              <w:rPr>
                <w:noProof/>
                <w:webHidden/>
              </w:rPr>
              <w:fldChar w:fldCharType="separate"/>
            </w:r>
            <w:r w:rsidR="000C28BB">
              <w:rPr>
                <w:noProof/>
                <w:webHidden/>
              </w:rPr>
              <w:t>95</w:t>
            </w:r>
            <w:r w:rsidR="000C28BB">
              <w:rPr>
                <w:noProof/>
                <w:webHidden/>
              </w:rPr>
              <w:fldChar w:fldCharType="end"/>
            </w:r>
          </w:hyperlink>
        </w:p>
        <w:p w14:paraId="5E70E1DA" w14:textId="4ED8F39F"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7" w:history="1">
            <w:r w:rsidR="000C28BB" w:rsidRPr="00E60449">
              <w:rPr>
                <w:rStyle w:val="Lienhypertexte"/>
                <w:noProof/>
              </w:rPr>
              <w:t>4.3.3</w:t>
            </w:r>
            <w:r w:rsidR="000C28BB">
              <w:rPr>
                <w:rFonts w:asciiTheme="minorHAnsi" w:eastAsiaTheme="minorEastAsia" w:hAnsiTheme="minorHAnsi" w:cstheme="minorBidi"/>
                <w:noProof/>
                <w:szCs w:val="22"/>
              </w:rPr>
              <w:tab/>
            </w:r>
            <w:r w:rsidR="000C28BB" w:rsidRPr="00E60449">
              <w:rPr>
                <w:rStyle w:val="Lienhypertexte"/>
                <w:noProof/>
              </w:rPr>
              <w:t>Phases du balourd, du point haut et du point chaud</w:t>
            </w:r>
            <w:r w:rsidR="000C28BB">
              <w:rPr>
                <w:noProof/>
                <w:webHidden/>
              </w:rPr>
              <w:tab/>
            </w:r>
            <w:r w:rsidR="000C28BB">
              <w:rPr>
                <w:noProof/>
                <w:webHidden/>
              </w:rPr>
              <w:fldChar w:fldCharType="begin"/>
            </w:r>
            <w:r w:rsidR="000C28BB">
              <w:rPr>
                <w:noProof/>
                <w:webHidden/>
              </w:rPr>
              <w:instrText xml:space="preserve"> PAGEREF _Toc535684147 \h </w:instrText>
            </w:r>
            <w:r w:rsidR="000C28BB">
              <w:rPr>
                <w:noProof/>
                <w:webHidden/>
              </w:rPr>
            </w:r>
            <w:r w:rsidR="000C28BB">
              <w:rPr>
                <w:noProof/>
                <w:webHidden/>
              </w:rPr>
              <w:fldChar w:fldCharType="separate"/>
            </w:r>
            <w:r w:rsidR="000C28BB">
              <w:rPr>
                <w:noProof/>
                <w:webHidden/>
              </w:rPr>
              <w:t>97</w:t>
            </w:r>
            <w:r w:rsidR="000C28BB">
              <w:rPr>
                <w:noProof/>
                <w:webHidden/>
              </w:rPr>
              <w:fldChar w:fldCharType="end"/>
            </w:r>
          </w:hyperlink>
        </w:p>
        <w:p w14:paraId="2B9557C4" w14:textId="2A215BCA"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48" w:history="1">
            <w:r w:rsidR="000C28BB" w:rsidRPr="00E60449">
              <w:rPr>
                <w:rStyle w:val="Lienhypertexte"/>
                <w:noProof/>
              </w:rPr>
              <w:t>4.3.4</w:t>
            </w:r>
            <w:r w:rsidR="000C28BB">
              <w:rPr>
                <w:rFonts w:asciiTheme="minorHAnsi" w:eastAsiaTheme="minorEastAsia" w:hAnsiTheme="minorHAnsi" w:cstheme="minorBidi"/>
                <w:noProof/>
                <w:szCs w:val="22"/>
              </w:rPr>
              <w:tab/>
            </w:r>
            <w:r w:rsidR="000C28BB" w:rsidRPr="00E60449">
              <w:rPr>
                <w:rStyle w:val="Lienhypertexte"/>
                <w:noProof/>
              </w:rPr>
              <w:t>Critiques des résultats</w:t>
            </w:r>
            <w:r w:rsidR="000C28BB">
              <w:rPr>
                <w:noProof/>
                <w:webHidden/>
              </w:rPr>
              <w:tab/>
            </w:r>
            <w:r w:rsidR="000C28BB">
              <w:rPr>
                <w:noProof/>
                <w:webHidden/>
              </w:rPr>
              <w:fldChar w:fldCharType="begin"/>
            </w:r>
            <w:r w:rsidR="000C28BB">
              <w:rPr>
                <w:noProof/>
                <w:webHidden/>
              </w:rPr>
              <w:instrText xml:space="preserve"> PAGEREF _Toc535684148 \h </w:instrText>
            </w:r>
            <w:r w:rsidR="000C28BB">
              <w:rPr>
                <w:noProof/>
                <w:webHidden/>
              </w:rPr>
            </w:r>
            <w:r w:rsidR="000C28BB">
              <w:rPr>
                <w:noProof/>
                <w:webHidden/>
              </w:rPr>
              <w:fldChar w:fldCharType="separate"/>
            </w:r>
            <w:r w:rsidR="000C28BB">
              <w:rPr>
                <w:noProof/>
                <w:webHidden/>
              </w:rPr>
              <w:t>97</w:t>
            </w:r>
            <w:r w:rsidR="000C28BB">
              <w:rPr>
                <w:noProof/>
                <w:webHidden/>
              </w:rPr>
              <w:fldChar w:fldCharType="end"/>
            </w:r>
          </w:hyperlink>
        </w:p>
        <w:p w14:paraId="1B54BF70" w14:textId="167687E3"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49" w:history="1">
            <w:r w:rsidR="000C28BB" w:rsidRPr="00E60449">
              <w:rPr>
                <w:rStyle w:val="Lienhypertexte"/>
                <w:noProof/>
              </w:rPr>
              <w:t>4.4</w:t>
            </w:r>
            <w:r w:rsidR="000C28BB">
              <w:rPr>
                <w:rFonts w:asciiTheme="minorHAnsi" w:eastAsiaTheme="minorEastAsia" w:hAnsiTheme="minorHAnsi" w:cstheme="minorBidi"/>
                <w:noProof/>
                <w:szCs w:val="22"/>
              </w:rPr>
              <w:tab/>
            </w:r>
            <w:r w:rsidR="000C28BB" w:rsidRPr="00E60449">
              <w:rPr>
                <w:rStyle w:val="Lienhypertexte"/>
                <w:noProof/>
              </w:rPr>
              <w:t>Simulation du rotor 700mm</w:t>
            </w:r>
            <w:r w:rsidR="000C28BB">
              <w:rPr>
                <w:noProof/>
                <w:webHidden/>
              </w:rPr>
              <w:tab/>
            </w:r>
            <w:r w:rsidR="000C28BB">
              <w:rPr>
                <w:noProof/>
                <w:webHidden/>
              </w:rPr>
              <w:fldChar w:fldCharType="begin"/>
            </w:r>
            <w:r w:rsidR="000C28BB">
              <w:rPr>
                <w:noProof/>
                <w:webHidden/>
              </w:rPr>
              <w:instrText xml:space="preserve"> PAGEREF _Toc535684149 \h </w:instrText>
            </w:r>
            <w:r w:rsidR="000C28BB">
              <w:rPr>
                <w:noProof/>
                <w:webHidden/>
              </w:rPr>
            </w:r>
            <w:r w:rsidR="000C28BB">
              <w:rPr>
                <w:noProof/>
                <w:webHidden/>
              </w:rPr>
              <w:fldChar w:fldCharType="separate"/>
            </w:r>
            <w:r w:rsidR="000C28BB">
              <w:rPr>
                <w:noProof/>
                <w:webHidden/>
              </w:rPr>
              <w:t>98</w:t>
            </w:r>
            <w:r w:rsidR="000C28BB">
              <w:rPr>
                <w:noProof/>
                <w:webHidden/>
              </w:rPr>
              <w:fldChar w:fldCharType="end"/>
            </w:r>
          </w:hyperlink>
        </w:p>
        <w:p w14:paraId="1D40FF3C" w14:textId="731279A6"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50" w:history="1">
            <w:r w:rsidR="000C28BB" w:rsidRPr="00E60449">
              <w:rPr>
                <w:rStyle w:val="Lienhypertexte"/>
                <w:noProof/>
              </w:rPr>
              <w:t>4.5</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_Toc535684150 \h </w:instrText>
            </w:r>
            <w:r w:rsidR="000C28BB">
              <w:rPr>
                <w:noProof/>
                <w:webHidden/>
              </w:rPr>
            </w:r>
            <w:r w:rsidR="000C28BB">
              <w:rPr>
                <w:noProof/>
                <w:webHidden/>
              </w:rPr>
              <w:fldChar w:fldCharType="separate"/>
            </w:r>
            <w:r w:rsidR="000C28BB">
              <w:rPr>
                <w:noProof/>
                <w:webHidden/>
              </w:rPr>
              <w:t>103</w:t>
            </w:r>
            <w:r w:rsidR="000C28BB">
              <w:rPr>
                <w:noProof/>
                <w:webHidden/>
              </w:rPr>
              <w:fldChar w:fldCharType="end"/>
            </w:r>
          </w:hyperlink>
        </w:p>
        <w:p w14:paraId="618C6894" w14:textId="4473D694" w:rsidR="000C28BB" w:rsidRDefault="003608E6">
          <w:pPr>
            <w:pStyle w:val="TM1"/>
            <w:rPr>
              <w:rFonts w:asciiTheme="minorHAnsi" w:eastAsiaTheme="minorEastAsia" w:hAnsiTheme="minorHAnsi" w:cstheme="minorBidi"/>
              <w:sz w:val="22"/>
              <w:szCs w:val="22"/>
            </w:rPr>
          </w:pPr>
          <w:hyperlink w:anchor="_Toc535684151" w:history="1">
            <w:r w:rsidR="000C28BB" w:rsidRPr="00E60449">
              <w:rPr>
                <w:rStyle w:val="Lienhypertexte"/>
              </w:rPr>
              <w:t>Chapitre 5 :  Analyses de la stabilité de l’effet morton</w:t>
            </w:r>
            <w:r w:rsidR="000C28BB">
              <w:rPr>
                <w:webHidden/>
              </w:rPr>
              <w:tab/>
            </w:r>
            <w:r w:rsidR="000C28BB">
              <w:rPr>
                <w:webHidden/>
              </w:rPr>
              <w:fldChar w:fldCharType="begin"/>
            </w:r>
            <w:r w:rsidR="000C28BB">
              <w:rPr>
                <w:webHidden/>
              </w:rPr>
              <w:instrText xml:space="preserve"> PAGEREF _Toc535684151 \h </w:instrText>
            </w:r>
            <w:r w:rsidR="000C28BB">
              <w:rPr>
                <w:webHidden/>
              </w:rPr>
            </w:r>
            <w:r w:rsidR="000C28BB">
              <w:rPr>
                <w:webHidden/>
              </w:rPr>
              <w:fldChar w:fldCharType="separate"/>
            </w:r>
            <w:r w:rsidR="000C28BB">
              <w:rPr>
                <w:webHidden/>
              </w:rPr>
              <w:t>104</w:t>
            </w:r>
            <w:r w:rsidR="000C28BB">
              <w:rPr>
                <w:webHidden/>
              </w:rPr>
              <w:fldChar w:fldCharType="end"/>
            </w:r>
          </w:hyperlink>
        </w:p>
        <w:p w14:paraId="6294D00D" w14:textId="623E81DA"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54" w:history="1">
            <w:r w:rsidR="000C28BB" w:rsidRPr="00E60449">
              <w:rPr>
                <w:rStyle w:val="Lienhypertexte"/>
                <w:noProof/>
              </w:rPr>
              <w:t>5.1</w:t>
            </w:r>
            <w:r w:rsidR="000C28BB">
              <w:rPr>
                <w:rFonts w:asciiTheme="minorHAnsi" w:eastAsiaTheme="minorEastAsia" w:hAnsiTheme="minorHAnsi" w:cstheme="minorBidi"/>
                <w:noProof/>
                <w:szCs w:val="22"/>
              </w:rPr>
              <w:tab/>
            </w:r>
            <w:r w:rsidR="000C28BB" w:rsidRPr="00E60449">
              <w:rPr>
                <w:rStyle w:val="Lienhypertexte"/>
                <w:noProof/>
              </w:rPr>
              <w:t>Méthode d’analyse de la stabilité</w:t>
            </w:r>
            <w:r w:rsidR="000C28BB">
              <w:rPr>
                <w:noProof/>
                <w:webHidden/>
              </w:rPr>
              <w:tab/>
            </w:r>
            <w:r w:rsidR="000C28BB">
              <w:rPr>
                <w:noProof/>
                <w:webHidden/>
              </w:rPr>
              <w:fldChar w:fldCharType="begin"/>
            </w:r>
            <w:r w:rsidR="000C28BB">
              <w:rPr>
                <w:noProof/>
                <w:webHidden/>
              </w:rPr>
              <w:instrText xml:space="preserve"> PAGEREF _Toc535684154 \h </w:instrText>
            </w:r>
            <w:r w:rsidR="000C28BB">
              <w:rPr>
                <w:noProof/>
                <w:webHidden/>
              </w:rPr>
            </w:r>
            <w:r w:rsidR="000C28BB">
              <w:rPr>
                <w:noProof/>
                <w:webHidden/>
              </w:rPr>
              <w:fldChar w:fldCharType="separate"/>
            </w:r>
            <w:r w:rsidR="000C28BB">
              <w:rPr>
                <w:noProof/>
                <w:webHidden/>
              </w:rPr>
              <w:t>104</w:t>
            </w:r>
            <w:r w:rsidR="000C28BB">
              <w:rPr>
                <w:noProof/>
                <w:webHidden/>
              </w:rPr>
              <w:fldChar w:fldCharType="end"/>
            </w:r>
          </w:hyperlink>
        </w:p>
        <w:p w14:paraId="01FE7E35" w14:textId="185D0FB9"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55" w:history="1">
            <w:r w:rsidR="000C28BB" w:rsidRPr="00E60449">
              <w:rPr>
                <w:rStyle w:val="Lienhypertexte"/>
                <w:noProof/>
              </w:rPr>
              <w:t>5.1.1</w:t>
            </w:r>
            <w:r w:rsidR="000C28BB">
              <w:rPr>
                <w:rFonts w:asciiTheme="minorHAnsi" w:eastAsiaTheme="minorEastAsia" w:hAnsiTheme="minorHAnsi" w:cstheme="minorBidi"/>
                <w:noProof/>
                <w:szCs w:val="22"/>
              </w:rPr>
              <w:tab/>
            </w:r>
            <w:r w:rsidR="000C28BB" w:rsidRPr="00E60449">
              <w:rPr>
                <w:rStyle w:val="Lienhypertexte"/>
                <w:noProof/>
              </w:rPr>
              <w:t>Coefficients d’influence de l’effet Morton</w:t>
            </w:r>
            <w:r w:rsidR="000C28BB">
              <w:rPr>
                <w:noProof/>
                <w:webHidden/>
              </w:rPr>
              <w:tab/>
            </w:r>
            <w:r w:rsidR="000C28BB">
              <w:rPr>
                <w:noProof/>
                <w:webHidden/>
              </w:rPr>
              <w:fldChar w:fldCharType="begin"/>
            </w:r>
            <w:r w:rsidR="000C28BB">
              <w:rPr>
                <w:noProof/>
                <w:webHidden/>
              </w:rPr>
              <w:instrText xml:space="preserve"> PAGEREF _Toc535684155 \h </w:instrText>
            </w:r>
            <w:r w:rsidR="000C28BB">
              <w:rPr>
                <w:noProof/>
                <w:webHidden/>
              </w:rPr>
            </w:r>
            <w:r w:rsidR="000C28BB">
              <w:rPr>
                <w:noProof/>
                <w:webHidden/>
              </w:rPr>
              <w:fldChar w:fldCharType="separate"/>
            </w:r>
            <w:r w:rsidR="000C28BB">
              <w:rPr>
                <w:noProof/>
                <w:webHidden/>
              </w:rPr>
              <w:t>105</w:t>
            </w:r>
            <w:r w:rsidR="000C28BB">
              <w:rPr>
                <w:noProof/>
                <w:webHidden/>
              </w:rPr>
              <w:fldChar w:fldCharType="end"/>
            </w:r>
          </w:hyperlink>
        </w:p>
        <w:p w14:paraId="1B3C77EB" w14:textId="40352CEE"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56" w:history="1">
            <w:r w:rsidR="000C28BB" w:rsidRPr="00E60449">
              <w:rPr>
                <w:rStyle w:val="Lienhypertexte"/>
                <w:noProof/>
              </w:rPr>
              <w:t>5.1.2</w:t>
            </w:r>
            <w:r w:rsidR="000C28BB">
              <w:rPr>
                <w:rFonts w:asciiTheme="minorHAnsi" w:eastAsiaTheme="minorEastAsia" w:hAnsiTheme="minorHAnsi" w:cstheme="minorBidi"/>
                <w:noProof/>
                <w:szCs w:val="22"/>
              </w:rPr>
              <w:tab/>
            </w:r>
            <w:r w:rsidR="000C28BB" w:rsidRPr="00E60449">
              <w:rPr>
                <w:rStyle w:val="Lienhypertexte"/>
                <w:noProof/>
              </w:rPr>
              <w:t>Critère de stabilité</w:t>
            </w:r>
            <w:r w:rsidR="000C28BB">
              <w:rPr>
                <w:noProof/>
                <w:webHidden/>
              </w:rPr>
              <w:tab/>
            </w:r>
            <w:r w:rsidR="000C28BB">
              <w:rPr>
                <w:noProof/>
                <w:webHidden/>
              </w:rPr>
              <w:fldChar w:fldCharType="begin"/>
            </w:r>
            <w:r w:rsidR="000C28BB">
              <w:rPr>
                <w:noProof/>
                <w:webHidden/>
              </w:rPr>
              <w:instrText xml:space="preserve"> PAGEREF _Toc535684156 \h </w:instrText>
            </w:r>
            <w:r w:rsidR="000C28BB">
              <w:rPr>
                <w:noProof/>
                <w:webHidden/>
              </w:rPr>
            </w:r>
            <w:r w:rsidR="000C28BB">
              <w:rPr>
                <w:noProof/>
                <w:webHidden/>
              </w:rPr>
              <w:fldChar w:fldCharType="separate"/>
            </w:r>
            <w:r w:rsidR="000C28BB">
              <w:rPr>
                <w:noProof/>
                <w:webHidden/>
              </w:rPr>
              <w:t>106</w:t>
            </w:r>
            <w:r w:rsidR="000C28BB">
              <w:rPr>
                <w:noProof/>
                <w:webHidden/>
              </w:rPr>
              <w:fldChar w:fldCharType="end"/>
            </w:r>
          </w:hyperlink>
        </w:p>
        <w:p w14:paraId="79D142D8" w14:textId="5DA96949"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57" w:history="1">
            <w:r w:rsidR="000C28BB" w:rsidRPr="00E60449">
              <w:rPr>
                <w:rStyle w:val="Lienhypertexte"/>
                <w:noProof/>
              </w:rPr>
              <w:t>5.1.3</w:t>
            </w:r>
            <w:r w:rsidR="000C28BB">
              <w:rPr>
                <w:rFonts w:asciiTheme="minorHAnsi" w:eastAsiaTheme="minorEastAsia" w:hAnsiTheme="minorHAnsi" w:cstheme="minorBidi"/>
                <w:noProof/>
                <w:szCs w:val="22"/>
              </w:rPr>
              <w:tab/>
            </w:r>
            <w:r w:rsidR="000C28BB" w:rsidRPr="00E60449">
              <w:rPr>
                <w:rStyle w:val="Lienhypertexte"/>
                <w:noProof/>
              </w:rPr>
              <w:t>Approche Lorenz et Murphy</w:t>
            </w:r>
            <w:r w:rsidR="000C28BB">
              <w:rPr>
                <w:noProof/>
                <w:webHidden/>
              </w:rPr>
              <w:tab/>
            </w:r>
            <w:r w:rsidR="000C28BB">
              <w:rPr>
                <w:noProof/>
                <w:webHidden/>
              </w:rPr>
              <w:fldChar w:fldCharType="begin"/>
            </w:r>
            <w:r w:rsidR="000C28BB">
              <w:rPr>
                <w:noProof/>
                <w:webHidden/>
              </w:rPr>
              <w:instrText xml:space="preserve"> PAGEREF _Toc535684157 \h </w:instrText>
            </w:r>
            <w:r w:rsidR="000C28BB">
              <w:rPr>
                <w:noProof/>
                <w:webHidden/>
              </w:rPr>
            </w:r>
            <w:r w:rsidR="000C28BB">
              <w:rPr>
                <w:noProof/>
                <w:webHidden/>
              </w:rPr>
              <w:fldChar w:fldCharType="separate"/>
            </w:r>
            <w:r w:rsidR="000C28BB">
              <w:rPr>
                <w:noProof/>
                <w:webHidden/>
              </w:rPr>
              <w:t>107</w:t>
            </w:r>
            <w:r w:rsidR="000C28BB">
              <w:rPr>
                <w:noProof/>
                <w:webHidden/>
              </w:rPr>
              <w:fldChar w:fldCharType="end"/>
            </w:r>
          </w:hyperlink>
        </w:p>
        <w:p w14:paraId="6BFE4C75" w14:textId="2CD7C14B"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58" w:history="1">
            <w:r w:rsidR="000C28BB" w:rsidRPr="00E60449">
              <w:rPr>
                <w:rStyle w:val="Lienhypertexte"/>
                <w:noProof/>
              </w:rPr>
              <w:t>5.1.4</w:t>
            </w:r>
            <w:r w:rsidR="000C28BB">
              <w:rPr>
                <w:rFonts w:asciiTheme="minorHAnsi" w:eastAsiaTheme="minorEastAsia" w:hAnsiTheme="minorHAnsi" w:cstheme="minorBidi"/>
                <w:noProof/>
                <w:szCs w:val="22"/>
              </w:rPr>
              <w:tab/>
            </w:r>
            <w:r w:rsidR="000C28BB" w:rsidRPr="00E60449">
              <w:rPr>
                <w:rStyle w:val="Lienhypertexte"/>
                <w:noProof/>
              </w:rPr>
              <w:t>Approche analytique améliorée</w:t>
            </w:r>
            <w:r w:rsidR="000C28BB">
              <w:rPr>
                <w:noProof/>
                <w:webHidden/>
              </w:rPr>
              <w:tab/>
            </w:r>
            <w:r w:rsidR="000C28BB">
              <w:rPr>
                <w:noProof/>
                <w:webHidden/>
              </w:rPr>
              <w:fldChar w:fldCharType="begin"/>
            </w:r>
            <w:r w:rsidR="000C28BB">
              <w:rPr>
                <w:noProof/>
                <w:webHidden/>
              </w:rPr>
              <w:instrText xml:space="preserve"> PAGEREF _Toc535684158 \h </w:instrText>
            </w:r>
            <w:r w:rsidR="000C28BB">
              <w:rPr>
                <w:noProof/>
                <w:webHidden/>
              </w:rPr>
            </w:r>
            <w:r w:rsidR="000C28BB">
              <w:rPr>
                <w:noProof/>
                <w:webHidden/>
              </w:rPr>
              <w:fldChar w:fldCharType="separate"/>
            </w:r>
            <w:r w:rsidR="000C28BB">
              <w:rPr>
                <w:noProof/>
                <w:webHidden/>
              </w:rPr>
              <w:t>109</w:t>
            </w:r>
            <w:r w:rsidR="000C28BB">
              <w:rPr>
                <w:noProof/>
                <w:webHidden/>
              </w:rPr>
              <w:fldChar w:fldCharType="end"/>
            </w:r>
          </w:hyperlink>
        </w:p>
        <w:p w14:paraId="15C8053D" w14:textId="09DF2B57"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59" w:history="1">
            <w:r w:rsidR="000C28BB" w:rsidRPr="00E60449">
              <w:rPr>
                <w:rStyle w:val="Lienhypertexte"/>
                <w:noProof/>
              </w:rPr>
              <w:t>5.2</w:t>
            </w:r>
            <w:r w:rsidR="000C28BB">
              <w:rPr>
                <w:rFonts w:asciiTheme="minorHAnsi" w:eastAsiaTheme="minorEastAsia" w:hAnsiTheme="minorHAnsi" w:cstheme="minorBidi"/>
                <w:noProof/>
                <w:szCs w:val="22"/>
              </w:rPr>
              <w:tab/>
            </w:r>
            <w:r w:rsidR="000C28BB" w:rsidRPr="00E60449">
              <w:rPr>
                <w:rStyle w:val="Lienhypertexte"/>
                <w:noProof/>
              </w:rPr>
              <w:t>Application au Banc de l’effet Morton (BEM)</w:t>
            </w:r>
            <w:r w:rsidR="000C28BB">
              <w:rPr>
                <w:noProof/>
                <w:webHidden/>
              </w:rPr>
              <w:tab/>
            </w:r>
            <w:r w:rsidR="000C28BB">
              <w:rPr>
                <w:noProof/>
                <w:webHidden/>
              </w:rPr>
              <w:fldChar w:fldCharType="begin"/>
            </w:r>
            <w:r w:rsidR="000C28BB">
              <w:rPr>
                <w:noProof/>
                <w:webHidden/>
              </w:rPr>
              <w:instrText xml:space="preserve"> PAGEREF _Toc535684159 \h </w:instrText>
            </w:r>
            <w:r w:rsidR="000C28BB">
              <w:rPr>
                <w:noProof/>
                <w:webHidden/>
              </w:rPr>
            </w:r>
            <w:r w:rsidR="000C28BB">
              <w:rPr>
                <w:noProof/>
                <w:webHidden/>
              </w:rPr>
              <w:fldChar w:fldCharType="separate"/>
            </w:r>
            <w:r w:rsidR="000C28BB">
              <w:rPr>
                <w:noProof/>
                <w:webHidden/>
              </w:rPr>
              <w:t>110</w:t>
            </w:r>
            <w:r w:rsidR="000C28BB">
              <w:rPr>
                <w:noProof/>
                <w:webHidden/>
              </w:rPr>
              <w:fldChar w:fldCharType="end"/>
            </w:r>
          </w:hyperlink>
        </w:p>
        <w:p w14:paraId="357DBBD2" w14:textId="030C510D"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0" w:history="1">
            <w:r w:rsidR="000C28BB" w:rsidRPr="00E60449">
              <w:rPr>
                <w:rStyle w:val="Lienhypertexte"/>
                <w:noProof/>
              </w:rPr>
              <w:t>5.2.1</w:t>
            </w:r>
            <w:r w:rsidR="000C28BB">
              <w:rPr>
                <w:rFonts w:asciiTheme="minorHAnsi" w:eastAsiaTheme="minorEastAsia" w:hAnsiTheme="minorHAnsi" w:cstheme="minorBidi"/>
                <w:noProof/>
                <w:szCs w:val="22"/>
              </w:rPr>
              <w:tab/>
            </w:r>
            <w:r w:rsidR="000C28BB" w:rsidRPr="00E60449">
              <w:rPr>
                <w:rStyle w:val="Lienhypertexte"/>
                <w:noProof/>
              </w:rPr>
              <w:t>Configuration du rotor court 430mm</w:t>
            </w:r>
            <w:r w:rsidR="000C28BB">
              <w:rPr>
                <w:noProof/>
                <w:webHidden/>
              </w:rPr>
              <w:tab/>
            </w:r>
            <w:r w:rsidR="000C28BB">
              <w:rPr>
                <w:noProof/>
                <w:webHidden/>
              </w:rPr>
              <w:fldChar w:fldCharType="begin"/>
            </w:r>
            <w:r w:rsidR="000C28BB">
              <w:rPr>
                <w:noProof/>
                <w:webHidden/>
              </w:rPr>
              <w:instrText xml:space="preserve"> PAGEREF _Toc535684160 \h </w:instrText>
            </w:r>
            <w:r w:rsidR="000C28BB">
              <w:rPr>
                <w:noProof/>
                <w:webHidden/>
              </w:rPr>
            </w:r>
            <w:r w:rsidR="000C28BB">
              <w:rPr>
                <w:noProof/>
                <w:webHidden/>
              </w:rPr>
              <w:fldChar w:fldCharType="separate"/>
            </w:r>
            <w:r w:rsidR="000C28BB">
              <w:rPr>
                <w:noProof/>
                <w:webHidden/>
              </w:rPr>
              <w:t>111</w:t>
            </w:r>
            <w:r w:rsidR="000C28BB">
              <w:rPr>
                <w:noProof/>
                <w:webHidden/>
              </w:rPr>
              <w:fldChar w:fldCharType="end"/>
            </w:r>
          </w:hyperlink>
        </w:p>
        <w:p w14:paraId="339B25C8" w14:textId="4901ECDC"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1" w:history="1">
            <w:r w:rsidR="000C28BB" w:rsidRPr="00E60449">
              <w:rPr>
                <w:rStyle w:val="Lienhypertexte"/>
                <w:noProof/>
              </w:rPr>
              <w:t>5.2.2</w:t>
            </w:r>
            <w:r w:rsidR="000C28BB">
              <w:rPr>
                <w:rFonts w:asciiTheme="minorHAnsi" w:eastAsiaTheme="minorEastAsia" w:hAnsiTheme="minorHAnsi" w:cstheme="minorBidi"/>
                <w:noProof/>
                <w:szCs w:val="22"/>
              </w:rPr>
              <w:tab/>
            </w:r>
            <w:r w:rsidR="000C28BB" w:rsidRPr="00E60449">
              <w:rPr>
                <w:rStyle w:val="Lienhypertexte"/>
                <w:noProof/>
              </w:rPr>
              <w:t>Configuration du rotor long 700mm</w:t>
            </w:r>
            <w:r w:rsidR="000C28BB">
              <w:rPr>
                <w:noProof/>
                <w:webHidden/>
              </w:rPr>
              <w:tab/>
            </w:r>
            <w:r w:rsidR="000C28BB">
              <w:rPr>
                <w:noProof/>
                <w:webHidden/>
              </w:rPr>
              <w:fldChar w:fldCharType="begin"/>
            </w:r>
            <w:r w:rsidR="000C28BB">
              <w:rPr>
                <w:noProof/>
                <w:webHidden/>
              </w:rPr>
              <w:instrText xml:space="preserve"> PAGEREF _Toc535684161 \h </w:instrText>
            </w:r>
            <w:r w:rsidR="000C28BB">
              <w:rPr>
                <w:noProof/>
                <w:webHidden/>
              </w:rPr>
            </w:r>
            <w:r w:rsidR="000C28BB">
              <w:rPr>
                <w:noProof/>
                <w:webHidden/>
              </w:rPr>
              <w:fldChar w:fldCharType="separate"/>
            </w:r>
            <w:r w:rsidR="000C28BB">
              <w:rPr>
                <w:noProof/>
                <w:webHidden/>
              </w:rPr>
              <w:t>117</w:t>
            </w:r>
            <w:r w:rsidR="000C28BB">
              <w:rPr>
                <w:noProof/>
                <w:webHidden/>
              </w:rPr>
              <w:fldChar w:fldCharType="end"/>
            </w:r>
          </w:hyperlink>
        </w:p>
        <w:p w14:paraId="62052FDD" w14:textId="0CE725AC"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62" w:history="1">
            <w:r w:rsidR="000C28BB" w:rsidRPr="00E60449">
              <w:rPr>
                <w:rStyle w:val="Lienhypertexte"/>
                <w:noProof/>
                <w:lang w:eastAsia="zh-CN"/>
              </w:rPr>
              <w:t>5.3</w:t>
            </w:r>
            <w:r w:rsidR="000C28BB">
              <w:rPr>
                <w:rFonts w:asciiTheme="minorHAnsi" w:eastAsiaTheme="minorEastAsia" w:hAnsiTheme="minorHAnsi" w:cstheme="minorBidi"/>
                <w:noProof/>
                <w:szCs w:val="22"/>
              </w:rPr>
              <w:tab/>
            </w:r>
            <w:r w:rsidR="000C28BB" w:rsidRPr="00E60449">
              <w:rPr>
                <w:rStyle w:val="Lienhypertexte"/>
                <w:noProof/>
                <w:lang w:eastAsia="zh-CN"/>
              </w:rPr>
              <w:t>Techniques à mettre en oeuvre pour eviter l’instabilite de l’effet Morton</w:t>
            </w:r>
            <w:r w:rsidR="000C28BB">
              <w:rPr>
                <w:noProof/>
                <w:webHidden/>
              </w:rPr>
              <w:tab/>
            </w:r>
            <w:r w:rsidR="000C28BB">
              <w:rPr>
                <w:noProof/>
                <w:webHidden/>
              </w:rPr>
              <w:fldChar w:fldCharType="begin"/>
            </w:r>
            <w:r w:rsidR="000C28BB">
              <w:rPr>
                <w:noProof/>
                <w:webHidden/>
              </w:rPr>
              <w:instrText xml:space="preserve"> PAGEREF _Toc535684162 \h </w:instrText>
            </w:r>
            <w:r w:rsidR="000C28BB">
              <w:rPr>
                <w:noProof/>
                <w:webHidden/>
              </w:rPr>
            </w:r>
            <w:r w:rsidR="000C28BB">
              <w:rPr>
                <w:noProof/>
                <w:webHidden/>
              </w:rPr>
              <w:fldChar w:fldCharType="separate"/>
            </w:r>
            <w:r w:rsidR="000C28BB">
              <w:rPr>
                <w:noProof/>
                <w:webHidden/>
              </w:rPr>
              <w:t>124</w:t>
            </w:r>
            <w:r w:rsidR="000C28BB">
              <w:rPr>
                <w:noProof/>
                <w:webHidden/>
              </w:rPr>
              <w:fldChar w:fldCharType="end"/>
            </w:r>
          </w:hyperlink>
        </w:p>
        <w:p w14:paraId="7C0A12B0" w14:textId="1B73001B"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3" w:history="1">
            <w:r w:rsidR="000C28BB" w:rsidRPr="00E60449">
              <w:rPr>
                <w:rStyle w:val="Lienhypertexte"/>
                <w:noProof/>
                <w:lang w:eastAsia="zh-CN"/>
              </w:rPr>
              <w:t>5.3.1</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0C28BB">
              <w:rPr>
                <w:noProof/>
                <w:webHidden/>
              </w:rPr>
              <w:tab/>
            </w:r>
            <w:r w:rsidR="000C28BB">
              <w:rPr>
                <w:noProof/>
                <w:webHidden/>
              </w:rPr>
              <w:fldChar w:fldCharType="begin"/>
            </w:r>
            <w:r w:rsidR="000C28BB">
              <w:rPr>
                <w:noProof/>
                <w:webHidden/>
              </w:rPr>
              <w:instrText xml:space="preserve"> PAGEREF _Toc535684163 \h </w:instrText>
            </w:r>
            <w:r w:rsidR="000C28BB">
              <w:rPr>
                <w:noProof/>
                <w:webHidden/>
              </w:rPr>
            </w:r>
            <w:r w:rsidR="000C28BB">
              <w:rPr>
                <w:noProof/>
                <w:webHidden/>
              </w:rPr>
              <w:fldChar w:fldCharType="separate"/>
            </w:r>
            <w:r w:rsidR="000C28BB">
              <w:rPr>
                <w:noProof/>
                <w:webHidden/>
              </w:rPr>
              <w:t>124</w:t>
            </w:r>
            <w:r w:rsidR="000C28BB">
              <w:rPr>
                <w:noProof/>
                <w:webHidden/>
              </w:rPr>
              <w:fldChar w:fldCharType="end"/>
            </w:r>
          </w:hyperlink>
        </w:p>
        <w:p w14:paraId="297BEF3D" w14:textId="43F2ACAA"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4" w:history="1">
            <w:r w:rsidR="000C28BB" w:rsidRPr="00E60449">
              <w:rPr>
                <w:rStyle w:val="Lienhypertexte"/>
                <w:noProof/>
                <w:lang w:eastAsia="zh-CN"/>
              </w:rPr>
              <w:t>5.3.2</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0C28BB">
              <w:rPr>
                <w:noProof/>
                <w:webHidden/>
              </w:rPr>
              <w:tab/>
            </w:r>
            <w:r w:rsidR="000C28BB">
              <w:rPr>
                <w:noProof/>
                <w:webHidden/>
              </w:rPr>
              <w:fldChar w:fldCharType="begin"/>
            </w:r>
            <w:r w:rsidR="000C28BB">
              <w:rPr>
                <w:noProof/>
                <w:webHidden/>
              </w:rPr>
              <w:instrText xml:space="preserve"> PAGEREF _Toc535684164 \h </w:instrText>
            </w:r>
            <w:r w:rsidR="000C28BB">
              <w:rPr>
                <w:noProof/>
                <w:webHidden/>
              </w:rPr>
            </w:r>
            <w:r w:rsidR="000C28BB">
              <w:rPr>
                <w:noProof/>
                <w:webHidden/>
              </w:rPr>
              <w:fldChar w:fldCharType="separate"/>
            </w:r>
            <w:r w:rsidR="000C28BB">
              <w:rPr>
                <w:noProof/>
                <w:webHidden/>
              </w:rPr>
              <w:t>127</w:t>
            </w:r>
            <w:r w:rsidR="000C28BB">
              <w:rPr>
                <w:noProof/>
                <w:webHidden/>
              </w:rPr>
              <w:fldChar w:fldCharType="end"/>
            </w:r>
          </w:hyperlink>
        </w:p>
        <w:p w14:paraId="1295B009" w14:textId="4B7654A2"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5" w:history="1">
            <w:r w:rsidR="000C28BB" w:rsidRPr="00E60449">
              <w:rPr>
                <w:rStyle w:val="Lienhypertexte"/>
                <w:noProof/>
                <w:lang w:eastAsia="zh-CN"/>
              </w:rPr>
              <w:t>5.3.3</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0C28BB">
              <w:rPr>
                <w:noProof/>
                <w:webHidden/>
              </w:rPr>
              <w:tab/>
            </w:r>
            <w:r w:rsidR="000C28BB">
              <w:rPr>
                <w:noProof/>
                <w:webHidden/>
              </w:rPr>
              <w:fldChar w:fldCharType="begin"/>
            </w:r>
            <w:r w:rsidR="000C28BB">
              <w:rPr>
                <w:noProof/>
                <w:webHidden/>
              </w:rPr>
              <w:instrText xml:space="preserve"> PAGEREF _Toc535684165 \h </w:instrText>
            </w:r>
            <w:r w:rsidR="000C28BB">
              <w:rPr>
                <w:noProof/>
                <w:webHidden/>
              </w:rPr>
            </w:r>
            <w:r w:rsidR="000C28BB">
              <w:rPr>
                <w:noProof/>
                <w:webHidden/>
              </w:rPr>
              <w:fldChar w:fldCharType="separate"/>
            </w:r>
            <w:r w:rsidR="000C28BB">
              <w:rPr>
                <w:noProof/>
                <w:webHidden/>
              </w:rPr>
              <w:t>127</w:t>
            </w:r>
            <w:r w:rsidR="000C28BB">
              <w:rPr>
                <w:noProof/>
                <w:webHidden/>
              </w:rPr>
              <w:fldChar w:fldCharType="end"/>
            </w:r>
          </w:hyperlink>
        </w:p>
        <w:p w14:paraId="138EF794" w14:textId="4ECC1E5A" w:rsidR="000C28BB" w:rsidRDefault="003608E6">
          <w:pPr>
            <w:pStyle w:val="TM3"/>
            <w:tabs>
              <w:tab w:val="left" w:pos="1320"/>
              <w:tab w:val="right" w:leader="dot" w:pos="9062"/>
            </w:tabs>
            <w:rPr>
              <w:rFonts w:asciiTheme="minorHAnsi" w:eastAsiaTheme="minorEastAsia" w:hAnsiTheme="minorHAnsi" w:cstheme="minorBidi"/>
              <w:noProof/>
              <w:szCs w:val="22"/>
            </w:rPr>
          </w:pPr>
          <w:hyperlink w:anchor="_Toc535684166" w:history="1">
            <w:r w:rsidR="000C28BB" w:rsidRPr="00E60449">
              <w:rPr>
                <w:rStyle w:val="Lienhypertexte"/>
                <w:noProof/>
                <w:lang w:eastAsia="zh-CN"/>
              </w:rPr>
              <w:t>5.3.4</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0C28BB">
              <w:rPr>
                <w:noProof/>
                <w:webHidden/>
              </w:rPr>
              <w:tab/>
            </w:r>
            <w:r w:rsidR="000C28BB">
              <w:rPr>
                <w:noProof/>
                <w:webHidden/>
              </w:rPr>
              <w:fldChar w:fldCharType="begin"/>
            </w:r>
            <w:r w:rsidR="000C28BB">
              <w:rPr>
                <w:noProof/>
                <w:webHidden/>
              </w:rPr>
              <w:instrText xml:space="preserve"> PAGEREF _Toc535684166 \h </w:instrText>
            </w:r>
            <w:r w:rsidR="000C28BB">
              <w:rPr>
                <w:noProof/>
                <w:webHidden/>
              </w:rPr>
            </w:r>
            <w:r w:rsidR="000C28BB">
              <w:rPr>
                <w:noProof/>
                <w:webHidden/>
              </w:rPr>
              <w:fldChar w:fldCharType="separate"/>
            </w:r>
            <w:r w:rsidR="000C28BB">
              <w:rPr>
                <w:noProof/>
                <w:webHidden/>
              </w:rPr>
              <w:t>128</w:t>
            </w:r>
            <w:r w:rsidR="000C28BB">
              <w:rPr>
                <w:noProof/>
                <w:webHidden/>
              </w:rPr>
              <w:fldChar w:fldCharType="end"/>
            </w:r>
          </w:hyperlink>
        </w:p>
        <w:p w14:paraId="6EBCA5FB" w14:textId="5B2E6B20" w:rsidR="000C28BB" w:rsidRDefault="003608E6">
          <w:pPr>
            <w:pStyle w:val="TM2"/>
            <w:tabs>
              <w:tab w:val="left" w:pos="880"/>
              <w:tab w:val="right" w:leader="dot" w:pos="9062"/>
            </w:tabs>
            <w:rPr>
              <w:rFonts w:asciiTheme="minorHAnsi" w:eastAsiaTheme="minorEastAsia" w:hAnsiTheme="minorHAnsi" w:cstheme="minorBidi"/>
              <w:noProof/>
              <w:szCs w:val="22"/>
            </w:rPr>
          </w:pPr>
          <w:hyperlink w:anchor="_Toc535684167" w:history="1">
            <w:r w:rsidR="000C28BB" w:rsidRPr="00E60449">
              <w:rPr>
                <w:rStyle w:val="Lienhypertexte"/>
                <w:noProof/>
              </w:rPr>
              <w:t>5.4</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_Toc535684167 \h </w:instrText>
            </w:r>
            <w:r w:rsidR="000C28BB">
              <w:rPr>
                <w:noProof/>
                <w:webHidden/>
              </w:rPr>
            </w:r>
            <w:r w:rsidR="000C28BB">
              <w:rPr>
                <w:noProof/>
                <w:webHidden/>
              </w:rPr>
              <w:fldChar w:fldCharType="separate"/>
            </w:r>
            <w:r w:rsidR="000C28BB">
              <w:rPr>
                <w:noProof/>
                <w:webHidden/>
              </w:rPr>
              <w:t>129</w:t>
            </w:r>
            <w:r w:rsidR="000C28BB">
              <w:rPr>
                <w:noProof/>
                <w:webHidden/>
              </w:rPr>
              <w:fldChar w:fldCharType="end"/>
            </w:r>
          </w:hyperlink>
        </w:p>
        <w:p w14:paraId="56387762" w14:textId="58A575FF" w:rsidR="000C28BB" w:rsidRDefault="003608E6">
          <w:pPr>
            <w:pStyle w:val="TM1"/>
            <w:rPr>
              <w:rFonts w:asciiTheme="minorHAnsi" w:eastAsiaTheme="minorEastAsia" w:hAnsiTheme="minorHAnsi" w:cstheme="minorBidi"/>
              <w:sz w:val="22"/>
              <w:szCs w:val="22"/>
            </w:rPr>
          </w:pPr>
          <w:hyperlink w:anchor="_Toc535684168" w:history="1">
            <w:r w:rsidR="000C28BB" w:rsidRPr="00E60449">
              <w:rPr>
                <w:rStyle w:val="Lienhypertexte"/>
              </w:rPr>
              <w:t>Conclusion générale</w:t>
            </w:r>
            <w:r w:rsidR="000C28BB">
              <w:rPr>
                <w:webHidden/>
              </w:rPr>
              <w:tab/>
            </w:r>
            <w:r w:rsidR="000C28BB">
              <w:rPr>
                <w:webHidden/>
              </w:rPr>
              <w:fldChar w:fldCharType="begin"/>
            </w:r>
            <w:r w:rsidR="000C28BB">
              <w:rPr>
                <w:webHidden/>
              </w:rPr>
              <w:instrText xml:space="preserve"> PAGEREF _Toc535684168 \h </w:instrText>
            </w:r>
            <w:r w:rsidR="000C28BB">
              <w:rPr>
                <w:webHidden/>
              </w:rPr>
            </w:r>
            <w:r w:rsidR="000C28BB">
              <w:rPr>
                <w:webHidden/>
              </w:rPr>
              <w:fldChar w:fldCharType="separate"/>
            </w:r>
            <w:r w:rsidR="000C28BB">
              <w:rPr>
                <w:webHidden/>
              </w:rPr>
              <w:t>131</w:t>
            </w:r>
            <w:r w:rsidR="000C28BB">
              <w:rPr>
                <w:webHidden/>
              </w:rPr>
              <w:fldChar w:fldCharType="end"/>
            </w:r>
          </w:hyperlink>
        </w:p>
        <w:p w14:paraId="4F48C557" w14:textId="66E5DC45" w:rsidR="000C28BB" w:rsidRDefault="003608E6">
          <w:pPr>
            <w:pStyle w:val="TM1"/>
            <w:rPr>
              <w:rFonts w:asciiTheme="minorHAnsi" w:eastAsiaTheme="minorEastAsia" w:hAnsiTheme="minorHAnsi" w:cstheme="minorBidi"/>
              <w:sz w:val="22"/>
              <w:szCs w:val="22"/>
            </w:rPr>
          </w:pPr>
          <w:hyperlink w:anchor="_Toc535684169" w:history="1">
            <w:r w:rsidR="000C28BB" w:rsidRPr="00E60449">
              <w:rPr>
                <w:rStyle w:val="Lienhypertexte"/>
              </w:rPr>
              <w:t>Annexe I :  Méthode des éléments finis pour la conduction thermique</w:t>
            </w:r>
            <w:r w:rsidR="000C28BB">
              <w:rPr>
                <w:webHidden/>
              </w:rPr>
              <w:tab/>
            </w:r>
            <w:r w:rsidR="000C28BB">
              <w:rPr>
                <w:webHidden/>
              </w:rPr>
              <w:fldChar w:fldCharType="begin"/>
            </w:r>
            <w:r w:rsidR="000C28BB">
              <w:rPr>
                <w:webHidden/>
              </w:rPr>
              <w:instrText xml:space="preserve"> PAGEREF _Toc535684169 \h </w:instrText>
            </w:r>
            <w:r w:rsidR="000C28BB">
              <w:rPr>
                <w:webHidden/>
              </w:rPr>
            </w:r>
            <w:r w:rsidR="000C28BB">
              <w:rPr>
                <w:webHidden/>
              </w:rPr>
              <w:fldChar w:fldCharType="separate"/>
            </w:r>
            <w:r w:rsidR="000C28BB">
              <w:rPr>
                <w:webHidden/>
              </w:rPr>
              <w:t>132</w:t>
            </w:r>
            <w:r w:rsidR="000C28BB">
              <w:rPr>
                <w:webHidden/>
              </w:rPr>
              <w:fldChar w:fldCharType="end"/>
            </w:r>
          </w:hyperlink>
        </w:p>
        <w:p w14:paraId="35C7732C" w14:textId="55FE8B1D" w:rsidR="000C28BB" w:rsidRDefault="003608E6">
          <w:pPr>
            <w:pStyle w:val="TM2"/>
            <w:tabs>
              <w:tab w:val="left" w:pos="1100"/>
              <w:tab w:val="right" w:leader="dot" w:pos="9062"/>
            </w:tabs>
            <w:rPr>
              <w:rFonts w:asciiTheme="minorHAnsi" w:eastAsiaTheme="minorEastAsia" w:hAnsiTheme="minorHAnsi" w:cstheme="minorBidi"/>
              <w:noProof/>
              <w:szCs w:val="22"/>
            </w:rPr>
          </w:pPr>
          <w:hyperlink w:anchor="_Toc535684170" w:history="1">
            <w:r w:rsidR="000C28BB" w:rsidRPr="00E60449">
              <w:rPr>
                <w:rStyle w:val="Lienhypertexte"/>
                <w:noProof/>
              </w:rPr>
              <w:t>A.II.1.</w:t>
            </w:r>
            <w:r w:rsidR="000C28BB">
              <w:rPr>
                <w:rFonts w:asciiTheme="minorHAnsi" w:eastAsiaTheme="minorEastAsia" w:hAnsiTheme="minorHAnsi" w:cstheme="minorBidi"/>
                <w:noProof/>
                <w:szCs w:val="22"/>
              </w:rPr>
              <w:tab/>
            </w:r>
            <w:r w:rsidR="000C28BB" w:rsidRPr="00E60449">
              <w:rPr>
                <w:rStyle w:val="Lienhypertexte"/>
                <w:noProof/>
              </w:rPr>
              <w:t>Formulation variationnelle du problème conduction thermique</w:t>
            </w:r>
            <w:r w:rsidR="000C28BB">
              <w:rPr>
                <w:noProof/>
                <w:webHidden/>
              </w:rPr>
              <w:tab/>
            </w:r>
            <w:r w:rsidR="000C28BB">
              <w:rPr>
                <w:noProof/>
                <w:webHidden/>
              </w:rPr>
              <w:fldChar w:fldCharType="begin"/>
            </w:r>
            <w:r w:rsidR="000C28BB">
              <w:rPr>
                <w:noProof/>
                <w:webHidden/>
              </w:rPr>
              <w:instrText xml:space="preserve"> PAGEREF _Toc535684170 \h </w:instrText>
            </w:r>
            <w:r w:rsidR="000C28BB">
              <w:rPr>
                <w:noProof/>
                <w:webHidden/>
              </w:rPr>
            </w:r>
            <w:r w:rsidR="000C28BB">
              <w:rPr>
                <w:noProof/>
                <w:webHidden/>
              </w:rPr>
              <w:fldChar w:fldCharType="separate"/>
            </w:r>
            <w:r w:rsidR="000C28BB">
              <w:rPr>
                <w:noProof/>
                <w:webHidden/>
              </w:rPr>
              <w:t>132</w:t>
            </w:r>
            <w:r w:rsidR="000C28BB">
              <w:rPr>
                <w:noProof/>
                <w:webHidden/>
              </w:rPr>
              <w:fldChar w:fldCharType="end"/>
            </w:r>
          </w:hyperlink>
        </w:p>
        <w:p w14:paraId="3F9A2D49" w14:textId="721A30BA" w:rsidR="000C28BB" w:rsidRDefault="003608E6">
          <w:pPr>
            <w:pStyle w:val="TM2"/>
            <w:tabs>
              <w:tab w:val="left" w:pos="1100"/>
              <w:tab w:val="right" w:leader="dot" w:pos="9062"/>
            </w:tabs>
            <w:rPr>
              <w:rFonts w:asciiTheme="minorHAnsi" w:eastAsiaTheme="minorEastAsia" w:hAnsiTheme="minorHAnsi" w:cstheme="minorBidi"/>
              <w:noProof/>
              <w:szCs w:val="22"/>
            </w:rPr>
          </w:pPr>
          <w:hyperlink w:anchor="_Toc535684171" w:history="1">
            <w:r w:rsidR="000C28BB" w:rsidRPr="00E60449">
              <w:rPr>
                <w:rStyle w:val="Lienhypertexte"/>
                <w:noProof/>
              </w:rPr>
              <w:t>A.II.2.</w:t>
            </w:r>
            <w:r w:rsidR="000C28BB">
              <w:rPr>
                <w:rFonts w:asciiTheme="minorHAnsi" w:eastAsiaTheme="minorEastAsia" w:hAnsiTheme="minorHAnsi" w:cstheme="minorBidi"/>
                <w:noProof/>
                <w:szCs w:val="22"/>
              </w:rPr>
              <w:tab/>
            </w:r>
            <w:r w:rsidR="000C28BB" w:rsidRPr="00E60449">
              <w:rPr>
                <w:rStyle w:val="Lienhypertexte"/>
                <w:noProof/>
              </w:rPr>
              <w:t>Approximation nodale élémentaire et assemblage final</w:t>
            </w:r>
            <w:r w:rsidR="000C28BB">
              <w:rPr>
                <w:noProof/>
                <w:webHidden/>
              </w:rPr>
              <w:tab/>
            </w:r>
            <w:r w:rsidR="000C28BB">
              <w:rPr>
                <w:noProof/>
                <w:webHidden/>
              </w:rPr>
              <w:fldChar w:fldCharType="begin"/>
            </w:r>
            <w:r w:rsidR="000C28BB">
              <w:rPr>
                <w:noProof/>
                <w:webHidden/>
              </w:rPr>
              <w:instrText xml:space="preserve"> PAGEREF _Toc535684171 \h </w:instrText>
            </w:r>
            <w:r w:rsidR="000C28BB">
              <w:rPr>
                <w:noProof/>
                <w:webHidden/>
              </w:rPr>
            </w:r>
            <w:r w:rsidR="000C28BB">
              <w:rPr>
                <w:noProof/>
                <w:webHidden/>
              </w:rPr>
              <w:fldChar w:fldCharType="separate"/>
            </w:r>
            <w:r w:rsidR="000C28BB">
              <w:rPr>
                <w:noProof/>
                <w:webHidden/>
              </w:rPr>
              <w:t>132</w:t>
            </w:r>
            <w:r w:rsidR="000C28BB">
              <w:rPr>
                <w:noProof/>
                <w:webHidden/>
              </w:rPr>
              <w:fldChar w:fldCharType="end"/>
            </w:r>
          </w:hyperlink>
        </w:p>
        <w:p w14:paraId="18C81C3E" w14:textId="2E16E557" w:rsidR="000C28BB" w:rsidRDefault="003608E6">
          <w:pPr>
            <w:pStyle w:val="TM1"/>
            <w:rPr>
              <w:rFonts w:asciiTheme="minorHAnsi" w:eastAsiaTheme="minorEastAsia" w:hAnsiTheme="minorHAnsi" w:cstheme="minorBidi"/>
              <w:sz w:val="22"/>
              <w:szCs w:val="22"/>
            </w:rPr>
          </w:pPr>
          <w:hyperlink w:anchor="_Toc535684172" w:history="1">
            <w:r w:rsidR="000C28BB" w:rsidRPr="00E60449">
              <w:rPr>
                <w:rStyle w:val="Lienhypertexte"/>
              </w:rPr>
              <w:t>Annexe II :  Détermination du point haut</w:t>
            </w:r>
            <w:r w:rsidR="000C28BB">
              <w:rPr>
                <w:webHidden/>
              </w:rPr>
              <w:tab/>
            </w:r>
            <w:r w:rsidR="000C28BB">
              <w:rPr>
                <w:webHidden/>
              </w:rPr>
              <w:fldChar w:fldCharType="begin"/>
            </w:r>
            <w:r w:rsidR="000C28BB">
              <w:rPr>
                <w:webHidden/>
              </w:rPr>
              <w:instrText xml:space="preserve"> PAGEREF _Toc535684172 \h </w:instrText>
            </w:r>
            <w:r w:rsidR="000C28BB">
              <w:rPr>
                <w:webHidden/>
              </w:rPr>
            </w:r>
            <w:r w:rsidR="000C28BB">
              <w:rPr>
                <w:webHidden/>
              </w:rPr>
              <w:fldChar w:fldCharType="separate"/>
            </w:r>
            <w:r w:rsidR="000C28BB">
              <w:rPr>
                <w:webHidden/>
              </w:rPr>
              <w:t>134</w:t>
            </w:r>
            <w:r w:rsidR="000C28BB">
              <w:rPr>
                <w:webHidden/>
              </w:rPr>
              <w:fldChar w:fldCharType="end"/>
            </w:r>
          </w:hyperlink>
        </w:p>
        <w:p w14:paraId="4FF03E61" w14:textId="0ED3C0F0" w:rsidR="000C28BB" w:rsidRDefault="003608E6">
          <w:pPr>
            <w:pStyle w:val="TM1"/>
            <w:rPr>
              <w:rFonts w:asciiTheme="minorHAnsi" w:eastAsiaTheme="minorEastAsia" w:hAnsiTheme="minorHAnsi" w:cstheme="minorBidi"/>
              <w:sz w:val="22"/>
              <w:szCs w:val="22"/>
            </w:rPr>
          </w:pPr>
          <w:hyperlink w:anchor="_Toc535684173" w:history="1">
            <w:r w:rsidR="000C28BB" w:rsidRPr="00E60449">
              <w:rPr>
                <w:rStyle w:val="Lienhypertexte"/>
              </w:rPr>
              <w:t>Références</w:t>
            </w:r>
            <w:r w:rsidR="000C28BB">
              <w:rPr>
                <w:webHidden/>
              </w:rPr>
              <w:tab/>
            </w:r>
            <w:r w:rsidR="000C28BB">
              <w:rPr>
                <w:webHidden/>
              </w:rPr>
              <w:fldChar w:fldCharType="begin"/>
            </w:r>
            <w:r w:rsidR="000C28BB">
              <w:rPr>
                <w:webHidden/>
              </w:rPr>
              <w:instrText xml:space="preserve"> PAGEREF _Toc535684173 \h </w:instrText>
            </w:r>
            <w:r w:rsidR="000C28BB">
              <w:rPr>
                <w:webHidden/>
              </w:rPr>
            </w:r>
            <w:r w:rsidR="000C28BB">
              <w:rPr>
                <w:webHidden/>
              </w:rPr>
              <w:fldChar w:fldCharType="separate"/>
            </w:r>
            <w:r w:rsidR="000C28BB">
              <w:rPr>
                <w:webHidden/>
              </w:rPr>
              <w:t>137</w:t>
            </w:r>
            <w:r w:rsidR="000C28BB">
              <w:rPr>
                <w:webHidden/>
              </w:rPr>
              <w:fldChar w:fldCharType="end"/>
            </w:r>
          </w:hyperlink>
        </w:p>
        <w:p w14:paraId="3936D875" w14:textId="135F8A6C" w:rsidR="00D85C53" w:rsidRDefault="00162B5B">
          <w:pPr>
            <w:rPr>
              <w:b/>
              <w:bCs/>
            </w:rPr>
          </w:pPr>
          <w:r>
            <w:rPr>
              <w:b/>
              <w:bCs/>
            </w:rPr>
            <w:fldChar w:fldCharType="end"/>
          </w:r>
        </w:p>
        <w:p w14:paraId="3EDE5DE2" w14:textId="081AC2AB" w:rsidR="00162B5B" w:rsidRDefault="003608E6"/>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68408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3608E6"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3608E6"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3608E6"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3608E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3608E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3608E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3608E6"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3608E6"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3608E6"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3608E6"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3608E6"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3608E6"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3608E6"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3608E6"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3608E6"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3608E6"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3608E6"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3608E6"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3608E6"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3608E6"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3608E6"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3608E6"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3608E6"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3608E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3608E6"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3608E6"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3608E6"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3608E6"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3608E6"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3608E6"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3608E6"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3608E6"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3608E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3608E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3608E6"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3608E6"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3608E6"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3608E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3608E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3608E6"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3608E6"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3608E6"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3608E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3608E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3608E6"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3608E6"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3608E6"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3608E6"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3608E6"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3608E6"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3608E6"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3608E6"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3608E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3608E6"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3608E6"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3608E6"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3608E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3608E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3608E6"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3608E6"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3608E6"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3608E6"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3608E6"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68409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669C299E"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C28BB" w:rsidRPr="000C28BB">
        <w:rPr>
          <w:b/>
          <w:iCs/>
        </w:rPr>
        <w:t xml:space="preserve">Figure </w:t>
      </w:r>
      <w:r w:rsidR="000C28BB" w:rsidRPr="000C28BB">
        <w:rPr>
          <w:b/>
          <w:iCs/>
          <w:noProof/>
        </w:rPr>
        <w:t>1.1</w:t>
      </w:r>
      <w:r w:rsidR="000C28BB" w:rsidRPr="000C28BB">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729DFE1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3B47A042"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C28BB" w:rsidRPr="000C28BB">
        <w:rPr>
          <w:b/>
          <w:iCs/>
        </w:rPr>
        <w:t>Figure 1.1</w:t>
      </w:r>
      <w:r w:rsidR="000C28BB" w:rsidRPr="000C28BB">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F5F37AF"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1D21A063"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C28BB">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F845231"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C28BB">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C28BB">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C28BB" w:rsidRPr="000C28BB">
        <w:rPr>
          <w:rStyle w:val="shorttext"/>
          <w:b/>
          <w:iCs/>
        </w:rPr>
        <w:t>Figure 1.1</w:t>
      </w:r>
      <w:r w:rsidR="000C28BB" w:rsidRPr="000C28BB">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C28BB">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C28BB">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4EF02B96" w:rsidR="00DD28B9" w:rsidRDefault="00DD28B9" w:rsidP="00CE3722">
      <w:pPr>
        <w:jc w:val="center"/>
        <w:rPr>
          <w:rStyle w:val="shorttext"/>
          <w:i/>
          <w:iCs/>
        </w:rPr>
      </w:pPr>
      <w:bookmarkStart w:id="10" w:name="_Ref534896233"/>
      <w:r w:rsidRPr="00CE3722">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1.1</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3</w:t>
      </w:r>
      <w:r w:rsidR="005B6C19">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C28BB">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68409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68409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684093"/>
      <w:r>
        <w:t>E</w:t>
      </w:r>
      <w:r w:rsidRPr="00814672">
        <w:t xml:space="preserve">ffet </w:t>
      </w:r>
      <w:r w:rsidRPr="00C65243">
        <w:t>Newkirk</w:t>
      </w:r>
      <w:bookmarkEnd w:id="14"/>
      <w:bookmarkEnd w:id="15"/>
    </w:p>
    <w:p w14:paraId="43F1F020" w14:textId="77777777" w:rsidR="00E82DF1" w:rsidRDefault="00E82DF1" w:rsidP="00E82DF1"/>
    <w:p w14:paraId="3395DD68" w14:textId="5E49258C"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0AD1F29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62C002D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C28BB">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66B4A18"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3E10260F"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C28BB">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2F6483C7" w:rsidR="00F36743" w:rsidRPr="00C93726" w:rsidRDefault="00F36743" w:rsidP="00C93726">
      <w:pPr>
        <w:jc w:val="center"/>
      </w:pPr>
      <w:bookmarkStart w:id="36" w:name="_Ref534797277"/>
      <w:r w:rsidRPr="00C93726">
        <w:rPr>
          <w:rStyle w:val="shorttext"/>
        </w:rPr>
        <w:t xml:space="preserve">Figure </w:t>
      </w:r>
      <w:r w:rsidR="00C80962">
        <w:rPr>
          <w:rStyle w:val="shorttext"/>
        </w:rPr>
        <w:fldChar w:fldCharType="begin"/>
      </w:r>
      <w:r w:rsidR="00C80962">
        <w:rPr>
          <w:rStyle w:val="shorttext"/>
        </w:rPr>
        <w:instrText xml:space="preserve"> STYLEREF 2 \s </w:instrText>
      </w:r>
      <w:r w:rsidR="00C80962">
        <w:rPr>
          <w:rStyle w:val="shorttext"/>
        </w:rPr>
        <w:fldChar w:fldCharType="separate"/>
      </w:r>
      <w:r w:rsidR="000C28BB">
        <w:rPr>
          <w:rStyle w:val="shorttext"/>
          <w:noProof/>
        </w:rPr>
        <w:t>1.1</w:t>
      </w:r>
      <w:r w:rsidR="00C80962">
        <w:rPr>
          <w:rStyle w:val="shorttext"/>
        </w:rPr>
        <w:fldChar w:fldCharType="end"/>
      </w:r>
      <w:r w:rsidR="00C80962">
        <w:rPr>
          <w:rStyle w:val="shorttext"/>
        </w:rPr>
        <w:noBreakHyphen/>
      </w:r>
      <w:r w:rsidR="00C80962">
        <w:rPr>
          <w:rStyle w:val="shorttext"/>
        </w:rPr>
        <w:fldChar w:fldCharType="begin"/>
      </w:r>
      <w:r w:rsidR="00C80962">
        <w:rPr>
          <w:rStyle w:val="shorttext"/>
        </w:rPr>
        <w:instrText xml:space="preserve"> SEQ Figure \* ARABIC \s 2 </w:instrText>
      </w:r>
      <w:r w:rsidR="00C80962">
        <w:rPr>
          <w:rStyle w:val="shorttext"/>
        </w:rPr>
        <w:fldChar w:fldCharType="separate"/>
      </w:r>
      <w:r w:rsidR="000C28BB">
        <w:rPr>
          <w:rStyle w:val="shorttext"/>
          <w:noProof/>
        </w:rPr>
        <w:t>3</w:t>
      </w:r>
      <w:r w:rsidR="00C80962">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0C28BB" w:rsidRPr="000C28BB">
        <w:rPr>
          <w:rStyle w:val="shorttext"/>
          <w:b/>
          <w:i/>
          <w:iCs/>
        </w:rPr>
        <w:t>[11]</w:t>
      </w:r>
      <w:r w:rsidRPr="00C93726">
        <w:rPr>
          <w:rStyle w:val="shorttext"/>
          <w:b/>
          <w:i/>
          <w:iCs/>
        </w:rPr>
        <w:fldChar w:fldCharType="end"/>
      </w:r>
    </w:p>
    <w:p w14:paraId="31452001" w14:textId="77777777" w:rsidR="00C93726" w:rsidRDefault="00C93726" w:rsidP="00BA3D9F"/>
    <w:p w14:paraId="6AAB9751" w14:textId="4A8667D9"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C28BB">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C28BB">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4D023ED6"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C28BB">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684094"/>
      <w:r>
        <w:t>E</w:t>
      </w:r>
      <w:r w:rsidRPr="00814672">
        <w:t xml:space="preserve">ffet </w:t>
      </w:r>
      <w:r w:rsidRPr="00C65243">
        <w:t>Morton</w:t>
      </w:r>
      <w:bookmarkEnd w:id="37"/>
    </w:p>
    <w:p w14:paraId="18C3A725" w14:textId="77777777" w:rsidR="00E82DF1" w:rsidRPr="00C77822" w:rsidRDefault="00E82DF1" w:rsidP="00E82DF1"/>
    <w:p w14:paraId="24EFE6FF" w14:textId="0815795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C28BB">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39FE9C16"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0CD66B2"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0C28BB">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0C28BB">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18AB94C6"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5</w:t>
      </w:r>
      <w:r w:rsidR="00C80962">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429991BA"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64E30362"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6</w:t>
      </w:r>
      <w:r w:rsidR="00C80962">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proofErr w:type="gramStart"/>
      <w:r w:rsidR="00D22A57">
        <w:t xml:space="preserve">Il </w:t>
      </w:r>
      <w:r w:rsidR="00477BC7">
        <w:t xml:space="preserve"> </w:t>
      </w:r>
      <w:r w:rsidR="00B16B4F">
        <w:t>en</w:t>
      </w:r>
      <w:proofErr w:type="gramEnd"/>
      <w:r w:rsidR="00B16B4F">
        <w:t xml:space="preserve">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684095"/>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5AF85E9B"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0C28BB">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3DE3FD1B"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C28BB">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20F19262"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C28BB">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29752694"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C28BB">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FD06518"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C28BB">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335FDDCB"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1DDCC53"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72F84327"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C28BB">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487B406E"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3</w:t>
      </w:r>
      <w:r w:rsidR="00C80962">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742965A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2ABEA128"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C28BB">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C28BB">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7531C4C2"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C28BB">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C28BB">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w:t>
      </w:r>
      <w:proofErr w:type="gramStart"/>
      <w:r>
        <w:t>la  direction</w:t>
      </w:r>
      <w:proofErr w:type="gramEnd"/>
      <w:r>
        <w:t xml:space="preserve">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684096"/>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684097"/>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179BB2C3"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C28BB">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0C28BB">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ED032E4"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C28BB">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115575D3"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3608E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3608E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3608E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7C4DC8CB"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C28BB" w:rsidRPr="000C28BB">
        <w:rPr>
          <w:rStyle w:val="shorttext"/>
          <w:b/>
          <w:iCs/>
        </w:rPr>
        <w:t xml:space="preserve">Figure </w:t>
      </w:r>
      <w:r w:rsidR="000C28BB" w:rsidRPr="000C28BB">
        <w:rPr>
          <w:rStyle w:val="shorttext"/>
          <w:b/>
          <w:iCs/>
          <w:noProof/>
        </w:rPr>
        <w:t>1.3</w:t>
      </w:r>
      <w:r w:rsidR="000C28BB" w:rsidRPr="000C28BB">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C28BB">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2A5F39EB"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1.3</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7C7D432F"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C28BB">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684098"/>
      <w:r>
        <w:lastRenderedPageBreak/>
        <w:t>Méthode basée sur un balourd critique prédéfini</w:t>
      </w:r>
      <w:bookmarkEnd w:id="51"/>
      <w:bookmarkEnd w:id="52"/>
    </w:p>
    <w:p w14:paraId="0CD894E0" w14:textId="77777777" w:rsidR="007F0B3C" w:rsidRPr="00ED53DD" w:rsidRDefault="007F0B3C" w:rsidP="007F0B3C"/>
    <w:p w14:paraId="6BD40B65" w14:textId="2289DBAE"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C28BB">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3608E6"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05531AC0"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0C28BB">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0C28BB">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C28BB">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0C28BB">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684099"/>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4ED301B4"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C28BB">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C28BB">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F72CBA3"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C28BB">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684100"/>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B073F69"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0C28BB">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C28BB">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C28BB">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5CF3506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C28BB" w:rsidRPr="000C28BB">
        <w:rPr>
          <w:rStyle w:val="shorttext"/>
          <w:b/>
          <w:iCs/>
        </w:rPr>
        <w:t xml:space="preserve">Figure </w:t>
      </w:r>
      <w:r w:rsidR="000C28BB" w:rsidRPr="000C28BB">
        <w:rPr>
          <w:rStyle w:val="shorttext"/>
          <w:b/>
          <w:iCs/>
          <w:noProof/>
        </w:rPr>
        <w:t>1.3</w:t>
      </w:r>
      <w:r w:rsidR="000C28BB" w:rsidRPr="000C28BB">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proofErr w:type="gramStart"/>
      <w:r>
        <w:t xml:space="preserve">Les </w:t>
      </w:r>
      <w:r w:rsidRPr="00854F8B">
        <w:t xml:space="preserve"> température</w:t>
      </w:r>
      <w:r>
        <w:t>s</w:t>
      </w:r>
      <w:proofErr w:type="gramEnd"/>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01008E1C"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1.3</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2</w:t>
      </w:r>
      <w:r w:rsidR="00C80962">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080298DB"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0C28BB">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C28BB">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8E7A8A5"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C28BB">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C28BB">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641BA89B"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C28BB">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C28BB">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32F540A9"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C28BB">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684101"/>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1262C17"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C28BB" w:rsidRPr="000C28BB">
        <w:rPr>
          <w:rStyle w:val="shorttext"/>
          <w:b/>
          <w:iCs/>
        </w:rPr>
        <w:t xml:space="preserve">Figure </w:t>
      </w:r>
      <w:r w:rsidR="000C28BB" w:rsidRPr="000C28BB">
        <w:rPr>
          <w:rStyle w:val="shorttext"/>
          <w:b/>
          <w:iCs/>
          <w:noProof/>
        </w:rPr>
        <w:t>1.4</w:t>
      </w:r>
      <w:r w:rsidR="000C28BB" w:rsidRPr="000C28BB">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24B3320B"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1" w:name="_Ref534635418"/>
      <w:r w:rsidRPr="00186652">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1.4</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w:t>
      </w:r>
      <w:r w:rsidR="00C80962">
        <w:rPr>
          <w:rStyle w:val="shorttext"/>
          <w:rFonts w:ascii="Calibri" w:eastAsia="Times New Roman" w:hAnsi="Calibri" w:cs="Times New Roman"/>
          <w:i w:val="0"/>
          <w:iCs w:val="0"/>
          <w:sz w:val="22"/>
          <w:szCs w:val="20"/>
          <w:lang w:eastAsia="fr-FR"/>
        </w:rPr>
        <w:fldChar w:fldCharType="end"/>
      </w:r>
      <w:bookmarkEnd w:id="6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04176844"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C28BB">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C28BB">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C28BB">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D935BD2"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C28BB">
        <w:rPr>
          <w:b/>
        </w:rPr>
        <w:t>Eq</w:t>
      </w:r>
      <w:proofErr w:type="spellEnd"/>
      <w:r w:rsidR="000C28BB">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2" w:name="_Ref534635639"/>
            <w:r>
              <w:rPr>
                <w:rFonts w:ascii="Times New Roman" w:eastAsia="Times New Roman" w:hAnsi="Times New Roman"/>
                <w:b/>
                <w:iCs w:val="0"/>
                <w:color w:val="auto"/>
                <w:sz w:val="22"/>
                <w:szCs w:val="22"/>
                <w:lang w:eastAsia="fr-FR"/>
              </w:rPr>
              <w:t xml:space="preserve"> </w:t>
            </w:r>
            <w:bookmarkEnd w:id="62"/>
          </w:p>
        </w:tc>
      </w:tr>
    </w:tbl>
    <w:p w14:paraId="277A6337" w14:textId="1D68CFD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C28BB">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C28BB">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C28BB">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C28BB">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C28BB">
        <w:rPr>
          <w:b/>
        </w:rPr>
        <w:t>[36]</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0B9E8099"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0C28BB">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0C28BB">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C28BB">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0C28BB">
        <w:rPr>
          <w:b/>
        </w:rPr>
        <w:t>[36]</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0C28BB">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2DB5C32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C28BB">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C28BB">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C28BB">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C28BB">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C28BB">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55154E1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C28BB">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C28BB">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C28BB">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C28BB">
        <w:rPr>
          <w:b/>
        </w:rPr>
        <w:t>[36]</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C28BB">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C28BB">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3" w:name="_Toc534294735"/>
      <w:bookmarkStart w:id="64" w:name="_Toc535684102"/>
      <w:r>
        <w:t>Conclusion</w:t>
      </w:r>
      <w:bookmarkEnd w:id="63"/>
      <w:bookmarkEnd w:id="64"/>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5" w:name="_Toc53568410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5"/>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6" w:name="_Toc533165043"/>
      <w:bookmarkStart w:id="67" w:name="_Toc533165498"/>
      <w:bookmarkStart w:id="68" w:name="_Toc533165854"/>
      <w:bookmarkStart w:id="69" w:name="_Toc533165905"/>
      <w:bookmarkStart w:id="70" w:name="_Toc533166093"/>
      <w:bookmarkStart w:id="71" w:name="_Toc533166127"/>
      <w:bookmarkStart w:id="72" w:name="_Toc533167316"/>
      <w:bookmarkStart w:id="73" w:name="_Toc533168739"/>
      <w:bookmarkStart w:id="74" w:name="_Toc533168965"/>
      <w:bookmarkStart w:id="75" w:name="_Toc533169249"/>
      <w:bookmarkStart w:id="76" w:name="_Toc533169500"/>
      <w:bookmarkStart w:id="77" w:name="_Toc533170191"/>
      <w:bookmarkStart w:id="78" w:name="_Toc533170329"/>
      <w:bookmarkStart w:id="79" w:name="_Toc533171274"/>
      <w:bookmarkStart w:id="80" w:name="_Toc533172556"/>
      <w:bookmarkStart w:id="81" w:name="_Toc533172735"/>
      <w:bookmarkStart w:id="82" w:name="_Toc533173191"/>
      <w:bookmarkStart w:id="83" w:name="_Toc533173483"/>
      <w:bookmarkStart w:id="84" w:name="_Toc533173685"/>
      <w:bookmarkStart w:id="85" w:name="_Toc533173936"/>
      <w:bookmarkStart w:id="86" w:name="_Toc533173989"/>
      <w:bookmarkStart w:id="87" w:name="_Toc533174155"/>
      <w:bookmarkStart w:id="88" w:name="_Toc533768820"/>
      <w:bookmarkStart w:id="89" w:name="_Toc533769119"/>
      <w:bookmarkStart w:id="90" w:name="_Toc533769291"/>
      <w:bookmarkStart w:id="91" w:name="_Toc533769343"/>
      <w:bookmarkStart w:id="92" w:name="_Toc533769742"/>
      <w:bookmarkStart w:id="93" w:name="_Toc533771803"/>
      <w:bookmarkStart w:id="94" w:name="_Toc533772291"/>
      <w:bookmarkStart w:id="95" w:name="_Toc533774363"/>
      <w:bookmarkStart w:id="96" w:name="_Toc533775555"/>
      <w:bookmarkStart w:id="97" w:name="_Toc533776199"/>
      <w:bookmarkStart w:id="98" w:name="_Toc533776326"/>
      <w:bookmarkStart w:id="99" w:name="_Toc533777551"/>
      <w:bookmarkStart w:id="100" w:name="_Toc534279459"/>
      <w:bookmarkStart w:id="101" w:name="_Toc534279557"/>
      <w:bookmarkStart w:id="102" w:name="_Toc534279635"/>
      <w:bookmarkStart w:id="103" w:name="_Toc534290931"/>
      <w:bookmarkStart w:id="104" w:name="_Toc534293213"/>
      <w:bookmarkStart w:id="105" w:name="_Toc534293497"/>
      <w:bookmarkStart w:id="106" w:name="_Toc534293575"/>
      <w:bookmarkStart w:id="107" w:name="_Toc534387874"/>
      <w:bookmarkStart w:id="108" w:name="_Toc534410845"/>
      <w:bookmarkStart w:id="109" w:name="_Toc534620759"/>
      <w:bookmarkStart w:id="110" w:name="_Toc534621245"/>
      <w:bookmarkStart w:id="111" w:name="_Toc534621350"/>
      <w:bookmarkStart w:id="112" w:name="_Toc534621457"/>
      <w:bookmarkStart w:id="113" w:name="_Toc534625116"/>
      <w:bookmarkStart w:id="114" w:name="_Toc534631416"/>
      <w:bookmarkStart w:id="115" w:name="_Toc534631516"/>
      <w:bookmarkStart w:id="116" w:name="_Toc534631869"/>
      <w:bookmarkStart w:id="117" w:name="_Toc534632102"/>
      <w:bookmarkStart w:id="118" w:name="_Toc534632314"/>
      <w:bookmarkStart w:id="119" w:name="_Toc534632436"/>
      <w:bookmarkStart w:id="120" w:name="_Toc534632535"/>
      <w:bookmarkStart w:id="121" w:name="_Toc534633828"/>
      <w:bookmarkStart w:id="122" w:name="_Toc534634172"/>
      <w:bookmarkStart w:id="123" w:name="_Toc534634576"/>
      <w:bookmarkStart w:id="124" w:name="_Toc534634951"/>
      <w:bookmarkStart w:id="125" w:name="_Toc534635051"/>
      <w:bookmarkStart w:id="126" w:name="_Toc534635151"/>
      <w:bookmarkStart w:id="127" w:name="_Toc534635251"/>
      <w:bookmarkStart w:id="128" w:name="_Toc534635351"/>
      <w:bookmarkStart w:id="129" w:name="_Toc534635472"/>
      <w:bookmarkStart w:id="130" w:name="_Toc534635571"/>
      <w:bookmarkStart w:id="131" w:name="_Toc534636621"/>
      <w:bookmarkStart w:id="132" w:name="_Toc534638249"/>
      <w:bookmarkStart w:id="133" w:name="_Toc534638335"/>
      <w:bookmarkStart w:id="134" w:name="_Toc534638702"/>
      <w:bookmarkStart w:id="135" w:name="_Toc534640557"/>
      <w:bookmarkStart w:id="136" w:name="_Toc534650367"/>
      <w:bookmarkStart w:id="137" w:name="_Toc534707643"/>
      <w:bookmarkStart w:id="138" w:name="_Toc534719948"/>
      <w:bookmarkStart w:id="139" w:name="_Toc534720631"/>
      <w:bookmarkStart w:id="140" w:name="_Toc534721403"/>
      <w:bookmarkStart w:id="141" w:name="_Toc534723181"/>
      <w:bookmarkStart w:id="142" w:name="_Toc534724093"/>
      <w:bookmarkStart w:id="143" w:name="_Toc534724638"/>
      <w:bookmarkStart w:id="144" w:name="_Toc534724942"/>
      <w:bookmarkStart w:id="145" w:name="_Toc534725613"/>
      <w:bookmarkStart w:id="146" w:name="_Toc534729696"/>
      <w:bookmarkStart w:id="147" w:name="_Toc534792245"/>
      <w:bookmarkStart w:id="148" w:name="_Toc534792894"/>
      <w:bookmarkStart w:id="149" w:name="_Toc534793218"/>
      <w:bookmarkStart w:id="150" w:name="_Toc534793976"/>
      <w:bookmarkStart w:id="151" w:name="_Toc534794071"/>
      <w:bookmarkStart w:id="152" w:name="_Toc534794168"/>
      <w:bookmarkStart w:id="153" w:name="_Toc534796800"/>
      <w:bookmarkStart w:id="154" w:name="_Toc534878056"/>
      <w:bookmarkStart w:id="155" w:name="_Toc534878150"/>
      <w:bookmarkStart w:id="156" w:name="_Toc534880488"/>
      <w:bookmarkStart w:id="157" w:name="_Toc534895220"/>
      <w:bookmarkStart w:id="158" w:name="_Toc534895937"/>
      <w:bookmarkStart w:id="159" w:name="_Toc534896491"/>
      <w:bookmarkStart w:id="160" w:name="_Toc534896884"/>
      <w:bookmarkStart w:id="161" w:name="_Toc534983280"/>
      <w:bookmarkStart w:id="162" w:name="_Toc534984814"/>
      <w:bookmarkStart w:id="163" w:name="_Toc535242906"/>
      <w:bookmarkStart w:id="164" w:name="_Toc535243258"/>
      <w:bookmarkStart w:id="165" w:name="_Toc535245041"/>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8F09B98" w14:textId="77777777" w:rsidR="0008634E" w:rsidRPr="0008634E" w:rsidRDefault="0008634E" w:rsidP="006506B8">
      <w:pPr>
        <w:spacing w:line="360" w:lineRule="auto"/>
      </w:pPr>
      <w:bookmarkStart w:id="166" w:name="_Toc533768821"/>
      <w:bookmarkStart w:id="167" w:name="_Toc533769120"/>
      <w:bookmarkStart w:id="168" w:name="_Toc533769292"/>
      <w:bookmarkStart w:id="169" w:name="_Toc533769344"/>
      <w:bookmarkStart w:id="170" w:name="_Toc533769743"/>
      <w:bookmarkStart w:id="171" w:name="_Toc533771804"/>
      <w:bookmarkStart w:id="172" w:name="_Toc533772292"/>
      <w:bookmarkStart w:id="173" w:name="_Toc533774364"/>
      <w:bookmarkStart w:id="174" w:name="_Toc533775556"/>
      <w:bookmarkStart w:id="175" w:name="_Toc533776200"/>
      <w:bookmarkStart w:id="176" w:name="_Toc533776327"/>
      <w:bookmarkStart w:id="177" w:name="_Toc533777552"/>
      <w:bookmarkStart w:id="178" w:name="_Toc534279460"/>
      <w:bookmarkStart w:id="179" w:name="_Toc534279558"/>
      <w:bookmarkStart w:id="180" w:name="_Toc534279636"/>
      <w:bookmarkStart w:id="181" w:name="_Toc534290932"/>
      <w:bookmarkStart w:id="182" w:name="_Toc534293214"/>
      <w:bookmarkStart w:id="183" w:name="_Toc534293498"/>
      <w:bookmarkStart w:id="184" w:name="_Toc534293576"/>
      <w:bookmarkStart w:id="185" w:name="_Toc534387875"/>
      <w:bookmarkStart w:id="186" w:name="_Toc534410846"/>
      <w:bookmarkStart w:id="187" w:name="_Toc534620760"/>
      <w:bookmarkStart w:id="188" w:name="_Toc534621246"/>
      <w:bookmarkStart w:id="189" w:name="_Toc534621351"/>
      <w:bookmarkStart w:id="190" w:name="_Toc534621458"/>
      <w:bookmarkStart w:id="191" w:name="_Toc534625117"/>
      <w:bookmarkStart w:id="192" w:name="_Toc534631417"/>
      <w:bookmarkStart w:id="193" w:name="_Toc534631517"/>
      <w:bookmarkStart w:id="194" w:name="_Toc534631870"/>
      <w:bookmarkStart w:id="195" w:name="_Toc534632103"/>
      <w:bookmarkStart w:id="196" w:name="_Toc534632315"/>
      <w:bookmarkStart w:id="197" w:name="_Toc534632437"/>
      <w:bookmarkStart w:id="198" w:name="_Toc534632536"/>
      <w:bookmarkStart w:id="199" w:name="_Toc534633829"/>
      <w:bookmarkStart w:id="200" w:name="_Toc534634173"/>
      <w:bookmarkStart w:id="201" w:name="_Toc534634577"/>
      <w:bookmarkStart w:id="202" w:name="_Toc534634952"/>
      <w:bookmarkStart w:id="203" w:name="_Toc534635052"/>
      <w:bookmarkStart w:id="204" w:name="_Toc534635152"/>
      <w:bookmarkStart w:id="205" w:name="_Toc534635252"/>
      <w:bookmarkStart w:id="206" w:name="_Toc534635352"/>
      <w:bookmarkStart w:id="207" w:name="_Toc534635473"/>
      <w:bookmarkStart w:id="208" w:name="_Toc534635572"/>
      <w:bookmarkStart w:id="209" w:name="_Toc534636622"/>
      <w:bookmarkStart w:id="210" w:name="_Toc534638250"/>
      <w:bookmarkStart w:id="211" w:name="_Toc534638336"/>
      <w:bookmarkStart w:id="212" w:name="_Toc534638703"/>
      <w:bookmarkStart w:id="213" w:name="_Toc534640558"/>
      <w:bookmarkStart w:id="214" w:name="_Toc534650368"/>
      <w:bookmarkStart w:id="215" w:name="_Toc534707644"/>
      <w:bookmarkStart w:id="216" w:name="_Toc534719949"/>
      <w:bookmarkStart w:id="217" w:name="_Toc534720632"/>
      <w:bookmarkStart w:id="218" w:name="_Toc534721404"/>
      <w:bookmarkStart w:id="219" w:name="_Toc534723182"/>
      <w:bookmarkStart w:id="220" w:name="_Toc534724094"/>
      <w:bookmarkStart w:id="221" w:name="_Toc534724639"/>
      <w:bookmarkStart w:id="222" w:name="_Toc534724943"/>
      <w:bookmarkStart w:id="223" w:name="_Toc534725614"/>
      <w:bookmarkStart w:id="224" w:name="_Toc534729697"/>
      <w:bookmarkStart w:id="225" w:name="_Toc534792246"/>
      <w:bookmarkStart w:id="226" w:name="_Toc534792895"/>
      <w:bookmarkStart w:id="227" w:name="_Toc534793219"/>
      <w:bookmarkStart w:id="228" w:name="_Toc534793977"/>
      <w:bookmarkStart w:id="229" w:name="_Toc534794072"/>
      <w:bookmarkStart w:id="230" w:name="_Toc534794169"/>
      <w:bookmarkStart w:id="231" w:name="_Toc534796801"/>
      <w:bookmarkStart w:id="232" w:name="_Toc534878057"/>
      <w:bookmarkStart w:id="233" w:name="_Toc534878151"/>
      <w:bookmarkStart w:id="234" w:name="_Toc534880489"/>
      <w:bookmarkStart w:id="235" w:name="_Toc534895221"/>
      <w:bookmarkStart w:id="236" w:name="_Toc534895938"/>
      <w:bookmarkStart w:id="237" w:name="_Toc534896492"/>
      <w:bookmarkStart w:id="238" w:name="_Toc534896885"/>
      <w:bookmarkStart w:id="239" w:name="_Toc534983281"/>
      <w:bookmarkStart w:id="240" w:name="_Toc534984815"/>
      <w:bookmarkStart w:id="241" w:name="_Toc535242907"/>
      <w:bookmarkStart w:id="242" w:name="_Toc535243259"/>
      <w:bookmarkStart w:id="243" w:name="_Toc53524504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B4EB787" w14:textId="77777777" w:rsidR="00106910" w:rsidRDefault="00106910" w:rsidP="006506B8">
      <w:pPr>
        <w:spacing w:line="360" w:lineRule="auto"/>
      </w:pPr>
      <w:bookmarkStart w:id="244" w:name="_Toc534793220"/>
      <w:bookmarkStart w:id="245" w:name="_Toc534793978"/>
      <w:bookmarkStart w:id="246" w:name="_Toc534794073"/>
      <w:bookmarkStart w:id="247" w:name="_Toc534794170"/>
      <w:bookmarkStart w:id="248" w:name="_Toc534796802"/>
      <w:bookmarkStart w:id="249" w:name="_Toc534878058"/>
      <w:bookmarkStart w:id="250" w:name="_Toc534878152"/>
      <w:bookmarkStart w:id="251" w:name="_Toc534880490"/>
      <w:bookmarkStart w:id="252" w:name="_Toc534895222"/>
      <w:bookmarkStart w:id="253" w:name="_Toc534895939"/>
      <w:bookmarkStart w:id="254" w:name="_Toc534896493"/>
      <w:bookmarkStart w:id="255" w:name="_Toc534896886"/>
      <w:bookmarkStart w:id="256" w:name="_Toc534983282"/>
      <w:bookmarkStart w:id="257" w:name="_Toc534984816"/>
      <w:bookmarkStart w:id="258" w:name="_Toc535242908"/>
      <w:bookmarkStart w:id="259" w:name="_Toc535243260"/>
      <w:bookmarkStart w:id="260" w:name="_Toc5352450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1" w:name="_Toc535248167"/>
      <w:bookmarkStart w:id="262" w:name="_Toc535248584"/>
      <w:bookmarkStart w:id="263" w:name="_Toc535250063"/>
      <w:bookmarkStart w:id="264" w:name="_Toc535251243"/>
      <w:bookmarkStart w:id="265" w:name="_Toc535251784"/>
      <w:bookmarkStart w:id="266" w:name="_Toc535252138"/>
      <w:bookmarkStart w:id="267" w:name="_Toc535346206"/>
      <w:bookmarkStart w:id="268" w:name="_Toc535418733"/>
      <w:bookmarkStart w:id="269" w:name="_Toc535505035"/>
      <w:bookmarkStart w:id="270" w:name="_Toc535509355"/>
      <w:bookmarkStart w:id="271" w:name="_Toc535510048"/>
      <w:bookmarkStart w:id="272" w:name="_Toc535512801"/>
      <w:bookmarkStart w:id="273" w:name="_Toc535512890"/>
      <w:bookmarkStart w:id="274" w:name="_Toc535527914"/>
      <w:bookmarkStart w:id="275" w:name="_Toc535536119"/>
      <w:bookmarkStart w:id="276" w:name="_Toc535575112"/>
      <w:bookmarkStart w:id="277" w:name="_Toc535587570"/>
      <w:bookmarkStart w:id="278" w:name="_Toc535587827"/>
      <w:bookmarkStart w:id="279" w:name="_Toc535588512"/>
      <w:bookmarkStart w:id="280" w:name="_Toc535589739"/>
      <w:bookmarkStart w:id="281" w:name="_Toc535590203"/>
      <w:bookmarkStart w:id="282" w:name="_Toc535594633"/>
      <w:bookmarkStart w:id="283" w:name="_Toc53568410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988AFD7" w14:textId="30B3078D" w:rsidR="00166F02" w:rsidRDefault="00166F02" w:rsidP="003A178B">
      <w:pPr>
        <w:pStyle w:val="Titre2"/>
        <w:ind w:left="709"/>
      </w:pPr>
      <w:bookmarkStart w:id="284" w:name="_Toc535684105"/>
      <w:r>
        <w:t>Introduction</w:t>
      </w:r>
      <w:bookmarkEnd w:id="284"/>
    </w:p>
    <w:p w14:paraId="227CF0F7" w14:textId="691D6671"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C28BB" w:rsidRPr="000C28BB">
        <w:rPr>
          <w:b/>
        </w:rPr>
        <w:t>Figure 2.1</w:t>
      </w:r>
      <w:r w:rsidR="000C28BB" w:rsidRPr="000C28BB">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75C7ED28" w:rsidR="0093422C" w:rsidRPr="00657B2B" w:rsidRDefault="0093422C" w:rsidP="0034774B">
      <w:pPr>
        <w:pStyle w:val="Lgende"/>
        <w:spacing w:line="360" w:lineRule="auto"/>
        <w:jc w:val="center"/>
        <w:rPr>
          <w:i w:val="0"/>
          <w:sz w:val="22"/>
        </w:rPr>
      </w:pPr>
      <w:bookmarkStart w:id="285" w:name="_Ref525808327"/>
      <w:r w:rsidRPr="00657B2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285"/>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3CF1A6E4"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C28BB">
        <w:rPr>
          <w:b/>
        </w:rPr>
        <w:t>[37]</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E420D35"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C28BB">
        <w:rPr>
          <w:b/>
        </w:rPr>
        <w:t>[37]</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w:t>
      </w:r>
      <w:r w:rsidR="0093422C" w:rsidRPr="00DA75DE">
        <w:t xml:space="preserve">avec un algorithme de cavitation </w:t>
      </w:r>
      <w:r w:rsidR="0093422C" w:rsidRPr="00DA75DE">
        <w:fldChar w:fldCharType="begin"/>
      </w:r>
      <w:r w:rsidR="0093422C" w:rsidRPr="00DA75DE">
        <w:instrText xml:space="preserve"> REF _Ref526263911 \r \h </w:instrText>
      </w:r>
      <w:r w:rsidR="001D2D3F" w:rsidRPr="00DA75DE">
        <w:instrText xml:space="preserve"> \* MERGEFORMAT </w:instrText>
      </w:r>
      <w:r w:rsidR="0093422C" w:rsidRPr="00DA75DE">
        <w:fldChar w:fldCharType="separate"/>
      </w:r>
      <w:r w:rsidR="000C28BB" w:rsidRPr="00DA75DE">
        <w:rPr>
          <w:b/>
        </w:rPr>
        <w:t>[39</w:t>
      </w:r>
      <w:r w:rsidR="000C28BB" w:rsidRPr="00DA75DE">
        <w:t>]</w:t>
      </w:r>
      <w:r w:rsidR="0093422C" w:rsidRPr="00DA75DE">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86" w:name="_Toc535684106"/>
      <w:r>
        <w:t>Epaisseur du film mince en présence d’un désalignement</w:t>
      </w:r>
      <w:bookmarkEnd w:id="286"/>
    </w:p>
    <w:p w14:paraId="46B35E67" w14:textId="5940FE0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C28BB" w:rsidRPr="000C28BB">
        <w:rPr>
          <w:b/>
        </w:rPr>
        <w:t xml:space="preserve">Figure </w:t>
      </w:r>
      <w:r w:rsidR="000C28BB" w:rsidRPr="000C28BB">
        <w:rPr>
          <w:b/>
          <w:noProof/>
        </w:rPr>
        <w:t>2.2</w:t>
      </w:r>
      <w:r w:rsidR="000C28BB" w:rsidRPr="000C28BB">
        <w:rPr>
          <w:b/>
          <w:noProof/>
        </w:rPr>
        <w:noBreakHyphen/>
        <w:t>1</w:t>
      </w:r>
      <w:r w:rsidR="0093422C" w:rsidRPr="001A0326">
        <w:rPr>
          <w:b/>
        </w:rPr>
        <w:fldChar w:fldCharType="end"/>
      </w:r>
      <w:r w:rsidR="0072571E">
        <w:t>).</w:t>
      </w:r>
    </w:p>
    <w:p w14:paraId="35EA259E" w14:textId="76FADC53" w:rsidR="0093422C" w:rsidRPr="00DA75DE" w:rsidRDefault="009B4252" w:rsidP="0093422C">
      <w:pPr>
        <w:keepNext/>
        <w:spacing w:line="360" w:lineRule="auto"/>
        <w:jc w:val="center"/>
      </w:pPr>
      <w:r w:rsidRPr="00DA75DE">
        <w:rPr>
          <w:noProof/>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4050DEAB" w:rsidR="0093422C" w:rsidRDefault="0093422C" w:rsidP="0093422C">
      <w:pPr>
        <w:pStyle w:val="Lgende"/>
        <w:jc w:val="center"/>
      </w:pPr>
      <w:bookmarkStart w:id="287" w:name="_Ref526328409"/>
      <w:r w:rsidRPr="00DA75DE">
        <w:rPr>
          <w:i w:val="0"/>
          <w:sz w:val="22"/>
        </w:rPr>
        <w:t xml:space="preserve">Figure </w:t>
      </w:r>
      <w:r w:rsidR="00C80962" w:rsidRPr="00DA75DE">
        <w:rPr>
          <w:i w:val="0"/>
          <w:sz w:val="22"/>
        </w:rPr>
        <w:fldChar w:fldCharType="begin"/>
      </w:r>
      <w:r w:rsidR="00C80962" w:rsidRPr="00DA75DE">
        <w:rPr>
          <w:i w:val="0"/>
          <w:sz w:val="22"/>
        </w:rPr>
        <w:instrText xml:space="preserve"> STYLEREF 2 \s </w:instrText>
      </w:r>
      <w:r w:rsidR="00C80962" w:rsidRPr="00DA75DE">
        <w:rPr>
          <w:i w:val="0"/>
          <w:sz w:val="22"/>
        </w:rPr>
        <w:fldChar w:fldCharType="separate"/>
      </w:r>
      <w:r w:rsidR="000C28BB" w:rsidRPr="00DA75DE">
        <w:rPr>
          <w:i w:val="0"/>
          <w:noProof/>
          <w:sz w:val="22"/>
        </w:rPr>
        <w:t>2.2</w:t>
      </w:r>
      <w:r w:rsidR="00C80962" w:rsidRPr="00DA75DE">
        <w:rPr>
          <w:i w:val="0"/>
          <w:sz w:val="22"/>
        </w:rPr>
        <w:fldChar w:fldCharType="end"/>
      </w:r>
      <w:r w:rsidR="00C80962" w:rsidRPr="00DA75DE">
        <w:rPr>
          <w:i w:val="0"/>
          <w:sz w:val="22"/>
        </w:rPr>
        <w:noBreakHyphen/>
      </w:r>
      <w:r w:rsidR="00C80962" w:rsidRPr="00DA75DE">
        <w:rPr>
          <w:i w:val="0"/>
          <w:sz w:val="22"/>
        </w:rPr>
        <w:fldChar w:fldCharType="begin"/>
      </w:r>
      <w:r w:rsidR="00C80962" w:rsidRPr="00DA75DE">
        <w:rPr>
          <w:i w:val="0"/>
          <w:sz w:val="22"/>
        </w:rPr>
        <w:instrText xml:space="preserve"> SEQ Figure \* ARABIC \s 2 </w:instrText>
      </w:r>
      <w:r w:rsidR="00C80962" w:rsidRPr="00DA75DE">
        <w:rPr>
          <w:i w:val="0"/>
          <w:sz w:val="22"/>
        </w:rPr>
        <w:fldChar w:fldCharType="separate"/>
      </w:r>
      <w:r w:rsidR="000C28BB" w:rsidRPr="00DA75DE">
        <w:rPr>
          <w:i w:val="0"/>
          <w:noProof/>
          <w:sz w:val="22"/>
        </w:rPr>
        <w:t>1</w:t>
      </w:r>
      <w:r w:rsidR="00C80962" w:rsidRPr="00DA75DE">
        <w:rPr>
          <w:i w:val="0"/>
          <w:sz w:val="22"/>
        </w:rPr>
        <w:fldChar w:fldCharType="end"/>
      </w:r>
      <w:bookmarkEnd w:id="287"/>
      <w:r w:rsidR="00B158BF" w:rsidRPr="00DA75DE">
        <w:rPr>
          <w:i w:val="0"/>
          <w:sz w:val="22"/>
        </w:rPr>
        <w:t> :</w:t>
      </w:r>
      <w:r w:rsidRPr="00DA75DE">
        <w:rPr>
          <w:i w:val="0"/>
          <w:sz w:val="22"/>
        </w:rPr>
        <w:t xml:space="preserve"> </w:t>
      </w:r>
      <w:r w:rsidR="00DA75DE">
        <w:rPr>
          <w:i w:val="0"/>
          <w:sz w:val="22"/>
        </w:rPr>
        <w:t xml:space="preserve">Le système de coordonnées du </w:t>
      </w:r>
      <w:commentRangeStart w:id="288"/>
      <w:r w:rsidR="00DA75DE">
        <w:rPr>
          <w:i w:val="0"/>
          <w:sz w:val="22"/>
        </w:rPr>
        <w:t>palier</w:t>
      </w:r>
      <w:commentRangeEnd w:id="288"/>
      <w:r w:rsidR="00DA75DE">
        <w:rPr>
          <w:rStyle w:val="Marquedecommentaire"/>
          <w:rFonts w:ascii="Calibri" w:eastAsia="Times New Roman" w:hAnsi="Calibri" w:cs="Times New Roman"/>
          <w:i w:val="0"/>
          <w:iCs w:val="0"/>
          <w:color w:val="auto"/>
          <w:lang w:eastAsia="fr-FR"/>
        </w:rPr>
        <w:commentReference w:id="288"/>
      </w:r>
    </w:p>
    <w:p w14:paraId="30D7CA79" w14:textId="32D0D610"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C28BB">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89"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0" w:name="_Ref533168788"/>
            <w:r w:rsidRPr="005600FC">
              <w:rPr>
                <w:rFonts w:ascii="Times New Roman" w:eastAsia="Times New Roman" w:hAnsi="Times New Roman"/>
                <w:b/>
                <w:iCs w:val="0"/>
                <w:color w:val="auto"/>
                <w:sz w:val="22"/>
                <w:szCs w:val="22"/>
                <w:lang w:eastAsia="fr-FR"/>
              </w:rPr>
              <w:t xml:space="preserve"> </w:t>
            </w:r>
            <w:bookmarkEnd w:id="289"/>
            <w:bookmarkEnd w:id="290"/>
          </w:p>
        </w:tc>
      </w:tr>
    </w:tbl>
    <w:p w14:paraId="0CB25A39" w14:textId="54A5E179"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C28BB" w:rsidRPr="000C28BB">
        <w:rPr>
          <w:b/>
        </w:rPr>
        <w:t xml:space="preserve">Figure </w:t>
      </w:r>
      <w:r w:rsidR="000C28BB" w:rsidRPr="000C28BB">
        <w:rPr>
          <w:b/>
          <w:noProof/>
        </w:rPr>
        <w:t>2.2</w:t>
      </w:r>
      <w:r w:rsidR="000C28BB" w:rsidRPr="000C28BB">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rsidR="00DD6E81">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799663D4" w:rsidR="0093422C" w:rsidRPr="003D7DC1" w:rsidRDefault="0093422C" w:rsidP="0093422C">
      <w:pPr>
        <w:pStyle w:val="Lgende"/>
        <w:jc w:val="center"/>
        <w:rPr>
          <w:i w:val="0"/>
          <w:sz w:val="22"/>
        </w:rPr>
      </w:pPr>
      <w:bookmarkStart w:id="291" w:name="_Ref526342507"/>
      <w:r w:rsidRPr="003D7DC1">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2</w:t>
      </w:r>
      <w:r w:rsidR="00C80962">
        <w:rPr>
          <w:i w:val="0"/>
          <w:sz w:val="22"/>
        </w:rPr>
        <w:fldChar w:fldCharType="end"/>
      </w:r>
      <w:bookmarkEnd w:id="29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3608E6"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35400220"/>
            <w:r w:rsidRPr="005600FC">
              <w:rPr>
                <w:rFonts w:ascii="Times New Roman" w:eastAsia="Times New Roman" w:hAnsi="Times New Roman"/>
                <w:b/>
                <w:iCs w:val="0"/>
                <w:color w:val="auto"/>
                <w:sz w:val="22"/>
                <w:szCs w:val="22"/>
                <w:lang w:eastAsia="fr-FR"/>
              </w:rPr>
              <w:t xml:space="preserve"> </w:t>
            </w:r>
            <w:bookmarkEnd w:id="29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93" w:name="_Toc535684107"/>
      <w:r>
        <w:t>Equations de la lubrification thermohydrodynamique</w:t>
      </w:r>
      <w:bookmarkEnd w:id="293"/>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94" w:name="_Toc535684108"/>
      <w:r>
        <w:t xml:space="preserve">Equation de Reynolds </w:t>
      </w:r>
      <w:r w:rsidRPr="0078195A">
        <w:t>généralisée</w:t>
      </w:r>
      <w:bookmarkEnd w:id="294"/>
    </w:p>
    <w:p w14:paraId="42D5E3F5" w14:textId="0624649D"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C28BB" w:rsidRPr="000C28BB">
        <w:rPr>
          <w:b/>
          <w:szCs w:val="22"/>
        </w:rPr>
        <w:t xml:space="preserve">Figure </w:t>
      </w:r>
      <w:r w:rsidR="000C28BB" w:rsidRPr="000C28BB">
        <w:rPr>
          <w:b/>
          <w:noProof/>
          <w:szCs w:val="22"/>
        </w:rPr>
        <w:t>2.3</w:t>
      </w:r>
      <w:r w:rsidR="000C28BB" w:rsidRPr="000C28BB">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46EF94DA" w:rsidR="007E79B0" w:rsidRPr="00CA5952" w:rsidRDefault="007E79B0" w:rsidP="007E79B0">
      <w:pPr>
        <w:pStyle w:val="Lgende"/>
        <w:spacing w:line="360" w:lineRule="auto"/>
        <w:jc w:val="center"/>
        <w:rPr>
          <w:i w:val="0"/>
          <w:sz w:val="22"/>
        </w:rPr>
      </w:pPr>
      <w:bookmarkStart w:id="295" w:name="_Ref525808346"/>
      <w:r w:rsidRPr="0065305A">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2.3</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295"/>
      <w:r w:rsidRPr="0065305A">
        <w:rPr>
          <w:i w:val="0"/>
          <w:sz w:val="22"/>
        </w:rPr>
        <w:t xml:space="preserve"> : domaine d’étude </w:t>
      </w:r>
      <w:r>
        <w:rPr>
          <w:i w:val="0"/>
          <w:sz w:val="22"/>
        </w:rPr>
        <w:t>entre deux parois</w:t>
      </w:r>
    </w:p>
    <w:p w14:paraId="5D73E4C1" w14:textId="26AD6DD9"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C28BB">
        <w:rPr>
          <w:b/>
        </w:rPr>
        <w:t>[42]</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3608E6"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6" w:name="_Ref525751376"/>
            <w:r w:rsidRPr="005600FC">
              <w:rPr>
                <w:rFonts w:ascii="Times New Roman" w:eastAsia="Times New Roman" w:hAnsi="Times New Roman"/>
                <w:b/>
                <w:iCs w:val="0"/>
                <w:color w:val="auto"/>
                <w:sz w:val="22"/>
                <w:szCs w:val="22"/>
                <w:lang w:eastAsia="fr-FR"/>
              </w:rPr>
              <w:t xml:space="preserve"> </w:t>
            </w:r>
            <w:bookmarkEnd w:id="296"/>
          </w:p>
        </w:tc>
      </w:tr>
    </w:tbl>
    <w:p w14:paraId="4E495DC7" w14:textId="6CB5C725"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C28BB">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3608E6"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5824932"/>
            <w:r w:rsidRPr="005600FC">
              <w:rPr>
                <w:rFonts w:ascii="Times New Roman" w:eastAsia="Times New Roman" w:hAnsi="Times New Roman"/>
                <w:b/>
                <w:iCs w:val="0"/>
                <w:color w:val="auto"/>
                <w:sz w:val="22"/>
                <w:szCs w:val="22"/>
                <w:lang w:eastAsia="fr-FR"/>
              </w:rPr>
              <w:t xml:space="preserve"> </w:t>
            </w:r>
            <w:bookmarkEnd w:id="297"/>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3608E6"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5772474"/>
            <w:r w:rsidRPr="005600FC">
              <w:rPr>
                <w:rFonts w:ascii="Times New Roman" w:eastAsia="Times New Roman" w:hAnsi="Times New Roman"/>
                <w:b/>
                <w:iCs w:val="0"/>
                <w:color w:val="auto"/>
                <w:sz w:val="22"/>
                <w:szCs w:val="22"/>
                <w:lang w:eastAsia="fr-FR"/>
              </w:rPr>
              <w:t xml:space="preserve"> </w:t>
            </w:r>
            <w:bookmarkEnd w:id="29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3608E6"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5808447"/>
            <w:r w:rsidRPr="005600FC">
              <w:rPr>
                <w:rFonts w:ascii="Times New Roman" w:eastAsia="Times New Roman" w:hAnsi="Times New Roman"/>
                <w:b/>
                <w:iCs w:val="0"/>
                <w:color w:val="auto"/>
                <w:sz w:val="22"/>
                <w:szCs w:val="22"/>
                <w:lang w:eastAsia="fr-FR"/>
              </w:rPr>
              <w:t xml:space="preserve"> </w:t>
            </w:r>
            <w:bookmarkEnd w:id="299"/>
          </w:p>
        </w:tc>
      </w:tr>
    </w:tbl>
    <w:p w14:paraId="029BBACC" w14:textId="6AFBE8BD"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C28BB">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C28BB">
        <w:rPr>
          <w:b/>
          <w:szCs w:val="22"/>
        </w:rPr>
        <w:t>[40]</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3608E6"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3608E6"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300"/>
      <w:commentRangeStart w:id="301"/>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300"/>
      <w:r w:rsidR="00ED4BE4" w:rsidRPr="001C4698">
        <w:rPr>
          <w:rStyle w:val="Marquedecommentaire"/>
        </w:rPr>
        <w:commentReference w:id="300"/>
      </w:r>
      <w:commentRangeEnd w:id="301"/>
      <w:r w:rsidR="00ED4BE4" w:rsidRPr="001C4698">
        <w:rPr>
          <w:rStyle w:val="Marquedecommentaire"/>
        </w:rPr>
        <w:commentReference w:id="301"/>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3608E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3608E6"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2" w:name="_Ref528678284"/>
            <w:r w:rsidRPr="005600FC">
              <w:rPr>
                <w:rFonts w:ascii="Times New Roman" w:eastAsia="Times New Roman" w:hAnsi="Times New Roman"/>
                <w:b/>
                <w:iCs w:val="0"/>
                <w:color w:val="auto"/>
                <w:sz w:val="22"/>
                <w:szCs w:val="22"/>
                <w:lang w:eastAsia="fr-FR"/>
              </w:rPr>
              <w:t xml:space="preserve"> </w:t>
            </w:r>
            <w:bookmarkEnd w:id="302"/>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3608E6"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3" w:name="_Ref534719748"/>
            <w:r w:rsidRPr="005600FC">
              <w:rPr>
                <w:rFonts w:ascii="Times New Roman" w:eastAsia="Times New Roman" w:hAnsi="Times New Roman"/>
                <w:b/>
                <w:iCs w:val="0"/>
                <w:color w:val="auto"/>
                <w:sz w:val="22"/>
                <w:szCs w:val="22"/>
                <w:lang w:eastAsia="fr-FR"/>
              </w:rPr>
              <w:t xml:space="preserve"> </w:t>
            </w:r>
            <w:bookmarkEnd w:id="303"/>
          </w:p>
        </w:tc>
      </w:tr>
    </w:tbl>
    <w:p w14:paraId="6992E778" w14:textId="77777777" w:rsidR="0030124D" w:rsidRDefault="0030124D" w:rsidP="005360D9"/>
    <w:p w14:paraId="2F9E974D" w14:textId="51C842D0" w:rsidR="0093422C" w:rsidRDefault="0093422C" w:rsidP="00B74996">
      <w:pPr>
        <w:pStyle w:val="Titre3"/>
        <w:ind w:left="709"/>
      </w:pPr>
      <w:bookmarkStart w:id="304" w:name="_Toc535684109"/>
      <w:r>
        <w:t>Modèles de rupture et reformation du film (cavitation)</w:t>
      </w:r>
      <w:bookmarkEnd w:id="304"/>
    </w:p>
    <w:p w14:paraId="721F42DB" w14:textId="77777777" w:rsidR="0093422C" w:rsidRDefault="0093422C" w:rsidP="0093422C">
      <w:pPr>
        <w:rPr>
          <w:sz w:val="23"/>
          <w:szCs w:val="23"/>
        </w:rPr>
      </w:pPr>
    </w:p>
    <w:p w14:paraId="0C64BAFA" w14:textId="0606D74A"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C28BB" w:rsidRPr="000C28BB">
        <w:rPr>
          <w:b/>
          <w:noProof/>
          <w:szCs w:val="22"/>
        </w:rPr>
        <w:t>Figure 2.3</w:t>
      </w:r>
      <w:r w:rsidR="000C28BB" w:rsidRPr="000C28BB">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60B35777" w:rsidR="003336E1" w:rsidRPr="000325F0" w:rsidRDefault="000325F0" w:rsidP="000325F0">
      <w:pPr>
        <w:pStyle w:val="Lgende"/>
        <w:jc w:val="center"/>
        <w:rPr>
          <w:i w:val="0"/>
          <w:noProof/>
          <w:sz w:val="22"/>
          <w:szCs w:val="22"/>
        </w:rPr>
      </w:pPr>
      <w:bookmarkStart w:id="305" w:name="_Ref534652550"/>
      <w:r w:rsidRPr="000325F0">
        <w:rPr>
          <w:i w:val="0"/>
          <w:noProof/>
          <w:sz w:val="22"/>
          <w:szCs w:val="22"/>
        </w:rPr>
        <w:t xml:space="preserve">Figure </w:t>
      </w:r>
      <w:r w:rsidR="00C80962">
        <w:rPr>
          <w:i w:val="0"/>
          <w:noProof/>
          <w:sz w:val="22"/>
          <w:szCs w:val="22"/>
        </w:rPr>
        <w:fldChar w:fldCharType="begin"/>
      </w:r>
      <w:r w:rsidR="00C80962">
        <w:rPr>
          <w:i w:val="0"/>
          <w:noProof/>
          <w:sz w:val="22"/>
          <w:szCs w:val="22"/>
        </w:rPr>
        <w:instrText xml:space="preserve"> STYLEREF 2 \s </w:instrText>
      </w:r>
      <w:r w:rsidR="00C80962">
        <w:rPr>
          <w:i w:val="0"/>
          <w:noProof/>
          <w:sz w:val="22"/>
          <w:szCs w:val="22"/>
        </w:rPr>
        <w:fldChar w:fldCharType="separate"/>
      </w:r>
      <w:r w:rsidR="000C28BB">
        <w:rPr>
          <w:i w:val="0"/>
          <w:noProof/>
          <w:sz w:val="22"/>
          <w:szCs w:val="22"/>
        </w:rPr>
        <w:t>2.3</w:t>
      </w:r>
      <w:r w:rsidR="00C80962">
        <w:rPr>
          <w:i w:val="0"/>
          <w:noProof/>
          <w:sz w:val="22"/>
          <w:szCs w:val="22"/>
        </w:rPr>
        <w:fldChar w:fldCharType="end"/>
      </w:r>
      <w:r w:rsidR="00C80962">
        <w:rPr>
          <w:i w:val="0"/>
          <w:noProof/>
          <w:sz w:val="22"/>
          <w:szCs w:val="22"/>
        </w:rPr>
        <w:noBreakHyphen/>
      </w:r>
      <w:r w:rsidR="00C80962">
        <w:rPr>
          <w:i w:val="0"/>
          <w:noProof/>
          <w:sz w:val="22"/>
          <w:szCs w:val="22"/>
        </w:rPr>
        <w:fldChar w:fldCharType="begin"/>
      </w:r>
      <w:r w:rsidR="00C80962">
        <w:rPr>
          <w:i w:val="0"/>
          <w:noProof/>
          <w:sz w:val="22"/>
          <w:szCs w:val="22"/>
        </w:rPr>
        <w:instrText xml:space="preserve"> SEQ Figure \* ARABIC \s 2 </w:instrText>
      </w:r>
      <w:r w:rsidR="00C80962">
        <w:rPr>
          <w:i w:val="0"/>
          <w:noProof/>
          <w:sz w:val="22"/>
          <w:szCs w:val="22"/>
        </w:rPr>
        <w:fldChar w:fldCharType="separate"/>
      </w:r>
      <w:r w:rsidR="000C28BB">
        <w:rPr>
          <w:i w:val="0"/>
          <w:noProof/>
          <w:sz w:val="22"/>
          <w:szCs w:val="22"/>
        </w:rPr>
        <w:t>2</w:t>
      </w:r>
      <w:r w:rsidR="00C80962">
        <w:rPr>
          <w:i w:val="0"/>
          <w:noProof/>
          <w:sz w:val="22"/>
          <w:szCs w:val="22"/>
        </w:rPr>
        <w:fldChar w:fldCharType="end"/>
      </w:r>
      <w:bookmarkEnd w:id="30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29DAE2DB"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06"/>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C28BB">
        <w:rPr>
          <w:b/>
          <w:szCs w:val="23"/>
        </w:rPr>
        <w:t>[41]</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3608E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7" w:name="_Ref525835347"/>
            <w:r w:rsidRPr="005600FC">
              <w:rPr>
                <w:rFonts w:ascii="Times New Roman" w:eastAsia="Times New Roman" w:hAnsi="Times New Roman"/>
                <w:b/>
                <w:iCs w:val="0"/>
                <w:color w:val="auto"/>
                <w:sz w:val="22"/>
                <w:szCs w:val="22"/>
                <w:lang w:eastAsia="fr-FR"/>
              </w:rPr>
              <w:t xml:space="preserve"> </w:t>
            </w:r>
            <w:bookmarkEnd w:id="307"/>
          </w:p>
        </w:tc>
      </w:tr>
    </w:tbl>
    <w:p w14:paraId="0C59B2E7" w14:textId="6392DBA4"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C28BB">
        <w:rPr>
          <w:b/>
          <w:szCs w:val="23"/>
        </w:rPr>
        <w:t>[39]</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C28BB">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3608E6"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8" w:name="_Ref525840140"/>
            <w:r w:rsidRPr="005600FC">
              <w:rPr>
                <w:rFonts w:ascii="Times New Roman" w:eastAsia="Times New Roman" w:hAnsi="Times New Roman"/>
                <w:b/>
                <w:iCs w:val="0"/>
                <w:color w:val="auto"/>
                <w:sz w:val="22"/>
                <w:szCs w:val="22"/>
                <w:lang w:eastAsia="fr-FR"/>
              </w:rPr>
              <w:t xml:space="preserve"> </w:t>
            </w:r>
            <w:bookmarkEnd w:id="308"/>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3608E6"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9" w:name="_Ref525842533"/>
            <w:r w:rsidRPr="005600FC">
              <w:rPr>
                <w:rFonts w:ascii="Times New Roman" w:eastAsia="Times New Roman" w:hAnsi="Times New Roman"/>
                <w:b/>
                <w:iCs w:val="0"/>
                <w:color w:val="auto"/>
                <w:sz w:val="22"/>
                <w:szCs w:val="22"/>
                <w:lang w:eastAsia="fr-FR"/>
              </w:rPr>
              <w:t xml:space="preserve"> </w:t>
            </w:r>
            <w:bookmarkEnd w:id="309"/>
          </w:p>
        </w:tc>
      </w:tr>
    </w:tbl>
    <w:p w14:paraId="2AAB8144" w14:textId="08447F7E"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C28BB">
        <w:rPr>
          <w:b/>
          <w:szCs w:val="23"/>
        </w:rPr>
        <w:t>2.3.5.1</w:t>
      </w:r>
      <w:r w:rsidRPr="006F22D5">
        <w:rPr>
          <w:b/>
          <w:szCs w:val="23"/>
        </w:rPr>
        <w:fldChar w:fldCharType="end"/>
      </w:r>
      <w:r>
        <w:rPr>
          <w:szCs w:val="23"/>
        </w:rPr>
        <w:t>.</w:t>
      </w:r>
    </w:p>
    <w:p w14:paraId="108AD9C2" w14:textId="739D5EEC"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C28BB">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0" w:name="_Ref526267109"/>
            <w:r w:rsidRPr="005600FC">
              <w:rPr>
                <w:rFonts w:ascii="Times New Roman" w:eastAsia="Times New Roman" w:hAnsi="Times New Roman"/>
                <w:b/>
                <w:iCs w:val="0"/>
                <w:color w:val="auto"/>
                <w:sz w:val="22"/>
                <w:szCs w:val="22"/>
                <w:lang w:eastAsia="fr-FR"/>
              </w:rPr>
              <w:t xml:space="preserve"> </w:t>
            </w:r>
            <w:bookmarkEnd w:id="310"/>
          </w:p>
        </w:tc>
      </w:tr>
    </w:tbl>
    <w:p w14:paraId="0029784A" w14:textId="400125E2"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C28BB">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6267143"/>
            <w:r w:rsidRPr="005600FC">
              <w:rPr>
                <w:rFonts w:ascii="Times New Roman" w:eastAsia="Times New Roman" w:hAnsi="Times New Roman"/>
                <w:b/>
                <w:iCs w:val="0"/>
                <w:color w:val="auto"/>
                <w:sz w:val="22"/>
                <w:szCs w:val="22"/>
                <w:lang w:eastAsia="fr-FR"/>
              </w:rPr>
              <w:t xml:space="preserve"> </w:t>
            </w:r>
            <w:bookmarkEnd w:id="311"/>
          </w:p>
        </w:tc>
      </w:tr>
    </w:tbl>
    <w:p w14:paraId="70C925C0" w14:textId="14EEB43D" w:rsidR="008E4D9C" w:rsidRDefault="008E4D9C" w:rsidP="008E4D9C">
      <w:pPr>
        <w:spacing w:before="120"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2" w:name="_Toc535684110"/>
      <w:r>
        <w:t>Equation de l’énergie</w:t>
      </w:r>
      <w:bookmarkEnd w:id="312"/>
    </w:p>
    <w:p w14:paraId="37CFB6B4" w14:textId="1F312FB9"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C28BB">
        <w:rPr>
          <w:b/>
        </w:rPr>
        <w:t>[42]</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3" w:name="_Ref525825321"/>
            <w:r w:rsidRPr="005600FC">
              <w:rPr>
                <w:rFonts w:ascii="Times New Roman" w:eastAsia="Times New Roman" w:hAnsi="Times New Roman"/>
                <w:b/>
                <w:iCs w:val="0"/>
                <w:color w:val="auto"/>
                <w:sz w:val="22"/>
                <w:szCs w:val="22"/>
                <w:lang w:eastAsia="fr-FR"/>
              </w:rPr>
              <w:t xml:space="preserve"> </w:t>
            </w:r>
            <w:bookmarkEnd w:id="313"/>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5B8A7C11"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C28BB">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3608E6"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5BD700B1"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C28BB">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24A3BDED"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C28BB">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C28BB">
        <w:rPr>
          <w:b/>
        </w:rPr>
        <w:t>[42]</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4" w:name="_Toc535684111"/>
      <w:bookmarkStart w:id="315" w:name="_Ref528670063"/>
      <w:r>
        <w:t>A</w:t>
      </w:r>
      <w:r w:rsidR="001275DD">
        <w:t>pproximation de la temperature par des polynomes de legendre</w:t>
      </w:r>
      <w:bookmarkEnd w:id="314"/>
    </w:p>
    <w:p w14:paraId="7EDF5BCE" w14:textId="71070A0E"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C28BB">
        <w:rPr>
          <w:b/>
        </w:rPr>
        <w:t>[44]</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C28BB">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C28BB">
        <w:rPr>
          <w:b/>
        </w:rPr>
        <w:t>[45]</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227AF2C"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C28BB">
        <w:rPr>
          <w:b/>
        </w:rPr>
        <w:t>[46]</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6B031908"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C28BB">
        <w:rPr>
          <w:b/>
        </w:rPr>
        <w:t>[37]</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457E45B"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C28BB">
        <w:rPr>
          <w:b/>
        </w:rPr>
        <w:t>[47]</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C28BB">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3608E6"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767EA7E9" w:rsidR="003A3131" w:rsidRDefault="00D879B2" w:rsidP="002041BE">
      <w:pPr>
        <w:spacing w:before="240" w:after="240" w:line="360" w:lineRule="auto"/>
      </w:pPr>
      <w:r>
        <w:lastRenderedPageBreak/>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C28BB">
        <w:rPr>
          <w:b/>
        </w:rPr>
        <w:t>[46</w:t>
      </w:r>
      <w:proofErr w:type="gramStart"/>
      <w:r w:rsidR="000C28BB">
        <w:rPr>
          <w:b/>
        </w:rPr>
        <w:t>]</w:t>
      </w:r>
      <w:proofErr w:type="gramEnd"/>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3608E6"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3608E6"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6" w:name="_Ref534709750"/>
            <w:r w:rsidRPr="00134F70">
              <w:rPr>
                <w:rFonts w:ascii="Times New Roman" w:eastAsia="Times New Roman" w:hAnsi="Times New Roman"/>
                <w:b/>
                <w:iCs w:val="0"/>
                <w:color w:val="auto"/>
                <w:sz w:val="22"/>
                <w:szCs w:val="22"/>
                <w:lang w:eastAsia="fr-FR"/>
              </w:rPr>
              <w:t xml:space="preserve"> </w:t>
            </w:r>
            <w:bookmarkEnd w:id="316"/>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3608E6"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7" w:name="_Ref526242254"/>
            <w:r w:rsidRPr="00134F70">
              <w:rPr>
                <w:rFonts w:ascii="Times New Roman" w:eastAsia="Times New Roman" w:hAnsi="Times New Roman"/>
                <w:b/>
                <w:iCs w:val="0"/>
                <w:color w:val="auto"/>
                <w:sz w:val="22"/>
                <w:szCs w:val="22"/>
                <w:lang w:eastAsia="fr-FR"/>
              </w:rPr>
              <w:t xml:space="preserve"> </w:t>
            </w:r>
            <w:bookmarkEnd w:id="317"/>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bookmarkStart w:id="318" w:name="_GoBack"/>
      <w:bookmarkEnd w:id="318"/>
      <w:r w:rsidR="00AE5F7D">
        <w:t>.</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0A7F413D"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C28BB">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w:t>
      </w:r>
      <w:proofErr w:type="spellStart"/>
      <w:r>
        <w:t>Dowson</w:t>
      </w:r>
      <w:proofErr w:type="spellEnd"/>
      <w:r>
        <w:t xml:space="preserve">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C28BB">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C28BB">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3608E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3608E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3608E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3608E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9" w:name="_Ref534712804"/>
            <w:r w:rsidRPr="001C390D">
              <w:rPr>
                <w:rFonts w:ascii="Calibri" w:eastAsia="Times New Roman" w:hAnsi="Calibri" w:cs="Times New Roman"/>
                <w:i w:val="0"/>
                <w:iCs w:val="0"/>
                <w:color w:val="auto"/>
                <w:sz w:val="22"/>
                <w:szCs w:val="20"/>
                <w:lang w:eastAsia="fr-FR"/>
              </w:rPr>
              <w:t xml:space="preserve"> </w:t>
            </w:r>
            <w:bookmarkEnd w:id="319"/>
          </w:p>
        </w:tc>
      </w:tr>
    </w:tbl>
    <w:p w14:paraId="7691FF9A" w14:textId="077750B5"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C28BB">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C28BB">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C28BB">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C28BB">
        <w:rPr>
          <w:b/>
        </w:rPr>
        <w:t>[46</w:t>
      </w:r>
      <w:proofErr w:type="gramStart"/>
      <w:r w:rsidR="000C28BB">
        <w:rPr>
          <w:b/>
        </w:rPr>
        <w:t>]</w:t>
      </w:r>
      <w:proofErr w:type="gramEnd"/>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3608E6"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0" w:name="_Ref534722716"/>
            <w:r w:rsidRPr="001C390D">
              <w:rPr>
                <w:rFonts w:ascii="Calibri" w:eastAsia="Times New Roman" w:hAnsi="Calibri" w:cs="Times New Roman"/>
                <w:i w:val="0"/>
                <w:iCs w:val="0"/>
                <w:color w:val="auto"/>
                <w:sz w:val="22"/>
                <w:szCs w:val="20"/>
                <w:lang w:eastAsia="fr-FR"/>
              </w:rPr>
              <w:t xml:space="preserve"> </w:t>
            </w:r>
            <w:bookmarkEnd w:id="32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3608E6"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1" w:name="_Ref534721791"/>
            <w:r w:rsidRPr="001C390D">
              <w:rPr>
                <w:rFonts w:ascii="Calibri" w:eastAsia="Times New Roman" w:hAnsi="Calibri" w:cs="Times New Roman"/>
                <w:i w:val="0"/>
                <w:iCs w:val="0"/>
                <w:color w:val="auto"/>
                <w:sz w:val="22"/>
                <w:szCs w:val="20"/>
                <w:lang w:eastAsia="fr-FR"/>
              </w:rPr>
              <w:t xml:space="preserve"> </w:t>
            </w:r>
            <w:bookmarkEnd w:id="321"/>
          </w:p>
        </w:tc>
      </w:tr>
    </w:tbl>
    <w:p w14:paraId="3DC30926" w14:textId="146F5599"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C28BB">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C28BB">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284173EA"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C28BB">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C28BB">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w:t>
      </w:r>
      <w:proofErr w:type="gramStart"/>
      <w:r>
        <w:t>sont:</w:t>
      </w:r>
      <w:proofErr w:type="gram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3608E6"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3608E6"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3608E6"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3608E6"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5014E09A"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C28BB">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2DED7927"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C28BB">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C28BB">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2" w:name="_Ref528678596"/>
            <w:r w:rsidRPr="001C390D">
              <w:rPr>
                <w:rFonts w:ascii="Calibri" w:eastAsia="Times New Roman" w:hAnsi="Calibri" w:cs="Times New Roman"/>
                <w:i w:val="0"/>
                <w:iCs w:val="0"/>
                <w:color w:val="auto"/>
                <w:sz w:val="22"/>
                <w:szCs w:val="20"/>
                <w:lang w:eastAsia="fr-FR"/>
              </w:rPr>
              <w:t xml:space="preserve"> </w:t>
            </w:r>
            <w:bookmarkEnd w:id="322"/>
          </w:p>
        </w:tc>
      </w:tr>
    </w:tbl>
    <w:p w14:paraId="35DDE93D" w14:textId="60A8026A"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C28BB">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0098627C">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3" w:name="_Toc535684112"/>
      <w:r>
        <w:t>Résolution des équations couplées</w:t>
      </w:r>
      <w:bookmarkEnd w:id="315"/>
      <w:bookmarkEnd w:id="323"/>
    </w:p>
    <w:p w14:paraId="67CF7F2E" w14:textId="24E9F997"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C28BB">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4" w:name="_Ref528671596"/>
      <w:r>
        <w:t>Discrétisation de l’équation de Reynolds avec cavitation</w:t>
      </w:r>
      <w:bookmarkEnd w:id="324"/>
    </w:p>
    <w:p w14:paraId="511A9398" w14:textId="25E0182B"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C28BB" w:rsidRPr="000C28BB">
        <w:rPr>
          <w:b/>
          <w:noProof/>
        </w:rPr>
        <w:t>Figure 2.3</w:t>
      </w:r>
      <w:r w:rsidR="000C28BB" w:rsidRPr="000C28BB">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42253253" w:rsidR="00DB4537" w:rsidRPr="00444EB6" w:rsidRDefault="0093422C" w:rsidP="00444EB6">
      <w:pPr>
        <w:pStyle w:val="Lgende"/>
        <w:spacing w:line="360" w:lineRule="auto"/>
        <w:jc w:val="center"/>
        <w:rPr>
          <w:i w:val="0"/>
          <w:noProof/>
          <w:sz w:val="22"/>
        </w:rPr>
      </w:pPr>
      <w:bookmarkStart w:id="325" w:name="_Ref525899785"/>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3</w:t>
      </w:r>
      <w:r w:rsidR="00C80962">
        <w:rPr>
          <w:i w:val="0"/>
          <w:noProof/>
          <w:sz w:val="22"/>
        </w:rPr>
        <w:fldChar w:fldCharType="end"/>
      </w:r>
      <w:bookmarkEnd w:id="325"/>
      <w:r>
        <w:rPr>
          <w:i w:val="0"/>
          <w:noProof/>
          <w:sz w:val="22"/>
        </w:rPr>
        <w:t> : le maillge 2D utilisé pour l’équation de Reynolds</w:t>
      </w:r>
    </w:p>
    <w:p w14:paraId="78AD99C6" w14:textId="61DFBAB7"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C28BB">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3608E6"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3608E6"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3608E6"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3608E6"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3608E6"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3608E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3608E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6" w:name="_Ref525844214"/>
            <w:r w:rsidRPr="00134F70">
              <w:rPr>
                <w:rFonts w:ascii="Times New Roman" w:eastAsia="Times New Roman" w:hAnsi="Times New Roman"/>
                <w:b/>
                <w:iCs w:val="0"/>
                <w:color w:val="auto"/>
                <w:sz w:val="22"/>
                <w:szCs w:val="22"/>
                <w:lang w:eastAsia="fr-FR"/>
              </w:rPr>
              <w:t xml:space="preserve"> </w:t>
            </w:r>
            <w:bookmarkEnd w:id="326"/>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3F4A45C1"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C28BB">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27"/>
      <w:r>
        <w:t>discrétisation</w:t>
      </w:r>
      <w:commentRangeEnd w:id="327"/>
      <w:r w:rsidR="000A387B">
        <w:rPr>
          <w:rStyle w:val="Marquedecommentaire"/>
        </w:rPr>
        <w:commentReference w:id="327"/>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3608E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3608E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3608E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8" w:name="_Ref535400579"/>
            <w:r w:rsidRPr="00134F70">
              <w:rPr>
                <w:rFonts w:ascii="Times New Roman" w:eastAsia="Times New Roman" w:hAnsi="Times New Roman"/>
                <w:b/>
                <w:iCs w:val="0"/>
                <w:color w:val="auto"/>
                <w:sz w:val="22"/>
                <w:szCs w:val="22"/>
                <w:lang w:eastAsia="fr-FR"/>
              </w:rPr>
              <w:t xml:space="preserve"> </w:t>
            </w:r>
            <w:bookmarkEnd w:id="328"/>
          </w:p>
        </w:tc>
      </w:tr>
    </w:tbl>
    <w:p w14:paraId="3AF10FA2" w14:textId="2B92BAB2"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C28BB">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3608E6"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9" w:name="_Ref535400601"/>
            <w:r w:rsidRPr="00134F70">
              <w:rPr>
                <w:rFonts w:ascii="Times New Roman" w:eastAsia="Times New Roman" w:hAnsi="Times New Roman"/>
                <w:b/>
                <w:iCs w:val="0"/>
                <w:color w:val="auto"/>
                <w:sz w:val="22"/>
                <w:szCs w:val="22"/>
                <w:lang w:eastAsia="fr-FR"/>
              </w:rPr>
              <w:t xml:space="preserve"> </w:t>
            </w:r>
            <w:bookmarkEnd w:id="329"/>
          </w:p>
        </w:tc>
      </w:tr>
    </w:tbl>
    <w:p w14:paraId="780562F6" w14:textId="5E12D3FB"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C28BB">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C28BB">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30"/>
      <w:r w:rsidR="000A387B" w:rsidRPr="00351E93">
        <w:rPr>
          <w:strike/>
        </w:rPr>
        <w:t>est</w:t>
      </w:r>
      <w:commentRangeEnd w:id="330"/>
      <w:r w:rsidR="000A387B" w:rsidRPr="00351E93">
        <w:rPr>
          <w:rStyle w:val="Marquedecommentaire"/>
          <w:strike/>
        </w:rPr>
        <w:commentReference w:id="330"/>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1" w:name="_Ref525898126"/>
            <w:r w:rsidRPr="00134F70">
              <w:rPr>
                <w:rFonts w:ascii="Times New Roman" w:eastAsia="Times New Roman" w:hAnsi="Times New Roman"/>
                <w:b/>
                <w:iCs w:val="0"/>
                <w:color w:val="auto"/>
                <w:sz w:val="22"/>
                <w:szCs w:val="22"/>
                <w:lang w:eastAsia="fr-FR"/>
              </w:rPr>
              <w:t xml:space="preserve"> </w:t>
            </w:r>
            <w:bookmarkEnd w:id="331"/>
          </w:p>
        </w:tc>
      </w:tr>
    </w:tbl>
    <w:p w14:paraId="7C59F0A8" w14:textId="2AE90EDA"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w:t>
      </w:r>
      <w:r w:rsidR="009923BD">
        <w:t xml:space="preserve"> </w:t>
      </w:r>
      <w:r w:rsidR="000A387B">
        <w:t>C</w:t>
      </w:r>
      <w:r>
        <w:t xml:space="preserve">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C28BB">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3608E6"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32" w:name="_Ref534738787"/>
      <w:r>
        <w:t>Discrétisation de l’équation de l’énergie</w:t>
      </w:r>
      <w:bookmarkEnd w:id="332"/>
      <w:r>
        <w:t xml:space="preserve"> </w:t>
      </w:r>
    </w:p>
    <w:p w14:paraId="1F6F61FB" w14:textId="6BEFD93C"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C28BB">
        <w:rPr>
          <w:b/>
        </w:rPr>
        <w:t>[37]</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512BFC9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C28BB">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C28BB" w:rsidRPr="000C28BB">
        <w:rPr>
          <w:b/>
          <w:noProof/>
        </w:rPr>
        <w:t>Figure 2.3</w:t>
      </w:r>
      <w:r w:rsidR="000C28BB" w:rsidRPr="000C28BB">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5C3AC33B" w:rsidR="005C3EA4" w:rsidRPr="008C6155" w:rsidRDefault="008C6155" w:rsidP="008C6155">
      <w:pPr>
        <w:pStyle w:val="Lgende"/>
        <w:spacing w:line="360" w:lineRule="auto"/>
        <w:jc w:val="center"/>
        <w:rPr>
          <w:i w:val="0"/>
          <w:noProof/>
          <w:sz w:val="22"/>
        </w:rPr>
      </w:pPr>
      <w:bookmarkStart w:id="333" w:name="_Ref535416936"/>
      <w:r w:rsidRPr="008C615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4</w:t>
      </w:r>
      <w:r w:rsidR="00C80962">
        <w:rPr>
          <w:i w:val="0"/>
          <w:noProof/>
          <w:sz w:val="22"/>
        </w:rPr>
        <w:fldChar w:fldCharType="end"/>
      </w:r>
      <w:bookmarkEnd w:id="333"/>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4" w:name="_Ref526268159"/>
            <w:r w:rsidRPr="00134F70">
              <w:rPr>
                <w:rFonts w:ascii="Times New Roman" w:eastAsia="Times New Roman" w:hAnsi="Times New Roman"/>
                <w:b/>
                <w:iCs w:val="0"/>
                <w:color w:val="auto"/>
                <w:sz w:val="22"/>
                <w:szCs w:val="22"/>
                <w:lang w:eastAsia="fr-FR"/>
              </w:rPr>
              <w:t xml:space="preserve"> </w:t>
            </w:r>
            <w:bookmarkEnd w:id="334"/>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3608E6"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3608E6"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3608E6"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147C9318"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C28BB">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3608E6"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3608E6"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3608E6"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3608E6"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058107F5"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C28BB">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C28BB" w:rsidRPr="000C28BB">
        <w:rPr>
          <w:b/>
          <w:noProof/>
        </w:rPr>
        <w:t>Figure 2.3</w:t>
      </w:r>
      <w:r w:rsidR="000C28BB" w:rsidRPr="000C28BB">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60181E41" w:rsidR="00D356A7" w:rsidRPr="00DF06F6" w:rsidRDefault="00D356A7" w:rsidP="00D356A7">
      <w:pPr>
        <w:pStyle w:val="Lgende"/>
        <w:spacing w:line="360" w:lineRule="auto"/>
        <w:jc w:val="center"/>
        <w:rPr>
          <w:i w:val="0"/>
          <w:noProof/>
          <w:sz w:val="22"/>
        </w:rPr>
      </w:pPr>
      <w:bookmarkStart w:id="335" w:name="_Ref534729764"/>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5</w:t>
      </w:r>
      <w:r w:rsidR="00C80962">
        <w:rPr>
          <w:i w:val="0"/>
          <w:noProof/>
          <w:sz w:val="22"/>
        </w:rPr>
        <w:fldChar w:fldCharType="end"/>
      </w:r>
      <w:bookmarkEnd w:id="335"/>
      <w:r>
        <w:rPr>
          <w:i w:val="0"/>
          <w:noProof/>
          <w:sz w:val="22"/>
        </w:rPr>
        <w:t xml:space="preserve"> : </w:t>
      </w:r>
      <w:r w:rsidR="00B55A12">
        <w:rPr>
          <w:i w:val="0"/>
          <w:noProof/>
          <w:sz w:val="22"/>
        </w:rPr>
        <w:t>D</w:t>
      </w:r>
      <w:r>
        <w:rPr>
          <w:i w:val="0"/>
          <w:noProof/>
          <w:sz w:val="22"/>
        </w:rPr>
        <w:t>iscrét</w:t>
      </w:r>
      <w:r w:rsidR="00DA75DE">
        <w:rPr>
          <w:i w:val="0"/>
          <w:noProof/>
          <w:sz w:val="22"/>
        </w:rPr>
        <w:t>i</w:t>
      </w:r>
      <w:r>
        <w:rPr>
          <w:i w:val="0"/>
          <w:noProof/>
          <w:sz w:val="22"/>
        </w:rPr>
        <w:t xml:space="preserve">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20AF913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C28BB">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3608E6"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3608E6"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3608E6"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3608E6"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3608E6"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3608E6"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3608E6"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6" w:name="_Ref535418455"/>
            <w:r w:rsidRPr="00134F70">
              <w:rPr>
                <w:rFonts w:ascii="Times New Roman" w:eastAsia="Times New Roman" w:hAnsi="Times New Roman"/>
                <w:b/>
                <w:iCs w:val="0"/>
                <w:color w:val="auto"/>
                <w:sz w:val="22"/>
                <w:szCs w:val="22"/>
                <w:lang w:eastAsia="fr-FR"/>
              </w:rPr>
              <w:t xml:space="preserve"> </w:t>
            </w:r>
            <w:bookmarkEnd w:id="336"/>
          </w:p>
        </w:tc>
      </w:tr>
    </w:tbl>
    <w:p w14:paraId="081BA2F4" w14:textId="65204859"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C28BB">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1280D93"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C28BB" w:rsidRPr="000C28BB">
        <w:rPr>
          <w:b/>
          <w:noProof/>
        </w:rPr>
        <w:t>Figure 2.3</w:t>
      </w:r>
      <w:r w:rsidR="000C28BB" w:rsidRPr="000C28BB">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04E5112A" w:rsidR="003519E6" w:rsidRPr="005841B5" w:rsidRDefault="003519E6" w:rsidP="003519E6">
      <w:pPr>
        <w:pStyle w:val="Lgende"/>
        <w:spacing w:line="360" w:lineRule="auto"/>
        <w:jc w:val="center"/>
        <w:rPr>
          <w:i w:val="0"/>
          <w:noProof/>
          <w:sz w:val="22"/>
        </w:rPr>
      </w:pPr>
      <w:bookmarkStart w:id="337" w:name="_Ref525914764"/>
      <w:r w:rsidRPr="005841B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6</w:t>
      </w:r>
      <w:r w:rsidR="00C80962">
        <w:rPr>
          <w:i w:val="0"/>
          <w:noProof/>
          <w:sz w:val="22"/>
        </w:rPr>
        <w:fldChar w:fldCharType="end"/>
      </w:r>
      <w:bookmarkEnd w:id="337"/>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38"/>
      <w:r w:rsidRPr="00AC3448">
        <w:rPr>
          <w:highlight w:val="yellow"/>
        </w:rPr>
        <w:t>significative</w:t>
      </w:r>
      <w:commentRangeEnd w:id="338"/>
      <w:r w:rsidR="00DA75DE">
        <w:rPr>
          <w:rStyle w:val="Marquedecommentaire"/>
        </w:rPr>
        <w:commentReference w:id="338"/>
      </w:r>
      <w:r w:rsidR="0093422C" w:rsidRPr="00AC3448">
        <w:rPr>
          <w:highlight w:val="yellow"/>
        </w:rPr>
        <w:t>.</w:t>
      </w:r>
    </w:p>
    <w:p w14:paraId="1D17670F" w14:textId="34ACDCFE" w:rsidR="0093422C" w:rsidRDefault="0093422C" w:rsidP="00B74996">
      <w:pPr>
        <w:pStyle w:val="Titre2"/>
        <w:ind w:left="709"/>
      </w:pPr>
      <w:bookmarkStart w:id="339" w:name="_Toc535684113"/>
      <w:r>
        <w:t>Efforts générés dans paliers hydrodynamiques</w:t>
      </w:r>
      <w:bookmarkEnd w:id="339"/>
    </w:p>
    <w:p w14:paraId="66D40BD0" w14:textId="77777777" w:rsidR="000B533E" w:rsidRPr="000B533E" w:rsidRDefault="000B533E" w:rsidP="000B533E"/>
    <w:p w14:paraId="25D95A2E" w14:textId="208C9889"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0C28BB" w:rsidRPr="000C28BB">
        <w:rPr>
          <w:b/>
        </w:rPr>
        <w:t>Figure 2.2</w:t>
      </w:r>
      <w:r w:rsidR="000C28BB" w:rsidRPr="000C28BB">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3608E6"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40" w:name="_Toc535684114"/>
      <w:r>
        <w:t>Études de cas d’un palier avec deux lobes</w:t>
      </w:r>
      <w:bookmarkEnd w:id="340"/>
    </w:p>
    <w:p w14:paraId="3DD1E7B1" w14:textId="77777777" w:rsidR="0093422C" w:rsidRDefault="0093422C" w:rsidP="0093422C">
      <w:pPr>
        <w:spacing w:line="360" w:lineRule="auto"/>
      </w:pPr>
    </w:p>
    <w:p w14:paraId="38B2582E" w14:textId="4FA3AAD6"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C28BB">
        <w:rPr>
          <w:b/>
        </w:rPr>
        <w:t>[48]</w:t>
      </w:r>
      <w:r w:rsidRPr="00B50692">
        <w:rPr>
          <w:b/>
        </w:rPr>
        <w:fldChar w:fldCharType="end"/>
      </w:r>
      <w:r>
        <w:t xml:space="preserve"> a été choisi pour tester et valider la modélisation du palier.  La géométrie du palier </w:t>
      </w:r>
      <w:proofErr w:type="gramStart"/>
      <w:r>
        <w:t>et  les</w:t>
      </w:r>
      <w:proofErr w:type="gramEnd"/>
      <w:r>
        <w:t xml:space="preserve">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0C28BB" w:rsidRPr="000C28BB">
        <w:rPr>
          <w:b/>
          <w:szCs w:val="22"/>
        </w:rPr>
        <w:t xml:space="preserve">Figure </w:t>
      </w:r>
      <w:r w:rsidR="000C28BB" w:rsidRPr="000C28BB">
        <w:rPr>
          <w:b/>
          <w:i/>
          <w:iCs/>
          <w:noProof/>
          <w:szCs w:val="22"/>
        </w:rPr>
        <w:t>2.5</w:t>
      </w:r>
      <w:r w:rsidR="000C28BB" w:rsidRPr="000C28BB">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0C28BB" w:rsidRPr="000C28BB">
        <w:rPr>
          <w:b/>
          <w:szCs w:val="22"/>
        </w:rPr>
        <w:t xml:space="preserve">Tableau </w:t>
      </w:r>
      <w:r w:rsidR="000C28BB" w:rsidRPr="000C28BB">
        <w:rPr>
          <w:b/>
          <w:i/>
          <w:iCs/>
          <w:noProof/>
          <w:szCs w:val="22"/>
        </w:rPr>
        <w:t>2.5</w:t>
      </w:r>
      <w:r w:rsidR="000C28BB" w:rsidRPr="000C28BB">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3C9B0A1D" w:rsidR="00724D90" w:rsidRPr="004447C8" w:rsidRDefault="00724D90" w:rsidP="00724D90">
      <w:pPr>
        <w:pStyle w:val="Lgende"/>
        <w:spacing w:line="360" w:lineRule="auto"/>
        <w:jc w:val="center"/>
        <w:rPr>
          <w:i w:val="0"/>
          <w:iCs w:val="0"/>
          <w:color w:val="auto"/>
          <w:sz w:val="22"/>
          <w:szCs w:val="22"/>
        </w:rPr>
      </w:pPr>
      <w:bookmarkStart w:id="341" w:name="_Ref476837092"/>
      <w:r w:rsidRPr="004447C8">
        <w:rPr>
          <w:i w:val="0"/>
          <w:iCs w:val="0"/>
          <w:color w:val="auto"/>
          <w:sz w:val="22"/>
          <w:szCs w:val="22"/>
        </w:rPr>
        <w:t xml:space="preserve">Figure </w:t>
      </w:r>
      <w:r w:rsidR="00C80962">
        <w:rPr>
          <w:i w:val="0"/>
          <w:iCs w:val="0"/>
          <w:color w:val="auto"/>
          <w:sz w:val="22"/>
          <w:szCs w:val="22"/>
        </w:rPr>
        <w:fldChar w:fldCharType="begin"/>
      </w:r>
      <w:r w:rsidR="00C80962">
        <w:rPr>
          <w:i w:val="0"/>
          <w:iCs w:val="0"/>
          <w:color w:val="auto"/>
          <w:sz w:val="22"/>
          <w:szCs w:val="22"/>
        </w:rPr>
        <w:instrText xml:space="preserve"> STYLEREF 2 \s </w:instrText>
      </w:r>
      <w:r w:rsidR="00C80962">
        <w:rPr>
          <w:i w:val="0"/>
          <w:iCs w:val="0"/>
          <w:color w:val="auto"/>
          <w:sz w:val="22"/>
          <w:szCs w:val="22"/>
        </w:rPr>
        <w:fldChar w:fldCharType="separate"/>
      </w:r>
      <w:r w:rsidR="000C28BB">
        <w:rPr>
          <w:i w:val="0"/>
          <w:iCs w:val="0"/>
          <w:noProof/>
          <w:color w:val="auto"/>
          <w:sz w:val="22"/>
          <w:szCs w:val="22"/>
        </w:rPr>
        <w:t>2.5</w:t>
      </w:r>
      <w:r w:rsidR="00C80962">
        <w:rPr>
          <w:i w:val="0"/>
          <w:iCs w:val="0"/>
          <w:color w:val="auto"/>
          <w:sz w:val="22"/>
          <w:szCs w:val="22"/>
        </w:rPr>
        <w:fldChar w:fldCharType="end"/>
      </w:r>
      <w:r w:rsidR="00C80962">
        <w:rPr>
          <w:i w:val="0"/>
          <w:iCs w:val="0"/>
          <w:color w:val="auto"/>
          <w:sz w:val="22"/>
          <w:szCs w:val="22"/>
        </w:rPr>
        <w:noBreakHyphen/>
      </w:r>
      <w:r w:rsidR="00C80962">
        <w:rPr>
          <w:i w:val="0"/>
          <w:iCs w:val="0"/>
          <w:color w:val="auto"/>
          <w:sz w:val="22"/>
          <w:szCs w:val="22"/>
        </w:rPr>
        <w:fldChar w:fldCharType="begin"/>
      </w:r>
      <w:r w:rsidR="00C80962">
        <w:rPr>
          <w:i w:val="0"/>
          <w:iCs w:val="0"/>
          <w:color w:val="auto"/>
          <w:sz w:val="22"/>
          <w:szCs w:val="22"/>
        </w:rPr>
        <w:instrText xml:space="preserve"> SEQ Figure \* ARABIC \s 2 </w:instrText>
      </w:r>
      <w:r w:rsidR="00C80962">
        <w:rPr>
          <w:i w:val="0"/>
          <w:iCs w:val="0"/>
          <w:color w:val="auto"/>
          <w:sz w:val="22"/>
          <w:szCs w:val="22"/>
        </w:rPr>
        <w:fldChar w:fldCharType="separate"/>
      </w:r>
      <w:r w:rsidR="000C28BB">
        <w:rPr>
          <w:i w:val="0"/>
          <w:iCs w:val="0"/>
          <w:noProof/>
          <w:color w:val="auto"/>
          <w:sz w:val="22"/>
          <w:szCs w:val="22"/>
        </w:rPr>
        <w:t>1</w:t>
      </w:r>
      <w:r w:rsidR="00C80962">
        <w:rPr>
          <w:i w:val="0"/>
          <w:iCs w:val="0"/>
          <w:color w:val="auto"/>
          <w:sz w:val="22"/>
          <w:szCs w:val="22"/>
        </w:rPr>
        <w:fldChar w:fldCharType="end"/>
      </w:r>
      <w:bookmarkEnd w:id="341"/>
      <w:r w:rsidR="00D273D9">
        <w:rPr>
          <w:i w:val="0"/>
          <w:iCs w:val="0"/>
          <w:color w:val="auto"/>
          <w:sz w:val="22"/>
          <w:szCs w:val="22"/>
        </w:rPr>
        <w:t xml:space="preserve"> L</w:t>
      </w:r>
      <w:r>
        <w:rPr>
          <w:i w:val="0"/>
          <w:iCs w:val="0"/>
          <w:color w:val="auto"/>
          <w:sz w:val="22"/>
          <w:szCs w:val="22"/>
        </w:rPr>
        <w:t>a géométrie du palier</w:t>
      </w:r>
    </w:p>
    <w:p w14:paraId="63128A4F" w14:textId="42D2A4DF" w:rsidR="00092B1D" w:rsidRPr="004447C8" w:rsidRDefault="00092B1D" w:rsidP="00092B1D">
      <w:pPr>
        <w:pStyle w:val="Lgende"/>
        <w:jc w:val="center"/>
        <w:rPr>
          <w:i w:val="0"/>
          <w:iCs w:val="0"/>
          <w:color w:val="auto"/>
          <w:sz w:val="22"/>
          <w:szCs w:val="22"/>
        </w:rPr>
      </w:pPr>
      <w:bookmarkStart w:id="342"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0C28BB">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0C28BB">
        <w:rPr>
          <w:i w:val="0"/>
          <w:iCs w:val="0"/>
          <w:noProof/>
          <w:color w:val="auto"/>
          <w:sz w:val="22"/>
          <w:szCs w:val="22"/>
        </w:rPr>
        <w:t>1</w:t>
      </w:r>
      <w:r>
        <w:rPr>
          <w:i w:val="0"/>
          <w:iCs w:val="0"/>
          <w:color w:val="auto"/>
          <w:sz w:val="22"/>
          <w:szCs w:val="22"/>
        </w:rPr>
        <w:fldChar w:fldCharType="end"/>
      </w:r>
      <w:bookmarkEnd w:id="342"/>
      <w:r>
        <w:rPr>
          <w:i w:val="0"/>
          <w:iCs w:val="0"/>
          <w:color w:val="auto"/>
          <w:sz w:val="22"/>
          <w:szCs w:val="22"/>
        </w:rPr>
        <w:t xml:space="preserve"> : Caractéristiques géométriques </w:t>
      </w:r>
      <w:r w:rsidR="00D273D9">
        <w:rPr>
          <w:i w:val="0"/>
          <w:iCs w:val="0"/>
          <w:color w:val="auto"/>
          <w:sz w:val="22"/>
          <w:szCs w:val="22"/>
        </w:rPr>
        <w:t xml:space="preserve">du palier </w:t>
      </w:r>
      <w:r>
        <w:rPr>
          <w:i w:val="0"/>
          <w:iCs w:val="0"/>
          <w:color w:val="auto"/>
          <w:sz w:val="22"/>
          <w:szCs w:val="22"/>
        </w:rPr>
        <w:t>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CE00255"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C28BB" w:rsidRPr="000C28BB">
        <w:rPr>
          <w:b/>
          <w:bCs/>
          <w:iCs/>
        </w:rPr>
        <w:t xml:space="preserve">Tableau </w:t>
      </w:r>
      <w:r w:rsidR="000C28BB" w:rsidRPr="000C28BB">
        <w:rPr>
          <w:b/>
          <w:bCs/>
          <w:iCs/>
          <w:noProof/>
        </w:rPr>
        <w:t>2.5</w:t>
      </w:r>
      <w:r w:rsidR="000C28BB" w:rsidRPr="000C28BB">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5993A59E"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43"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0C28BB">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0C28BB">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43"/>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05B11D5F" w:rsidR="0093422C" w:rsidRDefault="00D273D9" w:rsidP="00D26553">
            <w:pPr>
              <w:jc w:val="center"/>
              <w:cnfStyle w:val="100000000000" w:firstRow="1" w:lastRow="0" w:firstColumn="0" w:lastColumn="0" w:oddVBand="0" w:evenVBand="0" w:oddHBand="0" w:evenHBand="0" w:firstRowFirstColumn="0" w:firstRowLastColumn="0" w:lastRowFirstColumn="0" w:lastRowLastColumn="0"/>
            </w:pPr>
            <w:r>
              <w:t>Pression</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B76FF6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C28BB" w:rsidRPr="000C28BB">
        <w:rPr>
          <w:b/>
        </w:rPr>
        <w:t xml:space="preserve">Figure </w:t>
      </w:r>
      <w:r w:rsidR="000C28BB" w:rsidRPr="000C28BB">
        <w:rPr>
          <w:b/>
          <w:noProof/>
        </w:rPr>
        <w:t>2.5</w:t>
      </w:r>
      <w:r w:rsidR="000C28BB" w:rsidRPr="000C28BB">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C28BB" w:rsidRPr="000C28BB">
        <w:rPr>
          <w:b/>
        </w:rPr>
        <w:t>Figure</w:t>
      </w:r>
      <w:r w:rsidR="000C28BB" w:rsidRPr="000C28BB">
        <w:rPr>
          <w:b/>
          <w:noProof/>
        </w:rPr>
        <w:t xml:space="preserve"> 2.5</w:t>
      </w:r>
      <w:r w:rsidR="000C28BB" w:rsidRPr="000C28BB">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CEC1D5A" w:rsidR="0093422C" w:rsidRDefault="0093422C" w:rsidP="00E75151">
      <w:pPr>
        <w:jc w:val="center"/>
      </w:pPr>
      <w:bookmarkStart w:id="344" w:name="_Ref524006364"/>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2</w:t>
      </w:r>
      <w:r w:rsidR="005B6C19">
        <w:rPr>
          <w:noProof/>
        </w:rPr>
        <w:fldChar w:fldCharType="end"/>
      </w:r>
      <w:bookmarkEnd w:id="344"/>
      <w:r w:rsidRPr="003B2745">
        <w:t xml:space="preserve"> : Comparaison de</w:t>
      </w:r>
      <w:r>
        <w:t>s champs de</w:t>
      </w:r>
      <w:r w:rsidRPr="003B2745">
        <w:t xml:space="preserve"> pression et </w:t>
      </w:r>
      <w:r>
        <w:t xml:space="preserve">de </w:t>
      </w:r>
      <w:r w:rsidRPr="003B2745">
        <w:t>température</w:t>
      </w:r>
      <w:r>
        <w:t xml:space="preserve"> des deux lobes à 500tr/min </w:t>
      </w:r>
      <w:r w:rsidR="00D273D9">
        <w:t>pour une charge statique de</w:t>
      </w:r>
      <w:r>
        <w:t xml:space="preserv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64FDC463" w:rsidR="00E75151" w:rsidRPr="003B2745" w:rsidRDefault="0093422C" w:rsidP="00AE5210">
      <w:pPr>
        <w:jc w:val="center"/>
      </w:pPr>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3</w:t>
      </w:r>
      <w:r w:rsidR="005B6C19">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 xml:space="preserve">à 2000tr/min </w:t>
      </w:r>
      <w:r w:rsidR="00D273D9">
        <w:t>pour une</w:t>
      </w:r>
      <w:r w:rsidR="00AE5210">
        <w:t xml:space="preserve"> charge</w:t>
      </w:r>
      <w:r w:rsidR="00D273D9">
        <w:t xml:space="preserve"> statique de</w:t>
      </w:r>
      <w:r w:rsidR="00AE5210">
        <w:t xml:space="preserv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44435E82" w:rsidR="0093422C" w:rsidRDefault="0093422C" w:rsidP="00E75151">
      <w:pPr>
        <w:jc w:val="center"/>
      </w:pPr>
      <w:bookmarkStart w:id="345" w:name="_Ref526272542"/>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4</w:t>
      </w:r>
      <w:r w:rsidR="005B6C19">
        <w:rPr>
          <w:noProof/>
        </w:rPr>
        <w:fldChar w:fldCharType="end"/>
      </w:r>
      <w:bookmarkEnd w:id="345"/>
      <w:r w:rsidRPr="003B2745">
        <w:t xml:space="preserve"> : Comparaison de</w:t>
      </w:r>
      <w:r>
        <w:t>s champs de</w:t>
      </w:r>
      <w:r w:rsidRPr="003B2745">
        <w:t xml:space="preserve"> pression et </w:t>
      </w:r>
      <w:r>
        <w:t xml:space="preserve">de </w:t>
      </w:r>
      <w:r w:rsidRPr="003B2745">
        <w:t>température</w:t>
      </w:r>
      <w:r>
        <w:t xml:space="preserve"> des deux lobes à 3500tr/min </w:t>
      </w:r>
      <w:r w:rsidR="00D273D9">
        <w:t>pour une</w:t>
      </w:r>
      <w:r>
        <w:t xml:space="preserve"> charge</w:t>
      </w:r>
      <w:r w:rsidR="00D273D9">
        <w:t xml:space="preserve"> statique de</w:t>
      </w:r>
      <w:r>
        <w:t xml:space="preserv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46" w:name="_Toc535684115"/>
      <w:r w:rsidRPr="00CC16EF">
        <w:t>Conclusion</w:t>
      </w:r>
      <w:bookmarkEnd w:id="346"/>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47" w:name="_Toc535684116"/>
      <w:r>
        <w:lastRenderedPageBreak/>
        <w:t xml:space="preserve">Chapitre 3 : </w:t>
      </w:r>
      <w:r w:rsidR="00FE05DA">
        <w:br/>
      </w:r>
      <w:r>
        <w:t>Modélisation des rotors</w:t>
      </w:r>
      <w:bookmarkEnd w:id="347"/>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48" w:name="_Toc533768834"/>
      <w:bookmarkStart w:id="349" w:name="_Toc533769133"/>
      <w:bookmarkStart w:id="350" w:name="_Toc533769305"/>
      <w:bookmarkStart w:id="351" w:name="_Toc533769357"/>
      <w:bookmarkStart w:id="352" w:name="_Toc533769756"/>
      <w:bookmarkStart w:id="353" w:name="_Toc533771817"/>
      <w:bookmarkStart w:id="354" w:name="_Toc533772305"/>
      <w:bookmarkStart w:id="355" w:name="_Toc533774377"/>
      <w:bookmarkStart w:id="356" w:name="_Toc533775569"/>
      <w:bookmarkStart w:id="357" w:name="_Toc533776213"/>
      <w:bookmarkStart w:id="358" w:name="_Toc533776340"/>
      <w:bookmarkStart w:id="359" w:name="_Toc533777565"/>
      <w:bookmarkStart w:id="360" w:name="_Toc534279473"/>
      <w:bookmarkStart w:id="361" w:name="_Toc534279571"/>
      <w:bookmarkStart w:id="362" w:name="_Toc534279649"/>
      <w:bookmarkStart w:id="363" w:name="_Toc534290945"/>
      <w:bookmarkStart w:id="364" w:name="_Toc534293227"/>
      <w:bookmarkStart w:id="365" w:name="_Toc534293511"/>
      <w:bookmarkStart w:id="366" w:name="_Toc534293589"/>
      <w:bookmarkStart w:id="367" w:name="_Toc534387888"/>
      <w:bookmarkStart w:id="368" w:name="_Toc534410859"/>
      <w:bookmarkStart w:id="369" w:name="_Toc534620773"/>
      <w:bookmarkStart w:id="370" w:name="_Toc534621259"/>
      <w:bookmarkStart w:id="371" w:name="_Toc534621364"/>
      <w:bookmarkStart w:id="372" w:name="_Toc534621471"/>
      <w:bookmarkStart w:id="373" w:name="_Toc534625130"/>
      <w:bookmarkStart w:id="374" w:name="_Toc534631430"/>
      <w:bookmarkStart w:id="375" w:name="_Toc534631530"/>
      <w:bookmarkStart w:id="376" w:name="_Toc534631883"/>
      <w:bookmarkStart w:id="377" w:name="_Toc534632116"/>
      <w:bookmarkStart w:id="378" w:name="_Toc534632328"/>
      <w:bookmarkStart w:id="379" w:name="_Toc534632450"/>
      <w:bookmarkStart w:id="380" w:name="_Toc534632549"/>
      <w:bookmarkStart w:id="381" w:name="_Toc534633842"/>
      <w:bookmarkStart w:id="382" w:name="_Toc534634186"/>
      <w:bookmarkStart w:id="383" w:name="_Toc534634590"/>
      <w:bookmarkStart w:id="384" w:name="_Toc534634965"/>
      <w:bookmarkStart w:id="385" w:name="_Toc534635065"/>
      <w:bookmarkStart w:id="386" w:name="_Toc534635165"/>
      <w:bookmarkStart w:id="387" w:name="_Toc534635265"/>
      <w:bookmarkStart w:id="388" w:name="_Toc534635365"/>
      <w:bookmarkStart w:id="389" w:name="_Toc534635486"/>
      <w:bookmarkStart w:id="390" w:name="_Toc534635585"/>
      <w:bookmarkStart w:id="391" w:name="_Toc534636635"/>
      <w:bookmarkStart w:id="392" w:name="_Toc534638263"/>
      <w:bookmarkStart w:id="393" w:name="_Toc534638349"/>
      <w:bookmarkStart w:id="394" w:name="_Toc534638716"/>
      <w:bookmarkStart w:id="395" w:name="_Toc534640571"/>
      <w:bookmarkStart w:id="396" w:name="_Toc534650381"/>
      <w:bookmarkStart w:id="397" w:name="_Toc534707657"/>
      <w:bookmarkStart w:id="398" w:name="_Toc534719962"/>
      <w:bookmarkStart w:id="399" w:name="_Toc534720645"/>
      <w:bookmarkStart w:id="400" w:name="_Toc534721417"/>
      <w:bookmarkStart w:id="401" w:name="_Toc534723195"/>
      <w:bookmarkStart w:id="402" w:name="_Toc534724107"/>
      <w:bookmarkStart w:id="403" w:name="_Toc534724652"/>
      <w:bookmarkStart w:id="404" w:name="_Toc534724956"/>
      <w:bookmarkStart w:id="405" w:name="_Toc534725627"/>
      <w:bookmarkStart w:id="406" w:name="_Toc534729710"/>
      <w:bookmarkStart w:id="407" w:name="_Toc534792259"/>
      <w:bookmarkStart w:id="408" w:name="_Toc534792908"/>
      <w:bookmarkStart w:id="409" w:name="_Toc534793233"/>
      <w:bookmarkStart w:id="410" w:name="_Toc534793991"/>
      <w:bookmarkStart w:id="411" w:name="_Toc534794086"/>
      <w:bookmarkStart w:id="412" w:name="_Toc534794183"/>
      <w:bookmarkStart w:id="413" w:name="_Toc534796815"/>
      <w:bookmarkStart w:id="414" w:name="_Toc534878071"/>
      <w:bookmarkStart w:id="415" w:name="_Toc534878165"/>
      <w:bookmarkStart w:id="416" w:name="_Toc534880503"/>
      <w:bookmarkStart w:id="417" w:name="_Toc534895235"/>
      <w:bookmarkStart w:id="418" w:name="_Toc534895952"/>
      <w:bookmarkStart w:id="419" w:name="_Toc534896506"/>
      <w:bookmarkStart w:id="420" w:name="_Toc534896899"/>
      <w:bookmarkStart w:id="421" w:name="_Toc534983295"/>
      <w:bookmarkStart w:id="422" w:name="_Toc534984829"/>
      <w:bookmarkStart w:id="423" w:name="_Toc535242921"/>
      <w:bookmarkStart w:id="424" w:name="_Toc535243273"/>
      <w:bookmarkStart w:id="425" w:name="_Toc535245056"/>
      <w:bookmarkStart w:id="426" w:name="_Toc535248180"/>
      <w:bookmarkStart w:id="427" w:name="_Toc535248597"/>
      <w:bookmarkStart w:id="428" w:name="_Toc535250076"/>
      <w:bookmarkStart w:id="429" w:name="_Toc535251256"/>
      <w:bookmarkStart w:id="430" w:name="_Toc535251797"/>
      <w:bookmarkStart w:id="431" w:name="_Toc535252151"/>
      <w:bookmarkStart w:id="432" w:name="_Toc535346219"/>
      <w:bookmarkStart w:id="433" w:name="_Toc535418746"/>
      <w:bookmarkStart w:id="434" w:name="_Toc535505048"/>
      <w:bookmarkStart w:id="435" w:name="_Toc535509368"/>
      <w:bookmarkStart w:id="436" w:name="_Toc535510061"/>
      <w:bookmarkStart w:id="437" w:name="_Toc535512814"/>
      <w:bookmarkStart w:id="438" w:name="_Toc535512903"/>
      <w:bookmarkStart w:id="439" w:name="_Toc535527927"/>
      <w:bookmarkStart w:id="440" w:name="_Toc535536132"/>
      <w:bookmarkStart w:id="441" w:name="_Toc535575125"/>
      <w:bookmarkStart w:id="442" w:name="_Toc535587583"/>
      <w:bookmarkStart w:id="443" w:name="_Toc535587840"/>
      <w:bookmarkStart w:id="444" w:name="_Toc535588525"/>
      <w:bookmarkStart w:id="445" w:name="_Toc535589752"/>
      <w:bookmarkStart w:id="446" w:name="_Toc535590216"/>
      <w:bookmarkStart w:id="447" w:name="_Toc535594646"/>
      <w:bookmarkStart w:id="448" w:name="_Toc53568411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49" w:name="_Toc533768835"/>
      <w:bookmarkStart w:id="450" w:name="_Toc533769134"/>
      <w:bookmarkStart w:id="451" w:name="_Toc533769306"/>
      <w:bookmarkStart w:id="452" w:name="_Toc533769358"/>
      <w:bookmarkStart w:id="453" w:name="_Toc533769757"/>
      <w:bookmarkStart w:id="454" w:name="_Toc533771818"/>
      <w:bookmarkStart w:id="455" w:name="_Toc533772306"/>
      <w:bookmarkStart w:id="456" w:name="_Toc533774378"/>
      <w:bookmarkStart w:id="457" w:name="_Toc533775570"/>
      <w:bookmarkStart w:id="458" w:name="_Toc533776214"/>
      <w:bookmarkStart w:id="459" w:name="_Toc533776341"/>
      <w:bookmarkStart w:id="460" w:name="_Toc533777566"/>
      <w:bookmarkStart w:id="461" w:name="_Toc534279474"/>
      <w:bookmarkStart w:id="462" w:name="_Toc534279572"/>
      <w:bookmarkStart w:id="463" w:name="_Toc534279650"/>
      <w:bookmarkStart w:id="464" w:name="_Toc534290946"/>
      <w:bookmarkStart w:id="465" w:name="_Toc534293228"/>
      <w:bookmarkStart w:id="466" w:name="_Toc534293512"/>
      <w:bookmarkStart w:id="467" w:name="_Toc534293590"/>
      <w:bookmarkStart w:id="468" w:name="_Toc534387889"/>
      <w:bookmarkStart w:id="469" w:name="_Toc534410860"/>
      <w:bookmarkStart w:id="470" w:name="_Toc534620774"/>
      <w:bookmarkStart w:id="471" w:name="_Toc534621260"/>
      <w:bookmarkStart w:id="472" w:name="_Toc534621365"/>
      <w:bookmarkStart w:id="473" w:name="_Toc534621472"/>
      <w:bookmarkStart w:id="474" w:name="_Toc534625131"/>
      <w:bookmarkStart w:id="475" w:name="_Toc534631431"/>
      <w:bookmarkStart w:id="476" w:name="_Toc534631531"/>
      <w:bookmarkStart w:id="477" w:name="_Toc534631884"/>
      <w:bookmarkStart w:id="478" w:name="_Toc534632117"/>
      <w:bookmarkStart w:id="479" w:name="_Toc534632329"/>
      <w:bookmarkStart w:id="480" w:name="_Toc534632451"/>
      <w:bookmarkStart w:id="481" w:name="_Toc534632550"/>
      <w:bookmarkStart w:id="482" w:name="_Toc534633843"/>
      <w:bookmarkStart w:id="483" w:name="_Toc534634187"/>
      <w:bookmarkStart w:id="484" w:name="_Toc534634591"/>
      <w:bookmarkStart w:id="485" w:name="_Toc534634966"/>
      <w:bookmarkStart w:id="486" w:name="_Toc534635066"/>
      <w:bookmarkStart w:id="487" w:name="_Toc534635166"/>
      <w:bookmarkStart w:id="488" w:name="_Toc534635266"/>
      <w:bookmarkStart w:id="489" w:name="_Toc534635366"/>
      <w:bookmarkStart w:id="490" w:name="_Toc534635487"/>
      <w:bookmarkStart w:id="491" w:name="_Toc534635586"/>
      <w:bookmarkStart w:id="492" w:name="_Toc534636636"/>
      <w:bookmarkStart w:id="493" w:name="_Toc534638264"/>
      <w:bookmarkStart w:id="494" w:name="_Toc534638350"/>
      <w:bookmarkStart w:id="495" w:name="_Toc534638717"/>
      <w:bookmarkStart w:id="496" w:name="_Toc534640572"/>
      <w:bookmarkStart w:id="497" w:name="_Toc534650382"/>
      <w:bookmarkStart w:id="498" w:name="_Toc534707658"/>
      <w:bookmarkStart w:id="499" w:name="_Toc534719963"/>
      <w:bookmarkStart w:id="500" w:name="_Toc534720646"/>
      <w:bookmarkStart w:id="501" w:name="_Toc534721418"/>
      <w:bookmarkStart w:id="502" w:name="_Toc534723196"/>
      <w:bookmarkStart w:id="503" w:name="_Toc534724108"/>
      <w:bookmarkStart w:id="504" w:name="_Toc534724653"/>
      <w:bookmarkStart w:id="505" w:name="_Toc534724957"/>
      <w:bookmarkStart w:id="506" w:name="_Toc534725628"/>
      <w:bookmarkStart w:id="507" w:name="_Toc534729711"/>
      <w:bookmarkStart w:id="508" w:name="_Toc534792260"/>
      <w:bookmarkStart w:id="509" w:name="_Toc534792909"/>
      <w:bookmarkStart w:id="510" w:name="_Toc534793234"/>
      <w:bookmarkStart w:id="511" w:name="_Toc534793992"/>
      <w:bookmarkStart w:id="512" w:name="_Toc534794087"/>
      <w:bookmarkStart w:id="513" w:name="_Toc534794184"/>
      <w:bookmarkStart w:id="514" w:name="_Toc534796816"/>
      <w:bookmarkStart w:id="515" w:name="_Toc534878072"/>
      <w:bookmarkStart w:id="516" w:name="_Toc534878166"/>
      <w:bookmarkStart w:id="517" w:name="_Toc534880504"/>
      <w:bookmarkStart w:id="518" w:name="_Toc534895236"/>
      <w:bookmarkStart w:id="519" w:name="_Toc534895953"/>
      <w:bookmarkStart w:id="520" w:name="_Toc534896507"/>
      <w:bookmarkStart w:id="521" w:name="_Toc534896900"/>
      <w:bookmarkStart w:id="522" w:name="_Toc534983296"/>
      <w:bookmarkStart w:id="523" w:name="_Toc534984830"/>
      <w:bookmarkStart w:id="524" w:name="_Toc535242922"/>
      <w:bookmarkStart w:id="525" w:name="_Toc535243274"/>
      <w:bookmarkStart w:id="526" w:name="_Toc535245057"/>
      <w:bookmarkStart w:id="527" w:name="_Toc535248181"/>
      <w:bookmarkStart w:id="528" w:name="_Toc535248598"/>
      <w:bookmarkStart w:id="529" w:name="_Toc535250077"/>
      <w:bookmarkStart w:id="530" w:name="_Toc535251257"/>
      <w:bookmarkStart w:id="531" w:name="_Toc535251798"/>
      <w:bookmarkStart w:id="532" w:name="_Toc535252152"/>
      <w:bookmarkStart w:id="533" w:name="_Toc535346220"/>
      <w:bookmarkStart w:id="534" w:name="_Toc535418747"/>
      <w:bookmarkStart w:id="535" w:name="_Toc535505049"/>
      <w:bookmarkStart w:id="536" w:name="_Toc535509369"/>
      <w:bookmarkStart w:id="537" w:name="_Toc535510062"/>
      <w:bookmarkStart w:id="538" w:name="_Toc535512815"/>
      <w:bookmarkStart w:id="539" w:name="_Toc535512904"/>
      <w:bookmarkStart w:id="540" w:name="_Toc535527928"/>
      <w:bookmarkStart w:id="541" w:name="_Toc535536133"/>
      <w:bookmarkStart w:id="542" w:name="_Toc535575126"/>
      <w:bookmarkStart w:id="543" w:name="_Toc535587584"/>
      <w:bookmarkStart w:id="544" w:name="_Toc535587841"/>
      <w:bookmarkStart w:id="545" w:name="_Toc535588526"/>
      <w:bookmarkStart w:id="546" w:name="_Toc535589753"/>
      <w:bookmarkStart w:id="547" w:name="_Toc535590217"/>
      <w:bookmarkStart w:id="548" w:name="_Toc535594647"/>
      <w:bookmarkStart w:id="549" w:name="_Toc53568411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50" w:name="_Toc533768836"/>
      <w:bookmarkStart w:id="551" w:name="_Toc533769135"/>
      <w:bookmarkStart w:id="552" w:name="_Toc533769307"/>
      <w:bookmarkStart w:id="553" w:name="_Toc533769359"/>
      <w:bookmarkStart w:id="554" w:name="_Toc533769758"/>
      <w:bookmarkStart w:id="555" w:name="_Toc533771819"/>
      <w:bookmarkStart w:id="556" w:name="_Toc533772307"/>
      <w:bookmarkStart w:id="557" w:name="_Toc533774379"/>
      <w:bookmarkStart w:id="558" w:name="_Toc533775571"/>
      <w:bookmarkStart w:id="559" w:name="_Toc533776215"/>
      <w:bookmarkStart w:id="560" w:name="_Toc533776342"/>
      <w:bookmarkStart w:id="561" w:name="_Toc533777567"/>
      <w:bookmarkStart w:id="562" w:name="_Toc534279475"/>
      <w:bookmarkStart w:id="563" w:name="_Toc534279573"/>
      <w:bookmarkStart w:id="564" w:name="_Toc534279651"/>
      <w:bookmarkStart w:id="565" w:name="_Toc534290947"/>
      <w:bookmarkStart w:id="566" w:name="_Toc534293229"/>
      <w:bookmarkStart w:id="567" w:name="_Toc534293513"/>
      <w:bookmarkStart w:id="568" w:name="_Toc534293591"/>
      <w:bookmarkStart w:id="569" w:name="_Toc534387890"/>
      <w:bookmarkStart w:id="570" w:name="_Toc534410861"/>
      <w:bookmarkStart w:id="571" w:name="_Toc534620775"/>
      <w:bookmarkStart w:id="572" w:name="_Toc534621261"/>
      <w:bookmarkStart w:id="573" w:name="_Toc534621366"/>
      <w:bookmarkStart w:id="574" w:name="_Toc534621473"/>
      <w:bookmarkStart w:id="575" w:name="_Toc534625132"/>
      <w:bookmarkStart w:id="576" w:name="_Toc534631432"/>
      <w:bookmarkStart w:id="577" w:name="_Toc534631532"/>
      <w:bookmarkStart w:id="578" w:name="_Toc534631885"/>
      <w:bookmarkStart w:id="579" w:name="_Toc534632118"/>
      <w:bookmarkStart w:id="580" w:name="_Toc534632330"/>
      <w:bookmarkStart w:id="581" w:name="_Toc534632452"/>
      <w:bookmarkStart w:id="582" w:name="_Toc534632551"/>
      <w:bookmarkStart w:id="583" w:name="_Toc534633844"/>
      <w:bookmarkStart w:id="584" w:name="_Toc534634188"/>
      <w:bookmarkStart w:id="585" w:name="_Toc534634592"/>
      <w:bookmarkStart w:id="586" w:name="_Toc534634967"/>
      <w:bookmarkStart w:id="587" w:name="_Toc534635067"/>
      <w:bookmarkStart w:id="588" w:name="_Toc534635167"/>
      <w:bookmarkStart w:id="589" w:name="_Toc534635267"/>
      <w:bookmarkStart w:id="590" w:name="_Toc534635367"/>
      <w:bookmarkStart w:id="591" w:name="_Toc534635488"/>
      <w:bookmarkStart w:id="592" w:name="_Toc534635587"/>
      <w:bookmarkStart w:id="593" w:name="_Toc534636637"/>
      <w:bookmarkStart w:id="594" w:name="_Toc534638265"/>
      <w:bookmarkStart w:id="595" w:name="_Toc534638351"/>
      <w:bookmarkStart w:id="596" w:name="_Toc534638718"/>
      <w:bookmarkStart w:id="597" w:name="_Toc534640573"/>
      <w:bookmarkStart w:id="598" w:name="_Toc534650383"/>
      <w:bookmarkStart w:id="599" w:name="_Toc534707659"/>
      <w:bookmarkStart w:id="600" w:name="_Toc534719964"/>
      <w:bookmarkStart w:id="601" w:name="_Toc534720647"/>
      <w:bookmarkStart w:id="602" w:name="_Toc534721419"/>
      <w:bookmarkStart w:id="603" w:name="_Toc534723197"/>
      <w:bookmarkStart w:id="604" w:name="_Toc534724109"/>
      <w:bookmarkStart w:id="605" w:name="_Toc534724654"/>
      <w:bookmarkStart w:id="606" w:name="_Toc534724958"/>
      <w:bookmarkStart w:id="607" w:name="_Toc534725629"/>
      <w:bookmarkStart w:id="608" w:name="_Toc534729712"/>
      <w:bookmarkStart w:id="609" w:name="_Toc534792261"/>
      <w:bookmarkStart w:id="610" w:name="_Toc534792910"/>
      <w:bookmarkStart w:id="611" w:name="_Toc534793235"/>
      <w:bookmarkStart w:id="612" w:name="_Toc534793993"/>
      <w:bookmarkStart w:id="613" w:name="_Toc534794088"/>
      <w:bookmarkStart w:id="614" w:name="_Toc534794185"/>
      <w:bookmarkStart w:id="615" w:name="_Toc534796817"/>
      <w:bookmarkStart w:id="616" w:name="_Toc534878073"/>
      <w:bookmarkStart w:id="617" w:name="_Toc534878167"/>
      <w:bookmarkStart w:id="618" w:name="_Toc534880505"/>
      <w:bookmarkStart w:id="619" w:name="_Toc534895237"/>
      <w:bookmarkStart w:id="620" w:name="_Toc534895954"/>
      <w:bookmarkStart w:id="621" w:name="_Toc534896508"/>
      <w:bookmarkStart w:id="622" w:name="_Toc534896901"/>
      <w:bookmarkStart w:id="623" w:name="_Toc534983297"/>
      <w:bookmarkStart w:id="624" w:name="_Toc534984831"/>
      <w:bookmarkStart w:id="625" w:name="_Toc535242923"/>
      <w:bookmarkStart w:id="626" w:name="_Toc535243275"/>
      <w:bookmarkStart w:id="627" w:name="_Toc535245058"/>
      <w:bookmarkStart w:id="628" w:name="_Toc535248182"/>
      <w:bookmarkStart w:id="629" w:name="_Toc535248599"/>
      <w:bookmarkStart w:id="630" w:name="_Toc535250078"/>
      <w:bookmarkStart w:id="631" w:name="_Toc535251258"/>
      <w:bookmarkStart w:id="632" w:name="_Toc535251799"/>
      <w:bookmarkStart w:id="633" w:name="_Toc535252153"/>
      <w:bookmarkStart w:id="634" w:name="_Toc535346221"/>
      <w:bookmarkStart w:id="635" w:name="_Toc535418748"/>
      <w:bookmarkStart w:id="636" w:name="_Toc535505050"/>
      <w:bookmarkStart w:id="637" w:name="_Toc535509370"/>
      <w:bookmarkStart w:id="638" w:name="_Toc535510063"/>
      <w:bookmarkStart w:id="639" w:name="_Toc535512816"/>
      <w:bookmarkStart w:id="640" w:name="_Toc535512905"/>
      <w:bookmarkStart w:id="641" w:name="_Toc535527929"/>
      <w:bookmarkStart w:id="642" w:name="_Toc535536134"/>
      <w:bookmarkStart w:id="643" w:name="_Toc535575127"/>
      <w:bookmarkStart w:id="644" w:name="_Toc535587585"/>
      <w:bookmarkStart w:id="645" w:name="_Toc535587842"/>
      <w:bookmarkStart w:id="646" w:name="_Toc535588527"/>
      <w:bookmarkStart w:id="647" w:name="_Toc535589754"/>
      <w:bookmarkStart w:id="648" w:name="_Toc535590218"/>
      <w:bookmarkStart w:id="649" w:name="_Toc535594648"/>
      <w:bookmarkStart w:id="650" w:name="_Toc53568411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1" w:name="_Toc533768837"/>
      <w:bookmarkStart w:id="652" w:name="_Toc533769136"/>
      <w:bookmarkStart w:id="653" w:name="_Toc533769308"/>
      <w:bookmarkStart w:id="654" w:name="_Toc533769360"/>
      <w:bookmarkStart w:id="655" w:name="_Toc533769759"/>
      <w:bookmarkStart w:id="656" w:name="_Toc533771820"/>
      <w:bookmarkStart w:id="657" w:name="_Toc533772308"/>
      <w:bookmarkStart w:id="658" w:name="_Toc533774380"/>
      <w:bookmarkStart w:id="659" w:name="_Toc533775572"/>
      <w:bookmarkStart w:id="660" w:name="_Toc533776216"/>
      <w:bookmarkStart w:id="661" w:name="_Toc533776343"/>
      <w:bookmarkStart w:id="662" w:name="_Toc533777568"/>
      <w:bookmarkStart w:id="663" w:name="_Toc534279476"/>
      <w:bookmarkStart w:id="664" w:name="_Toc534279574"/>
      <w:bookmarkStart w:id="665" w:name="_Toc534279652"/>
      <w:bookmarkStart w:id="666" w:name="_Toc534290948"/>
      <w:bookmarkStart w:id="667" w:name="_Toc534293230"/>
      <w:bookmarkStart w:id="668" w:name="_Toc534293514"/>
      <w:bookmarkStart w:id="669" w:name="_Toc534293592"/>
      <w:bookmarkStart w:id="670" w:name="_Toc534387891"/>
      <w:bookmarkStart w:id="671" w:name="_Toc534410862"/>
      <w:bookmarkStart w:id="672" w:name="_Toc534620776"/>
      <w:bookmarkStart w:id="673" w:name="_Toc534621262"/>
      <w:bookmarkStart w:id="674" w:name="_Toc534621367"/>
      <w:bookmarkStart w:id="675" w:name="_Toc534621474"/>
      <w:bookmarkStart w:id="676" w:name="_Toc534625133"/>
      <w:bookmarkStart w:id="677" w:name="_Toc534631433"/>
      <w:bookmarkStart w:id="678" w:name="_Toc534631533"/>
      <w:bookmarkStart w:id="679" w:name="_Toc534631886"/>
      <w:bookmarkStart w:id="680" w:name="_Toc534632119"/>
      <w:bookmarkStart w:id="681" w:name="_Toc534632331"/>
      <w:bookmarkStart w:id="682" w:name="_Toc534632453"/>
      <w:bookmarkStart w:id="683" w:name="_Toc534632552"/>
      <w:bookmarkStart w:id="684" w:name="_Toc534633845"/>
      <w:bookmarkStart w:id="685" w:name="_Toc534634189"/>
      <w:bookmarkStart w:id="686" w:name="_Toc534634593"/>
      <w:bookmarkStart w:id="687" w:name="_Toc534634968"/>
      <w:bookmarkStart w:id="688" w:name="_Toc534635068"/>
      <w:bookmarkStart w:id="689" w:name="_Toc534635168"/>
      <w:bookmarkStart w:id="690" w:name="_Toc534635268"/>
      <w:bookmarkStart w:id="691" w:name="_Toc534635368"/>
      <w:bookmarkStart w:id="692" w:name="_Toc534635489"/>
      <w:bookmarkStart w:id="693" w:name="_Toc534635588"/>
      <w:bookmarkStart w:id="694" w:name="_Toc534636638"/>
      <w:bookmarkStart w:id="695" w:name="_Toc534638266"/>
      <w:bookmarkStart w:id="696" w:name="_Toc534638352"/>
      <w:bookmarkStart w:id="697" w:name="_Toc534638719"/>
      <w:bookmarkStart w:id="698" w:name="_Toc534640574"/>
      <w:bookmarkStart w:id="699" w:name="_Toc534650384"/>
      <w:bookmarkStart w:id="700" w:name="_Toc534707660"/>
      <w:bookmarkStart w:id="701" w:name="_Toc534719965"/>
      <w:bookmarkStart w:id="702" w:name="_Toc534720648"/>
      <w:bookmarkStart w:id="703" w:name="_Toc534721420"/>
      <w:bookmarkStart w:id="704" w:name="_Toc534723198"/>
      <w:bookmarkStart w:id="705" w:name="_Toc534724110"/>
      <w:bookmarkStart w:id="706" w:name="_Toc534724655"/>
      <w:bookmarkStart w:id="707" w:name="_Toc534724959"/>
      <w:bookmarkStart w:id="708" w:name="_Toc534725630"/>
      <w:bookmarkStart w:id="709" w:name="_Toc534729713"/>
      <w:bookmarkStart w:id="710" w:name="_Toc534792262"/>
      <w:bookmarkStart w:id="711" w:name="_Toc534792911"/>
      <w:bookmarkStart w:id="712" w:name="_Toc534793236"/>
      <w:bookmarkStart w:id="713" w:name="_Toc534793994"/>
      <w:bookmarkStart w:id="714" w:name="_Toc534794089"/>
      <w:bookmarkStart w:id="715" w:name="_Toc534794186"/>
      <w:bookmarkStart w:id="716" w:name="_Toc534796818"/>
      <w:bookmarkStart w:id="717" w:name="_Toc534878074"/>
      <w:bookmarkStart w:id="718" w:name="_Toc534878168"/>
      <w:bookmarkStart w:id="719" w:name="_Toc534880506"/>
      <w:bookmarkStart w:id="720" w:name="_Toc534895238"/>
      <w:bookmarkStart w:id="721" w:name="_Toc534895955"/>
      <w:bookmarkStart w:id="722" w:name="_Toc534896509"/>
      <w:bookmarkStart w:id="723" w:name="_Toc534896902"/>
      <w:bookmarkStart w:id="724" w:name="_Toc534983298"/>
      <w:bookmarkStart w:id="725" w:name="_Toc534984832"/>
      <w:bookmarkStart w:id="726" w:name="_Toc535242924"/>
      <w:bookmarkStart w:id="727" w:name="_Toc535243276"/>
      <w:bookmarkStart w:id="728" w:name="_Toc535245059"/>
      <w:bookmarkStart w:id="729" w:name="_Toc535248183"/>
      <w:bookmarkStart w:id="730" w:name="_Toc535248600"/>
      <w:bookmarkStart w:id="731" w:name="_Toc535250079"/>
      <w:bookmarkStart w:id="732" w:name="_Toc535251259"/>
      <w:bookmarkStart w:id="733" w:name="_Toc535251800"/>
      <w:bookmarkStart w:id="734" w:name="_Toc535252154"/>
      <w:bookmarkStart w:id="735" w:name="_Toc535346222"/>
      <w:bookmarkStart w:id="736" w:name="_Toc535418749"/>
      <w:bookmarkStart w:id="737" w:name="_Toc535505051"/>
      <w:bookmarkStart w:id="738" w:name="_Toc535509371"/>
      <w:bookmarkStart w:id="739" w:name="_Toc535510064"/>
      <w:bookmarkStart w:id="740" w:name="_Toc535512817"/>
      <w:bookmarkStart w:id="741" w:name="_Toc535512906"/>
      <w:bookmarkStart w:id="742" w:name="_Toc535527930"/>
      <w:bookmarkStart w:id="743" w:name="_Toc535536135"/>
      <w:bookmarkStart w:id="744" w:name="_Toc535575128"/>
      <w:bookmarkStart w:id="745" w:name="_Toc535587586"/>
      <w:bookmarkStart w:id="746" w:name="_Toc535587843"/>
      <w:bookmarkStart w:id="747" w:name="_Toc535588528"/>
      <w:bookmarkStart w:id="748" w:name="_Toc535589755"/>
      <w:bookmarkStart w:id="749" w:name="_Toc535590219"/>
      <w:bookmarkStart w:id="750" w:name="_Toc535594649"/>
      <w:bookmarkStart w:id="751" w:name="_Toc53568412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52" w:name="_Toc534793237"/>
      <w:bookmarkStart w:id="753" w:name="_Toc534793995"/>
      <w:bookmarkStart w:id="754" w:name="_Toc534794090"/>
      <w:bookmarkStart w:id="755" w:name="_Toc534794187"/>
      <w:bookmarkStart w:id="756" w:name="_Toc534796819"/>
      <w:bookmarkStart w:id="757" w:name="_Toc534878075"/>
      <w:bookmarkStart w:id="758" w:name="_Toc534878169"/>
      <w:bookmarkStart w:id="759" w:name="_Toc534880507"/>
      <w:bookmarkStart w:id="760" w:name="_Toc534895239"/>
      <w:bookmarkStart w:id="761" w:name="_Toc534895956"/>
      <w:bookmarkStart w:id="762" w:name="_Toc534896510"/>
      <w:bookmarkStart w:id="763" w:name="_Toc534896903"/>
      <w:bookmarkStart w:id="764" w:name="_Toc534983299"/>
      <w:bookmarkStart w:id="765" w:name="_Toc534984833"/>
      <w:bookmarkStart w:id="766" w:name="_Toc535242925"/>
      <w:bookmarkStart w:id="767" w:name="_Toc535243277"/>
      <w:bookmarkStart w:id="768" w:name="_Toc535245060"/>
      <w:bookmarkStart w:id="769" w:name="_Toc535248184"/>
      <w:bookmarkStart w:id="770" w:name="_Toc535248601"/>
      <w:bookmarkStart w:id="771" w:name="_Toc535250080"/>
      <w:bookmarkStart w:id="772" w:name="_Toc535251260"/>
      <w:bookmarkStart w:id="773" w:name="_Toc535251801"/>
      <w:bookmarkStart w:id="774" w:name="_Toc535252155"/>
      <w:bookmarkStart w:id="775" w:name="_Toc535346223"/>
      <w:bookmarkStart w:id="776" w:name="_Toc535418750"/>
      <w:bookmarkStart w:id="777" w:name="_Toc535505052"/>
      <w:bookmarkStart w:id="778" w:name="_Toc535509372"/>
      <w:bookmarkStart w:id="779" w:name="_Toc535510065"/>
      <w:bookmarkStart w:id="780" w:name="_Toc535512818"/>
      <w:bookmarkStart w:id="781" w:name="_Toc535512907"/>
      <w:bookmarkStart w:id="782" w:name="_Toc535527931"/>
      <w:bookmarkStart w:id="783" w:name="_Toc535536136"/>
      <w:bookmarkStart w:id="784" w:name="_Toc535575129"/>
      <w:bookmarkStart w:id="785" w:name="_Toc535587587"/>
      <w:bookmarkStart w:id="786" w:name="_Toc535587844"/>
      <w:bookmarkStart w:id="787" w:name="_Toc535588529"/>
      <w:bookmarkStart w:id="788" w:name="_Toc535589756"/>
      <w:bookmarkStart w:id="789" w:name="_Toc535590220"/>
      <w:bookmarkStart w:id="790" w:name="_Toc535594650"/>
      <w:bookmarkStart w:id="791" w:name="_Toc53568412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1706BCAC" w14:textId="09ADD96C" w:rsidR="008F23B1" w:rsidRDefault="006C2BAC" w:rsidP="00106910">
      <w:pPr>
        <w:pStyle w:val="Titre2"/>
        <w:ind w:left="709"/>
      </w:pPr>
      <w:bookmarkStart w:id="792" w:name="_Toc535684122"/>
      <w:r>
        <w:t>M</w:t>
      </w:r>
      <w:r w:rsidR="008F23B1" w:rsidRPr="00170752">
        <w:t>odèle thermomécanique des rotors</w:t>
      </w:r>
      <w:bookmarkEnd w:id="792"/>
    </w:p>
    <w:p w14:paraId="53D78A33" w14:textId="77777777" w:rsidR="005124A7" w:rsidRDefault="005124A7" w:rsidP="005124A7">
      <w:pPr>
        <w:spacing w:line="360" w:lineRule="auto"/>
        <w:ind w:firstLine="708"/>
      </w:pPr>
    </w:p>
    <w:p w14:paraId="7880D70A" w14:textId="2224EAAB"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52780E3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93" w:name="_Ref533769151"/>
      <w:r w:rsidRPr="00BD0C3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9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0C28BB">
        <w:rPr>
          <w:b/>
          <w:i w:val="0"/>
          <w:sz w:val="22"/>
        </w:rPr>
        <w:t>[49]</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94" w:name="_Toc535684123"/>
      <w:r w:rsidR="00504245">
        <w:t>M</w:t>
      </w:r>
      <w:r w:rsidR="008F23B1">
        <w:t>odèle thermique linéaire</w:t>
      </w:r>
      <w:bookmarkEnd w:id="794"/>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3608E6"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9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95"/>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221D6A3"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3608E6"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DC1C927"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C28BB">
        <w:rPr>
          <w:b/>
        </w:rPr>
        <w:t>[57]</w:t>
      </w:r>
      <w:r w:rsidRPr="00FD1ED7">
        <w:rPr>
          <w:b/>
        </w:rPr>
        <w:fldChar w:fldCharType="end"/>
      </w:r>
      <w:r>
        <w:t xml:space="preserve"> donne quelques ordres de grandeur de ce coefficient. </w:t>
      </w:r>
    </w:p>
    <w:p w14:paraId="0398D42A" w14:textId="0BEDCD91"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796"/>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6F21161A"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797" w:name="_Ref529545990"/>
      <w:r w:rsidRPr="00A376C6">
        <w:rPr>
          <w:rFonts w:ascii="Calibri" w:eastAsia="Times New Roman" w:hAnsi="Calibri" w:cs="Times New Roman"/>
          <w:i w:val="0"/>
          <w:iCs w:val="0"/>
          <w:color w:val="auto"/>
          <w:sz w:val="22"/>
          <w:szCs w:val="20"/>
          <w:highlight w:val="yellow"/>
          <w:lang w:eastAsia="fr-FR"/>
        </w:rPr>
        <w:t xml:space="preserve">Figure </w:t>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STYLEREF 2 \s </w:instrText>
      </w:r>
      <w:r w:rsidR="00C80962">
        <w:rPr>
          <w:rFonts w:ascii="Calibri" w:eastAsia="Times New Roman" w:hAnsi="Calibri" w:cs="Times New Roman"/>
          <w:i w:val="0"/>
          <w:iCs w:val="0"/>
          <w:color w:val="auto"/>
          <w:sz w:val="22"/>
          <w:szCs w:val="20"/>
          <w:highlight w:val="yellow"/>
          <w:lang w:eastAsia="fr-FR"/>
        </w:rPr>
        <w:fldChar w:fldCharType="separate"/>
      </w:r>
      <w:r w:rsidR="000C28BB">
        <w:rPr>
          <w:rFonts w:ascii="Calibri" w:eastAsia="Times New Roman" w:hAnsi="Calibri" w:cs="Times New Roman"/>
          <w:i w:val="0"/>
          <w:iCs w:val="0"/>
          <w:noProof/>
          <w:color w:val="auto"/>
          <w:sz w:val="22"/>
          <w:szCs w:val="20"/>
          <w:highlight w:val="yellow"/>
          <w:lang w:eastAsia="fr-FR"/>
        </w:rPr>
        <w:t>3.1</w:t>
      </w:r>
      <w:r w:rsidR="00C80962">
        <w:rPr>
          <w:rFonts w:ascii="Calibri" w:eastAsia="Times New Roman" w:hAnsi="Calibri" w:cs="Times New Roman"/>
          <w:i w:val="0"/>
          <w:iCs w:val="0"/>
          <w:color w:val="auto"/>
          <w:sz w:val="22"/>
          <w:szCs w:val="20"/>
          <w:highlight w:val="yellow"/>
          <w:lang w:eastAsia="fr-FR"/>
        </w:rPr>
        <w:fldChar w:fldCharType="end"/>
      </w:r>
      <w:r w:rsidR="00C80962">
        <w:rPr>
          <w:rFonts w:ascii="Calibri" w:eastAsia="Times New Roman" w:hAnsi="Calibri" w:cs="Times New Roman"/>
          <w:i w:val="0"/>
          <w:iCs w:val="0"/>
          <w:color w:val="auto"/>
          <w:sz w:val="22"/>
          <w:szCs w:val="20"/>
          <w:highlight w:val="yellow"/>
          <w:lang w:eastAsia="fr-FR"/>
        </w:rPr>
        <w:noBreakHyphen/>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SEQ Figure \* ARABIC \s 2 </w:instrText>
      </w:r>
      <w:r w:rsidR="00C80962">
        <w:rPr>
          <w:rFonts w:ascii="Calibri" w:eastAsia="Times New Roman" w:hAnsi="Calibri" w:cs="Times New Roman"/>
          <w:i w:val="0"/>
          <w:iCs w:val="0"/>
          <w:color w:val="auto"/>
          <w:sz w:val="22"/>
          <w:szCs w:val="20"/>
          <w:highlight w:val="yellow"/>
          <w:lang w:eastAsia="fr-FR"/>
        </w:rPr>
        <w:fldChar w:fldCharType="separate"/>
      </w:r>
      <w:r w:rsidR="000C28BB">
        <w:rPr>
          <w:rFonts w:ascii="Calibri" w:eastAsia="Times New Roman" w:hAnsi="Calibri" w:cs="Times New Roman"/>
          <w:i w:val="0"/>
          <w:iCs w:val="0"/>
          <w:noProof/>
          <w:color w:val="auto"/>
          <w:sz w:val="22"/>
          <w:szCs w:val="20"/>
          <w:highlight w:val="yellow"/>
          <w:lang w:eastAsia="fr-FR"/>
        </w:rPr>
        <w:t>2</w:t>
      </w:r>
      <w:r w:rsidR="00C80962">
        <w:rPr>
          <w:rFonts w:ascii="Calibri" w:eastAsia="Times New Roman" w:hAnsi="Calibri" w:cs="Times New Roman"/>
          <w:i w:val="0"/>
          <w:iCs w:val="0"/>
          <w:color w:val="auto"/>
          <w:sz w:val="22"/>
          <w:szCs w:val="20"/>
          <w:highlight w:val="yellow"/>
          <w:lang w:eastAsia="fr-FR"/>
        </w:rPr>
        <w:fldChar w:fldCharType="end"/>
      </w:r>
      <w:bookmarkEnd w:id="797"/>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98" w:name="_Ref533776278"/>
      <w:r>
        <w:t>Intégration numérique</w:t>
      </w:r>
      <w:bookmarkEnd w:id="798"/>
    </w:p>
    <w:p w14:paraId="4EFFDEA6" w14:textId="77777777" w:rsidR="008F23B1" w:rsidRPr="00C40A7A" w:rsidRDefault="008F23B1" w:rsidP="008F23B1">
      <w:pPr>
        <w:pStyle w:val="Default"/>
      </w:pPr>
    </w:p>
    <w:p w14:paraId="75EA473D" w14:textId="75AC812E"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C28BB">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99"/>
      <w:r w:rsidR="00FA1709">
        <w:t>EDF</w:t>
      </w:r>
      <w:commentRangeEnd w:id="799"/>
      <w:r w:rsidR="00FA1709">
        <w:rPr>
          <w:rStyle w:val="Marquedecommentaire"/>
        </w:rPr>
        <w:commentReference w:id="799"/>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800"/>
      <w:r>
        <w:rPr>
          <w:b/>
        </w:rPr>
        <w:t>A</w:t>
      </w:r>
      <w:r w:rsidR="008F23B1">
        <w:rPr>
          <w:b/>
        </w:rPr>
        <w:t>nnexe</w:t>
      </w:r>
      <w:commentRangeEnd w:id="800"/>
      <w:r>
        <w:rPr>
          <w:rStyle w:val="Marquedecommentaire"/>
        </w:rPr>
        <w:commentReference w:id="800"/>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3608E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01" w:name="_Ref529547194"/>
            <w:r w:rsidRPr="005600FC">
              <w:rPr>
                <w:rFonts w:ascii="Times New Roman" w:eastAsia="Times New Roman" w:hAnsi="Times New Roman"/>
                <w:b/>
                <w:iCs w:val="0"/>
                <w:color w:val="auto"/>
                <w:sz w:val="22"/>
                <w:szCs w:val="22"/>
                <w:lang w:eastAsia="fr-FR"/>
              </w:rPr>
              <w:t xml:space="preserve"> </w:t>
            </w:r>
            <w:bookmarkEnd w:id="801"/>
          </w:p>
        </w:tc>
      </w:tr>
    </w:tbl>
    <w:p w14:paraId="32B77F70" w14:textId="576C9BA6"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C28BB">
        <w:rPr>
          <w:b/>
        </w:rPr>
        <w:t>[58]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C28BB">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3608E6"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0C03007E"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C28BB">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3608E6"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02" w:name="_Ref529548381"/>
            <w:r w:rsidRPr="005600FC">
              <w:rPr>
                <w:rFonts w:ascii="Times New Roman" w:eastAsia="Times New Roman" w:hAnsi="Times New Roman"/>
                <w:b/>
                <w:iCs w:val="0"/>
                <w:color w:val="auto"/>
                <w:sz w:val="22"/>
                <w:szCs w:val="22"/>
                <w:lang w:eastAsia="fr-FR"/>
              </w:rPr>
              <w:t xml:space="preserve"> </w:t>
            </w:r>
            <w:bookmarkEnd w:id="802"/>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4B6485C8"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C28BB">
        <w:rPr>
          <w:b/>
        </w:rPr>
        <w:t>[58]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803" w:name="_Toc535684124"/>
      <w:r>
        <w:t>M</w:t>
      </w:r>
      <w:r w:rsidR="008F23B1">
        <w:t>od</w:t>
      </w:r>
      <w:r w:rsidR="00AF59DA">
        <w:t>èlisation</w:t>
      </w:r>
      <w:r w:rsidR="008F23B1">
        <w:t xml:space="preserve"> de </w:t>
      </w:r>
      <w:r w:rsidR="00AF59DA">
        <w:t xml:space="preserve">la </w:t>
      </w:r>
      <w:r w:rsidR="008F23B1">
        <w:t>déformation therm</w:t>
      </w:r>
      <w:r w:rsidR="00AF59DA">
        <w:t>omecanique</w:t>
      </w:r>
      <w:bookmarkEnd w:id="803"/>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3608E6"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3608E6"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3D8B0A4"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C28BB" w:rsidRPr="000C28BB">
        <w:rPr>
          <w:b/>
          <w:iCs/>
        </w:rPr>
        <w:t xml:space="preserve">Tableau </w:t>
      </w:r>
      <w:r w:rsidR="000C28BB" w:rsidRPr="000C28BB">
        <w:rPr>
          <w:b/>
          <w:iCs/>
          <w:noProof/>
        </w:rPr>
        <w:t>3.1</w:t>
      </w:r>
      <w:r w:rsidR="000C28BB" w:rsidRPr="000C28BB">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C28BB">
        <w:rPr>
          <w:b/>
        </w:rPr>
        <w:t>[57]</w:t>
      </w:r>
      <w:r w:rsidRPr="00470072">
        <w:rPr>
          <w:b/>
        </w:rPr>
        <w:fldChar w:fldCharType="end"/>
      </w:r>
      <w:r>
        <w:t>.</w:t>
      </w:r>
    </w:p>
    <w:p w14:paraId="3BE811EB" w14:textId="18B5331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804"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804"/>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3608E6"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4B4DBA79"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C28BB">
        <w:rPr>
          <w:b/>
        </w:rPr>
        <w:t>[59]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805"/>
      <w:r w:rsidR="008F23B1" w:rsidRPr="001E37D0">
        <w:rPr>
          <w:strike/>
          <w:highlight w:val="yellow"/>
        </w:rPr>
        <w:t>cinématique</w:t>
      </w:r>
      <w:commentRangeEnd w:id="805"/>
      <w:r>
        <w:rPr>
          <w:rStyle w:val="Marquedecommentaire"/>
        </w:rPr>
        <w:commentReference w:id="805"/>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806"/>
      <w:r w:rsidR="008F23B1" w:rsidRPr="00664D21">
        <w:t>Ainsi</w:t>
      </w:r>
      <w:commentRangeEnd w:id="806"/>
      <w:r w:rsidR="0035686B">
        <w:rPr>
          <w:rStyle w:val="Marquedecommentaire"/>
        </w:rPr>
        <w:commentReference w:id="806"/>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05F1D1F1"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5569A97C"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F50394B"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07" w:name="_Ref530004549"/>
      <w:r w:rsidRPr="001217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0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2446DA31"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proofErr w:type="gramStart"/>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C28BB" w:rsidRPr="000C28BB">
        <w:rPr>
          <w:b/>
          <w:iCs/>
        </w:rPr>
        <w:t>Figure</w:t>
      </w:r>
      <w:proofErr w:type="gramEnd"/>
      <w:r w:rsidR="000C28BB" w:rsidRPr="000C28BB">
        <w:rPr>
          <w:b/>
          <w:iCs/>
        </w:rPr>
        <w:t xml:space="preserve"> </w:t>
      </w:r>
      <w:r w:rsidR="000C28BB" w:rsidRPr="000C28BB">
        <w:rPr>
          <w:b/>
          <w:iCs/>
          <w:noProof/>
        </w:rPr>
        <w:t>3.1</w:t>
      </w:r>
      <w:r w:rsidR="000C28BB" w:rsidRPr="000C28BB">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3A425B0"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08" w:name="_Ref530003394"/>
      <w:r w:rsidRPr="00DF0E3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80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3608E6"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37F490"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C28BB">
        <w:rPr>
          <w:b/>
        </w:rPr>
        <w:t>3.3</w:t>
      </w:r>
      <w:r w:rsidR="0085283A" w:rsidRPr="0085283A">
        <w:rPr>
          <w:b/>
        </w:rPr>
        <w:fldChar w:fldCharType="end"/>
      </w:r>
      <w:r>
        <w:t>.</w:t>
      </w:r>
    </w:p>
    <w:p w14:paraId="233DAF58" w14:textId="191B1C43" w:rsidR="008F23B1" w:rsidRDefault="00504245" w:rsidP="00504245">
      <w:pPr>
        <w:pStyle w:val="Titre2"/>
        <w:ind w:left="709"/>
      </w:pPr>
      <w:bookmarkStart w:id="809" w:name="_Toc535684125"/>
      <w:r>
        <w:t>M</w:t>
      </w:r>
      <w:r w:rsidR="008F23B1">
        <w:t>odèles dynamiques des rotors</w:t>
      </w:r>
      <w:bookmarkEnd w:id="809"/>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810" w:name="_Toc535684126"/>
      <w:r w:rsidRPr="00FE7BC5">
        <w:t xml:space="preserve">Rotor rigide à </w:t>
      </w:r>
      <w:r>
        <w:t>quatres degrés deliberté</w:t>
      </w:r>
      <w:bookmarkEnd w:id="810"/>
    </w:p>
    <w:p w14:paraId="39849EF5" w14:textId="7FAA4822"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C28BB" w:rsidRPr="000C28BB">
        <w:rPr>
          <w:b/>
        </w:rPr>
        <w:t xml:space="preserve">Figure </w:t>
      </w:r>
      <w:r w:rsidR="000C28BB" w:rsidRPr="000C28BB">
        <w:rPr>
          <w:b/>
          <w:iCs/>
          <w:noProof/>
        </w:rPr>
        <w:t>3.2</w:t>
      </w:r>
      <w:r w:rsidR="000C28BB" w:rsidRPr="000C28BB">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3608E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3608E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3608E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3608E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1" w:name="_Ref527451513"/>
            <w:r w:rsidRPr="001C390D">
              <w:rPr>
                <w:rFonts w:ascii="Calibri" w:eastAsia="Times New Roman" w:hAnsi="Calibri" w:cs="Times New Roman"/>
                <w:i w:val="0"/>
                <w:iCs w:val="0"/>
                <w:color w:val="auto"/>
                <w:sz w:val="22"/>
                <w:szCs w:val="20"/>
                <w:lang w:eastAsia="fr-FR"/>
              </w:rPr>
              <w:t xml:space="preserve"> </w:t>
            </w:r>
            <w:bookmarkEnd w:id="811"/>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61E7692"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12" w:name="_Ref527447015"/>
      <w:r w:rsidRPr="001C51A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12"/>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3608E6"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3608E6"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3608E6"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3" w:name="_Ref529996805"/>
            <w:r w:rsidRPr="001C390D">
              <w:rPr>
                <w:rFonts w:ascii="Calibri" w:eastAsia="Times New Roman" w:hAnsi="Calibri" w:cs="Times New Roman"/>
                <w:i w:val="0"/>
                <w:iCs w:val="0"/>
                <w:color w:val="auto"/>
                <w:sz w:val="22"/>
                <w:szCs w:val="20"/>
                <w:lang w:eastAsia="fr-FR"/>
              </w:rPr>
              <w:t xml:space="preserve"> </w:t>
            </w:r>
            <w:bookmarkEnd w:id="813"/>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3608E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3608E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4" w:name="_Ref527450146"/>
            <w:r w:rsidRPr="001C390D">
              <w:rPr>
                <w:rFonts w:ascii="Calibri" w:eastAsia="Times New Roman" w:hAnsi="Calibri" w:cs="Times New Roman"/>
                <w:i w:val="0"/>
                <w:iCs w:val="0"/>
                <w:color w:val="auto"/>
                <w:sz w:val="22"/>
                <w:szCs w:val="20"/>
                <w:lang w:eastAsia="fr-FR"/>
              </w:rPr>
              <w:t xml:space="preserve"> </w:t>
            </w:r>
            <w:bookmarkEnd w:id="814"/>
          </w:p>
        </w:tc>
      </w:tr>
    </w:tbl>
    <w:p w14:paraId="7BA95A30" w14:textId="4B7E6093"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C28BB">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3608E6"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3608E6"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5" w:name="_Ref527451487"/>
            <w:r w:rsidRPr="001C390D">
              <w:rPr>
                <w:rFonts w:ascii="Calibri" w:eastAsia="Times New Roman" w:hAnsi="Calibri" w:cs="Times New Roman"/>
                <w:i w:val="0"/>
                <w:iCs w:val="0"/>
                <w:color w:val="auto"/>
                <w:sz w:val="22"/>
                <w:szCs w:val="20"/>
                <w:lang w:eastAsia="fr-FR"/>
              </w:rPr>
              <w:t xml:space="preserve"> </w:t>
            </w:r>
            <w:bookmarkEnd w:id="815"/>
          </w:p>
        </w:tc>
      </w:tr>
    </w:tbl>
    <w:p w14:paraId="474240A0" w14:textId="600C3512"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C28BB">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C28BB">
        <w:rPr>
          <w:b/>
        </w:rPr>
        <w:t>Eq.3-16</w:t>
      </w:r>
      <w:r w:rsidRPr="00E65CE4">
        <w:rPr>
          <w:b/>
        </w:rPr>
        <w:fldChar w:fldCharType="end"/>
      </w:r>
      <w:r w:rsidR="00865B12">
        <w:t>)</w:t>
      </w:r>
      <w:proofErr w:type="gramStart"/>
      <w:r w:rsidR="00865B12">
        <w:t>,  les</w:t>
      </w:r>
      <w:proofErr w:type="gramEnd"/>
      <w:r w:rsidR="00865B12">
        <w:t xml:space="preserve">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6" w:name="_Ref532491934"/>
            <w:r w:rsidRPr="001C390D">
              <w:rPr>
                <w:rFonts w:ascii="Calibri" w:eastAsia="Times New Roman" w:hAnsi="Calibri" w:cs="Times New Roman"/>
                <w:i w:val="0"/>
                <w:iCs w:val="0"/>
                <w:color w:val="auto"/>
                <w:sz w:val="22"/>
                <w:szCs w:val="20"/>
                <w:lang w:eastAsia="fr-FR"/>
              </w:rPr>
              <w:t xml:space="preserve"> </w:t>
            </w:r>
            <w:bookmarkEnd w:id="816"/>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817" w:name="_Toc535684127"/>
      <w:r w:rsidRPr="005C43B6">
        <w:t xml:space="preserve">Rotor flexible à </w:t>
      </w:r>
      <m:oMath>
        <m:r>
          <m:rPr>
            <m:sty m:val="bi"/>
          </m:rPr>
          <w:rPr>
            <w:rFonts w:ascii="Cambria Math" w:hAnsi="Cambria Math"/>
          </w:rPr>
          <m:t>n</m:t>
        </m:r>
      </m:oMath>
      <w:r w:rsidRPr="005C43B6">
        <w:t xml:space="preserve"> degrés de liberté</w:t>
      </w:r>
      <w:bookmarkEnd w:id="817"/>
    </w:p>
    <w:p w14:paraId="7D17528C" w14:textId="77777777" w:rsidR="00946052" w:rsidRPr="00946052" w:rsidRDefault="00946052" w:rsidP="00946052"/>
    <w:p w14:paraId="006CD31F" w14:textId="3A9A553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0C28BB">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C28BB">
        <w:rPr>
          <w:b/>
        </w:rPr>
        <w:t>[52]</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8" w:name="_Ref532491926"/>
            <w:r w:rsidRPr="001C390D">
              <w:rPr>
                <w:rFonts w:ascii="Calibri" w:eastAsia="Times New Roman" w:hAnsi="Calibri" w:cs="Times New Roman"/>
                <w:i w:val="0"/>
                <w:iCs w:val="0"/>
                <w:color w:val="auto"/>
                <w:sz w:val="22"/>
                <w:szCs w:val="20"/>
                <w:lang w:eastAsia="fr-FR"/>
              </w:rPr>
              <w:t xml:space="preserve"> </w:t>
            </w:r>
            <w:bookmarkEnd w:id="818"/>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19" w:name="_Toc535684128"/>
      <w:r>
        <w:t>Méthode numérique d’intégration temporelles</w:t>
      </w:r>
      <w:bookmarkEnd w:id="819"/>
    </w:p>
    <w:p w14:paraId="34C0DD9D" w14:textId="77777777" w:rsidR="008F23B1" w:rsidRDefault="008F23B1" w:rsidP="008F23B1"/>
    <w:p w14:paraId="6602ACDF" w14:textId="489640FC"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C28BB">
        <w:rPr>
          <w:b/>
        </w:rPr>
        <w:t>[54]</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2FA779F7"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C28BB">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C28BB">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0" w:name="_Ref527642609"/>
            <w:r w:rsidRPr="001C390D">
              <w:rPr>
                <w:rFonts w:ascii="Calibri" w:eastAsia="Times New Roman" w:hAnsi="Calibri" w:cs="Times New Roman"/>
                <w:i w:val="0"/>
                <w:iCs w:val="0"/>
                <w:color w:val="auto"/>
                <w:sz w:val="22"/>
                <w:szCs w:val="20"/>
                <w:lang w:eastAsia="fr-FR"/>
              </w:rPr>
              <w:t xml:space="preserve"> </w:t>
            </w:r>
            <w:bookmarkEnd w:id="820"/>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3608E6"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3608E6"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1" w:name="_Ref527644224"/>
            <w:r w:rsidRPr="001C390D">
              <w:rPr>
                <w:rFonts w:ascii="Calibri" w:eastAsia="Times New Roman" w:hAnsi="Calibri" w:cs="Times New Roman"/>
                <w:i w:val="0"/>
                <w:iCs w:val="0"/>
                <w:color w:val="auto"/>
                <w:sz w:val="22"/>
                <w:szCs w:val="20"/>
                <w:lang w:eastAsia="fr-FR"/>
              </w:rPr>
              <w:t xml:space="preserve"> </w:t>
            </w:r>
            <w:bookmarkEnd w:id="821"/>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34FE6975"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C28BB">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22" w:name="_Ref527647596"/>
            <w:r w:rsidRPr="00F37648">
              <w:rPr>
                <w:rFonts w:eastAsiaTheme="minorEastAsia"/>
              </w:rPr>
              <w:t xml:space="preserve"> </w:t>
            </w:r>
            <w:bookmarkEnd w:id="822"/>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3608E6"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3608E6"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EDB024B"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C28BB">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3608E6"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23" w:name="_Ref532560710"/>
            <w:r w:rsidRPr="00F37648">
              <w:rPr>
                <w:rFonts w:eastAsiaTheme="minorEastAsia"/>
              </w:rPr>
              <w:t xml:space="preserve"> </w:t>
            </w:r>
            <w:bookmarkEnd w:id="823"/>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3608E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3608E6"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10EDB08B"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C28BB">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3608E6"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3608E6"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0D490AD"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24" w:name="_Ref528070494"/>
      <w:r w:rsidRPr="00CE3A8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82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57933B1"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C28BB" w:rsidRPr="000C28BB">
        <w:rPr>
          <w:b/>
          <w:iCs/>
        </w:rPr>
        <w:t>Figure 3.2</w:t>
      </w:r>
      <w:r w:rsidR="000C28BB" w:rsidRPr="000C28BB">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825" w:name="_Ref533776247"/>
      <w:bookmarkStart w:id="826" w:name="_Toc535684129"/>
      <w:r>
        <w:t>Vibration</w:t>
      </w:r>
      <w:r w:rsidR="00565E70">
        <w:t>s</w:t>
      </w:r>
      <w:r>
        <w:t xml:space="preserve"> synchrone</w:t>
      </w:r>
      <w:r w:rsidR="00565E70">
        <w:t>s</w:t>
      </w:r>
      <w:r>
        <w:t xml:space="preserve"> et solution</w:t>
      </w:r>
      <w:r w:rsidR="00565E70">
        <w:t>s</w:t>
      </w:r>
      <w:r>
        <w:t xml:space="preserve"> périodique</w:t>
      </w:r>
      <w:bookmarkEnd w:id="825"/>
      <w:r w:rsidR="00565E70">
        <w:t>s</w:t>
      </w:r>
      <w:bookmarkEnd w:id="826"/>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09C86432"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C28BB">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3608E6"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27" w:name="_Ref478549772"/>
            <w:bookmarkStart w:id="828" w:name="_Ref478549690"/>
            <w:r w:rsidRPr="00737867">
              <w:rPr>
                <w:rFonts w:ascii="Times New Roman" w:eastAsia="Times New Roman" w:hAnsi="Times New Roman"/>
                <w:b/>
                <w:iCs w:val="0"/>
                <w:color w:val="auto"/>
                <w:sz w:val="22"/>
                <w:szCs w:val="22"/>
                <w:lang w:eastAsia="fr-FR"/>
              </w:rPr>
              <w:t xml:space="preserve"> </w:t>
            </w:r>
            <w:bookmarkEnd w:id="827"/>
          </w:p>
        </w:tc>
        <w:bookmarkEnd w:id="828"/>
      </w:tr>
    </w:tbl>
    <w:p w14:paraId="4CC618A6" w14:textId="2C1CBF9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C28BB">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3608E6"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29" w:name="_Ref532562776"/>
            <w:r>
              <w:rPr>
                <w:rFonts w:ascii="Times New Roman" w:eastAsia="Times New Roman" w:hAnsi="Times New Roman"/>
                <w:b/>
                <w:iCs w:val="0"/>
                <w:color w:val="auto"/>
                <w:sz w:val="22"/>
                <w:szCs w:val="22"/>
                <w:lang w:val="en-US" w:eastAsia="fr-FR"/>
              </w:rPr>
              <w:t xml:space="preserve"> </w:t>
            </w:r>
            <w:bookmarkEnd w:id="829"/>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3608E6"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0" w:name="_Ref507252382"/>
            <w:r w:rsidRPr="00BC5E15">
              <w:rPr>
                <w:rFonts w:ascii="Times New Roman" w:eastAsia="Times New Roman" w:hAnsi="Times New Roman"/>
                <w:b/>
                <w:iCs w:val="0"/>
                <w:color w:val="auto"/>
                <w:sz w:val="22"/>
                <w:szCs w:val="22"/>
                <w:lang w:eastAsia="fr-FR"/>
              </w:rPr>
              <w:t xml:space="preserve"> </w:t>
            </w:r>
            <w:bookmarkEnd w:id="830"/>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3608E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6DE56934"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C28BB">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02094CA6"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C28BB">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3608E6"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1" w:name="_Ref528576979"/>
            <w:r w:rsidRPr="00CE7924">
              <w:rPr>
                <w:rFonts w:ascii="Times New Roman" w:eastAsia="Times New Roman" w:hAnsi="Times New Roman"/>
                <w:b/>
                <w:iCs w:val="0"/>
                <w:color w:val="auto"/>
                <w:sz w:val="22"/>
                <w:szCs w:val="22"/>
                <w:lang w:eastAsia="fr-FR"/>
              </w:rPr>
              <w:t xml:space="preserve"> </w:t>
            </w:r>
            <w:bookmarkEnd w:id="831"/>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3608E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2" w:name="_Ref528576952"/>
            <w:r>
              <w:rPr>
                <w:rFonts w:ascii="Times New Roman" w:eastAsia="Times New Roman" w:hAnsi="Times New Roman"/>
                <w:b/>
                <w:iCs w:val="0"/>
                <w:color w:val="auto"/>
                <w:sz w:val="22"/>
                <w:szCs w:val="22"/>
                <w:lang w:val="en-US" w:eastAsia="fr-FR"/>
              </w:rPr>
              <w:t xml:space="preserve"> </w:t>
            </w:r>
            <w:bookmarkEnd w:id="832"/>
          </w:p>
        </w:tc>
      </w:tr>
    </w:tbl>
    <w:p w14:paraId="03487758" w14:textId="352E874A"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C28BB">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3608E6"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461F6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C28BB" w:rsidRPr="000C28BB">
        <w:rPr>
          <w:b/>
          <w:i/>
          <w:iCs/>
        </w:rPr>
        <w:t xml:space="preserve">Figure </w:t>
      </w:r>
      <w:r w:rsidR="000C28BB" w:rsidRPr="000C28BB">
        <w:rPr>
          <w:b/>
          <w:i/>
          <w:iCs/>
          <w:noProof/>
        </w:rPr>
        <w:t>3.2</w:t>
      </w:r>
      <w:r w:rsidR="000C28BB" w:rsidRPr="000C28BB">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C28BB">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C28BB">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63840A0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833" w:name="_Ref528059593"/>
      <w:r w:rsidRPr="00823B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833"/>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00C1CFEA"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0C28BB" w:rsidRPr="000C28BB">
        <w:rPr>
          <w:b/>
          <w:i/>
          <w:iCs/>
        </w:rPr>
        <w:t xml:space="preserve">Figure </w:t>
      </w:r>
      <w:r w:rsidR="000C28BB" w:rsidRPr="000C28BB">
        <w:rPr>
          <w:b/>
          <w:i/>
          <w:iCs/>
          <w:noProof/>
        </w:rPr>
        <w:t>3.2</w:t>
      </w:r>
      <w:r w:rsidR="000C28BB" w:rsidRPr="000C28BB">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1B1665E"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834" w:name="_Ref535232690"/>
      <w:r w:rsidRPr="00D0664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34"/>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2E80D4F6"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C28BB">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3608E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88C18C9"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C28BB" w:rsidRPr="000C28BB">
        <w:rPr>
          <w:b/>
        </w:rPr>
        <w:t xml:space="preserve">Figure </w:t>
      </w:r>
      <w:r w:rsidR="000C28BB" w:rsidRPr="000C28BB">
        <w:rPr>
          <w:b/>
          <w:noProof/>
        </w:rPr>
        <w:t>3.2</w:t>
      </w:r>
      <w:r w:rsidR="000C28BB" w:rsidRPr="000C28BB">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272A4B2C" w:rsidR="008F23B1" w:rsidRDefault="008F23B1" w:rsidP="008F23B1">
      <w:pPr>
        <w:jc w:val="center"/>
      </w:pPr>
      <w:bookmarkStart w:id="835" w:name="_Ref528618353"/>
      <w:r>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3.2</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5</w:t>
      </w:r>
      <w:r w:rsidR="005B6C19">
        <w:rPr>
          <w:noProof/>
        </w:rPr>
        <w:fldChar w:fldCharType="end"/>
      </w:r>
      <w:bookmarkEnd w:id="835"/>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836" w:name="_Ref533770770"/>
      <w:bookmarkStart w:id="837" w:name="_Toc535684130"/>
      <w:r>
        <w:t>Modélisation du balourd thermique</w:t>
      </w:r>
      <w:bookmarkEnd w:id="836"/>
      <w:bookmarkEnd w:id="837"/>
    </w:p>
    <w:p w14:paraId="78C454BE" w14:textId="77777777" w:rsidR="008F23B1" w:rsidRDefault="008F23B1" w:rsidP="008F23B1">
      <w:pPr>
        <w:spacing w:line="360" w:lineRule="auto"/>
      </w:pPr>
    </w:p>
    <w:p w14:paraId="1EF40791" w14:textId="30946D48"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0C28BB">
        <w:rPr>
          <w:b/>
        </w:rPr>
        <w:t>[60]</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0C28BB">
        <w:rPr>
          <w:b/>
        </w:rPr>
        <w:t>[61]</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838" w:name="_Toc535684131"/>
      <w:r>
        <w:t>Approche des masses conconcentrées</w:t>
      </w:r>
      <w:bookmarkEnd w:id="838"/>
    </w:p>
    <w:p w14:paraId="195DFBCA" w14:textId="77777777" w:rsidR="00377126" w:rsidRPr="00377126" w:rsidRDefault="00377126" w:rsidP="00377126"/>
    <w:p w14:paraId="47982632" w14:textId="31709B82"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0C28BB" w:rsidRPr="000C28BB">
        <w:rPr>
          <w:b/>
        </w:rPr>
        <w:t>Figure 3.3</w:t>
      </w:r>
      <w:r w:rsidR="000C28BB" w:rsidRPr="000C28BB">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39"/>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40"/>
      <w:r>
        <w:t>s’écrivent</w:t>
      </w:r>
      <w:commentRangeEnd w:id="840"/>
      <w:r w:rsidR="00FF1A6E">
        <w:rPr>
          <w:rStyle w:val="Marquedecommentaire"/>
        </w:rPr>
        <w:commentReference w:id="840"/>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3608E6"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3608E6"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0D1A848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41" w:name="_Ref503981360"/>
      <w:r w:rsidRPr="00BD063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4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3608E6"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3608E6"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842"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3" w:name="_Ref528586408"/>
            <w:r w:rsidRPr="00222B71">
              <w:rPr>
                <w:rFonts w:ascii="Calibri" w:eastAsia="Times New Roman" w:hAnsi="Calibri" w:cs="Times New Roman"/>
                <w:i w:val="0"/>
                <w:iCs w:val="0"/>
                <w:color w:val="auto"/>
                <w:sz w:val="22"/>
                <w:szCs w:val="20"/>
                <w:lang w:eastAsia="fr-FR"/>
              </w:rPr>
              <w:t xml:space="preserve"> </w:t>
            </w:r>
            <w:bookmarkEnd w:id="843"/>
          </w:p>
        </w:tc>
      </w:tr>
    </w:tbl>
    <w:p w14:paraId="1BC20D96" w14:textId="1E672022" w:rsidR="008F23B1" w:rsidRPr="00291150" w:rsidRDefault="00FF1A6E" w:rsidP="00377126">
      <w:pPr>
        <w:pStyle w:val="Titre3"/>
        <w:ind w:left="709"/>
      </w:pPr>
      <w:bookmarkStart w:id="844" w:name="_Toc535684132"/>
      <w:r>
        <w:t>Approche de défaut</w:t>
      </w:r>
      <w:r w:rsidR="008F23B1">
        <w:t xml:space="preserve"> de la fibre neutre</w:t>
      </w:r>
      <w:bookmarkEnd w:id="842"/>
      <w:bookmarkEnd w:id="844"/>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3608E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3608E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3608E6"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5" w:name="_Ref528591501"/>
            <w:r w:rsidRPr="00222B71">
              <w:rPr>
                <w:rFonts w:ascii="Calibri" w:eastAsia="Times New Roman" w:hAnsi="Calibri" w:cs="Times New Roman"/>
                <w:i w:val="0"/>
                <w:iCs w:val="0"/>
                <w:color w:val="auto"/>
                <w:sz w:val="22"/>
                <w:szCs w:val="20"/>
                <w:lang w:eastAsia="fr-FR"/>
              </w:rPr>
              <w:t xml:space="preserve"> </w:t>
            </w:r>
            <w:bookmarkEnd w:id="845"/>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3608E6"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3608E6"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3608E6"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6" w:name="_Ref532583633"/>
            <w:r w:rsidRPr="00222B71">
              <w:rPr>
                <w:rFonts w:ascii="Calibri" w:eastAsia="Times New Roman" w:hAnsi="Calibri" w:cs="Times New Roman"/>
                <w:i w:val="0"/>
                <w:iCs w:val="0"/>
                <w:color w:val="auto"/>
                <w:sz w:val="22"/>
                <w:szCs w:val="20"/>
                <w:lang w:eastAsia="fr-FR"/>
              </w:rPr>
              <w:t xml:space="preserve"> </w:t>
            </w:r>
            <w:bookmarkEnd w:id="846"/>
          </w:p>
        </w:tc>
      </w:tr>
    </w:tbl>
    <w:p w14:paraId="78B03BAA" w14:textId="5A5C1C5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C28BB">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3608E6"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847" w:name="_Toc535684133"/>
      <w:r>
        <w:t>Conclusion</w:t>
      </w:r>
      <w:bookmarkEnd w:id="847"/>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48" w:name="_Toc535684134"/>
      <w:r>
        <w:lastRenderedPageBreak/>
        <w:t>Chapitre 4</w:t>
      </w:r>
      <w:r w:rsidR="00B431E6">
        <w:t xml:space="preserve"> : </w:t>
      </w:r>
      <w:r>
        <w:br/>
      </w:r>
      <w:r w:rsidR="00B431E6">
        <w:t>Simulations numériques</w:t>
      </w:r>
      <w:bookmarkEnd w:id="848"/>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49" w:name="_Toc533772322"/>
      <w:bookmarkStart w:id="850" w:name="_Toc533774394"/>
      <w:bookmarkStart w:id="851" w:name="_Toc533775586"/>
      <w:bookmarkStart w:id="852" w:name="_Toc533776230"/>
      <w:bookmarkStart w:id="853" w:name="_Toc533776357"/>
      <w:bookmarkStart w:id="854" w:name="_Toc533777582"/>
      <w:bookmarkStart w:id="855" w:name="_Toc534279490"/>
      <w:bookmarkStart w:id="856" w:name="_Toc534279588"/>
      <w:bookmarkStart w:id="857" w:name="_Toc534279666"/>
      <w:bookmarkStart w:id="858" w:name="_Toc534290962"/>
      <w:bookmarkStart w:id="859" w:name="_Toc534293244"/>
      <w:bookmarkStart w:id="860" w:name="_Toc534293528"/>
      <w:bookmarkStart w:id="861" w:name="_Toc534293606"/>
      <w:bookmarkStart w:id="862" w:name="_Toc534387905"/>
      <w:bookmarkStart w:id="863" w:name="_Toc534410876"/>
      <w:bookmarkStart w:id="864" w:name="_Toc534620790"/>
      <w:bookmarkStart w:id="865" w:name="_Toc534621276"/>
      <w:bookmarkStart w:id="866" w:name="_Toc534621381"/>
      <w:bookmarkStart w:id="867" w:name="_Toc534621488"/>
      <w:bookmarkStart w:id="868" w:name="_Toc534625147"/>
      <w:bookmarkStart w:id="869" w:name="_Toc534631447"/>
      <w:bookmarkStart w:id="870" w:name="_Toc534631547"/>
      <w:bookmarkStart w:id="871" w:name="_Toc534631900"/>
      <w:bookmarkStart w:id="872" w:name="_Toc534632133"/>
      <w:bookmarkStart w:id="873" w:name="_Toc534632345"/>
      <w:bookmarkStart w:id="874" w:name="_Toc534632467"/>
      <w:bookmarkStart w:id="875" w:name="_Toc534632566"/>
      <w:bookmarkStart w:id="876" w:name="_Toc534633859"/>
      <w:bookmarkStart w:id="877" w:name="_Toc534634203"/>
      <w:bookmarkStart w:id="878" w:name="_Toc534634607"/>
      <w:bookmarkStart w:id="879" w:name="_Toc534634982"/>
      <w:bookmarkStart w:id="880" w:name="_Toc534635082"/>
      <w:bookmarkStart w:id="881" w:name="_Toc534635182"/>
      <w:bookmarkStart w:id="882" w:name="_Toc534635282"/>
      <w:bookmarkStart w:id="883" w:name="_Toc534635382"/>
      <w:bookmarkStart w:id="884" w:name="_Toc534635503"/>
      <w:bookmarkStart w:id="885" w:name="_Toc534635602"/>
      <w:bookmarkStart w:id="886" w:name="_Toc534636652"/>
      <w:bookmarkStart w:id="887" w:name="_Toc534638280"/>
      <w:bookmarkStart w:id="888" w:name="_Toc534638366"/>
      <w:bookmarkStart w:id="889" w:name="_Toc534638733"/>
      <w:bookmarkStart w:id="890" w:name="_Toc534640588"/>
      <w:bookmarkStart w:id="891" w:name="_Toc534650398"/>
      <w:bookmarkStart w:id="892" w:name="_Toc534707674"/>
      <w:bookmarkStart w:id="893" w:name="_Toc534719979"/>
      <w:bookmarkStart w:id="894" w:name="_Toc534720662"/>
      <w:bookmarkStart w:id="895" w:name="_Toc534721434"/>
      <w:bookmarkStart w:id="896" w:name="_Toc534723212"/>
      <w:bookmarkStart w:id="897" w:name="_Toc534724124"/>
      <w:bookmarkStart w:id="898" w:name="_Toc534724669"/>
      <w:bookmarkStart w:id="899" w:name="_Toc534724973"/>
      <w:bookmarkStart w:id="900" w:name="_Toc534725644"/>
      <w:bookmarkStart w:id="901" w:name="_Toc534729727"/>
      <w:bookmarkStart w:id="902" w:name="_Toc534792276"/>
      <w:bookmarkStart w:id="903" w:name="_Toc534792925"/>
      <w:bookmarkStart w:id="904" w:name="_Toc534793251"/>
      <w:bookmarkStart w:id="905" w:name="_Toc534794009"/>
      <w:bookmarkStart w:id="906" w:name="_Toc534794104"/>
      <w:bookmarkStart w:id="907" w:name="_Toc534794201"/>
      <w:bookmarkStart w:id="908" w:name="_Toc534796833"/>
      <w:bookmarkStart w:id="909" w:name="_Toc534878089"/>
      <w:bookmarkStart w:id="910" w:name="_Toc534878183"/>
      <w:bookmarkStart w:id="911" w:name="_Toc534880521"/>
      <w:bookmarkStart w:id="912" w:name="_Toc534895253"/>
      <w:bookmarkStart w:id="913" w:name="_Toc534895970"/>
      <w:bookmarkStart w:id="914" w:name="_Toc534896524"/>
      <w:bookmarkStart w:id="915" w:name="_Toc534896917"/>
      <w:bookmarkStart w:id="916" w:name="_Toc534983313"/>
      <w:bookmarkStart w:id="917" w:name="_Toc534984847"/>
      <w:bookmarkStart w:id="918" w:name="_Toc535242939"/>
      <w:bookmarkStart w:id="919" w:name="_Toc535243291"/>
      <w:bookmarkStart w:id="920" w:name="_Toc535245074"/>
      <w:bookmarkStart w:id="921" w:name="_Toc535248198"/>
      <w:bookmarkStart w:id="922" w:name="_Toc535248615"/>
      <w:bookmarkStart w:id="923" w:name="_Toc535250094"/>
      <w:bookmarkStart w:id="924" w:name="_Toc535251274"/>
      <w:bookmarkStart w:id="925" w:name="_Toc535251815"/>
      <w:bookmarkStart w:id="926" w:name="_Toc535252169"/>
      <w:bookmarkStart w:id="927" w:name="_Toc535346237"/>
      <w:bookmarkStart w:id="928" w:name="_Toc535418764"/>
      <w:bookmarkStart w:id="929" w:name="_Toc535505066"/>
      <w:bookmarkStart w:id="930" w:name="_Toc535509386"/>
      <w:bookmarkStart w:id="931" w:name="_Toc535510079"/>
      <w:bookmarkStart w:id="932" w:name="_Toc535512832"/>
      <w:bookmarkStart w:id="933" w:name="_Toc535512921"/>
      <w:bookmarkStart w:id="934" w:name="_Toc535527945"/>
      <w:bookmarkStart w:id="935" w:name="_Toc535536150"/>
      <w:bookmarkStart w:id="936" w:name="_Toc535575143"/>
      <w:bookmarkStart w:id="937" w:name="_Toc535587601"/>
      <w:bookmarkStart w:id="938" w:name="_Toc535587858"/>
      <w:bookmarkStart w:id="939" w:name="_Toc535588543"/>
      <w:bookmarkStart w:id="940" w:name="_Toc535589770"/>
      <w:bookmarkStart w:id="941" w:name="_Toc535590234"/>
      <w:bookmarkStart w:id="942" w:name="_Toc535594664"/>
      <w:bookmarkStart w:id="943" w:name="_Toc535684135"/>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44" w:name="_Toc534793252"/>
      <w:bookmarkStart w:id="945" w:name="_Toc534794010"/>
      <w:bookmarkStart w:id="946" w:name="_Toc534794105"/>
      <w:bookmarkStart w:id="947" w:name="_Toc534794202"/>
      <w:bookmarkStart w:id="948" w:name="_Toc534796834"/>
      <w:bookmarkStart w:id="949" w:name="_Toc534878090"/>
      <w:bookmarkStart w:id="950" w:name="_Toc534878184"/>
      <w:bookmarkStart w:id="951" w:name="_Toc534880522"/>
      <w:bookmarkStart w:id="952" w:name="_Toc534895254"/>
      <w:bookmarkStart w:id="953" w:name="_Toc534895971"/>
      <w:bookmarkStart w:id="954" w:name="_Toc534896525"/>
      <w:bookmarkStart w:id="955" w:name="_Toc534896918"/>
      <w:bookmarkStart w:id="956" w:name="_Toc534983314"/>
      <w:bookmarkStart w:id="957" w:name="_Toc534984848"/>
      <w:bookmarkStart w:id="958" w:name="_Toc535242940"/>
      <w:bookmarkStart w:id="959" w:name="_Toc535243292"/>
      <w:bookmarkStart w:id="960" w:name="_Toc535245075"/>
      <w:bookmarkStart w:id="961" w:name="_Toc535248199"/>
      <w:bookmarkStart w:id="962" w:name="_Toc535248616"/>
      <w:bookmarkStart w:id="963" w:name="_Toc535250095"/>
      <w:bookmarkStart w:id="964" w:name="_Toc535251275"/>
      <w:bookmarkStart w:id="965" w:name="_Toc535251816"/>
      <w:bookmarkStart w:id="966" w:name="_Toc535252170"/>
      <w:bookmarkStart w:id="967" w:name="_Toc535346238"/>
      <w:bookmarkStart w:id="968" w:name="_Toc535418765"/>
      <w:bookmarkStart w:id="969" w:name="_Toc535505067"/>
      <w:bookmarkStart w:id="970" w:name="_Toc535509387"/>
      <w:bookmarkStart w:id="971" w:name="_Toc535510080"/>
      <w:bookmarkStart w:id="972" w:name="_Toc535512833"/>
      <w:bookmarkStart w:id="973" w:name="_Toc535512922"/>
      <w:bookmarkStart w:id="974" w:name="_Toc535527946"/>
      <w:bookmarkStart w:id="975" w:name="_Toc535536151"/>
      <w:bookmarkStart w:id="976" w:name="_Toc535575144"/>
      <w:bookmarkStart w:id="977" w:name="_Toc535587602"/>
      <w:bookmarkStart w:id="978" w:name="_Toc535587859"/>
      <w:bookmarkStart w:id="979" w:name="_Toc535588544"/>
      <w:bookmarkStart w:id="980" w:name="_Toc535589771"/>
      <w:bookmarkStart w:id="981" w:name="_Toc535590235"/>
      <w:bookmarkStart w:id="982" w:name="_Toc535594665"/>
      <w:bookmarkStart w:id="983" w:name="_Toc535684136"/>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6C078B5F" w14:textId="77777777" w:rsidR="007B54E2" w:rsidRDefault="007B54E2" w:rsidP="007B54E2">
      <w:pPr>
        <w:pStyle w:val="Titre2"/>
        <w:ind w:left="709" w:hanging="709"/>
      </w:pPr>
      <w:bookmarkStart w:id="984" w:name="_Toc534984849"/>
      <w:bookmarkStart w:id="985" w:name="_Toc535684137"/>
      <w:bookmarkStart w:id="986" w:name="_Toc534984850"/>
      <w:r>
        <w:t>Modèle transitoire et non linéaire de l’effet Morton</w:t>
      </w:r>
      <w:bookmarkEnd w:id="984"/>
      <w:bookmarkEnd w:id="985"/>
    </w:p>
    <w:p w14:paraId="7CC86699" w14:textId="54371251" w:rsidR="007B54E2" w:rsidRDefault="007B54E2" w:rsidP="00E52E30">
      <w:pPr>
        <w:pStyle w:val="Titre3"/>
        <w:spacing w:before="240" w:after="240"/>
        <w:ind w:left="709"/>
      </w:pPr>
      <w:bookmarkStart w:id="987" w:name="_Toc535684138"/>
      <w:r>
        <w:t xml:space="preserve">Flux thermique </w:t>
      </w:r>
      <w:bookmarkEnd w:id="986"/>
      <w:r>
        <w:t>moyen stationnaire</w:t>
      </w:r>
      <w:bookmarkEnd w:id="987"/>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4C632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C28BB" w:rsidRPr="000C28BB">
        <w:rPr>
          <w:b/>
          <w:color w:val="000000" w:themeColor="text1"/>
        </w:rPr>
        <w:t xml:space="preserve">Figure </w:t>
      </w:r>
      <w:r w:rsidR="000C28BB" w:rsidRPr="000C28BB">
        <w:rPr>
          <w:b/>
          <w:noProof/>
        </w:rPr>
        <w:t>4.1</w:t>
      </w:r>
      <w:r w:rsidR="000C28BB" w:rsidRPr="000C28BB">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3C6C741A" w:rsidR="00B545DD" w:rsidRPr="00935A0C" w:rsidRDefault="00B545DD" w:rsidP="00B545DD">
      <w:pPr>
        <w:pStyle w:val="Lgende"/>
        <w:spacing w:line="360" w:lineRule="auto"/>
        <w:jc w:val="center"/>
        <w:rPr>
          <w:i w:val="0"/>
          <w:sz w:val="22"/>
        </w:rPr>
      </w:pPr>
      <w:bookmarkStart w:id="988" w:name="_Ref525135958"/>
      <w:r w:rsidRPr="00D21CE4">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988"/>
      <w:r w:rsidR="00D273D9">
        <w:rPr>
          <w:i w:val="0"/>
          <w:sz w:val="22"/>
        </w:rPr>
        <w:t> : S</w:t>
      </w:r>
      <w:r>
        <w:rPr>
          <w:i w:val="0"/>
          <w:sz w:val="22"/>
        </w:rPr>
        <w:t xml:space="preserve">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w:t>
      </w:r>
      <w:r w:rsidRPr="00D273D9">
        <w:t>fixe</w:t>
      </w:r>
      <w:r w:rsidR="00AE62E0" w:rsidRPr="00D273D9">
        <w:t xml:space="preserve"> (autrement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D273D9">
        <w:t>parallèle à l’axe</w:t>
      </w:r>
      <m:oMath>
        <m:r>
          <w:rPr>
            <w:rFonts w:ascii="Cambria Math" w:hAnsi="Cambria Math"/>
          </w:rPr>
          <m:t xml:space="preserve"> </m:t>
        </m:r>
        <m:r>
          <m:rPr>
            <m:sty m:val="bi"/>
          </m:rPr>
          <w:rPr>
            <w:rFonts w:ascii="Cambria Math" w:hAnsi="Cambria Math"/>
          </w:rPr>
          <m:t>X</m:t>
        </m:r>
      </m:oMath>
      <w:r w:rsidR="00AE62E0" w:rsidRPr="00D273D9">
        <w:t>)</w:t>
      </w:r>
      <w:r w:rsidRPr="00D273D9">
        <w:t>. A</w:t>
      </w:r>
      <w:r>
        <w:t xml:space="preserve">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3608E6"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89" w:name="_Ref525134360"/>
            <w:bookmarkStart w:id="990"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91" w:name="_Ref535513450"/>
            <w:bookmarkStart w:id="992" w:name="_Ref535513430"/>
            <w:bookmarkEnd w:id="989"/>
            <w:r>
              <w:rPr>
                <w:rFonts w:eastAsiaTheme="minorHAnsi"/>
                <w:lang w:val="en-US"/>
              </w:rPr>
              <w:t xml:space="preserve"> </w:t>
            </w:r>
            <w:bookmarkEnd w:id="991"/>
          </w:p>
        </w:tc>
        <w:bookmarkEnd w:id="990"/>
        <w:bookmarkEnd w:id="992"/>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3608E6"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01724EC5"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C28BB">
        <w:rPr>
          <w:b/>
        </w:rPr>
        <w:t>Eq.4-1</w:t>
      </w:r>
      <w:r w:rsidRPr="004F0C83">
        <w:rPr>
          <w:b/>
        </w:rPr>
        <w:fldChar w:fldCharType="end"/>
      </w:r>
      <w:r>
        <w:t>.</w:t>
      </w:r>
    </w:p>
    <w:p w14:paraId="15957F8A" w14:textId="77777777" w:rsidR="007B54E2" w:rsidRDefault="007B54E2" w:rsidP="007B54E2">
      <w:pPr>
        <w:pStyle w:val="Titre3"/>
        <w:ind w:left="709"/>
      </w:pPr>
      <w:bookmarkStart w:id="993" w:name="_Toc535684139"/>
      <w:bookmarkStart w:id="994" w:name="_Toc534984851"/>
      <w:r>
        <w:t>Algorithme non stationnaire</w:t>
      </w:r>
      <w:bookmarkEnd w:id="993"/>
      <w:r>
        <w:t xml:space="preserve"> </w:t>
      </w:r>
      <w:bookmarkEnd w:id="994"/>
    </w:p>
    <w:p w14:paraId="72D092FA" w14:textId="63E7B6B5"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C28BB" w:rsidRPr="000C28BB">
        <w:rPr>
          <w:b/>
        </w:rPr>
        <w:t>Figure 4.1</w:t>
      </w:r>
      <w:r w:rsidR="000C28BB" w:rsidRPr="000C28BB">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5E4B080" w:rsidR="00B431E6" w:rsidRPr="00733813" w:rsidRDefault="00B431E6" w:rsidP="00B431E6">
      <w:pPr>
        <w:pStyle w:val="Lgende"/>
        <w:jc w:val="center"/>
        <w:rPr>
          <w:i w:val="0"/>
          <w:sz w:val="22"/>
        </w:rPr>
      </w:pPr>
      <w:bookmarkStart w:id="995" w:name="_Ref533260304"/>
      <w:r w:rsidRPr="0058347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2</w:t>
      </w:r>
      <w:r w:rsidR="00C80962">
        <w:rPr>
          <w:i w:val="0"/>
          <w:sz w:val="22"/>
        </w:rPr>
        <w:fldChar w:fldCharType="end"/>
      </w:r>
      <w:bookmarkEnd w:id="995"/>
      <w:r w:rsidR="00D273D9">
        <w:rPr>
          <w:i w:val="0"/>
          <w:sz w:val="22"/>
        </w:rPr>
        <w:t> : S</w:t>
      </w:r>
      <w:r>
        <w:rPr>
          <w:i w:val="0"/>
          <w:sz w:val="22"/>
        </w:rPr>
        <w:t xml:space="preserve">chéma de la simulation en régime transitoire de l’effet </w:t>
      </w:r>
      <w:r w:rsidR="00C3159C">
        <w:rPr>
          <w:i w:val="0"/>
          <w:sz w:val="22"/>
        </w:rPr>
        <w:t>Morton</w:t>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38C4BC06"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0C28BB">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dynamique</w:t>
      </w:r>
      <w:r w:rsidR="0035222C">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9"/>
                    <a:stretch>
                      <a:fillRect/>
                    </a:stretch>
                  </pic:blipFill>
                  <pic:spPr>
                    <a:xfrm>
                      <a:off x="0" y="0"/>
                      <a:ext cx="5760720" cy="5184775"/>
                    </a:xfrm>
                    <a:prstGeom prst="rect">
                      <a:avLst/>
                    </a:prstGeom>
                  </pic:spPr>
                </pic:pic>
              </a:graphicData>
            </a:graphic>
          </wp:inline>
        </w:drawing>
      </w:r>
    </w:p>
    <w:p w14:paraId="4BA3C802" w14:textId="54FAD3A7" w:rsidR="00643557" w:rsidRDefault="00643557" w:rsidP="00643557">
      <w:pPr>
        <w:pStyle w:val="Lgende"/>
        <w:jc w:val="center"/>
      </w:pPr>
      <w:bookmarkStart w:id="996" w:name="_Ref533777748"/>
      <w:r w:rsidRPr="00CE45D8">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3</w:t>
      </w:r>
      <w:r w:rsidR="00C80962">
        <w:rPr>
          <w:i w:val="0"/>
          <w:sz w:val="22"/>
        </w:rPr>
        <w:fldChar w:fldCharType="end"/>
      </w:r>
      <w:bookmarkEnd w:id="99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p>
    <w:p w14:paraId="7E33CB84" w14:textId="0BC13B87"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C28BB" w:rsidRPr="000C28BB">
        <w:rPr>
          <w:b/>
        </w:rPr>
        <w:t xml:space="preserve">Figure </w:t>
      </w:r>
      <w:r w:rsidR="000C28BB" w:rsidRPr="000C28BB">
        <w:rPr>
          <w:b/>
          <w:noProof/>
        </w:rPr>
        <w:t>4.1</w:t>
      </w:r>
      <w:r w:rsidR="000C28BB" w:rsidRPr="000C28BB">
        <w:rPr>
          <w:b/>
          <w:noProof/>
        </w:rPr>
        <w:noBreakHyphen/>
        <w:t>3</w:t>
      </w:r>
      <w:r w:rsidRPr="00C60449">
        <w:rPr>
          <w:b/>
        </w:rPr>
        <w:fldChar w:fldCharType="end"/>
      </w:r>
      <w:r>
        <w:t>.</w:t>
      </w:r>
    </w:p>
    <w:p w14:paraId="2673A777" w14:textId="4515A1EF"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C28BB">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997" w:name="_Toc534984852"/>
      <w:bookmarkStart w:id="998" w:name="_Toc535684140"/>
      <w:r>
        <w:t>Description du b</w:t>
      </w:r>
      <w:r w:rsidR="001C2D08">
        <w:t>anc développé à l’intitut PPRIME</w:t>
      </w:r>
      <w:bookmarkEnd w:id="997"/>
      <w:bookmarkEnd w:id="998"/>
    </w:p>
    <w:p w14:paraId="37DCFA0B" w14:textId="77777777" w:rsidR="00B431E6" w:rsidRDefault="00B431E6" w:rsidP="00B431E6"/>
    <w:p w14:paraId="5474A5C8" w14:textId="074D9470"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C28BB">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999" w:name="_Toc535684141"/>
      <w:r>
        <w:t>Caractéristiques du palier testé et lubrifiant</w:t>
      </w:r>
      <w:bookmarkEnd w:id="99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DD62E3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00" w:name="_Ref496169139"/>
      <w:r w:rsidRPr="00D842A2">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1000"/>
      <w:r w:rsidRPr="00D842A2">
        <w:rPr>
          <w:rFonts w:ascii="Calibri" w:eastAsia="Times New Roman" w:hAnsi="Calibri" w:cs="Times New Roman"/>
          <w:i w:val="0"/>
          <w:iCs w:val="0"/>
          <w:color w:val="auto"/>
          <w:sz w:val="22"/>
          <w:szCs w:val="20"/>
          <w:lang w:eastAsia="fr-FR"/>
        </w:rPr>
        <w:t xml:space="preserve"> : Palier testé</w:t>
      </w:r>
    </w:p>
    <w:p w14:paraId="16DC8853" w14:textId="311803B1"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C28BB" w:rsidRPr="000C28BB">
        <w:rPr>
          <w:b/>
        </w:rPr>
        <w:t xml:space="preserve">Figure </w:t>
      </w:r>
      <w:r w:rsidR="000C28BB" w:rsidRPr="000C28BB">
        <w:rPr>
          <w:b/>
          <w:noProof/>
        </w:rPr>
        <w:t>4.2</w:t>
      </w:r>
      <w:r w:rsidR="000C28BB" w:rsidRPr="000C28BB">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92F5BD3"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C28BB" w:rsidRPr="000C28BB">
        <w:rPr>
          <w:b/>
        </w:rPr>
        <w:t xml:space="preserve">Tableau </w:t>
      </w:r>
      <w:r w:rsidR="000C28BB" w:rsidRPr="000C28BB">
        <w:rPr>
          <w:b/>
          <w:noProof/>
        </w:rPr>
        <w:t>4.2</w:t>
      </w:r>
      <w:r w:rsidR="000C28BB" w:rsidRPr="000C28BB">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C4DB63"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01"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01"/>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1002" w:name="_Ref535494648"/>
      <w:bookmarkStart w:id="1003" w:name="_Toc535684142"/>
      <w:r>
        <w:t>Configuration du rotor 430mm</w:t>
      </w:r>
      <w:bookmarkEnd w:id="1002"/>
      <w:bookmarkEnd w:id="1003"/>
    </w:p>
    <w:p w14:paraId="1B88D95F" w14:textId="77777777" w:rsidR="00AE5805" w:rsidRPr="00AE5805" w:rsidRDefault="00AE5805" w:rsidP="00AE5805"/>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4A5301FE">
            <wp:extent cx="5824050" cy="2536466"/>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5878812" cy="2560316"/>
                    </a:xfrm>
                    <a:prstGeom prst="rect">
                      <a:avLst/>
                    </a:prstGeom>
                  </pic:spPr>
                </pic:pic>
              </a:graphicData>
            </a:graphic>
          </wp:inline>
        </w:drawing>
      </w:r>
    </w:p>
    <w:p w14:paraId="2127BDDB" w14:textId="7B5E941E"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04" w:name="_Ref530413322"/>
      <w:r w:rsidRPr="00484DD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0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74D17A49" w14:textId="77777777" w:rsidR="000C28BB" w:rsidRPr="00A2696D" w:rsidRDefault="00B73946" w:rsidP="00A2696D">
      <w:pPr>
        <w:spacing w:before="240" w:after="240" w:line="360" w:lineRule="auto"/>
        <w:ind w:firstLine="709"/>
        <w:rPr>
          <w:b/>
        </w:rPr>
      </w:pPr>
      <w:r>
        <w:lastRenderedPageBreak/>
        <w:t>Le rotor de 430</w:t>
      </w:r>
      <w:r w:rsidR="005B6C19">
        <w:t xml:space="preserve"> </w:t>
      </w:r>
      <w:r>
        <w:t>mm possède un disque de 0.7</w:t>
      </w:r>
      <w:r w:rsidR="005B6C19">
        <w:t xml:space="preserve"> </w:t>
      </w:r>
      <w:r>
        <w:t>kg monté en porte à faux à l’extrémité NDE (</w:t>
      </w:r>
      <w:r w:rsidRPr="00B73946">
        <w:fldChar w:fldCharType="begin"/>
      </w:r>
      <w:r w:rsidRPr="00B73946">
        <w:instrText xml:space="preserve"> REF _Ref530413322 \h  \* MERGEFORMAT </w:instrText>
      </w:r>
      <w:r w:rsidRPr="00B73946">
        <w:fldChar w:fldCharType="separate"/>
      </w:r>
      <w:r w:rsidR="000C28BB" w:rsidRPr="000C28BB">
        <w:rPr>
          <w:b/>
          <w:iCs/>
        </w:rPr>
        <w:t>Figure</w:t>
      </w:r>
      <w:r w:rsidR="000C28BB" w:rsidRPr="000C28BB">
        <w:rPr>
          <w:iCs/>
        </w:rPr>
        <w:t xml:space="preserve"> </w:t>
      </w:r>
      <w:r w:rsidR="000C28BB" w:rsidRPr="000C28BB">
        <w:rPr>
          <w:b/>
          <w:iCs/>
        </w:rPr>
        <w:t>4.2</w:t>
      </w:r>
      <w:r w:rsidR="000C28BB" w:rsidRPr="000C28BB">
        <w:rPr>
          <w:b/>
          <w:iCs/>
        </w:rPr>
        <w:noBreakHyphen/>
        <w:t>2</w:t>
      </w:r>
      <w:r w:rsidRPr="00B73946">
        <w:fldChar w:fldCharType="end"/>
      </w:r>
      <w:r>
        <w:t>). Les caractéristiques géométriques et de matériau sont synthétisées dans le</w:t>
      </w:r>
      <w:r w:rsidR="00AE5805">
        <w:t xml:space="preserve"> </w:t>
      </w:r>
      <w:r w:rsidRPr="00A2696D">
        <w:rPr>
          <w:b/>
        </w:rPr>
        <w:fldChar w:fldCharType="begin"/>
      </w:r>
      <w:r w:rsidRPr="00A2696D">
        <w:rPr>
          <w:b/>
        </w:rPr>
        <w:instrText xml:space="preserve"> REF _Ref531165681 \h  \* MERGEFORMAT </w:instrText>
      </w:r>
      <w:r w:rsidRPr="00A2696D">
        <w:rPr>
          <w:b/>
        </w:rPr>
      </w:r>
      <w:r w:rsidRPr="00A2696D">
        <w:rPr>
          <w:b/>
        </w:rPr>
        <w:fldChar w:fldCharType="separate"/>
      </w:r>
    </w:p>
    <w:p w14:paraId="1A431B9F" w14:textId="66E89ACF" w:rsidR="00F0385A" w:rsidRPr="00A2696D" w:rsidRDefault="000C28BB" w:rsidP="00A2696D">
      <w:pPr>
        <w:spacing w:before="240" w:after="240" w:line="360" w:lineRule="auto"/>
        <w:ind w:firstLine="709"/>
        <w:rPr>
          <w:b/>
        </w:rPr>
      </w:pPr>
      <w:r w:rsidRPr="000C28BB">
        <w:rPr>
          <w:b/>
          <w:noProof/>
        </w:rPr>
        <w:t>Tableau</w:t>
      </w:r>
      <w:r w:rsidRPr="00901BDC">
        <w:rPr>
          <w:noProof/>
        </w:rPr>
        <w:t xml:space="preserve"> </w:t>
      </w:r>
      <w:r>
        <w:rPr>
          <w:noProof/>
        </w:rPr>
        <w:t>4.2</w:t>
      </w:r>
      <w:r>
        <w:noBreakHyphen/>
      </w:r>
      <w:r>
        <w:rPr>
          <w:noProof/>
        </w:rPr>
        <w:t>2</w:t>
      </w:r>
      <w:r w:rsidR="00B73946" w:rsidRPr="00A2696D">
        <w:rPr>
          <w:b/>
        </w:rPr>
        <w:fldChar w:fldCharType="end"/>
      </w:r>
      <w:r w:rsidR="00B73946">
        <w:t xml:space="preserve">. </w:t>
      </w:r>
      <w:bookmarkStart w:id="1005" w:name="_Ref531165681"/>
    </w:p>
    <w:p w14:paraId="1E653D31" w14:textId="3DEF46F2" w:rsidR="00B431E6" w:rsidRPr="00901BDC" w:rsidRDefault="00B431E6" w:rsidP="00B73946">
      <w:pPr>
        <w:spacing w:line="360" w:lineRule="auto"/>
        <w:ind w:firstLine="708"/>
        <w:jc w:val="center"/>
        <w:rPr>
          <w:i/>
          <w:iCs/>
        </w:rPr>
      </w:pPr>
      <w:r w:rsidRPr="00901BDC">
        <w:t xml:space="preserve">Tableau </w:t>
      </w:r>
      <w:r w:rsidR="005B6C19">
        <w:rPr>
          <w:noProof/>
        </w:rPr>
        <w:fldChar w:fldCharType="begin"/>
      </w:r>
      <w:r w:rsidR="005B6C19">
        <w:rPr>
          <w:noProof/>
        </w:rPr>
        <w:instrText xml:space="preserve"> STYLEREF 2 \s </w:instrText>
      </w:r>
      <w:r w:rsidR="005B6C19">
        <w:rPr>
          <w:noProof/>
        </w:rPr>
        <w:fldChar w:fldCharType="separate"/>
      </w:r>
      <w:r w:rsidR="000C28BB">
        <w:rPr>
          <w:noProof/>
        </w:rPr>
        <w:t>4.2</w:t>
      </w:r>
      <w:r w:rsidR="005B6C19">
        <w:rPr>
          <w:noProof/>
        </w:rPr>
        <w:fldChar w:fldCharType="end"/>
      </w:r>
      <w:r w:rsidR="009521A5">
        <w:noBreakHyphen/>
      </w:r>
      <w:r w:rsidR="005B6C19">
        <w:rPr>
          <w:noProof/>
        </w:rPr>
        <w:fldChar w:fldCharType="begin"/>
      </w:r>
      <w:r w:rsidR="005B6C19">
        <w:rPr>
          <w:noProof/>
        </w:rPr>
        <w:instrText xml:space="preserve"> SEQ Tableau \* ARABIC \s 2 </w:instrText>
      </w:r>
      <w:r w:rsidR="005B6C19">
        <w:rPr>
          <w:noProof/>
        </w:rPr>
        <w:fldChar w:fldCharType="separate"/>
      </w:r>
      <w:r w:rsidR="000C28BB">
        <w:rPr>
          <w:noProof/>
        </w:rPr>
        <w:t>2</w:t>
      </w:r>
      <w:r w:rsidR="005B6C19">
        <w:rPr>
          <w:noProof/>
        </w:rPr>
        <w:fldChar w:fldCharType="end"/>
      </w:r>
      <w:bookmarkEnd w:id="1005"/>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5A0BC926" w14:textId="50FE9193" w:rsidR="008C0A21" w:rsidRPr="00003960" w:rsidRDefault="008C0A21" w:rsidP="00A72E9C">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5B6C19">
        <w:rPr>
          <w:sz w:val="22"/>
        </w:rPr>
        <w:t xml:space="preserve"> qu’une</w:t>
      </w:r>
      <w:r w:rsidR="00C24D0B">
        <w:rPr>
          <w:sz w:val="22"/>
        </w:rPr>
        <w:t xml:space="preserve"> raideur</w:t>
      </w:r>
      <w:r w:rsidR="00A72E9C">
        <w:rPr>
          <w:sz w:val="22"/>
        </w:rPr>
        <w:t xml:space="preserve"> directe isotrope</w:t>
      </w:r>
      <w:r w:rsidR="00C24D0B">
        <w:rPr>
          <w:sz w:val="22"/>
        </w:rPr>
        <w:t xml:space="preserv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6E54F0">
        <w:rPr>
          <w:sz w:val="22"/>
        </w:rPr>
        <w:t xml:space="preserve"> et </w:t>
      </w:r>
      <w:r w:rsidR="00A72E9C">
        <w:rPr>
          <w:sz w:val="22"/>
        </w:rPr>
        <w:t xml:space="preserve">un </w:t>
      </w:r>
      <w:r w:rsidR="006E54F0">
        <w:rPr>
          <w:sz w:val="22"/>
        </w:rPr>
        <w:t>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72E9C">
        <w:rPr>
          <w:sz w:val="22"/>
        </w:rPr>
        <w:t>à différentes vitesses de rotation et pour une à une charge statique constante de 24.5 N. La variation des</w:t>
      </w:r>
      <w:r w:rsidR="00A72E9C" w:rsidRPr="00003960">
        <w:rPr>
          <w:sz w:val="22"/>
        </w:rPr>
        <w:t xml:space="preserve"> </w:t>
      </w:r>
      <w:r w:rsidR="00A72E9C">
        <w:rPr>
          <w:sz w:val="22"/>
        </w:rPr>
        <w:t>excentricités statiques</w:t>
      </w:r>
      <w:r w:rsidRPr="00003960">
        <w:rPr>
          <w:sz w:val="22"/>
        </w:rPr>
        <w:t xml:space="preserve"> </w:t>
      </w:r>
      <w:r w:rsidR="00A72E9C">
        <w:rPr>
          <w:sz w:val="22"/>
        </w:rPr>
        <w:t>dans le palier pour cette charge statique est</w:t>
      </w:r>
      <w:r w:rsidR="00D21A8C">
        <w:rPr>
          <w:sz w:val="22"/>
        </w:rPr>
        <w:t xml:space="preserve"> </w:t>
      </w:r>
      <w:proofErr w:type="gramStart"/>
      <w:r w:rsidR="00D21A8C">
        <w:rPr>
          <w:sz w:val="22"/>
        </w:rPr>
        <w:t>données</w:t>
      </w:r>
      <w:proofErr w:type="gramEnd"/>
      <w:r w:rsidR="00D21A8C">
        <w:rPr>
          <w:sz w:val="22"/>
        </w:rPr>
        <w:t xml:space="preserve"> dans</w:t>
      </w:r>
      <w:r w:rsidR="00D21A8C" w:rsidRPr="00003960">
        <w:rPr>
          <w:sz w:val="22"/>
        </w:rPr>
        <w:t xml:space="preserve"> la </w:t>
      </w:r>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5</w:t>
      </w:r>
      <w:r w:rsidR="00D21A8C" w:rsidRPr="00611925">
        <w:rPr>
          <w:b/>
          <w:sz w:val="22"/>
        </w:rPr>
        <w:fldChar w:fldCharType="end"/>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45D9AD1" w:rsidR="00B431E6" w:rsidRPr="00134C82" w:rsidRDefault="00B431E6" w:rsidP="00B431E6">
      <w:pPr>
        <w:pStyle w:val="Lgende"/>
        <w:jc w:val="center"/>
        <w:rPr>
          <w:rFonts w:ascii="Calibri" w:hAnsi="Calibri" w:cs="Calibri"/>
          <w:i w:val="0"/>
          <w:iCs w:val="0"/>
          <w:color w:val="000000"/>
          <w:sz w:val="22"/>
          <w:szCs w:val="24"/>
        </w:rPr>
      </w:pPr>
      <w:bookmarkStart w:id="1006" w:name="_Ref530417381"/>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06"/>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 xml:space="preserve">charge </w:t>
      </w:r>
      <w:r w:rsidR="00351238" w:rsidRPr="00A72E9C">
        <w:rPr>
          <w:rFonts w:cs="Calibri"/>
          <w:i w:val="0"/>
          <w:iCs w:val="0"/>
          <w:color w:val="000000"/>
          <w:sz w:val="22"/>
          <w:szCs w:val="24"/>
        </w:rPr>
        <w:t xml:space="preserve">statique </w:t>
      </w:r>
      <w:r w:rsidR="00A72E9C">
        <w:rPr>
          <w:rFonts w:cs="Calibri"/>
          <w:i w:val="0"/>
          <w:iCs w:val="0"/>
          <w:color w:val="000000"/>
          <w:sz w:val="22"/>
          <w:szCs w:val="24"/>
        </w:rPr>
        <w:t xml:space="preserve">de </w:t>
      </w:r>
      <w:r w:rsidR="00351238" w:rsidRPr="00A72E9C">
        <w:rPr>
          <w:rFonts w:cs="Calibri"/>
          <w:i w:val="0"/>
          <w:iCs w:val="0"/>
          <w:color w:val="000000"/>
          <w:sz w:val="22"/>
          <w:szCs w:val="24"/>
        </w:rPr>
        <w:t>24.5N</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5BC1620" w:rsidR="00B431E6" w:rsidRDefault="00B431E6" w:rsidP="00F0385A">
      <w:pPr>
        <w:pStyle w:val="Lgende"/>
        <w:spacing w:after="240"/>
        <w:jc w:val="center"/>
        <w:rPr>
          <w:rFonts w:cs="Calibri"/>
          <w:i w:val="0"/>
          <w:iCs w:val="0"/>
          <w:color w:val="000000"/>
          <w:sz w:val="22"/>
          <w:szCs w:val="24"/>
        </w:rPr>
      </w:pPr>
      <w:bookmarkStart w:id="1007" w:name="_Ref530417384"/>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07"/>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 xml:space="preserve">charge </w:t>
      </w:r>
      <w:r w:rsidR="00F0385A" w:rsidRPr="00A72E9C">
        <w:rPr>
          <w:rFonts w:cs="Calibri"/>
          <w:i w:val="0"/>
          <w:iCs w:val="0"/>
          <w:color w:val="000000"/>
          <w:sz w:val="22"/>
          <w:szCs w:val="24"/>
        </w:rPr>
        <w:t xml:space="preserve">statique </w:t>
      </w:r>
      <w:r w:rsidR="00A72E9C">
        <w:rPr>
          <w:rFonts w:cs="Calibri"/>
          <w:i w:val="0"/>
          <w:iCs w:val="0"/>
          <w:color w:val="000000"/>
          <w:sz w:val="22"/>
          <w:szCs w:val="24"/>
        </w:rPr>
        <w:t xml:space="preserve">de </w:t>
      </w:r>
      <w:r w:rsidR="00F0385A" w:rsidRPr="00A72E9C">
        <w:rPr>
          <w:rFonts w:cs="Calibri"/>
          <w:i w:val="0"/>
          <w:iCs w:val="0"/>
          <w:color w:val="000000"/>
          <w:sz w:val="22"/>
          <w:szCs w:val="24"/>
        </w:rPr>
        <w:t>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4ADEA75B" w:rsidR="00B431E6" w:rsidRPr="00EC09BF" w:rsidRDefault="00B431E6" w:rsidP="00F0385A">
      <w:pPr>
        <w:pStyle w:val="Lgende"/>
        <w:spacing w:after="240"/>
        <w:jc w:val="center"/>
        <w:rPr>
          <w:rFonts w:ascii="Calibri" w:hAnsi="Calibri" w:cs="Calibri"/>
          <w:i w:val="0"/>
          <w:iCs w:val="0"/>
          <w:color w:val="000000"/>
          <w:sz w:val="22"/>
          <w:szCs w:val="24"/>
        </w:rPr>
      </w:pPr>
      <w:bookmarkStart w:id="1008" w:name="_Ref530417410"/>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08"/>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w:t>
      </w:r>
      <w:r w:rsidR="00A72E9C">
        <w:rPr>
          <w:rFonts w:ascii="Calibri" w:hAnsi="Calibri" w:cs="Calibri"/>
          <w:i w:val="0"/>
          <w:iCs w:val="0"/>
          <w:color w:val="000000"/>
          <w:sz w:val="22"/>
          <w:szCs w:val="24"/>
        </w:rPr>
        <w:t xml:space="preserve">du rotor dans le </w:t>
      </w:r>
      <w:r w:rsidR="00F0385A" w:rsidRPr="00EF0885">
        <w:rPr>
          <w:rFonts w:ascii="Calibri" w:hAnsi="Calibri" w:cs="Calibri"/>
          <w:i w:val="0"/>
          <w:iCs w:val="0"/>
          <w:color w:val="000000"/>
          <w:sz w:val="22"/>
          <w:szCs w:val="24"/>
        </w:rPr>
        <w:t xml:space="preserve">palier pour une charge </w:t>
      </w:r>
      <w:r w:rsidR="00F0385A" w:rsidRPr="00A72E9C">
        <w:rPr>
          <w:rFonts w:ascii="Calibri" w:hAnsi="Calibri" w:cs="Calibri"/>
          <w:i w:val="0"/>
          <w:iCs w:val="0"/>
          <w:color w:val="000000"/>
          <w:sz w:val="22"/>
          <w:szCs w:val="24"/>
        </w:rPr>
        <w:t>statique de</w:t>
      </w:r>
      <w:r w:rsidR="00A72E9C" w:rsidRPr="00A72E9C">
        <w:rPr>
          <w:rFonts w:ascii="Calibri" w:hAnsi="Calibri" w:cs="Calibri"/>
          <w:i w:val="0"/>
          <w:iCs w:val="0"/>
          <w:color w:val="000000"/>
          <w:sz w:val="22"/>
          <w:szCs w:val="24"/>
        </w:rPr>
        <w:t xml:space="preserve"> </w:t>
      </w:r>
      <w:r w:rsidR="00F0385A" w:rsidRPr="00A72E9C">
        <w:rPr>
          <w:rFonts w:ascii="Calibri" w:hAnsi="Calibri" w:cs="Calibri"/>
          <w:i w:val="0"/>
          <w:iCs w:val="0"/>
          <w:color w:val="000000"/>
          <w:sz w:val="22"/>
          <w:szCs w:val="24"/>
        </w:rPr>
        <w:t>24.5N</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023C5ED" w:rsidR="00B431E6" w:rsidRDefault="00B431E6" w:rsidP="007E7DF4">
      <w:pPr>
        <w:pStyle w:val="Lgende"/>
        <w:spacing w:after="0"/>
        <w:jc w:val="center"/>
        <w:rPr>
          <w:rFonts w:ascii="Calibri" w:hAnsi="Calibri" w:cs="Calibri"/>
          <w:i w:val="0"/>
          <w:iCs w:val="0"/>
          <w:color w:val="000000"/>
          <w:sz w:val="22"/>
          <w:szCs w:val="24"/>
        </w:rPr>
      </w:pPr>
      <w:bookmarkStart w:id="1009" w:name="_Ref530417483"/>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09"/>
      <w:r w:rsidRPr="00EC09BF">
        <w:rPr>
          <w:rFonts w:ascii="Calibri" w:hAnsi="Calibri" w:cs="Calibri"/>
          <w:i w:val="0"/>
          <w:iCs w:val="0"/>
          <w:color w:val="000000"/>
          <w:sz w:val="22"/>
          <w:szCs w:val="24"/>
        </w:rPr>
        <w:t xml:space="preserve"> : </w:t>
      </w:r>
      <w:r w:rsidR="007E7DF4">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sidR="007E7DF4">
        <w:rPr>
          <w:rFonts w:ascii="Calibri" w:hAnsi="Calibri" w:cs="Calibri"/>
          <w:i w:val="0"/>
          <w:iCs w:val="0"/>
          <w:color w:val="000000"/>
          <w:sz w:val="22"/>
          <w:szCs w:val="24"/>
        </w:rPr>
        <w:t xml:space="preserve"> du rotor de</w:t>
      </w:r>
      <w:r w:rsidR="007E7DF4" w:rsidRPr="00EC09BF">
        <w:rPr>
          <w:rFonts w:ascii="Calibri" w:hAnsi="Calibri" w:cs="Calibri"/>
          <w:i w:val="0"/>
          <w:iCs w:val="0"/>
          <w:color w:val="000000"/>
          <w:sz w:val="22"/>
          <w:szCs w:val="24"/>
        </w:rPr>
        <w:t xml:space="preserve"> 430</w:t>
      </w:r>
      <w:r w:rsidR="007E7DF4">
        <w:rPr>
          <w:rFonts w:ascii="Calibri" w:hAnsi="Calibri" w:cs="Calibri"/>
          <w:i w:val="0"/>
          <w:iCs w:val="0"/>
          <w:color w:val="000000"/>
          <w:sz w:val="22"/>
          <w:szCs w:val="24"/>
        </w:rPr>
        <w:t xml:space="preserve"> </w:t>
      </w:r>
      <w:r w:rsidR="007E7DF4" w:rsidRPr="00EC09BF">
        <w:rPr>
          <w:rFonts w:ascii="Calibri" w:hAnsi="Calibri" w:cs="Calibri"/>
          <w:i w:val="0"/>
          <w:iCs w:val="0"/>
          <w:color w:val="000000"/>
          <w:sz w:val="22"/>
          <w:szCs w:val="24"/>
        </w:rPr>
        <w:t>mm</w:t>
      </w:r>
    </w:p>
    <w:p w14:paraId="0973AFE5" w14:textId="77777777" w:rsidR="00B431E6" w:rsidRPr="00EC09BF" w:rsidRDefault="00B431E6" w:rsidP="00B431E6">
      <w:pPr>
        <w:rPr>
          <w:lang w:eastAsia="zh-CN"/>
        </w:rPr>
      </w:pPr>
    </w:p>
    <w:p w14:paraId="4993FC14" w14:textId="00F1FF18"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vitesse calculées,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010" w:name="_Toc535684143"/>
      <w:r>
        <w:lastRenderedPageBreak/>
        <w:t>Configuration du rotor 700mm</w:t>
      </w:r>
      <w:bookmarkEnd w:id="101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582643" cy="2433176"/>
                    </a:xfrm>
                    <a:prstGeom prst="rect">
                      <a:avLst/>
                    </a:prstGeom>
                  </pic:spPr>
                </pic:pic>
              </a:graphicData>
            </a:graphic>
          </wp:inline>
        </w:drawing>
      </w:r>
    </w:p>
    <w:p w14:paraId="074877AA" w14:textId="2EFA217D" w:rsidR="00B431E6" w:rsidRPr="00693D56" w:rsidRDefault="00B431E6" w:rsidP="00B431E6">
      <w:pPr>
        <w:pStyle w:val="Lgende"/>
        <w:jc w:val="center"/>
        <w:rPr>
          <w:rFonts w:ascii="Calibri" w:hAnsi="Calibri" w:cs="Calibri"/>
          <w:i w:val="0"/>
          <w:iCs w:val="0"/>
          <w:color w:val="000000"/>
          <w:sz w:val="22"/>
          <w:szCs w:val="24"/>
        </w:rPr>
      </w:pPr>
      <w:bookmarkStart w:id="1011" w:name="_Ref531180650"/>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11"/>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1A6EC078" w14:textId="2EC9D0CF" w:rsidR="00F3042C" w:rsidRDefault="00F3042C" w:rsidP="007E7DF4">
      <w:pPr>
        <w:spacing w:before="240" w:after="240" w:line="360" w:lineRule="auto"/>
        <w:ind w:firstLine="709"/>
      </w:pPr>
      <w:r>
        <w:t xml:space="preserve">Cette configuration a été développé pour rapprocher la fréquence du premier mode de flexion de la vitesse </w:t>
      </w:r>
      <w:r w:rsidR="00A72E9C">
        <w:t xml:space="preserve">maximale </w:t>
      </w:r>
      <w:r>
        <w:t>de fonctionnement</w:t>
      </w:r>
      <w:r w:rsidR="00A72E9C">
        <w:t xml:space="preserve"> (10 </w:t>
      </w:r>
      <w:proofErr w:type="spellStart"/>
      <w:r w:rsidR="00A72E9C">
        <w:t>krpm</w:t>
      </w:r>
      <w:proofErr w:type="spellEnd"/>
      <w:r w:rsidR="00A72E9C">
        <w:t>)</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C28BB" w:rsidRPr="000C28BB">
        <w:rPr>
          <w:rFonts w:cs="Calibri"/>
          <w:b/>
          <w:color w:val="000000"/>
          <w:szCs w:val="24"/>
        </w:rPr>
        <w:t xml:space="preserve">Figure </w:t>
      </w:r>
      <w:r w:rsidR="000C28BB" w:rsidRPr="000C28BB">
        <w:rPr>
          <w:rFonts w:cs="Calibri"/>
          <w:b/>
          <w:iCs/>
          <w:noProof/>
          <w:color w:val="000000"/>
          <w:szCs w:val="24"/>
        </w:rPr>
        <w:t>4.2</w:t>
      </w:r>
      <w:r w:rsidR="000C28BB" w:rsidRPr="000C28BB">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0C28BB" w:rsidRPr="000C28BB">
        <w:rPr>
          <w:rFonts w:cs="Calibri"/>
          <w:b/>
          <w:color w:val="000000"/>
          <w:szCs w:val="24"/>
        </w:rPr>
        <w:t xml:space="preserve">Tableau </w:t>
      </w:r>
      <w:r w:rsidR="000C28BB" w:rsidRPr="000C28BB">
        <w:rPr>
          <w:rFonts w:cs="Calibri"/>
          <w:b/>
          <w:iCs/>
          <w:noProof/>
          <w:color w:val="000000"/>
          <w:szCs w:val="24"/>
        </w:rPr>
        <w:t>4.2</w:t>
      </w:r>
      <w:r w:rsidR="000C28BB" w:rsidRPr="000C28BB">
        <w:rPr>
          <w:rFonts w:cs="Calibri"/>
          <w:b/>
          <w:iCs/>
          <w:noProof/>
          <w:color w:val="000000"/>
          <w:szCs w:val="24"/>
        </w:rPr>
        <w:noBreakHyphen/>
        <w:t>3</w:t>
      </w:r>
      <w:r w:rsidRPr="00F3042C">
        <w:rPr>
          <w:b/>
        </w:rPr>
        <w:fldChar w:fldCharType="end"/>
      </w:r>
    </w:p>
    <w:p w14:paraId="21F2A806" w14:textId="2F39B8E3" w:rsidR="00B431E6" w:rsidRPr="00FC14C6" w:rsidRDefault="00B431E6" w:rsidP="00B431E6">
      <w:pPr>
        <w:pStyle w:val="Lgende"/>
        <w:spacing w:after="0"/>
        <w:jc w:val="center"/>
        <w:rPr>
          <w:rFonts w:ascii="Calibri" w:hAnsi="Calibri" w:cs="Calibri"/>
          <w:i w:val="0"/>
          <w:iCs w:val="0"/>
          <w:color w:val="000000"/>
          <w:sz w:val="22"/>
          <w:szCs w:val="24"/>
        </w:rPr>
      </w:pPr>
      <w:bookmarkStart w:id="1012"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12"/>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5BDC48BC" w14:textId="121B620C" w:rsidR="00FA2C3E" w:rsidRPr="008A59A9" w:rsidRDefault="00FA2C3E" w:rsidP="00FA2C3E">
      <w:pPr>
        <w:pStyle w:val="Default"/>
        <w:spacing w:before="240" w:after="240" w:line="360" w:lineRule="auto"/>
        <w:ind w:firstLine="709"/>
        <w:jc w:val="both"/>
        <w:rPr>
          <w:sz w:val="22"/>
        </w:rPr>
      </w:pPr>
      <w:r w:rsidRPr="007E7DF4">
        <w:rPr>
          <w:sz w:val="22"/>
          <w:highlight w:val="green"/>
        </w:rPr>
        <w:t>L’analyse modale du rotor de 700mm est réalisée en utilisant la même démarche que pour le rotor de 430mm.</w:t>
      </w:r>
      <w:r w:rsidR="007E7DF4" w:rsidRPr="007E7DF4">
        <w:rPr>
          <w:sz w:val="22"/>
          <w:highlight w:val="green"/>
        </w:rPr>
        <w:t xml:space="preserve"> La raideur</w:t>
      </w:r>
      <w:r w:rsidR="007C1DB9" w:rsidRPr="007E7DF4">
        <w:rPr>
          <w:sz w:val="22"/>
          <w:highlight w:val="green"/>
        </w:rPr>
        <w:t xml:space="preserve"> du roulement </w:t>
      </w:r>
      <w:r w:rsidR="007E7DF4" w:rsidRPr="007E7DF4">
        <w:rPr>
          <w:sz w:val="22"/>
          <w:highlight w:val="green"/>
        </w:rPr>
        <w:t xml:space="preserve">est </w:t>
      </w:r>
      <m:oMath>
        <m:r>
          <w:rPr>
            <w:rFonts w:ascii="Cambria Math" w:hAnsi="Cambria Math"/>
            <w:sz w:val="22"/>
            <w:highlight w:val="green"/>
          </w:rPr>
          <m:t>K=3⋅</m:t>
        </m:r>
        <m:sSup>
          <m:sSupPr>
            <m:ctrlPr>
              <w:rPr>
                <w:rFonts w:ascii="Cambria Math" w:hAnsi="Cambria Math"/>
                <w:i/>
                <w:sz w:val="22"/>
                <w:highlight w:val="green"/>
              </w:rPr>
            </m:ctrlPr>
          </m:sSupPr>
          <m:e>
            <m:r>
              <w:rPr>
                <w:rFonts w:ascii="Cambria Math" w:hAnsi="Cambria Math"/>
                <w:sz w:val="22"/>
                <w:highlight w:val="green"/>
              </w:rPr>
              <m:t>10</m:t>
            </m:r>
          </m:e>
          <m:sup>
            <m:r>
              <w:rPr>
                <w:rFonts w:ascii="Cambria Math" w:hAnsi="Cambria Math"/>
                <w:sz w:val="22"/>
                <w:highlight w:val="green"/>
              </w:rPr>
              <m:t>8</m:t>
            </m:r>
          </m:sup>
        </m:sSup>
        <m:r>
          <w:rPr>
            <w:rFonts w:ascii="Cambria Math" w:hAnsi="Cambria Math"/>
            <w:sz w:val="22"/>
            <w:highlight w:val="green"/>
          </w:rPr>
          <m:t xml:space="preserve"> N/m</m:t>
        </m:r>
      </m:oMath>
      <w:r w:rsidR="007E7DF4" w:rsidRPr="007E7DF4">
        <w:rPr>
          <w:sz w:val="22"/>
          <w:highlight w:val="green"/>
        </w:rPr>
        <w:t xml:space="preserve"> et son amortissement est nul.</w:t>
      </w:r>
      <w:r w:rsidRPr="007E7DF4">
        <w:rPr>
          <w:sz w:val="22"/>
          <w:highlight w:val="green"/>
        </w:rPr>
        <w:t xml:space="preserve"> Les coefficients dynamiques non isothermes </w:t>
      </w:r>
      <w:r w:rsidR="007E7DF4" w:rsidRPr="007E7DF4">
        <w:rPr>
          <w:sz w:val="22"/>
          <w:highlight w:val="green"/>
        </w:rPr>
        <w:t xml:space="preserve">présentés sur les figures </w:t>
      </w:r>
      <w:r w:rsidR="007E7DF4" w:rsidRPr="007E7DF4">
        <w:rPr>
          <w:i/>
          <w:iCs/>
          <w:sz w:val="22"/>
          <w:highlight w:val="green"/>
        </w:rPr>
        <w:fldChar w:fldCharType="begin"/>
      </w:r>
      <w:r w:rsidR="007E7DF4" w:rsidRPr="007E7DF4">
        <w:rPr>
          <w:i/>
          <w:iCs/>
          <w:sz w:val="22"/>
          <w:highlight w:val="green"/>
        </w:rPr>
        <w:instrText xml:space="preserve"> STYLEREF 2 \s </w:instrText>
      </w:r>
      <w:r w:rsidR="007E7DF4" w:rsidRPr="007E7DF4">
        <w:rPr>
          <w:i/>
          <w:iCs/>
          <w:sz w:val="22"/>
          <w:highlight w:val="green"/>
        </w:rPr>
        <w:fldChar w:fldCharType="separate"/>
      </w:r>
      <w:r w:rsidR="000C28BB">
        <w:rPr>
          <w:i/>
          <w:iCs/>
          <w:noProof/>
          <w:sz w:val="22"/>
          <w:highlight w:val="green"/>
        </w:rPr>
        <w:t>4.2</w:t>
      </w:r>
      <w:r w:rsidR="007E7DF4" w:rsidRPr="007E7DF4">
        <w:rPr>
          <w:i/>
          <w:iCs/>
          <w:sz w:val="22"/>
          <w:highlight w:val="green"/>
        </w:rPr>
        <w:fldChar w:fldCharType="end"/>
      </w:r>
      <w:r w:rsidR="007E7DF4" w:rsidRPr="007E7DF4">
        <w:rPr>
          <w:i/>
          <w:iCs/>
          <w:sz w:val="22"/>
          <w:highlight w:val="green"/>
        </w:rPr>
        <w:noBreakHyphen/>
      </w:r>
      <w:r w:rsidR="007E7DF4" w:rsidRPr="007E7DF4">
        <w:rPr>
          <w:i/>
          <w:iCs/>
          <w:sz w:val="22"/>
          <w:highlight w:val="green"/>
        </w:rPr>
        <w:fldChar w:fldCharType="begin"/>
      </w:r>
      <w:r w:rsidR="007E7DF4" w:rsidRPr="007E7DF4">
        <w:rPr>
          <w:i/>
          <w:iCs/>
          <w:sz w:val="22"/>
          <w:highlight w:val="green"/>
        </w:rPr>
        <w:instrText xml:space="preserve"> SEQ Figure \* ARABIC \s 2 </w:instrText>
      </w:r>
      <w:r w:rsidR="007E7DF4" w:rsidRPr="007E7DF4">
        <w:rPr>
          <w:i/>
          <w:iCs/>
          <w:sz w:val="22"/>
          <w:highlight w:val="green"/>
        </w:rPr>
        <w:fldChar w:fldCharType="separate"/>
      </w:r>
      <w:r w:rsidR="000C28BB">
        <w:rPr>
          <w:i/>
          <w:iCs/>
          <w:noProof/>
          <w:sz w:val="22"/>
          <w:highlight w:val="green"/>
        </w:rPr>
        <w:t>8</w:t>
      </w:r>
      <w:r w:rsidR="007E7DF4" w:rsidRPr="007E7DF4">
        <w:rPr>
          <w:i/>
          <w:iCs/>
          <w:sz w:val="22"/>
          <w:highlight w:val="green"/>
        </w:rPr>
        <w:fldChar w:fldCharType="end"/>
      </w:r>
      <w:r w:rsidR="007E7DF4" w:rsidRPr="007E7DF4">
        <w:rPr>
          <w:i/>
          <w:iCs/>
          <w:sz w:val="22"/>
          <w:highlight w:val="green"/>
        </w:rPr>
        <w:t xml:space="preserve"> et 4.2-9 </w:t>
      </w:r>
      <w:r w:rsidRPr="007E7DF4">
        <w:rPr>
          <w:sz w:val="22"/>
          <w:highlight w:val="green"/>
        </w:rPr>
        <w:t xml:space="preserve">sont obtenus </w:t>
      </w:r>
      <w:r w:rsidR="007E7DF4" w:rsidRPr="007E7DF4">
        <w:rPr>
          <w:sz w:val="22"/>
          <w:highlight w:val="green"/>
        </w:rPr>
        <w:t xml:space="preserve">pour une charge statique de 175 N. L’excentricité du rotor dans le palier pour cette charge statique est présentée </w:t>
      </w:r>
      <w:r w:rsidR="007E7DF4" w:rsidRPr="007E7DF4">
        <w:rPr>
          <w:sz w:val="22"/>
          <w:highlight w:val="green"/>
        </w:rPr>
        <w:lastRenderedPageBreak/>
        <w:t>sur la Figure 4.2-</w:t>
      </w:r>
      <w:commentRangeStart w:id="1013"/>
      <w:r w:rsidR="007E7DF4" w:rsidRPr="007E7DF4">
        <w:rPr>
          <w:sz w:val="22"/>
          <w:highlight w:val="green"/>
        </w:rPr>
        <w:t>10</w:t>
      </w:r>
      <w:commentRangeEnd w:id="1013"/>
      <w:r w:rsidR="007A50FE">
        <w:rPr>
          <w:rStyle w:val="Marquedecommentaire"/>
          <w:rFonts w:eastAsia="Times New Roman" w:cs="Times New Roman"/>
          <w:color w:val="auto"/>
          <w:lang w:eastAsia="fr-FR"/>
        </w:rPr>
        <w:commentReference w:id="1013"/>
      </w:r>
      <w:r w:rsidR="007E7DF4" w:rsidRPr="007E7DF4">
        <w:rPr>
          <w:sz w:val="22"/>
          <w:highlight w:val="green"/>
        </w:rPr>
        <w:t>.</w:t>
      </w:r>
      <w:r w:rsidR="007E7DF4">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12</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750779" cy="3170206"/>
                    </a:xfrm>
                    <a:prstGeom prst="rect">
                      <a:avLst/>
                    </a:prstGeom>
                  </pic:spPr>
                </pic:pic>
              </a:graphicData>
            </a:graphic>
          </wp:inline>
        </w:drawing>
      </w:r>
    </w:p>
    <w:p w14:paraId="78C9ECD4" w14:textId="37B1CA72"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9</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w:t>
      </w:r>
      <w:r w:rsidR="007E7DF4">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sidR="007E7DF4">
        <w:rPr>
          <w:rFonts w:cs="Calibri"/>
          <w:i w:val="0"/>
          <w:iCs w:val="0"/>
          <w:color w:val="000000"/>
          <w:sz w:val="22"/>
          <w:szCs w:val="24"/>
        </w:rPr>
        <w:t xml:space="preserve">de </w:t>
      </w:r>
      <w:r w:rsidRPr="008A59A9">
        <w:rPr>
          <w:rFonts w:cs="Calibri"/>
          <w:i w:val="0"/>
          <w:iCs w:val="0"/>
          <w:color w:val="000000"/>
          <w:sz w:val="22"/>
          <w:szCs w:val="24"/>
        </w:rPr>
        <w:t>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957731" cy="3308305"/>
                    </a:xfrm>
                    <a:prstGeom prst="rect">
                      <a:avLst/>
                    </a:prstGeom>
                  </pic:spPr>
                </pic:pic>
              </a:graphicData>
            </a:graphic>
          </wp:inline>
        </w:drawing>
      </w:r>
    </w:p>
    <w:p w14:paraId="1C5A5EBB" w14:textId="3C3F8466"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10</w:t>
      </w:r>
      <w:r w:rsidR="00C80962">
        <w:rPr>
          <w:rFonts w:ascii="Calibri" w:hAnsi="Calibri" w:cs="Calibri"/>
          <w:i w:val="0"/>
          <w:iCs w:val="0"/>
          <w:color w:val="000000"/>
          <w:sz w:val="22"/>
          <w:szCs w:val="24"/>
        </w:rPr>
        <w:fldChar w:fldCharType="end"/>
      </w:r>
      <w:r w:rsidR="007E7DF4">
        <w:rPr>
          <w:rFonts w:ascii="Calibri" w:hAnsi="Calibri" w:cs="Calibri"/>
          <w:i w:val="0"/>
          <w:iCs w:val="0"/>
          <w:color w:val="000000"/>
          <w:sz w:val="22"/>
          <w:szCs w:val="24"/>
        </w:rPr>
        <w:t> : C</w:t>
      </w:r>
      <w:r w:rsidRPr="008A59A9">
        <w:rPr>
          <w:rFonts w:ascii="Calibri" w:hAnsi="Calibri" w:cs="Calibri"/>
          <w:i w:val="0"/>
          <w:iCs w:val="0"/>
          <w:color w:val="000000"/>
          <w:sz w:val="22"/>
          <w:szCs w:val="24"/>
        </w:rPr>
        <w:t xml:space="preserve">oefficient d’amortissement du palier </w:t>
      </w:r>
      <w:r w:rsidR="007E7DF4">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7E7DF4">
        <w:rPr>
          <w:rFonts w:cs="Calibri"/>
          <w:i w:val="0"/>
          <w:iCs w:val="0"/>
          <w:color w:val="000000"/>
          <w:sz w:val="22"/>
          <w:szCs w:val="24"/>
        </w:rPr>
        <w:t xml:space="preserve"> de</w:t>
      </w:r>
      <w:r w:rsidRPr="008A59A9">
        <w:rPr>
          <w:rFonts w:cs="Calibri"/>
          <w:i w:val="0"/>
          <w:iCs w:val="0"/>
          <w:color w:val="000000"/>
          <w:sz w:val="22"/>
          <w:szCs w:val="24"/>
        </w:rPr>
        <w:t xml:space="preserv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3D2E0391"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w:t>
      </w:r>
      <w:r w:rsidR="007E7DF4" w:rsidRPr="007E7DF4">
        <w:rPr>
          <w:rFonts w:ascii="Calibri" w:hAnsi="Calibri" w:cs="Calibri"/>
          <w:i w:val="0"/>
          <w:iCs w:val="0"/>
          <w:color w:val="000000"/>
          <w:sz w:val="22"/>
          <w:szCs w:val="24"/>
        </w:rPr>
        <w:t xml:space="preserve">Excentricités du rotor dans le palier </w:t>
      </w:r>
      <w:r w:rsidR="007E7DF4">
        <w:rPr>
          <w:rFonts w:ascii="Calibri" w:hAnsi="Calibri" w:cs="Calibri"/>
          <w:i w:val="0"/>
          <w:iCs w:val="0"/>
          <w:color w:val="000000"/>
          <w:sz w:val="22"/>
          <w:szCs w:val="24"/>
        </w:rPr>
        <w:t xml:space="preserve">pour une charge statique de 175 </w:t>
      </w:r>
      <w:r w:rsidR="007E7DF4" w:rsidRPr="007E7DF4">
        <w:rPr>
          <w:rFonts w:ascii="Calibri" w:hAnsi="Calibri" w:cs="Calibri"/>
          <w:i w:val="0"/>
          <w:iCs w:val="0"/>
          <w:color w:val="000000"/>
          <w:sz w:val="22"/>
          <w:szCs w:val="24"/>
        </w:rPr>
        <w:t xml:space="preserve">N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726F7049" w:rsidR="00B431E6" w:rsidRDefault="00B431E6" w:rsidP="00B431E6">
      <w:pPr>
        <w:pStyle w:val="Lgende"/>
        <w:spacing w:after="0"/>
        <w:jc w:val="center"/>
        <w:rPr>
          <w:rFonts w:ascii="Calibri" w:hAnsi="Calibri" w:cs="Calibri"/>
          <w:i w:val="0"/>
          <w:iCs w:val="0"/>
          <w:color w:val="000000"/>
          <w:sz w:val="22"/>
          <w:szCs w:val="24"/>
        </w:rPr>
      </w:pPr>
      <w:bookmarkStart w:id="1014" w:name="_Ref53119049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014"/>
      <w:r w:rsidRPr="00A56003">
        <w:rPr>
          <w:rFonts w:ascii="Calibri" w:hAnsi="Calibri" w:cs="Calibri"/>
          <w:i w:val="0"/>
          <w:iCs w:val="0"/>
          <w:color w:val="000000"/>
          <w:sz w:val="22"/>
          <w:szCs w:val="24"/>
        </w:rPr>
        <w:t xml:space="preserve"> : </w:t>
      </w:r>
      <w:r w:rsidR="007E7DF4">
        <w:rPr>
          <w:rFonts w:ascii="Calibri" w:hAnsi="Calibri" w:cs="Calibri"/>
          <w:i w:val="0"/>
          <w:iCs w:val="0"/>
          <w:color w:val="000000"/>
          <w:sz w:val="22"/>
          <w:szCs w:val="24"/>
        </w:rPr>
        <w:t>(a) D</w:t>
      </w:r>
      <w:r w:rsidR="007E7DF4" w:rsidRPr="00A56003">
        <w:rPr>
          <w:rFonts w:ascii="Calibri" w:hAnsi="Calibri" w:cs="Calibri"/>
          <w:i w:val="0"/>
          <w:iCs w:val="0"/>
          <w:color w:val="000000"/>
          <w:sz w:val="22"/>
          <w:szCs w:val="24"/>
        </w:rPr>
        <w:t xml:space="preserve">iagramme de Campbell et (b) diagramme de stabilité </w:t>
      </w:r>
      <w:r w:rsidR="007E7DF4">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sidR="007E7DF4">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 xml:space="preserve">mm </w:t>
      </w:r>
    </w:p>
    <w:p w14:paraId="0AA2BD30" w14:textId="77777777" w:rsidR="00B431E6" w:rsidRDefault="00B431E6" w:rsidP="00665DA5">
      <w:pPr>
        <w:pStyle w:val="Titre2"/>
        <w:ind w:left="709"/>
      </w:pPr>
      <w:bookmarkStart w:id="1015" w:name="_Toc535684144"/>
      <w:r>
        <w:lastRenderedPageBreak/>
        <w:t>Simulation du rotor 430mm</w:t>
      </w:r>
      <w:bookmarkEnd w:id="1015"/>
    </w:p>
    <w:p w14:paraId="1438AC94" w14:textId="015915AE" w:rsidR="00E0796B" w:rsidRPr="007A50FE" w:rsidRDefault="00E0796B" w:rsidP="00ED1763">
      <w:pPr>
        <w:spacing w:before="240" w:after="240" w:line="360" w:lineRule="auto"/>
        <w:ind w:firstLine="709"/>
      </w:pPr>
      <w:r>
        <w:t xml:space="preserve">Les simulations ont été effectués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7A50FE">
        <w:t xml:space="preserve">Le palier est modélisé comme un </w:t>
      </w:r>
      <w:r w:rsidR="007A50FE" w:rsidRPr="007A50FE">
        <w:t>anneau (</w:t>
      </w:r>
      <w:r w:rsidR="007A50FE" w:rsidRPr="007A50FE">
        <w:rPr>
          <w:b/>
        </w:rPr>
        <w:fldChar w:fldCharType="begin"/>
      </w:r>
      <w:r w:rsidR="007A50FE" w:rsidRPr="007A50FE">
        <w:rPr>
          <w:b/>
        </w:rPr>
        <w:instrText xml:space="preserve"> REF _Ref533608481 \h  \* MERGEFORMAT </w:instrText>
      </w:r>
      <w:r w:rsidR="007A50FE" w:rsidRPr="007A50FE">
        <w:rPr>
          <w:b/>
        </w:rPr>
      </w:r>
      <w:r w:rsidR="007A50FE" w:rsidRPr="007A50FE">
        <w:rPr>
          <w:b/>
        </w:rPr>
        <w:fldChar w:fldCharType="separate"/>
      </w:r>
      <w:r w:rsidR="000C28BB" w:rsidRPr="000C28BB">
        <w:rPr>
          <w:rFonts w:cs="Calibri"/>
          <w:b/>
          <w:iCs/>
          <w:color w:val="000000"/>
          <w:szCs w:val="24"/>
        </w:rPr>
        <w:t>Figure 4.3</w:t>
      </w:r>
      <w:r w:rsidR="000C28BB" w:rsidRPr="000C28BB">
        <w:rPr>
          <w:rFonts w:cs="Calibri"/>
          <w:b/>
          <w:iCs/>
          <w:color w:val="000000"/>
          <w:szCs w:val="24"/>
        </w:rPr>
        <w:noBreakHyphen/>
        <w:t>1</w:t>
      </w:r>
      <w:r w:rsidR="007A50FE" w:rsidRPr="007A50FE">
        <w:rPr>
          <w:b/>
        </w:rPr>
        <w:fldChar w:fldCharType="end"/>
      </w:r>
      <w:r w:rsidR="007A50FE" w:rsidRPr="007A50FE">
        <w:rPr>
          <w:b/>
        </w:rPr>
        <w:t>)</w:t>
      </w:r>
      <w:r w:rsidR="007A50FE" w:rsidRPr="007A50FE">
        <w:t>. Ceci n’est qu’une approximation du coussinet en bronze monté dans un logement en acier</w:t>
      </w:r>
      <w:r w:rsidRPr="007A50FE">
        <w:t xml:space="preserve">. Les champs de température obtenus </w:t>
      </w:r>
      <w:r w:rsidR="007A50FE" w:rsidRPr="007A50FE">
        <w:t xml:space="preserve">avec le modèle de coussinet et de rotor </w:t>
      </w:r>
      <w:r w:rsidRPr="007A50FE">
        <w:t>(</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0C28BB" w:rsidRPr="000C28BB">
        <w:rPr>
          <w:rFonts w:cs="Calibri"/>
          <w:b/>
          <w:iCs/>
          <w:color w:val="000000"/>
          <w:szCs w:val="24"/>
        </w:rPr>
        <w:t>Figure 4.3</w:t>
      </w:r>
      <w:r w:rsidR="000C28BB" w:rsidRPr="000C28BB">
        <w:rPr>
          <w:rFonts w:cs="Calibri"/>
          <w:b/>
          <w:iCs/>
          <w:color w:val="000000"/>
          <w:szCs w:val="24"/>
        </w:rPr>
        <w:noBreakHyphen/>
        <w:t>1</w:t>
      </w:r>
      <w:r w:rsidRPr="007A50FE">
        <w:rPr>
          <w:b/>
        </w:rPr>
        <w:fldChar w:fldCharType="end"/>
      </w:r>
      <w:r w:rsidRPr="007A50FE">
        <w:rPr>
          <w:b/>
        </w:rPr>
        <w:t>)</w:t>
      </w:r>
      <w:r w:rsidRPr="007A50FE">
        <w:t xml:space="preserve"> </w:t>
      </w:r>
      <w:r w:rsidR="007E7DF4" w:rsidRPr="007A50FE">
        <w:t xml:space="preserve">ont servi de </w:t>
      </w:r>
      <w:r w:rsidRPr="007A50FE">
        <w:t xml:space="preserve">condition </w:t>
      </w:r>
      <w:r w:rsidR="007A50FE" w:rsidRPr="007A50FE">
        <w:t>aux</w:t>
      </w:r>
      <w:r w:rsidRPr="007A50FE">
        <w:t xml:space="preserve"> limites</w:t>
      </w:r>
      <w:r w:rsidR="007A50FE" w:rsidRPr="007A50FE">
        <w:t xml:space="preserve"> pour l’équation de l’énergie dans le</w:t>
      </w:r>
      <w:r w:rsidRPr="007A50FE">
        <w:t xml:space="preserve"> film</w:t>
      </w:r>
      <w:r w:rsidR="007A50FE" w:rsidRPr="007A50FE">
        <w:t xml:space="preserve"> lubrifian</w:t>
      </w:r>
      <w:r w:rsidR="007A50FE">
        <w:t>t</w:t>
      </w:r>
      <w:r w:rsidRPr="007A50FE">
        <w:t xml:space="preserve">. </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3400B7B7" w14:textId="10995D4C"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016" w:name="_Ref533608481"/>
      <w:r w:rsidRPr="00FA69F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4.3</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1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52B21603" w:rsidR="00ED1763" w:rsidRDefault="009A18B2" w:rsidP="00B63E98">
      <w:pPr>
        <w:spacing w:before="240" w:after="240" w:line="360" w:lineRule="auto"/>
        <w:ind w:firstLine="709"/>
      </w:pPr>
      <w:r w:rsidRPr="007A50FE">
        <w:t>La simulation transitoire de l’effet Morton est effectué</w:t>
      </w:r>
      <w:r w:rsidR="0012472D" w:rsidRPr="007A50FE">
        <w:t>e</w:t>
      </w:r>
      <w:r w:rsidRPr="007A50FE">
        <w:t xml:space="preserve"> avec </w:t>
      </w:r>
      <w:r w:rsidR="00392111" w:rsidRPr="007A50FE">
        <w:t>un</w:t>
      </w:r>
      <w:r w:rsidRPr="007A50FE">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7A50FE">
        <w:t xml:space="preserve"> pour la résolution de</w:t>
      </w:r>
      <w:r w:rsidR="00392111" w:rsidRPr="007A50FE">
        <w:t>s</w:t>
      </w:r>
      <w:r w:rsidRPr="007A50FE">
        <w:t xml:space="preserve"> équation</w:t>
      </w:r>
      <w:r w:rsidR="00392111" w:rsidRPr="007A50FE">
        <w:t>s</w:t>
      </w:r>
      <w:r w:rsidRPr="007A50FE">
        <w:t xml:space="preserve"> de </w:t>
      </w:r>
      <w:r w:rsidR="00392111" w:rsidRPr="007A50FE">
        <w:t xml:space="preserve">dynamique du rotor </w:t>
      </w:r>
      <w:r w:rsidRPr="007A50FE">
        <w:t xml:space="preserve">et </w:t>
      </w:r>
      <w:r w:rsidR="00392111" w:rsidRPr="007A50FE">
        <w:t>un</w:t>
      </w:r>
      <w:r w:rsidRPr="007A50FE">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7A50FE">
        <w:t xml:space="preserve"> pour l’</w:t>
      </w:r>
      <w:r w:rsidR="00B63E98" w:rsidRPr="007A50FE">
        <w:t>intégration temporelle de l’équation de transfert de chaleur</w:t>
      </w:r>
      <w:r w:rsidR="009C1BAA" w:rsidRPr="007A50FE">
        <w:t>.</w:t>
      </w:r>
      <w:r w:rsidR="0012472D" w:rsidRPr="007A50FE">
        <w:t xml:space="preserve"> Un échange des informations thermomécanique </w:t>
      </w:r>
      <w:r w:rsidR="0023496C" w:rsidRPr="007A50FE">
        <w:t>entre le</w:t>
      </w:r>
      <w:r w:rsidR="00882CEA" w:rsidRPr="007A50FE">
        <w:t>s</w:t>
      </w:r>
      <w:r w:rsidR="0023496C" w:rsidRPr="007A50FE">
        <w:t xml:space="preserve"> modèle</w:t>
      </w:r>
      <w:r w:rsidR="00882CEA" w:rsidRPr="007A50FE">
        <w:t>s</w:t>
      </w:r>
      <w:r w:rsidR="0023496C" w:rsidRPr="007A50FE">
        <w:t xml:space="preserve"> est réalisé avec un pas</w:t>
      </w:r>
      <w:r w:rsidR="00375E82" w:rsidRPr="007A50FE">
        <w:t xml:space="preserve"> de </w:t>
      </w:r>
      <w:r w:rsidR="0023769B" w:rsidRPr="007A50FE">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7A50FE">
        <w:t>.</w:t>
      </w:r>
      <w:r w:rsidRPr="007A50FE">
        <w:t xml:space="preserve"> </w:t>
      </w:r>
      <w:r w:rsidR="00ED1763" w:rsidRPr="007A50FE">
        <w:t>Les vibrations synchrones sont calculées en</w:t>
      </w:r>
      <w:r w:rsidR="007A50FE" w:rsidRPr="007A50FE">
        <w:t xml:space="preserve"> utilisant aussi bien le</w:t>
      </w:r>
      <w:r w:rsidR="007A50FE">
        <w:t xml:space="preserve"> modèle</w:t>
      </w:r>
      <w:r w:rsidR="00ED1763">
        <w:t xml:space="preserve"> dynamique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017" w:name="_Toc535684145"/>
      <w:r>
        <w:t>Vibrations synchrones</w:t>
      </w:r>
      <w:bookmarkEnd w:id="1017"/>
      <w:r>
        <w:t xml:space="preserve"> </w:t>
      </w:r>
    </w:p>
    <w:p w14:paraId="60B6D3BB" w14:textId="45D91C58"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621F247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018" w:name="_Ref533687109"/>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1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DC42D7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19" w:name="_Ref533687112"/>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101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0F6FC803"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w:t>
      </w:r>
      <w:r w:rsidR="006D4913">
        <w:t>antagonistes</w:t>
      </w:r>
      <w:r>
        <w:t xml:space="preserve"> : </w:t>
      </w:r>
    </w:p>
    <w:p w14:paraId="094B1C18" w14:textId="036E98B9" w:rsidR="006865B8" w:rsidRDefault="00C141DB" w:rsidP="00DD5914">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386B1C">
        <w:t>Une série d</w:t>
      </w:r>
      <w:r w:rsidR="00974625">
        <w:t xml:space="preserve">es calculs de réponse </w:t>
      </w:r>
      <w:r w:rsidR="006D4913">
        <w:t>à un</w:t>
      </w:r>
      <w:r w:rsidR="00974625">
        <w:t xml:space="preserve"> balourd </w:t>
      </w:r>
      <w:r w:rsidR="006D4913">
        <w:t xml:space="preserve">constant </w:t>
      </w:r>
      <w:r w:rsidR="00386B1C">
        <w:t xml:space="preserve">ont </w:t>
      </w:r>
      <w:r w:rsidR="006D4913">
        <w:t xml:space="preserve">été </w:t>
      </w:r>
      <w:r w:rsidR="00386B1C">
        <w:t xml:space="preserve">effectués pour illustrer cet effet. Ces calculs sont réalisés </w:t>
      </w:r>
      <w:r w:rsidR="006D4913">
        <w:t>en utilisant les données de la simulation, à un</w:t>
      </w:r>
      <w:r w:rsidR="00974625" w:rsidRPr="00974625">
        <w:t xml:space="preserve"> </w:t>
      </w:r>
      <w:r w:rsidR="006D4913">
        <w:t xml:space="preserve">régime </w:t>
      </w:r>
      <w:r w:rsidR="00974625" w:rsidRPr="00974625">
        <w:t xml:space="preserve">isotherme </w:t>
      </w:r>
      <w:r w:rsidR="006D4913">
        <w:t xml:space="preserve">(donc </w:t>
      </w:r>
      <w:r w:rsidR="00974625" w:rsidRPr="00974625">
        <w:t xml:space="preserve">avec </w:t>
      </w:r>
      <w:r w:rsidR="006D4913">
        <w:t>des</w:t>
      </w:r>
      <w:r w:rsidR="00974625" w:rsidRPr="00974625">
        <w:t xml:space="preserve"> viscosités </w:t>
      </w:r>
      <w:r w:rsidR="00386B1C">
        <w:t>constantes</w:t>
      </w:r>
      <w:r w:rsidR="006D4913">
        <w:t>)</w:t>
      </w:r>
      <w:r w:rsidR="00386B1C">
        <w:t xml:space="preserve"> </w:t>
      </w:r>
      <w:r w:rsidR="006D4913">
        <w:t>mais pour des</w:t>
      </w:r>
      <w:r w:rsidR="00974625" w:rsidRPr="00974625">
        <w:t xml:space="preserve"> températures différentes</w:t>
      </w:r>
      <w:r w:rsidR="00386B1C">
        <w:t xml:space="preserve">. Les </w:t>
      </w:r>
      <w:r w:rsidR="006D4913">
        <w:t xml:space="preserve">amplitudes et les phases des </w:t>
      </w:r>
      <w:r w:rsidR="00386B1C">
        <w:t xml:space="preserve">vibrations synchrones </w:t>
      </w:r>
      <w:r w:rsidR="006D4913">
        <w:t xml:space="preserve">sont </w:t>
      </w:r>
      <w:r w:rsidR="00386B1C">
        <w:t xml:space="preserve">illustrées </w:t>
      </w:r>
      <w:r w:rsidR="006D4913">
        <w:t>sur</w:t>
      </w:r>
      <w:r w:rsidR="00386B1C">
        <w:t xml:space="preserve"> la </w:t>
      </w:r>
      <w:r w:rsidR="00D8548E" w:rsidRPr="00896018">
        <w:rPr>
          <w:b/>
        </w:rPr>
        <w:fldChar w:fldCharType="begin"/>
      </w:r>
      <w:r w:rsidR="00D8548E" w:rsidRPr="00896018">
        <w:rPr>
          <w:b/>
        </w:rPr>
        <w:instrText xml:space="preserve"> REF _Ref535571778 \h  \* MERGEFORMAT </w:instrText>
      </w:r>
      <w:r w:rsidR="00D8548E" w:rsidRPr="00896018">
        <w:rPr>
          <w:b/>
        </w:rPr>
      </w:r>
      <w:r w:rsidR="00D8548E" w:rsidRPr="00896018">
        <w:rPr>
          <w:b/>
        </w:rPr>
        <w:fldChar w:fldCharType="separate"/>
      </w:r>
      <w:r w:rsidR="000C28BB" w:rsidRPr="000C28BB">
        <w:rPr>
          <w:b/>
          <w:iCs/>
        </w:rPr>
        <w:t>Figure 4.3</w:t>
      </w:r>
      <w:r w:rsidR="000C28BB" w:rsidRPr="000C28BB">
        <w:rPr>
          <w:b/>
          <w:iCs/>
        </w:rPr>
        <w:noBreakHyphen/>
        <w:t>4</w:t>
      </w:r>
      <w:r w:rsidR="00D8548E" w:rsidRPr="00896018">
        <w:rPr>
          <w:b/>
        </w:rPr>
        <w:fldChar w:fldCharType="end"/>
      </w:r>
      <w:r w:rsidR="00386B1C">
        <w:t>.</w:t>
      </w:r>
      <w:r w:rsidR="00896018">
        <w:t xml:space="preserve"> L</w:t>
      </w:r>
      <w:r w:rsidR="00896018" w:rsidRPr="00896018">
        <w:t xml:space="preserve">es phases diminuent avec l’augmentation de </w:t>
      </w:r>
      <w:r w:rsidR="006D4913">
        <w:t>température. Une diminution d’e</w:t>
      </w:r>
      <w:r w:rsidR="00896018" w:rsidRPr="00896018">
        <w:t xml:space="preserve">nviron 20 degrés </w:t>
      </w:r>
      <w:r w:rsidR="00896018">
        <w:t>est</w:t>
      </w:r>
      <w:r w:rsidR="00896018" w:rsidRPr="00896018">
        <w:t xml:space="preserve"> constatée </w:t>
      </w:r>
      <w:r w:rsidR="006D4913">
        <w:t>pour une augmentation de</w:t>
      </w:r>
      <w:r w:rsidR="00896018" w:rsidRPr="00896018">
        <w:t xml:space="preserve"> la température de 40°C à 70°C</w:t>
      </w:r>
      <w:r w:rsidR="00896018">
        <w:t>.</w:t>
      </w:r>
    </w:p>
    <w:p w14:paraId="50B213EA" w14:textId="6E781A0F" w:rsidR="00DD5914" w:rsidRDefault="00DD5914" w:rsidP="00DD5914">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006D4913">
        <w:t>rotor préchauffé ont été effectués.</w:t>
      </w:r>
      <w:r w:rsidRPr="00255604">
        <w:t xml:space="preserve"> </w:t>
      </w:r>
      <w:r w:rsidR="006D4913">
        <w:t>Pour ces calculs</w:t>
      </w:r>
      <w:r w:rsidRPr="00255604">
        <w:t>, la déformation du rotor n’</w:t>
      </w:r>
      <w:r w:rsidR="006D4913">
        <w:t xml:space="preserve">a été </w:t>
      </w:r>
      <w:r w:rsidRPr="00255604">
        <w:t xml:space="preserve">prise en compte qu’à partir de la stabilisation du flux thermique et </w:t>
      </w:r>
      <w:r w:rsidR="006D4913">
        <w:t>de la température échangée</w:t>
      </w:r>
      <w:r w:rsidRPr="00255604">
        <w:t xml:space="preserve"> entre le rotor et le </w:t>
      </w:r>
      <w:commentRangeStart w:id="1020"/>
      <w:r w:rsidRPr="00255604">
        <w:t>lubrifiant</w:t>
      </w:r>
      <w:commentRangeEnd w:id="1020"/>
      <w:r w:rsidR="0025041D">
        <w:rPr>
          <w:rStyle w:val="Marquedecommentaire"/>
        </w:rPr>
        <w:commentReference w:id="1020"/>
      </w:r>
      <w:r w:rsidRPr="00255604">
        <w:t xml:space="preserve">. </w:t>
      </w:r>
      <w:r w:rsidR="0025041D">
        <w:t xml:space="preserve">Les amplitudes et les phases des vibrations synchrones sont illustrées sur la </w:t>
      </w:r>
      <w:r w:rsidR="0025041D" w:rsidRPr="00C039ED">
        <w:rPr>
          <w:b/>
        </w:rPr>
        <w:fldChar w:fldCharType="begin"/>
      </w:r>
      <w:r w:rsidR="0025041D" w:rsidRPr="00C039ED">
        <w:rPr>
          <w:b/>
        </w:rPr>
        <w:instrText xml:space="preserve"> REF _Ref535573725 \h  \* MERGEFORMAT </w:instrText>
      </w:r>
      <w:r w:rsidR="0025041D" w:rsidRPr="00C039ED">
        <w:rPr>
          <w:b/>
        </w:rPr>
      </w:r>
      <w:r w:rsidR="0025041D" w:rsidRPr="00C039ED">
        <w:rPr>
          <w:b/>
        </w:rPr>
        <w:fldChar w:fldCharType="separate"/>
      </w:r>
      <w:r w:rsidR="000C28BB" w:rsidRPr="000C28BB">
        <w:rPr>
          <w:b/>
          <w:iCs/>
        </w:rPr>
        <w:t>Figure 4.3</w:t>
      </w:r>
      <w:r w:rsidR="000C28BB" w:rsidRPr="000C28BB">
        <w:rPr>
          <w:b/>
          <w:iCs/>
        </w:rPr>
        <w:noBreakHyphen/>
        <w:t>5</w:t>
      </w:r>
      <w:r w:rsidR="0025041D" w:rsidRPr="00C039ED">
        <w:rPr>
          <w:b/>
        </w:rPr>
        <w:fldChar w:fldCharType="end"/>
      </w:r>
      <w:r w:rsidR="0025041D">
        <w:rPr>
          <w:b/>
        </w:rPr>
        <w:t xml:space="preserve">. </w:t>
      </w:r>
      <w:r w:rsidR="0025041D">
        <w:t>Pour</w:t>
      </w:r>
      <w:r w:rsidRPr="00DD5914">
        <w:t xml:space="preserve"> </w:t>
      </w:r>
      <w:r>
        <w:t xml:space="preserve">cette </w:t>
      </w:r>
      <w:r w:rsidR="0025041D">
        <w:t>situation</w:t>
      </w:r>
      <w:r w:rsidRPr="00DD5914">
        <w:t xml:space="preserve">, les phases </w:t>
      </w:r>
      <w:r w:rsidR="0025041D">
        <w:t xml:space="preserve">ont une légère augmentation inférieure </w:t>
      </w:r>
      <w:r>
        <w:t xml:space="preserve">3 degrés. </w:t>
      </w:r>
    </w:p>
    <w:p w14:paraId="62D1160E" w14:textId="0D6BD602" w:rsidR="0025041D" w:rsidRDefault="0025041D" w:rsidP="00DD5914">
      <w:pPr>
        <w:spacing w:line="360" w:lineRule="auto"/>
      </w:pPr>
      <w:r>
        <w:t>En résumé,</w:t>
      </w:r>
      <w:r w:rsidR="00DD5914">
        <w:t xml:space="preserve"> le balourd thermique</w:t>
      </w:r>
      <w:r w:rsidR="00DD5914" w:rsidRPr="00870950">
        <w:t xml:space="preserve"> </w:t>
      </w:r>
      <w:r w:rsidR="00DD5914">
        <w:t xml:space="preserve">a un effet de seulement </w:t>
      </w:r>
      <w:r w:rsidR="00DD5914" w:rsidRPr="00870950">
        <w:t>3 d</w:t>
      </w:r>
      <w:r w:rsidR="00DD5914">
        <w:t xml:space="preserve">egrés sur les phases tandis </w:t>
      </w:r>
      <w:r>
        <w:t xml:space="preserve">que </w:t>
      </w:r>
      <w:r w:rsidR="00DD5914">
        <w:t>l’i</w:t>
      </w:r>
      <w:r>
        <w:t>mpact</w:t>
      </w:r>
      <w:r w:rsidR="00DD5914">
        <w:t xml:space="preserve"> de l’augmentation de la</w:t>
      </w:r>
      <w:r w:rsidR="00DD5914" w:rsidRPr="00870950">
        <w:t xml:space="preserve"> température </w:t>
      </w:r>
      <w:r w:rsidR="00DD5914">
        <w:t xml:space="preserve">du lubrifiant </w:t>
      </w:r>
      <w:r w:rsidR="00DD5914" w:rsidRPr="00870950">
        <w:t xml:space="preserve">sur les phases </w:t>
      </w:r>
      <w:r w:rsidR="00DD5914">
        <w:t>dépasse</w:t>
      </w:r>
      <w:r w:rsidR="00DD5914" w:rsidRPr="00870950">
        <w:t xml:space="preserve"> 20 d</w:t>
      </w:r>
      <w:r w:rsidR="00DD5914">
        <w:t>e</w:t>
      </w:r>
      <w:r w:rsidR="00DD5914" w:rsidRPr="00870950">
        <w:t>g</w:t>
      </w:r>
      <w:r w:rsidR="00DD5914">
        <w:t>rés. Ceci</w:t>
      </w:r>
      <w:r w:rsidR="00DD5914" w:rsidRPr="00870950">
        <w:t xml:space="preserve"> </w:t>
      </w:r>
      <w:r>
        <w:t xml:space="preserve">explique la diminution des phases calculées et représentées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3</w:t>
      </w:r>
      <w:r w:rsidRPr="00B64CAE">
        <w:rPr>
          <w:b/>
        </w:rPr>
        <w:fldChar w:fldCharType="end"/>
      </w:r>
      <w:r>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363E8A17">
            <wp:extent cx="4500438" cy="2868334"/>
            <wp:effectExtent l="0" t="0" r="0" b="825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1"/>
                    <a:stretch>
                      <a:fillRect/>
                    </a:stretch>
                  </pic:blipFill>
                  <pic:spPr>
                    <a:xfrm>
                      <a:off x="0" y="0"/>
                      <a:ext cx="4562457" cy="2907861"/>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2"/>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55C711FF" w14:textId="49A2C46A" w:rsidR="00DD5914" w:rsidRDefault="00DD5914" w:rsidP="00DD5914">
      <w:pPr>
        <w:spacing w:after="240"/>
        <w:jc w:val="center"/>
      </w:pPr>
      <w:bookmarkStart w:id="1021" w:name="_Ref535571778"/>
      <w:r w:rsidRPr="006865B8">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4.3</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4</w:t>
      </w:r>
      <w:r w:rsidR="005B6C19">
        <w:rPr>
          <w:noProof/>
        </w:rPr>
        <w:fldChar w:fldCharType="end"/>
      </w:r>
      <w:bookmarkEnd w:id="1021"/>
      <w:r w:rsidRPr="006865B8">
        <w:t xml:space="preserve"> : Evolution des amplitudes (a) et des phases (b) avec </w:t>
      </w:r>
      <w:r w:rsidR="006D4913">
        <w:t xml:space="preserve">la </w:t>
      </w:r>
      <w:r w:rsidRPr="006865B8">
        <w:t>température</w:t>
      </w:r>
      <w:r w:rsidR="006D4913">
        <w:t xml:space="preserve"> pour un balourd constant</w:t>
      </w:r>
    </w:p>
    <w:p w14:paraId="325EF845" w14:textId="77777777" w:rsidR="00DD5914" w:rsidRDefault="00DD5914" w:rsidP="00DD5914">
      <w:pPr>
        <w:spacing w:before="240" w:after="240" w:line="360" w:lineRule="auto"/>
      </w:pPr>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3"/>
                    <a:stretch>
                      <a:fillRect/>
                    </a:stretch>
                  </pic:blipFill>
                  <pic:spPr>
                    <a:xfrm>
                      <a:off x="0" y="0"/>
                      <a:ext cx="5760720" cy="3578860"/>
                    </a:xfrm>
                    <a:prstGeom prst="rect">
                      <a:avLst/>
                    </a:prstGeom>
                  </pic:spPr>
                </pic:pic>
              </a:graphicData>
            </a:graphic>
          </wp:inline>
        </w:drawing>
      </w:r>
    </w:p>
    <w:p w14:paraId="6E0278AC" w14:textId="6619F806" w:rsidR="006865B8" w:rsidRPr="00C039ED" w:rsidRDefault="00C039ED" w:rsidP="00C039ED">
      <w:pPr>
        <w:pStyle w:val="Lgende"/>
        <w:jc w:val="center"/>
        <w:rPr>
          <w:rFonts w:ascii="Calibri" w:eastAsia="Times New Roman" w:hAnsi="Calibri" w:cs="Times New Roman"/>
          <w:i w:val="0"/>
          <w:iCs w:val="0"/>
          <w:color w:val="auto"/>
          <w:sz w:val="22"/>
          <w:szCs w:val="20"/>
          <w:lang w:eastAsia="fr-FR"/>
        </w:rPr>
      </w:pPr>
      <w:bookmarkStart w:id="1022" w:name="_Ref535573725"/>
      <w:r w:rsidRPr="00C039E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1022"/>
      <w:r>
        <w:rPr>
          <w:rFonts w:ascii="Calibri" w:eastAsia="Times New Roman" w:hAnsi="Calibri" w:cs="Times New Roman"/>
          <w:i w:val="0"/>
          <w:iCs w:val="0"/>
          <w:color w:val="auto"/>
          <w:sz w:val="22"/>
          <w:szCs w:val="20"/>
          <w:lang w:eastAsia="fr-FR"/>
        </w:rPr>
        <w:t xml:space="preserve"> : </w:t>
      </w:r>
      <w:r w:rsidR="0025041D">
        <w:rPr>
          <w:rFonts w:ascii="Calibri" w:eastAsia="Times New Roman" w:hAnsi="Calibri" w:cs="Times New Roman"/>
          <w:i w:val="0"/>
          <w:iCs w:val="0"/>
          <w:color w:val="auto"/>
          <w:sz w:val="22"/>
          <w:szCs w:val="20"/>
          <w:lang w:eastAsia="fr-FR"/>
        </w:rPr>
        <w:t xml:space="preserve">Variation dans le temps des </w:t>
      </w:r>
      <w:r>
        <w:rPr>
          <w:rFonts w:ascii="Calibri" w:eastAsia="Times New Roman" w:hAnsi="Calibri" w:cs="Times New Roman"/>
          <w:i w:val="0"/>
          <w:iCs w:val="0"/>
          <w:color w:val="auto"/>
          <w:sz w:val="22"/>
          <w:szCs w:val="20"/>
          <w:lang w:eastAsia="fr-FR"/>
        </w:rPr>
        <w:t xml:space="preserve">phases des vibrations </w:t>
      </w:r>
      <w:r w:rsidR="0025041D">
        <w:rPr>
          <w:rFonts w:ascii="Calibri" w:eastAsia="Times New Roman" w:hAnsi="Calibri" w:cs="Times New Roman"/>
          <w:i w:val="0"/>
          <w:iCs w:val="0"/>
          <w:color w:val="auto"/>
          <w:sz w:val="22"/>
          <w:szCs w:val="20"/>
          <w:lang w:eastAsia="fr-FR"/>
        </w:rPr>
        <w:t xml:space="preserve">synchrones calculées pour un </w:t>
      </w:r>
      <w:r>
        <w:rPr>
          <w:rFonts w:ascii="Calibri" w:eastAsia="Times New Roman" w:hAnsi="Calibri" w:cs="Times New Roman"/>
          <w:i w:val="0"/>
          <w:iCs w:val="0"/>
          <w:color w:val="auto"/>
          <w:sz w:val="22"/>
          <w:szCs w:val="20"/>
          <w:lang w:eastAsia="fr-FR"/>
        </w:rPr>
        <w:t>rotor préchauffé.</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023" w:name="_Toc535684146"/>
      <w:r>
        <w:t>Température du rotor</w:t>
      </w:r>
      <w:bookmarkEnd w:id="1023"/>
    </w:p>
    <w:p w14:paraId="7EE1E9CB" w14:textId="2A9BE13D" w:rsidR="00DD7E70" w:rsidRDefault="00F45270" w:rsidP="009E1FEE">
      <w:pPr>
        <w:spacing w:before="240" w:after="240" w:line="360" w:lineRule="auto"/>
        <w:ind w:firstLine="709"/>
      </w:pPr>
      <w:r>
        <w:t>Les températures sont mesurées par cinq thermocouples montés équidistantes dans le rotor</w:t>
      </w:r>
      <w:r w:rsidR="0025041D">
        <w:t xml:space="preserve"> (</w:t>
      </w:r>
      <w:r w:rsidR="0025041D" w:rsidRPr="006244D7">
        <w:rPr>
          <w:b/>
          <w:highlight w:val="yellow"/>
        </w:rPr>
        <w:fldChar w:fldCharType="begin"/>
      </w:r>
      <w:r w:rsidR="0025041D" w:rsidRPr="006244D7">
        <w:rPr>
          <w:b/>
          <w:highlight w:val="yellow"/>
        </w:rPr>
        <w:instrText xml:space="preserve"> REF _Ref535575040 \h  \* MERGEFORMAT </w:instrText>
      </w:r>
      <w:r w:rsidR="0025041D" w:rsidRPr="006244D7">
        <w:rPr>
          <w:b/>
          <w:highlight w:val="yellow"/>
        </w:rPr>
      </w:r>
      <w:r w:rsidR="0025041D" w:rsidRPr="006244D7">
        <w:rPr>
          <w:b/>
          <w:highlight w:val="yellow"/>
        </w:rPr>
        <w:fldChar w:fldCharType="separate"/>
      </w:r>
      <w:r w:rsidR="000C28BB" w:rsidRPr="000C28BB">
        <w:rPr>
          <w:b/>
          <w:iCs/>
        </w:rPr>
        <w:t>Figure 4.3</w:t>
      </w:r>
      <w:r w:rsidR="000C28BB" w:rsidRPr="000C28BB">
        <w:rPr>
          <w:b/>
          <w:iCs/>
        </w:rPr>
        <w:noBreakHyphen/>
        <w:t>6</w:t>
      </w:r>
      <w:r w:rsidR="0025041D" w:rsidRPr="006244D7">
        <w:rPr>
          <w:b/>
          <w:highlight w:val="yellow"/>
        </w:rPr>
        <w:fldChar w:fldCharType="end"/>
      </w:r>
      <w:r w:rsidR="0025041D">
        <w:t>)</w:t>
      </w:r>
      <w:r>
        <w:t>, au niveau du plan moyen du palier</w:t>
      </w:r>
      <w:r w:rsidR="0025041D">
        <w:t xml:space="preserve"> et avec un collecteur tournant</w:t>
      </w:r>
      <w:r w:rsidR="009E1FEE" w:rsidRPr="009E1FEE">
        <w:t>.</w:t>
      </w:r>
    </w:p>
    <w:p w14:paraId="5F5BC36C" w14:textId="77777777" w:rsidR="009F7CF7" w:rsidRDefault="009F7CF7" w:rsidP="009F7CF7">
      <w:pPr>
        <w:keepNext/>
        <w:spacing w:line="360" w:lineRule="auto"/>
        <w:ind w:firstLine="708"/>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839" cy="2497823"/>
                    </a:xfrm>
                    <a:prstGeom prst="rect">
                      <a:avLst/>
                    </a:prstGeom>
                  </pic:spPr>
                </pic:pic>
              </a:graphicData>
            </a:graphic>
          </wp:inline>
        </w:drawing>
      </w:r>
    </w:p>
    <w:p w14:paraId="524DC546" w14:textId="5AB7500A"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024" w:name="_Ref535575040"/>
      <w:r w:rsidRPr="009F7CF7">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6</w:t>
      </w:r>
      <w:r w:rsidR="00C80962">
        <w:rPr>
          <w:rFonts w:ascii="Calibri" w:eastAsia="Times New Roman" w:hAnsi="Calibri" w:cs="Times New Roman"/>
          <w:i w:val="0"/>
          <w:iCs w:val="0"/>
          <w:color w:val="auto"/>
          <w:sz w:val="22"/>
          <w:szCs w:val="20"/>
          <w:lang w:eastAsia="fr-FR"/>
        </w:rPr>
        <w:fldChar w:fldCharType="end"/>
      </w:r>
      <w:bookmarkEnd w:id="1024"/>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5DF949F0"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C28BB" w:rsidRPr="000C28BB">
        <w:rPr>
          <w:b/>
          <w:iCs/>
        </w:rPr>
        <w:t>Figure 4.3</w:t>
      </w:r>
      <w:r w:rsidR="000C28BB" w:rsidRPr="000C28BB">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25041D">
        <w:t>comprises entre </w:t>
      </w:r>
      <w:r w:rsidR="00142F0F" w:rsidRPr="0025041D">
        <w:t>1</w:t>
      </w:r>
      <w:r w:rsidR="0074726A" w:rsidRPr="0025041D">
        <w:t xml:space="preserve"> et 5°C.</w:t>
      </w:r>
      <w:r w:rsidR="0074726A">
        <w:t xml:space="preserve"> </w:t>
      </w:r>
    </w:p>
    <w:p w14:paraId="19A1D5AE" w14:textId="43F44025"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C28BB" w:rsidRPr="000C28BB">
        <w:rPr>
          <w:b/>
          <w:iCs/>
        </w:rPr>
        <w:t>Figure 4.3</w:t>
      </w:r>
      <w:r w:rsidR="000C28BB" w:rsidRPr="000C28BB">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487837D1"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025" w:name="_Ref533694038"/>
      <w:r w:rsidRPr="0016749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7</w:t>
      </w:r>
      <w:r w:rsidR="00C80962">
        <w:rPr>
          <w:rFonts w:ascii="Calibri" w:eastAsia="Times New Roman" w:hAnsi="Calibri" w:cs="Times New Roman"/>
          <w:i w:val="0"/>
          <w:iCs w:val="0"/>
          <w:color w:val="auto"/>
          <w:sz w:val="22"/>
          <w:szCs w:val="20"/>
          <w:lang w:eastAsia="fr-FR"/>
        </w:rPr>
        <w:fldChar w:fldCharType="end"/>
      </w:r>
      <w:bookmarkEnd w:id="1025"/>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0855" cy="3544728"/>
                    </a:xfrm>
                    <a:prstGeom prst="rect">
                      <a:avLst/>
                    </a:prstGeom>
                  </pic:spPr>
                </pic:pic>
              </a:graphicData>
            </a:graphic>
          </wp:inline>
        </w:drawing>
      </w:r>
    </w:p>
    <w:p w14:paraId="12170609" w14:textId="6CB4B6DB"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026" w:name="_Ref533692432"/>
      <w:r w:rsidRPr="008728CE">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8</w:t>
      </w:r>
      <w:r w:rsidR="00C80962">
        <w:rPr>
          <w:rFonts w:ascii="Calibri" w:eastAsia="Times New Roman" w:hAnsi="Calibri" w:cs="Times New Roman"/>
          <w:i w:val="0"/>
          <w:iCs w:val="0"/>
          <w:color w:val="auto"/>
          <w:sz w:val="22"/>
          <w:szCs w:val="20"/>
          <w:lang w:eastAsia="fr-FR"/>
        </w:rPr>
        <w:fldChar w:fldCharType="end"/>
      </w:r>
      <w:bookmarkEnd w:id="1026"/>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027" w:name="_Toc535684147"/>
      <w:r>
        <w:lastRenderedPageBreak/>
        <w:t xml:space="preserve">Phases du balourd, </w:t>
      </w:r>
      <w:r w:rsidR="000370E4">
        <w:t xml:space="preserve">du </w:t>
      </w:r>
      <w:r>
        <w:t xml:space="preserve">point haut et </w:t>
      </w:r>
      <w:r w:rsidR="000370E4">
        <w:t xml:space="preserve">du </w:t>
      </w:r>
      <w:r>
        <w:t>point chaud</w:t>
      </w:r>
      <w:bookmarkEnd w:id="1027"/>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7FF2EDCF"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C28BB" w:rsidRPr="000C28BB">
        <w:rPr>
          <w:b/>
        </w:rPr>
        <w:t xml:space="preserve">Figure </w:t>
      </w:r>
      <w:r w:rsidR="000C28BB" w:rsidRPr="000C28BB">
        <w:rPr>
          <w:b/>
          <w:iCs/>
          <w:noProof/>
        </w:rPr>
        <w:t>4.3</w:t>
      </w:r>
      <w:r w:rsidR="000C28BB" w:rsidRPr="000C28BB">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C28BB">
        <w:rPr>
          <w:b/>
        </w:rPr>
        <w:t>[18]</w:t>
      </w:r>
      <w:r w:rsidRPr="00810924">
        <w:rPr>
          <w:b/>
        </w:rPr>
        <w:fldChar w:fldCharType="end"/>
      </w:r>
      <w:r>
        <w:t xml:space="preserve"> et est également mentionné par </w:t>
      </w:r>
      <w:proofErr w:type="spellStart"/>
      <w:r>
        <w:t>Palazzolo</w:t>
      </w:r>
      <w:proofErr w:type="spellEnd"/>
      <w:r>
        <w:t xml:space="preserve"> </w:t>
      </w:r>
      <w:r>
        <w:rPr>
          <w:b/>
        </w:rPr>
        <w:fldChar w:fldCharType="begin"/>
      </w:r>
      <w:r>
        <w:rPr>
          <w:b/>
        </w:rPr>
        <w:instrText xml:space="preserve"> REF _Ref528572371 \r \h </w:instrText>
      </w:r>
      <w:r>
        <w:rPr>
          <w:b/>
        </w:rPr>
      </w:r>
      <w:r>
        <w:rPr>
          <w:b/>
        </w:rPr>
        <w:fldChar w:fldCharType="separate"/>
      </w:r>
      <w:r w:rsidR="000C28BB">
        <w:rPr>
          <w:b/>
        </w:rPr>
        <w:t>[61]</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BE7EFAF"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028" w:name="_Ref533714904"/>
      <w:r w:rsidRPr="00EC3F4A">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9</w:t>
      </w:r>
      <w:r w:rsidR="00C80962">
        <w:rPr>
          <w:rFonts w:ascii="Calibri" w:eastAsia="Times New Roman" w:hAnsi="Calibri" w:cs="Times New Roman"/>
          <w:i w:val="0"/>
          <w:iCs w:val="0"/>
          <w:color w:val="auto"/>
          <w:sz w:val="22"/>
          <w:szCs w:val="20"/>
          <w:lang w:eastAsia="fr-FR"/>
        </w:rPr>
        <w:fldChar w:fldCharType="end"/>
      </w:r>
      <w:bookmarkEnd w:id="1028"/>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029" w:name="_Toc534984860"/>
      <w:bookmarkStart w:id="1030" w:name="_Toc535684148"/>
      <w:r>
        <w:t xml:space="preserve">Critiques des </w:t>
      </w:r>
      <w:commentRangeStart w:id="1031"/>
      <w:r>
        <w:t>résultats</w:t>
      </w:r>
      <w:bookmarkEnd w:id="1029"/>
      <w:commentRangeEnd w:id="1031"/>
      <w:r>
        <w:rPr>
          <w:rStyle w:val="Marquedecommentaire"/>
          <w:b w:val="0"/>
          <w:caps w:val="0"/>
        </w:rPr>
        <w:commentReference w:id="1031"/>
      </w:r>
      <w:bookmarkEnd w:id="103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2C1E3591" w14:textId="57FA8C4B" w:rsidR="00810924" w:rsidRDefault="00810924" w:rsidP="00810924">
      <w:pPr>
        <w:spacing w:line="360" w:lineRule="auto"/>
        <w:ind w:firstLine="708"/>
      </w:pPr>
      <w:r>
        <w:t>Toutefois, le rotor « court » de 430 mm n’a pas mis en évidence l’apparition d’une divergence spirale des vibrations synchrones mais</w:t>
      </w:r>
      <w:r w:rsidR="000C28BB">
        <w:t>,</w:t>
      </w:r>
      <w:r>
        <w:t xml:space="preserve"> </w:t>
      </w:r>
      <w:r w:rsidR="000C28BB">
        <w:t xml:space="preserve">comme le montre le diagramme polaire représenté sur </w:t>
      </w:r>
      <w:r w:rsidR="000C28BB" w:rsidRPr="000C28BB">
        <w:rPr>
          <w:highlight w:val="green"/>
        </w:rPr>
        <w:t>la Figure 4.3-10</w:t>
      </w:r>
      <w:r w:rsidR="000C28BB">
        <w:t xml:space="preserve">, </w:t>
      </w:r>
      <w:r>
        <w:t xml:space="preserve">un effet Morton </w:t>
      </w:r>
      <w:commentRangeStart w:id="1032"/>
      <w:r>
        <w:t>stable</w:t>
      </w:r>
      <w:commentRangeEnd w:id="1032"/>
      <w:r w:rsidR="000C28BB">
        <w:rPr>
          <w:rStyle w:val="Marquedecommentaire"/>
        </w:rPr>
        <w:commentReference w:id="1032"/>
      </w:r>
      <w:r>
        <w:t xml:space="preserve">. </w:t>
      </w:r>
      <w:r w:rsidR="004E238F">
        <w:t xml:space="preserve">Le vecteur de la vibration synchrone dans le palier tourne dans le sens contraire de la vitesse de rotation avant de se </w:t>
      </w:r>
      <w:proofErr w:type="spellStart"/>
      <w:r w:rsidR="004E238F">
        <w:t>stabilser</w:t>
      </w:r>
      <w:proofErr w:type="spellEnd"/>
      <w:r w:rsidR="004E238F">
        <w:t>.</w:t>
      </w:r>
    </w:p>
    <w:p w14:paraId="212C03BF" w14:textId="77777777" w:rsidR="006B77AD" w:rsidRDefault="006B77AD" w:rsidP="00BD4A0C">
      <w:pPr>
        <w:keepNext/>
        <w:spacing w:line="360" w:lineRule="auto"/>
        <w:ind w:firstLine="708"/>
        <w:jc w:val="center"/>
      </w:pPr>
      <w:r>
        <w:rPr>
          <w:noProof/>
          <w:lang w:eastAsia="zh-CN"/>
        </w:rPr>
        <w:drawing>
          <wp:inline distT="0" distB="0" distL="0" distR="0" wp14:anchorId="7308CF30" wp14:editId="535277AB">
            <wp:extent cx="2892547" cy="2984739"/>
            <wp:effectExtent l="0" t="0" r="3175"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3808" cy="2996359"/>
                    </a:xfrm>
                    <a:prstGeom prst="rect">
                      <a:avLst/>
                    </a:prstGeom>
                  </pic:spPr>
                </pic:pic>
              </a:graphicData>
            </a:graphic>
          </wp:inline>
        </w:drawing>
      </w:r>
    </w:p>
    <w:p w14:paraId="3F5A40A4" w14:textId="716E3A42" w:rsidR="00E05FA3" w:rsidRDefault="00E05FA3" w:rsidP="00BD4A0C">
      <w:pPr>
        <w:keepNext/>
        <w:spacing w:line="360" w:lineRule="auto"/>
        <w:ind w:firstLine="708"/>
        <w:jc w:val="center"/>
      </w:pPr>
    </w:p>
    <w:p w14:paraId="763B44BF" w14:textId="42D9C18F" w:rsidR="006B77AD" w:rsidRDefault="006B77AD" w:rsidP="00BD4A0C">
      <w:pPr>
        <w:pStyle w:val="Lgende"/>
        <w:jc w:val="center"/>
        <w:rPr>
          <w:rFonts w:ascii="Calibri" w:eastAsia="Times New Roman" w:hAnsi="Calibri" w:cs="Times New Roman"/>
          <w:i w:val="0"/>
          <w:iCs w:val="0"/>
          <w:color w:val="auto"/>
          <w:sz w:val="22"/>
          <w:szCs w:val="20"/>
          <w:lang w:eastAsia="fr-FR"/>
        </w:rPr>
      </w:pPr>
      <w:r w:rsidRPr="006B77A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10</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commentRangeStart w:id="1033"/>
      <w:r w:rsidR="0085524F">
        <w:rPr>
          <w:rFonts w:ascii="Calibri" w:eastAsia="Times New Roman" w:hAnsi="Calibri" w:cs="Times New Roman"/>
          <w:i w:val="0"/>
          <w:iCs w:val="0"/>
          <w:color w:val="auto"/>
          <w:sz w:val="22"/>
          <w:szCs w:val="20"/>
          <w:lang w:eastAsia="fr-FR"/>
        </w:rPr>
        <w:t>430mm</w:t>
      </w:r>
      <w:commentRangeEnd w:id="1033"/>
      <w:r w:rsidR="000C28BB">
        <w:rPr>
          <w:rStyle w:val="Marquedecommentaire"/>
          <w:rFonts w:ascii="Calibri" w:eastAsia="Times New Roman" w:hAnsi="Calibri" w:cs="Times New Roman"/>
          <w:i w:val="0"/>
          <w:iCs w:val="0"/>
          <w:color w:val="auto"/>
          <w:lang w:eastAsia="fr-FR"/>
        </w:rPr>
        <w:commentReference w:id="1033"/>
      </w:r>
    </w:p>
    <w:p w14:paraId="68C3A60C" w14:textId="77777777" w:rsidR="0085524F" w:rsidRDefault="0085524F" w:rsidP="0085524F"/>
    <w:p w14:paraId="34C612EC" w14:textId="77777777" w:rsidR="0085524F" w:rsidRDefault="0085524F" w:rsidP="0085524F"/>
    <w:p w14:paraId="2DD0A52D" w14:textId="77777777" w:rsidR="0085524F" w:rsidRDefault="0085524F" w:rsidP="0085524F"/>
    <w:p w14:paraId="385D8717" w14:textId="77777777" w:rsidR="0085524F" w:rsidRDefault="0085524F" w:rsidP="0085524F"/>
    <w:p w14:paraId="77144BBA" w14:textId="77777777" w:rsidR="0085524F" w:rsidRDefault="0085524F" w:rsidP="0085524F"/>
    <w:p w14:paraId="60AA1E9F" w14:textId="77777777" w:rsidR="0085524F" w:rsidRPr="0085524F" w:rsidRDefault="0085524F" w:rsidP="0085524F"/>
    <w:p w14:paraId="11467D0A" w14:textId="77777777" w:rsidR="00B431E6" w:rsidRDefault="00B431E6" w:rsidP="00665DA5">
      <w:pPr>
        <w:pStyle w:val="Titre2"/>
        <w:ind w:left="709"/>
      </w:pPr>
      <w:bookmarkStart w:id="1034" w:name="_Toc535684149"/>
      <w:r>
        <w:t>Simulation du rotor 700mm</w:t>
      </w:r>
      <w:bookmarkEnd w:id="1034"/>
    </w:p>
    <w:p w14:paraId="58379CEE" w14:textId="77777777" w:rsidR="00B431E6" w:rsidRDefault="00B431E6" w:rsidP="00B431E6"/>
    <w:p w14:paraId="0AD4F629" w14:textId="6688EEEB" w:rsidR="00AC234C" w:rsidRDefault="00AC234C" w:rsidP="00AC234C">
      <w:pPr>
        <w:spacing w:line="360" w:lineRule="auto"/>
        <w:ind w:firstLine="708"/>
      </w:pPr>
      <w:r>
        <w:t>L’objectif de la simulation avec le rotor 700mm est de mettre en évidence le déclenchement de l’effet Morton instable.</w:t>
      </w:r>
      <w:r w:rsidR="000C28BB">
        <w:t xml:space="preserve"> Deux balourds mécaniques,</w:t>
      </w:r>
      <w:r>
        <w:t xml:space="preserve">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rsidR="000C28BB">
        <w:t>mm</w:t>
      </w:r>
      <w:proofErr w:type="spellEnd"/>
      <w:r w:rsidR="000C28BB">
        <w:t xml:space="preserve"> </w:t>
      </w:r>
      <w:r>
        <w:t xml:space="preserve">ont </w:t>
      </w:r>
      <w:r w:rsidR="000C28BB">
        <w:t xml:space="preserve">été utilisé </w:t>
      </w:r>
      <w:r>
        <w:t>pour réaliser cette simulation.</w:t>
      </w:r>
      <w:r w:rsidR="000C28BB">
        <w:rPr>
          <w:rStyle w:val="Appelnotedebasdep"/>
        </w:rPr>
        <w:footnoteReference w:id="10"/>
      </w:r>
      <w:r>
        <w:t xml:space="preserve">  Ces balourds sont positionnés à l’extrémité NDE au niveau du disque de 1</w:t>
      </w:r>
      <w:r w:rsidR="000C28BB">
        <w:t>0</w:t>
      </w:r>
      <w:r>
        <w:t>.4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6F5CFEA3" w:rsidR="00B11BAD" w:rsidRDefault="00B11BAD" w:rsidP="00B11BAD">
      <w:pPr>
        <w:spacing w:line="360" w:lineRule="auto"/>
        <w:ind w:firstLine="708"/>
      </w:pPr>
      <w:r>
        <w:lastRenderedPageBreak/>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073615B8" w14:textId="77777777" w:rsidR="004E238F" w:rsidRDefault="00B11BAD" w:rsidP="000C28BB">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 xml:space="preserve">mm. Elles augmentent à cause du balourd thermique généré et de la modification de la raideur du palier.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w:t>
      </w:r>
      <w:r w:rsidR="004E238F">
        <w:t>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w:t>
      </w:r>
      <w:r w:rsidR="000C28BB">
        <w:t xml:space="preserve"> </w:t>
      </w:r>
    </w:p>
    <w:p w14:paraId="6FFC3C42" w14:textId="4410D827" w:rsidR="004E238F" w:rsidRDefault="004E238F" w:rsidP="004E238F">
      <w:pPr>
        <w:spacing w:line="360" w:lineRule="auto"/>
        <w:ind w:firstLine="708"/>
      </w:pPr>
      <w:r>
        <w:t>L</w:t>
      </w:r>
      <w:r w:rsidR="000C28BB">
        <w:t>e digramme en coordonnées polaires représenté sur la Figure 4.4-3 confirme cette conclusion.</w:t>
      </w:r>
      <w:r>
        <w:t xml:space="preserve"> </w:t>
      </w:r>
      <w:r w:rsidRPr="004E238F">
        <w:t xml:space="preserve">Le vecteur de la vibration synchrone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 Figure 4.3-10.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w:t>
      </w:r>
      <w:commentRangeStart w:id="1035"/>
      <w:r>
        <w:t>l’amplitude</w:t>
      </w:r>
      <w:commentRangeEnd w:id="1035"/>
      <w:r>
        <w:rPr>
          <w:rStyle w:val="Marquedecommentaire"/>
        </w:rPr>
        <w:commentReference w:id="1035"/>
      </w:r>
      <w:r>
        <w:t>.</w:t>
      </w:r>
    </w:p>
    <w:p w14:paraId="2485097A" w14:textId="77777777" w:rsidR="004E238F" w:rsidRDefault="004E238F" w:rsidP="000C28BB">
      <w:pPr>
        <w:spacing w:line="360" w:lineRule="auto"/>
        <w:ind w:firstLine="708"/>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4D1B1E83" w:rsidR="00B431E6" w:rsidRDefault="00B431E6" w:rsidP="00B431E6">
      <w:pPr>
        <w:pStyle w:val="Lgende"/>
        <w:jc w:val="center"/>
        <w:rPr>
          <w:rFonts w:ascii="Calibri" w:hAnsi="Calibri" w:cs="Calibri"/>
          <w:i w:val="0"/>
          <w:iCs w:val="0"/>
          <w:color w:val="000000"/>
          <w:sz w:val="22"/>
          <w:szCs w:val="24"/>
        </w:rPr>
      </w:pPr>
      <w:bookmarkStart w:id="1036" w:name="_Ref533629031"/>
      <w:r w:rsidRPr="00022C61">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36"/>
      <w:r>
        <w:rPr>
          <w:rFonts w:ascii="Calibri" w:hAnsi="Calibri" w:cs="Calibri"/>
          <w:i w:val="0"/>
          <w:iCs w:val="0"/>
          <w:color w:val="000000"/>
          <w:sz w:val="22"/>
          <w:szCs w:val="24"/>
        </w:rPr>
        <w:t xml:space="preserve"> : Amplitude des vibrations synchrones </w:t>
      </w:r>
      <w:r w:rsidR="000C28BB">
        <w:rPr>
          <w:rFonts w:ascii="Calibri" w:hAnsi="Calibri" w:cs="Calibri"/>
          <w:i w:val="0"/>
          <w:iCs w:val="0"/>
          <w:color w:val="000000"/>
          <w:sz w:val="22"/>
          <w:szCs w:val="24"/>
        </w:rPr>
        <w:t>dans</w:t>
      </w:r>
      <w:r>
        <w:rPr>
          <w:rFonts w:ascii="Calibri" w:hAnsi="Calibri" w:cs="Calibri"/>
          <w:i w:val="0"/>
          <w:iCs w:val="0"/>
          <w:color w:val="000000"/>
          <w:sz w:val="22"/>
          <w:szCs w:val="24"/>
        </w:rPr>
        <w:t xml:space="preserve"> </w:t>
      </w:r>
      <w:r w:rsidR="000C28BB">
        <w:rPr>
          <w:rFonts w:ascii="Calibri" w:hAnsi="Calibri" w:cs="Calibri"/>
          <w:i w:val="0"/>
          <w:iCs w:val="0"/>
          <w:color w:val="000000"/>
          <w:sz w:val="22"/>
          <w:szCs w:val="24"/>
        </w:rPr>
        <w:t xml:space="preserve">le </w:t>
      </w:r>
      <w:r>
        <w:rPr>
          <w:rFonts w:ascii="Calibri" w:hAnsi="Calibri" w:cs="Calibri"/>
          <w:i w:val="0"/>
          <w:iCs w:val="0"/>
          <w:color w:val="000000"/>
          <w:sz w:val="22"/>
          <w:szCs w:val="24"/>
        </w:rPr>
        <w:t>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1"/>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C3BF6F2" w:rsidR="0085524F" w:rsidRPr="0085524F" w:rsidRDefault="0085524F" w:rsidP="000C28BB">
            <w:pPr>
              <w:pStyle w:val="Lgende"/>
              <w:jc w:val="center"/>
              <w:rPr>
                <w:rFonts w:ascii="Calibri" w:hAnsi="Calibri" w:cs="Calibri"/>
                <w:i w:val="0"/>
                <w:iCs w:val="0"/>
                <w:color w:val="000000"/>
                <w:sz w:val="22"/>
                <w:szCs w:val="24"/>
              </w:rPr>
            </w:pPr>
            <w:bookmarkStart w:id="1037" w:name="_Ref53362903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2</w:t>
            </w:r>
            <w:r w:rsidR="00C80962">
              <w:rPr>
                <w:rFonts w:ascii="Calibri" w:hAnsi="Calibri" w:cs="Calibri"/>
                <w:i w:val="0"/>
                <w:iCs w:val="0"/>
                <w:color w:val="000000"/>
                <w:sz w:val="22"/>
                <w:szCs w:val="24"/>
              </w:rPr>
              <w:fldChar w:fldCharType="end"/>
            </w:r>
            <w:bookmarkEnd w:id="1037"/>
            <w:r>
              <w:rPr>
                <w:rFonts w:ascii="Calibri" w:hAnsi="Calibri" w:cs="Calibri"/>
                <w:i w:val="0"/>
                <w:iCs w:val="0"/>
                <w:color w:val="000000"/>
                <w:sz w:val="22"/>
                <w:szCs w:val="24"/>
              </w:rPr>
              <w:t xml:space="preserve"> : Phases des vibrations synchrones </w:t>
            </w:r>
            <w:r w:rsidR="000C28BB">
              <w:rPr>
                <w:rFonts w:ascii="Calibri" w:hAnsi="Calibri" w:cs="Calibri"/>
                <w:i w:val="0"/>
                <w:iCs w:val="0"/>
                <w:color w:val="000000"/>
                <w:sz w:val="22"/>
                <w:szCs w:val="24"/>
              </w:rPr>
              <w:t>dans le</w:t>
            </w:r>
            <w:r>
              <w:rPr>
                <w:rFonts w:ascii="Calibri" w:hAnsi="Calibri" w:cs="Calibri"/>
                <w:i w:val="0"/>
                <w:iCs w:val="0"/>
                <w:color w:val="000000"/>
                <w:sz w:val="22"/>
                <w:szCs w:val="24"/>
              </w:rPr>
              <w:t xml:space="preserve"> palier</w:t>
            </w:r>
          </w:p>
        </w:tc>
      </w:tr>
    </w:tbl>
    <w:p w14:paraId="1832F921" w14:textId="6FEE9E92" w:rsidR="0085524F" w:rsidRDefault="0085524F" w:rsidP="0085524F">
      <w:pPr>
        <w:rPr>
          <w:lang w:eastAsia="zh-CN"/>
        </w:rPr>
      </w:pPr>
    </w:p>
    <w:p w14:paraId="304644D8" w14:textId="72EFD7E3" w:rsidR="000C28BB" w:rsidRDefault="000C28BB" w:rsidP="0085524F">
      <w:pPr>
        <w:rPr>
          <w:lang w:eastAsia="zh-CN"/>
        </w:rPr>
      </w:pPr>
    </w:p>
    <w:p w14:paraId="5504C99F" w14:textId="77777777" w:rsidR="000C28BB" w:rsidRDefault="000C28BB" w:rsidP="000C28BB">
      <w:pPr>
        <w:keepNext/>
        <w:spacing w:line="360" w:lineRule="auto"/>
        <w:ind w:firstLine="708"/>
        <w:jc w:val="center"/>
      </w:pPr>
      <w:r w:rsidRPr="0085524F">
        <w:rPr>
          <w:noProof/>
          <w:lang w:eastAsia="zh-CN"/>
        </w:rPr>
        <w:drawing>
          <wp:inline distT="0" distB="0" distL="0" distR="0" wp14:anchorId="2A5F8334" wp14:editId="2D392F4B">
            <wp:extent cx="3093057" cy="3096866"/>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2"/>
                    <a:stretch>
                      <a:fillRect/>
                    </a:stretch>
                  </pic:blipFill>
                  <pic:spPr>
                    <a:xfrm>
                      <a:off x="0" y="0"/>
                      <a:ext cx="3097576" cy="3101390"/>
                    </a:xfrm>
                    <a:prstGeom prst="rect">
                      <a:avLst/>
                    </a:prstGeom>
                  </pic:spPr>
                </pic:pic>
              </a:graphicData>
            </a:graphic>
          </wp:inline>
        </w:drawing>
      </w:r>
    </w:p>
    <w:p w14:paraId="33B7B9CC" w14:textId="10D077CB" w:rsidR="000C28BB" w:rsidRPr="0085524F" w:rsidRDefault="000C28BB" w:rsidP="000C28BB">
      <w:pPr>
        <w:pStyle w:val="Lgende"/>
        <w:jc w:val="center"/>
        <w:rPr>
          <w:rFonts w:ascii="Calibri" w:eastAsia="Times New Roman" w:hAnsi="Calibri" w:cs="Times New Roman"/>
          <w:i w:val="0"/>
          <w:iCs w:val="0"/>
          <w:color w:val="auto"/>
          <w:sz w:val="22"/>
          <w:szCs w:val="20"/>
          <w:lang w:eastAsia="fr-FR"/>
        </w:rPr>
      </w:pPr>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Diagramme polaire des vibrations synchrones pour le rotor court de 430mm</w:t>
      </w:r>
    </w:p>
    <w:p w14:paraId="763A249C" w14:textId="020F7114" w:rsidR="000C28BB" w:rsidRDefault="000C28BB" w:rsidP="0085524F">
      <w:pPr>
        <w:rPr>
          <w:lang w:eastAsia="zh-CN"/>
        </w:rPr>
      </w:pPr>
    </w:p>
    <w:p w14:paraId="621C5643" w14:textId="5D965175" w:rsidR="00460AD6" w:rsidRDefault="00460AD6" w:rsidP="005D5F8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 MERGEFORMAT </w:instrText>
      </w:r>
      <w:r w:rsidRPr="00A04D57">
        <w:rPr>
          <w:b/>
          <w:highlight w:val="yellow"/>
        </w:rPr>
      </w:r>
      <w:r w:rsidRPr="00A04D57">
        <w:rPr>
          <w:b/>
          <w:highlight w:val="yellow"/>
        </w:rPr>
        <w:fldChar w:fldCharType="separate"/>
      </w:r>
      <w:r w:rsidR="000C28BB" w:rsidRPr="000C28BB">
        <w:rPr>
          <w:rFonts w:cs="Calibri"/>
          <w:b/>
          <w:iCs/>
          <w:color w:val="000000"/>
          <w:szCs w:val="24"/>
          <w:highlight w:val="yellow"/>
        </w:rPr>
        <w:t xml:space="preserve">Figure </w:t>
      </w:r>
      <w:r w:rsidR="000C28BB" w:rsidRPr="000C28BB">
        <w:rPr>
          <w:rFonts w:cs="Calibri"/>
          <w:b/>
          <w:iCs/>
          <w:noProof/>
          <w:color w:val="000000"/>
          <w:szCs w:val="24"/>
          <w:highlight w:val="yellow"/>
        </w:rPr>
        <w:t>4.4</w:t>
      </w:r>
      <w:r w:rsidR="000C28BB" w:rsidRPr="000C28BB">
        <w:rPr>
          <w:rFonts w:cs="Calibri"/>
          <w:b/>
          <w:iCs/>
          <w:noProof/>
          <w:color w:val="000000"/>
          <w:szCs w:val="24"/>
          <w:highlight w:val="yellow"/>
        </w:rPr>
        <w:noBreakHyphen/>
        <w:t>5</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 MERGEFORMAT </w:instrText>
      </w:r>
      <w:r w:rsidR="00742401" w:rsidRPr="00742401">
        <w:rPr>
          <w:b/>
        </w:rPr>
      </w:r>
      <w:r w:rsidR="00742401" w:rsidRPr="00742401">
        <w:rPr>
          <w:b/>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1</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w:t>
      </w:r>
      <w:r w:rsidR="005D5F86">
        <w:t>ent de l’effet Morton instable.</w:t>
      </w:r>
    </w:p>
    <w:p w14:paraId="3F1690E8" w14:textId="77777777" w:rsidR="00B431E6" w:rsidRPr="00664301" w:rsidRDefault="00B431E6" w:rsidP="00B431E6">
      <w:pPr>
        <w:jc w:val="center"/>
        <w:rPr>
          <w:lang w:eastAsia="zh-CN"/>
        </w:rPr>
      </w:pPr>
      <w:r>
        <w:rPr>
          <w:noProof/>
          <w:lang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33CB2C1F" w:rsidR="00B431E6" w:rsidRDefault="00B431E6" w:rsidP="00B431E6">
      <w:pPr>
        <w:pStyle w:val="Lgende"/>
        <w:jc w:val="center"/>
        <w:rPr>
          <w:rFonts w:ascii="Calibri" w:hAnsi="Calibri" w:cs="Calibri"/>
          <w:i w:val="0"/>
          <w:iCs w:val="0"/>
          <w:color w:val="000000"/>
          <w:sz w:val="22"/>
          <w:szCs w:val="24"/>
        </w:rPr>
      </w:pPr>
      <w:bookmarkStart w:id="1038" w:name="_Ref53363169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38"/>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672DA563" w:rsidR="00B431E6" w:rsidRDefault="00B431E6" w:rsidP="00B431E6">
      <w:pPr>
        <w:pStyle w:val="Lgende"/>
        <w:jc w:val="center"/>
        <w:rPr>
          <w:rFonts w:ascii="Calibri" w:hAnsi="Calibri" w:cs="Calibri"/>
          <w:i w:val="0"/>
          <w:iCs w:val="0"/>
          <w:color w:val="000000"/>
          <w:sz w:val="22"/>
          <w:szCs w:val="24"/>
        </w:rPr>
      </w:pPr>
      <w:bookmarkStart w:id="1039" w:name="_Ref533631685"/>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3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DF8CAB1" w:rsidR="00B431E6" w:rsidRDefault="00B431E6" w:rsidP="00B431E6">
      <w:pPr>
        <w:pStyle w:val="Lgende"/>
        <w:jc w:val="center"/>
        <w:rPr>
          <w:rFonts w:ascii="Calibri" w:hAnsi="Calibri" w:cs="Calibri"/>
          <w:i w:val="0"/>
          <w:iCs w:val="0"/>
          <w:color w:val="000000"/>
          <w:sz w:val="22"/>
          <w:szCs w:val="24"/>
        </w:rPr>
      </w:pPr>
      <w:bookmarkStart w:id="1040" w:name="_Ref533631691"/>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40"/>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32D2EDE" w:rsidR="00B431E6" w:rsidRDefault="00B431E6" w:rsidP="00B431E6">
      <w:pPr>
        <w:pStyle w:val="Lgende"/>
        <w:jc w:val="center"/>
        <w:rPr>
          <w:rFonts w:ascii="Calibri" w:hAnsi="Calibri" w:cs="Calibri"/>
          <w:i w:val="0"/>
          <w:iCs w:val="0"/>
          <w:color w:val="000000"/>
          <w:sz w:val="22"/>
          <w:szCs w:val="24"/>
        </w:rPr>
      </w:pPr>
      <w:bookmarkStart w:id="1041" w:name="_Ref533631144"/>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41"/>
      <w:r>
        <w:rPr>
          <w:rFonts w:ascii="Calibri" w:hAnsi="Calibri" w:cs="Calibri"/>
          <w:i w:val="0"/>
          <w:iCs w:val="0"/>
          <w:color w:val="000000"/>
          <w:sz w:val="22"/>
          <w:szCs w:val="24"/>
        </w:rPr>
        <w:t> : Déphasage du point chaud par rapport au point haut</w:t>
      </w:r>
    </w:p>
    <w:p w14:paraId="4661A3E8" w14:textId="678954A4"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54C1459B"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 xml:space="preserve">présente le déphasage entre point chaud et le point haut.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6E9BF7ED"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42" w:name="_Toc535684150"/>
      <w:r>
        <w:t>Conclusion</w:t>
      </w:r>
      <w:bookmarkEnd w:id="1042"/>
    </w:p>
    <w:p w14:paraId="4F5E7347" w14:textId="38CD1086"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de 430</w:t>
      </w:r>
      <w:r w:rsidR="003466D8">
        <w:t xml:space="preserve"> </w:t>
      </w:r>
      <w:r>
        <w:t>mm</w:t>
      </w:r>
      <w:r w:rsidR="003466D8">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w:t>
      </w:r>
      <w:r w:rsidR="003466D8">
        <w:t xml:space="preserve"> </w:t>
      </w:r>
      <w:r>
        <w:t>mm ne montre qu’un effet Morton stable. Une deuxième configuration avec un rotor de 700</w:t>
      </w:r>
      <w:r w:rsidR="003466D8">
        <w:t xml:space="preserve"> </w:t>
      </w:r>
      <w:r>
        <w:t xml:space="preserve">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043" w:name="_Toc535684151"/>
      <w:r>
        <w:lastRenderedPageBreak/>
        <w:t xml:space="preserve">Chapitre 5 : </w:t>
      </w:r>
      <w:r>
        <w:br/>
        <w:t>Analyses de la stabilité</w:t>
      </w:r>
      <w:r w:rsidR="0055099E">
        <w:t xml:space="preserve"> de l’effet morton</w:t>
      </w:r>
      <w:bookmarkEnd w:id="1043"/>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44" w:name="_Toc534279506"/>
      <w:bookmarkStart w:id="1045" w:name="_Toc534279604"/>
      <w:bookmarkStart w:id="1046" w:name="_Toc534279682"/>
      <w:bookmarkStart w:id="1047" w:name="_Toc534290978"/>
      <w:bookmarkStart w:id="1048" w:name="_Toc534293260"/>
      <w:bookmarkStart w:id="1049" w:name="_Toc534293544"/>
      <w:bookmarkStart w:id="1050" w:name="_Toc534293622"/>
      <w:bookmarkStart w:id="1051" w:name="_Toc534387921"/>
      <w:bookmarkStart w:id="1052" w:name="_Toc534410892"/>
      <w:bookmarkStart w:id="1053" w:name="_Toc534620806"/>
      <w:bookmarkStart w:id="1054" w:name="_Toc534621292"/>
      <w:bookmarkStart w:id="1055" w:name="_Toc534621397"/>
      <w:bookmarkStart w:id="1056" w:name="_Toc534621504"/>
      <w:bookmarkStart w:id="1057" w:name="_Toc534625163"/>
      <w:bookmarkStart w:id="1058" w:name="_Toc534631463"/>
      <w:bookmarkStart w:id="1059" w:name="_Toc534631563"/>
      <w:bookmarkStart w:id="1060" w:name="_Toc534631916"/>
      <w:bookmarkStart w:id="1061" w:name="_Toc534632149"/>
      <w:bookmarkStart w:id="1062" w:name="_Toc534632361"/>
      <w:bookmarkStart w:id="1063" w:name="_Toc534632483"/>
      <w:bookmarkStart w:id="1064" w:name="_Toc534632582"/>
      <w:bookmarkStart w:id="1065" w:name="_Toc534633875"/>
      <w:bookmarkStart w:id="1066" w:name="_Toc534634219"/>
      <w:bookmarkStart w:id="1067" w:name="_Toc534634623"/>
      <w:bookmarkStart w:id="1068" w:name="_Toc534634998"/>
      <w:bookmarkStart w:id="1069" w:name="_Toc534635098"/>
      <w:bookmarkStart w:id="1070" w:name="_Toc534635198"/>
      <w:bookmarkStart w:id="1071" w:name="_Toc534635298"/>
      <w:bookmarkStart w:id="1072" w:name="_Toc534635398"/>
      <w:bookmarkStart w:id="1073" w:name="_Toc534635519"/>
      <w:bookmarkStart w:id="1074" w:name="_Toc534635618"/>
      <w:bookmarkStart w:id="1075" w:name="_Toc534636668"/>
      <w:bookmarkStart w:id="1076" w:name="_Toc534638296"/>
      <w:bookmarkStart w:id="1077" w:name="_Toc534638382"/>
      <w:bookmarkStart w:id="1078" w:name="_Toc534638749"/>
      <w:bookmarkStart w:id="1079" w:name="_Toc534640604"/>
      <w:bookmarkStart w:id="1080" w:name="_Toc534650414"/>
      <w:bookmarkStart w:id="1081" w:name="_Toc534707690"/>
      <w:bookmarkStart w:id="1082" w:name="_Toc534719995"/>
      <w:bookmarkStart w:id="1083" w:name="_Toc534720678"/>
      <w:bookmarkStart w:id="1084" w:name="_Toc534721450"/>
      <w:bookmarkStart w:id="1085" w:name="_Toc534723228"/>
      <w:bookmarkStart w:id="1086" w:name="_Toc534724140"/>
      <w:bookmarkStart w:id="1087" w:name="_Toc534724685"/>
      <w:bookmarkStart w:id="1088" w:name="_Toc534724989"/>
      <w:bookmarkStart w:id="1089" w:name="_Toc534725660"/>
      <w:bookmarkStart w:id="1090" w:name="_Toc534729743"/>
      <w:bookmarkStart w:id="1091" w:name="_Toc534792292"/>
      <w:bookmarkStart w:id="1092" w:name="_Toc534792941"/>
      <w:bookmarkStart w:id="1093" w:name="_Toc534793268"/>
      <w:bookmarkStart w:id="1094" w:name="_Toc534794026"/>
      <w:bookmarkStart w:id="1095" w:name="_Toc534794121"/>
      <w:bookmarkStart w:id="1096" w:name="_Toc534794218"/>
      <w:bookmarkStart w:id="1097" w:name="_Toc534796850"/>
      <w:bookmarkStart w:id="1098" w:name="_Toc534878106"/>
      <w:bookmarkStart w:id="1099" w:name="_Toc534878200"/>
      <w:bookmarkStart w:id="1100" w:name="_Toc534880538"/>
      <w:bookmarkStart w:id="1101" w:name="_Toc534895270"/>
      <w:bookmarkStart w:id="1102" w:name="_Toc534895987"/>
      <w:bookmarkStart w:id="1103" w:name="_Toc534896541"/>
      <w:bookmarkStart w:id="1104" w:name="_Toc534896934"/>
      <w:bookmarkStart w:id="1105" w:name="_Toc534983330"/>
      <w:bookmarkStart w:id="1106" w:name="_Toc534984864"/>
      <w:bookmarkStart w:id="1107" w:name="_Toc535242956"/>
      <w:bookmarkStart w:id="1108" w:name="_Toc535243308"/>
      <w:bookmarkStart w:id="1109" w:name="_Toc535245091"/>
      <w:bookmarkStart w:id="1110" w:name="_Toc535248215"/>
      <w:bookmarkStart w:id="1111" w:name="_Toc535248632"/>
      <w:bookmarkStart w:id="1112" w:name="_Toc535250111"/>
      <w:bookmarkStart w:id="1113" w:name="_Toc535251291"/>
      <w:bookmarkStart w:id="1114" w:name="_Toc535251832"/>
      <w:bookmarkStart w:id="1115" w:name="_Toc535252186"/>
      <w:bookmarkStart w:id="1116" w:name="_Toc535346254"/>
      <w:bookmarkStart w:id="1117" w:name="_Toc535418781"/>
      <w:bookmarkStart w:id="1118" w:name="_Toc535505083"/>
      <w:bookmarkStart w:id="1119" w:name="_Toc535509403"/>
      <w:bookmarkStart w:id="1120" w:name="_Toc535510096"/>
      <w:bookmarkStart w:id="1121" w:name="_Toc535512849"/>
      <w:bookmarkStart w:id="1122" w:name="_Toc535512938"/>
      <w:bookmarkStart w:id="1123" w:name="_Toc535527962"/>
      <w:bookmarkStart w:id="1124" w:name="_Toc535536167"/>
      <w:bookmarkStart w:id="1125" w:name="_Toc535575160"/>
      <w:bookmarkStart w:id="1126" w:name="_Toc535587618"/>
      <w:bookmarkStart w:id="1127" w:name="_Toc535587875"/>
      <w:bookmarkStart w:id="1128" w:name="_Toc535588560"/>
      <w:bookmarkStart w:id="1129" w:name="_Toc535589787"/>
      <w:bookmarkStart w:id="1130" w:name="_Toc535590251"/>
      <w:bookmarkStart w:id="1131" w:name="_Toc535594681"/>
      <w:bookmarkStart w:id="1132" w:name="_Toc535684152"/>
      <w:bookmarkStart w:id="1133" w:name="_Ref531012649"/>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34" w:name="_Toc534793269"/>
      <w:bookmarkStart w:id="1135" w:name="_Toc534794027"/>
      <w:bookmarkStart w:id="1136" w:name="_Toc534794122"/>
      <w:bookmarkStart w:id="1137" w:name="_Toc534794219"/>
      <w:bookmarkStart w:id="1138" w:name="_Toc534796851"/>
      <w:bookmarkStart w:id="1139" w:name="_Toc534878107"/>
      <w:bookmarkStart w:id="1140" w:name="_Toc534878201"/>
      <w:bookmarkStart w:id="1141" w:name="_Toc534880539"/>
      <w:bookmarkStart w:id="1142" w:name="_Toc534895271"/>
      <w:bookmarkStart w:id="1143" w:name="_Toc534895988"/>
      <w:bookmarkStart w:id="1144" w:name="_Toc534896542"/>
      <w:bookmarkStart w:id="1145" w:name="_Toc534896935"/>
      <w:bookmarkStart w:id="1146" w:name="_Toc534983331"/>
      <w:bookmarkStart w:id="1147" w:name="_Toc534984865"/>
      <w:bookmarkStart w:id="1148" w:name="_Toc535242957"/>
      <w:bookmarkStart w:id="1149" w:name="_Toc535243309"/>
      <w:bookmarkStart w:id="1150" w:name="_Toc535245092"/>
      <w:bookmarkStart w:id="1151" w:name="_Toc535248216"/>
      <w:bookmarkStart w:id="1152" w:name="_Toc535248633"/>
      <w:bookmarkStart w:id="1153" w:name="_Toc535250112"/>
      <w:bookmarkStart w:id="1154" w:name="_Toc535251292"/>
      <w:bookmarkStart w:id="1155" w:name="_Toc535251833"/>
      <w:bookmarkStart w:id="1156" w:name="_Toc535252187"/>
      <w:bookmarkStart w:id="1157" w:name="_Toc535346255"/>
      <w:bookmarkStart w:id="1158" w:name="_Toc535418782"/>
      <w:bookmarkStart w:id="1159" w:name="_Toc535505084"/>
      <w:bookmarkStart w:id="1160" w:name="_Toc535509404"/>
      <w:bookmarkStart w:id="1161" w:name="_Toc535510097"/>
      <w:bookmarkStart w:id="1162" w:name="_Toc535512850"/>
      <w:bookmarkStart w:id="1163" w:name="_Toc535512939"/>
      <w:bookmarkStart w:id="1164" w:name="_Toc535527963"/>
      <w:bookmarkStart w:id="1165" w:name="_Toc535536168"/>
      <w:bookmarkStart w:id="1166" w:name="_Toc535575161"/>
      <w:bookmarkStart w:id="1167" w:name="_Toc535587619"/>
      <w:bookmarkStart w:id="1168" w:name="_Toc535587876"/>
      <w:bookmarkStart w:id="1169" w:name="_Toc535588561"/>
      <w:bookmarkStart w:id="1170" w:name="_Toc535589788"/>
      <w:bookmarkStart w:id="1171" w:name="_Toc535590252"/>
      <w:bookmarkStart w:id="1172" w:name="_Toc535594682"/>
      <w:bookmarkStart w:id="1173" w:name="_Toc53568415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58616707" w14:textId="31864B3D" w:rsidR="006F4286" w:rsidRDefault="006F4286" w:rsidP="0062290B">
      <w:pPr>
        <w:pStyle w:val="Titre2"/>
        <w:spacing w:after="240"/>
        <w:ind w:left="708" w:hanging="578"/>
      </w:pPr>
      <w:bookmarkStart w:id="1174" w:name="_Toc535684154"/>
      <w:r>
        <w:t xml:space="preserve">Méthode d’analyse de la </w:t>
      </w:r>
      <w:bookmarkEnd w:id="1133"/>
      <w:r>
        <w:t>stabilité</w:t>
      </w:r>
      <w:bookmarkEnd w:id="1174"/>
    </w:p>
    <w:p w14:paraId="2BBA5461" w14:textId="0760454B" w:rsidR="006F4286" w:rsidRDefault="006F4286" w:rsidP="003E5A42">
      <w:pPr>
        <w:spacing w:before="240" w:after="120" w:line="360" w:lineRule="auto"/>
        <w:ind w:firstLine="709"/>
      </w:pPr>
      <w:commentRangeStart w:id="1175"/>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C28BB">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76"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76"/>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3608E6"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75"/>
      <w:r w:rsidR="004C0C02">
        <w:rPr>
          <w:rStyle w:val="Marquedecommentaire"/>
        </w:rPr>
        <w:commentReference w:id="1175"/>
      </w:r>
    </w:p>
    <w:p w14:paraId="5E3426F2" w14:textId="77777777" w:rsidR="006F4286" w:rsidRDefault="006F4286" w:rsidP="00C51F86">
      <w:pPr>
        <w:pStyle w:val="Titre3"/>
        <w:ind w:left="709"/>
      </w:pPr>
      <w:bookmarkStart w:id="1177" w:name="_Toc535684155"/>
      <w:r>
        <w:lastRenderedPageBreak/>
        <w:t>Coefficients d’influence de l’effet Morton</w:t>
      </w:r>
      <w:bookmarkEnd w:id="1177"/>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38644759"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C28BB">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C28BB">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3608E6"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178" w:name="_Ref518574219"/>
            <w:r w:rsidRPr="00B70EB0">
              <w:rPr>
                <w:rFonts w:ascii="Times New Roman" w:eastAsia="Times New Roman" w:hAnsi="Times New Roman"/>
                <w:b/>
                <w:iCs w:val="0"/>
                <w:color w:val="auto"/>
                <w:sz w:val="22"/>
                <w:szCs w:val="22"/>
                <w:lang w:eastAsia="fr-FR"/>
              </w:rPr>
              <w:t xml:space="preserve"> </w:t>
            </w:r>
            <w:bookmarkEnd w:id="1178"/>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1DEC2386"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C28BB">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3608E6"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179" w:name="_Ref534201420"/>
            <w:r>
              <w:rPr>
                <w:rFonts w:ascii="Times New Roman" w:eastAsia="Times New Roman" w:hAnsi="Times New Roman"/>
                <w:b/>
                <w:iCs w:val="0"/>
                <w:color w:val="auto"/>
                <w:sz w:val="22"/>
                <w:szCs w:val="22"/>
                <w:lang w:val="en-US" w:eastAsia="fr-FR"/>
              </w:rPr>
              <w:t xml:space="preserve"> </w:t>
            </w:r>
            <w:bookmarkEnd w:id="1179"/>
          </w:p>
        </w:tc>
      </w:tr>
    </w:tbl>
    <w:p w14:paraId="00974CFA" w14:textId="58F2A63C" w:rsidR="006F4286" w:rsidRPr="00FA40FE" w:rsidRDefault="006F4286" w:rsidP="006F4286">
      <w:pPr>
        <w:pStyle w:val="Titre3"/>
        <w:spacing w:before="240" w:after="240"/>
        <w:ind w:left="709"/>
      </w:pPr>
      <w:bookmarkStart w:id="1180" w:name="_Toc535684156"/>
      <w:r>
        <w:t>Critère de stabilité</w:t>
      </w:r>
      <w:bookmarkEnd w:id="1180"/>
    </w:p>
    <w:p w14:paraId="4770D163" w14:textId="4500F22B"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0C28BB">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181" w:name="_Ref530059670"/>
            <w:r w:rsidRPr="00E03861">
              <w:rPr>
                <w:rFonts w:ascii="Times New Roman" w:eastAsiaTheme="minorEastAsia" w:hAnsi="Times New Roman"/>
                <w:b/>
                <w:i/>
              </w:rPr>
              <w:t xml:space="preserve"> </w:t>
            </w:r>
            <w:bookmarkEnd w:id="1181"/>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3FF21AE3"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C28BB">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C28BB">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C28BB">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82" w:name="_Ref530060431"/>
            <w:r w:rsidRPr="00E03861">
              <w:rPr>
                <w:rFonts w:ascii="Times New Roman" w:eastAsiaTheme="minorEastAsia" w:hAnsi="Times New Roman"/>
                <w:b/>
                <w:i/>
              </w:rPr>
              <w:t xml:space="preserve"> </w:t>
            </w:r>
            <w:bookmarkEnd w:id="1182"/>
          </w:p>
        </w:tc>
      </w:tr>
    </w:tbl>
    <w:p w14:paraId="42DBB112" w14:textId="4A83792D"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C28BB">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w:t>
      </w:r>
      <w:proofErr w:type="gramStart"/>
      <w:r>
        <w:rPr>
          <w:rFonts w:eastAsiaTheme="minorEastAsia"/>
        </w:rPr>
        <w:t>obtenues:</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83" w:name="_Ref531096466"/>
            <w:r w:rsidRPr="00E03861">
              <w:rPr>
                <w:rFonts w:ascii="Times New Roman" w:eastAsiaTheme="minorEastAsia" w:hAnsi="Times New Roman"/>
                <w:b/>
                <w:i/>
              </w:rPr>
              <w:t xml:space="preserve"> </w:t>
            </w:r>
            <w:bookmarkEnd w:id="1183"/>
          </w:p>
        </w:tc>
      </w:tr>
    </w:tbl>
    <w:p w14:paraId="081BAD3E" w14:textId="3467E40E"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C28BB">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184" w:name="_Toc535684157"/>
      <w:r>
        <w:t>Approche Lorenz et Murphy</w:t>
      </w:r>
      <w:bookmarkEnd w:id="1184"/>
    </w:p>
    <w:p w14:paraId="3A26C302" w14:textId="7570D104"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w:t>
      </w:r>
      <w:r w:rsidR="00D273D9">
        <w:t xml:space="preserve">cision modérée mais permettent </w:t>
      </w:r>
      <w:r>
        <w:t>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1C7BC341" w:rsidR="005E01C3" w:rsidRDefault="005E01C3" w:rsidP="005E01C3">
      <w:pPr>
        <w:pStyle w:val="Paragraphedeliste"/>
        <w:numPr>
          <w:ilvl w:val="0"/>
          <w:numId w:val="19"/>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C28BB">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356870B"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C28BB">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4BAD360A"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C28BB">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185" w:name="_Ref518572565"/>
            <w:r w:rsidRPr="008C024E">
              <w:rPr>
                <w:rFonts w:ascii="Times New Roman" w:eastAsia="Times New Roman" w:hAnsi="Times New Roman"/>
                <w:b/>
                <w:iCs w:val="0"/>
                <w:color w:val="auto"/>
                <w:sz w:val="22"/>
                <w:szCs w:val="22"/>
                <w:lang w:eastAsia="fr-FR"/>
              </w:rPr>
              <w:t xml:space="preserve"> </w:t>
            </w:r>
            <w:bookmarkEnd w:id="1185"/>
          </w:p>
        </w:tc>
      </w:tr>
    </w:tbl>
    <w:p w14:paraId="6DF86F7E" w14:textId="2896558B"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C28BB">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186" w:name="_Toc535684158"/>
      <w:r>
        <w:t>Approche analytique améliorée</w:t>
      </w:r>
      <w:bookmarkEnd w:id="1186"/>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370E604D"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C28BB">
        <w:rPr>
          <w:b/>
        </w:rPr>
        <w:t>[18]</w:t>
      </w:r>
      <w:r w:rsidRPr="00122040">
        <w:rPr>
          <w:b/>
        </w:rPr>
        <w:fldChar w:fldCharType="end"/>
      </w:r>
      <w:r>
        <w:t>.</w:t>
      </w:r>
    </w:p>
    <w:p w14:paraId="4F645315" w14:textId="157C611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C28BB" w:rsidRPr="000C28BB">
        <w:rPr>
          <w:b/>
          <w:iCs/>
        </w:rPr>
        <w:t xml:space="preserve">Tableau </w:t>
      </w:r>
      <w:r w:rsidR="000C28BB" w:rsidRPr="000C28BB">
        <w:rPr>
          <w:b/>
          <w:iCs/>
          <w:noProof/>
        </w:rPr>
        <w:t>5.1</w:t>
      </w:r>
      <w:r w:rsidR="000C28BB" w:rsidRPr="000C28BB">
        <w:rPr>
          <w:b/>
          <w:iCs/>
          <w:noProof/>
        </w:rPr>
        <w:noBreakHyphen/>
        <w:t>1</w:t>
      </w:r>
      <w:r w:rsidRPr="00B02552">
        <w:rPr>
          <w:b/>
        </w:rPr>
        <w:fldChar w:fldCharType="end"/>
      </w:r>
      <w:r>
        <w:t xml:space="preserve">. </w:t>
      </w:r>
    </w:p>
    <w:p w14:paraId="56D42199" w14:textId="7E10F6FD"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187" w:name="_Ref531204113"/>
      <w:r w:rsidRPr="00C61161">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18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737995"/>
                    </a:xfrm>
                    <a:prstGeom prst="rect">
                      <a:avLst/>
                    </a:prstGeom>
                  </pic:spPr>
                </pic:pic>
              </a:graphicData>
            </a:graphic>
          </wp:inline>
        </w:drawing>
      </w:r>
    </w:p>
    <w:p w14:paraId="040EB570" w14:textId="4D7E3A8D"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C28BB">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188" w:name="_Toc535684159"/>
      <w:r w:rsidRPr="00EA3D98">
        <w:t xml:space="preserve">Application au Banc de l’effet Morton </w:t>
      </w:r>
      <w:r>
        <w:t>(BEM)</w:t>
      </w:r>
      <w:bookmarkEnd w:id="1188"/>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189"/>
      <w:r>
        <w:rPr>
          <w:noProof/>
          <w:lang w:eastAsia="zh-CN"/>
        </w:rPr>
        <w:t>140gmm</w:t>
      </w:r>
      <w:commentRangeEnd w:id="1189"/>
      <w:r>
        <w:rPr>
          <w:rStyle w:val="Marquedecommentaire"/>
        </w:rPr>
        <w:commentReference w:id="1189"/>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190" w:name="_Toc535684160"/>
      <w:r>
        <w:lastRenderedPageBreak/>
        <w:t>Configuration du rotor</w:t>
      </w:r>
      <w:r w:rsidR="003F464C">
        <w:t xml:space="preserve"> court</w:t>
      </w:r>
      <w:r>
        <w:t xml:space="preserve"> 430mm</w:t>
      </w:r>
      <w:bookmarkEnd w:id="1190"/>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4368B9"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C28BB">
        <w:rPr>
          <w:b/>
          <w:sz w:val="22"/>
        </w:rPr>
        <w:t>4.2.2</w:t>
      </w:r>
      <w:r w:rsidRPr="007F4EA4">
        <w:rPr>
          <w:b/>
          <w:sz w:val="22"/>
        </w:rPr>
        <w:fldChar w:fldCharType="end"/>
      </w:r>
      <w:r>
        <w:rPr>
          <w:sz w:val="22"/>
        </w:rPr>
        <w:t xml:space="preserve">. </w:t>
      </w:r>
    </w:p>
    <w:p w14:paraId="603A70F0" w14:textId="66CE0086"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C28BB" w:rsidRPr="000C28BB">
        <w:rPr>
          <w:b/>
          <w:iCs/>
          <w:sz w:val="22"/>
        </w:rPr>
        <w:t>Figure 5.2</w:t>
      </w:r>
      <w:r w:rsidR="000C28BB" w:rsidRPr="000C28BB">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37FF3CEB" w:rsidR="00B0655E" w:rsidRPr="002F007B" w:rsidRDefault="00B0655E" w:rsidP="008D2A74">
            <w:pPr>
              <w:pStyle w:val="Lgende"/>
              <w:spacing w:after="0"/>
              <w:jc w:val="both"/>
              <w:rPr>
                <w:rFonts w:ascii="Calibri" w:hAnsi="Calibri" w:cs="Calibri"/>
                <w:i w:val="0"/>
                <w:iCs w:val="0"/>
                <w:color w:val="000000"/>
                <w:sz w:val="22"/>
                <w:szCs w:val="24"/>
              </w:rPr>
            </w:pPr>
            <w:bookmarkStart w:id="1191" w:name="_Ref531015477"/>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191"/>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736CEFB7" w14:textId="139A4103"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6934E1F" w:rsidR="00B0655E" w:rsidRPr="00EA28FB" w:rsidRDefault="00B0655E" w:rsidP="008D2A74">
            <w:pPr>
              <w:pStyle w:val="Default"/>
              <w:spacing w:line="360" w:lineRule="auto"/>
              <w:jc w:val="center"/>
              <w:rPr>
                <w:b/>
                <w:sz w:val="22"/>
              </w:rPr>
            </w:pPr>
            <w:bookmarkStart w:id="1192" w:name="_Ref531019019"/>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2</w:t>
            </w:r>
            <w:r w:rsidR="00C80962">
              <w:rPr>
                <w:sz w:val="22"/>
              </w:rPr>
              <w:fldChar w:fldCharType="end"/>
            </w:r>
            <w:bookmarkEnd w:id="1192"/>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323F3C26"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0C28BB" w:rsidRPr="000C28BB">
        <w:rPr>
          <w:b/>
          <w:sz w:val="22"/>
          <w:szCs w:val="22"/>
        </w:rPr>
        <w:t xml:space="preserve">Tableau </w:t>
      </w:r>
      <w:r w:rsidR="000C28BB" w:rsidRPr="000C28BB">
        <w:rPr>
          <w:b/>
          <w:noProof/>
          <w:sz w:val="22"/>
          <w:szCs w:val="22"/>
        </w:rPr>
        <w:t>5.2</w:t>
      </w:r>
      <w:r w:rsidR="000C28BB" w:rsidRPr="000C28BB">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1B8D9BA9" w:rsidR="00B0655E" w:rsidRPr="006A5998" w:rsidRDefault="00B0655E" w:rsidP="00B0655E">
      <w:pPr>
        <w:pStyle w:val="Default"/>
        <w:spacing w:line="360" w:lineRule="auto"/>
        <w:jc w:val="center"/>
        <w:rPr>
          <w:sz w:val="22"/>
          <w:szCs w:val="22"/>
        </w:rPr>
      </w:pPr>
      <w:bookmarkStart w:id="1193"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0C28BB">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0C28BB">
        <w:rPr>
          <w:noProof/>
          <w:sz w:val="22"/>
          <w:szCs w:val="22"/>
        </w:rPr>
        <w:t>1</w:t>
      </w:r>
      <w:r w:rsidR="009521A5">
        <w:rPr>
          <w:sz w:val="22"/>
          <w:szCs w:val="22"/>
        </w:rPr>
        <w:fldChar w:fldCharType="end"/>
      </w:r>
      <w:bookmarkEnd w:id="119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2123B90B"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0C28BB" w:rsidRPr="000C28BB">
        <w:rPr>
          <w:b/>
        </w:rPr>
        <w:t xml:space="preserve">Figure </w:t>
      </w:r>
      <w:r w:rsidR="000C28BB" w:rsidRPr="000C28BB">
        <w:rPr>
          <w:b/>
          <w:noProof/>
        </w:rPr>
        <w:t>5.2</w:t>
      </w:r>
      <w:r w:rsidR="000C28BB" w:rsidRPr="000C28BB">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356687E6" w:rsidR="00B0655E" w:rsidRPr="0008498D" w:rsidRDefault="00B0655E" w:rsidP="008D2A74">
            <w:pPr>
              <w:pStyle w:val="Default"/>
              <w:spacing w:line="360" w:lineRule="auto"/>
              <w:jc w:val="center"/>
              <w:rPr>
                <w:b/>
                <w:sz w:val="22"/>
              </w:rPr>
            </w:pPr>
            <w:bookmarkStart w:id="1194" w:name="_Ref53119307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3</w:t>
            </w:r>
            <w:r w:rsidR="00C80962">
              <w:rPr>
                <w:sz w:val="22"/>
              </w:rPr>
              <w:fldChar w:fldCharType="end"/>
            </w:r>
            <w:bookmarkEnd w:id="1194"/>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526D357B" w:rsidR="007228B6" w:rsidRDefault="00D671B5" w:rsidP="00FE51E5">
      <w:pPr>
        <w:pStyle w:val="Default"/>
        <w:spacing w:before="240" w:after="240" w:line="360" w:lineRule="auto"/>
        <w:ind w:firstLine="709"/>
        <w:jc w:val="both"/>
        <w:rPr>
          <w:sz w:val="22"/>
        </w:rPr>
      </w:pPr>
      <w:commentRangeStart w:id="1195"/>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196"/>
      <w:r>
        <w:rPr>
          <w:sz w:val="22"/>
        </w:rPr>
        <w:t>encastré</w:t>
      </w:r>
      <w:commentRangeEnd w:id="1196"/>
      <w:r>
        <w:rPr>
          <w:rStyle w:val="Marquedecommentaire"/>
          <w:rFonts w:eastAsia="Times New Roman" w:cs="Times New Roman"/>
          <w:color w:val="auto"/>
          <w:lang w:eastAsia="fr-FR"/>
        </w:rPr>
        <w:commentReference w:id="1196"/>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0C28BB" w:rsidRPr="000C28BB">
        <w:rPr>
          <w:rFonts w:eastAsia="Calibri"/>
          <w:b/>
          <w:iCs/>
          <w:noProof/>
          <w:sz w:val="22"/>
          <w:lang w:eastAsia="en-US"/>
        </w:rPr>
        <w:t>Figure 5.2</w:t>
      </w:r>
      <w:r w:rsidR="000C28BB" w:rsidRPr="000C28BB">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4C8623D"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197" w:name="_Ref535497157"/>
      <w:r w:rsidRPr="00377B8F">
        <w:rPr>
          <w:rFonts w:ascii="Calibri" w:eastAsia="Calibri" w:hAnsi="Calibri" w:cs="Calibri"/>
          <w:i w:val="0"/>
          <w:iCs w:val="0"/>
          <w:noProof/>
          <w:color w:val="000000"/>
          <w:sz w:val="22"/>
          <w:szCs w:val="24"/>
          <w:lang w:eastAsia="en-US"/>
        </w:rPr>
        <w:t xml:space="preserve">Figure </w:t>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STYLEREF 2 \s </w:instrText>
      </w:r>
      <w:r w:rsidR="00C80962">
        <w:rPr>
          <w:rFonts w:ascii="Calibri" w:eastAsia="Calibri" w:hAnsi="Calibri" w:cs="Calibri"/>
          <w:i w:val="0"/>
          <w:iCs w:val="0"/>
          <w:noProof/>
          <w:color w:val="000000"/>
          <w:sz w:val="22"/>
          <w:szCs w:val="24"/>
          <w:lang w:eastAsia="en-US"/>
        </w:rPr>
        <w:fldChar w:fldCharType="separate"/>
      </w:r>
      <w:r w:rsidR="000C28BB">
        <w:rPr>
          <w:rFonts w:ascii="Calibri" w:eastAsia="Calibri" w:hAnsi="Calibri" w:cs="Calibri"/>
          <w:i w:val="0"/>
          <w:iCs w:val="0"/>
          <w:noProof/>
          <w:color w:val="000000"/>
          <w:sz w:val="22"/>
          <w:szCs w:val="24"/>
          <w:lang w:eastAsia="en-US"/>
        </w:rPr>
        <w:t>5.2</w:t>
      </w:r>
      <w:r w:rsidR="00C80962">
        <w:rPr>
          <w:rFonts w:ascii="Calibri" w:eastAsia="Calibri" w:hAnsi="Calibri" w:cs="Calibri"/>
          <w:i w:val="0"/>
          <w:iCs w:val="0"/>
          <w:noProof/>
          <w:color w:val="000000"/>
          <w:sz w:val="22"/>
          <w:szCs w:val="24"/>
          <w:lang w:eastAsia="en-US"/>
        </w:rPr>
        <w:fldChar w:fldCharType="end"/>
      </w:r>
      <w:r w:rsidR="00C80962">
        <w:rPr>
          <w:rFonts w:ascii="Calibri" w:eastAsia="Calibri" w:hAnsi="Calibri" w:cs="Calibri"/>
          <w:i w:val="0"/>
          <w:iCs w:val="0"/>
          <w:noProof/>
          <w:color w:val="000000"/>
          <w:sz w:val="22"/>
          <w:szCs w:val="24"/>
          <w:lang w:eastAsia="en-US"/>
        </w:rPr>
        <w:noBreakHyphen/>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SEQ Figure \* ARABIC \s 2 </w:instrText>
      </w:r>
      <w:r w:rsidR="00C80962">
        <w:rPr>
          <w:rFonts w:ascii="Calibri" w:eastAsia="Calibri" w:hAnsi="Calibri" w:cs="Calibri"/>
          <w:i w:val="0"/>
          <w:iCs w:val="0"/>
          <w:noProof/>
          <w:color w:val="000000"/>
          <w:sz w:val="22"/>
          <w:szCs w:val="24"/>
          <w:lang w:eastAsia="en-US"/>
        </w:rPr>
        <w:fldChar w:fldCharType="separate"/>
      </w:r>
      <w:r w:rsidR="000C28BB">
        <w:rPr>
          <w:rFonts w:ascii="Calibri" w:eastAsia="Calibri" w:hAnsi="Calibri" w:cs="Calibri"/>
          <w:i w:val="0"/>
          <w:iCs w:val="0"/>
          <w:noProof/>
          <w:color w:val="000000"/>
          <w:sz w:val="22"/>
          <w:szCs w:val="24"/>
          <w:lang w:eastAsia="en-US"/>
        </w:rPr>
        <w:t>4</w:t>
      </w:r>
      <w:r w:rsidR="00C80962">
        <w:rPr>
          <w:rFonts w:ascii="Calibri" w:eastAsia="Calibri" w:hAnsi="Calibri" w:cs="Calibri"/>
          <w:i w:val="0"/>
          <w:iCs w:val="0"/>
          <w:noProof/>
          <w:color w:val="000000"/>
          <w:sz w:val="22"/>
          <w:szCs w:val="24"/>
          <w:lang w:eastAsia="en-US"/>
        </w:rPr>
        <w:fldChar w:fldCharType="end"/>
      </w:r>
      <w:bookmarkEnd w:id="1197"/>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195"/>
      <w:r w:rsidR="007705C0">
        <w:rPr>
          <w:rStyle w:val="Marquedecommentaire"/>
          <w:rFonts w:eastAsia="Times New Roman" w:cs="Times New Roman"/>
          <w:color w:val="auto"/>
          <w:lang w:eastAsia="fr-FR"/>
        </w:rPr>
        <w:commentReference w:id="1195"/>
      </w:r>
    </w:p>
    <w:p w14:paraId="31D9BD79" w14:textId="7E7ABAEC"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C28BB">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20AEA777"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w:t>
      </w:r>
      <w:proofErr w:type="gramStart"/>
      <w:r>
        <w:rPr>
          <w:sz w:val="22"/>
        </w:rPr>
        <w:t>du</w:t>
      </w:r>
      <w:r w:rsidRPr="00FC14C6">
        <w:rPr>
          <w:sz w:val="22"/>
        </w:rPr>
        <w:t xml:space="preserve">  palier</w:t>
      </w:r>
      <w:proofErr w:type="gramEnd"/>
      <w:r w:rsidRPr="00FC14C6">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w:t>
      </w:r>
      <w:proofErr w:type="gramStart"/>
      <w:r>
        <w:rPr>
          <w:sz w:val="22"/>
        </w:rPr>
        <w:t>dans</w:t>
      </w:r>
      <w:r w:rsidRPr="00FC14C6">
        <w:rPr>
          <w:sz w:val="22"/>
        </w:rPr>
        <w:t xml:space="preserve">  la</w:t>
      </w:r>
      <w:proofErr w:type="gramEnd"/>
      <w:r w:rsidRPr="00FC14C6">
        <w:rPr>
          <w:sz w:val="22"/>
        </w:rPr>
        <w:t xml:space="preserve">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0C28BB" w:rsidRPr="000C28BB">
        <w:rPr>
          <w:b/>
          <w:iCs/>
          <w:sz w:val="22"/>
        </w:rPr>
        <w:t>Figure 5.2</w:t>
      </w:r>
      <w:r w:rsidR="000C28BB" w:rsidRPr="000C28BB">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5"/>
                    <a:stretch>
                      <a:fillRect/>
                    </a:stretch>
                  </pic:blipFill>
                  <pic:spPr>
                    <a:xfrm>
                      <a:off x="0" y="0"/>
                      <a:ext cx="5849854" cy="3119482"/>
                    </a:xfrm>
                    <a:prstGeom prst="rect">
                      <a:avLst/>
                    </a:prstGeom>
                  </pic:spPr>
                </pic:pic>
              </a:graphicData>
            </a:graphic>
          </wp:inline>
        </w:drawing>
      </w:r>
    </w:p>
    <w:p w14:paraId="6A8D75A4" w14:textId="190F98A3" w:rsidR="00B0655E" w:rsidRDefault="00B0655E" w:rsidP="00B0655E">
      <w:pPr>
        <w:pStyle w:val="Default"/>
        <w:jc w:val="center"/>
        <w:rPr>
          <w:sz w:val="22"/>
        </w:rPr>
      </w:pPr>
      <w:bookmarkStart w:id="1198" w:name="_Ref53109559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5</w:t>
      </w:r>
      <w:r w:rsidR="00C80962">
        <w:rPr>
          <w:sz w:val="22"/>
        </w:rPr>
        <w:fldChar w:fldCharType="end"/>
      </w:r>
      <w:bookmarkEnd w:id="1198"/>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280AE06" w:rsidR="00B0655E" w:rsidRDefault="00B0655E" w:rsidP="00B0655E">
      <w:pPr>
        <w:pStyle w:val="Lgende"/>
        <w:jc w:val="center"/>
        <w:rPr>
          <w:rFonts w:ascii="Calibri" w:hAnsi="Calibri" w:cs="Calibri"/>
          <w:i w:val="0"/>
          <w:color w:val="000000"/>
          <w:sz w:val="22"/>
          <w:szCs w:val="24"/>
        </w:rPr>
      </w:pPr>
      <w:bookmarkStart w:id="1199" w:name="_Ref53109560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199"/>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764B7E4A"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w:t>
      </w:r>
      <w:proofErr w:type="gramStart"/>
      <w:r w:rsidR="003103CD">
        <w:rPr>
          <w:sz w:val="22"/>
        </w:rPr>
        <w:t xml:space="preserve">à </w:t>
      </w:r>
      <w:r>
        <w:rPr>
          <w:sz w:val="22"/>
        </w:rPr>
        <w:t xml:space="preserve"> </w:t>
      </w:r>
      <w:proofErr w:type="gramEnd"/>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C28BB">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7"/>
                    <a:stretch>
                      <a:fillRect/>
                    </a:stretch>
                  </pic:blipFill>
                  <pic:spPr>
                    <a:xfrm>
                      <a:off x="0" y="0"/>
                      <a:ext cx="5795510" cy="3097036"/>
                    </a:xfrm>
                    <a:prstGeom prst="rect">
                      <a:avLst/>
                    </a:prstGeom>
                  </pic:spPr>
                </pic:pic>
              </a:graphicData>
            </a:graphic>
          </wp:inline>
        </w:drawing>
      </w:r>
    </w:p>
    <w:p w14:paraId="33EE7735" w14:textId="123CE586" w:rsidR="00B0655E" w:rsidRPr="00FC14C6" w:rsidRDefault="00B0655E" w:rsidP="00B0655E">
      <w:pPr>
        <w:pStyle w:val="Lgende"/>
        <w:jc w:val="center"/>
        <w:rPr>
          <w:rFonts w:ascii="Calibri" w:hAnsi="Calibri" w:cs="Calibri"/>
          <w:i w:val="0"/>
          <w:iCs w:val="0"/>
          <w:color w:val="000000"/>
          <w:sz w:val="22"/>
          <w:szCs w:val="24"/>
        </w:rPr>
      </w:pPr>
      <w:bookmarkStart w:id="1200" w:name="_Ref53109688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20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7D7882D8" w:rsidR="00AE4728" w:rsidRPr="00FC14C6" w:rsidRDefault="00AE4728" w:rsidP="0037172D">
      <w:pPr>
        <w:pStyle w:val="Default"/>
        <w:spacing w:before="240" w:after="240" w:line="360" w:lineRule="auto"/>
        <w:ind w:firstLine="709"/>
        <w:jc w:val="both"/>
        <w:rPr>
          <w:sz w:val="22"/>
        </w:rPr>
      </w:pPr>
      <w:bookmarkStart w:id="120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202" w:name="_Ref535593984"/>
      <w:bookmarkStart w:id="1203" w:name="_Toc535684161"/>
      <w:r>
        <w:t xml:space="preserve">Configuration du rotor </w:t>
      </w:r>
      <w:bookmarkEnd w:id="1201"/>
      <w:r w:rsidR="008A6682">
        <w:t>long 700mm</w:t>
      </w:r>
      <w:bookmarkEnd w:id="1202"/>
      <w:bookmarkEnd w:id="1203"/>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w:t>
      </w:r>
      <w:proofErr w:type="gramStart"/>
      <w:r>
        <w:t>,  un</w:t>
      </w:r>
      <w:proofErr w:type="gramEnd"/>
      <w:r>
        <w:t xml:space="preserve">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45DEFD79"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96F0AF9" w:rsidR="00B0655E" w:rsidRPr="00086068" w:rsidRDefault="00B0655E" w:rsidP="008D2A74">
            <w:pPr>
              <w:pStyle w:val="Lgende"/>
              <w:spacing w:after="0"/>
              <w:jc w:val="center"/>
              <w:rPr>
                <w:rFonts w:ascii="Calibri" w:hAnsi="Calibri" w:cs="Calibri"/>
                <w:i w:val="0"/>
                <w:iCs w:val="0"/>
                <w:color w:val="000000"/>
                <w:sz w:val="22"/>
                <w:szCs w:val="24"/>
              </w:rPr>
            </w:pPr>
            <w:bookmarkStart w:id="1204" w:name="_Ref531189711"/>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bookmarkEnd w:id="120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3E6DC36" w:rsidR="000242D9" w:rsidRPr="00086068" w:rsidRDefault="000242D9" w:rsidP="008D2A74">
            <w:pPr>
              <w:pStyle w:val="Default"/>
              <w:spacing w:line="360" w:lineRule="auto"/>
              <w:jc w:val="center"/>
              <w:rPr>
                <w:sz w:val="22"/>
              </w:rPr>
            </w:pPr>
            <w:bookmarkStart w:id="1205" w:name="_Ref534232364"/>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9</w:t>
            </w:r>
            <w:r w:rsidR="00C80962">
              <w:rPr>
                <w:sz w:val="22"/>
              </w:rPr>
              <w:fldChar w:fldCharType="end"/>
            </w:r>
            <w:bookmarkEnd w:id="120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0B9FB549"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20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10</w:t>
      </w:r>
      <w:r w:rsidR="00DC3387" w:rsidRPr="00DC3387">
        <w:rPr>
          <w:b/>
          <w:sz w:val="22"/>
        </w:rPr>
        <w:fldChar w:fldCharType="end"/>
      </w:r>
      <w:r w:rsidR="00DC3387">
        <w:t>.</w:t>
      </w:r>
    </w:p>
    <w:p w14:paraId="5296FFEB" w14:textId="4C1F9F36" w:rsidR="00B0655E" w:rsidRDefault="00B0655E" w:rsidP="00444C16">
      <w:pPr>
        <w:pStyle w:val="Lgende"/>
        <w:spacing w:after="0"/>
        <w:jc w:val="center"/>
        <w:rPr>
          <w:rFonts w:ascii="Calibri" w:hAnsi="Calibri" w:cs="Calibri"/>
          <w:bCs/>
          <w:i w:val="0"/>
          <w:color w:val="000000"/>
          <w:sz w:val="22"/>
          <w:szCs w:val="24"/>
        </w:rPr>
      </w:pPr>
      <w:bookmarkStart w:id="1207"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206"/>
      <w:bookmarkEnd w:id="120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w:t>
            </w:r>
            <w:proofErr w:type="spellStart"/>
            <w:r w:rsidRPr="00D37371">
              <w:rPr>
                <w:lang w:eastAsia="zh-CN"/>
              </w:rPr>
              <w:t>gmm</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4121672" w:rsidR="00B0655E" w:rsidRPr="00086068" w:rsidRDefault="00B0655E" w:rsidP="008D2A74">
            <w:pPr>
              <w:pStyle w:val="Default"/>
              <w:spacing w:line="360" w:lineRule="auto"/>
              <w:jc w:val="center"/>
              <w:rPr>
                <w:sz w:val="22"/>
              </w:rPr>
            </w:pPr>
            <w:bookmarkStart w:id="1208" w:name="_Ref534295302"/>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10</w:t>
            </w:r>
            <w:r w:rsidR="00C80962">
              <w:rPr>
                <w:sz w:val="22"/>
              </w:rPr>
              <w:fldChar w:fldCharType="end"/>
            </w:r>
            <w:bookmarkEnd w:id="120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3F4A637E"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C28BB" w:rsidRPr="000C28BB">
        <w:rPr>
          <w:b/>
          <w:sz w:val="22"/>
        </w:rPr>
        <w:t>Figure 5.2</w:t>
      </w:r>
      <w:r w:rsidR="000C28BB" w:rsidRPr="000C28BB">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5635" cy="2802818"/>
                    </a:xfrm>
                    <a:prstGeom prst="rect">
                      <a:avLst/>
                    </a:prstGeom>
                  </pic:spPr>
                </pic:pic>
              </a:graphicData>
            </a:graphic>
          </wp:inline>
        </w:drawing>
      </w:r>
    </w:p>
    <w:p w14:paraId="1754A0C5" w14:textId="667643A8" w:rsidR="00B0655E" w:rsidRDefault="00B0655E" w:rsidP="00B0655E">
      <w:pPr>
        <w:pStyle w:val="Lgende"/>
        <w:jc w:val="center"/>
        <w:rPr>
          <w:rFonts w:ascii="Calibri" w:hAnsi="Calibri" w:cs="Calibri"/>
          <w:i w:val="0"/>
          <w:color w:val="000000"/>
          <w:sz w:val="22"/>
          <w:szCs w:val="24"/>
        </w:rPr>
      </w:pPr>
      <w:bookmarkStart w:id="1209" w:name="_Ref53118614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20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E719CF3"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w:t>
      </w:r>
      <w:proofErr w:type="gramStart"/>
      <w:r>
        <w:t>critère</w:t>
      </w:r>
      <w:r w:rsidRPr="00A56003">
        <w:t xml:space="preserve">  de</w:t>
      </w:r>
      <w:proofErr w:type="gramEnd"/>
      <w:r w:rsidRPr="00A56003">
        <w:t xml:space="preserve"> stabilité de l’effet Morton. Le</w:t>
      </w:r>
      <w:r>
        <w:t>s</w:t>
      </w:r>
      <w:r w:rsidRPr="00A56003">
        <w:t xml:space="preserve"> résultat</w:t>
      </w:r>
      <w:r>
        <w:t>s</w:t>
      </w:r>
      <w:r w:rsidRPr="00A56003">
        <w:t xml:space="preserve"> de</w:t>
      </w:r>
      <w:r>
        <w:t xml:space="preserve"> l’analyse sont</w:t>
      </w:r>
      <w:r w:rsidRPr="00A56003">
        <w:t xml:space="preserve"> </w:t>
      </w:r>
      <w:r>
        <w:t xml:space="preserve">présentés </w:t>
      </w:r>
      <w:proofErr w:type="gramStart"/>
      <w:r>
        <w:t>dans</w:t>
      </w:r>
      <w:r w:rsidRPr="00A56003">
        <w:t xml:space="preserve"> </w:t>
      </w:r>
      <w:r>
        <w:t xml:space="preserve"> la</w:t>
      </w:r>
      <w:proofErr w:type="gramEnd"/>
      <w:r>
        <w:t xml:space="preserve">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C28BB" w:rsidRPr="000C28BB">
        <w:rPr>
          <w:b/>
          <w:iCs/>
        </w:rPr>
        <w:t xml:space="preserve">Figure </w:t>
      </w:r>
      <w:r w:rsidR="000C28BB" w:rsidRPr="000C28BB">
        <w:rPr>
          <w:b/>
          <w:iCs/>
          <w:noProof/>
        </w:rPr>
        <w:t>5.2</w:t>
      </w:r>
      <w:r w:rsidR="000C28BB" w:rsidRPr="000C28BB">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5DF86AE"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0C28BB" w:rsidRPr="000C28BB">
        <w:rPr>
          <w:rFonts w:cs="Calibri"/>
          <w:b/>
          <w:color w:val="000000"/>
          <w:szCs w:val="24"/>
        </w:rPr>
        <w:t xml:space="preserve">Tableau </w:t>
      </w:r>
      <w:r w:rsidR="000C28BB" w:rsidRPr="000C28BB">
        <w:rPr>
          <w:rFonts w:cs="Calibri"/>
          <w:b/>
          <w:iCs/>
          <w:noProof/>
          <w:color w:val="000000"/>
          <w:szCs w:val="24"/>
        </w:rPr>
        <w:t>5.2</w:t>
      </w:r>
      <w:r w:rsidR="000C28BB" w:rsidRPr="000C28BB">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0C28BB" w:rsidRPr="000C28BB">
        <w:rPr>
          <w:rFonts w:cs="Calibri"/>
          <w:b/>
          <w:iCs/>
          <w:color w:val="000000"/>
          <w:szCs w:val="24"/>
        </w:rPr>
        <w:t>Tableau 5.2</w:t>
      </w:r>
      <w:r w:rsidR="000C28BB" w:rsidRPr="000C28BB">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79AB9357" w:rsidR="004D6813" w:rsidRPr="00E44D67" w:rsidRDefault="004D6813" w:rsidP="006201A6">
      <w:pPr>
        <w:pStyle w:val="Lgende"/>
        <w:spacing w:after="240"/>
        <w:jc w:val="center"/>
        <w:rPr>
          <w:rFonts w:ascii="Calibri" w:hAnsi="Calibri" w:cs="Calibri"/>
          <w:i w:val="0"/>
          <w:iCs w:val="0"/>
          <w:color w:val="000000"/>
          <w:sz w:val="22"/>
          <w:szCs w:val="24"/>
        </w:rPr>
      </w:pPr>
      <w:bookmarkStart w:id="1210" w:name="_Ref531184866"/>
      <w:r w:rsidRPr="00E44D67">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21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24E3C463"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21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21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212" w:name="_Toc535684162"/>
      <w:bookmarkStart w:id="1213" w:name="_Toc534984877"/>
      <w:r>
        <w:rPr>
          <w:lang w:eastAsia="zh-CN"/>
        </w:rPr>
        <w:lastRenderedPageBreak/>
        <w:t>Techniques à mettre en oeuvre pour eviter l’instabilite de l’effet Morton</w:t>
      </w:r>
      <w:bookmarkEnd w:id="1212"/>
      <w:r>
        <w:rPr>
          <w:lang w:eastAsia="zh-CN"/>
        </w:rPr>
        <w:t xml:space="preserve"> </w:t>
      </w:r>
      <w:bookmarkEnd w:id="1213"/>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214" w:name="_Toc535684163"/>
      <w:r>
        <w:rPr>
          <w:lang w:eastAsia="zh-CN"/>
        </w:rPr>
        <w:t xml:space="preserve">Comparaison quantitative des coefficients d’influence </w:t>
      </w:r>
      <m:oMath>
        <m:r>
          <m:rPr>
            <m:sty m:val="bi"/>
          </m:rPr>
          <w:rPr>
            <w:rFonts w:ascii="Cambria Math" w:hAnsi="Cambria Math"/>
            <w:lang w:eastAsia="zh-CN"/>
          </w:rPr>
          <m:t>ABC</m:t>
        </m:r>
      </m:oMath>
      <w:bookmarkEnd w:id="1214"/>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215"/>
      <w:r>
        <w:rPr>
          <w:szCs w:val="22"/>
          <w:lang w:eastAsia="zh-CN"/>
        </w:rPr>
        <w:t>analysées</w:t>
      </w:r>
      <w:commentRangeEnd w:id="1215"/>
      <w:r w:rsidR="00AD30C0">
        <w:rPr>
          <w:rStyle w:val="Marquedecommentaire"/>
        </w:rPr>
        <w:commentReference w:id="1215"/>
      </w:r>
      <w:r>
        <w:rPr>
          <w:szCs w:val="22"/>
          <w:lang w:eastAsia="zh-CN"/>
        </w:rPr>
        <w:t> :</w:t>
      </w:r>
    </w:p>
    <w:p w14:paraId="2A55B9F5" w14:textId="2995C60E"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0C28BB">
        <w:rPr>
          <w:b/>
        </w:rPr>
        <w:t>[63]</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0C28BB">
        <w:rPr>
          <w:b/>
        </w:rPr>
        <w:t>[66]</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w:t>
      </w:r>
      <w:proofErr w:type="gramStart"/>
      <w:r w:rsidR="00FB7EA6">
        <w:t xml:space="preserve">conclure </w:t>
      </w:r>
      <w:r w:rsidR="00FB7EA6" w:rsidRPr="006B2936">
        <w:t xml:space="preserve"> qu</w:t>
      </w:r>
      <w:r w:rsidR="00FB7EA6">
        <w:t>’un</w:t>
      </w:r>
      <w:proofErr w:type="gramEnd"/>
      <w:r w:rsidR="00FB7EA6">
        <w:t xml:space="preserve">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0C28BB">
        <w:rPr>
          <w:b/>
        </w:rPr>
        <w:t>[66]</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3462" cy="1552144"/>
                    </a:xfrm>
                    <a:prstGeom prst="rect">
                      <a:avLst/>
                    </a:prstGeom>
                  </pic:spPr>
                </pic:pic>
              </a:graphicData>
            </a:graphic>
          </wp:inline>
        </w:drawing>
      </w:r>
    </w:p>
    <w:p w14:paraId="42FE4FD7" w14:textId="2B35A512"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STYLEREF 2 \s </w:instrText>
      </w:r>
      <w:r w:rsidRP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5.3</w:t>
      </w:r>
      <w:r w:rsidRPr="00C80962">
        <w:rPr>
          <w:rFonts w:ascii="Calibri" w:eastAsia="Times New Roman" w:hAnsi="Calibri" w:cs="Times New Roman"/>
          <w:i w:val="0"/>
          <w:iCs w:val="0"/>
          <w:color w:val="auto"/>
          <w:sz w:val="22"/>
          <w:szCs w:val="20"/>
          <w:lang w:eastAsia="fr-FR"/>
        </w:rPr>
        <w:fldChar w:fldCharType="end"/>
      </w:r>
      <w:r w:rsidRPr="00C80962">
        <w:rPr>
          <w:rFonts w:ascii="Calibri" w:eastAsia="Times New Roman" w:hAnsi="Calibri" w:cs="Times New Roman"/>
          <w:i w:val="0"/>
          <w:iCs w:val="0"/>
          <w:color w:val="auto"/>
          <w:sz w:val="22"/>
          <w:szCs w:val="20"/>
          <w:lang w:eastAsia="fr-FR"/>
        </w:rPr>
        <w:noBreakHyphen/>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SEQ Figure \* ARABIC \s 2 </w:instrText>
      </w:r>
      <w:r w:rsidRP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P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C28BB">
        <w:rPr>
          <w:b/>
          <w:i w:val="0"/>
          <w:sz w:val="22"/>
        </w:rPr>
        <w:t>[63]</w:t>
      </w:r>
      <w:r w:rsidR="00773049" w:rsidRPr="00773049">
        <w:rPr>
          <w:b/>
          <w:i w:val="0"/>
          <w:sz w:val="22"/>
        </w:rPr>
        <w:fldChar w:fldCharType="end"/>
      </w:r>
    </w:p>
    <w:p w14:paraId="3022F500" w14:textId="5F0BDFD8"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0C28BB">
        <w:rPr>
          <w:b/>
          <w:szCs w:val="22"/>
        </w:rPr>
        <w:t>[65]</w:t>
      </w:r>
      <w:r w:rsidRPr="009723F7">
        <w:rPr>
          <w:b/>
          <w:szCs w:val="22"/>
        </w:rPr>
        <w:fldChar w:fldCharType="end"/>
      </w:r>
      <w:r>
        <w:rPr>
          <w:szCs w:val="22"/>
        </w:rPr>
        <w:t>,</w:t>
      </w:r>
    </w:p>
    <w:p w14:paraId="481DC09D" w14:textId="76E4CAB2"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w:t>
      </w:r>
      <w:proofErr w:type="spellStart"/>
      <w:r>
        <w:rPr>
          <w:szCs w:val="22"/>
          <w:lang w:eastAsia="zh-CN"/>
        </w:rPr>
        <w:t>Schmied</w:t>
      </w:r>
      <w:proofErr w:type="spellEnd"/>
      <w:r>
        <w:rPr>
          <w:szCs w:val="22"/>
          <w:lang w:eastAsia="zh-CN"/>
        </w:rPr>
        <w:t xml:space="preserve">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0C28BB">
        <w:rPr>
          <w:b/>
          <w:color w:val="000000"/>
          <w:szCs w:val="22"/>
          <w:lang w:eastAsia="zh-CN"/>
        </w:rPr>
        <w:t>[64]</w:t>
      </w:r>
      <w:r w:rsidRPr="009723F7">
        <w:rPr>
          <w:b/>
          <w:color w:val="000000"/>
          <w:szCs w:val="22"/>
          <w:lang w:eastAsia="zh-CN"/>
        </w:rPr>
        <w:fldChar w:fldCharType="end"/>
      </w:r>
      <w:r>
        <w:rPr>
          <w:szCs w:val="22"/>
          <w:lang w:eastAsia="zh-CN"/>
        </w:rPr>
        <w:t>,</w:t>
      </w:r>
    </w:p>
    <w:p w14:paraId="3873290B" w14:textId="49F36CE7"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 xml:space="preserve">la configuration expérimentale d’un rotor représentant un compresseur publié par </w:t>
      </w:r>
      <w:proofErr w:type="spellStart"/>
      <w:r>
        <w:rPr>
          <w:szCs w:val="22"/>
        </w:rPr>
        <w:t>Panara</w:t>
      </w:r>
      <w:proofErr w:type="spellEnd"/>
      <w:r>
        <w:rPr>
          <w:szCs w:val="22"/>
        </w:rPr>
        <w:t xml:space="preserve">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0C28BB">
        <w:rPr>
          <w:b/>
          <w:szCs w:val="22"/>
        </w:rPr>
        <w:t>[67]</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C28BB" w:rsidRPr="000C28BB">
        <w:rPr>
          <w:b/>
          <w:iCs/>
          <w:szCs w:val="22"/>
        </w:rPr>
        <w:t xml:space="preserve">Figure </w:t>
      </w:r>
      <w:r w:rsidR="000C28BB" w:rsidRPr="000C28BB">
        <w:rPr>
          <w:b/>
          <w:iCs/>
          <w:noProof/>
          <w:szCs w:val="22"/>
        </w:rPr>
        <w:t>5.3</w:t>
      </w:r>
      <w:r w:rsidR="000C28BB" w:rsidRPr="000C28BB">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6241476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216" w:name="_Ref535589702"/>
      <w:r w:rsidRPr="0021279D">
        <w:rPr>
          <w:rFonts w:ascii="Calibri" w:eastAsia="Times New Roman" w:hAnsi="Calibri" w:cs="Times New Roman"/>
          <w:i w:val="0"/>
          <w:iCs w:val="0"/>
          <w:color w:val="auto"/>
          <w:sz w:val="22"/>
          <w:szCs w:val="22"/>
          <w:lang w:eastAsia="fr-FR"/>
        </w:rPr>
        <w:t xml:space="preserve">Figure </w:t>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STYLEREF 2 \s </w:instrText>
      </w:r>
      <w:r w:rsidR="00C80962">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5.3</w:t>
      </w:r>
      <w:r w:rsidR="00C80962">
        <w:rPr>
          <w:rFonts w:ascii="Calibri" w:eastAsia="Times New Roman" w:hAnsi="Calibri" w:cs="Times New Roman"/>
          <w:i w:val="0"/>
          <w:iCs w:val="0"/>
          <w:color w:val="auto"/>
          <w:sz w:val="22"/>
          <w:szCs w:val="22"/>
          <w:lang w:eastAsia="fr-FR"/>
        </w:rPr>
        <w:fldChar w:fldCharType="end"/>
      </w:r>
      <w:r w:rsidR="00C80962">
        <w:rPr>
          <w:rFonts w:ascii="Calibri" w:eastAsia="Times New Roman" w:hAnsi="Calibri" w:cs="Times New Roman"/>
          <w:i w:val="0"/>
          <w:iCs w:val="0"/>
          <w:color w:val="auto"/>
          <w:sz w:val="22"/>
          <w:szCs w:val="22"/>
          <w:lang w:eastAsia="fr-FR"/>
        </w:rPr>
        <w:noBreakHyphen/>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SEQ Figure \* ARABIC \s 2 </w:instrText>
      </w:r>
      <w:r w:rsidR="00C80962">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2</w:t>
      </w:r>
      <w:r w:rsidR="00C80962">
        <w:rPr>
          <w:rFonts w:ascii="Calibri" w:eastAsia="Times New Roman" w:hAnsi="Calibri" w:cs="Times New Roman"/>
          <w:i w:val="0"/>
          <w:iCs w:val="0"/>
          <w:color w:val="auto"/>
          <w:sz w:val="22"/>
          <w:szCs w:val="22"/>
          <w:lang w:eastAsia="fr-FR"/>
        </w:rPr>
        <w:fldChar w:fldCharType="end"/>
      </w:r>
      <w:bookmarkEnd w:id="1216"/>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9916F6">
        <w:rPr>
          <w:rFonts w:ascii="Calibri" w:eastAsia="Times New Roman" w:hAnsi="Calibri" w:cs="Times New Roman"/>
          <w:i w:val="0"/>
          <w:iCs w:val="0"/>
          <w:color w:val="auto"/>
          <w:sz w:val="22"/>
          <w:szCs w:val="22"/>
          <w:lang w:eastAsia="fr-FR"/>
        </w:rPr>
        <w:t xml:space="preserve">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0C28BB">
        <w:rPr>
          <w:rFonts w:ascii="Calibri" w:eastAsia="Times New Roman" w:hAnsi="Calibri" w:cs="Times New Roman"/>
          <w:b/>
          <w:i w:val="0"/>
          <w:iCs w:val="0"/>
          <w:color w:val="auto"/>
          <w:sz w:val="22"/>
          <w:szCs w:val="22"/>
          <w:lang w:eastAsia="fr-FR"/>
        </w:rPr>
        <w:t>[67</w:t>
      </w:r>
      <w:proofErr w:type="gramStart"/>
      <w:r w:rsidR="000C28BB">
        <w:rPr>
          <w:rFonts w:ascii="Calibri" w:eastAsia="Times New Roman" w:hAnsi="Calibri" w:cs="Times New Roman"/>
          <w:b/>
          <w:i w:val="0"/>
          <w:iCs w:val="0"/>
          <w:color w:val="auto"/>
          <w:sz w:val="22"/>
          <w:szCs w:val="22"/>
          <w:lang w:eastAsia="fr-FR"/>
        </w:rPr>
        <w:t>]</w:t>
      </w:r>
      <w:proofErr w:type="gramEnd"/>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0A0318E9"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C28BB" w:rsidRPr="000C28BB">
        <w:rPr>
          <w:b/>
          <w:iCs/>
          <w:szCs w:val="22"/>
        </w:rPr>
        <w:t xml:space="preserve">Figure </w:t>
      </w:r>
      <w:r w:rsidR="000C28BB" w:rsidRPr="000C28BB">
        <w:rPr>
          <w:b/>
          <w:iCs/>
          <w:noProof/>
          <w:szCs w:val="22"/>
        </w:rPr>
        <w:t>5.3</w:t>
      </w:r>
      <w:r w:rsidR="000C28BB" w:rsidRPr="000C28BB">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w:t>
      </w:r>
      <w:proofErr w:type="gramStart"/>
      <w:r>
        <w:rPr>
          <w:szCs w:val="22"/>
          <w:lang w:eastAsia="zh-CN"/>
        </w:rPr>
        <w:t>cas  ci</w:t>
      </w:r>
      <w:proofErr w:type="gramEnd"/>
      <w:r>
        <w:rPr>
          <w:szCs w:val="22"/>
          <w:lang w:eastAsia="zh-CN"/>
        </w:rPr>
        <w:t xml:space="preserve">-dessus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C28BB" w:rsidRPr="000C28BB">
        <w:rPr>
          <w:b/>
          <w:szCs w:val="22"/>
          <w:lang w:eastAsia="zh-CN"/>
        </w:rPr>
        <w:t>Figure 5.3</w:t>
      </w:r>
      <w:r w:rsidR="000C28BB" w:rsidRPr="000C28BB">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coefficient </w:t>
      </w:r>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115A1B30"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217" w:name="_Ref532235910"/>
      <w:r w:rsidRPr="002344CF">
        <w:rPr>
          <w:rFonts w:ascii="Calibri" w:eastAsia="Times New Roman" w:hAnsi="Calibri" w:cs="Times New Roman"/>
          <w:i w:val="0"/>
          <w:iCs w:val="0"/>
          <w:color w:val="auto"/>
          <w:sz w:val="22"/>
          <w:szCs w:val="22"/>
        </w:rPr>
        <w:t xml:space="preserve">Figure </w:t>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STYLEREF 2 \s </w:instrText>
      </w:r>
      <w:r w:rsidR="00C80962">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5.3</w:t>
      </w:r>
      <w:r w:rsidR="00C80962">
        <w:rPr>
          <w:rFonts w:ascii="Calibri" w:eastAsia="Times New Roman" w:hAnsi="Calibri" w:cs="Times New Roman"/>
          <w:i w:val="0"/>
          <w:iCs w:val="0"/>
          <w:color w:val="auto"/>
          <w:sz w:val="22"/>
          <w:szCs w:val="22"/>
        </w:rPr>
        <w:fldChar w:fldCharType="end"/>
      </w:r>
      <w:r w:rsidR="00C80962">
        <w:rPr>
          <w:rFonts w:ascii="Calibri" w:eastAsia="Times New Roman" w:hAnsi="Calibri" w:cs="Times New Roman"/>
          <w:i w:val="0"/>
          <w:iCs w:val="0"/>
          <w:color w:val="auto"/>
          <w:sz w:val="22"/>
          <w:szCs w:val="22"/>
        </w:rPr>
        <w:noBreakHyphen/>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SEQ Figure \* ARABIC \s 2 </w:instrText>
      </w:r>
      <w:r w:rsidR="00C80962">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3</w:t>
      </w:r>
      <w:r w:rsidR="00C80962">
        <w:rPr>
          <w:rFonts w:ascii="Calibri" w:eastAsia="Times New Roman" w:hAnsi="Calibri" w:cs="Times New Roman"/>
          <w:i w:val="0"/>
          <w:iCs w:val="0"/>
          <w:color w:val="auto"/>
          <w:sz w:val="22"/>
          <w:szCs w:val="22"/>
        </w:rPr>
        <w:fldChar w:fldCharType="end"/>
      </w:r>
      <w:bookmarkEnd w:id="1217"/>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22D93BED"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218" w:name="_Ref532235878"/>
      <w:r w:rsidRPr="00872B75">
        <w:rPr>
          <w:rFonts w:ascii="Calibri" w:eastAsia="Times New Roman" w:hAnsi="Calibri" w:cs="Times New Roman"/>
          <w:i w:val="0"/>
          <w:iCs w:val="0"/>
          <w:color w:val="auto"/>
          <w:sz w:val="22"/>
          <w:szCs w:val="22"/>
        </w:rPr>
        <w:t xml:space="preserve">Figure </w:t>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STYLEREF 2 \s </w:instrText>
      </w:r>
      <w:r w:rsidR="00C80962" w:rsidRPr="00872B75">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5.3</w:t>
      </w:r>
      <w:r w:rsidR="00C80962" w:rsidRPr="00872B75">
        <w:rPr>
          <w:rFonts w:ascii="Calibri" w:eastAsia="Times New Roman" w:hAnsi="Calibri" w:cs="Times New Roman"/>
          <w:i w:val="0"/>
          <w:iCs w:val="0"/>
          <w:color w:val="auto"/>
          <w:sz w:val="22"/>
          <w:szCs w:val="22"/>
        </w:rPr>
        <w:fldChar w:fldCharType="end"/>
      </w:r>
      <w:r w:rsidR="00C80962" w:rsidRPr="00872B75">
        <w:rPr>
          <w:rFonts w:ascii="Calibri" w:eastAsia="Times New Roman" w:hAnsi="Calibri" w:cs="Times New Roman"/>
          <w:i w:val="0"/>
          <w:iCs w:val="0"/>
          <w:color w:val="auto"/>
          <w:sz w:val="22"/>
          <w:szCs w:val="22"/>
        </w:rPr>
        <w:noBreakHyphen/>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SEQ Figure \* ARABIC \s 2 </w:instrText>
      </w:r>
      <w:r w:rsidR="00C80962" w:rsidRPr="00872B75">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4</w:t>
      </w:r>
      <w:r w:rsidR="00C80962" w:rsidRPr="00872B75">
        <w:rPr>
          <w:rFonts w:ascii="Calibri" w:eastAsia="Times New Roman" w:hAnsi="Calibri" w:cs="Times New Roman"/>
          <w:i w:val="0"/>
          <w:iCs w:val="0"/>
          <w:color w:val="auto"/>
          <w:sz w:val="22"/>
          <w:szCs w:val="22"/>
        </w:rPr>
        <w:fldChar w:fldCharType="end"/>
      </w:r>
      <w:bookmarkEnd w:id="1218"/>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219" w:name="_Toc534984879"/>
      <w:bookmarkStart w:id="1220" w:name="_Toc535684164"/>
      <w:r>
        <w:rPr>
          <w:lang w:eastAsia="zh-CN"/>
        </w:rPr>
        <w:lastRenderedPageBreak/>
        <w:t xml:space="preserve">Parametres influents sur coefficient </w:t>
      </w:r>
      <m:oMath>
        <m:r>
          <m:rPr>
            <m:sty m:val="bi"/>
          </m:rPr>
          <w:rPr>
            <w:rFonts w:ascii="Cambria Math" w:hAnsi="Cambria Math"/>
            <w:lang w:eastAsia="zh-CN"/>
          </w:rPr>
          <m:t>C</m:t>
        </m:r>
      </m:oMath>
      <w:bookmarkEnd w:id="1219"/>
      <w:bookmarkEnd w:id="1220"/>
    </w:p>
    <w:p w14:paraId="7ACBAAE5" w14:textId="1C369B1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C28BB">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5E53B8FE"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0C28BB">
        <w:rPr>
          <w:b/>
          <w:lang w:eastAsia="zh-CN"/>
        </w:rPr>
        <w:t>[70]</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0C28BB">
        <w:rPr>
          <w:b/>
        </w:rPr>
        <w:t>[63]</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221" w:name="_Toc535684165"/>
      <w:r>
        <w:rPr>
          <w:lang w:eastAsia="zh-CN"/>
        </w:rPr>
        <w:t xml:space="preserve">Parametres influents sur le coefficient </w:t>
      </w:r>
      <m:oMath>
        <m:r>
          <m:rPr>
            <m:sty m:val="bi"/>
          </m:rPr>
          <w:rPr>
            <w:rFonts w:ascii="Cambria Math" w:hAnsi="Cambria Math"/>
            <w:lang w:eastAsia="zh-CN"/>
          </w:rPr>
          <m:t>B</m:t>
        </m:r>
      </m:oMath>
      <w:bookmarkEnd w:id="1221"/>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222"/>
      <w:r w:rsidRPr="00B97932">
        <w:rPr>
          <w:b/>
          <w:lang w:eastAsia="zh-CN"/>
        </w:rPr>
        <w:t>[</w:t>
      </w:r>
      <w:r w:rsidR="00B97932" w:rsidRPr="00B97932">
        <w:rPr>
          <w:b/>
          <w:lang w:eastAsia="zh-CN"/>
        </w:rPr>
        <w:t>X</w:t>
      </w:r>
      <w:r w:rsidRPr="00B97932">
        <w:rPr>
          <w:b/>
          <w:lang w:eastAsia="zh-CN"/>
        </w:rPr>
        <w:t>]</w:t>
      </w:r>
      <w:commentRangeEnd w:id="1222"/>
      <w:r w:rsidR="00B97932">
        <w:rPr>
          <w:rStyle w:val="Marquedecommentaire"/>
        </w:rPr>
        <w:commentReference w:id="1222"/>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3194E792"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C28BB">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656C2A48"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0C28BB">
        <w:rPr>
          <w:b/>
          <w:szCs w:val="22"/>
        </w:rPr>
        <w:t>[74]</w:t>
      </w:r>
      <w:r w:rsidRPr="00BE1EB4">
        <w:rPr>
          <w:b/>
          <w:szCs w:val="22"/>
        </w:rPr>
        <w:fldChar w:fldCharType="end"/>
      </w:r>
      <w:r>
        <w:rPr>
          <w:szCs w:val="22"/>
        </w:rPr>
        <w:t xml:space="preserve">, il a été possible d’éliminer l’instabilité due à l’effet Morton dans le cas du compresseur à air </w:t>
      </w:r>
      <w:proofErr w:type="gramStart"/>
      <w:r>
        <w:rPr>
          <w:szCs w:val="22"/>
        </w:rPr>
        <w:t>de</w:t>
      </w:r>
      <w:r w:rsidRPr="00126B4C">
        <w:rPr>
          <w:szCs w:val="22"/>
        </w:rPr>
        <w:t xml:space="preserve"> </w:t>
      </w:r>
      <w:r w:rsidR="00BE1EB4">
        <w:rPr>
          <w:szCs w:val="22"/>
        </w:rPr>
        <w:t xml:space="preserve"> </w:t>
      </w:r>
      <w:proofErr w:type="spellStart"/>
      <w:r w:rsidR="00BE1EB4">
        <w:rPr>
          <w:szCs w:val="22"/>
        </w:rPr>
        <w:t>McGinley</w:t>
      </w:r>
      <w:proofErr w:type="spellEnd"/>
      <w:proofErr w:type="gram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C28BB">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223" w:name="_Toc535684166"/>
      <w:r>
        <w:rPr>
          <w:lang w:eastAsia="zh-CN"/>
        </w:rPr>
        <w:t xml:space="preserve">Parametres influents sur le coefficient </w:t>
      </w:r>
      <m:oMath>
        <m:r>
          <m:rPr>
            <m:sty m:val="bi"/>
          </m:rPr>
          <w:rPr>
            <w:rFonts w:ascii="Cambria Math" w:hAnsi="Cambria Math"/>
            <w:lang w:eastAsia="zh-CN"/>
          </w:rPr>
          <m:t>A</m:t>
        </m:r>
      </m:oMath>
      <w:bookmarkEnd w:id="1223"/>
    </w:p>
    <w:p w14:paraId="3B2D6CF3" w14:textId="4D2B7CC9"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C28BB">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5B6C19">
        <w:trPr>
          <w:trHeight w:val="635"/>
          <w:tblHeader/>
          <w:jc w:val="center"/>
        </w:trPr>
        <w:tc>
          <w:tcPr>
            <w:tcW w:w="7943" w:type="dxa"/>
            <w:vAlign w:val="center"/>
          </w:tcPr>
          <w:p w14:paraId="33D4086C" w14:textId="00AD7F3C" w:rsidR="002D2B4F" w:rsidRPr="00E03861" w:rsidRDefault="002D2B4F" w:rsidP="005B6C1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5B6C19">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6B6357F7"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0C28BB">
        <w:rPr>
          <w:b/>
          <w:szCs w:val="22"/>
        </w:rPr>
        <w:t>[69]</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C28BB" w:rsidRPr="000C28BB">
        <w:rPr>
          <w:b/>
          <w:szCs w:val="22"/>
        </w:rPr>
        <w:t>Tableau 5.3</w:t>
      </w:r>
      <w:r w:rsidR="000C28BB" w:rsidRPr="000C28BB">
        <w:rPr>
          <w:b/>
          <w:szCs w:val="22"/>
        </w:rPr>
        <w:noBreakHyphen/>
        <w:t>1</w:t>
      </w:r>
      <w:r w:rsidRPr="00EB11CD">
        <w:rPr>
          <w:b/>
          <w:szCs w:val="22"/>
        </w:rPr>
        <w:fldChar w:fldCharType="end"/>
      </w:r>
      <w:r>
        <w:rPr>
          <w:szCs w:val="22"/>
        </w:rPr>
        <w:t xml:space="preserve">. </w:t>
      </w:r>
    </w:p>
    <w:p w14:paraId="53E1C98E" w14:textId="16B1B050" w:rsidR="000E4C36" w:rsidRPr="003C64E1" w:rsidRDefault="000E4C36" w:rsidP="00F040BF">
      <w:pPr>
        <w:pStyle w:val="Lgende"/>
        <w:keepNext/>
        <w:spacing w:before="240" w:after="0"/>
        <w:jc w:val="center"/>
        <w:rPr>
          <w:rFonts w:ascii="Calibri" w:eastAsia="Times New Roman" w:hAnsi="Calibri" w:cs="Times New Roman"/>
          <w:i w:val="0"/>
          <w:iCs w:val="0"/>
          <w:color w:val="auto"/>
          <w:sz w:val="22"/>
          <w:szCs w:val="22"/>
          <w:lang w:eastAsia="fr-FR"/>
        </w:rPr>
      </w:pPr>
      <w:bookmarkStart w:id="1224"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224"/>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F83918">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7FE4141" w14:textId="77777777" w:rsidR="000E4C36" w:rsidRPr="00F83918" w:rsidRDefault="000E4C36" w:rsidP="00F83918">
            <w:pPr>
              <w:jc w:val="center"/>
              <w:rPr>
                <w:sz w:val="20"/>
                <w:szCs w:val="22"/>
              </w:rPr>
            </w:pPr>
            <w:r w:rsidRPr="00F83918">
              <w:rPr>
                <w:bCs/>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01A06F9" w14:textId="77777777" w:rsidR="000E4C36" w:rsidRPr="00F83918" w:rsidRDefault="000E4C36" w:rsidP="00F83918">
            <w:pPr>
              <w:jc w:val="center"/>
              <w:rPr>
                <w:sz w:val="20"/>
                <w:szCs w:val="22"/>
              </w:rPr>
            </w:pPr>
            <w:r w:rsidRPr="00F83918">
              <w:rPr>
                <w:bCs/>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518A4650" w14:textId="77777777" w:rsidR="000E4C36" w:rsidRPr="00F83918" w:rsidRDefault="000E4C36" w:rsidP="00F83918">
            <w:pPr>
              <w:jc w:val="center"/>
              <w:rPr>
                <w:sz w:val="20"/>
                <w:szCs w:val="22"/>
              </w:rPr>
            </w:pPr>
            <w:r w:rsidRPr="00F83918">
              <w:rPr>
                <w:bCs/>
                <w:sz w:val="20"/>
                <w:szCs w:val="22"/>
              </w:rPr>
              <w:t>Vitesses critiques (tr/min)</w:t>
            </w:r>
          </w:p>
        </w:tc>
      </w:tr>
      <w:tr w:rsidR="000E4C36" w:rsidRPr="00D72283" w14:paraId="6310C9D1" w14:textId="77777777" w:rsidTr="00F83918">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7A3C430" w:rsidR="000E4C36" w:rsidRPr="00F83918" w:rsidRDefault="000E4C36" w:rsidP="00F83918">
            <w:pPr>
              <w:jc w:val="center"/>
              <w:rPr>
                <w:sz w:val="20"/>
                <w:szCs w:val="22"/>
              </w:rPr>
            </w:pPr>
            <w:r w:rsidRPr="00F83918">
              <w:rPr>
                <w:sz w:val="20"/>
                <w:szCs w:val="22"/>
              </w:rPr>
              <w:t xml:space="preserve">1994, de </w:t>
            </w:r>
            <w:proofErr w:type="spellStart"/>
            <w:r w:rsidRPr="00F83918">
              <w:rPr>
                <w:sz w:val="20"/>
                <w:szCs w:val="22"/>
              </w:rPr>
              <w:t>Jongh</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_Ref523085716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[70]</w:t>
            </w:r>
            <w:r w:rsidRPr="00F83918">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F83918" w:rsidRDefault="000E4C36" w:rsidP="00F83918">
            <w:pPr>
              <w:jc w:val="center"/>
              <w:rPr>
                <w:sz w:val="20"/>
                <w:szCs w:val="22"/>
              </w:rPr>
            </w:pPr>
            <w:r w:rsidRPr="00F83918">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F83918" w:rsidRDefault="000E4C36" w:rsidP="00F83918">
            <w:pPr>
              <w:jc w:val="center"/>
              <w:rPr>
                <w:sz w:val="20"/>
                <w:szCs w:val="22"/>
              </w:rPr>
            </w:pPr>
            <w:r w:rsidRPr="00F83918">
              <w:rPr>
                <w:sz w:val="20"/>
                <w:szCs w:val="22"/>
              </w:rPr>
              <w:t>14000</w:t>
            </w:r>
          </w:p>
        </w:tc>
      </w:tr>
      <w:tr w:rsidR="000E4C36" w:rsidRPr="00D72283" w14:paraId="7BE58017"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05602704" w:rsidR="000E4C36" w:rsidRPr="00F83918" w:rsidRDefault="000E4C36" w:rsidP="00F83918">
            <w:pPr>
              <w:jc w:val="center"/>
              <w:rPr>
                <w:sz w:val="20"/>
                <w:szCs w:val="22"/>
              </w:rPr>
            </w:pPr>
            <w:r w:rsidRPr="00F83918">
              <w:rPr>
                <w:sz w:val="20"/>
                <w:szCs w:val="22"/>
              </w:rPr>
              <w:t xml:space="preserve">1997, Faulkner </w:t>
            </w:r>
            <w:r w:rsidRPr="00F83918">
              <w:rPr>
                <w:b/>
                <w:sz w:val="20"/>
                <w:szCs w:val="22"/>
              </w:rPr>
              <w:fldChar w:fldCharType="begin"/>
            </w:r>
            <w:r w:rsidRPr="00F83918">
              <w:rPr>
                <w:b/>
                <w:sz w:val="20"/>
                <w:szCs w:val="22"/>
              </w:rPr>
              <w:instrText xml:space="preserve"> REF _Ref531885219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[63]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F83918" w:rsidRDefault="000E4C36" w:rsidP="00F83918">
            <w:pPr>
              <w:jc w:val="center"/>
              <w:rPr>
                <w:sz w:val="20"/>
                <w:szCs w:val="22"/>
              </w:rPr>
            </w:pPr>
            <w:r w:rsidRPr="00F83918">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F83918" w:rsidRDefault="000E4C36" w:rsidP="00F83918">
            <w:pPr>
              <w:jc w:val="center"/>
              <w:rPr>
                <w:sz w:val="20"/>
                <w:szCs w:val="22"/>
              </w:rPr>
            </w:pPr>
            <w:r w:rsidRPr="00F83918">
              <w:rPr>
                <w:sz w:val="20"/>
                <w:szCs w:val="22"/>
              </w:rPr>
              <w:t>&gt; 12500</w:t>
            </w:r>
          </w:p>
        </w:tc>
      </w:tr>
      <w:tr w:rsidR="000E4C36" w:rsidRPr="00D72283" w14:paraId="213030EC"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41B73B7" w:rsidR="000E4C36" w:rsidRPr="00F83918" w:rsidRDefault="000E4C36" w:rsidP="00F83918">
            <w:pPr>
              <w:jc w:val="center"/>
              <w:rPr>
                <w:sz w:val="20"/>
                <w:szCs w:val="22"/>
              </w:rPr>
            </w:pPr>
            <w:r w:rsidRPr="00F83918">
              <w:rPr>
                <w:sz w:val="20"/>
                <w:szCs w:val="22"/>
              </w:rPr>
              <w:t xml:space="preserve">1997, </w:t>
            </w:r>
            <w:proofErr w:type="spellStart"/>
            <w:r w:rsidRPr="00F83918">
              <w:rPr>
                <w:sz w:val="20"/>
                <w:szCs w:val="22"/>
              </w:rPr>
              <w:t>Corcoran</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_Ref532317901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[71]</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F83918" w:rsidRDefault="000E4C36" w:rsidP="00F83918">
            <w:pPr>
              <w:jc w:val="center"/>
              <w:rPr>
                <w:sz w:val="20"/>
                <w:szCs w:val="22"/>
              </w:rPr>
            </w:pPr>
            <w:r w:rsidRPr="00F83918">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F83918" w:rsidRDefault="000E4C36" w:rsidP="00F83918">
            <w:pPr>
              <w:jc w:val="center"/>
              <w:rPr>
                <w:sz w:val="20"/>
                <w:szCs w:val="22"/>
              </w:rPr>
            </w:pPr>
            <w:r w:rsidRPr="00F83918">
              <w:rPr>
                <w:sz w:val="20"/>
                <w:szCs w:val="22"/>
              </w:rPr>
              <w:t>9100</w:t>
            </w:r>
          </w:p>
        </w:tc>
      </w:tr>
      <w:tr w:rsidR="000E4C36" w:rsidRPr="00D72283" w14:paraId="0E1027FB"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6C03466F" w:rsidR="000E4C36" w:rsidRPr="00F83918" w:rsidRDefault="000E4C36" w:rsidP="00F83918">
            <w:pPr>
              <w:jc w:val="center"/>
              <w:rPr>
                <w:sz w:val="20"/>
                <w:szCs w:val="22"/>
              </w:rPr>
            </w:pPr>
            <w:r w:rsidRPr="00F83918">
              <w:rPr>
                <w:sz w:val="20"/>
                <w:szCs w:val="22"/>
              </w:rPr>
              <w:t xml:space="preserve">1998, de Jong </w:t>
            </w:r>
            <w:r w:rsidRPr="00F83918">
              <w:rPr>
                <w:b/>
                <w:sz w:val="20"/>
                <w:szCs w:val="22"/>
              </w:rPr>
              <w:fldChar w:fldCharType="begin"/>
            </w:r>
            <w:r w:rsidRPr="00F83918">
              <w:rPr>
                <w:b/>
                <w:sz w:val="20"/>
                <w:szCs w:val="22"/>
              </w:rPr>
              <w:instrText xml:space="preserve"> REF _Ref532317977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[72]</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F83918" w:rsidRDefault="000E4C36" w:rsidP="00F83918">
            <w:pPr>
              <w:jc w:val="center"/>
              <w:rPr>
                <w:sz w:val="20"/>
                <w:szCs w:val="22"/>
              </w:rPr>
            </w:pPr>
            <w:r w:rsidRPr="00F83918">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F83918" w:rsidRDefault="000E4C36" w:rsidP="00F83918">
            <w:pPr>
              <w:jc w:val="center"/>
              <w:rPr>
                <w:sz w:val="20"/>
                <w:szCs w:val="22"/>
              </w:rPr>
            </w:pPr>
            <w:r w:rsidRPr="00F83918">
              <w:rPr>
                <w:sz w:val="20"/>
                <w:szCs w:val="22"/>
              </w:rPr>
              <w:t>8000</w:t>
            </w:r>
          </w:p>
        </w:tc>
      </w:tr>
      <w:tr w:rsidR="000E4C36" w:rsidRPr="00D72283" w14:paraId="4D921B4D"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4DBB022B" w:rsidR="000E4C36" w:rsidRPr="00F83918" w:rsidRDefault="000E4C36" w:rsidP="00F83918">
            <w:pPr>
              <w:jc w:val="center"/>
              <w:rPr>
                <w:sz w:val="20"/>
                <w:szCs w:val="22"/>
              </w:rPr>
            </w:pPr>
            <w:r w:rsidRPr="00F83918">
              <w:rPr>
                <w:sz w:val="20"/>
                <w:szCs w:val="22"/>
              </w:rPr>
              <w:t xml:space="preserve">1999, </w:t>
            </w:r>
            <w:proofErr w:type="spellStart"/>
            <w:r w:rsidR="00F040BF" w:rsidRPr="00F83918">
              <w:rPr>
                <w:sz w:val="20"/>
                <w:szCs w:val="22"/>
              </w:rPr>
              <w:t>Berot</w:t>
            </w:r>
            <w:proofErr w:type="spellEnd"/>
            <w:r w:rsidR="00F040BF" w:rsidRPr="00F83918">
              <w:rPr>
                <w:sz w:val="20"/>
                <w:szCs w:val="22"/>
              </w:rPr>
              <w:t xml:space="preserve"> </w:t>
            </w:r>
            <w:r w:rsidR="00F040BF" w:rsidRPr="00F83918">
              <w:rPr>
                <w:b/>
                <w:sz w:val="20"/>
                <w:szCs w:val="22"/>
              </w:rPr>
              <w:fldChar w:fldCharType="begin"/>
            </w:r>
            <w:r w:rsidR="00F040BF" w:rsidRPr="00F83918">
              <w:rPr>
                <w:b/>
                <w:sz w:val="20"/>
                <w:szCs w:val="22"/>
              </w:rPr>
              <w:instrText xml:space="preserve"> REF _Ref535592305 \r \h </w:instrText>
            </w:r>
            <w:r w:rsidR="008D4D08" w:rsidRPr="00F83918">
              <w:rPr>
                <w:b/>
                <w:sz w:val="20"/>
                <w:szCs w:val="22"/>
              </w:rPr>
              <w:instrText xml:space="preserve"> \* MERGEFORMAT </w:instrText>
            </w:r>
            <w:r w:rsidR="00F040BF" w:rsidRPr="00F83918">
              <w:rPr>
                <w:b/>
                <w:sz w:val="20"/>
                <w:szCs w:val="22"/>
              </w:rPr>
            </w:r>
            <w:r w:rsidR="00F040BF" w:rsidRPr="00F83918">
              <w:rPr>
                <w:b/>
                <w:sz w:val="20"/>
                <w:szCs w:val="22"/>
              </w:rPr>
              <w:fldChar w:fldCharType="separate"/>
            </w:r>
            <w:r w:rsidR="000C28BB">
              <w:rPr>
                <w:b/>
                <w:sz w:val="20"/>
                <w:szCs w:val="22"/>
              </w:rPr>
              <w:t>[75]</w:t>
            </w:r>
            <w:r w:rsidR="00F040BF"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F83918" w:rsidRDefault="000E4C36" w:rsidP="00F83918">
            <w:pPr>
              <w:jc w:val="center"/>
              <w:rPr>
                <w:sz w:val="20"/>
                <w:szCs w:val="22"/>
              </w:rPr>
            </w:pPr>
            <w:r w:rsidRPr="00F83918">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F83918" w:rsidRDefault="000E4C36" w:rsidP="00F83918">
            <w:pPr>
              <w:jc w:val="center"/>
              <w:rPr>
                <w:sz w:val="20"/>
                <w:szCs w:val="22"/>
              </w:rPr>
            </w:pPr>
            <w:r w:rsidRPr="00F83918">
              <w:rPr>
                <w:sz w:val="20"/>
                <w:szCs w:val="22"/>
              </w:rPr>
              <w:t>2500,5200</w:t>
            </w:r>
          </w:p>
        </w:tc>
      </w:tr>
      <w:tr w:rsidR="000E4C36" w:rsidRPr="00D72283" w14:paraId="0D694B11"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632A01B4" w:rsidR="000E4C36" w:rsidRPr="00F83918" w:rsidRDefault="000E4C36" w:rsidP="00F83918">
            <w:pPr>
              <w:jc w:val="center"/>
              <w:rPr>
                <w:sz w:val="20"/>
                <w:szCs w:val="22"/>
              </w:rPr>
            </w:pPr>
            <w:r w:rsidRPr="00F83918">
              <w:rPr>
                <w:sz w:val="20"/>
                <w:szCs w:val="22"/>
              </w:rPr>
              <w:t xml:space="preserve">2008, </w:t>
            </w:r>
            <w:proofErr w:type="spellStart"/>
            <w:r w:rsidRPr="00F83918">
              <w:rPr>
                <w:sz w:val="20"/>
                <w:szCs w:val="22"/>
              </w:rPr>
              <w:t>Schmied</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_Ref523090891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[64]</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F83918" w:rsidRDefault="000E4C36" w:rsidP="00F83918">
            <w:pPr>
              <w:jc w:val="center"/>
              <w:rPr>
                <w:sz w:val="20"/>
                <w:szCs w:val="22"/>
              </w:rPr>
            </w:pPr>
            <w:r w:rsidRPr="00F83918">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F83918" w:rsidRDefault="000E4C36" w:rsidP="00F83918">
            <w:pPr>
              <w:jc w:val="center"/>
              <w:rPr>
                <w:sz w:val="20"/>
                <w:szCs w:val="22"/>
              </w:rPr>
            </w:pPr>
            <w:r w:rsidRPr="00F83918">
              <w:rPr>
                <w:sz w:val="20"/>
                <w:szCs w:val="22"/>
              </w:rPr>
              <w:t>28894</w:t>
            </w:r>
          </w:p>
        </w:tc>
      </w:tr>
      <w:tr w:rsidR="000E4C36" w:rsidRPr="00D72283" w14:paraId="748A170E" w14:textId="77777777" w:rsidTr="00F83918">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1FB5D90" w:rsidR="000E4C36" w:rsidRPr="00F83918" w:rsidRDefault="000E4C36" w:rsidP="00F83918">
            <w:pPr>
              <w:jc w:val="center"/>
              <w:rPr>
                <w:sz w:val="20"/>
                <w:szCs w:val="22"/>
              </w:rPr>
            </w:pPr>
            <w:r w:rsidRPr="00F83918">
              <w:rPr>
                <w:sz w:val="20"/>
                <w:szCs w:val="22"/>
              </w:rPr>
              <w:t xml:space="preserve">2011, Lorenz </w:t>
            </w:r>
            <w:r w:rsidRPr="00F83918">
              <w:rPr>
                <w:b/>
                <w:sz w:val="20"/>
                <w:szCs w:val="22"/>
              </w:rPr>
              <w:fldChar w:fldCharType="begin"/>
            </w:r>
            <w:r w:rsidRPr="00F83918">
              <w:rPr>
                <w:b/>
                <w:sz w:val="20"/>
                <w:szCs w:val="22"/>
              </w:rPr>
              <w:instrText xml:space="preserve"> REF _Ref523086492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F83918" w:rsidRDefault="000E4C36" w:rsidP="00F83918">
            <w:pPr>
              <w:jc w:val="center"/>
              <w:rPr>
                <w:sz w:val="20"/>
                <w:szCs w:val="22"/>
              </w:rPr>
            </w:pPr>
            <w:r w:rsidRPr="00F83918">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F83918" w:rsidRDefault="000E4C36" w:rsidP="00F83918">
            <w:pPr>
              <w:jc w:val="center"/>
              <w:rPr>
                <w:sz w:val="20"/>
                <w:szCs w:val="22"/>
              </w:rPr>
            </w:pPr>
            <w:r w:rsidRPr="00F83918">
              <w:rPr>
                <w:sz w:val="20"/>
                <w:szCs w:val="22"/>
              </w:rPr>
              <w:t>4000, 5756</w:t>
            </w:r>
          </w:p>
        </w:tc>
      </w:tr>
    </w:tbl>
    <w:p w14:paraId="7B2F94C9" w14:textId="12CBFFF2"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w:t>
      </w:r>
      <w:proofErr w:type="gramStart"/>
      <w:r>
        <w:rPr>
          <w:szCs w:val="22"/>
        </w:rPr>
        <w:t xml:space="preserve">de  </w:t>
      </w:r>
      <w:proofErr w:type="spellStart"/>
      <w:r w:rsidR="00AD75F1" w:rsidRPr="001B5D42">
        <w:rPr>
          <w:rFonts w:asciiTheme="minorHAnsi" w:hAnsiTheme="minorHAnsi"/>
        </w:rPr>
        <w:t>Schmied</w:t>
      </w:r>
      <w:proofErr w:type="spellEnd"/>
      <w:proofErr w:type="gramEnd"/>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0C28BB">
        <w:rPr>
          <w:b/>
          <w:sz w:val="20"/>
          <w:szCs w:val="22"/>
        </w:rPr>
        <w:t>[64]</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225" w:name="_Toc535684167"/>
      <w:r>
        <w:t>Conclusion</w:t>
      </w:r>
      <w:bookmarkEnd w:id="1225"/>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Pr>
          <w:sz w:val="23"/>
          <w:szCs w:val="23"/>
        </w:rPr>
        <w:t>analysés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 </w:t>
      </w:r>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226" w:name="_Toc535684168"/>
      <w:r w:rsidRPr="005B6FDA">
        <w:lastRenderedPageBreak/>
        <w:t>Conclusion</w:t>
      </w:r>
      <w:r w:rsidR="005C2433" w:rsidRPr="005B6FDA">
        <w:t xml:space="preserve"> générale</w:t>
      </w:r>
      <w:bookmarkEnd w:id="122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227" w:name="_Toc535684169"/>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227"/>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228" w:name="_Toc535684170"/>
      <w:r>
        <w:t>Formulation variationnelle du problème conduction thermique</w:t>
      </w:r>
      <w:bookmarkEnd w:id="1228"/>
    </w:p>
    <w:p w14:paraId="4FA50E88" w14:textId="62E612FE"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C28BB">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3608E6"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229" w:name="_Ref528621363"/>
            <w:r w:rsidRPr="005600FC">
              <w:rPr>
                <w:rFonts w:ascii="Times New Roman" w:eastAsia="Times New Roman" w:hAnsi="Times New Roman"/>
                <w:b/>
                <w:iCs w:val="0"/>
                <w:color w:val="auto"/>
                <w:sz w:val="22"/>
                <w:szCs w:val="22"/>
                <w:lang w:eastAsia="fr-FR"/>
              </w:rPr>
              <w:t xml:space="preserve"> </w:t>
            </w:r>
            <w:bookmarkEnd w:id="1229"/>
          </w:p>
        </w:tc>
      </w:tr>
    </w:tbl>
    <w:p w14:paraId="534FFF4F" w14:textId="77777777" w:rsidR="00B429DC" w:rsidRPr="00E4270F" w:rsidRDefault="00B429DC" w:rsidP="007843F2">
      <w:pPr>
        <w:pStyle w:val="Titre2"/>
        <w:numPr>
          <w:ilvl w:val="1"/>
          <w:numId w:val="33"/>
        </w:numPr>
        <w:ind w:left="709"/>
      </w:pPr>
      <w:bookmarkStart w:id="1230" w:name="_Toc535684171"/>
      <w:r>
        <w:t xml:space="preserve">Approximation </w:t>
      </w:r>
      <w:r w:rsidRPr="00E4270F">
        <w:t>nodale élémentaire</w:t>
      </w:r>
      <w:r>
        <w:t xml:space="preserve"> et assemblage final</w:t>
      </w:r>
      <w:bookmarkEnd w:id="123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7EB5661D"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C28BB">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3608E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3608E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3608E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3608E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3608E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3608E6"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231" w:name="_Toc535684172"/>
      <w:r>
        <w:lastRenderedPageBreak/>
        <w:t>Ann</w:t>
      </w:r>
      <w:r w:rsidR="005B17DF">
        <w:t xml:space="preserve">exe II : </w:t>
      </w:r>
      <w:r w:rsidR="00A64F15">
        <w:br/>
        <w:t>Détermination du point haut</w:t>
      </w:r>
      <w:bookmarkEnd w:id="1231"/>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6C0269D4"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C28BB" w:rsidRPr="000C28BB">
        <w:t>Figure A</w:t>
      </w:r>
      <w:r w:rsidR="000C28BB">
        <w:rPr>
          <w:i/>
          <w:noProof/>
        </w:rPr>
        <w:t>.II.2</w:t>
      </w:r>
      <w:r w:rsidR="000C28BB">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3608E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3608E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07A7CA12"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C28BB">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3608E6"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232" w:name="_Ref525656363"/>
            <w:r w:rsidRPr="00E37D96">
              <w:rPr>
                <w:rFonts w:eastAsiaTheme="minorHAnsi"/>
              </w:rPr>
              <w:t xml:space="preserve"> </w:t>
            </w:r>
            <w:bookmarkEnd w:id="1232"/>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34"/>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E59E450" w:rsidR="00A64F15" w:rsidRPr="00BA205C" w:rsidRDefault="00A64F15" w:rsidP="00A64F15">
      <w:pPr>
        <w:pStyle w:val="Lgende"/>
        <w:spacing w:line="360" w:lineRule="auto"/>
        <w:jc w:val="center"/>
        <w:rPr>
          <w:i w:val="0"/>
          <w:sz w:val="22"/>
        </w:rPr>
      </w:pPr>
      <w:bookmarkStart w:id="1233" w:name="_Ref525659754"/>
      <w:r w:rsidRPr="00BA205C">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A.II.2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1233"/>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234" w:name="_Toc535684173"/>
      <w:r w:rsidR="00FC46F1">
        <w:lastRenderedPageBreak/>
        <w:t>Références</w:t>
      </w:r>
      <w:bookmarkEnd w:id="1234"/>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235" w:name="_Ref526346265"/>
      <w:bookmarkStart w:id="1236" w:name="_Ref534794244"/>
      <w:bookmarkStart w:id="1237" w:name="_Ref533094789"/>
      <w:bookmarkStart w:id="1238"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235"/>
    </w:p>
    <w:p w14:paraId="20BD8504" w14:textId="77777777" w:rsidR="0054208F" w:rsidRDefault="0054208F" w:rsidP="0054208F">
      <w:pPr>
        <w:pStyle w:val="Paragraphedeliste"/>
        <w:numPr>
          <w:ilvl w:val="0"/>
          <w:numId w:val="35"/>
        </w:numPr>
        <w:spacing w:line="360" w:lineRule="auto"/>
        <w:jc w:val="both"/>
        <w:rPr>
          <w:lang w:val="en-US"/>
        </w:rPr>
      </w:pPr>
      <w:bookmarkStart w:id="1239"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236"/>
      <w:bookmarkEnd w:id="1239"/>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240"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240"/>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241"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turbomachinery symposium, 2008.</w:t>
      </w:r>
      <w:bookmarkEnd w:id="1241"/>
    </w:p>
    <w:p w14:paraId="22F6FDEE" w14:textId="77777777" w:rsidR="00851955" w:rsidRDefault="00851955" w:rsidP="0054208F">
      <w:pPr>
        <w:pStyle w:val="Paragraphedeliste"/>
        <w:numPr>
          <w:ilvl w:val="0"/>
          <w:numId w:val="35"/>
        </w:numPr>
        <w:spacing w:line="360" w:lineRule="auto"/>
        <w:jc w:val="both"/>
        <w:rPr>
          <w:lang w:val="en-US"/>
        </w:rPr>
      </w:pPr>
      <w:bookmarkStart w:id="1242" w:name="_Ref534794429"/>
      <w:bookmarkEnd w:id="1237"/>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242"/>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3"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43"/>
    </w:p>
    <w:p w14:paraId="60D06719" w14:textId="33AAFC88" w:rsidR="00851955" w:rsidRDefault="00D345EC" w:rsidP="0054208F">
      <w:pPr>
        <w:pStyle w:val="Paragraphedeliste"/>
        <w:numPr>
          <w:ilvl w:val="0"/>
          <w:numId w:val="35"/>
        </w:numPr>
        <w:spacing w:line="360" w:lineRule="auto"/>
        <w:jc w:val="both"/>
        <w:rPr>
          <w:lang w:val="en-US"/>
        </w:rPr>
      </w:pPr>
      <w:bookmarkStart w:id="1244"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244"/>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5" w:name="_Ref533092212"/>
      <w:bookmarkEnd w:id="1238"/>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245"/>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6"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246"/>
    </w:p>
    <w:p w14:paraId="63EA66CD" w14:textId="71708346"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7"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35"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247"/>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48"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248"/>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9"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249"/>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0"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250"/>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1"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251"/>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252"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52"/>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5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53"/>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254" w:name="_Ref533096146"/>
      <w:r>
        <w:rPr>
          <w:rFonts w:asciiTheme="minorHAnsi" w:hAnsiTheme="minorHAnsi"/>
          <w:lang w:val="en-US"/>
        </w:rPr>
        <w:t xml:space="preserve"> </w:t>
      </w:r>
      <w:bookmarkStart w:id="1255" w:name="_Ref535500759"/>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54"/>
      <w:bookmarkEnd w:id="1255"/>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56"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56"/>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57"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57"/>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58"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58"/>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9" w:name="_Ref533096550"/>
      <w:r>
        <w:rPr>
          <w:rFonts w:asciiTheme="minorHAnsi" w:hAnsiTheme="minorHAnsi"/>
          <w:lang w:val="en-US"/>
        </w:rPr>
        <w:t xml:space="preserve"> </w:t>
      </w:r>
      <w:bookmarkStart w:id="1260"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259"/>
      <w:bookmarkEnd w:id="1260"/>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1"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261"/>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2"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262"/>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3"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263"/>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4"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264"/>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65"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265"/>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6"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66"/>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7"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67"/>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68"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68"/>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269" w:name="_Ref535515874"/>
      <w:r w:rsidRPr="005010FC">
        <w:t xml:space="preserve">Thibaud </w:t>
      </w:r>
      <w:proofErr w:type="spellStart"/>
      <w:r w:rsidRPr="005010FC">
        <w:t>Plantegenet</w:t>
      </w:r>
      <w:proofErr w:type="spellEnd"/>
      <w:r>
        <w:t>, "</w:t>
      </w:r>
      <w:r w:rsidRPr="005010FC">
        <w:t>Analyse théorique et expérimentale des paliers à patins oscillants usinés dans la masse</w:t>
      </w:r>
      <w:r>
        <w:t xml:space="preserve">", </w:t>
      </w:r>
      <w:r w:rsidRPr="005010FC">
        <w:t>Projet de thèse</w:t>
      </w:r>
      <w:r>
        <w:t>, Université de Poitiers, 2019</w:t>
      </w:r>
      <w:bookmarkEnd w:id="1269"/>
    </w:p>
    <w:p w14:paraId="3733D6A4" w14:textId="5265EFCB" w:rsidR="00BE1EB4" w:rsidRPr="00257ED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270" w:name="_Ref535591785"/>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Texas A&amp;M University. Turbomachinery Laboratories.</w:t>
      </w:r>
      <w:bookmarkEnd w:id="1270"/>
      <w:r w:rsidRPr="00257ED8">
        <w:rPr>
          <w:lang w:val="en-US"/>
        </w:rPr>
        <w:t xml:space="preserve"> </w:t>
      </w:r>
    </w:p>
    <w:p w14:paraId="1F3C2EF3" w14:textId="0DCBD298" w:rsidR="002F13EF" w:rsidRPr="00BE1EB4"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1" w:name="_Ref533115138"/>
      <w:bookmarkStart w:id="1272"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271"/>
      <w:bookmarkEnd w:id="1272"/>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73" w:name="_Ref528660528"/>
      <w:bookmarkStart w:id="1274" w:name="_Ref526263891"/>
      <w:r>
        <w:rPr>
          <w:lang w:val="en-US"/>
        </w:rPr>
        <w:t xml:space="preserve"> </w:t>
      </w:r>
      <w:bookmarkStart w:id="1275"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273"/>
      <w:bookmarkEnd w:id="1275"/>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274"/>
    </w:p>
    <w:p w14:paraId="1531FCDD" w14:textId="2091EDDB" w:rsidR="00593B31" w:rsidRDefault="001270AE" w:rsidP="0054208F">
      <w:pPr>
        <w:pStyle w:val="Paragraphedeliste"/>
        <w:numPr>
          <w:ilvl w:val="0"/>
          <w:numId w:val="35"/>
        </w:numPr>
        <w:spacing w:line="360" w:lineRule="auto"/>
        <w:jc w:val="both"/>
        <w:rPr>
          <w:lang w:val="en-US"/>
        </w:rPr>
      </w:pPr>
      <w:bookmarkStart w:id="1276"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276"/>
    </w:p>
    <w:p w14:paraId="39BE69C0" w14:textId="77777777" w:rsidR="00593B31" w:rsidRDefault="00593B31" w:rsidP="0054208F">
      <w:pPr>
        <w:pStyle w:val="Paragraphedeliste"/>
        <w:numPr>
          <w:ilvl w:val="0"/>
          <w:numId w:val="35"/>
        </w:numPr>
        <w:spacing w:line="360" w:lineRule="auto"/>
        <w:jc w:val="both"/>
      </w:pPr>
      <w:bookmarkStart w:id="1277"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277"/>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278" w:name="_Ref526266405"/>
      <w:r w:rsidRPr="002222AB">
        <w:rPr>
          <w:lang w:val="en-US"/>
        </w:rPr>
        <w:t>Elrod HG, “A cavitation algorithm”, ASME Journal of Lubrication Technology, 1981, Vol. 103, pp.350-354</w:t>
      </w:r>
      <w:bookmarkEnd w:id="1278"/>
    </w:p>
    <w:p w14:paraId="6704507C" w14:textId="77777777" w:rsidR="00593B31" w:rsidRDefault="00593B31" w:rsidP="0054208F">
      <w:pPr>
        <w:pStyle w:val="Paragraphedeliste"/>
        <w:numPr>
          <w:ilvl w:val="0"/>
          <w:numId w:val="35"/>
        </w:numPr>
        <w:spacing w:line="360" w:lineRule="auto"/>
        <w:jc w:val="both"/>
      </w:pPr>
      <w:bookmarkStart w:id="1279" w:name="_Ref526330394"/>
      <w:r w:rsidRPr="00CD63D5">
        <w:lastRenderedPageBreak/>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279"/>
    </w:p>
    <w:p w14:paraId="2B9088DA" w14:textId="77777777" w:rsidR="00593B31" w:rsidRDefault="00593B31" w:rsidP="0054208F">
      <w:pPr>
        <w:pStyle w:val="Paragraphedeliste"/>
        <w:numPr>
          <w:ilvl w:val="0"/>
          <w:numId w:val="35"/>
        </w:numPr>
        <w:spacing w:line="360" w:lineRule="auto"/>
        <w:rPr>
          <w:lang w:val="en-US"/>
        </w:rPr>
      </w:pPr>
      <w:bookmarkStart w:id="1280"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280"/>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281"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281"/>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282" w:name="_Ref526269748"/>
      <w:r w:rsidRPr="002222AB">
        <w:rPr>
          <w:lang w:val="en-US"/>
        </w:rPr>
        <w:t>Elrod HG. “Efficient numerical method for computation of thermo hydrodynamics of laminar lubricating films”, Technical report, NASA Lewis Research Center, 1989.</w:t>
      </w:r>
      <w:bookmarkEnd w:id="1282"/>
    </w:p>
    <w:p w14:paraId="02DFB901" w14:textId="77777777" w:rsidR="00593B31" w:rsidRDefault="00593B31" w:rsidP="0054208F">
      <w:pPr>
        <w:pStyle w:val="Paragraphedeliste"/>
        <w:numPr>
          <w:ilvl w:val="0"/>
          <w:numId w:val="35"/>
        </w:numPr>
        <w:spacing w:line="360" w:lineRule="auto"/>
        <w:jc w:val="both"/>
      </w:pPr>
      <w:bookmarkStart w:id="1283"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283"/>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284"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284"/>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285"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285"/>
    </w:p>
    <w:p w14:paraId="6AC474BF" w14:textId="77777777" w:rsidR="00A95CBF" w:rsidRDefault="00A95CBF" w:rsidP="0054208F">
      <w:pPr>
        <w:pStyle w:val="Paragraphedeliste"/>
        <w:numPr>
          <w:ilvl w:val="0"/>
          <w:numId w:val="35"/>
        </w:numPr>
        <w:spacing w:line="360" w:lineRule="auto"/>
        <w:jc w:val="both"/>
        <w:rPr>
          <w:lang w:val="en-US"/>
        </w:rPr>
      </w:pPr>
      <w:bookmarkStart w:id="1286"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286"/>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287"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287"/>
    </w:p>
    <w:p w14:paraId="054D33A7" w14:textId="77777777" w:rsidR="00A95CBF" w:rsidRDefault="00A95CBF" w:rsidP="0054208F">
      <w:pPr>
        <w:pStyle w:val="Paragraphedeliste"/>
        <w:numPr>
          <w:ilvl w:val="0"/>
          <w:numId w:val="35"/>
        </w:numPr>
        <w:spacing w:line="360" w:lineRule="auto"/>
        <w:jc w:val="both"/>
        <w:rPr>
          <w:lang w:val="en-US"/>
        </w:rPr>
      </w:pPr>
      <w:bookmarkStart w:id="1288"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288"/>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289" w:name="_Ref528057257"/>
      <w:r w:rsidRPr="007270B6">
        <w:rPr>
          <w:lang w:val="en-US"/>
        </w:rPr>
        <w:t>DAKEL M., BAGUET S., DUFOUR R. Nonlinear dynamics of a support-excited flexible rotor with hydrodynamic journal bearings. Journal of Sound and Vibration, 2014, vol. 333, n° 10, pp. 2774-2799.</w:t>
      </w:r>
      <w:bookmarkEnd w:id="1289"/>
    </w:p>
    <w:p w14:paraId="0292DFDF" w14:textId="77777777" w:rsidR="00A95CBF" w:rsidRDefault="00A95CBF" w:rsidP="0054208F">
      <w:pPr>
        <w:pStyle w:val="Paragraphedeliste"/>
        <w:numPr>
          <w:ilvl w:val="0"/>
          <w:numId w:val="35"/>
        </w:numPr>
        <w:spacing w:line="360" w:lineRule="auto"/>
        <w:jc w:val="both"/>
      </w:pPr>
      <w:bookmarkStart w:id="1290" w:name="_Ref528001806"/>
      <w:r w:rsidRPr="00BF3126">
        <w:t>DAKEL M.</w:t>
      </w:r>
      <w:r>
        <w:t>, 2014, "Stabilité et dynamique non linéaire de rotors embarqués</w:t>
      </w:r>
      <w:r w:rsidRPr="00226388">
        <w:t>"</w:t>
      </w:r>
      <w:r>
        <w:t>, thèse de INSA de Lyon</w:t>
      </w:r>
      <w:bookmarkEnd w:id="1290"/>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291" w:name="_Ref528171614"/>
      <w:proofErr w:type="spellStart"/>
      <w:r w:rsidRPr="00295C43">
        <w:rPr>
          <w:lang w:val="en-US"/>
        </w:rPr>
        <w:lastRenderedPageBreak/>
        <w:t>Levenspiel</w:t>
      </w:r>
      <w:proofErr w:type="spellEnd"/>
      <w:r w:rsidRPr="00295C43">
        <w:rPr>
          <w:lang w:val="en-US"/>
        </w:rPr>
        <w:t>, O., Engineering Flow and Heat Exchange, Revised Edition, Plenum Press, 1998, pp. 173-78, 182-84.</w:t>
      </w:r>
      <w:bookmarkEnd w:id="1291"/>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292" w:name="_Ref528232242"/>
      <w:r w:rsidRPr="00034058">
        <w:t>CodeAster</w:t>
      </w:r>
      <w:r>
        <w:t xml:space="preserve">© Référence </w:t>
      </w:r>
      <w:r w:rsidRPr="00034058">
        <w:t>R5.02.01</w:t>
      </w:r>
      <w:r>
        <w:t xml:space="preserve">, </w:t>
      </w:r>
      <w:r w:rsidRPr="00034058">
        <w:t>“Algorithme de thermique linéaire transitoire”</w:t>
      </w:r>
      <w:bookmarkEnd w:id="1292"/>
    </w:p>
    <w:p w14:paraId="5F7E2970" w14:textId="77777777" w:rsidR="00A95CBF" w:rsidRDefault="00A95CBF" w:rsidP="0054208F">
      <w:pPr>
        <w:pStyle w:val="Paragraphedeliste"/>
        <w:numPr>
          <w:ilvl w:val="0"/>
          <w:numId w:val="35"/>
        </w:numPr>
        <w:spacing w:line="360" w:lineRule="auto"/>
        <w:jc w:val="both"/>
      </w:pPr>
      <w:r>
        <w:t xml:space="preserve"> </w:t>
      </w:r>
      <w:bookmarkStart w:id="1293" w:name="_Ref528255279"/>
      <w:r>
        <w:t>CodeAster© Référence R</w:t>
      </w:r>
      <w:r w:rsidRPr="00866FE3">
        <w:t>3.03.08</w:t>
      </w:r>
      <w:r>
        <w:t>, "</w:t>
      </w:r>
      <w:r w:rsidRPr="00866FE3">
        <w:t>Relations cinématiques linéaires de type RBE3</w:t>
      </w:r>
      <w:r>
        <w:t>"</w:t>
      </w:r>
      <w:bookmarkEnd w:id="1293"/>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94" w:name="_Ref523227901"/>
      <w:r w:rsidRPr="00D77EFD">
        <w:rPr>
          <w:rFonts w:asciiTheme="minorHAnsi" w:hAnsiTheme="minorHAnsi"/>
        </w:rPr>
        <w:t xml:space="preserve"> </w:t>
      </w:r>
      <w:bookmarkStart w:id="1295"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94"/>
      <w:bookmarkEnd w:id="1295"/>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96"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96"/>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297"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297"/>
    </w:p>
    <w:p w14:paraId="7F46C800" w14:textId="77777777" w:rsidR="00D617B4" w:rsidRDefault="00D617B4" w:rsidP="0054208F">
      <w:pPr>
        <w:pStyle w:val="Paragraphedeliste"/>
        <w:numPr>
          <w:ilvl w:val="0"/>
          <w:numId w:val="35"/>
        </w:numPr>
        <w:spacing w:line="360" w:lineRule="auto"/>
        <w:jc w:val="both"/>
        <w:rPr>
          <w:lang w:val="en-US"/>
        </w:rPr>
      </w:pPr>
      <w:bookmarkStart w:id="1298"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298"/>
    </w:p>
    <w:p w14:paraId="5973AE58" w14:textId="77777777" w:rsidR="00D617B4" w:rsidRDefault="00D617B4" w:rsidP="0054208F">
      <w:pPr>
        <w:pStyle w:val="Paragraphedeliste"/>
        <w:numPr>
          <w:ilvl w:val="0"/>
          <w:numId w:val="35"/>
        </w:numPr>
        <w:spacing w:line="360" w:lineRule="auto"/>
        <w:jc w:val="both"/>
        <w:rPr>
          <w:lang w:val="en-US"/>
        </w:rPr>
      </w:pPr>
      <w:bookmarkStart w:id="1299"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99"/>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0"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00"/>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1"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301"/>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2"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302"/>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3"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03"/>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4"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304"/>
    </w:p>
    <w:p w14:paraId="5726F5BC" w14:textId="77777777" w:rsidR="00D617B4" w:rsidRDefault="00D617B4" w:rsidP="0054208F">
      <w:pPr>
        <w:pStyle w:val="Paragraphedeliste"/>
        <w:numPr>
          <w:ilvl w:val="0"/>
          <w:numId w:val="35"/>
        </w:numPr>
        <w:spacing w:line="360" w:lineRule="auto"/>
        <w:jc w:val="both"/>
        <w:rPr>
          <w:lang w:val="en-US"/>
        </w:rPr>
      </w:pPr>
      <w:r>
        <w:rPr>
          <w:lang w:val="en-US"/>
        </w:rPr>
        <w:lastRenderedPageBreak/>
        <w:t xml:space="preserve"> </w:t>
      </w:r>
      <w:bookmarkStart w:id="1305"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305"/>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306"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1306"/>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307"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307"/>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8"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w:t>
      </w:r>
      <w:proofErr w:type="spellStart"/>
      <w:r w:rsidR="00D617B4" w:rsidRPr="00A22718">
        <w:rPr>
          <w:rFonts w:asciiTheme="minorHAnsi" w:hAnsiTheme="minorHAnsi"/>
          <w:lang w:val="en-US"/>
        </w:rPr>
        <w:t>Jongh</w:t>
      </w:r>
      <w:proofErr w:type="spellEnd"/>
      <w:r w:rsidR="00D617B4" w:rsidRPr="00A22718">
        <w:rPr>
          <w:rFonts w:asciiTheme="minorHAnsi" w:hAnsiTheme="minorHAnsi"/>
          <w:lang w:val="en-US"/>
        </w:rPr>
        <w:t>, The synchronous rotor instability phenomenon – Morton Effect, Proceedings of the thirty-seventh turbomachinery symposium, 2008.</w:t>
      </w:r>
      <w:bookmarkEnd w:id="1308"/>
    </w:p>
    <w:p w14:paraId="49A3246F" w14:textId="2F2C171E" w:rsidR="00E213C6" w:rsidRDefault="00E213C6" w:rsidP="0054208F">
      <w:pPr>
        <w:pStyle w:val="Paragraphedeliste"/>
        <w:numPr>
          <w:ilvl w:val="0"/>
          <w:numId w:val="35"/>
        </w:numPr>
        <w:spacing w:line="360" w:lineRule="auto"/>
        <w:jc w:val="both"/>
        <w:rPr>
          <w:lang w:val="en-US"/>
        </w:rPr>
      </w:pPr>
      <w:bookmarkStart w:id="1309" w:name="_Ref535592305"/>
      <w:r>
        <w:rPr>
          <w:lang w:val="en-US"/>
        </w:rPr>
        <w:t xml:space="preserve">  </w:t>
      </w:r>
      <w:bookmarkEnd w:id="1309"/>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36"/>
      <w:headerReference w:type="default" r:id="rId137"/>
      <w:footerReference w:type="default" r:id="rId138"/>
      <w:headerReference w:type="first" r:id="rId139"/>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4E238F" w:rsidRDefault="004E238F"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4E238F" w:rsidRDefault="004E238F">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288" w:author="Mihai ARGHIR" w:date="2019-01-19T18:17:00Z" w:initials="MA">
    <w:p w14:paraId="55D870E9" w14:textId="2285397B" w:rsidR="00DA75DE" w:rsidRDefault="00DA75DE">
      <w:pPr>
        <w:pStyle w:val="Commentaire"/>
      </w:pPr>
      <w:r>
        <w:rPr>
          <w:rStyle w:val="Marquedecommentaire"/>
        </w:rPr>
        <w:annotationRef/>
      </w:r>
      <w:r>
        <w:t>Il te reste la taille des caractères pour la vitesse de rotation</w:t>
      </w:r>
    </w:p>
  </w:comment>
  <w:comment w:id="300" w:author="HASSINI Mohamed-amine" w:date="2019-01-02T11:09:00Z" w:initials="HM">
    <w:p w14:paraId="41307583" w14:textId="77777777" w:rsidR="004E238F" w:rsidRDefault="004E238F" w:rsidP="00ED4BE4">
      <w:pPr>
        <w:pStyle w:val="Commentaire"/>
      </w:pPr>
      <w:r>
        <w:rPr>
          <w:rStyle w:val="Marquedecommentaire"/>
        </w:rPr>
        <w:annotationRef/>
      </w:r>
      <w:r>
        <w:t>C’est l’inverse. La U1=W1=0</w:t>
      </w:r>
    </w:p>
  </w:comment>
  <w:comment w:id="301" w:author="ZHANG Silun" w:date="2019-01-08T02:13:00Z" w:initials="ZS">
    <w:p w14:paraId="09E64AA2" w14:textId="2642AF5B" w:rsidR="004E238F" w:rsidRDefault="004E238F">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06" w:author="HASSINI Mohamed-amine" w:date="2019-01-02T11:13:00Z" w:initials="HM">
    <w:p w14:paraId="5CFAA9BE" w14:textId="77777777" w:rsidR="004E238F" w:rsidRDefault="004E238F" w:rsidP="00020FD8">
      <w:pPr>
        <w:pStyle w:val="Commentaire"/>
      </w:pPr>
      <w:r>
        <w:rPr>
          <w:rStyle w:val="Marquedecommentaire"/>
        </w:rPr>
        <w:annotationRef/>
      </w:r>
      <w:r>
        <w:t>Utiliser un schéma pour expliquer</w:t>
      </w:r>
    </w:p>
  </w:comment>
  <w:comment w:id="327" w:author="Mihai ARGHIR" w:date="2019-01-11T15:45:00Z" w:initials="MA">
    <w:p w14:paraId="22E85AB4" w14:textId="655582C6" w:rsidR="004E238F" w:rsidRDefault="004E238F">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30" w:author="Mihai ARGHIR" w:date="2019-01-11T15:46:00Z" w:initials="MA">
    <w:p w14:paraId="5FFC4635" w14:textId="1A40592E" w:rsidR="004E238F" w:rsidRPr="00DA75DE" w:rsidRDefault="004E238F">
      <w:pPr>
        <w:pStyle w:val="Commentaire"/>
        <w:rPr>
          <w:b/>
          <w:color w:val="FF0000"/>
        </w:rPr>
      </w:pPr>
      <w:r w:rsidRPr="00A42408">
        <w:rPr>
          <w:rStyle w:val="Marquedecommentaire"/>
          <w:highlight w:val="yellow"/>
        </w:rPr>
        <w:annotationRef/>
      </w:r>
      <w:r w:rsidRPr="00DA75DE">
        <w:rPr>
          <w:b/>
          <w:color w:val="FF0000"/>
          <w:highlight w:val="yellow"/>
        </w:rPr>
        <w:t>Quelle est l’expression pour « c » dans cette équation ?</w:t>
      </w:r>
    </w:p>
  </w:comment>
  <w:comment w:id="338" w:author="Mihai ARGHIR" w:date="2019-01-19T18:20:00Z" w:initials="MA">
    <w:p w14:paraId="0E05B750" w14:textId="4B073898" w:rsidR="00DA75DE" w:rsidRPr="00DA75DE" w:rsidRDefault="00DA75DE">
      <w:pPr>
        <w:pStyle w:val="Commentaire"/>
        <w:rPr>
          <w:color w:val="FF0000"/>
        </w:rPr>
      </w:pPr>
      <w:r w:rsidRPr="00DA75DE">
        <w:rPr>
          <w:rStyle w:val="Marquedecommentaire"/>
          <w:color w:val="FF0000"/>
          <w:highlight w:val="yellow"/>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796" w:author="Mihai ARGHIR" w:date="2019-01-13T19:19:00Z" w:initials="MA">
    <w:p w14:paraId="76A489BD" w14:textId="2C0EDCF2" w:rsidR="004E238F" w:rsidRPr="00D273D9" w:rsidRDefault="004E238F">
      <w:pPr>
        <w:pStyle w:val="Commentaire"/>
        <w:rPr>
          <w:b/>
          <w:color w:val="FF0000"/>
        </w:rPr>
      </w:pPr>
      <w:r>
        <w:rPr>
          <w:rStyle w:val="Marquedecommentaire"/>
        </w:rPr>
        <w:annotationRef/>
      </w:r>
      <w:r w:rsidRPr="00D273D9">
        <w:rPr>
          <w:b/>
          <w:color w:val="FF0000"/>
          <w:highlight w:val="yellow"/>
        </w:rPr>
        <w:t>A indiquer sur la figure « roulement » et « palier lubrifié »</w:t>
      </w:r>
    </w:p>
  </w:comment>
  <w:comment w:id="799" w:author="Mihai ARGHIR" w:date="2019-01-13T19:41:00Z" w:initials="MA">
    <w:p w14:paraId="5701861E" w14:textId="4C014136" w:rsidR="004E238F" w:rsidRPr="00D273D9" w:rsidRDefault="004E238F">
      <w:pPr>
        <w:pStyle w:val="Commentaire"/>
        <w:rPr>
          <w:b/>
          <w:color w:val="FF0000"/>
        </w:rPr>
      </w:pPr>
      <w:r w:rsidRPr="00D273D9">
        <w:rPr>
          <w:rStyle w:val="Marquedecommentaire"/>
          <w:b/>
          <w:color w:val="FF0000"/>
          <w:highlight w:val="yellow"/>
        </w:rPr>
        <w:annotationRef/>
      </w:r>
      <w:r w:rsidRPr="00D273D9">
        <w:rPr>
          <w:b/>
          <w:color w:val="FF0000"/>
          <w:highlight w:val="yellow"/>
        </w:rPr>
        <w:t>Il faut une référence pour le code Aster</w:t>
      </w:r>
    </w:p>
  </w:comment>
  <w:comment w:id="800" w:author="Mihai ARGHIR" w:date="2019-01-13T19:42:00Z" w:initials="MA">
    <w:p w14:paraId="3BDE527A" w14:textId="69F59143" w:rsidR="004E238F" w:rsidRPr="00D273D9" w:rsidRDefault="004E238F">
      <w:pPr>
        <w:pStyle w:val="Commentaire"/>
        <w:rPr>
          <w:b/>
          <w:color w:val="FF0000"/>
        </w:rPr>
      </w:pPr>
      <w:r>
        <w:rPr>
          <w:rStyle w:val="Marquedecommentaire"/>
        </w:rPr>
        <w:annotationRef/>
      </w:r>
      <w:r w:rsidRPr="00D273D9">
        <w:rPr>
          <w:b/>
          <w:color w:val="FF0000"/>
          <w:highlight w:val="yellow"/>
        </w:rPr>
        <w:t>Ajouter une liaison ou un renvoi à l’Annexe</w:t>
      </w:r>
    </w:p>
  </w:comment>
  <w:comment w:id="805" w:author="Mihai ARGHIR" w:date="2019-01-13T20:09:00Z" w:initials="MA">
    <w:p w14:paraId="225C1464" w14:textId="71AB2B3F" w:rsidR="004E238F" w:rsidRPr="00D273D9" w:rsidRDefault="004E238F">
      <w:pPr>
        <w:pStyle w:val="Commentaire"/>
        <w:rPr>
          <w:b/>
          <w:color w:val="FF0000"/>
        </w:rPr>
      </w:pPr>
      <w:r>
        <w:rPr>
          <w:rStyle w:val="Marquedecommentaire"/>
        </w:rPr>
        <w:annotationRef/>
      </w:r>
      <w:r w:rsidRPr="00D273D9">
        <w:rPr>
          <w:b/>
          <w:color w:val="FF0000"/>
          <w:highlight w:val="yellow"/>
        </w:rPr>
        <w:t xml:space="preserve">Je ne pense pas que c’est une relation « cinématique » car tu parles des efforts or la cinématique ne fait appel qu’au déplacements et aux vitesses. C’est la dynamique qui fait intervenir </w:t>
      </w:r>
      <w:proofErr w:type="gramStart"/>
      <w:r w:rsidRPr="00D273D9">
        <w:rPr>
          <w:b/>
          <w:color w:val="FF0000"/>
          <w:highlight w:val="yellow"/>
        </w:rPr>
        <w:t>les accélération</w:t>
      </w:r>
      <w:proofErr w:type="gramEnd"/>
      <w:r w:rsidRPr="00D273D9">
        <w:rPr>
          <w:b/>
          <w:color w:val="FF0000"/>
          <w:highlight w:val="yellow"/>
        </w:rPr>
        <w:t xml:space="preserve"> et les forces.</w:t>
      </w:r>
    </w:p>
  </w:comment>
  <w:comment w:id="806" w:author="Mihai ARGHIR" w:date="2019-01-13T20:11:00Z" w:initials="MA">
    <w:p w14:paraId="15D3ADB9" w14:textId="216CA628" w:rsidR="004E238F" w:rsidRPr="00D273D9" w:rsidRDefault="004E238F">
      <w:pPr>
        <w:pStyle w:val="Commentaire"/>
        <w:rPr>
          <w:b/>
          <w:color w:val="FF0000"/>
        </w:rPr>
      </w:pPr>
      <w:r>
        <w:rPr>
          <w:rStyle w:val="Marquedecommentaire"/>
        </w:rPr>
        <w:annotationRef/>
      </w:r>
      <w:r w:rsidRPr="00D273D9">
        <w:rPr>
          <w:b/>
          <w:color w:val="FF0000"/>
          <w:highlight w:val="yellow"/>
        </w:rPr>
        <w:t>Il faut donner cette relation. C’est très important pour comprendre le modèle.</w:t>
      </w:r>
    </w:p>
  </w:comment>
  <w:comment w:id="839" w:author="Mihai ARGHIR" w:date="2019-01-14T12:44:00Z" w:initials="MA">
    <w:p w14:paraId="75D9902E" w14:textId="47C80215" w:rsidR="004E238F" w:rsidRPr="00D273D9" w:rsidRDefault="004E238F">
      <w:pPr>
        <w:pStyle w:val="Commentaire"/>
        <w:rPr>
          <w:b/>
          <w:color w:val="FF0000"/>
        </w:rPr>
      </w:pPr>
      <w:r>
        <w:rPr>
          <w:rStyle w:val="Marquedecommentaire"/>
        </w:rPr>
        <w:annotationRef/>
      </w:r>
      <w:r w:rsidRPr="00D273D9">
        <w:rPr>
          <w:b/>
          <w:color w:val="FF0000"/>
          <w:highlight w:val="yellow"/>
        </w:rPr>
        <w:t>C’est la 1</w:t>
      </w:r>
      <w:r w:rsidRPr="00D273D9">
        <w:rPr>
          <w:b/>
          <w:color w:val="FF0000"/>
          <w:highlight w:val="yellow"/>
          <w:vertAlign w:val="superscript"/>
        </w:rPr>
        <w:t>ère</w:t>
      </w:r>
      <w:r w:rsidRPr="00D273D9">
        <w:rPr>
          <w:b/>
          <w:color w:val="FF0000"/>
          <w:highlight w:val="yellow"/>
        </w:rPr>
        <w:t xml:space="preserve"> fois que le système tournant avec le rotor est mentionné. </w:t>
      </w:r>
      <w:proofErr w:type="spellStart"/>
      <w:r w:rsidRPr="00D273D9">
        <w:rPr>
          <w:b/>
          <w:color w:val="FF0000"/>
          <w:highlight w:val="yellow"/>
        </w:rPr>
        <w:t>Ca</w:t>
      </w:r>
      <w:proofErr w:type="spellEnd"/>
      <w:r w:rsidRPr="00D273D9">
        <w:rPr>
          <w:b/>
          <w:color w:val="FF0000"/>
          <w:highlight w:val="yellow"/>
        </w:rPr>
        <w:t xml:space="preserve"> mérite quelques explications !</w:t>
      </w:r>
    </w:p>
  </w:comment>
  <w:comment w:id="840" w:author="Mihai ARGHIR" w:date="2019-01-14T12:46:00Z" w:initials="MA">
    <w:p w14:paraId="55FB5254" w14:textId="1F7D38FF" w:rsidR="004E238F" w:rsidRPr="00D273D9" w:rsidRDefault="004E238F">
      <w:pPr>
        <w:pStyle w:val="Commentaire"/>
        <w:rPr>
          <w:b/>
          <w:color w:val="FF0000"/>
        </w:rPr>
      </w:pPr>
      <w:r>
        <w:rPr>
          <w:rStyle w:val="Marquedecommentaire"/>
        </w:rPr>
        <w:annotationRef/>
      </w:r>
      <w:r w:rsidRPr="00D273D9">
        <w:rPr>
          <w:b/>
          <w:color w:val="FF0000"/>
          <w:highlight w:val="yellow"/>
        </w:rPr>
        <w:t>Il faut mentionner que cette écriture s’applique aussi à la masse des disques !!!</w:t>
      </w:r>
    </w:p>
  </w:comment>
  <w:comment w:id="1013" w:author="Mihai ARGHIR" w:date="2019-01-19T17:17:00Z" w:initials="MA">
    <w:p w14:paraId="279EFFCE" w14:textId="42D1660F" w:rsidR="004E238F" w:rsidRPr="00D273D9" w:rsidRDefault="004E238F">
      <w:pPr>
        <w:pStyle w:val="Commentaire"/>
        <w:rPr>
          <w:b/>
          <w:color w:val="FF0000"/>
        </w:rPr>
      </w:pPr>
      <w:r>
        <w:rPr>
          <w:rStyle w:val="Marquedecommentaire"/>
        </w:rPr>
        <w:annotationRef/>
      </w:r>
      <w:r w:rsidRPr="00D273D9">
        <w:rPr>
          <w:b/>
          <w:noProof/>
          <w:color w:val="FF0000"/>
          <w:highlight w:val="yellow"/>
        </w:rPr>
        <w:t>Atention aux renvois vers les figures.</w:t>
      </w:r>
    </w:p>
  </w:comment>
  <w:comment w:id="1020" w:author="Mihai ARGHIR" w:date="2019-01-19T17:36:00Z" w:initials="MA">
    <w:p w14:paraId="02C0D193" w14:textId="059B9D96" w:rsidR="004E238F" w:rsidRPr="00D273D9" w:rsidRDefault="004E238F">
      <w:pPr>
        <w:pStyle w:val="Commentaire"/>
        <w:rPr>
          <w:b/>
          <w:color w:val="FF0000"/>
        </w:rPr>
      </w:pPr>
      <w:r>
        <w:rPr>
          <w:rStyle w:val="Marquedecommentaire"/>
        </w:rPr>
        <w:annotationRef/>
      </w:r>
      <w:proofErr w:type="spellStart"/>
      <w:r w:rsidRPr="00D273D9">
        <w:rPr>
          <w:b/>
          <w:color w:val="FF0000"/>
          <w:highlight w:val="yellow"/>
        </w:rPr>
        <w:t>Ca</w:t>
      </w:r>
      <w:proofErr w:type="spellEnd"/>
      <w:r w:rsidRPr="00D273D9">
        <w:rPr>
          <w:b/>
          <w:color w:val="FF0000"/>
          <w:highlight w:val="yellow"/>
        </w:rPr>
        <w:t xml:space="preserve"> correspond à quelle température moyenne du roto ?</w:t>
      </w:r>
    </w:p>
  </w:comment>
  <w:comment w:id="1031" w:author="Mihai ARGHIR" w:date="2019-01-16T12:40:00Z" w:initials="MA">
    <w:p w14:paraId="4473183A" w14:textId="77777777" w:rsidR="004E238F" w:rsidRPr="00DC799D" w:rsidRDefault="004E238F"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1032" w:author="Mihai ARGHIR" w:date="2019-01-19T17:53:00Z" w:initials="MA">
    <w:p w14:paraId="7005FFE0" w14:textId="0F707618" w:rsidR="004E238F" w:rsidRPr="00D273D9" w:rsidRDefault="004E238F">
      <w:pPr>
        <w:pStyle w:val="Commentaire"/>
        <w:rPr>
          <w:b/>
          <w:color w:val="FF0000"/>
        </w:rPr>
      </w:pPr>
      <w:r>
        <w:rPr>
          <w:rStyle w:val="Marquedecommentaire"/>
        </w:rPr>
        <w:annotationRef/>
      </w:r>
      <w:r w:rsidRPr="00D273D9">
        <w:rPr>
          <w:b/>
          <w:color w:val="FF0000"/>
          <w:highlight w:val="yellow"/>
        </w:rPr>
        <w:t>Ajouter un ren</w:t>
      </w:r>
      <w:r w:rsidR="00D273D9" w:rsidRPr="00D273D9">
        <w:rPr>
          <w:b/>
          <w:color w:val="FF0000"/>
          <w:highlight w:val="yellow"/>
        </w:rPr>
        <w:t>v</w:t>
      </w:r>
      <w:r w:rsidRPr="00D273D9">
        <w:rPr>
          <w:b/>
          <w:color w:val="FF0000"/>
          <w:highlight w:val="yellow"/>
        </w:rPr>
        <w:t>oi à la Figure.</w:t>
      </w:r>
    </w:p>
  </w:comment>
  <w:comment w:id="1033" w:author="Mihai ARGHIR" w:date="2019-01-19T17:52:00Z" w:initials="MA">
    <w:p w14:paraId="2D04E921" w14:textId="12DEC6DF" w:rsidR="004E238F" w:rsidRPr="00D273D9" w:rsidRDefault="004E238F">
      <w:pPr>
        <w:pStyle w:val="Commentaire"/>
        <w:rPr>
          <w:b/>
          <w:color w:val="FF0000"/>
        </w:rPr>
      </w:pPr>
      <w:r>
        <w:rPr>
          <w:rStyle w:val="Marquedecommentaire"/>
        </w:rPr>
        <w:annotationRef/>
      </w:r>
      <w:r w:rsidRPr="00D273D9">
        <w:rPr>
          <w:b/>
          <w:color w:val="FF0000"/>
          <w:highlight w:val="yellow"/>
        </w:rPr>
        <w:t>Je ne me rappelle pas que les résultats numériques étaient si dispersés</w:t>
      </w:r>
    </w:p>
  </w:comment>
  <w:comment w:id="1035" w:author="Mihai ARGHIR" w:date="2019-01-19T18:09:00Z" w:initials="MA">
    <w:p w14:paraId="594BB80E" w14:textId="30E6E369" w:rsidR="004E238F" w:rsidRPr="00D273D9" w:rsidRDefault="004E238F">
      <w:pPr>
        <w:pStyle w:val="Commentaire"/>
        <w:rPr>
          <w:b/>
          <w:color w:val="FF0000"/>
        </w:rPr>
      </w:pPr>
      <w:r>
        <w:rPr>
          <w:rStyle w:val="Marquedecommentaire"/>
        </w:rPr>
        <w:annotationRef/>
      </w:r>
      <w:r w:rsidRPr="00D273D9">
        <w:rPr>
          <w:b/>
          <w:color w:val="FF0000"/>
          <w:highlight w:val="yellow"/>
        </w:rPr>
        <w:t>Il faut vérifier les renvois aux figures.</w:t>
      </w:r>
    </w:p>
  </w:comment>
  <w:comment w:id="1175" w:author="ZHANG Silun" w:date="2019-01-17T11:16:00Z" w:initials="ZS">
    <w:p w14:paraId="6E8CC9F3" w14:textId="62F01F76" w:rsidR="004E238F" w:rsidRDefault="004E238F"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783BD53F" w:rsidR="004E238F" w:rsidRPr="00D273D9" w:rsidRDefault="00D273D9">
      <w:pPr>
        <w:pStyle w:val="Commentaire"/>
        <w:rPr>
          <w:b/>
          <w:color w:val="FF0000"/>
        </w:rPr>
      </w:pPr>
      <w:r w:rsidRPr="00D273D9">
        <w:rPr>
          <w:b/>
          <w:color w:val="FF0000"/>
          <w:highlight w:val="yellow"/>
        </w:rPr>
        <w:t>Oui, c’est vrai, ça aurait été plus simple. On fera ça la semaine prochaine.</w:t>
      </w:r>
    </w:p>
  </w:comment>
  <w:comment w:id="1189" w:author="HASSINI Mohamed-amine" w:date="2019-01-14T19:02:00Z" w:initials="HM">
    <w:p w14:paraId="1114FD5D" w14:textId="77777777" w:rsidR="004E238F" w:rsidRDefault="004E238F" w:rsidP="00475CD5">
      <w:pPr>
        <w:pStyle w:val="Commentaire"/>
      </w:pPr>
      <w:r>
        <w:rPr>
          <w:rStyle w:val="Marquedecommentaire"/>
        </w:rPr>
        <w:annotationRef/>
      </w:r>
      <w:proofErr w:type="gramStart"/>
      <w:r>
        <w:t>placé</w:t>
      </w:r>
      <w:proofErr w:type="gramEnd"/>
      <w:r>
        <w:t xml:space="preserve"> sur quel disque ?</w:t>
      </w:r>
    </w:p>
  </w:comment>
  <w:comment w:id="1196" w:author="HASSINI Mohamed-amine" w:date="2019-01-15T15:51:00Z" w:initials="HM">
    <w:p w14:paraId="4E393E2B" w14:textId="77777777" w:rsidR="004E238F" w:rsidRDefault="004E238F" w:rsidP="00D671B5">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195" w:author="ZHANG Silun" w:date="2019-01-17T14:04:00Z" w:initials="ZS">
    <w:p w14:paraId="38077D0A" w14:textId="14F2A84B" w:rsidR="004E238F" w:rsidRDefault="004E238F">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215" w:author="ZHANG Silun" w:date="2019-01-18T17:11:00Z" w:initials="ZS">
    <w:p w14:paraId="742EFD95" w14:textId="3B2DBD94" w:rsidR="004E238F" w:rsidRDefault="004E238F">
      <w:pPr>
        <w:pStyle w:val="Commentaire"/>
      </w:pPr>
      <w:r>
        <w:rPr>
          <w:rStyle w:val="Marquedecommentaire"/>
        </w:rPr>
        <w:annotationRef/>
      </w:r>
      <w:r>
        <w:t>J’ai vais compléter les descriptions de ces cas.</w:t>
      </w:r>
    </w:p>
  </w:comment>
  <w:comment w:id="1222" w:author="ZHANG Silun" w:date="2019-01-18T16:11:00Z" w:initials="ZS">
    <w:p w14:paraId="5E496778" w14:textId="297B2B44" w:rsidR="004E238F" w:rsidRDefault="004E238F">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55D870E9" w15:done="0"/>
  <w15:commentEx w15:paraId="41307583" w15:done="1"/>
  <w15:commentEx w15:paraId="09E64AA2" w15:paraIdParent="41307583" w15:done="1"/>
  <w15:commentEx w15:paraId="5CFAA9BE" w15:done="1"/>
  <w15:commentEx w15:paraId="22E85AB4" w15:done="0"/>
  <w15:commentEx w15:paraId="5FFC4635" w15:done="0"/>
  <w15:commentEx w15:paraId="0E05B750"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279EFFCE" w15:done="0"/>
  <w15:commentEx w15:paraId="02C0D193" w15:done="0"/>
  <w15:commentEx w15:paraId="4473183A" w15:done="0"/>
  <w15:commentEx w15:paraId="7005FFE0" w15:done="0"/>
  <w15:commentEx w15:paraId="2D04E921" w15:done="0"/>
  <w15:commentEx w15:paraId="594BB80E"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2A0D3" w14:textId="77777777" w:rsidR="0080140C" w:rsidRDefault="0080140C" w:rsidP="00263793">
      <w:r>
        <w:separator/>
      </w:r>
    </w:p>
  </w:endnote>
  <w:endnote w:type="continuationSeparator" w:id="0">
    <w:p w14:paraId="709DD9DB" w14:textId="77777777" w:rsidR="0080140C" w:rsidRDefault="0080140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5A234E5A" w:rsidR="004E238F" w:rsidRDefault="004E238F">
        <w:pPr>
          <w:pStyle w:val="Pieddepage"/>
          <w:jc w:val="right"/>
        </w:pPr>
        <w:r>
          <w:fldChar w:fldCharType="begin"/>
        </w:r>
        <w:r>
          <w:instrText>PAGE   \* MERGEFORMAT</w:instrText>
        </w:r>
        <w:r>
          <w:fldChar w:fldCharType="separate"/>
        </w:r>
        <w:r w:rsidR="003608E6">
          <w:rPr>
            <w:noProof/>
          </w:rPr>
          <w:t>44</w:t>
        </w:r>
        <w:r>
          <w:fldChar w:fldCharType="end"/>
        </w:r>
      </w:p>
    </w:sdtContent>
  </w:sdt>
  <w:p w14:paraId="6F7FB6C7" w14:textId="77777777" w:rsidR="004E238F" w:rsidRDefault="004E23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C6C87" w14:textId="77777777" w:rsidR="0080140C" w:rsidRDefault="0080140C" w:rsidP="00263793">
      <w:r>
        <w:separator/>
      </w:r>
    </w:p>
  </w:footnote>
  <w:footnote w:type="continuationSeparator" w:id="0">
    <w:p w14:paraId="0ED33F42" w14:textId="77777777" w:rsidR="0080140C" w:rsidRDefault="0080140C" w:rsidP="00263793">
      <w:r>
        <w:continuationSeparator/>
      </w:r>
    </w:p>
  </w:footnote>
  <w:footnote w:id="1">
    <w:p w14:paraId="4E1F30BE" w14:textId="55F39D5B" w:rsidR="004E238F" w:rsidRDefault="004E238F">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4E238F" w:rsidRDefault="004E238F"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4E238F" w:rsidRPr="00895849" w:rsidRDefault="004E238F">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4E238F" w:rsidRDefault="004E238F">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4E238F" w:rsidRPr="00AC3448" w:rsidRDefault="004E238F"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4E238F" w:rsidRDefault="004E238F">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4E238F" w:rsidRDefault="004E238F">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E07391C" w:rsidR="004E238F" w:rsidRDefault="004E238F"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4027867B" w14:textId="77777777" w:rsidR="004E238F" w:rsidRDefault="004E238F"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2B646D63" w14:textId="42CD7E97" w:rsidR="004E238F" w:rsidRDefault="004E238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4E238F" w:rsidRDefault="003608E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4E238F" w:rsidRDefault="003608E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4E238F" w:rsidRDefault="003608E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3"/>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2"/>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 w:numId="38">
    <w:abstractNumId w:val="3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3AEF"/>
    <w:rsid w:val="00033DCC"/>
    <w:rsid w:val="00034021"/>
    <w:rsid w:val="000340E9"/>
    <w:rsid w:val="00034511"/>
    <w:rsid w:val="000347F4"/>
    <w:rsid w:val="00034C2B"/>
    <w:rsid w:val="00034C9B"/>
    <w:rsid w:val="00035D3C"/>
    <w:rsid w:val="000363C5"/>
    <w:rsid w:val="000368E2"/>
    <w:rsid w:val="00037082"/>
    <w:rsid w:val="000370E4"/>
    <w:rsid w:val="00040D4A"/>
    <w:rsid w:val="00042399"/>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8BB"/>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87A"/>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57EF"/>
    <w:rsid w:val="001368CF"/>
    <w:rsid w:val="00136A4B"/>
    <w:rsid w:val="00136A5B"/>
    <w:rsid w:val="00136D2E"/>
    <w:rsid w:val="0013716D"/>
    <w:rsid w:val="0014013B"/>
    <w:rsid w:val="00140813"/>
    <w:rsid w:val="00140A51"/>
    <w:rsid w:val="00140E21"/>
    <w:rsid w:val="00140F06"/>
    <w:rsid w:val="001411D5"/>
    <w:rsid w:val="001423A0"/>
    <w:rsid w:val="001429A9"/>
    <w:rsid w:val="00142EA8"/>
    <w:rsid w:val="00142F0F"/>
    <w:rsid w:val="001430EA"/>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6FF5"/>
    <w:rsid w:val="00167E15"/>
    <w:rsid w:val="00170B36"/>
    <w:rsid w:val="00170C97"/>
    <w:rsid w:val="00170E5B"/>
    <w:rsid w:val="00171F92"/>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45A3"/>
    <w:rsid w:val="00195837"/>
    <w:rsid w:val="00195FD5"/>
    <w:rsid w:val="001961C6"/>
    <w:rsid w:val="00196BA8"/>
    <w:rsid w:val="00197509"/>
    <w:rsid w:val="00197C82"/>
    <w:rsid w:val="001A0326"/>
    <w:rsid w:val="001A0DF1"/>
    <w:rsid w:val="001A0E70"/>
    <w:rsid w:val="001A1234"/>
    <w:rsid w:val="001A1D1E"/>
    <w:rsid w:val="001A25E6"/>
    <w:rsid w:val="001A276B"/>
    <w:rsid w:val="001A2E81"/>
    <w:rsid w:val="001A3271"/>
    <w:rsid w:val="001A3342"/>
    <w:rsid w:val="001A4397"/>
    <w:rsid w:val="001A47B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980"/>
    <w:rsid w:val="00207BAC"/>
    <w:rsid w:val="00210060"/>
    <w:rsid w:val="002102F2"/>
    <w:rsid w:val="0021037B"/>
    <w:rsid w:val="00210784"/>
    <w:rsid w:val="002109C6"/>
    <w:rsid w:val="00210DA4"/>
    <w:rsid w:val="00210FEE"/>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CC"/>
    <w:rsid w:val="00224AD5"/>
    <w:rsid w:val="00224FB8"/>
    <w:rsid w:val="00224FEA"/>
    <w:rsid w:val="00225112"/>
    <w:rsid w:val="00227538"/>
    <w:rsid w:val="002277C5"/>
    <w:rsid w:val="00227B83"/>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496C"/>
    <w:rsid w:val="002351E9"/>
    <w:rsid w:val="00235F7C"/>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41D"/>
    <w:rsid w:val="00250544"/>
    <w:rsid w:val="00250656"/>
    <w:rsid w:val="00250A58"/>
    <w:rsid w:val="00251124"/>
    <w:rsid w:val="0025189C"/>
    <w:rsid w:val="00251B1C"/>
    <w:rsid w:val="00251D09"/>
    <w:rsid w:val="002528A5"/>
    <w:rsid w:val="00252964"/>
    <w:rsid w:val="00253A1E"/>
    <w:rsid w:val="002548B6"/>
    <w:rsid w:val="002552F2"/>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832"/>
    <w:rsid w:val="00337D15"/>
    <w:rsid w:val="00337F79"/>
    <w:rsid w:val="00340B9E"/>
    <w:rsid w:val="00340CCA"/>
    <w:rsid w:val="00340E0E"/>
    <w:rsid w:val="003413E7"/>
    <w:rsid w:val="00341882"/>
    <w:rsid w:val="00341D16"/>
    <w:rsid w:val="003420EF"/>
    <w:rsid w:val="003427F0"/>
    <w:rsid w:val="00343837"/>
    <w:rsid w:val="00343A96"/>
    <w:rsid w:val="003446BC"/>
    <w:rsid w:val="00345252"/>
    <w:rsid w:val="00346652"/>
    <w:rsid w:val="003466D8"/>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865"/>
    <w:rsid w:val="00354C81"/>
    <w:rsid w:val="003558CB"/>
    <w:rsid w:val="00355A0F"/>
    <w:rsid w:val="0035608C"/>
    <w:rsid w:val="0035686B"/>
    <w:rsid w:val="00356A58"/>
    <w:rsid w:val="00356E74"/>
    <w:rsid w:val="003608E6"/>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F3A"/>
    <w:rsid w:val="00391FD6"/>
    <w:rsid w:val="00392111"/>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91F"/>
    <w:rsid w:val="003A3B25"/>
    <w:rsid w:val="003A4020"/>
    <w:rsid w:val="003A4ADC"/>
    <w:rsid w:val="003A5260"/>
    <w:rsid w:val="003A532C"/>
    <w:rsid w:val="003A534F"/>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C32"/>
    <w:rsid w:val="00424F4A"/>
    <w:rsid w:val="004252F9"/>
    <w:rsid w:val="004254B5"/>
    <w:rsid w:val="00426137"/>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1007"/>
    <w:rsid w:val="004818E0"/>
    <w:rsid w:val="00482367"/>
    <w:rsid w:val="00482E56"/>
    <w:rsid w:val="00483218"/>
    <w:rsid w:val="00484343"/>
    <w:rsid w:val="004844EA"/>
    <w:rsid w:val="0048497A"/>
    <w:rsid w:val="00485237"/>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FCF"/>
    <w:rsid w:val="004A320E"/>
    <w:rsid w:val="004A32CA"/>
    <w:rsid w:val="004A35D4"/>
    <w:rsid w:val="004A37C6"/>
    <w:rsid w:val="004A387D"/>
    <w:rsid w:val="004A3F09"/>
    <w:rsid w:val="004A46AD"/>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8F"/>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840"/>
    <w:rsid w:val="00555A3A"/>
    <w:rsid w:val="00555FBF"/>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C19"/>
    <w:rsid w:val="005B6FDA"/>
    <w:rsid w:val="005C10F8"/>
    <w:rsid w:val="005C17BE"/>
    <w:rsid w:val="005C1815"/>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5F86"/>
    <w:rsid w:val="005D61F3"/>
    <w:rsid w:val="005D6E20"/>
    <w:rsid w:val="005D6E5E"/>
    <w:rsid w:val="005E01C3"/>
    <w:rsid w:val="005E06DA"/>
    <w:rsid w:val="005E0804"/>
    <w:rsid w:val="005E0809"/>
    <w:rsid w:val="005E0859"/>
    <w:rsid w:val="005E0DFC"/>
    <w:rsid w:val="005E12B0"/>
    <w:rsid w:val="005E1B90"/>
    <w:rsid w:val="005E1BEF"/>
    <w:rsid w:val="005E2596"/>
    <w:rsid w:val="005E2792"/>
    <w:rsid w:val="005E2DED"/>
    <w:rsid w:val="005E31C8"/>
    <w:rsid w:val="005E3973"/>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65B8"/>
    <w:rsid w:val="00687089"/>
    <w:rsid w:val="0068717D"/>
    <w:rsid w:val="00687D3C"/>
    <w:rsid w:val="006906E9"/>
    <w:rsid w:val="0069072B"/>
    <w:rsid w:val="00690736"/>
    <w:rsid w:val="00690CED"/>
    <w:rsid w:val="00691153"/>
    <w:rsid w:val="006919F1"/>
    <w:rsid w:val="0069233A"/>
    <w:rsid w:val="00693614"/>
    <w:rsid w:val="00693616"/>
    <w:rsid w:val="00693826"/>
    <w:rsid w:val="00693E1A"/>
    <w:rsid w:val="00694478"/>
    <w:rsid w:val="006944BD"/>
    <w:rsid w:val="006947D8"/>
    <w:rsid w:val="006948E7"/>
    <w:rsid w:val="006950FD"/>
    <w:rsid w:val="006968C7"/>
    <w:rsid w:val="00696A53"/>
    <w:rsid w:val="00697AA6"/>
    <w:rsid w:val="00697CA5"/>
    <w:rsid w:val="00697F60"/>
    <w:rsid w:val="006A0B1A"/>
    <w:rsid w:val="006A0BEF"/>
    <w:rsid w:val="006A1080"/>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324"/>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4913"/>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54F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784"/>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1C88"/>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571"/>
    <w:rsid w:val="00753948"/>
    <w:rsid w:val="00753B32"/>
    <w:rsid w:val="00753FE6"/>
    <w:rsid w:val="007541AA"/>
    <w:rsid w:val="00754AC6"/>
    <w:rsid w:val="00754B46"/>
    <w:rsid w:val="00755791"/>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59D"/>
    <w:rsid w:val="007A4628"/>
    <w:rsid w:val="007A50FE"/>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74"/>
    <w:rsid w:val="007D7CAE"/>
    <w:rsid w:val="007E08F6"/>
    <w:rsid w:val="007E1429"/>
    <w:rsid w:val="007E1561"/>
    <w:rsid w:val="007E160E"/>
    <w:rsid w:val="007E36B5"/>
    <w:rsid w:val="007E3CA0"/>
    <w:rsid w:val="007E3EFF"/>
    <w:rsid w:val="007E4839"/>
    <w:rsid w:val="007E535E"/>
    <w:rsid w:val="007E66EB"/>
    <w:rsid w:val="007E6AE1"/>
    <w:rsid w:val="007E6C68"/>
    <w:rsid w:val="007E756F"/>
    <w:rsid w:val="007E79B0"/>
    <w:rsid w:val="007E7DF4"/>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140C"/>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410"/>
    <w:rsid w:val="00813694"/>
    <w:rsid w:val="00813AEE"/>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2B75"/>
    <w:rsid w:val="00873961"/>
    <w:rsid w:val="0087457D"/>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56"/>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E5C"/>
    <w:rsid w:val="008C7E75"/>
    <w:rsid w:val="008C7ED7"/>
    <w:rsid w:val="008D0B9C"/>
    <w:rsid w:val="008D0FD1"/>
    <w:rsid w:val="008D14ED"/>
    <w:rsid w:val="008D1580"/>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191"/>
    <w:rsid w:val="008F542E"/>
    <w:rsid w:val="008F54A1"/>
    <w:rsid w:val="008F5640"/>
    <w:rsid w:val="008F60E9"/>
    <w:rsid w:val="008F6270"/>
    <w:rsid w:val="008F629B"/>
    <w:rsid w:val="008F6DE0"/>
    <w:rsid w:val="00900348"/>
    <w:rsid w:val="0090044E"/>
    <w:rsid w:val="00900A47"/>
    <w:rsid w:val="009016B2"/>
    <w:rsid w:val="0090236C"/>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511DF"/>
    <w:rsid w:val="00951946"/>
    <w:rsid w:val="00951967"/>
    <w:rsid w:val="009521A5"/>
    <w:rsid w:val="009533F4"/>
    <w:rsid w:val="0095390F"/>
    <w:rsid w:val="00953A9F"/>
    <w:rsid w:val="00954230"/>
    <w:rsid w:val="009545E3"/>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9F7CF7"/>
    <w:rsid w:val="00A003BA"/>
    <w:rsid w:val="00A00BE9"/>
    <w:rsid w:val="00A01133"/>
    <w:rsid w:val="00A032ED"/>
    <w:rsid w:val="00A03A7D"/>
    <w:rsid w:val="00A04D57"/>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5044"/>
    <w:rsid w:val="00A555EE"/>
    <w:rsid w:val="00A5576E"/>
    <w:rsid w:val="00A559B2"/>
    <w:rsid w:val="00A55C95"/>
    <w:rsid w:val="00A560F6"/>
    <w:rsid w:val="00A5620B"/>
    <w:rsid w:val="00A56379"/>
    <w:rsid w:val="00A5646E"/>
    <w:rsid w:val="00A56B5D"/>
    <w:rsid w:val="00A56D9B"/>
    <w:rsid w:val="00A5717D"/>
    <w:rsid w:val="00A57B66"/>
    <w:rsid w:val="00A57DDC"/>
    <w:rsid w:val="00A57DF9"/>
    <w:rsid w:val="00A60B6F"/>
    <w:rsid w:val="00A6138E"/>
    <w:rsid w:val="00A61731"/>
    <w:rsid w:val="00A61736"/>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2E9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F42"/>
    <w:rsid w:val="00A85804"/>
    <w:rsid w:val="00A85C3F"/>
    <w:rsid w:val="00A86649"/>
    <w:rsid w:val="00A86C49"/>
    <w:rsid w:val="00A86E8C"/>
    <w:rsid w:val="00A873BA"/>
    <w:rsid w:val="00A875DD"/>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805"/>
    <w:rsid w:val="00AE5A7C"/>
    <w:rsid w:val="00AE5F1C"/>
    <w:rsid w:val="00AE5F7D"/>
    <w:rsid w:val="00AE5F8C"/>
    <w:rsid w:val="00AE62E0"/>
    <w:rsid w:val="00AE64F3"/>
    <w:rsid w:val="00AE6A7E"/>
    <w:rsid w:val="00AE6CC5"/>
    <w:rsid w:val="00AE78F9"/>
    <w:rsid w:val="00AE7BAC"/>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1BAD"/>
    <w:rsid w:val="00B12143"/>
    <w:rsid w:val="00B123D6"/>
    <w:rsid w:val="00B12463"/>
    <w:rsid w:val="00B13E44"/>
    <w:rsid w:val="00B142A5"/>
    <w:rsid w:val="00B14A82"/>
    <w:rsid w:val="00B1509C"/>
    <w:rsid w:val="00B15507"/>
    <w:rsid w:val="00B158BF"/>
    <w:rsid w:val="00B16B4F"/>
    <w:rsid w:val="00B16C1B"/>
    <w:rsid w:val="00B16DE1"/>
    <w:rsid w:val="00B17B20"/>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B44"/>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932"/>
    <w:rsid w:val="00B97A61"/>
    <w:rsid w:val="00BA072D"/>
    <w:rsid w:val="00BA0D23"/>
    <w:rsid w:val="00BA105A"/>
    <w:rsid w:val="00BA1B1A"/>
    <w:rsid w:val="00BA235A"/>
    <w:rsid w:val="00BA2A89"/>
    <w:rsid w:val="00BA2AC0"/>
    <w:rsid w:val="00BA34A7"/>
    <w:rsid w:val="00BA3BD2"/>
    <w:rsid w:val="00BA3D9F"/>
    <w:rsid w:val="00BA3EF7"/>
    <w:rsid w:val="00BA4FFF"/>
    <w:rsid w:val="00BA572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C7D69"/>
    <w:rsid w:val="00BD001F"/>
    <w:rsid w:val="00BD06A6"/>
    <w:rsid w:val="00BD0C35"/>
    <w:rsid w:val="00BD151B"/>
    <w:rsid w:val="00BD199C"/>
    <w:rsid w:val="00BD1D7A"/>
    <w:rsid w:val="00BD1F8A"/>
    <w:rsid w:val="00BD2B69"/>
    <w:rsid w:val="00BD30D2"/>
    <w:rsid w:val="00BD31DA"/>
    <w:rsid w:val="00BD4A0C"/>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6EF"/>
    <w:rsid w:val="00C17B7B"/>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D0B"/>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7B"/>
    <w:rsid w:val="00C764E7"/>
    <w:rsid w:val="00C76680"/>
    <w:rsid w:val="00C76820"/>
    <w:rsid w:val="00C77822"/>
    <w:rsid w:val="00C779A8"/>
    <w:rsid w:val="00C8085B"/>
    <w:rsid w:val="00C80962"/>
    <w:rsid w:val="00C809D9"/>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486B"/>
    <w:rsid w:val="00CC4C86"/>
    <w:rsid w:val="00CC4E0C"/>
    <w:rsid w:val="00CC50A5"/>
    <w:rsid w:val="00CC5522"/>
    <w:rsid w:val="00CC5642"/>
    <w:rsid w:val="00CC5F5C"/>
    <w:rsid w:val="00CC688A"/>
    <w:rsid w:val="00CC750C"/>
    <w:rsid w:val="00CC78B8"/>
    <w:rsid w:val="00CC7CC6"/>
    <w:rsid w:val="00CD0853"/>
    <w:rsid w:val="00CD20E3"/>
    <w:rsid w:val="00CD317B"/>
    <w:rsid w:val="00CD3478"/>
    <w:rsid w:val="00CD3485"/>
    <w:rsid w:val="00CD3DF9"/>
    <w:rsid w:val="00CD3E45"/>
    <w:rsid w:val="00CD43EE"/>
    <w:rsid w:val="00CD496E"/>
    <w:rsid w:val="00CD4A45"/>
    <w:rsid w:val="00CD4A65"/>
    <w:rsid w:val="00CD4FC4"/>
    <w:rsid w:val="00CD4FE4"/>
    <w:rsid w:val="00CD5E41"/>
    <w:rsid w:val="00CD6382"/>
    <w:rsid w:val="00CD63A5"/>
    <w:rsid w:val="00CD6FCD"/>
    <w:rsid w:val="00CD7147"/>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53E2"/>
    <w:rsid w:val="00D25FB9"/>
    <w:rsid w:val="00D26553"/>
    <w:rsid w:val="00D26599"/>
    <w:rsid w:val="00D26729"/>
    <w:rsid w:val="00D269C0"/>
    <w:rsid w:val="00D27342"/>
    <w:rsid w:val="00D273D9"/>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1629"/>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6780"/>
    <w:rsid w:val="00D671B5"/>
    <w:rsid w:val="00D6757C"/>
    <w:rsid w:val="00D67C6E"/>
    <w:rsid w:val="00D70189"/>
    <w:rsid w:val="00D708FD"/>
    <w:rsid w:val="00D712DC"/>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14F2"/>
    <w:rsid w:val="00DA21F3"/>
    <w:rsid w:val="00DA243E"/>
    <w:rsid w:val="00DA2A9B"/>
    <w:rsid w:val="00DA2B66"/>
    <w:rsid w:val="00DA2BAE"/>
    <w:rsid w:val="00DA3269"/>
    <w:rsid w:val="00DA42C8"/>
    <w:rsid w:val="00DA4421"/>
    <w:rsid w:val="00DA4473"/>
    <w:rsid w:val="00DA49CE"/>
    <w:rsid w:val="00DA4B32"/>
    <w:rsid w:val="00DA5A15"/>
    <w:rsid w:val="00DA7597"/>
    <w:rsid w:val="00DA75DE"/>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2D9"/>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5914"/>
    <w:rsid w:val="00DD683B"/>
    <w:rsid w:val="00DD6E81"/>
    <w:rsid w:val="00DD796F"/>
    <w:rsid w:val="00DD7E70"/>
    <w:rsid w:val="00DE07B0"/>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32"/>
    <w:rsid w:val="00DF6A69"/>
    <w:rsid w:val="00DF6E9E"/>
    <w:rsid w:val="00DF7BAE"/>
    <w:rsid w:val="00E001D7"/>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2C97"/>
    <w:rsid w:val="00E52E30"/>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1E0"/>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85A"/>
    <w:rsid w:val="00F03BA5"/>
    <w:rsid w:val="00F03EF0"/>
    <w:rsid w:val="00F040BF"/>
    <w:rsid w:val="00F04566"/>
    <w:rsid w:val="00F04B84"/>
    <w:rsid w:val="00F04CDB"/>
    <w:rsid w:val="00F04E46"/>
    <w:rsid w:val="00F05E58"/>
    <w:rsid w:val="00F06052"/>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4C3F"/>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918"/>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B7EA6"/>
    <w:rsid w:val="00FC07BF"/>
    <w:rsid w:val="00FC0B26"/>
    <w:rsid w:val="00FC0FCE"/>
    <w:rsid w:val="00FC10BD"/>
    <w:rsid w:val="00FC1D20"/>
    <w:rsid w:val="00FC1EBB"/>
    <w:rsid w:val="00FC297E"/>
    <w:rsid w:val="00FC2D04"/>
    <w:rsid w:val="00FC2D7F"/>
    <w:rsid w:val="00FC2FA0"/>
    <w:rsid w:val="00FC3687"/>
    <w:rsid w:val="00FC38BB"/>
    <w:rsid w:val="00FC3FB5"/>
    <w:rsid w:val="00FC4423"/>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microsoft.com/office/2007/relationships/hdphoto" Target="media/hdphoto1.wdp"/><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9.png"/><Relationship Id="rId135"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F3CB4-A6AA-4A72-BDAA-A19C441A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142</Pages>
  <Words>38464</Words>
  <Characters>211554</Characters>
  <Application>Microsoft Office Word</Application>
  <DocSecurity>0</DocSecurity>
  <Lines>1762</Lines>
  <Paragraphs>499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249519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6</cp:revision>
  <cp:lastPrinted>2019-01-19T14:55:00Z</cp:lastPrinted>
  <dcterms:created xsi:type="dcterms:W3CDTF">2019-01-19T15:59:00Z</dcterms:created>
  <dcterms:modified xsi:type="dcterms:W3CDTF">2019-01-21T16:00:00Z</dcterms:modified>
</cp:coreProperties>
</file>