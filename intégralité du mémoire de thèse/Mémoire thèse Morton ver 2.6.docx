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1E6C73" w:rsidRDefault="00DA2C00" w:rsidP="00DA2C00">
      <w:pPr>
        <w:jc w:val="center"/>
        <w:rPr>
          <w:rFonts w:ascii="Times New Roman" w:hAnsi="Times New Roman"/>
          <w:b/>
          <w:color w:val="000000"/>
          <w:sz w:val="28"/>
        </w:rPr>
      </w:pPr>
      <w:r w:rsidRPr="001E6C73">
        <w:rPr>
          <w:rFonts w:ascii="Times New Roman" w:hAnsi="Times New Roman"/>
          <w:b/>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77777777"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Directeur de Thèse : Mihai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77777777" w:rsidR="00C87FB7" w:rsidRPr="00C11086" w:rsidRDefault="00C87FB7"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ook w:val="04A0" w:firstRow="1" w:lastRow="0" w:firstColumn="1" w:lastColumn="0" w:noHBand="0" w:noVBand="1"/>
      </w:tblPr>
      <w:tblGrid>
        <w:gridCol w:w="3119"/>
        <w:gridCol w:w="4531"/>
        <w:gridCol w:w="1559"/>
      </w:tblGrid>
      <w:tr w:rsidR="00C87FB7" w:rsidRPr="00C11086" w14:paraId="730EEEF9" w14:textId="77777777" w:rsidTr="006606FE">
        <w:tc>
          <w:tcPr>
            <w:tcW w:w="3119" w:type="dxa"/>
            <w:shd w:val="clear" w:color="auto" w:fill="auto"/>
          </w:tcPr>
          <w:p w14:paraId="3BAE0793" w14:textId="4D00D6C1" w:rsidR="00C87FB7" w:rsidRPr="006606FE" w:rsidRDefault="00C87FB7" w:rsidP="006606FE">
            <w:pPr>
              <w:spacing w:line="276" w:lineRule="auto"/>
              <w:jc w:val="left"/>
              <w:rPr>
                <w:b/>
                <w:color w:val="000000"/>
                <w:sz w:val="18"/>
                <w:u w:val="single"/>
              </w:rPr>
            </w:pPr>
            <w:r w:rsidRPr="006606FE">
              <w:rPr>
                <w:color w:val="000000"/>
              </w:rPr>
              <w:t xml:space="preserve">Georges </w:t>
            </w:r>
            <w:r w:rsidR="006606FE" w:rsidRPr="006606FE">
              <w:rPr>
                <w:color w:val="000000"/>
              </w:rPr>
              <w:t>JACQUET-RICHARDET</w:t>
            </w:r>
          </w:p>
        </w:tc>
        <w:tc>
          <w:tcPr>
            <w:tcW w:w="4531"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559"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6606FE">
        <w:tc>
          <w:tcPr>
            <w:tcW w:w="3119" w:type="dxa"/>
            <w:shd w:val="clear" w:color="auto" w:fill="auto"/>
          </w:tcPr>
          <w:p w14:paraId="1EF2B62D" w14:textId="77777777" w:rsidR="00C87FB7" w:rsidRPr="00C11086" w:rsidRDefault="00C87FB7" w:rsidP="006606FE">
            <w:pPr>
              <w:spacing w:line="276" w:lineRule="auto"/>
              <w:jc w:val="left"/>
              <w:rPr>
                <w:color w:val="000000"/>
              </w:rPr>
            </w:pPr>
            <w:r>
              <w:rPr>
                <w:color w:val="000000"/>
              </w:rPr>
              <w:t>Fabrice THOUVEREZ</w:t>
            </w:r>
          </w:p>
        </w:tc>
        <w:tc>
          <w:tcPr>
            <w:tcW w:w="4531" w:type="dxa"/>
            <w:shd w:val="clear" w:color="auto" w:fill="auto"/>
          </w:tcPr>
          <w:p w14:paraId="6043AF97" w14:textId="77777777"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Pr="00C11086">
              <w:rPr>
                <w:color w:val="000000"/>
                <w:szCs w:val="24"/>
              </w:rPr>
              <w:t xml:space="preserve">ur. </w:t>
            </w:r>
            <w:r>
              <w:rPr>
                <w:color w:val="000000"/>
                <w:szCs w:val="24"/>
              </w:rPr>
              <w:t>Ecole Centrale de Lyon</w:t>
            </w:r>
          </w:p>
        </w:tc>
        <w:tc>
          <w:tcPr>
            <w:tcW w:w="1559"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6606FE">
        <w:tc>
          <w:tcPr>
            <w:tcW w:w="3119" w:type="dxa"/>
            <w:shd w:val="clear" w:color="auto" w:fill="auto"/>
          </w:tcPr>
          <w:p w14:paraId="6529B8B1" w14:textId="31B5F08C" w:rsidR="00C87FB7" w:rsidRPr="00C11086" w:rsidRDefault="00C87FB7" w:rsidP="006606FE">
            <w:pPr>
              <w:spacing w:line="276" w:lineRule="auto"/>
              <w:jc w:val="left"/>
              <w:rPr>
                <w:color w:val="000000"/>
              </w:rPr>
            </w:pPr>
            <w:r>
              <w:rPr>
                <w:bCs/>
                <w:szCs w:val="24"/>
                <w:lang w:val="en-US"/>
              </w:rPr>
              <w:t>Aline</w:t>
            </w:r>
            <w:r w:rsidRPr="00C11086">
              <w:rPr>
                <w:bCs/>
                <w:szCs w:val="24"/>
                <w:lang w:val="en-US"/>
              </w:rPr>
              <w:t xml:space="preserve"> </w:t>
            </w:r>
            <w:r w:rsidR="006606FE">
              <w:rPr>
                <w:bCs/>
                <w:szCs w:val="24"/>
                <w:lang w:val="en-US"/>
              </w:rPr>
              <w:t>BELEY</w:t>
            </w:r>
          </w:p>
        </w:tc>
        <w:tc>
          <w:tcPr>
            <w:tcW w:w="4531" w:type="dxa"/>
            <w:shd w:val="clear" w:color="auto" w:fill="auto"/>
          </w:tcPr>
          <w:p w14:paraId="0C9F536B" w14:textId="77777777" w:rsidR="00C87FB7" w:rsidRPr="00C11086" w:rsidRDefault="00C87FB7" w:rsidP="006606FE">
            <w:pPr>
              <w:spacing w:line="276" w:lineRule="auto"/>
              <w:jc w:val="left"/>
              <w:rPr>
                <w:color w:val="000000"/>
              </w:rPr>
            </w:pPr>
            <w:r>
              <w:rPr>
                <w:color w:val="000000"/>
                <w:szCs w:val="24"/>
              </w:rPr>
              <w:t>Docteur,</w:t>
            </w:r>
            <w:r w:rsidRPr="00C11086">
              <w:rPr>
                <w:color w:val="000000"/>
                <w:szCs w:val="24"/>
              </w:rPr>
              <w:t xml:space="preserve"> </w:t>
            </w:r>
            <w:r>
              <w:rPr>
                <w:color w:val="000000"/>
                <w:szCs w:val="24"/>
              </w:rPr>
              <w:t>ANSYS France</w:t>
            </w:r>
          </w:p>
        </w:tc>
        <w:tc>
          <w:tcPr>
            <w:tcW w:w="1559" w:type="dxa"/>
            <w:shd w:val="clear" w:color="auto" w:fill="auto"/>
          </w:tcPr>
          <w:p w14:paraId="574FDFAD"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2131FBFC" w14:textId="77777777" w:rsidTr="006606FE">
        <w:tc>
          <w:tcPr>
            <w:tcW w:w="3119" w:type="dxa"/>
            <w:shd w:val="clear" w:color="auto" w:fill="auto"/>
          </w:tcPr>
          <w:p w14:paraId="1F537E1D" w14:textId="77777777" w:rsidR="00C87FB7" w:rsidRPr="00C11086" w:rsidRDefault="00C87FB7" w:rsidP="006606FE">
            <w:pPr>
              <w:spacing w:line="276" w:lineRule="auto"/>
              <w:jc w:val="left"/>
              <w:rPr>
                <w:color w:val="000000"/>
              </w:rPr>
            </w:pPr>
            <w:r>
              <w:rPr>
                <w:bCs/>
                <w:szCs w:val="24"/>
                <w:lang w:val="en-US"/>
              </w:rPr>
              <w:t>Michel FILLON</w:t>
            </w:r>
          </w:p>
        </w:tc>
        <w:tc>
          <w:tcPr>
            <w:tcW w:w="4531" w:type="dxa"/>
            <w:shd w:val="clear" w:color="auto" w:fill="auto"/>
          </w:tcPr>
          <w:p w14:paraId="6119DA67" w14:textId="77777777" w:rsidR="00C87FB7" w:rsidRPr="00C11086" w:rsidRDefault="00C87FB7" w:rsidP="006606FE">
            <w:pPr>
              <w:spacing w:line="276" w:lineRule="auto"/>
              <w:jc w:val="left"/>
              <w:rPr>
                <w:color w:val="000000"/>
              </w:rPr>
            </w:pPr>
            <w:r>
              <w:rPr>
                <w:color w:val="000000"/>
                <w:szCs w:val="24"/>
              </w:rPr>
              <w:t>DR</w:t>
            </w:r>
            <w:r w:rsidRPr="00C11086">
              <w:rPr>
                <w:color w:val="000000"/>
                <w:szCs w:val="24"/>
              </w:rPr>
              <w:t xml:space="preserve">, </w:t>
            </w:r>
            <w:r>
              <w:rPr>
                <w:color w:val="000000"/>
              </w:rPr>
              <w:t>CNRS</w:t>
            </w:r>
          </w:p>
        </w:tc>
        <w:tc>
          <w:tcPr>
            <w:tcW w:w="1559"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6606FE">
        <w:tc>
          <w:tcPr>
            <w:tcW w:w="3119" w:type="dxa"/>
            <w:shd w:val="clear" w:color="auto" w:fill="auto"/>
          </w:tcPr>
          <w:p w14:paraId="159CC45F" w14:textId="77777777" w:rsidR="00C87FB7" w:rsidRPr="00C11086" w:rsidRDefault="00C87FB7" w:rsidP="006606FE">
            <w:pPr>
              <w:spacing w:line="276" w:lineRule="auto"/>
              <w:jc w:val="left"/>
              <w:rPr>
                <w:color w:val="000000"/>
              </w:rPr>
            </w:pPr>
            <w:r>
              <w:rPr>
                <w:color w:val="000000"/>
              </w:rPr>
              <w:t>Mihai ARGHIR</w:t>
            </w:r>
          </w:p>
        </w:tc>
        <w:tc>
          <w:tcPr>
            <w:tcW w:w="4531" w:type="dxa"/>
            <w:shd w:val="clear" w:color="auto" w:fill="auto"/>
          </w:tcPr>
          <w:p w14:paraId="3A26317A" w14:textId="77777777" w:rsidR="00C87FB7" w:rsidRPr="00C11086" w:rsidRDefault="00C87FB7" w:rsidP="006606FE">
            <w:pPr>
              <w:spacing w:line="276" w:lineRule="auto"/>
              <w:jc w:val="left"/>
              <w:rPr>
                <w:color w:val="000000"/>
              </w:rPr>
            </w:pPr>
            <w:r>
              <w:rPr>
                <w:color w:val="000000"/>
              </w:rPr>
              <w:t>Professeur, Université de Poitier</w:t>
            </w:r>
          </w:p>
        </w:tc>
        <w:tc>
          <w:tcPr>
            <w:tcW w:w="1559"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6606FE">
        <w:tc>
          <w:tcPr>
            <w:tcW w:w="3119" w:type="dxa"/>
            <w:shd w:val="clear" w:color="auto" w:fill="auto"/>
          </w:tcPr>
          <w:p w14:paraId="1C38FC0B" w14:textId="77777777" w:rsidR="00C87FB7" w:rsidRPr="00C11086" w:rsidRDefault="00C87FB7" w:rsidP="006606FE">
            <w:pPr>
              <w:spacing w:line="276" w:lineRule="auto"/>
              <w:jc w:val="left"/>
              <w:rPr>
                <w:color w:val="000000"/>
              </w:rPr>
            </w:pPr>
            <w:r>
              <w:rPr>
                <w:color w:val="000000"/>
              </w:rPr>
              <w:t>Mohamed-Amine HASSINI</w:t>
            </w:r>
          </w:p>
        </w:tc>
        <w:tc>
          <w:tcPr>
            <w:tcW w:w="4531" w:type="dxa"/>
            <w:shd w:val="clear" w:color="auto" w:fill="auto"/>
          </w:tcPr>
          <w:p w14:paraId="5129E9AB" w14:textId="641AE3C3" w:rsidR="00C87FB7" w:rsidRPr="00C11086" w:rsidRDefault="00C87FB7" w:rsidP="006606FE">
            <w:pPr>
              <w:spacing w:line="276" w:lineRule="auto"/>
              <w:jc w:val="left"/>
              <w:rPr>
                <w:color w:val="000000"/>
              </w:rPr>
            </w:pPr>
            <w:r>
              <w:rPr>
                <w:color w:val="000000"/>
              </w:rPr>
              <w:t>Docteur, EDF R&amp;D, S</w:t>
            </w:r>
            <w:r w:rsidR="00496A09">
              <w:rPr>
                <w:color w:val="000000"/>
              </w:rPr>
              <w:t>a</w:t>
            </w:r>
            <w:r>
              <w:rPr>
                <w:color w:val="000000"/>
              </w:rPr>
              <w:t>clay</w:t>
            </w:r>
          </w:p>
        </w:tc>
        <w:tc>
          <w:tcPr>
            <w:tcW w:w="1559"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4C079081" w14:textId="6EECB99B" w:rsidR="00312E77" w:rsidRPr="00A6711A" w:rsidRDefault="00382ADB" w:rsidP="00DA0871">
      <w:pPr>
        <w:pStyle w:val="Titre1"/>
        <w:numPr>
          <w:ilvl w:val="0"/>
          <w:numId w:val="0"/>
        </w:numPr>
        <w:ind w:left="567" w:hanging="567"/>
      </w:pPr>
      <w:bookmarkStart w:id="0" w:name="_Toc536725930"/>
      <w:r w:rsidRPr="00DA0871">
        <w:lastRenderedPageBreak/>
        <w:t>Remerciements</w:t>
      </w:r>
      <w:bookmarkEnd w:id="0"/>
    </w:p>
    <w:p w14:paraId="109A2D38" w14:textId="77777777" w:rsidR="00084C42" w:rsidRDefault="00084C42" w:rsidP="00084C42"/>
    <w:p w14:paraId="521F7416" w14:textId="77777777" w:rsidR="00EB1806" w:rsidRDefault="00EB1806" w:rsidP="008335FA">
      <w:pPr>
        <w:spacing w:line="360" w:lineRule="auto"/>
      </w:pPr>
    </w:p>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54344BF6" w:rsidR="00CA630E" w:rsidRDefault="007449B1" w:rsidP="006E20D1">
      <w:pPr>
        <w:spacing w:line="360" w:lineRule="auto"/>
        <w:ind w:firstLine="567"/>
      </w:pPr>
      <w:r>
        <w:t>Je</w:t>
      </w:r>
      <w:r w:rsidR="003D657A">
        <w:t xml:space="preserve"> voudrais </w:t>
      </w:r>
      <w:r>
        <w:t>d’abord remercier mon directeur de thèse</w:t>
      </w:r>
      <w:r w:rsidR="006E20D1">
        <w:t xml:space="preserve"> :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2904605B" w:rsidR="008F1D20" w:rsidRDefault="00CA630E" w:rsidP="008F1D20">
      <w:pPr>
        <w:spacing w:line="360" w:lineRule="auto"/>
        <w:ind w:firstLine="567"/>
      </w:pPr>
      <w:r>
        <w:t xml:space="preserve">Je tiens à exprimer ma gratitude envers mon encadrant chez EDF :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2DE14600" w:rsidR="00E439D5" w:rsidRPr="001C360A" w:rsidRDefault="00E439D5" w:rsidP="00E439D5">
      <w:pPr>
        <w:spacing w:line="360" w:lineRule="auto"/>
        <w:ind w:firstLine="567"/>
      </w:pPr>
      <w:r w:rsidRPr="001C360A">
        <w:t xml:space="preserve">Par ailleurs, je remercie chaleureusement </w:t>
      </w:r>
      <w:r w:rsidR="00741F0F" w:rsidRPr="001C360A">
        <w:rPr>
          <w:b/>
        </w:rPr>
        <w:t>Georges Jacquet-Richardet</w:t>
      </w:r>
      <w:r w:rsidR="00741F0F" w:rsidRPr="001C360A">
        <w:t xml:space="preserve"> </w:t>
      </w:r>
      <w:r w:rsidRPr="001C360A">
        <w:t xml:space="preserve">de </w:t>
      </w:r>
      <w:r w:rsidR="00741F0F" w:rsidRPr="001C360A">
        <w:t>l’INSA de Lyon</w:t>
      </w:r>
      <w:r w:rsidRPr="001C360A">
        <w:t xml:space="preserve"> et </w:t>
      </w:r>
      <w:r w:rsidR="00741F0F" w:rsidRPr="001C360A">
        <w:rPr>
          <w:b/>
        </w:rPr>
        <w:t>Fabrice 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4928297"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E473AF">
        <w:t xml:space="preserve">bon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Pierre-Yves Couzon</w:t>
      </w:r>
      <w:r w:rsidR="009D363F">
        <w:t>, qui m’a fait intéresser au métier machine</w:t>
      </w:r>
      <w:r w:rsidR="0096199A">
        <w:t xml:space="preserve"> tournante et m’a recommandé de faire </w:t>
      </w:r>
      <w:r w:rsidR="009D363F">
        <w:t>cette thèse</w:t>
      </w:r>
      <w:r w:rsidR="00F33E49">
        <w:t>.</w:t>
      </w:r>
    </w:p>
    <w:p w14:paraId="12A2B2F9" w14:textId="5AD80F03"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Zoé,  </w:t>
      </w:r>
      <w:r w:rsidR="00437C2E">
        <w:t xml:space="preserve">Assia. </w:t>
      </w:r>
    </w:p>
    <w:p w14:paraId="7300DBAA" w14:textId="6E8CA510" w:rsidR="001B15D4" w:rsidRDefault="005A386A" w:rsidP="00D90A36">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1F582E">
        <w:t xml:space="preserve"> et </w:t>
      </w:r>
      <w:r w:rsidR="00E84901">
        <w:t xml:space="preserve">mon père Weimin </w:t>
      </w:r>
      <w:r w:rsidR="007F7051">
        <w:t>ZHANG</w:t>
      </w:r>
      <w:r w:rsidR="001F582E">
        <w:t xml:space="preserve"> ;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68DE1BB8" w14:textId="77777777" w:rsidR="00214956" w:rsidRDefault="00214956">
      <w:pPr>
        <w:overflowPunct/>
        <w:autoSpaceDE/>
        <w:autoSpaceDN/>
        <w:adjustRightInd/>
        <w:spacing w:after="160" w:line="259" w:lineRule="auto"/>
        <w:jc w:val="left"/>
        <w:textAlignment w:val="auto"/>
      </w:pPr>
    </w:p>
    <w:p w14:paraId="4B58982C" w14:textId="77777777" w:rsidR="00214956" w:rsidRPr="00733830" w:rsidRDefault="00214956" w:rsidP="00214956">
      <w:pPr>
        <w:pStyle w:val="Titre1"/>
        <w:numPr>
          <w:ilvl w:val="0"/>
          <w:numId w:val="0"/>
        </w:numPr>
        <w:ind w:left="432" w:hanging="432"/>
        <w:rPr>
          <w:b w:val="0"/>
          <w:caps w:val="0"/>
        </w:rPr>
      </w:pPr>
      <w:bookmarkStart w:id="1" w:name="_Toc536725931"/>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495D8DF7" w14:textId="77777777" w:rsidR="001E2FC7"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725930" w:history="1">
            <w:r w:rsidR="001E2FC7" w:rsidRPr="00BD3477">
              <w:rPr>
                <w:rStyle w:val="Lienhypertexte"/>
              </w:rPr>
              <w:t>Remerciements</w:t>
            </w:r>
            <w:r w:rsidR="001E2FC7">
              <w:rPr>
                <w:webHidden/>
              </w:rPr>
              <w:tab/>
            </w:r>
            <w:r w:rsidR="001E2FC7">
              <w:rPr>
                <w:webHidden/>
              </w:rPr>
              <w:fldChar w:fldCharType="begin"/>
            </w:r>
            <w:r w:rsidR="001E2FC7">
              <w:rPr>
                <w:webHidden/>
              </w:rPr>
              <w:instrText xml:space="preserve"> PAGEREF _Toc536725930 \h </w:instrText>
            </w:r>
            <w:r w:rsidR="001E2FC7">
              <w:rPr>
                <w:webHidden/>
              </w:rPr>
            </w:r>
            <w:r w:rsidR="001E2FC7">
              <w:rPr>
                <w:webHidden/>
              </w:rPr>
              <w:fldChar w:fldCharType="separate"/>
            </w:r>
            <w:r w:rsidR="001E2FC7">
              <w:rPr>
                <w:webHidden/>
              </w:rPr>
              <w:t>2</w:t>
            </w:r>
            <w:r w:rsidR="001E2FC7">
              <w:rPr>
                <w:webHidden/>
              </w:rPr>
              <w:fldChar w:fldCharType="end"/>
            </w:r>
          </w:hyperlink>
        </w:p>
        <w:p w14:paraId="251C1C91" w14:textId="77777777" w:rsidR="001E2FC7" w:rsidRDefault="001E2FC7">
          <w:pPr>
            <w:pStyle w:val="TM1"/>
            <w:rPr>
              <w:rFonts w:asciiTheme="minorHAnsi" w:eastAsiaTheme="minorEastAsia" w:hAnsiTheme="minorHAnsi" w:cstheme="minorBidi"/>
              <w:sz w:val="22"/>
              <w:szCs w:val="22"/>
              <w:lang w:eastAsia="zh-CN"/>
            </w:rPr>
          </w:pPr>
          <w:hyperlink w:anchor="_Toc536725931" w:history="1">
            <w:r w:rsidRPr="00BD3477">
              <w:rPr>
                <w:rStyle w:val="Lienhypertexte"/>
              </w:rPr>
              <w:t>Table des matières</w:t>
            </w:r>
            <w:r>
              <w:rPr>
                <w:webHidden/>
              </w:rPr>
              <w:tab/>
            </w:r>
            <w:r>
              <w:rPr>
                <w:webHidden/>
              </w:rPr>
              <w:fldChar w:fldCharType="begin"/>
            </w:r>
            <w:r>
              <w:rPr>
                <w:webHidden/>
              </w:rPr>
              <w:instrText xml:space="preserve"> PAGEREF _Toc536725931 \h </w:instrText>
            </w:r>
            <w:r>
              <w:rPr>
                <w:webHidden/>
              </w:rPr>
            </w:r>
            <w:r>
              <w:rPr>
                <w:webHidden/>
              </w:rPr>
              <w:fldChar w:fldCharType="separate"/>
            </w:r>
            <w:r>
              <w:rPr>
                <w:webHidden/>
              </w:rPr>
              <w:t>3</w:t>
            </w:r>
            <w:r>
              <w:rPr>
                <w:webHidden/>
              </w:rPr>
              <w:fldChar w:fldCharType="end"/>
            </w:r>
          </w:hyperlink>
        </w:p>
        <w:p w14:paraId="4280A65D" w14:textId="77777777" w:rsidR="001E2FC7" w:rsidRDefault="001E2FC7">
          <w:pPr>
            <w:pStyle w:val="TM1"/>
            <w:rPr>
              <w:rFonts w:asciiTheme="minorHAnsi" w:eastAsiaTheme="minorEastAsia" w:hAnsiTheme="minorHAnsi" w:cstheme="minorBidi"/>
              <w:sz w:val="22"/>
              <w:szCs w:val="22"/>
              <w:lang w:eastAsia="zh-CN"/>
            </w:rPr>
          </w:pPr>
          <w:hyperlink w:anchor="_Toc536725932" w:history="1">
            <w:r w:rsidRPr="00BD3477">
              <w:rPr>
                <w:rStyle w:val="Lienhypertexte"/>
              </w:rPr>
              <w:t>Nomenclature</w:t>
            </w:r>
            <w:r>
              <w:rPr>
                <w:webHidden/>
              </w:rPr>
              <w:tab/>
            </w:r>
            <w:r>
              <w:rPr>
                <w:webHidden/>
              </w:rPr>
              <w:fldChar w:fldCharType="begin"/>
            </w:r>
            <w:r>
              <w:rPr>
                <w:webHidden/>
              </w:rPr>
              <w:instrText xml:space="preserve"> PAGEREF _Toc536725932 \h </w:instrText>
            </w:r>
            <w:r>
              <w:rPr>
                <w:webHidden/>
              </w:rPr>
            </w:r>
            <w:r>
              <w:rPr>
                <w:webHidden/>
              </w:rPr>
              <w:fldChar w:fldCharType="separate"/>
            </w:r>
            <w:r>
              <w:rPr>
                <w:webHidden/>
              </w:rPr>
              <w:t>6</w:t>
            </w:r>
            <w:r>
              <w:rPr>
                <w:webHidden/>
              </w:rPr>
              <w:fldChar w:fldCharType="end"/>
            </w:r>
          </w:hyperlink>
        </w:p>
        <w:p w14:paraId="5C7B26C2" w14:textId="77777777" w:rsidR="001E2FC7" w:rsidRDefault="001E2FC7">
          <w:pPr>
            <w:pStyle w:val="TM1"/>
            <w:rPr>
              <w:rFonts w:asciiTheme="minorHAnsi" w:eastAsiaTheme="minorEastAsia" w:hAnsiTheme="minorHAnsi" w:cstheme="minorBidi"/>
              <w:sz w:val="22"/>
              <w:szCs w:val="22"/>
              <w:lang w:eastAsia="zh-CN"/>
            </w:rPr>
          </w:pPr>
          <w:hyperlink w:anchor="_Toc536725933" w:history="1">
            <w:r w:rsidRPr="00BD3477">
              <w:rPr>
                <w:rStyle w:val="Lienhypertexte"/>
              </w:rPr>
              <w:t>Introduction générale</w:t>
            </w:r>
            <w:r>
              <w:rPr>
                <w:webHidden/>
              </w:rPr>
              <w:tab/>
            </w:r>
            <w:r>
              <w:rPr>
                <w:webHidden/>
              </w:rPr>
              <w:fldChar w:fldCharType="begin"/>
            </w:r>
            <w:r>
              <w:rPr>
                <w:webHidden/>
              </w:rPr>
              <w:instrText xml:space="preserve"> PAGEREF _Toc536725933 \h </w:instrText>
            </w:r>
            <w:r>
              <w:rPr>
                <w:webHidden/>
              </w:rPr>
            </w:r>
            <w:r>
              <w:rPr>
                <w:webHidden/>
              </w:rPr>
              <w:fldChar w:fldCharType="separate"/>
            </w:r>
            <w:r>
              <w:rPr>
                <w:webHidden/>
              </w:rPr>
              <w:t>11</w:t>
            </w:r>
            <w:r>
              <w:rPr>
                <w:webHidden/>
              </w:rPr>
              <w:fldChar w:fldCharType="end"/>
            </w:r>
          </w:hyperlink>
        </w:p>
        <w:p w14:paraId="7B8ACCAB" w14:textId="77777777" w:rsidR="001E2FC7" w:rsidRDefault="001E2FC7">
          <w:pPr>
            <w:pStyle w:val="TM1"/>
            <w:rPr>
              <w:rFonts w:asciiTheme="minorHAnsi" w:eastAsiaTheme="minorEastAsia" w:hAnsiTheme="minorHAnsi" w:cstheme="minorBidi"/>
              <w:sz w:val="22"/>
              <w:szCs w:val="22"/>
              <w:lang w:eastAsia="zh-CN"/>
            </w:rPr>
          </w:pPr>
          <w:hyperlink w:anchor="_Toc536725934" w:history="1">
            <w:r w:rsidRPr="00BD3477">
              <w:rPr>
                <w:rStyle w:val="Lienhypertexte"/>
              </w:rPr>
              <w:t>Chapitre 1 :  Etude bibliographique</w:t>
            </w:r>
            <w:r>
              <w:rPr>
                <w:webHidden/>
              </w:rPr>
              <w:tab/>
            </w:r>
            <w:r>
              <w:rPr>
                <w:webHidden/>
              </w:rPr>
              <w:fldChar w:fldCharType="begin"/>
            </w:r>
            <w:r>
              <w:rPr>
                <w:webHidden/>
              </w:rPr>
              <w:instrText xml:space="preserve"> PAGEREF _Toc536725934 \h </w:instrText>
            </w:r>
            <w:r>
              <w:rPr>
                <w:webHidden/>
              </w:rPr>
            </w:r>
            <w:r>
              <w:rPr>
                <w:webHidden/>
              </w:rPr>
              <w:fldChar w:fldCharType="separate"/>
            </w:r>
            <w:r>
              <w:rPr>
                <w:webHidden/>
              </w:rPr>
              <w:t>15</w:t>
            </w:r>
            <w:r>
              <w:rPr>
                <w:webHidden/>
              </w:rPr>
              <w:fldChar w:fldCharType="end"/>
            </w:r>
          </w:hyperlink>
        </w:p>
        <w:p w14:paraId="16DAC76A"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35" w:history="1">
            <w:r w:rsidRPr="00BD3477">
              <w:rPr>
                <w:rStyle w:val="Lienhypertexte"/>
                <w:noProof/>
              </w:rPr>
              <w:t>1.1</w:t>
            </w:r>
            <w:r>
              <w:rPr>
                <w:rFonts w:asciiTheme="minorHAnsi" w:eastAsiaTheme="minorEastAsia" w:hAnsiTheme="minorHAnsi" w:cstheme="minorBidi"/>
                <w:noProof/>
                <w:szCs w:val="22"/>
                <w:lang w:eastAsia="zh-CN"/>
              </w:rPr>
              <w:tab/>
            </w:r>
            <w:r w:rsidRPr="00BD3477">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_Toc536725935 \h </w:instrText>
            </w:r>
            <w:r>
              <w:rPr>
                <w:noProof/>
                <w:webHidden/>
              </w:rPr>
            </w:r>
            <w:r>
              <w:rPr>
                <w:noProof/>
                <w:webHidden/>
              </w:rPr>
              <w:fldChar w:fldCharType="separate"/>
            </w:r>
            <w:r>
              <w:rPr>
                <w:noProof/>
                <w:webHidden/>
              </w:rPr>
              <w:t>15</w:t>
            </w:r>
            <w:r>
              <w:rPr>
                <w:noProof/>
                <w:webHidden/>
              </w:rPr>
              <w:fldChar w:fldCharType="end"/>
            </w:r>
          </w:hyperlink>
        </w:p>
        <w:p w14:paraId="6220FAC2"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36" w:history="1">
            <w:r w:rsidRPr="00BD3477">
              <w:rPr>
                <w:rStyle w:val="Lienhypertexte"/>
                <w:noProof/>
              </w:rPr>
              <w:t>1.1.1</w:t>
            </w:r>
            <w:r>
              <w:rPr>
                <w:rFonts w:asciiTheme="minorHAnsi" w:eastAsiaTheme="minorEastAsia" w:hAnsiTheme="minorHAnsi" w:cstheme="minorBidi"/>
                <w:noProof/>
                <w:szCs w:val="22"/>
                <w:lang w:eastAsia="zh-CN"/>
              </w:rPr>
              <w:tab/>
            </w:r>
            <w:r w:rsidRPr="00BD3477">
              <w:rPr>
                <w:rStyle w:val="Lienhypertexte"/>
                <w:noProof/>
              </w:rPr>
              <w:t>Effet Newkirk</w:t>
            </w:r>
            <w:r>
              <w:rPr>
                <w:noProof/>
                <w:webHidden/>
              </w:rPr>
              <w:tab/>
            </w:r>
            <w:r>
              <w:rPr>
                <w:noProof/>
                <w:webHidden/>
              </w:rPr>
              <w:fldChar w:fldCharType="begin"/>
            </w:r>
            <w:r>
              <w:rPr>
                <w:noProof/>
                <w:webHidden/>
              </w:rPr>
              <w:instrText xml:space="preserve"> PAGEREF _Toc536725936 \h </w:instrText>
            </w:r>
            <w:r>
              <w:rPr>
                <w:noProof/>
                <w:webHidden/>
              </w:rPr>
            </w:r>
            <w:r>
              <w:rPr>
                <w:noProof/>
                <w:webHidden/>
              </w:rPr>
              <w:fldChar w:fldCharType="separate"/>
            </w:r>
            <w:r>
              <w:rPr>
                <w:noProof/>
                <w:webHidden/>
              </w:rPr>
              <w:t>15</w:t>
            </w:r>
            <w:r>
              <w:rPr>
                <w:noProof/>
                <w:webHidden/>
              </w:rPr>
              <w:fldChar w:fldCharType="end"/>
            </w:r>
          </w:hyperlink>
        </w:p>
        <w:p w14:paraId="2640C8BC"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37" w:history="1">
            <w:r w:rsidRPr="00BD3477">
              <w:rPr>
                <w:rStyle w:val="Lienhypertexte"/>
                <w:noProof/>
              </w:rPr>
              <w:t>1.1.2</w:t>
            </w:r>
            <w:r>
              <w:rPr>
                <w:rFonts w:asciiTheme="minorHAnsi" w:eastAsiaTheme="minorEastAsia" w:hAnsiTheme="minorHAnsi" w:cstheme="minorBidi"/>
                <w:noProof/>
                <w:szCs w:val="22"/>
                <w:lang w:eastAsia="zh-CN"/>
              </w:rPr>
              <w:tab/>
            </w:r>
            <w:r w:rsidRPr="00BD3477">
              <w:rPr>
                <w:rStyle w:val="Lienhypertexte"/>
                <w:noProof/>
              </w:rPr>
              <w:t>Effet Morton</w:t>
            </w:r>
            <w:r>
              <w:rPr>
                <w:noProof/>
                <w:webHidden/>
              </w:rPr>
              <w:tab/>
            </w:r>
            <w:r>
              <w:rPr>
                <w:noProof/>
                <w:webHidden/>
              </w:rPr>
              <w:fldChar w:fldCharType="begin"/>
            </w:r>
            <w:r>
              <w:rPr>
                <w:noProof/>
                <w:webHidden/>
              </w:rPr>
              <w:instrText xml:space="preserve"> PAGEREF _Toc536725937 \h </w:instrText>
            </w:r>
            <w:r>
              <w:rPr>
                <w:noProof/>
                <w:webHidden/>
              </w:rPr>
            </w:r>
            <w:r>
              <w:rPr>
                <w:noProof/>
                <w:webHidden/>
              </w:rPr>
              <w:fldChar w:fldCharType="separate"/>
            </w:r>
            <w:r>
              <w:rPr>
                <w:noProof/>
                <w:webHidden/>
              </w:rPr>
              <w:t>18</w:t>
            </w:r>
            <w:r>
              <w:rPr>
                <w:noProof/>
                <w:webHidden/>
              </w:rPr>
              <w:fldChar w:fldCharType="end"/>
            </w:r>
          </w:hyperlink>
        </w:p>
        <w:p w14:paraId="1E618920"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38" w:history="1">
            <w:r w:rsidRPr="00BD3477">
              <w:rPr>
                <w:rStyle w:val="Lienhypertexte"/>
                <w:noProof/>
              </w:rPr>
              <w:t>1.2</w:t>
            </w:r>
            <w:r>
              <w:rPr>
                <w:rFonts w:asciiTheme="minorHAnsi" w:eastAsiaTheme="minorEastAsia" w:hAnsiTheme="minorHAnsi" w:cstheme="minorBidi"/>
                <w:noProof/>
                <w:szCs w:val="22"/>
                <w:lang w:eastAsia="zh-CN"/>
              </w:rPr>
              <w:tab/>
            </w:r>
            <w:r w:rsidRPr="00BD3477">
              <w:rPr>
                <w:rStyle w:val="Lienhypertexte"/>
                <w:noProof/>
              </w:rPr>
              <w:t>Etudes expérimentales et cas industriels</w:t>
            </w:r>
            <w:r>
              <w:rPr>
                <w:noProof/>
                <w:webHidden/>
              </w:rPr>
              <w:tab/>
            </w:r>
            <w:r>
              <w:rPr>
                <w:noProof/>
                <w:webHidden/>
              </w:rPr>
              <w:fldChar w:fldCharType="begin"/>
            </w:r>
            <w:r>
              <w:rPr>
                <w:noProof/>
                <w:webHidden/>
              </w:rPr>
              <w:instrText xml:space="preserve"> PAGEREF _Toc536725938 \h </w:instrText>
            </w:r>
            <w:r>
              <w:rPr>
                <w:noProof/>
                <w:webHidden/>
              </w:rPr>
            </w:r>
            <w:r>
              <w:rPr>
                <w:noProof/>
                <w:webHidden/>
              </w:rPr>
              <w:fldChar w:fldCharType="separate"/>
            </w:r>
            <w:r>
              <w:rPr>
                <w:noProof/>
                <w:webHidden/>
              </w:rPr>
              <w:t>20</w:t>
            </w:r>
            <w:r>
              <w:rPr>
                <w:noProof/>
                <w:webHidden/>
              </w:rPr>
              <w:fldChar w:fldCharType="end"/>
            </w:r>
          </w:hyperlink>
        </w:p>
        <w:p w14:paraId="1ED6464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39" w:history="1">
            <w:r w:rsidRPr="00BD3477">
              <w:rPr>
                <w:rStyle w:val="Lienhypertexte"/>
                <w:noProof/>
              </w:rPr>
              <w:t>1.3</w:t>
            </w:r>
            <w:r>
              <w:rPr>
                <w:rFonts w:asciiTheme="minorHAnsi" w:eastAsiaTheme="minorEastAsia" w:hAnsiTheme="minorHAnsi" w:cstheme="minorBidi"/>
                <w:noProof/>
                <w:szCs w:val="22"/>
                <w:lang w:eastAsia="zh-CN"/>
              </w:rPr>
              <w:tab/>
            </w:r>
            <w:r w:rsidRPr="00BD3477">
              <w:rPr>
                <w:rStyle w:val="Lienhypertexte"/>
                <w:noProof/>
              </w:rPr>
              <w:t>Modeles theoriques</w:t>
            </w:r>
            <w:r>
              <w:rPr>
                <w:noProof/>
                <w:webHidden/>
              </w:rPr>
              <w:tab/>
            </w:r>
            <w:r>
              <w:rPr>
                <w:noProof/>
                <w:webHidden/>
              </w:rPr>
              <w:fldChar w:fldCharType="begin"/>
            </w:r>
            <w:r>
              <w:rPr>
                <w:noProof/>
                <w:webHidden/>
              </w:rPr>
              <w:instrText xml:space="preserve"> PAGEREF _Toc536725939 \h </w:instrText>
            </w:r>
            <w:r>
              <w:rPr>
                <w:noProof/>
                <w:webHidden/>
              </w:rPr>
            </w:r>
            <w:r>
              <w:rPr>
                <w:noProof/>
                <w:webHidden/>
              </w:rPr>
              <w:fldChar w:fldCharType="separate"/>
            </w:r>
            <w:r>
              <w:rPr>
                <w:noProof/>
                <w:webHidden/>
              </w:rPr>
              <w:t>24</w:t>
            </w:r>
            <w:r>
              <w:rPr>
                <w:noProof/>
                <w:webHidden/>
              </w:rPr>
              <w:fldChar w:fldCharType="end"/>
            </w:r>
          </w:hyperlink>
        </w:p>
        <w:p w14:paraId="1D52C75F"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40" w:history="1">
            <w:r w:rsidRPr="00BD3477">
              <w:rPr>
                <w:rStyle w:val="Lienhypertexte"/>
                <w:noProof/>
              </w:rPr>
              <w:t>1.3.1</w:t>
            </w:r>
            <w:r>
              <w:rPr>
                <w:rFonts w:asciiTheme="minorHAnsi" w:eastAsiaTheme="minorEastAsia" w:hAnsiTheme="minorHAnsi" w:cstheme="minorBidi"/>
                <w:noProof/>
                <w:szCs w:val="22"/>
                <w:lang w:eastAsia="zh-CN"/>
              </w:rPr>
              <w:tab/>
            </w:r>
            <w:r w:rsidRPr="00BD3477">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_Toc536725940 \h </w:instrText>
            </w:r>
            <w:r>
              <w:rPr>
                <w:noProof/>
                <w:webHidden/>
              </w:rPr>
            </w:r>
            <w:r>
              <w:rPr>
                <w:noProof/>
                <w:webHidden/>
              </w:rPr>
              <w:fldChar w:fldCharType="separate"/>
            </w:r>
            <w:r>
              <w:rPr>
                <w:noProof/>
                <w:webHidden/>
              </w:rPr>
              <w:t>24</w:t>
            </w:r>
            <w:r>
              <w:rPr>
                <w:noProof/>
                <w:webHidden/>
              </w:rPr>
              <w:fldChar w:fldCharType="end"/>
            </w:r>
          </w:hyperlink>
        </w:p>
        <w:p w14:paraId="0BB7361F"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41" w:history="1">
            <w:r w:rsidRPr="00BD3477">
              <w:rPr>
                <w:rStyle w:val="Lienhypertexte"/>
                <w:noProof/>
              </w:rPr>
              <w:t>1.3.2</w:t>
            </w:r>
            <w:r>
              <w:rPr>
                <w:rFonts w:asciiTheme="minorHAnsi" w:eastAsiaTheme="minorEastAsia" w:hAnsiTheme="minorHAnsi" w:cstheme="minorBidi"/>
                <w:noProof/>
                <w:szCs w:val="22"/>
                <w:lang w:eastAsia="zh-CN"/>
              </w:rPr>
              <w:tab/>
            </w:r>
            <w:r w:rsidRPr="00BD3477">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_Toc536725941 \h </w:instrText>
            </w:r>
            <w:r>
              <w:rPr>
                <w:noProof/>
                <w:webHidden/>
              </w:rPr>
            </w:r>
            <w:r>
              <w:rPr>
                <w:noProof/>
                <w:webHidden/>
              </w:rPr>
              <w:fldChar w:fldCharType="separate"/>
            </w:r>
            <w:r>
              <w:rPr>
                <w:noProof/>
                <w:webHidden/>
              </w:rPr>
              <w:t>26</w:t>
            </w:r>
            <w:r>
              <w:rPr>
                <w:noProof/>
                <w:webHidden/>
              </w:rPr>
              <w:fldChar w:fldCharType="end"/>
            </w:r>
          </w:hyperlink>
        </w:p>
        <w:p w14:paraId="0EA3F5FE"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42" w:history="1">
            <w:r w:rsidRPr="00BD3477">
              <w:rPr>
                <w:rStyle w:val="Lienhypertexte"/>
                <w:noProof/>
              </w:rPr>
              <w:t>1.3.3</w:t>
            </w:r>
            <w:r>
              <w:rPr>
                <w:rFonts w:asciiTheme="minorHAnsi" w:eastAsiaTheme="minorEastAsia" w:hAnsiTheme="minorHAnsi" w:cstheme="minorBidi"/>
                <w:noProof/>
                <w:szCs w:val="22"/>
                <w:lang w:eastAsia="zh-CN"/>
              </w:rPr>
              <w:tab/>
            </w:r>
            <w:r w:rsidRPr="00BD3477">
              <w:rPr>
                <w:rStyle w:val="Lienhypertexte"/>
                <w:noProof/>
              </w:rPr>
              <w:t>Méthodes basees sur le bilan thermique</w:t>
            </w:r>
            <w:r>
              <w:rPr>
                <w:noProof/>
                <w:webHidden/>
              </w:rPr>
              <w:tab/>
            </w:r>
            <w:r>
              <w:rPr>
                <w:noProof/>
                <w:webHidden/>
              </w:rPr>
              <w:fldChar w:fldCharType="begin"/>
            </w:r>
            <w:r>
              <w:rPr>
                <w:noProof/>
                <w:webHidden/>
              </w:rPr>
              <w:instrText xml:space="preserve"> PAGEREF _Toc536725942 \h </w:instrText>
            </w:r>
            <w:r>
              <w:rPr>
                <w:noProof/>
                <w:webHidden/>
              </w:rPr>
            </w:r>
            <w:r>
              <w:rPr>
                <w:noProof/>
                <w:webHidden/>
              </w:rPr>
              <w:fldChar w:fldCharType="separate"/>
            </w:r>
            <w:r>
              <w:rPr>
                <w:noProof/>
                <w:webHidden/>
              </w:rPr>
              <w:t>26</w:t>
            </w:r>
            <w:r>
              <w:rPr>
                <w:noProof/>
                <w:webHidden/>
              </w:rPr>
              <w:fldChar w:fldCharType="end"/>
            </w:r>
          </w:hyperlink>
        </w:p>
        <w:p w14:paraId="4320C3A0"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43" w:history="1">
            <w:r w:rsidRPr="00BD3477">
              <w:rPr>
                <w:rStyle w:val="Lienhypertexte"/>
                <w:noProof/>
              </w:rPr>
              <w:t>1.3.4</w:t>
            </w:r>
            <w:r>
              <w:rPr>
                <w:rFonts w:asciiTheme="minorHAnsi" w:eastAsiaTheme="minorEastAsia" w:hAnsiTheme="minorHAnsi" w:cstheme="minorBidi"/>
                <w:noProof/>
                <w:szCs w:val="22"/>
                <w:lang w:eastAsia="zh-CN"/>
              </w:rPr>
              <w:tab/>
            </w:r>
            <w:r w:rsidRPr="00BD3477">
              <w:rPr>
                <w:rStyle w:val="Lienhypertexte"/>
                <w:noProof/>
              </w:rPr>
              <w:t>Modeles non-linéaires en régime transitoire</w:t>
            </w:r>
            <w:r>
              <w:rPr>
                <w:noProof/>
                <w:webHidden/>
              </w:rPr>
              <w:tab/>
            </w:r>
            <w:r>
              <w:rPr>
                <w:noProof/>
                <w:webHidden/>
              </w:rPr>
              <w:fldChar w:fldCharType="begin"/>
            </w:r>
            <w:r>
              <w:rPr>
                <w:noProof/>
                <w:webHidden/>
              </w:rPr>
              <w:instrText xml:space="preserve"> PAGEREF _Toc536725943 \h </w:instrText>
            </w:r>
            <w:r>
              <w:rPr>
                <w:noProof/>
                <w:webHidden/>
              </w:rPr>
            </w:r>
            <w:r>
              <w:rPr>
                <w:noProof/>
                <w:webHidden/>
              </w:rPr>
              <w:fldChar w:fldCharType="separate"/>
            </w:r>
            <w:r>
              <w:rPr>
                <w:noProof/>
                <w:webHidden/>
              </w:rPr>
              <w:t>27</w:t>
            </w:r>
            <w:r>
              <w:rPr>
                <w:noProof/>
                <w:webHidden/>
              </w:rPr>
              <w:fldChar w:fldCharType="end"/>
            </w:r>
          </w:hyperlink>
        </w:p>
        <w:p w14:paraId="5AFDAD5C"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44" w:history="1">
            <w:r w:rsidRPr="00BD3477">
              <w:rPr>
                <w:rStyle w:val="Lienhypertexte"/>
                <w:noProof/>
              </w:rPr>
              <w:t>1.4</w:t>
            </w:r>
            <w:r>
              <w:rPr>
                <w:rFonts w:asciiTheme="minorHAnsi" w:eastAsiaTheme="minorEastAsia" w:hAnsiTheme="minorHAnsi" w:cstheme="minorBidi"/>
                <w:noProof/>
                <w:szCs w:val="22"/>
                <w:lang w:eastAsia="zh-CN"/>
              </w:rPr>
              <w:tab/>
            </w:r>
            <w:r w:rsidRPr="00BD3477">
              <w:rPr>
                <w:rStyle w:val="Lienhypertexte"/>
                <w:noProof/>
              </w:rPr>
              <w:t>Stratégie de la modélisation : synthèse</w:t>
            </w:r>
            <w:r>
              <w:rPr>
                <w:noProof/>
                <w:webHidden/>
              </w:rPr>
              <w:tab/>
            </w:r>
            <w:r>
              <w:rPr>
                <w:noProof/>
                <w:webHidden/>
              </w:rPr>
              <w:fldChar w:fldCharType="begin"/>
            </w:r>
            <w:r>
              <w:rPr>
                <w:noProof/>
                <w:webHidden/>
              </w:rPr>
              <w:instrText xml:space="preserve"> PAGEREF _Toc536725944 \h </w:instrText>
            </w:r>
            <w:r>
              <w:rPr>
                <w:noProof/>
                <w:webHidden/>
              </w:rPr>
            </w:r>
            <w:r>
              <w:rPr>
                <w:noProof/>
                <w:webHidden/>
              </w:rPr>
              <w:fldChar w:fldCharType="separate"/>
            </w:r>
            <w:r>
              <w:rPr>
                <w:noProof/>
                <w:webHidden/>
              </w:rPr>
              <w:t>29</w:t>
            </w:r>
            <w:r>
              <w:rPr>
                <w:noProof/>
                <w:webHidden/>
              </w:rPr>
              <w:fldChar w:fldCharType="end"/>
            </w:r>
          </w:hyperlink>
        </w:p>
        <w:p w14:paraId="50F09343"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45" w:history="1">
            <w:r w:rsidRPr="00BD3477">
              <w:rPr>
                <w:rStyle w:val="Lienhypertexte"/>
                <w:noProof/>
              </w:rPr>
              <w:t>1.5</w:t>
            </w:r>
            <w:r>
              <w:rPr>
                <w:rFonts w:asciiTheme="minorHAnsi" w:eastAsiaTheme="minorEastAsia" w:hAnsiTheme="minorHAnsi" w:cstheme="minorBidi"/>
                <w:noProof/>
                <w:szCs w:val="22"/>
                <w:lang w:eastAsia="zh-CN"/>
              </w:rPr>
              <w:tab/>
            </w:r>
            <w:r w:rsidRPr="00BD3477">
              <w:rPr>
                <w:rStyle w:val="Lienhypertexte"/>
                <w:noProof/>
              </w:rPr>
              <w:t>Conclusion</w:t>
            </w:r>
            <w:r>
              <w:rPr>
                <w:noProof/>
                <w:webHidden/>
              </w:rPr>
              <w:tab/>
            </w:r>
            <w:r>
              <w:rPr>
                <w:noProof/>
                <w:webHidden/>
              </w:rPr>
              <w:fldChar w:fldCharType="begin"/>
            </w:r>
            <w:r>
              <w:rPr>
                <w:noProof/>
                <w:webHidden/>
              </w:rPr>
              <w:instrText xml:space="preserve"> PAGEREF _Toc536725945 \h </w:instrText>
            </w:r>
            <w:r>
              <w:rPr>
                <w:noProof/>
                <w:webHidden/>
              </w:rPr>
            </w:r>
            <w:r>
              <w:rPr>
                <w:noProof/>
                <w:webHidden/>
              </w:rPr>
              <w:fldChar w:fldCharType="separate"/>
            </w:r>
            <w:r>
              <w:rPr>
                <w:noProof/>
                <w:webHidden/>
              </w:rPr>
              <w:t>32</w:t>
            </w:r>
            <w:r>
              <w:rPr>
                <w:noProof/>
                <w:webHidden/>
              </w:rPr>
              <w:fldChar w:fldCharType="end"/>
            </w:r>
          </w:hyperlink>
        </w:p>
        <w:p w14:paraId="384E604F" w14:textId="77777777" w:rsidR="001E2FC7" w:rsidRDefault="001E2FC7">
          <w:pPr>
            <w:pStyle w:val="TM1"/>
            <w:rPr>
              <w:rFonts w:asciiTheme="minorHAnsi" w:eastAsiaTheme="minorEastAsia" w:hAnsiTheme="minorHAnsi" w:cstheme="minorBidi"/>
              <w:sz w:val="22"/>
              <w:szCs w:val="22"/>
              <w:lang w:eastAsia="zh-CN"/>
            </w:rPr>
          </w:pPr>
          <w:hyperlink w:anchor="_Toc536725946" w:history="1">
            <w:r w:rsidRPr="00BD3477">
              <w:rPr>
                <w:rStyle w:val="Lienhypertexte"/>
              </w:rPr>
              <w:t>Chapitre 2 :  Modélisation des paliers hydrodynamiques</w:t>
            </w:r>
            <w:r>
              <w:rPr>
                <w:webHidden/>
              </w:rPr>
              <w:tab/>
            </w:r>
            <w:r>
              <w:rPr>
                <w:webHidden/>
              </w:rPr>
              <w:fldChar w:fldCharType="begin"/>
            </w:r>
            <w:r>
              <w:rPr>
                <w:webHidden/>
              </w:rPr>
              <w:instrText xml:space="preserve"> PAGEREF _Toc536725946 \h </w:instrText>
            </w:r>
            <w:r>
              <w:rPr>
                <w:webHidden/>
              </w:rPr>
            </w:r>
            <w:r>
              <w:rPr>
                <w:webHidden/>
              </w:rPr>
              <w:fldChar w:fldCharType="separate"/>
            </w:r>
            <w:r>
              <w:rPr>
                <w:webHidden/>
              </w:rPr>
              <w:t>33</w:t>
            </w:r>
            <w:r>
              <w:rPr>
                <w:webHidden/>
              </w:rPr>
              <w:fldChar w:fldCharType="end"/>
            </w:r>
          </w:hyperlink>
        </w:p>
        <w:p w14:paraId="31D190EA"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48" w:history="1">
            <w:r w:rsidRPr="00BD3477">
              <w:rPr>
                <w:rStyle w:val="Lienhypertexte"/>
                <w:noProof/>
              </w:rPr>
              <w:t>2.1</w:t>
            </w:r>
            <w:r>
              <w:rPr>
                <w:rFonts w:asciiTheme="minorHAnsi" w:eastAsiaTheme="minorEastAsia" w:hAnsiTheme="minorHAnsi" w:cstheme="minorBidi"/>
                <w:noProof/>
                <w:szCs w:val="22"/>
                <w:lang w:eastAsia="zh-CN"/>
              </w:rPr>
              <w:tab/>
            </w:r>
            <w:r w:rsidRPr="00BD3477">
              <w:rPr>
                <w:rStyle w:val="Lienhypertexte"/>
                <w:noProof/>
              </w:rPr>
              <w:t>Introduction</w:t>
            </w:r>
            <w:r>
              <w:rPr>
                <w:noProof/>
                <w:webHidden/>
              </w:rPr>
              <w:tab/>
            </w:r>
            <w:r>
              <w:rPr>
                <w:noProof/>
                <w:webHidden/>
              </w:rPr>
              <w:fldChar w:fldCharType="begin"/>
            </w:r>
            <w:r>
              <w:rPr>
                <w:noProof/>
                <w:webHidden/>
              </w:rPr>
              <w:instrText xml:space="preserve"> PAGEREF _Toc536725948 \h </w:instrText>
            </w:r>
            <w:r>
              <w:rPr>
                <w:noProof/>
                <w:webHidden/>
              </w:rPr>
            </w:r>
            <w:r>
              <w:rPr>
                <w:noProof/>
                <w:webHidden/>
              </w:rPr>
              <w:fldChar w:fldCharType="separate"/>
            </w:r>
            <w:r>
              <w:rPr>
                <w:noProof/>
                <w:webHidden/>
              </w:rPr>
              <w:t>33</w:t>
            </w:r>
            <w:r>
              <w:rPr>
                <w:noProof/>
                <w:webHidden/>
              </w:rPr>
              <w:fldChar w:fldCharType="end"/>
            </w:r>
          </w:hyperlink>
        </w:p>
        <w:p w14:paraId="4FB12F28"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49" w:history="1">
            <w:r w:rsidRPr="00BD3477">
              <w:rPr>
                <w:rStyle w:val="Lienhypertexte"/>
                <w:noProof/>
              </w:rPr>
              <w:t>2.2</w:t>
            </w:r>
            <w:r>
              <w:rPr>
                <w:rFonts w:asciiTheme="minorHAnsi" w:eastAsiaTheme="minorEastAsia" w:hAnsiTheme="minorHAnsi" w:cstheme="minorBidi"/>
                <w:noProof/>
                <w:szCs w:val="22"/>
                <w:lang w:eastAsia="zh-CN"/>
              </w:rPr>
              <w:tab/>
            </w:r>
            <w:r w:rsidRPr="00BD3477">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_Toc536725949 \h </w:instrText>
            </w:r>
            <w:r>
              <w:rPr>
                <w:noProof/>
                <w:webHidden/>
              </w:rPr>
            </w:r>
            <w:r>
              <w:rPr>
                <w:noProof/>
                <w:webHidden/>
              </w:rPr>
              <w:fldChar w:fldCharType="separate"/>
            </w:r>
            <w:r>
              <w:rPr>
                <w:noProof/>
                <w:webHidden/>
              </w:rPr>
              <w:t>34</w:t>
            </w:r>
            <w:r>
              <w:rPr>
                <w:noProof/>
                <w:webHidden/>
              </w:rPr>
              <w:fldChar w:fldCharType="end"/>
            </w:r>
          </w:hyperlink>
        </w:p>
        <w:p w14:paraId="5B6AFCAD"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50" w:history="1">
            <w:r w:rsidRPr="00BD3477">
              <w:rPr>
                <w:rStyle w:val="Lienhypertexte"/>
                <w:noProof/>
              </w:rPr>
              <w:t>2.3</w:t>
            </w:r>
            <w:r>
              <w:rPr>
                <w:rFonts w:asciiTheme="minorHAnsi" w:eastAsiaTheme="minorEastAsia" w:hAnsiTheme="minorHAnsi" w:cstheme="minorBidi"/>
                <w:noProof/>
                <w:szCs w:val="22"/>
                <w:lang w:eastAsia="zh-CN"/>
              </w:rPr>
              <w:tab/>
            </w:r>
            <w:r w:rsidRPr="00BD3477">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_Toc536725950 \h </w:instrText>
            </w:r>
            <w:r>
              <w:rPr>
                <w:noProof/>
                <w:webHidden/>
              </w:rPr>
            </w:r>
            <w:r>
              <w:rPr>
                <w:noProof/>
                <w:webHidden/>
              </w:rPr>
              <w:fldChar w:fldCharType="separate"/>
            </w:r>
            <w:r>
              <w:rPr>
                <w:noProof/>
                <w:webHidden/>
              </w:rPr>
              <w:t>36</w:t>
            </w:r>
            <w:r>
              <w:rPr>
                <w:noProof/>
                <w:webHidden/>
              </w:rPr>
              <w:fldChar w:fldCharType="end"/>
            </w:r>
          </w:hyperlink>
        </w:p>
        <w:p w14:paraId="326C6F4F"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51" w:history="1">
            <w:r w:rsidRPr="00BD3477">
              <w:rPr>
                <w:rStyle w:val="Lienhypertexte"/>
                <w:noProof/>
              </w:rPr>
              <w:t>2.3.1</w:t>
            </w:r>
            <w:r>
              <w:rPr>
                <w:rFonts w:asciiTheme="minorHAnsi" w:eastAsiaTheme="minorEastAsia" w:hAnsiTheme="minorHAnsi" w:cstheme="minorBidi"/>
                <w:noProof/>
                <w:szCs w:val="22"/>
                <w:lang w:eastAsia="zh-CN"/>
              </w:rPr>
              <w:tab/>
            </w:r>
            <w:r w:rsidRPr="00BD3477">
              <w:rPr>
                <w:rStyle w:val="Lienhypertexte"/>
                <w:noProof/>
              </w:rPr>
              <w:t>Equation de Reynolds généralisée</w:t>
            </w:r>
            <w:r>
              <w:rPr>
                <w:noProof/>
                <w:webHidden/>
              </w:rPr>
              <w:tab/>
            </w:r>
            <w:r>
              <w:rPr>
                <w:noProof/>
                <w:webHidden/>
              </w:rPr>
              <w:fldChar w:fldCharType="begin"/>
            </w:r>
            <w:r>
              <w:rPr>
                <w:noProof/>
                <w:webHidden/>
              </w:rPr>
              <w:instrText xml:space="preserve"> PAGEREF _Toc536725951 \h </w:instrText>
            </w:r>
            <w:r>
              <w:rPr>
                <w:noProof/>
                <w:webHidden/>
              </w:rPr>
            </w:r>
            <w:r>
              <w:rPr>
                <w:noProof/>
                <w:webHidden/>
              </w:rPr>
              <w:fldChar w:fldCharType="separate"/>
            </w:r>
            <w:r>
              <w:rPr>
                <w:noProof/>
                <w:webHidden/>
              </w:rPr>
              <w:t>36</w:t>
            </w:r>
            <w:r>
              <w:rPr>
                <w:noProof/>
                <w:webHidden/>
              </w:rPr>
              <w:fldChar w:fldCharType="end"/>
            </w:r>
          </w:hyperlink>
        </w:p>
        <w:p w14:paraId="04F70A36"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52" w:history="1">
            <w:r w:rsidRPr="00BD3477">
              <w:rPr>
                <w:rStyle w:val="Lienhypertexte"/>
                <w:noProof/>
              </w:rPr>
              <w:t>2.3.2</w:t>
            </w:r>
            <w:r>
              <w:rPr>
                <w:rFonts w:asciiTheme="minorHAnsi" w:eastAsiaTheme="minorEastAsia" w:hAnsiTheme="minorHAnsi" w:cstheme="minorBidi"/>
                <w:noProof/>
                <w:szCs w:val="22"/>
                <w:lang w:eastAsia="zh-CN"/>
              </w:rPr>
              <w:tab/>
            </w:r>
            <w:r w:rsidRPr="00BD3477">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_Toc536725952 \h </w:instrText>
            </w:r>
            <w:r>
              <w:rPr>
                <w:noProof/>
                <w:webHidden/>
              </w:rPr>
            </w:r>
            <w:r>
              <w:rPr>
                <w:noProof/>
                <w:webHidden/>
              </w:rPr>
              <w:fldChar w:fldCharType="separate"/>
            </w:r>
            <w:r>
              <w:rPr>
                <w:noProof/>
                <w:webHidden/>
              </w:rPr>
              <w:t>39</w:t>
            </w:r>
            <w:r>
              <w:rPr>
                <w:noProof/>
                <w:webHidden/>
              </w:rPr>
              <w:fldChar w:fldCharType="end"/>
            </w:r>
          </w:hyperlink>
        </w:p>
        <w:p w14:paraId="144F6B4C"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53" w:history="1">
            <w:r w:rsidRPr="00BD3477">
              <w:rPr>
                <w:rStyle w:val="Lienhypertexte"/>
                <w:noProof/>
              </w:rPr>
              <w:t>2.3.3</w:t>
            </w:r>
            <w:r>
              <w:rPr>
                <w:rFonts w:asciiTheme="minorHAnsi" w:eastAsiaTheme="minorEastAsia" w:hAnsiTheme="minorHAnsi" w:cstheme="minorBidi"/>
                <w:noProof/>
                <w:szCs w:val="22"/>
                <w:lang w:eastAsia="zh-CN"/>
              </w:rPr>
              <w:tab/>
            </w:r>
            <w:r w:rsidRPr="00BD3477">
              <w:rPr>
                <w:rStyle w:val="Lienhypertexte"/>
                <w:noProof/>
              </w:rPr>
              <w:t>Equation de l’énergie</w:t>
            </w:r>
            <w:r>
              <w:rPr>
                <w:noProof/>
                <w:webHidden/>
              </w:rPr>
              <w:tab/>
            </w:r>
            <w:r>
              <w:rPr>
                <w:noProof/>
                <w:webHidden/>
              </w:rPr>
              <w:fldChar w:fldCharType="begin"/>
            </w:r>
            <w:r>
              <w:rPr>
                <w:noProof/>
                <w:webHidden/>
              </w:rPr>
              <w:instrText xml:space="preserve"> PAGEREF _Toc536725953 \h </w:instrText>
            </w:r>
            <w:r>
              <w:rPr>
                <w:noProof/>
                <w:webHidden/>
              </w:rPr>
            </w:r>
            <w:r>
              <w:rPr>
                <w:noProof/>
                <w:webHidden/>
              </w:rPr>
              <w:fldChar w:fldCharType="separate"/>
            </w:r>
            <w:r>
              <w:rPr>
                <w:noProof/>
                <w:webHidden/>
              </w:rPr>
              <w:t>41</w:t>
            </w:r>
            <w:r>
              <w:rPr>
                <w:noProof/>
                <w:webHidden/>
              </w:rPr>
              <w:fldChar w:fldCharType="end"/>
            </w:r>
          </w:hyperlink>
        </w:p>
        <w:p w14:paraId="45D4067F"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54" w:history="1">
            <w:r w:rsidRPr="00BD3477">
              <w:rPr>
                <w:rStyle w:val="Lienhypertexte"/>
                <w:noProof/>
              </w:rPr>
              <w:t>2.3.4</w:t>
            </w:r>
            <w:r>
              <w:rPr>
                <w:rFonts w:asciiTheme="minorHAnsi" w:eastAsiaTheme="minorEastAsia" w:hAnsiTheme="minorHAnsi" w:cstheme="minorBidi"/>
                <w:noProof/>
                <w:szCs w:val="22"/>
                <w:lang w:eastAsia="zh-CN"/>
              </w:rPr>
              <w:tab/>
            </w:r>
            <w:r w:rsidRPr="00BD3477">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_Toc536725954 \h </w:instrText>
            </w:r>
            <w:r>
              <w:rPr>
                <w:noProof/>
                <w:webHidden/>
              </w:rPr>
            </w:r>
            <w:r>
              <w:rPr>
                <w:noProof/>
                <w:webHidden/>
              </w:rPr>
              <w:fldChar w:fldCharType="separate"/>
            </w:r>
            <w:r>
              <w:rPr>
                <w:noProof/>
                <w:webHidden/>
              </w:rPr>
              <w:t>42</w:t>
            </w:r>
            <w:r>
              <w:rPr>
                <w:noProof/>
                <w:webHidden/>
              </w:rPr>
              <w:fldChar w:fldCharType="end"/>
            </w:r>
          </w:hyperlink>
        </w:p>
        <w:p w14:paraId="7209FF57"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55" w:history="1">
            <w:r w:rsidRPr="00BD3477">
              <w:rPr>
                <w:rStyle w:val="Lienhypertexte"/>
                <w:noProof/>
              </w:rPr>
              <w:t>2.3.5</w:t>
            </w:r>
            <w:r>
              <w:rPr>
                <w:rFonts w:asciiTheme="minorHAnsi" w:eastAsiaTheme="minorEastAsia" w:hAnsiTheme="minorHAnsi" w:cstheme="minorBidi"/>
                <w:noProof/>
                <w:szCs w:val="22"/>
                <w:lang w:eastAsia="zh-CN"/>
              </w:rPr>
              <w:tab/>
            </w:r>
            <w:r w:rsidRPr="00BD3477">
              <w:rPr>
                <w:rStyle w:val="Lienhypertexte"/>
                <w:noProof/>
              </w:rPr>
              <w:t>Résolution des équations couplées</w:t>
            </w:r>
            <w:r>
              <w:rPr>
                <w:noProof/>
                <w:webHidden/>
              </w:rPr>
              <w:tab/>
            </w:r>
            <w:r>
              <w:rPr>
                <w:noProof/>
                <w:webHidden/>
              </w:rPr>
              <w:fldChar w:fldCharType="begin"/>
            </w:r>
            <w:r>
              <w:rPr>
                <w:noProof/>
                <w:webHidden/>
              </w:rPr>
              <w:instrText xml:space="preserve"> PAGEREF _Toc536725955 \h </w:instrText>
            </w:r>
            <w:r>
              <w:rPr>
                <w:noProof/>
                <w:webHidden/>
              </w:rPr>
            </w:r>
            <w:r>
              <w:rPr>
                <w:noProof/>
                <w:webHidden/>
              </w:rPr>
              <w:fldChar w:fldCharType="separate"/>
            </w:r>
            <w:r>
              <w:rPr>
                <w:noProof/>
                <w:webHidden/>
              </w:rPr>
              <w:t>46</w:t>
            </w:r>
            <w:r>
              <w:rPr>
                <w:noProof/>
                <w:webHidden/>
              </w:rPr>
              <w:fldChar w:fldCharType="end"/>
            </w:r>
          </w:hyperlink>
        </w:p>
        <w:p w14:paraId="04959835"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56" w:history="1">
            <w:r w:rsidRPr="00BD3477">
              <w:rPr>
                <w:rStyle w:val="Lienhypertexte"/>
                <w:noProof/>
              </w:rPr>
              <w:t>2.4</w:t>
            </w:r>
            <w:r>
              <w:rPr>
                <w:rFonts w:asciiTheme="minorHAnsi" w:eastAsiaTheme="minorEastAsia" w:hAnsiTheme="minorHAnsi" w:cstheme="minorBidi"/>
                <w:noProof/>
                <w:szCs w:val="22"/>
                <w:lang w:eastAsia="zh-CN"/>
              </w:rPr>
              <w:tab/>
            </w:r>
            <w:r w:rsidRPr="00BD3477">
              <w:rPr>
                <w:rStyle w:val="Lienhypertexte"/>
                <w:noProof/>
              </w:rPr>
              <w:t>Etude de cas d’un patin incliné 1D</w:t>
            </w:r>
            <w:r>
              <w:rPr>
                <w:noProof/>
                <w:webHidden/>
              </w:rPr>
              <w:tab/>
            </w:r>
            <w:r>
              <w:rPr>
                <w:noProof/>
                <w:webHidden/>
              </w:rPr>
              <w:fldChar w:fldCharType="begin"/>
            </w:r>
            <w:r>
              <w:rPr>
                <w:noProof/>
                <w:webHidden/>
              </w:rPr>
              <w:instrText xml:space="preserve"> PAGEREF _Toc536725956 \h </w:instrText>
            </w:r>
            <w:r>
              <w:rPr>
                <w:noProof/>
                <w:webHidden/>
              </w:rPr>
            </w:r>
            <w:r>
              <w:rPr>
                <w:noProof/>
                <w:webHidden/>
              </w:rPr>
              <w:fldChar w:fldCharType="separate"/>
            </w:r>
            <w:r>
              <w:rPr>
                <w:noProof/>
                <w:webHidden/>
              </w:rPr>
              <w:t>53</w:t>
            </w:r>
            <w:r>
              <w:rPr>
                <w:noProof/>
                <w:webHidden/>
              </w:rPr>
              <w:fldChar w:fldCharType="end"/>
            </w:r>
          </w:hyperlink>
        </w:p>
        <w:p w14:paraId="79FCD66F"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57" w:history="1">
            <w:r w:rsidRPr="00BD3477">
              <w:rPr>
                <w:rStyle w:val="Lienhypertexte"/>
                <w:noProof/>
              </w:rPr>
              <w:t>2.5</w:t>
            </w:r>
            <w:r>
              <w:rPr>
                <w:rFonts w:asciiTheme="minorHAnsi" w:eastAsiaTheme="minorEastAsia" w:hAnsiTheme="minorHAnsi" w:cstheme="minorBidi"/>
                <w:noProof/>
                <w:szCs w:val="22"/>
                <w:lang w:eastAsia="zh-CN"/>
              </w:rPr>
              <w:tab/>
            </w:r>
            <w:r w:rsidRPr="00BD3477">
              <w:rPr>
                <w:rStyle w:val="Lienhypertexte"/>
                <w:noProof/>
              </w:rPr>
              <w:t>Études de cas d’un palier avec deux lobes</w:t>
            </w:r>
            <w:r>
              <w:rPr>
                <w:noProof/>
                <w:webHidden/>
              </w:rPr>
              <w:tab/>
            </w:r>
            <w:r>
              <w:rPr>
                <w:noProof/>
                <w:webHidden/>
              </w:rPr>
              <w:fldChar w:fldCharType="begin"/>
            </w:r>
            <w:r>
              <w:rPr>
                <w:noProof/>
                <w:webHidden/>
              </w:rPr>
              <w:instrText xml:space="preserve"> PAGEREF _Toc536725957 \h </w:instrText>
            </w:r>
            <w:r>
              <w:rPr>
                <w:noProof/>
                <w:webHidden/>
              </w:rPr>
            </w:r>
            <w:r>
              <w:rPr>
                <w:noProof/>
                <w:webHidden/>
              </w:rPr>
              <w:fldChar w:fldCharType="separate"/>
            </w:r>
            <w:r>
              <w:rPr>
                <w:noProof/>
                <w:webHidden/>
              </w:rPr>
              <w:t>58</w:t>
            </w:r>
            <w:r>
              <w:rPr>
                <w:noProof/>
                <w:webHidden/>
              </w:rPr>
              <w:fldChar w:fldCharType="end"/>
            </w:r>
          </w:hyperlink>
        </w:p>
        <w:p w14:paraId="73BB4E7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58" w:history="1">
            <w:r w:rsidRPr="00BD3477">
              <w:rPr>
                <w:rStyle w:val="Lienhypertexte"/>
                <w:noProof/>
              </w:rPr>
              <w:t>2.6</w:t>
            </w:r>
            <w:r>
              <w:rPr>
                <w:rFonts w:asciiTheme="minorHAnsi" w:eastAsiaTheme="minorEastAsia" w:hAnsiTheme="minorHAnsi" w:cstheme="minorBidi"/>
                <w:noProof/>
                <w:szCs w:val="22"/>
                <w:lang w:eastAsia="zh-CN"/>
              </w:rPr>
              <w:tab/>
            </w:r>
            <w:r w:rsidRPr="00BD3477">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_Toc536725958 \h </w:instrText>
            </w:r>
            <w:r>
              <w:rPr>
                <w:noProof/>
                <w:webHidden/>
              </w:rPr>
            </w:r>
            <w:r>
              <w:rPr>
                <w:noProof/>
                <w:webHidden/>
              </w:rPr>
              <w:fldChar w:fldCharType="separate"/>
            </w:r>
            <w:r>
              <w:rPr>
                <w:noProof/>
                <w:webHidden/>
              </w:rPr>
              <w:t>61</w:t>
            </w:r>
            <w:r>
              <w:rPr>
                <w:noProof/>
                <w:webHidden/>
              </w:rPr>
              <w:fldChar w:fldCharType="end"/>
            </w:r>
          </w:hyperlink>
        </w:p>
        <w:p w14:paraId="73BE2C08"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59" w:history="1">
            <w:r w:rsidRPr="00BD3477">
              <w:rPr>
                <w:rStyle w:val="Lienhypertexte"/>
                <w:noProof/>
              </w:rPr>
              <w:t>2.7</w:t>
            </w:r>
            <w:r>
              <w:rPr>
                <w:rFonts w:asciiTheme="minorHAnsi" w:eastAsiaTheme="minorEastAsia" w:hAnsiTheme="minorHAnsi" w:cstheme="minorBidi"/>
                <w:noProof/>
                <w:szCs w:val="22"/>
                <w:lang w:eastAsia="zh-CN"/>
              </w:rPr>
              <w:tab/>
            </w:r>
            <w:r w:rsidRPr="00BD3477">
              <w:rPr>
                <w:rStyle w:val="Lienhypertexte"/>
                <w:noProof/>
              </w:rPr>
              <w:t>Conclusion</w:t>
            </w:r>
            <w:r>
              <w:rPr>
                <w:noProof/>
                <w:webHidden/>
              </w:rPr>
              <w:tab/>
            </w:r>
            <w:r>
              <w:rPr>
                <w:noProof/>
                <w:webHidden/>
              </w:rPr>
              <w:fldChar w:fldCharType="begin"/>
            </w:r>
            <w:r>
              <w:rPr>
                <w:noProof/>
                <w:webHidden/>
              </w:rPr>
              <w:instrText xml:space="preserve"> PAGEREF _Toc536725959 \h </w:instrText>
            </w:r>
            <w:r>
              <w:rPr>
                <w:noProof/>
                <w:webHidden/>
              </w:rPr>
            </w:r>
            <w:r>
              <w:rPr>
                <w:noProof/>
                <w:webHidden/>
              </w:rPr>
              <w:fldChar w:fldCharType="separate"/>
            </w:r>
            <w:r>
              <w:rPr>
                <w:noProof/>
                <w:webHidden/>
              </w:rPr>
              <w:t>61</w:t>
            </w:r>
            <w:r>
              <w:rPr>
                <w:noProof/>
                <w:webHidden/>
              </w:rPr>
              <w:fldChar w:fldCharType="end"/>
            </w:r>
          </w:hyperlink>
        </w:p>
        <w:p w14:paraId="61AC1209" w14:textId="77777777" w:rsidR="001E2FC7" w:rsidRDefault="001E2FC7">
          <w:pPr>
            <w:pStyle w:val="TM1"/>
            <w:rPr>
              <w:rFonts w:asciiTheme="minorHAnsi" w:eastAsiaTheme="minorEastAsia" w:hAnsiTheme="minorHAnsi" w:cstheme="minorBidi"/>
              <w:sz w:val="22"/>
              <w:szCs w:val="22"/>
              <w:lang w:eastAsia="zh-CN"/>
            </w:rPr>
          </w:pPr>
          <w:hyperlink w:anchor="_Toc536725960" w:history="1">
            <w:r w:rsidRPr="00BD3477">
              <w:rPr>
                <w:rStyle w:val="Lienhypertexte"/>
              </w:rPr>
              <w:t>Chapitre 3 :  Modélisation des rotors</w:t>
            </w:r>
            <w:r>
              <w:rPr>
                <w:webHidden/>
              </w:rPr>
              <w:tab/>
            </w:r>
            <w:r>
              <w:rPr>
                <w:webHidden/>
              </w:rPr>
              <w:fldChar w:fldCharType="begin"/>
            </w:r>
            <w:r>
              <w:rPr>
                <w:webHidden/>
              </w:rPr>
              <w:instrText xml:space="preserve"> PAGEREF _Toc536725960 \h </w:instrText>
            </w:r>
            <w:r>
              <w:rPr>
                <w:webHidden/>
              </w:rPr>
            </w:r>
            <w:r>
              <w:rPr>
                <w:webHidden/>
              </w:rPr>
              <w:fldChar w:fldCharType="separate"/>
            </w:r>
            <w:r>
              <w:rPr>
                <w:webHidden/>
              </w:rPr>
              <w:t>63</w:t>
            </w:r>
            <w:r>
              <w:rPr>
                <w:webHidden/>
              </w:rPr>
              <w:fldChar w:fldCharType="end"/>
            </w:r>
          </w:hyperlink>
        </w:p>
        <w:p w14:paraId="213CC919"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66" w:history="1">
            <w:r w:rsidRPr="00BD3477">
              <w:rPr>
                <w:rStyle w:val="Lienhypertexte"/>
                <w:noProof/>
              </w:rPr>
              <w:t>3.1</w:t>
            </w:r>
            <w:r>
              <w:rPr>
                <w:rFonts w:asciiTheme="minorHAnsi" w:eastAsiaTheme="minorEastAsia" w:hAnsiTheme="minorHAnsi" w:cstheme="minorBidi"/>
                <w:noProof/>
                <w:szCs w:val="22"/>
                <w:lang w:eastAsia="zh-CN"/>
              </w:rPr>
              <w:tab/>
            </w:r>
            <w:r w:rsidRPr="00BD3477">
              <w:rPr>
                <w:rStyle w:val="Lienhypertexte"/>
                <w:noProof/>
              </w:rPr>
              <w:t>Modèle thermomécanique des rotors</w:t>
            </w:r>
            <w:r>
              <w:rPr>
                <w:noProof/>
                <w:webHidden/>
              </w:rPr>
              <w:tab/>
            </w:r>
            <w:r>
              <w:rPr>
                <w:noProof/>
                <w:webHidden/>
              </w:rPr>
              <w:fldChar w:fldCharType="begin"/>
            </w:r>
            <w:r>
              <w:rPr>
                <w:noProof/>
                <w:webHidden/>
              </w:rPr>
              <w:instrText xml:space="preserve"> PAGEREF _Toc536725966 \h </w:instrText>
            </w:r>
            <w:r>
              <w:rPr>
                <w:noProof/>
                <w:webHidden/>
              </w:rPr>
            </w:r>
            <w:r>
              <w:rPr>
                <w:noProof/>
                <w:webHidden/>
              </w:rPr>
              <w:fldChar w:fldCharType="separate"/>
            </w:r>
            <w:r>
              <w:rPr>
                <w:noProof/>
                <w:webHidden/>
              </w:rPr>
              <w:t>63</w:t>
            </w:r>
            <w:r>
              <w:rPr>
                <w:noProof/>
                <w:webHidden/>
              </w:rPr>
              <w:fldChar w:fldCharType="end"/>
            </w:r>
          </w:hyperlink>
        </w:p>
        <w:p w14:paraId="33FB9827"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67" w:history="1">
            <w:r w:rsidRPr="00BD3477">
              <w:rPr>
                <w:rStyle w:val="Lienhypertexte"/>
                <w:noProof/>
              </w:rPr>
              <w:t>3.1.1</w:t>
            </w:r>
            <w:r>
              <w:rPr>
                <w:rFonts w:asciiTheme="minorHAnsi" w:eastAsiaTheme="minorEastAsia" w:hAnsiTheme="minorHAnsi" w:cstheme="minorBidi"/>
                <w:noProof/>
                <w:szCs w:val="22"/>
                <w:lang w:eastAsia="zh-CN"/>
              </w:rPr>
              <w:tab/>
            </w:r>
            <w:r w:rsidRPr="00BD3477">
              <w:rPr>
                <w:rStyle w:val="Lienhypertexte"/>
                <w:noProof/>
              </w:rPr>
              <w:t>Modèle thermique linéaire</w:t>
            </w:r>
            <w:r>
              <w:rPr>
                <w:noProof/>
                <w:webHidden/>
              </w:rPr>
              <w:tab/>
            </w:r>
            <w:r>
              <w:rPr>
                <w:noProof/>
                <w:webHidden/>
              </w:rPr>
              <w:fldChar w:fldCharType="begin"/>
            </w:r>
            <w:r>
              <w:rPr>
                <w:noProof/>
                <w:webHidden/>
              </w:rPr>
              <w:instrText xml:space="preserve"> PAGEREF _Toc536725967 \h </w:instrText>
            </w:r>
            <w:r>
              <w:rPr>
                <w:noProof/>
                <w:webHidden/>
              </w:rPr>
            </w:r>
            <w:r>
              <w:rPr>
                <w:noProof/>
                <w:webHidden/>
              </w:rPr>
              <w:fldChar w:fldCharType="separate"/>
            </w:r>
            <w:r>
              <w:rPr>
                <w:noProof/>
                <w:webHidden/>
              </w:rPr>
              <w:t>64</w:t>
            </w:r>
            <w:r>
              <w:rPr>
                <w:noProof/>
                <w:webHidden/>
              </w:rPr>
              <w:fldChar w:fldCharType="end"/>
            </w:r>
          </w:hyperlink>
        </w:p>
        <w:p w14:paraId="5608E25D"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68" w:history="1">
            <w:r w:rsidRPr="00BD3477">
              <w:rPr>
                <w:rStyle w:val="Lienhypertexte"/>
                <w:noProof/>
              </w:rPr>
              <w:t>3.1.2</w:t>
            </w:r>
            <w:r>
              <w:rPr>
                <w:rFonts w:asciiTheme="minorHAnsi" w:eastAsiaTheme="minorEastAsia" w:hAnsiTheme="minorHAnsi" w:cstheme="minorBidi"/>
                <w:noProof/>
                <w:szCs w:val="22"/>
                <w:lang w:eastAsia="zh-CN"/>
              </w:rPr>
              <w:tab/>
            </w:r>
            <w:r w:rsidRPr="00BD3477">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_Toc536725968 \h </w:instrText>
            </w:r>
            <w:r>
              <w:rPr>
                <w:noProof/>
                <w:webHidden/>
              </w:rPr>
            </w:r>
            <w:r>
              <w:rPr>
                <w:noProof/>
                <w:webHidden/>
              </w:rPr>
              <w:fldChar w:fldCharType="separate"/>
            </w:r>
            <w:r>
              <w:rPr>
                <w:noProof/>
                <w:webHidden/>
              </w:rPr>
              <w:t>66</w:t>
            </w:r>
            <w:r>
              <w:rPr>
                <w:noProof/>
                <w:webHidden/>
              </w:rPr>
              <w:fldChar w:fldCharType="end"/>
            </w:r>
          </w:hyperlink>
        </w:p>
        <w:p w14:paraId="2DE0ED9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69" w:history="1">
            <w:r w:rsidRPr="00BD3477">
              <w:rPr>
                <w:rStyle w:val="Lienhypertexte"/>
                <w:noProof/>
              </w:rPr>
              <w:t>3.2</w:t>
            </w:r>
            <w:r>
              <w:rPr>
                <w:rFonts w:asciiTheme="minorHAnsi" w:eastAsiaTheme="minorEastAsia" w:hAnsiTheme="minorHAnsi" w:cstheme="minorBidi"/>
                <w:noProof/>
                <w:szCs w:val="22"/>
                <w:lang w:eastAsia="zh-CN"/>
              </w:rPr>
              <w:tab/>
            </w:r>
            <w:r w:rsidRPr="00BD3477">
              <w:rPr>
                <w:rStyle w:val="Lienhypertexte"/>
                <w:noProof/>
              </w:rPr>
              <w:t>Modèles dynamiques des rotors</w:t>
            </w:r>
            <w:r>
              <w:rPr>
                <w:noProof/>
                <w:webHidden/>
              </w:rPr>
              <w:tab/>
            </w:r>
            <w:r>
              <w:rPr>
                <w:noProof/>
                <w:webHidden/>
              </w:rPr>
              <w:fldChar w:fldCharType="begin"/>
            </w:r>
            <w:r>
              <w:rPr>
                <w:noProof/>
                <w:webHidden/>
              </w:rPr>
              <w:instrText xml:space="preserve"> PAGEREF _Toc536725969 \h </w:instrText>
            </w:r>
            <w:r>
              <w:rPr>
                <w:noProof/>
                <w:webHidden/>
              </w:rPr>
            </w:r>
            <w:r>
              <w:rPr>
                <w:noProof/>
                <w:webHidden/>
              </w:rPr>
              <w:fldChar w:fldCharType="separate"/>
            </w:r>
            <w:r>
              <w:rPr>
                <w:noProof/>
                <w:webHidden/>
              </w:rPr>
              <w:t>70</w:t>
            </w:r>
            <w:r>
              <w:rPr>
                <w:noProof/>
                <w:webHidden/>
              </w:rPr>
              <w:fldChar w:fldCharType="end"/>
            </w:r>
          </w:hyperlink>
        </w:p>
        <w:p w14:paraId="29079199"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0" w:history="1">
            <w:r w:rsidRPr="00BD3477">
              <w:rPr>
                <w:rStyle w:val="Lienhypertexte"/>
                <w:noProof/>
              </w:rPr>
              <w:t>3.2.1</w:t>
            </w:r>
            <w:r>
              <w:rPr>
                <w:rFonts w:asciiTheme="minorHAnsi" w:eastAsiaTheme="minorEastAsia" w:hAnsiTheme="minorHAnsi" w:cstheme="minorBidi"/>
                <w:noProof/>
                <w:szCs w:val="22"/>
                <w:lang w:eastAsia="zh-CN"/>
              </w:rPr>
              <w:tab/>
            </w:r>
            <w:r w:rsidRPr="00BD3477">
              <w:rPr>
                <w:rStyle w:val="Lienhypertexte"/>
                <w:noProof/>
              </w:rPr>
              <w:t>Rotor rigide à quatres degrés de liberté</w:t>
            </w:r>
            <w:r>
              <w:rPr>
                <w:noProof/>
                <w:webHidden/>
              </w:rPr>
              <w:tab/>
            </w:r>
            <w:r>
              <w:rPr>
                <w:noProof/>
                <w:webHidden/>
              </w:rPr>
              <w:fldChar w:fldCharType="begin"/>
            </w:r>
            <w:r>
              <w:rPr>
                <w:noProof/>
                <w:webHidden/>
              </w:rPr>
              <w:instrText xml:space="preserve"> PAGEREF _Toc536725970 \h </w:instrText>
            </w:r>
            <w:r>
              <w:rPr>
                <w:noProof/>
                <w:webHidden/>
              </w:rPr>
            </w:r>
            <w:r>
              <w:rPr>
                <w:noProof/>
                <w:webHidden/>
              </w:rPr>
              <w:fldChar w:fldCharType="separate"/>
            </w:r>
            <w:r>
              <w:rPr>
                <w:noProof/>
                <w:webHidden/>
              </w:rPr>
              <w:t>70</w:t>
            </w:r>
            <w:r>
              <w:rPr>
                <w:noProof/>
                <w:webHidden/>
              </w:rPr>
              <w:fldChar w:fldCharType="end"/>
            </w:r>
          </w:hyperlink>
        </w:p>
        <w:p w14:paraId="226968F6"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1" w:history="1">
            <w:r w:rsidRPr="00BD3477">
              <w:rPr>
                <w:rStyle w:val="Lienhypertexte"/>
                <w:noProof/>
              </w:rPr>
              <w:t>3.2.2</w:t>
            </w:r>
            <w:r>
              <w:rPr>
                <w:rFonts w:asciiTheme="minorHAnsi" w:eastAsiaTheme="minorEastAsia" w:hAnsiTheme="minorHAnsi" w:cstheme="minorBidi"/>
                <w:noProof/>
                <w:szCs w:val="22"/>
                <w:lang w:eastAsia="zh-CN"/>
              </w:rPr>
              <w:tab/>
            </w:r>
            <w:r w:rsidRPr="00BD3477">
              <w:rPr>
                <w:rStyle w:val="Lienhypertexte"/>
                <w:noProof/>
              </w:rPr>
              <w:t xml:space="preserve">Rotor flexible à </w:t>
            </w:r>
            <m:oMath>
              <m:r>
                <m:rPr>
                  <m:sty m:val="bi"/>
                </m:rPr>
                <w:rPr>
                  <w:rStyle w:val="Lienhypertexte"/>
                  <w:rFonts w:ascii="Cambria Math" w:hAnsi="Cambria Math"/>
                  <w:noProof/>
                </w:rPr>
                <m:t>n</m:t>
              </m:r>
            </m:oMath>
            <w:r w:rsidRPr="00BD3477">
              <w:rPr>
                <w:rStyle w:val="Lienhypertexte"/>
                <w:noProof/>
              </w:rPr>
              <w:t xml:space="preserve"> degrés de liberté</w:t>
            </w:r>
            <w:r>
              <w:rPr>
                <w:noProof/>
                <w:webHidden/>
              </w:rPr>
              <w:tab/>
            </w:r>
            <w:r>
              <w:rPr>
                <w:noProof/>
                <w:webHidden/>
              </w:rPr>
              <w:fldChar w:fldCharType="begin"/>
            </w:r>
            <w:r>
              <w:rPr>
                <w:noProof/>
                <w:webHidden/>
              </w:rPr>
              <w:instrText xml:space="preserve"> PAGEREF _Toc536725971 \h </w:instrText>
            </w:r>
            <w:r>
              <w:rPr>
                <w:noProof/>
                <w:webHidden/>
              </w:rPr>
            </w:r>
            <w:r>
              <w:rPr>
                <w:noProof/>
                <w:webHidden/>
              </w:rPr>
              <w:fldChar w:fldCharType="separate"/>
            </w:r>
            <w:r>
              <w:rPr>
                <w:noProof/>
                <w:webHidden/>
              </w:rPr>
              <w:t>72</w:t>
            </w:r>
            <w:r>
              <w:rPr>
                <w:noProof/>
                <w:webHidden/>
              </w:rPr>
              <w:fldChar w:fldCharType="end"/>
            </w:r>
          </w:hyperlink>
        </w:p>
        <w:p w14:paraId="40EC58B1"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2" w:history="1">
            <w:r w:rsidRPr="00BD3477">
              <w:rPr>
                <w:rStyle w:val="Lienhypertexte"/>
                <w:noProof/>
              </w:rPr>
              <w:t>3.2.3</w:t>
            </w:r>
            <w:r>
              <w:rPr>
                <w:rFonts w:asciiTheme="minorHAnsi" w:eastAsiaTheme="minorEastAsia" w:hAnsiTheme="minorHAnsi" w:cstheme="minorBidi"/>
                <w:noProof/>
                <w:szCs w:val="22"/>
                <w:lang w:eastAsia="zh-CN"/>
              </w:rPr>
              <w:tab/>
            </w:r>
            <w:r w:rsidRPr="00BD3477">
              <w:rPr>
                <w:rStyle w:val="Lienhypertexte"/>
                <w:noProof/>
              </w:rPr>
              <w:t>Méthode numérique d’intégration temporelles</w:t>
            </w:r>
            <w:r>
              <w:rPr>
                <w:noProof/>
                <w:webHidden/>
              </w:rPr>
              <w:tab/>
            </w:r>
            <w:r>
              <w:rPr>
                <w:noProof/>
                <w:webHidden/>
              </w:rPr>
              <w:fldChar w:fldCharType="begin"/>
            </w:r>
            <w:r>
              <w:rPr>
                <w:noProof/>
                <w:webHidden/>
              </w:rPr>
              <w:instrText xml:space="preserve"> PAGEREF _Toc536725972 \h </w:instrText>
            </w:r>
            <w:r>
              <w:rPr>
                <w:noProof/>
                <w:webHidden/>
              </w:rPr>
            </w:r>
            <w:r>
              <w:rPr>
                <w:noProof/>
                <w:webHidden/>
              </w:rPr>
              <w:fldChar w:fldCharType="separate"/>
            </w:r>
            <w:r>
              <w:rPr>
                <w:noProof/>
                <w:webHidden/>
              </w:rPr>
              <w:t>72</w:t>
            </w:r>
            <w:r>
              <w:rPr>
                <w:noProof/>
                <w:webHidden/>
              </w:rPr>
              <w:fldChar w:fldCharType="end"/>
            </w:r>
          </w:hyperlink>
        </w:p>
        <w:p w14:paraId="46136866"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3" w:history="1">
            <w:r w:rsidRPr="00BD3477">
              <w:rPr>
                <w:rStyle w:val="Lienhypertexte"/>
                <w:noProof/>
              </w:rPr>
              <w:t>3.2.4</w:t>
            </w:r>
            <w:r>
              <w:rPr>
                <w:rFonts w:asciiTheme="minorHAnsi" w:eastAsiaTheme="minorEastAsia" w:hAnsiTheme="minorHAnsi" w:cstheme="minorBidi"/>
                <w:noProof/>
                <w:szCs w:val="22"/>
                <w:lang w:eastAsia="zh-CN"/>
              </w:rPr>
              <w:tab/>
            </w:r>
            <w:r w:rsidRPr="00BD3477">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_Toc536725973 \h </w:instrText>
            </w:r>
            <w:r>
              <w:rPr>
                <w:noProof/>
                <w:webHidden/>
              </w:rPr>
            </w:r>
            <w:r>
              <w:rPr>
                <w:noProof/>
                <w:webHidden/>
              </w:rPr>
              <w:fldChar w:fldCharType="separate"/>
            </w:r>
            <w:r>
              <w:rPr>
                <w:noProof/>
                <w:webHidden/>
              </w:rPr>
              <w:t>76</w:t>
            </w:r>
            <w:r>
              <w:rPr>
                <w:noProof/>
                <w:webHidden/>
              </w:rPr>
              <w:fldChar w:fldCharType="end"/>
            </w:r>
          </w:hyperlink>
        </w:p>
        <w:p w14:paraId="7198F2AF"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74" w:history="1">
            <w:r w:rsidRPr="00BD3477">
              <w:rPr>
                <w:rStyle w:val="Lienhypertexte"/>
                <w:noProof/>
              </w:rPr>
              <w:t>3.3</w:t>
            </w:r>
            <w:r>
              <w:rPr>
                <w:rFonts w:asciiTheme="minorHAnsi" w:eastAsiaTheme="minorEastAsia" w:hAnsiTheme="minorHAnsi" w:cstheme="minorBidi"/>
                <w:noProof/>
                <w:szCs w:val="22"/>
                <w:lang w:eastAsia="zh-CN"/>
              </w:rPr>
              <w:tab/>
            </w:r>
            <w:r w:rsidRPr="00BD3477">
              <w:rPr>
                <w:rStyle w:val="Lienhypertexte"/>
                <w:noProof/>
              </w:rPr>
              <w:t>Modélisation du balourd thermique</w:t>
            </w:r>
            <w:r>
              <w:rPr>
                <w:noProof/>
                <w:webHidden/>
              </w:rPr>
              <w:tab/>
            </w:r>
            <w:r>
              <w:rPr>
                <w:noProof/>
                <w:webHidden/>
              </w:rPr>
              <w:fldChar w:fldCharType="begin"/>
            </w:r>
            <w:r>
              <w:rPr>
                <w:noProof/>
                <w:webHidden/>
              </w:rPr>
              <w:instrText xml:space="preserve"> PAGEREF _Toc536725974 \h </w:instrText>
            </w:r>
            <w:r>
              <w:rPr>
                <w:noProof/>
                <w:webHidden/>
              </w:rPr>
            </w:r>
            <w:r>
              <w:rPr>
                <w:noProof/>
                <w:webHidden/>
              </w:rPr>
              <w:fldChar w:fldCharType="separate"/>
            </w:r>
            <w:r>
              <w:rPr>
                <w:noProof/>
                <w:webHidden/>
              </w:rPr>
              <w:t>80</w:t>
            </w:r>
            <w:r>
              <w:rPr>
                <w:noProof/>
                <w:webHidden/>
              </w:rPr>
              <w:fldChar w:fldCharType="end"/>
            </w:r>
          </w:hyperlink>
        </w:p>
        <w:p w14:paraId="13A3176B"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5" w:history="1">
            <w:r w:rsidRPr="00BD3477">
              <w:rPr>
                <w:rStyle w:val="Lienhypertexte"/>
                <w:noProof/>
              </w:rPr>
              <w:t>3.3.1</w:t>
            </w:r>
            <w:r>
              <w:rPr>
                <w:rFonts w:asciiTheme="minorHAnsi" w:eastAsiaTheme="minorEastAsia" w:hAnsiTheme="minorHAnsi" w:cstheme="minorBidi"/>
                <w:noProof/>
                <w:szCs w:val="22"/>
                <w:lang w:eastAsia="zh-CN"/>
              </w:rPr>
              <w:tab/>
            </w:r>
            <w:r w:rsidRPr="00BD3477">
              <w:rPr>
                <w:rStyle w:val="Lienhypertexte"/>
                <w:noProof/>
              </w:rPr>
              <w:t>Approche de masse conconcentrée</w:t>
            </w:r>
            <w:r>
              <w:rPr>
                <w:noProof/>
                <w:webHidden/>
              </w:rPr>
              <w:tab/>
            </w:r>
            <w:r>
              <w:rPr>
                <w:noProof/>
                <w:webHidden/>
              </w:rPr>
              <w:fldChar w:fldCharType="begin"/>
            </w:r>
            <w:r>
              <w:rPr>
                <w:noProof/>
                <w:webHidden/>
              </w:rPr>
              <w:instrText xml:space="preserve"> PAGEREF _Toc536725975 \h </w:instrText>
            </w:r>
            <w:r>
              <w:rPr>
                <w:noProof/>
                <w:webHidden/>
              </w:rPr>
            </w:r>
            <w:r>
              <w:rPr>
                <w:noProof/>
                <w:webHidden/>
              </w:rPr>
              <w:fldChar w:fldCharType="separate"/>
            </w:r>
            <w:r>
              <w:rPr>
                <w:noProof/>
                <w:webHidden/>
              </w:rPr>
              <w:t>81</w:t>
            </w:r>
            <w:r>
              <w:rPr>
                <w:noProof/>
                <w:webHidden/>
              </w:rPr>
              <w:fldChar w:fldCharType="end"/>
            </w:r>
          </w:hyperlink>
        </w:p>
        <w:p w14:paraId="72C61073"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76" w:history="1">
            <w:r w:rsidRPr="00BD3477">
              <w:rPr>
                <w:rStyle w:val="Lienhypertexte"/>
                <w:noProof/>
              </w:rPr>
              <w:t>3.3.2</w:t>
            </w:r>
            <w:r>
              <w:rPr>
                <w:rFonts w:asciiTheme="minorHAnsi" w:eastAsiaTheme="minorEastAsia" w:hAnsiTheme="minorHAnsi" w:cstheme="minorBidi"/>
                <w:noProof/>
                <w:szCs w:val="22"/>
                <w:lang w:eastAsia="zh-CN"/>
              </w:rPr>
              <w:tab/>
            </w:r>
            <w:r w:rsidRPr="00BD3477">
              <w:rPr>
                <w:rStyle w:val="Lienhypertexte"/>
                <w:noProof/>
              </w:rPr>
              <w:t>Approche de défaut de la fibre neutre</w:t>
            </w:r>
            <w:r>
              <w:rPr>
                <w:noProof/>
                <w:webHidden/>
              </w:rPr>
              <w:tab/>
            </w:r>
            <w:r>
              <w:rPr>
                <w:noProof/>
                <w:webHidden/>
              </w:rPr>
              <w:fldChar w:fldCharType="begin"/>
            </w:r>
            <w:r>
              <w:rPr>
                <w:noProof/>
                <w:webHidden/>
              </w:rPr>
              <w:instrText xml:space="preserve"> PAGEREF _Toc536725976 \h </w:instrText>
            </w:r>
            <w:r>
              <w:rPr>
                <w:noProof/>
                <w:webHidden/>
              </w:rPr>
            </w:r>
            <w:r>
              <w:rPr>
                <w:noProof/>
                <w:webHidden/>
              </w:rPr>
              <w:fldChar w:fldCharType="separate"/>
            </w:r>
            <w:r>
              <w:rPr>
                <w:noProof/>
                <w:webHidden/>
              </w:rPr>
              <w:t>83</w:t>
            </w:r>
            <w:r>
              <w:rPr>
                <w:noProof/>
                <w:webHidden/>
              </w:rPr>
              <w:fldChar w:fldCharType="end"/>
            </w:r>
          </w:hyperlink>
        </w:p>
        <w:p w14:paraId="33720EE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77" w:history="1">
            <w:r w:rsidRPr="00BD3477">
              <w:rPr>
                <w:rStyle w:val="Lienhypertexte"/>
                <w:noProof/>
              </w:rPr>
              <w:t>3.4</w:t>
            </w:r>
            <w:r>
              <w:rPr>
                <w:rFonts w:asciiTheme="minorHAnsi" w:eastAsiaTheme="minorEastAsia" w:hAnsiTheme="minorHAnsi" w:cstheme="minorBidi"/>
                <w:noProof/>
                <w:szCs w:val="22"/>
                <w:lang w:eastAsia="zh-CN"/>
              </w:rPr>
              <w:tab/>
            </w:r>
            <w:r w:rsidRPr="00BD3477">
              <w:rPr>
                <w:rStyle w:val="Lienhypertexte"/>
                <w:noProof/>
              </w:rPr>
              <w:t>Conclusion</w:t>
            </w:r>
            <w:r>
              <w:rPr>
                <w:noProof/>
                <w:webHidden/>
              </w:rPr>
              <w:tab/>
            </w:r>
            <w:r>
              <w:rPr>
                <w:noProof/>
                <w:webHidden/>
              </w:rPr>
              <w:fldChar w:fldCharType="begin"/>
            </w:r>
            <w:r>
              <w:rPr>
                <w:noProof/>
                <w:webHidden/>
              </w:rPr>
              <w:instrText xml:space="preserve"> PAGEREF _Toc536725977 \h </w:instrText>
            </w:r>
            <w:r>
              <w:rPr>
                <w:noProof/>
                <w:webHidden/>
              </w:rPr>
            </w:r>
            <w:r>
              <w:rPr>
                <w:noProof/>
                <w:webHidden/>
              </w:rPr>
              <w:fldChar w:fldCharType="separate"/>
            </w:r>
            <w:r>
              <w:rPr>
                <w:noProof/>
                <w:webHidden/>
              </w:rPr>
              <w:t>84</w:t>
            </w:r>
            <w:r>
              <w:rPr>
                <w:noProof/>
                <w:webHidden/>
              </w:rPr>
              <w:fldChar w:fldCharType="end"/>
            </w:r>
          </w:hyperlink>
        </w:p>
        <w:p w14:paraId="39B288F6" w14:textId="77777777" w:rsidR="001E2FC7" w:rsidRDefault="001E2FC7">
          <w:pPr>
            <w:pStyle w:val="TM1"/>
            <w:rPr>
              <w:rFonts w:asciiTheme="minorHAnsi" w:eastAsiaTheme="minorEastAsia" w:hAnsiTheme="minorHAnsi" w:cstheme="minorBidi"/>
              <w:sz w:val="22"/>
              <w:szCs w:val="22"/>
              <w:lang w:eastAsia="zh-CN"/>
            </w:rPr>
          </w:pPr>
          <w:hyperlink w:anchor="_Toc536725978" w:history="1">
            <w:r w:rsidRPr="00BD3477">
              <w:rPr>
                <w:rStyle w:val="Lienhypertexte"/>
              </w:rPr>
              <w:t>Chapitre 4 :  Simulations numériques</w:t>
            </w:r>
            <w:r>
              <w:rPr>
                <w:webHidden/>
              </w:rPr>
              <w:tab/>
            </w:r>
            <w:r>
              <w:rPr>
                <w:webHidden/>
              </w:rPr>
              <w:fldChar w:fldCharType="begin"/>
            </w:r>
            <w:r>
              <w:rPr>
                <w:webHidden/>
              </w:rPr>
              <w:instrText xml:space="preserve"> PAGEREF _Toc536725978 \h </w:instrText>
            </w:r>
            <w:r>
              <w:rPr>
                <w:webHidden/>
              </w:rPr>
            </w:r>
            <w:r>
              <w:rPr>
                <w:webHidden/>
              </w:rPr>
              <w:fldChar w:fldCharType="separate"/>
            </w:r>
            <w:r>
              <w:rPr>
                <w:webHidden/>
              </w:rPr>
              <w:t>85</w:t>
            </w:r>
            <w:r>
              <w:rPr>
                <w:webHidden/>
              </w:rPr>
              <w:fldChar w:fldCharType="end"/>
            </w:r>
          </w:hyperlink>
        </w:p>
        <w:p w14:paraId="113D256E"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80" w:history="1">
            <w:r w:rsidRPr="00BD3477">
              <w:rPr>
                <w:rStyle w:val="Lienhypertexte"/>
                <w:noProof/>
              </w:rPr>
              <w:t>4.1</w:t>
            </w:r>
            <w:r>
              <w:rPr>
                <w:rFonts w:asciiTheme="minorHAnsi" w:eastAsiaTheme="minorEastAsia" w:hAnsiTheme="minorHAnsi" w:cstheme="minorBidi"/>
                <w:noProof/>
                <w:szCs w:val="22"/>
                <w:lang w:eastAsia="zh-CN"/>
              </w:rPr>
              <w:tab/>
            </w:r>
            <w:r w:rsidRPr="00BD3477">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_Toc536725980 \h </w:instrText>
            </w:r>
            <w:r>
              <w:rPr>
                <w:noProof/>
                <w:webHidden/>
              </w:rPr>
            </w:r>
            <w:r>
              <w:rPr>
                <w:noProof/>
                <w:webHidden/>
              </w:rPr>
              <w:fldChar w:fldCharType="separate"/>
            </w:r>
            <w:r>
              <w:rPr>
                <w:noProof/>
                <w:webHidden/>
              </w:rPr>
              <w:t>85</w:t>
            </w:r>
            <w:r>
              <w:rPr>
                <w:noProof/>
                <w:webHidden/>
              </w:rPr>
              <w:fldChar w:fldCharType="end"/>
            </w:r>
          </w:hyperlink>
        </w:p>
        <w:p w14:paraId="71D19B30"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1" w:history="1">
            <w:r w:rsidRPr="00BD3477">
              <w:rPr>
                <w:rStyle w:val="Lienhypertexte"/>
                <w:noProof/>
              </w:rPr>
              <w:t>4.1.1</w:t>
            </w:r>
            <w:r>
              <w:rPr>
                <w:rFonts w:asciiTheme="minorHAnsi" w:eastAsiaTheme="minorEastAsia" w:hAnsiTheme="minorHAnsi" w:cstheme="minorBidi"/>
                <w:noProof/>
                <w:szCs w:val="22"/>
                <w:lang w:eastAsia="zh-CN"/>
              </w:rPr>
              <w:tab/>
            </w:r>
            <w:r w:rsidRPr="00BD3477">
              <w:rPr>
                <w:rStyle w:val="Lienhypertexte"/>
                <w:noProof/>
              </w:rPr>
              <w:t>Flux thermique moyen stationnaire</w:t>
            </w:r>
            <w:r>
              <w:rPr>
                <w:noProof/>
                <w:webHidden/>
              </w:rPr>
              <w:tab/>
            </w:r>
            <w:r>
              <w:rPr>
                <w:noProof/>
                <w:webHidden/>
              </w:rPr>
              <w:fldChar w:fldCharType="begin"/>
            </w:r>
            <w:r>
              <w:rPr>
                <w:noProof/>
                <w:webHidden/>
              </w:rPr>
              <w:instrText xml:space="preserve"> PAGEREF _Toc536725981 \h </w:instrText>
            </w:r>
            <w:r>
              <w:rPr>
                <w:noProof/>
                <w:webHidden/>
              </w:rPr>
            </w:r>
            <w:r>
              <w:rPr>
                <w:noProof/>
                <w:webHidden/>
              </w:rPr>
              <w:fldChar w:fldCharType="separate"/>
            </w:r>
            <w:r>
              <w:rPr>
                <w:noProof/>
                <w:webHidden/>
              </w:rPr>
              <w:t>85</w:t>
            </w:r>
            <w:r>
              <w:rPr>
                <w:noProof/>
                <w:webHidden/>
              </w:rPr>
              <w:fldChar w:fldCharType="end"/>
            </w:r>
          </w:hyperlink>
        </w:p>
        <w:p w14:paraId="113B836A"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2" w:history="1">
            <w:r w:rsidRPr="00BD3477">
              <w:rPr>
                <w:rStyle w:val="Lienhypertexte"/>
                <w:noProof/>
              </w:rPr>
              <w:t>4.1.2</w:t>
            </w:r>
            <w:r>
              <w:rPr>
                <w:rFonts w:asciiTheme="minorHAnsi" w:eastAsiaTheme="minorEastAsia" w:hAnsiTheme="minorHAnsi" w:cstheme="minorBidi"/>
                <w:noProof/>
                <w:szCs w:val="22"/>
                <w:lang w:eastAsia="zh-CN"/>
              </w:rPr>
              <w:tab/>
            </w:r>
            <w:r w:rsidRPr="00BD3477">
              <w:rPr>
                <w:rStyle w:val="Lienhypertexte"/>
                <w:noProof/>
              </w:rPr>
              <w:t>Algorithme non stationnaire</w:t>
            </w:r>
            <w:r>
              <w:rPr>
                <w:noProof/>
                <w:webHidden/>
              </w:rPr>
              <w:tab/>
            </w:r>
            <w:r>
              <w:rPr>
                <w:noProof/>
                <w:webHidden/>
              </w:rPr>
              <w:fldChar w:fldCharType="begin"/>
            </w:r>
            <w:r>
              <w:rPr>
                <w:noProof/>
                <w:webHidden/>
              </w:rPr>
              <w:instrText xml:space="preserve"> PAGEREF _Toc536725982 \h </w:instrText>
            </w:r>
            <w:r>
              <w:rPr>
                <w:noProof/>
                <w:webHidden/>
              </w:rPr>
            </w:r>
            <w:r>
              <w:rPr>
                <w:noProof/>
                <w:webHidden/>
              </w:rPr>
              <w:fldChar w:fldCharType="separate"/>
            </w:r>
            <w:r>
              <w:rPr>
                <w:noProof/>
                <w:webHidden/>
              </w:rPr>
              <w:t>87</w:t>
            </w:r>
            <w:r>
              <w:rPr>
                <w:noProof/>
                <w:webHidden/>
              </w:rPr>
              <w:fldChar w:fldCharType="end"/>
            </w:r>
          </w:hyperlink>
        </w:p>
        <w:p w14:paraId="332D407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83" w:history="1">
            <w:r w:rsidRPr="00BD3477">
              <w:rPr>
                <w:rStyle w:val="Lienhypertexte"/>
                <w:noProof/>
              </w:rPr>
              <w:t>4.2</w:t>
            </w:r>
            <w:r>
              <w:rPr>
                <w:rFonts w:asciiTheme="minorHAnsi" w:eastAsiaTheme="minorEastAsia" w:hAnsiTheme="minorHAnsi" w:cstheme="minorBidi"/>
                <w:noProof/>
                <w:szCs w:val="22"/>
                <w:lang w:eastAsia="zh-CN"/>
              </w:rPr>
              <w:tab/>
            </w:r>
            <w:r w:rsidRPr="00BD3477">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_Toc536725983 \h </w:instrText>
            </w:r>
            <w:r>
              <w:rPr>
                <w:noProof/>
                <w:webHidden/>
              </w:rPr>
            </w:r>
            <w:r>
              <w:rPr>
                <w:noProof/>
                <w:webHidden/>
              </w:rPr>
              <w:fldChar w:fldCharType="separate"/>
            </w:r>
            <w:r>
              <w:rPr>
                <w:noProof/>
                <w:webHidden/>
              </w:rPr>
              <w:t>89</w:t>
            </w:r>
            <w:r>
              <w:rPr>
                <w:noProof/>
                <w:webHidden/>
              </w:rPr>
              <w:fldChar w:fldCharType="end"/>
            </w:r>
          </w:hyperlink>
        </w:p>
        <w:p w14:paraId="6A0EEF97"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4" w:history="1">
            <w:r w:rsidRPr="00BD3477">
              <w:rPr>
                <w:rStyle w:val="Lienhypertexte"/>
                <w:noProof/>
              </w:rPr>
              <w:t>4.2.1</w:t>
            </w:r>
            <w:r>
              <w:rPr>
                <w:rFonts w:asciiTheme="minorHAnsi" w:eastAsiaTheme="minorEastAsia" w:hAnsiTheme="minorHAnsi" w:cstheme="minorBidi"/>
                <w:noProof/>
                <w:szCs w:val="22"/>
                <w:lang w:eastAsia="zh-CN"/>
              </w:rPr>
              <w:tab/>
            </w:r>
            <w:r w:rsidRPr="00BD3477">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_Toc536725984 \h </w:instrText>
            </w:r>
            <w:r>
              <w:rPr>
                <w:noProof/>
                <w:webHidden/>
              </w:rPr>
            </w:r>
            <w:r>
              <w:rPr>
                <w:noProof/>
                <w:webHidden/>
              </w:rPr>
              <w:fldChar w:fldCharType="separate"/>
            </w:r>
            <w:r>
              <w:rPr>
                <w:noProof/>
                <w:webHidden/>
              </w:rPr>
              <w:t>89</w:t>
            </w:r>
            <w:r>
              <w:rPr>
                <w:noProof/>
                <w:webHidden/>
              </w:rPr>
              <w:fldChar w:fldCharType="end"/>
            </w:r>
          </w:hyperlink>
        </w:p>
        <w:p w14:paraId="5A0A764E"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5" w:history="1">
            <w:r w:rsidRPr="00BD3477">
              <w:rPr>
                <w:rStyle w:val="Lienhypertexte"/>
                <w:noProof/>
              </w:rPr>
              <w:t>4.2.2</w:t>
            </w:r>
            <w:r>
              <w:rPr>
                <w:rFonts w:asciiTheme="minorHAnsi" w:eastAsiaTheme="minorEastAsia" w:hAnsiTheme="minorHAnsi" w:cstheme="minorBidi"/>
                <w:noProof/>
                <w:szCs w:val="22"/>
                <w:lang w:eastAsia="zh-CN"/>
              </w:rPr>
              <w:tab/>
            </w:r>
            <w:r w:rsidRPr="00BD3477">
              <w:rPr>
                <w:rStyle w:val="Lienhypertexte"/>
                <w:noProof/>
              </w:rPr>
              <w:t>Configuration du rotor 430mm</w:t>
            </w:r>
            <w:r>
              <w:rPr>
                <w:noProof/>
                <w:webHidden/>
              </w:rPr>
              <w:tab/>
            </w:r>
            <w:r>
              <w:rPr>
                <w:noProof/>
                <w:webHidden/>
              </w:rPr>
              <w:fldChar w:fldCharType="begin"/>
            </w:r>
            <w:r>
              <w:rPr>
                <w:noProof/>
                <w:webHidden/>
              </w:rPr>
              <w:instrText xml:space="preserve"> PAGEREF _Toc536725985 \h </w:instrText>
            </w:r>
            <w:r>
              <w:rPr>
                <w:noProof/>
                <w:webHidden/>
              </w:rPr>
            </w:r>
            <w:r>
              <w:rPr>
                <w:noProof/>
                <w:webHidden/>
              </w:rPr>
              <w:fldChar w:fldCharType="separate"/>
            </w:r>
            <w:r>
              <w:rPr>
                <w:noProof/>
                <w:webHidden/>
              </w:rPr>
              <w:t>90</w:t>
            </w:r>
            <w:r>
              <w:rPr>
                <w:noProof/>
                <w:webHidden/>
              </w:rPr>
              <w:fldChar w:fldCharType="end"/>
            </w:r>
          </w:hyperlink>
        </w:p>
        <w:p w14:paraId="5E69713D"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6" w:history="1">
            <w:r w:rsidRPr="00BD3477">
              <w:rPr>
                <w:rStyle w:val="Lienhypertexte"/>
                <w:noProof/>
              </w:rPr>
              <w:t>4.2.3</w:t>
            </w:r>
            <w:r>
              <w:rPr>
                <w:rFonts w:asciiTheme="minorHAnsi" w:eastAsiaTheme="minorEastAsia" w:hAnsiTheme="minorHAnsi" w:cstheme="minorBidi"/>
                <w:noProof/>
                <w:szCs w:val="22"/>
                <w:lang w:eastAsia="zh-CN"/>
              </w:rPr>
              <w:tab/>
            </w:r>
            <w:r w:rsidRPr="00BD3477">
              <w:rPr>
                <w:rStyle w:val="Lienhypertexte"/>
                <w:noProof/>
              </w:rPr>
              <w:t>Configuration du rotor 700mm</w:t>
            </w:r>
            <w:r>
              <w:rPr>
                <w:noProof/>
                <w:webHidden/>
              </w:rPr>
              <w:tab/>
            </w:r>
            <w:r>
              <w:rPr>
                <w:noProof/>
                <w:webHidden/>
              </w:rPr>
              <w:fldChar w:fldCharType="begin"/>
            </w:r>
            <w:r>
              <w:rPr>
                <w:noProof/>
                <w:webHidden/>
              </w:rPr>
              <w:instrText xml:space="preserve"> PAGEREF _Toc536725986 \h </w:instrText>
            </w:r>
            <w:r>
              <w:rPr>
                <w:noProof/>
                <w:webHidden/>
              </w:rPr>
            </w:r>
            <w:r>
              <w:rPr>
                <w:noProof/>
                <w:webHidden/>
              </w:rPr>
              <w:fldChar w:fldCharType="separate"/>
            </w:r>
            <w:r>
              <w:rPr>
                <w:noProof/>
                <w:webHidden/>
              </w:rPr>
              <w:t>94</w:t>
            </w:r>
            <w:r>
              <w:rPr>
                <w:noProof/>
                <w:webHidden/>
              </w:rPr>
              <w:fldChar w:fldCharType="end"/>
            </w:r>
          </w:hyperlink>
        </w:p>
        <w:p w14:paraId="0E2A2860"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87" w:history="1">
            <w:r w:rsidRPr="00BD3477">
              <w:rPr>
                <w:rStyle w:val="Lienhypertexte"/>
                <w:noProof/>
              </w:rPr>
              <w:t>4.3</w:t>
            </w:r>
            <w:r>
              <w:rPr>
                <w:rFonts w:asciiTheme="minorHAnsi" w:eastAsiaTheme="minorEastAsia" w:hAnsiTheme="minorHAnsi" w:cstheme="minorBidi"/>
                <w:noProof/>
                <w:szCs w:val="22"/>
                <w:lang w:eastAsia="zh-CN"/>
              </w:rPr>
              <w:tab/>
            </w:r>
            <w:r w:rsidRPr="00BD3477">
              <w:rPr>
                <w:rStyle w:val="Lienhypertexte"/>
                <w:noProof/>
              </w:rPr>
              <w:t>Simulation du rotor 430mm</w:t>
            </w:r>
            <w:r>
              <w:rPr>
                <w:noProof/>
                <w:webHidden/>
              </w:rPr>
              <w:tab/>
            </w:r>
            <w:r>
              <w:rPr>
                <w:noProof/>
                <w:webHidden/>
              </w:rPr>
              <w:fldChar w:fldCharType="begin"/>
            </w:r>
            <w:r>
              <w:rPr>
                <w:noProof/>
                <w:webHidden/>
              </w:rPr>
              <w:instrText xml:space="preserve"> PAGEREF _Toc536725987 \h </w:instrText>
            </w:r>
            <w:r>
              <w:rPr>
                <w:noProof/>
                <w:webHidden/>
              </w:rPr>
            </w:r>
            <w:r>
              <w:rPr>
                <w:noProof/>
                <w:webHidden/>
              </w:rPr>
              <w:fldChar w:fldCharType="separate"/>
            </w:r>
            <w:r>
              <w:rPr>
                <w:noProof/>
                <w:webHidden/>
              </w:rPr>
              <w:t>97</w:t>
            </w:r>
            <w:r>
              <w:rPr>
                <w:noProof/>
                <w:webHidden/>
              </w:rPr>
              <w:fldChar w:fldCharType="end"/>
            </w:r>
          </w:hyperlink>
        </w:p>
        <w:p w14:paraId="025B9DFB"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8" w:history="1">
            <w:r w:rsidRPr="00BD3477">
              <w:rPr>
                <w:rStyle w:val="Lienhypertexte"/>
                <w:noProof/>
              </w:rPr>
              <w:t>4.3.1</w:t>
            </w:r>
            <w:r>
              <w:rPr>
                <w:rFonts w:asciiTheme="minorHAnsi" w:eastAsiaTheme="minorEastAsia" w:hAnsiTheme="minorHAnsi" w:cstheme="minorBidi"/>
                <w:noProof/>
                <w:szCs w:val="22"/>
                <w:lang w:eastAsia="zh-CN"/>
              </w:rPr>
              <w:tab/>
            </w:r>
            <w:r w:rsidRPr="00BD3477">
              <w:rPr>
                <w:rStyle w:val="Lienhypertexte"/>
                <w:noProof/>
              </w:rPr>
              <w:t>Vibrations synchrones</w:t>
            </w:r>
            <w:r>
              <w:rPr>
                <w:noProof/>
                <w:webHidden/>
              </w:rPr>
              <w:tab/>
            </w:r>
            <w:r>
              <w:rPr>
                <w:noProof/>
                <w:webHidden/>
              </w:rPr>
              <w:fldChar w:fldCharType="begin"/>
            </w:r>
            <w:r>
              <w:rPr>
                <w:noProof/>
                <w:webHidden/>
              </w:rPr>
              <w:instrText xml:space="preserve"> PAGEREF _Toc536725988 \h </w:instrText>
            </w:r>
            <w:r>
              <w:rPr>
                <w:noProof/>
                <w:webHidden/>
              </w:rPr>
            </w:r>
            <w:r>
              <w:rPr>
                <w:noProof/>
                <w:webHidden/>
              </w:rPr>
              <w:fldChar w:fldCharType="separate"/>
            </w:r>
            <w:r>
              <w:rPr>
                <w:noProof/>
                <w:webHidden/>
              </w:rPr>
              <w:t>97</w:t>
            </w:r>
            <w:r>
              <w:rPr>
                <w:noProof/>
                <w:webHidden/>
              </w:rPr>
              <w:fldChar w:fldCharType="end"/>
            </w:r>
          </w:hyperlink>
        </w:p>
        <w:p w14:paraId="0FC85504"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89" w:history="1">
            <w:r w:rsidRPr="00BD3477">
              <w:rPr>
                <w:rStyle w:val="Lienhypertexte"/>
                <w:noProof/>
              </w:rPr>
              <w:t>4.3.2</w:t>
            </w:r>
            <w:r>
              <w:rPr>
                <w:rFonts w:asciiTheme="minorHAnsi" w:eastAsiaTheme="minorEastAsia" w:hAnsiTheme="minorHAnsi" w:cstheme="minorBidi"/>
                <w:noProof/>
                <w:szCs w:val="22"/>
                <w:lang w:eastAsia="zh-CN"/>
              </w:rPr>
              <w:tab/>
            </w:r>
            <w:r w:rsidRPr="00BD3477">
              <w:rPr>
                <w:rStyle w:val="Lienhypertexte"/>
                <w:noProof/>
              </w:rPr>
              <w:t>Température du rotor</w:t>
            </w:r>
            <w:r>
              <w:rPr>
                <w:noProof/>
                <w:webHidden/>
              </w:rPr>
              <w:tab/>
            </w:r>
            <w:r>
              <w:rPr>
                <w:noProof/>
                <w:webHidden/>
              </w:rPr>
              <w:fldChar w:fldCharType="begin"/>
            </w:r>
            <w:r>
              <w:rPr>
                <w:noProof/>
                <w:webHidden/>
              </w:rPr>
              <w:instrText xml:space="preserve"> PAGEREF _Toc536725989 \h </w:instrText>
            </w:r>
            <w:r>
              <w:rPr>
                <w:noProof/>
                <w:webHidden/>
              </w:rPr>
            </w:r>
            <w:r>
              <w:rPr>
                <w:noProof/>
                <w:webHidden/>
              </w:rPr>
              <w:fldChar w:fldCharType="separate"/>
            </w:r>
            <w:r>
              <w:rPr>
                <w:noProof/>
                <w:webHidden/>
              </w:rPr>
              <w:t>102</w:t>
            </w:r>
            <w:r>
              <w:rPr>
                <w:noProof/>
                <w:webHidden/>
              </w:rPr>
              <w:fldChar w:fldCharType="end"/>
            </w:r>
          </w:hyperlink>
        </w:p>
        <w:p w14:paraId="13724217"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90" w:history="1">
            <w:r w:rsidRPr="00BD3477">
              <w:rPr>
                <w:rStyle w:val="Lienhypertexte"/>
                <w:noProof/>
              </w:rPr>
              <w:t>4.3.3</w:t>
            </w:r>
            <w:r>
              <w:rPr>
                <w:rFonts w:asciiTheme="minorHAnsi" w:eastAsiaTheme="minorEastAsia" w:hAnsiTheme="minorHAnsi" w:cstheme="minorBidi"/>
                <w:noProof/>
                <w:szCs w:val="22"/>
                <w:lang w:eastAsia="zh-CN"/>
              </w:rPr>
              <w:tab/>
            </w:r>
            <w:r w:rsidRPr="00BD3477">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_Toc536725990 \h </w:instrText>
            </w:r>
            <w:r>
              <w:rPr>
                <w:noProof/>
                <w:webHidden/>
              </w:rPr>
            </w:r>
            <w:r>
              <w:rPr>
                <w:noProof/>
                <w:webHidden/>
              </w:rPr>
              <w:fldChar w:fldCharType="separate"/>
            </w:r>
            <w:r>
              <w:rPr>
                <w:noProof/>
                <w:webHidden/>
              </w:rPr>
              <w:t>104</w:t>
            </w:r>
            <w:r>
              <w:rPr>
                <w:noProof/>
                <w:webHidden/>
              </w:rPr>
              <w:fldChar w:fldCharType="end"/>
            </w:r>
          </w:hyperlink>
        </w:p>
        <w:p w14:paraId="215E2959"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91" w:history="1">
            <w:r w:rsidRPr="00BD3477">
              <w:rPr>
                <w:rStyle w:val="Lienhypertexte"/>
                <w:noProof/>
              </w:rPr>
              <w:t>4.3.4</w:t>
            </w:r>
            <w:r>
              <w:rPr>
                <w:rFonts w:asciiTheme="minorHAnsi" w:eastAsiaTheme="minorEastAsia" w:hAnsiTheme="minorHAnsi" w:cstheme="minorBidi"/>
                <w:noProof/>
                <w:szCs w:val="22"/>
                <w:lang w:eastAsia="zh-CN"/>
              </w:rPr>
              <w:tab/>
            </w:r>
            <w:r w:rsidRPr="00BD3477">
              <w:rPr>
                <w:rStyle w:val="Lienhypertexte"/>
                <w:noProof/>
              </w:rPr>
              <w:t>Critiques des résultats</w:t>
            </w:r>
            <w:r>
              <w:rPr>
                <w:noProof/>
                <w:webHidden/>
              </w:rPr>
              <w:tab/>
            </w:r>
            <w:r>
              <w:rPr>
                <w:noProof/>
                <w:webHidden/>
              </w:rPr>
              <w:fldChar w:fldCharType="begin"/>
            </w:r>
            <w:r>
              <w:rPr>
                <w:noProof/>
                <w:webHidden/>
              </w:rPr>
              <w:instrText xml:space="preserve"> PAGEREF _Toc536725991 \h </w:instrText>
            </w:r>
            <w:r>
              <w:rPr>
                <w:noProof/>
                <w:webHidden/>
              </w:rPr>
            </w:r>
            <w:r>
              <w:rPr>
                <w:noProof/>
                <w:webHidden/>
              </w:rPr>
              <w:fldChar w:fldCharType="separate"/>
            </w:r>
            <w:r>
              <w:rPr>
                <w:noProof/>
                <w:webHidden/>
              </w:rPr>
              <w:t>105</w:t>
            </w:r>
            <w:r>
              <w:rPr>
                <w:noProof/>
                <w:webHidden/>
              </w:rPr>
              <w:fldChar w:fldCharType="end"/>
            </w:r>
          </w:hyperlink>
        </w:p>
        <w:p w14:paraId="34650FA1"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92" w:history="1">
            <w:r w:rsidRPr="00BD3477">
              <w:rPr>
                <w:rStyle w:val="Lienhypertexte"/>
                <w:noProof/>
              </w:rPr>
              <w:t>4.4</w:t>
            </w:r>
            <w:r>
              <w:rPr>
                <w:rFonts w:asciiTheme="minorHAnsi" w:eastAsiaTheme="minorEastAsia" w:hAnsiTheme="minorHAnsi" w:cstheme="minorBidi"/>
                <w:noProof/>
                <w:szCs w:val="22"/>
                <w:lang w:eastAsia="zh-CN"/>
              </w:rPr>
              <w:tab/>
            </w:r>
            <w:r w:rsidRPr="00BD3477">
              <w:rPr>
                <w:rStyle w:val="Lienhypertexte"/>
                <w:noProof/>
              </w:rPr>
              <w:t>Simulation du rotor 700mm</w:t>
            </w:r>
            <w:r>
              <w:rPr>
                <w:noProof/>
                <w:webHidden/>
              </w:rPr>
              <w:tab/>
            </w:r>
            <w:r>
              <w:rPr>
                <w:noProof/>
                <w:webHidden/>
              </w:rPr>
              <w:fldChar w:fldCharType="begin"/>
            </w:r>
            <w:r>
              <w:rPr>
                <w:noProof/>
                <w:webHidden/>
              </w:rPr>
              <w:instrText xml:space="preserve"> PAGEREF _Toc536725992 \h </w:instrText>
            </w:r>
            <w:r>
              <w:rPr>
                <w:noProof/>
                <w:webHidden/>
              </w:rPr>
            </w:r>
            <w:r>
              <w:rPr>
                <w:noProof/>
                <w:webHidden/>
              </w:rPr>
              <w:fldChar w:fldCharType="separate"/>
            </w:r>
            <w:r>
              <w:rPr>
                <w:noProof/>
                <w:webHidden/>
              </w:rPr>
              <w:t>106</w:t>
            </w:r>
            <w:r>
              <w:rPr>
                <w:noProof/>
                <w:webHidden/>
              </w:rPr>
              <w:fldChar w:fldCharType="end"/>
            </w:r>
          </w:hyperlink>
        </w:p>
        <w:p w14:paraId="2415543A"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93" w:history="1">
            <w:r w:rsidRPr="00BD3477">
              <w:rPr>
                <w:rStyle w:val="Lienhypertexte"/>
                <w:noProof/>
              </w:rPr>
              <w:t>4.5</w:t>
            </w:r>
            <w:r>
              <w:rPr>
                <w:rFonts w:asciiTheme="minorHAnsi" w:eastAsiaTheme="minorEastAsia" w:hAnsiTheme="minorHAnsi" w:cstheme="minorBidi"/>
                <w:noProof/>
                <w:szCs w:val="22"/>
                <w:lang w:eastAsia="zh-CN"/>
              </w:rPr>
              <w:tab/>
            </w:r>
            <w:r w:rsidRPr="00BD3477">
              <w:rPr>
                <w:rStyle w:val="Lienhypertexte"/>
                <w:noProof/>
              </w:rPr>
              <w:t>Conclusion</w:t>
            </w:r>
            <w:r>
              <w:rPr>
                <w:noProof/>
                <w:webHidden/>
              </w:rPr>
              <w:tab/>
            </w:r>
            <w:r>
              <w:rPr>
                <w:noProof/>
                <w:webHidden/>
              </w:rPr>
              <w:fldChar w:fldCharType="begin"/>
            </w:r>
            <w:r>
              <w:rPr>
                <w:noProof/>
                <w:webHidden/>
              </w:rPr>
              <w:instrText xml:space="preserve"> PAGEREF _Toc536725993 \h </w:instrText>
            </w:r>
            <w:r>
              <w:rPr>
                <w:noProof/>
                <w:webHidden/>
              </w:rPr>
            </w:r>
            <w:r>
              <w:rPr>
                <w:noProof/>
                <w:webHidden/>
              </w:rPr>
              <w:fldChar w:fldCharType="separate"/>
            </w:r>
            <w:r>
              <w:rPr>
                <w:noProof/>
                <w:webHidden/>
              </w:rPr>
              <w:t>111</w:t>
            </w:r>
            <w:r>
              <w:rPr>
                <w:noProof/>
                <w:webHidden/>
              </w:rPr>
              <w:fldChar w:fldCharType="end"/>
            </w:r>
          </w:hyperlink>
        </w:p>
        <w:p w14:paraId="614D0C83" w14:textId="77777777" w:rsidR="001E2FC7" w:rsidRDefault="001E2FC7">
          <w:pPr>
            <w:pStyle w:val="TM1"/>
            <w:rPr>
              <w:rFonts w:asciiTheme="minorHAnsi" w:eastAsiaTheme="minorEastAsia" w:hAnsiTheme="minorHAnsi" w:cstheme="minorBidi"/>
              <w:sz w:val="22"/>
              <w:szCs w:val="22"/>
              <w:lang w:eastAsia="zh-CN"/>
            </w:rPr>
          </w:pPr>
          <w:hyperlink w:anchor="_Toc536725994" w:history="1">
            <w:r w:rsidRPr="00BD3477">
              <w:rPr>
                <w:rStyle w:val="Lienhypertexte"/>
              </w:rPr>
              <w:t>Chapitre 5 :  Analyses de la stabilité de l’effet morton</w:t>
            </w:r>
            <w:r>
              <w:rPr>
                <w:webHidden/>
              </w:rPr>
              <w:tab/>
            </w:r>
            <w:r>
              <w:rPr>
                <w:webHidden/>
              </w:rPr>
              <w:fldChar w:fldCharType="begin"/>
            </w:r>
            <w:r>
              <w:rPr>
                <w:webHidden/>
              </w:rPr>
              <w:instrText xml:space="preserve"> PAGEREF _Toc536725994 \h </w:instrText>
            </w:r>
            <w:r>
              <w:rPr>
                <w:webHidden/>
              </w:rPr>
            </w:r>
            <w:r>
              <w:rPr>
                <w:webHidden/>
              </w:rPr>
              <w:fldChar w:fldCharType="separate"/>
            </w:r>
            <w:r>
              <w:rPr>
                <w:webHidden/>
              </w:rPr>
              <w:t>112</w:t>
            </w:r>
            <w:r>
              <w:rPr>
                <w:webHidden/>
              </w:rPr>
              <w:fldChar w:fldCharType="end"/>
            </w:r>
          </w:hyperlink>
        </w:p>
        <w:p w14:paraId="63E5D674"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5997" w:history="1">
            <w:r w:rsidRPr="00BD3477">
              <w:rPr>
                <w:rStyle w:val="Lienhypertexte"/>
                <w:noProof/>
              </w:rPr>
              <w:t>5.1</w:t>
            </w:r>
            <w:r>
              <w:rPr>
                <w:rFonts w:asciiTheme="minorHAnsi" w:eastAsiaTheme="minorEastAsia" w:hAnsiTheme="minorHAnsi" w:cstheme="minorBidi"/>
                <w:noProof/>
                <w:szCs w:val="22"/>
                <w:lang w:eastAsia="zh-CN"/>
              </w:rPr>
              <w:tab/>
            </w:r>
            <w:r w:rsidRPr="00BD3477">
              <w:rPr>
                <w:rStyle w:val="Lienhypertexte"/>
                <w:noProof/>
              </w:rPr>
              <w:t>Méthode d’analyse de la stabilité</w:t>
            </w:r>
            <w:r>
              <w:rPr>
                <w:noProof/>
                <w:webHidden/>
              </w:rPr>
              <w:tab/>
            </w:r>
            <w:r>
              <w:rPr>
                <w:noProof/>
                <w:webHidden/>
              </w:rPr>
              <w:fldChar w:fldCharType="begin"/>
            </w:r>
            <w:r>
              <w:rPr>
                <w:noProof/>
                <w:webHidden/>
              </w:rPr>
              <w:instrText xml:space="preserve"> PAGEREF _Toc536725997 \h </w:instrText>
            </w:r>
            <w:r>
              <w:rPr>
                <w:noProof/>
                <w:webHidden/>
              </w:rPr>
            </w:r>
            <w:r>
              <w:rPr>
                <w:noProof/>
                <w:webHidden/>
              </w:rPr>
              <w:fldChar w:fldCharType="separate"/>
            </w:r>
            <w:r>
              <w:rPr>
                <w:noProof/>
                <w:webHidden/>
              </w:rPr>
              <w:t>112</w:t>
            </w:r>
            <w:r>
              <w:rPr>
                <w:noProof/>
                <w:webHidden/>
              </w:rPr>
              <w:fldChar w:fldCharType="end"/>
            </w:r>
          </w:hyperlink>
        </w:p>
        <w:p w14:paraId="03610A51"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98" w:history="1">
            <w:r w:rsidRPr="00BD3477">
              <w:rPr>
                <w:rStyle w:val="Lienhypertexte"/>
                <w:noProof/>
              </w:rPr>
              <w:t>5.1.1</w:t>
            </w:r>
            <w:r>
              <w:rPr>
                <w:rFonts w:asciiTheme="minorHAnsi" w:eastAsiaTheme="minorEastAsia" w:hAnsiTheme="minorHAnsi" w:cstheme="minorBidi"/>
                <w:noProof/>
                <w:szCs w:val="22"/>
                <w:lang w:eastAsia="zh-CN"/>
              </w:rPr>
              <w:tab/>
            </w:r>
            <w:r w:rsidRPr="00BD3477">
              <w:rPr>
                <w:rStyle w:val="Lienhypertexte"/>
                <w:noProof/>
              </w:rPr>
              <w:t>Coefficients d’influence de l’effet Morton</w:t>
            </w:r>
            <w:r>
              <w:rPr>
                <w:noProof/>
                <w:webHidden/>
              </w:rPr>
              <w:tab/>
            </w:r>
            <w:r>
              <w:rPr>
                <w:noProof/>
                <w:webHidden/>
              </w:rPr>
              <w:fldChar w:fldCharType="begin"/>
            </w:r>
            <w:r>
              <w:rPr>
                <w:noProof/>
                <w:webHidden/>
              </w:rPr>
              <w:instrText xml:space="preserve"> PAGEREF _Toc536725998 \h </w:instrText>
            </w:r>
            <w:r>
              <w:rPr>
                <w:noProof/>
                <w:webHidden/>
              </w:rPr>
            </w:r>
            <w:r>
              <w:rPr>
                <w:noProof/>
                <w:webHidden/>
              </w:rPr>
              <w:fldChar w:fldCharType="separate"/>
            </w:r>
            <w:r>
              <w:rPr>
                <w:noProof/>
                <w:webHidden/>
              </w:rPr>
              <w:t>113</w:t>
            </w:r>
            <w:r>
              <w:rPr>
                <w:noProof/>
                <w:webHidden/>
              </w:rPr>
              <w:fldChar w:fldCharType="end"/>
            </w:r>
          </w:hyperlink>
        </w:p>
        <w:p w14:paraId="3CD587AA"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5999" w:history="1">
            <w:r w:rsidRPr="00BD3477">
              <w:rPr>
                <w:rStyle w:val="Lienhypertexte"/>
                <w:noProof/>
              </w:rPr>
              <w:t>5.1.2</w:t>
            </w:r>
            <w:r>
              <w:rPr>
                <w:rFonts w:asciiTheme="minorHAnsi" w:eastAsiaTheme="minorEastAsia" w:hAnsiTheme="minorHAnsi" w:cstheme="minorBidi"/>
                <w:noProof/>
                <w:szCs w:val="22"/>
                <w:lang w:eastAsia="zh-CN"/>
              </w:rPr>
              <w:tab/>
            </w:r>
            <w:r w:rsidRPr="00BD3477">
              <w:rPr>
                <w:rStyle w:val="Lienhypertexte"/>
                <w:noProof/>
              </w:rPr>
              <w:t>Critère de stabilité</w:t>
            </w:r>
            <w:r>
              <w:rPr>
                <w:noProof/>
                <w:webHidden/>
              </w:rPr>
              <w:tab/>
            </w:r>
            <w:r>
              <w:rPr>
                <w:noProof/>
                <w:webHidden/>
              </w:rPr>
              <w:fldChar w:fldCharType="begin"/>
            </w:r>
            <w:r>
              <w:rPr>
                <w:noProof/>
                <w:webHidden/>
              </w:rPr>
              <w:instrText xml:space="preserve"> PAGEREF _Toc536725999 \h </w:instrText>
            </w:r>
            <w:r>
              <w:rPr>
                <w:noProof/>
                <w:webHidden/>
              </w:rPr>
            </w:r>
            <w:r>
              <w:rPr>
                <w:noProof/>
                <w:webHidden/>
              </w:rPr>
              <w:fldChar w:fldCharType="separate"/>
            </w:r>
            <w:r>
              <w:rPr>
                <w:noProof/>
                <w:webHidden/>
              </w:rPr>
              <w:t>114</w:t>
            </w:r>
            <w:r>
              <w:rPr>
                <w:noProof/>
                <w:webHidden/>
              </w:rPr>
              <w:fldChar w:fldCharType="end"/>
            </w:r>
          </w:hyperlink>
        </w:p>
        <w:p w14:paraId="66C24E1C"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0" w:history="1">
            <w:r w:rsidRPr="00BD3477">
              <w:rPr>
                <w:rStyle w:val="Lienhypertexte"/>
                <w:noProof/>
              </w:rPr>
              <w:t>5.1.3</w:t>
            </w:r>
            <w:r>
              <w:rPr>
                <w:rFonts w:asciiTheme="minorHAnsi" w:eastAsiaTheme="minorEastAsia" w:hAnsiTheme="minorHAnsi" w:cstheme="minorBidi"/>
                <w:noProof/>
                <w:szCs w:val="22"/>
                <w:lang w:eastAsia="zh-CN"/>
              </w:rPr>
              <w:tab/>
            </w:r>
            <w:r w:rsidRPr="00BD3477">
              <w:rPr>
                <w:rStyle w:val="Lienhypertexte"/>
                <w:noProof/>
              </w:rPr>
              <w:t>Approche Lorenz et Murphy</w:t>
            </w:r>
            <w:r>
              <w:rPr>
                <w:noProof/>
                <w:webHidden/>
              </w:rPr>
              <w:tab/>
            </w:r>
            <w:r>
              <w:rPr>
                <w:noProof/>
                <w:webHidden/>
              </w:rPr>
              <w:fldChar w:fldCharType="begin"/>
            </w:r>
            <w:r>
              <w:rPr>
                <w:noProof/>
                <w:webHidden/>
              </w:rPr>
              <w:instrText xml:space="preserve"> PAGEREF _Toc536726000 \h </w:instrText>
            </w:r>
            <w:r>
              <w:rPr>
                <w:noProof/>
                <w:webHidden/>
              </w:rPr>
            </w:r>
            <w:r>
              <w:rPr>
                <w:noProof/>
                <w:webHidden/>
              </w:rPr>
              <w:fldChar w:fldCharType="separate"/>
            </w:r>
            <w:r>
              <w:rPr>
                <w:noProof/>
                <w:webHidden/>
              </w:rPr>
              <w:t>115</w:t>
            </w:r>
            <w:r>
              <w:rPr>
                <w:noProof/>
                <w:webHidden/>
              </w:rPr>
              <w:fldChar w:fldCharType="end"/>
            </w:r>
          </w:hyperlink>
        </w:p>
        <w:p w14:paraId="473B81B5"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1" w:history="1">
            <w:r w:rsidRPr="00BD3477">
              <w:rPr>
                <w:rStyle w:val="Lienhypertexte"/>
                <w:noProof/>
              </w:rPr>
              <w:t>5.1.4</w:t>
            </w:r>
            <w:r>
              <w:rPr>
                <w:rFonts w:asciiTheme="minorHAnsi" w:eastAsiaTheme="minorEastAsia" w:hAnsiTheme="minorHAnsi" w:cstheme="minorBidi"/>
                <w:noProof/>
                <w:szCs w:val="22"/>
                <w:lang w:eastAsia="zh-CN"/>
              </w:rPr>
              <w:tab/>
            </w:r>
            <w:r w:rsidRPr="00BD3477">
              <w:rPr>
                <w:rStyle w:val="Lienhypertexte"/>
                <w:noProof/>
              </w:rPr>
              <w:t>Approche analytique améliorée</w:t>
            </w:r>
            <w:r>
              <w:rPr>
                <w:noProof/>
                <w:webHidden/>
              </w:rPr>
              <w:tab/>
            </w:r>
            <w:r>
              <w:rPr>
                <w:noProof/>
                <w:webHidden/>
              </w:rPr>
              <w:fldChar w:fldCharType="begin"/>
            </w:r>
            <w:r>
              <w:rPr>
                <w:noProof/>
                <w:webHidden/>
              </w:rPr>
              <w:instrText xml:space="preserve"> PAGEREF _Toc536726001 \h </w:instrText>
            </w:r>
            <w:r>
              <w:rPr>
                <w:noProof/>
                <w:webHidden/>
              </w:rPr>
            </w:r>
            <w:r>
              <w:rPr>
                <w:noProof/>
                <w:webHidden/>
              </w:rPr>
              <w:fldChar w:fldCharType="separate"/>
            </w:r>
            <w:r>
              <w:rPr>
                <w:noProof/>
                <w:webHidden/>
              </w:rPr>
              <w:t>117</w:t>
            </w:r>
            <w:r>
              <w:rPr>
                <w:noProof/>
                <w:webHidden/>
              </w:rPr>
              <w:fldChar w:fldCharType="end"/>
            </w:r>
          </w:hyperlink>
        </w:p>
        <w:p w14:paraId="50EBC80E"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02" w:history="1">
            <w:r w:rsidRPr="00BD3477">
              <w:rPr>
                <w:rStyle w:val="Lienhypertexte"/>
                <w:noProof/>
              </w:rPr>
              <w:t>5.2</w:t>
            </w:r>
            <w:r>
              <w:rPr>
                <w:rFonts w:asciiTheme="minorHAnsi" w:eastAsiaTheme="minorEastAsia" w:hAnsiTheme="minorHAnsi" w:cstheme="minorBidi"/>
                <w:noProof/>
                <w:szCs w:val="22"/>
                <w:lang w:eastAsia="zh-CN"/>
              </w:rPr>
              <w:tab/>
            </w:r>
            <w:r w:rsidRPr="00BD3477">
              <w:rPr>
                <w:rStyle w:val="Lienhypertexte"/>
                <w:noProof/>
              </w:rPr>
              <w:t>Application au Banc de l’effet Morton (BEM)</w:t>
            </w:r>
            <w:r>
              <w:rPr>
                <w:noProof/>
                <w:webHidden/>
              </w:rPr>
              <w:tab/>
            </w:r>
            <w:r>
              <w:rPr>
                <w:noProof/>
                <w:webHidden/>
              </w:rPr>
              <w:fldChar w:fldCharType="begin"/>
            </w:r>
            <w:r>
              <w:rPr>
                <w:noProof/>
                <w:webHidden/>
              </w:rPr>
              <w:instrText xml:space="preserve"> PAGEREF _Toc536726002 \h </w:instrText>
            </w:r>
            <w:r>
              <w:rPr>
                <w:noProof/>
                <w:webHidden/>
              </w:rPr>
            </w:r>
            <w:r>
              <w:rPr>
                <w:noProof/>
                <w:webHidden/>
              </w:rPr>
              <w:fldChar w:fldCharType="separate"/>
            </w:r>
            <w:r>
              <w:rPr>
                <w:noProof/>
                <w:webHidden/>
              </w:rPr>
              <w:t>118</w:t>
            </w:r>
            <w:r>
              <w:rPr>
                <w:noProof/>
                <w:webHidden/>
              </w:rPr>
              <w:fldChar w:fldCharType="end"/>
            </w:r>
          </w:hyperlink>
        </w:p>
        <w:p w14:paraId="0066AFFC"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3" w:history="1">
            <w:r w:rsidRPr="00BD3477">
              <w:rPr>
                <w:rStyle w:val="Lienhypertexte"/>
                <w:noProof/>
              </w:rPr>
              <w:t>5.2.1</w:t>
            </w:r>
            <w:r>
              <w:rPr>
                <w:rFonts w:asciiTheme="minorHAnsi" w:eastAsiaTheme="minorEastAsia" w:hAnsiTheme="minorHAnsi" w:cstheme="minorBidi"/>
                <w:noProof/>
                <w:szCs w:val="22"/>
                <w:lang w:eastAsia="zh-CN"/>
              </w:rPr>
              <w:tab/>
            </w:r>
            <w:r w:rsidRPr="00BD3477">
              <w:rPr>
                <w:rStyle w:val="Lienhypertexte"/>
                <w:noProof/>
              </w:rPr>
              <w:t>Configuration du rotor court 430mm</w:t>
            </w:r>
            <w:r>
              <w:rPr>
                <w:noProof/>
                <w:webHidden/>
              </w:rPr>
              <w:tab/>
            </w:r>
            <w:r>
              <w:rPr>
                <w:noProof/>
                <w:webHidden/>
              </w:rPr>
              <w:fldChar w:fldCharType="begin"/>
            </w:r>
            <w:r>
              <w:rPr>
                <w:noProof/>
                <w:webHidden/>
              </w:rPr>
              <w:instrText xml:space="preserve"> PAGEREF _Toc536726003 \h </w:instrText>
            </w:r>
            <w:r>
              <w:rPr>
                <w:noProof/>
                <w:webHidden/>
              </w:rPr>
            </w:r>
            <w:r>
              <w:rPr>
                <w:noProof/>
                <w:webHidden/>
              </w:rPr>
              <w:fldChar w:fldCharType="separate"/>
            </w:r>
            <w:r>
              <w:rPr>
                <w:noProof/>
                <w:webHidden/>
              </w:rPr>
              <w:t>119</w:t>
            </w:r>
            <w:r>
              <w:rPr>
                <w:noProof/>
                <w:webHidden/>
              </w:rPr>
              <w:fldChar w:fldCharType="end"/>
            </w:r>
          </w:hyperlink>
        </w:p>
        <w:p w14:paraId="7E7A036D"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4" w:history="1">
            <w:r w:rsidRPr="00BD3477">
              <w:rPr>
                <w:rStyle w:val="Lienhypertexte"/>
                <w:noProof/>
              </w:rPr>
              <w:t>5.2.2</w:t>
            </w:r>
            <w:r>
              <w:rPr>
                <w:rFonts w:asciiTheme="minorHAnsi" w:eastAsiaTheme="minorEastAsia" w:hAnsiTheme="minorHAnsi" w:cstheme="minorBidi"/>
                <w:noProof/>
                <w:szCs w:val="22"/>
                <w:lang w:eastAsia="zh-CN"/>
              </w:rPr>
              <w:tab/>
            </w:r>
            <w:r w:rsidRPr="00BD3477">
              <w:rPr>
                <w:rStyle w:val="Lienhypertexte"/>
                <w:noProof/>
              </w:rPr>
              <w:t>Configuration du rotor long 700mm</w:t>
            </w:r>
            <w:r>
              <w:rPr>
                <w:noProof/>
                <w:webHidden/>
              </w:rPr>
              <w:tab/>
            </w:r>
            <w:r>
              <w:rPr>
                <w:noProof/>
                <w:webHidden/>
              </w:rPr>
              <w:fldChar w:fldCharType="begin"/>
            </w:r>
            <w:r>
              <w:rPr>
                <w:noProof/>
                <w:webHidden/>
              </w:rPr>
              <w:instrText xml:space="preserve"> PAGEREF _Toc536726004 \h </w:instrText>
            </w:r>
            <w:r>
              <w:rPr>
                <w:noProof/>
                <w:webHidden/>
              </w:rPr>
            </w:r>
            <w:r>
              <w:rPr>
                <w:noProof/>
                <w:webHidden/>
              </w:rPr>
              <w:fldChar w:fldCharType="separate"/>
            </w:r>
            <w:r>
              <w:rPr>
                <w:noProof/>
                <w:webHidden/>
              </w:rPr>
              <w:t>126</w:t>
            </w:r>
            <w:r>
              <w:rPr>
                <w:noProof/>
                <w:webHidden/>
              </w:rPr>
              <w:fldChar w:fldCharType="end"/>
            </w:r>
          </w:hyperlink>
        </w:p>
        <w:p w14:paraId="29E2653C"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05" w:history="1">
            <w:r w:rsidRPr="00BD3477">
              <w:rPr>
                <w:rStyle w:val="Lienhypertexte"/>
                <w:noProof/>
                <w:lang w:eastAsia="zh-CN"/>
              </w:rPr>
              <w:t>5.3</w:t>
            </w:r>
            <w:r>
              <w:rPr>
                <w:rFonts w:asciiTheme="minorHAnsi" w:eastAsiaTheme="minorEastAsia" w:hAnsiTheme="minorHAnsi" w:cstheme="minorBidi"/>
                <w:noProof/>
                <w:szCs w:val="22"/>
                <w:lang w:eastAsia="zh-CN"/>
              </w:rPr>
              <w:tab/>
            </w:r>
            <w:r w:rsidRPr="00BD3477">
              <w:rPr>
                <w:rStyle w:val="Lienhypertexte"/>
                <w:noProof/>
                <w:lang w:eastAsia="zh-CN"/>
              </w:rPr>
              <w:t>Techniques à mettre en oeuvre pour éviter l’instabilite de l’effet Morton</w:t>
            </w:r>
            <w:r>
              <w:rPr>
                <w:noProof/>
                <w:webHidden/>
              </w:rPr>
              <w:tab/>
            </w:r>
            <w:r>
              <w:rPr>
                <w:noProof/>
                <w:webHidden/>
              </w:rPr>
              <w:fldChar w:fldCharType="begin"/>
            </w:r>
            <w:r>
              <w:rPr>
                <w:noProof/>
                <w:webHidden/>
              </w:rPr>
              <w:instrText xml:space="preserve"> PAGEREF _Toc536726005 \h </w:instrText>
            </w:r>
            <w:r>
              <w:rPr>
                <w:noProof/>
                <w:webHidden/>
              </w:rPr>
            </w:r>
            <w:r>
              <w:rPr>
                <w:noProof/>
                <w:webHidden/>
              </w:rPr>
              <w:fldChar w:fldCharType="separate"/>
            </w:r>
            <w:r>
              <w:rPr>
                <w:noProof/>
                <w:webHidden/>
              </w:rPr>
              <w:t>132</w:t>
            </w:r>
            <w:r>
              <w:rPr>
                <w:noProof/>
                <w:webHidden/>
              </w:rPr>
              <w:fldChar w:fldCharType="end"/>
            </w:r>
          </w:hyperlink>
        </w:p>
        <w:p w14:paraId="6D528197"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6" w:history="1">
            <w:r w:rsidRPr="00BD3477">
              <w:rPr>
                <w:rStyle w:val="Lienhypertexte"/>
                <w:noProof/>
                <w:lang w:eastAsia="zh-CN"/>
              </w:rPr>
              <w:t>5.3.1</w:t>
            </w:r>
            <w:r>
              <w:rPr>
                <w:rFonts w:asciiTheme="minorHAnsi" w:eastAsiaTheme="minorEastAsia" w:hAnsiTheme="minorHAnsi" w:cstheme="minorBidi"/>
                <w:noProof/>
                <w:szCs w:val="22"/>
                <w:lang w:eastAsia="zh-CN"/>
              </w:rPr>
              <w:tab/>
            </w:r>
            <w:r w:rsidRPr="00BD3477">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_Toc536726006 \h </w:instrText>
            </w:r>
            <w:r>
              <w:rPr>
                <w:noProof/>
                <w:webHidden/>
              </w:rPr>
            </w:r>
            <w:r>
              <w:rPr>
                <w:noProof/>
                <w:webHidden/>
              </w:rPr>
              <w:fldChar w:fldCharType="separate"/>
            </w:r>
            <w:r>
              <w:rPr>
                <w:noProof/>
                <w:webHidden/>
              </w:rPr>
              <w:t>132</w:t>
            </w:r>
            <w:r>
              <w:rPr>
                <w:noProof/>
                <w:webHidden/>
              </w:rPr>
              <w:fldChar w:fldCharType="end"/>
            </w:r>
          </w:hyperlink>
        </w:p>
        <w:p w14:paraId="1142730C"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7" w:history="1">
            <w:r w:rsidRPr="00BD3477">
              <w:rPr>
                <w:rStyle w:val="Lienhypertexte"/>
                <w:noProof/>
                <w:lang w:eastAsia="zh-CN"/>
              </w:rPr>
              <w:t>5.3.2</w:t>
            </w:r>
            <w:r>
              <w:rPr>
                <w:rFonts w:asciiTheme="minorHAnsi" w:eastAsiaTheme="minorEastAsia" w:hAnsiTheme="minorHAnsi" w:cstheme="minorBidi"/>
                <w:noProof/>
                <w:szCs w:val="22"/>
                <w:lang w:eastAsia="zh-CN"/>
              </w:rPr>
              <w:tab/>
            </w:r>
            <w:r w:rsidRPr="00BD3477">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_Toc536726007 \h </w:instrText>
            </w:r>
            <w:r>
              <w:rPr>
                <w:noProof/>
                <w:webHidden/>
              </w:rPr>
            </w:r>
            <w:r>
              <w:rPr>
                <w:noProof/>
                <w:webHidden/>
              </w:rPr>
              <w:fldChar w:fldCharType="separate"/>
            </w:r>
            <w:r>
              <w:rPr>
                <w:noProof/>
                <w:webHidden/>
              </w:rPr>
              <w:t>136</w:t>
            </w:r>
            <w:r>
              <w:rPr>
                <w:noProof/>
                <w:webHidden/>
              </w:rPr>
              <w:fldChar w:fldCharType="end"/>
            </w:r>
          </w:hyperlink>
        </w:p>
        <w:p w14:paraId="3D444A22"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8" w:history="1">
            <w:r w:rsidRPr="00BD3477">
              <w:rPr>
                <w:rStyle w:val="Lienhypertexte"/>
                <w:noProof/>
                <w:lang w:eastAsia="zh-CN"/>
              </w:rPr>
              <w:t>5.3.3</w:t>
            </w:r>
            <w:r>
              <w:rPr>
                <w:rFonts w:asciiTheme="minorHAnsi" w:eastAsiaTheme="minorEastAsia" w:hAnsiTheme="minorHAnsi" w:cstheme="minorBidi"/>
                <w:noProof/>
                <w:szCs w:val="22"/>
                <w:lang w:eastAsia="zh-CN"/>
              </w:rPr>
              <w:tab/>
            </w:r>
            <w:r w:rsidRPr="00BD3477">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_Toc536726008 \h </w:instrText>
            </w:r>
            <w:r>
              <w:rPr>
                <w:noProof/>
                <w:webHidden/>
              </w:rPr>
            </w:r>
            <w:r>
              <w:rPr>
                <w:noProof/>
                <w:webHidden/>
              </w:rPr>
              <w:fldChar w:fldCharType="separate"/>
            </w:r>
            <w:r>
              <w:rPr>
                <w:noProof/>
                <w:webHidden/>
              </w:rPr>
              <w:t>137</w:t>
            </w:r>
            <w:r>
              <w:rPr>
                <w:noProof/>
                <w:webHidden/>
              </w:rPr>
              <w:fldChar w:fldCharType="end"/>
            </w:r>
          </w:hyperlink>
        </w:p>
        <w:p w14:paraId="7FDCCBB8" w14:textId="77777777" w:rsidR="001E2FC7" w:rsidRDefault="001E2FC7">
          <w:pPr>
            <w:pStyle w:val="TM3"/>
            <w:tabs>
              <w:tab w:val="left" w:pos="1320"/>
              <w:tab w:val="right" w:leader="dot" w:pos="9062"/>
            </w:tabs>
            <w:rPr>
              <w:rFonts w:asciiTheme="minorHAnsi" w:eastAsiaTheme="minorEastAsia" w:hAnsiTheme="minorHAnsi" w:cstheme="minorBidi"/>
              <w:noProof/>
              <w:szCs w:val="22"/>
              <w:lang w:eastAsia="zh-CN"/>
            </w:rPr>
          </w:pPr>
          <w:hyperlink w:anchor="_Toc536726009" w:history="1">
            <w:r w:rsidRPr="00BD3477">
              <w:rPr>
                <w:rStyle w:val="Lienhypertexte"/>
                <w:noProof/>
                <w:lang w:eastAsia="zh-CN"/>
              </w:rPr>
              <w:t>5.3.4</w:t>
            </w:r>
            <w:r>
              <w:rPr>
                <w:rFonts w:asciiTheme="minorHAnsi" w:eastAsiaTheme="minorEastAsia" w:hAnsiTheme="minorHAnsi" w:cstheme="minorBidi"/>
                <w:noProof/>
                <w:szCs w:val="22"/>
                <w:lang w:eastAsia="zh-CN"/>
              </w:rPr>
              <w:tab/>
            </w:r>
            <w:r w:rsidRPr="00BD3477">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_Toc536726009 \h </w:instrText>
            </w:r>
            <w:r>
              <w:rPr>
                <w:noProof/>
                <w:webHidden/>
              </w:rPr>
            </w:r>
            <w:r>
              <w:rPr>
                <w:noProof/>
                <w:webHidden/>
              </w:rPr>
              <w:fldChar w:fldCharType="separate"/>
            </w:r>
            <w:r>
              <w:rPr>
                <w:noProof/>
                <w:webHidden/>
              </w:rPr>
              <w:t>138</w:t>
            </w:r>
            <w:r>
              <w:rPr>
                <w:noProof/>
                <w:webHidden/>
              </w:rPr>
              <w:fldChar w:fldCharType="end"/>
            </w:r>
          </w:hyperlink>
        </w:p>
        <w:p w14:paraId="54805C16"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0" w:history="1">
            <w:r w:rsidRPr="00BD3477">
              <w:rPr>
                <w:rStyle w:val="Lienhypertexte"/>
                <w:noProof/>
              </w:rPr>
              <w:t>5.4</w:t>
            </w:r>
            <w:r>
              <w:rPr>
                <w:rFonts w:asciiTheme="minorHAnsi" w:eastAsiaTheme="minorEastAsia" w:hAnsiTheme="minorHAnsi" w:cstheme="minorBidi"/>
                <w:noProof/>
                <w:szCs w:val="22"/>
                <w:lang w:eastAsia="zh-CN"/>
              </w:rPr>
              <w:tab/>
            </w:r>
            <w:r w:rsidRPr="00BD3477">
              <w:rPr>
                <w:rStyle w:val="Lienhypertexte"/>
                <w:noProof/>
              </w:rPr>
              <w:t>Conclusion</w:t>
            </w:r>
            <w:r>
              <w:rPr>
                <w:noProof/>
                <w:webHidden/>
              </w:rPr>
              <w:tab/>
            </w:r>
            <w:r>
              <w:rPr>
                <w:noProof/>
                <w:webHidden/>
              </w:rPr>
              <w:fldChar w:fldCharType="begin"/>
            </w:r>
            <w:r>
              <w:rPr>
                <w:noProof/>
                <w:webHidden/>
              </w:rPr>
              <w:instrText xml:space="preserve"> PAGEREF _Toc536726010 \h </w:instrText>
            </w:r>
            <w:r>
              <w:rPr>
                <w:noProof/>
                <w:webHidden/>
              </w:rPr>
            </w:r>
            <w:r>
              <w:rPr>
                <w:noProof/>
                <w:webHidden/>
              </w:rPr>
              <w:fldChar w:fldCharType="separate"/>
            </w:r>
            <w:r>
              <w:rPr>
                <w:noProof/>
                <w:webHidden/>
              </w:rPr>
              <w:t>139</w:t>
            </w:r>
            <w:r>
              <w:rPr>
                <w:noProof/>
                <w:webHidden/>
              </w:rPr>
              <w:fldChar w:fldCharType="end"/>
            </w:r>
          </w:hyperlink>
        </w:p>
        <w:p w14:paraId="5B5996C6" w14:textId="77777777" w:rsidR="001E2FC7" w:rsidRDefault="001E2FC7">
          <w:pPr>
            <w:pStyle w:val="TM1"/>
            <w:rPr>
              <w:rFonts w:asciiTheme="minorHAnsi" w:eastAsiaTheme="minorEastAsia" w:hAnsiTheme="minorHAnsi" w:cstheme="minorBidi"/>
              <w:sz w:val="22"/>
              <w:szCs w:val="22"/>
              <w:lang w:eastAsia="zh-CN"/>
            </w:rPr>
          </w:pPr>
          <w:hyperlink w:anchor="_Toc536726011" w:history="1">
            <w:r w:rsidRPr="00BD3477">
              <w:rPr>
                <w:rStyle w:val="Lienhypertexte"/>
              </w:rPr>
              <w:t>Conclusion générale</w:t>
            </w:r>
            <w:r>
              <w:rPr>
                <w:webHidden/>
              </w:rPr>
              <w:tab/>
            </w:r>
            <w:r>
              <w:rPr>
                <w:webHidden/>
              </w:rPr>
              <w:fldChar w:fldCharType="begin"/>
            </w:r>
            <w:r>
              <w:rPr>
                <w:webHidden/>
              </w:rPr>
              <w:instrText xml:space="preserve"> PAGEREF _Toc536726011 \h </w:instrText>
            </w:r>
            <w:r>
              <w:rPr>
                <w:webHidden/>
              </w:rPr>
            </w:r>
            <w:r>
              <w:rPr>
                <w:webHidden/>
              </w:rPr>
              <w:fldChar w:fldCharType="separate"/>
            </w:r>
            <w:r>
              <w:rPr>
                <w:webHidden/>
              </w:rPr>
              <w:t>140</w:t>
            </w:r>
            <w:r>
              <w:rPr>
                <w:webHidden/>
              </w:rPr>
              <w:fldChar w:fldCharType="end"/>
            </w:r>
          </w:hyperlink>
        </w:p>
        <w:p w14:paraId="16FA2185" w14:textId="77777777" w:rsidR="001E2FC7" w:rsidRDefault="001E2FC7">
          <w:pPr>
            <w:pStyle w:val="TM1"/>
            <w:rPr>
              <w:rFonts w:asciiTheme="minorHAnsi" w:eastAsiaTheme="minorEastAsia" w:hAnsiTheme="minorHAnsi" w:cstheme="minorBidi"/>
              <w:sz w:val="22"/>
              <w:szCs w:val="22"/>
              <w:lang w:eastAsia="zh-CN"/>
            </w:rPr>
          </w:pPr>
          <w:hyperlink w:anchor="_Toc536726012" w:history="1">
            <w:r w:rsidRPr="00BD3477">
              <w:rPr>
                <w:rStyle w:val="Lienhypertexte"/>
              </w:rPr>
              <w:t>Annexe A :  Résolution numérique de l’équation de l’énergie</w:t>
            </w:r>
            <w:r>
              <w:rPr>
                <w:webHidden/>
              </w:rPr>
              <w:tab/>
            </w:r>
            <w:r>
              <w:rPr>
                <w:webHidden/>
              </w:rPr>
              <w:fldChar w:fldCharType="begin"/>
            </w:r>
            <w:r>
              <w:rPr>
                <w:webHidden/>
              </w:rPr>
              <w:instrText xml:space="preserve"> PAGEREF _Toc536726012 \h </w:instrText>
            </w:r>
            <w:r>
              <w:rPr>
                <w:webHidden/>
              </w:rPr>
            </w:r>
            <w:r>
              <w:rPr>
                <w:webHidden/>
              </w:rPr>
              <w:fldChar w:fldCharType="separate"/>
            </w:r>
            <w:r>
              <w:rPr>
                <w:webHidden/>
              </w:rPr>
              <w:t>142</w:t>
            </w:r>
            <w:r>
              <w:rPr>
                <w:webHidden/>
              </w:rPr>
              <w:fldChar w:fldCharType="end"/>
            </w:r>
          </w:hyperlink>
        </w:p>
        <w:p w14:paraId="14E49AE6"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3" w:history="1">
            <w:r w:rsidRPr="00BD3477">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BD3477">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_Toc536726013 \h </w:instrText>
            </w:r>
            <w:r>
              <w:rPr>
                <w:noProof/>
                <w:webHidden/>
              </w:rPr>
            </w:r>
            <w:r>
              <w:rPr>
                <w:noProof/>
                <w:webHidden/>
              </w:rPr>
              <w:fldChar w:fldCharType="separate"/>
            </w:r>
            <w:r>
              <w:rPr>
                <w:noProof/>
                <w:webHidden/>
              </w:rPr>
              <w:t>143</w:t>
            </w:r>
            <w:r>
              <w:rPr>
                <w:noProof/>
                <w:webHidden/>
              </w:rPr>
              <w:fldChar w:fldCharType="end"/>
            </w:r>
          </w:hyperlink>
        </w:p>
        <w:p w14:paraId="21172A25"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4" w:history="1">
            <w:r w:rsidRPr="00BD3477">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BD3477">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_Toc536726014 \h </w:instrText>
            </w:r>
            <w:r>
              <w:rPr>
                <w:noProof/>
                <w:webHidden/>
              </w:rPr>
            </w:r>
            <w:r>
              <w:rPr>
                <w:noProof/>
                <w:webHidden/>
              </w:rPr>
              <w:fldChar w:fldCharType="separate"/>
            </w:r>
            <w:r>
              <w:rPr>
                <w:noProof/>
                <w:webHidden/>
              </w:rPr>
              <w:t>145</w:t>
            </w:r>
            <w:r>
              <w:rPr>
                <w:noProof/>
                <w:webHidden/>
              </w:rPr>
              <w:fldChar w:fldCharType="end"/>
            </w:r>
          </w:hyperlink>
        </w:p>
        <w:p w14:paraId="10B896F3"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5" w:history="1">
            <w:r w:rsidRPr="00BD3477">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BD3477">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_Toc536726015 \h </w:instrText>
            </w:r>
            <w:r>
              <w:rPr>
                <w:noProof/>
                <w:webHidden/>
              </w:rPr>
            </w:r>
            <w:r>
              <w:rPr>
                <w:noProof/>
                <w:webHidden/>
              </w:rPr>
              <w:fldChar w:fldCharType="separate"/>
            </w:r>
            <w:r>
              <w:rPr>
                <w:noProof/>
                <w:webHidden/>
              </w:rPr>
              <w:t>147</w:t>
            </w:r>
            <w:r>
              <w:rPr>
                <w:noProof/>
                <w:webHidden/>
              </w:rPr>
              <w:fldChar w:fldCharType="end"/>
            </w:r>
          </w:hyperlink>
        </w:p>
        <w:p w14:paraId="1483A306"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6" w:history="1">
            <w:r w:rsidRPr="00BD3477">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BD3477">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_Toc536726016 \h </w:instrText>
            </w:r>
            <w:r>
              <w:rPr>
                <w:noProof/>
                <w:webHidden/>
              </w:rPr>
            </w:r>
            <w:r>
              <w:rPr>
                <w:noProof/>
                <w:webHidden/>
              </w:rPr>
              <w:fldChar w:fldCharType="separate"/>
            </w:r>
            <w:r>
              <w:rPr>
                <w:noProof/>
                <w:webHidden/>
              </w:rPr>
              <w:t>153</w:t>
            </w:r>
            <w:r>
              <w:rPr>
                <w:noProof/>
                <w:webHidden/>
              </w:rPr>
              <w:fldChar w:fldCharType="end"/>
            </w:r>
          </w:hyperlink>
        </w:p>
        <w:p w14:paraId="1911E03E"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17" w:history="1">
            <w:r w:rsidRPr="00BD3477">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BD3477">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_Toc536726017 \h </w:instrText>
            </w:r>
            <w:r>
              <w:rPr>
                <w:noProof/>
                <w:webHidden/>
              </w:rPr>
            </w:r>
            <w:r>
              <w:rPr>
                <w:noProof/>
                <w:webHidden/>
              </w:rPr>
              <w:fldChar w:fldCharType="separate"/>
            </w:r>
            <w:r>
              <w:rPr>
                <w:noProof/>
                <w:webHidden/>
              </w:rPr>
              <w:t>155</w:t>
            </w:r>
            <w:r>
              <w:rPr>
                <w:noProof/>
                <w:webHidden/>
              </w:rPr>
              <w:fldChar w:fldCharType="end"/>
            </w:r>
          </w:hyperlink>
        </w:p>
        <w:p w14:paraId="5DD473CD" w14:textId="77777777" w:rsidR="001E2FC7" w:rsidRDefault="001E2FC7">
          <w:pPr>
            <w:pStyle w:val="TM1"/>
            <w:rPr>
              <w:rFonts w:asciiTheme="minorHAnsi" w:eastAsiaTheme="minorEastAsia" w:hAnsiTheme="minorHAnsi" w:cstheme="minorBidi"/>
              <w:sz w:val="22"/>
              <w:szCs w:val="22"/>
              <w:lang w:eastAsia="zh-CN"/>
            </w:rPr>
          </w:pPr>
          <w:hyperlink w:anchor="_Toc536726018" w:history="1">
            <w:r w:rsidRPr="00BD3477">
              <w:rPr>
                <w:rStyle w:val="Lienhypertexte"/>
              </w:rPr>
              <w:t>Annexe B :  Méthode des éléments finis pour la conduction thermique</w:t>
            </w:r>
            <w:r>
              <w:rPr>
                <w:webHidden/>
              </w:rPr>
              <w:tab/>
            </w:r>
            <w:r>
              <w:rPr>
                <w:webHidden/>
              </w:rPr>
              <w:fldChar w:fldCharType="begin"/>
            </w:r>
            <w:r>
              <w:rPr>
                <w:webHidden/>
              </w:rPr>
              <w:instrText xml:space="preserve"> PAGEREF _Toc536726018 \h </w:instrText>
            </w:r>
            <w:r>
              <w:rPr>
                <w:webHidden/>
              </w:rPr>
            </w:r>
            <w:r>
              <w:rPr>
                <w:webHidden/>
              </w:rPr>
              <w:fldChar w:fldCharType="separate"/>
            </w:r>
            <w:r>
              <w:rPr>
                <w:webHidden/>
              </w:rPr>
              <w:t>156</w:t>
            </w:r>
            <w:r>
              <w:rPr>
                <w:webHidden/>
              </w:rPr>
              <w:fldChar w:fldCharType="end"/>
            </w:r>
          </w:hyperlink>
        </w:p>
        <w:p w14:paraId="3A6B720A"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21" w:history="1">
            <w:r w:rsidRPr="00BD3477">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BD3477">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_Toc536726021 \h </w:instrText>
            </w:r>
            <w:r>
              <w:rPr>
                <w:noProof/>
                <w:webHidden/>
              </w:rPr>
            </w:r>
            <w:r>
              <w:rPr>
                <w:noProof/>
                <w:webHidden/>
              </w:rPr>
              <w:fldChar w:fldCharType="separate"/>
            </w:r>
            <w:r>
              <w:rPr>
                <w:noProof/>
                <w:webHidden/>
              </w:rPr>
              <w:t>156</w:t>
            </w:r>
            <w:r>
              <w:rPr>
                <w:noProof/>
                <w:webHidden/>
              </w:rPr>
              <w:fldChar w:fldCharType="end"/>
            </w:r>
          </w:hyperlink>
        </w:p>
        <w:p w14:paraId="4702B90F"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22" w:history="1">
            <w:r w:rsidRPr="00BD3477">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BD3477">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_Toc536726022 \h </w:instrText>
            </w:r>
            <w:r>
              <w:rPr>
                <w:noProof/>
                <w:webHidden/>
              </w:rPr>
            </w:r>
            <w:r>
              <w:rPr>
                <w:noProof/>
                <w:webHidden/>
              </w:rPr>
              <w:fldChar w:fldCharType="separate"/>
            </w:r>
            <w:r>
              <w:rPr>
                <w:noProof/>
                <w:webHidden/>
              </w:rPr>
              <w:t>156</w:t>
            </w:r>
            <w:r>
              <w:rPr>
                <w:noProof/>
                <w:webHidden/>
              </w:rPr>
              <w:fldChar w:fldCharType="end"/>
            </w:r>
          </w:hyperlink>
        </w:p>
        <w:p w14:paraId="4E823C9B" w14:textId="77777777" w:rsidR="001E2FC7" w:rsidRDefault="001E2FC7">
          <w:pPr>
            <w:pStyle w:val="TM1"/>
            <w:rPr>
              <w:rFonts w:asciiTheme="minorHAnsi" w:eastAsiaTheme="minorEastAsia" w:hAnsiTheme="minorHAnsi" w:cstheme="minorBidi"/>
              <w:sz w:val="22"/>
              <w:szCs w:val="22"/>
              <w:lang w:eastAsia="zh-CN"/>
            </w:rPr>
          </w:pPr>
          <w:hyperlink w:anchor="_Toc536726023" w:history="1">
            <w:r w:rsidRPr="00BD3477">
              <w:rPr>
                <w:rStyle w:val="Lienhypertexte"/>
              </w:rPr>
              <w:t>Annexe C :  Détermination du point haut</w:t>
            </w:r>
            <w:r>
              <w:rPr>
                <w:webHidden/>
              </w:rPr>
              <w:tab/>
            </w:r>
            <w:r>
              <w:rPr>
                <w:webHidden/>
              </w:rPr>
              <w:fldChar w:fldCharType="begin"/>
            </w:r>
            <w:r>
              <w:rPr>
                <w:webHidden/>
              </w:rPr>
              <w:instrText xml:space="preserve"> PAGEREF _Toc536726023 \h </w:instrText>
            </w:r>
            <w:r>
              <w:rPr>
                <w:webHidden/>
              </w:rPr>
            </w:r>
            <w:r>
              <w:rPr>
                <w:webHidden/>
              </w:rPr>
              <w:fldChar w:fldCharType="separate"/>
            </w:r>
            <w:r>
              <w:rPr>
                <w:webHidden/>
              </w:rPr>
              <w:t>158</w:t>
            </w:r>
            <w:r>
              <w:rPr>
                <w:webHidden/>
              </w:rPr>
              <w:fldChar w:fldCharType="end"/>
            </w:r>
          </w:hyperlink>
        </w:p>
        <w:p w14:paraId="755BDD13"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27" w:history="1">
            <w:r w:rsidRPr="00BD3477">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BD3477">
              <w:rPr>
                <w:rStyle w:val="Lienhypertexte"/>
                <w:noProof/>
              </w:rPr>
              <w:t>Définition du point haut</w:t>
            </w:r>
            <w:r>
              <w:rPr>
                <w:noProof/>
                <w:webHidden/>
              </w:rPr>
              <w:tab/>
            </w:r>
            <w:r>
              <w:rPr>
                <w:noProof/>
                <w:webHidden/>
              </w:rPr>
              <w:fldChar w:fldCharType="begin"/>
            </w:r>
            <w:r>
              <w:rPr>
                <w:noProof/>
                <w:webHidden/>
              </w:rPr>
              <w:instrText xml:space="preserve"> PAGEREF _Toc536726027 \h </w:instrText>
            </w:r>
            <w:r>
              <w:rPr>
                <w:noProof/>
                <w:webHidden/>
              </w:rPr>
            </w:r>
            <w:r>
              <w:rPr>
                <w:noProof/>
                <w:webHidden/>
              </w:rPr>
              <w:fldChar w:fldCharType="separate"/>
            </w:r>
            <w:r>
              <w:rPr>
                <w:noProof/>
                <w:webHidden/>
              </w:rPr>
              <w:t>158</w:t>
            </w:r>
            <w:r>
              <w:rPr>
                <w:noProof/>
                <w:webHidden/>
              </w:rPr>
              <w:fldChar w:fldCharType="end"/>
            </w:r>
          </w:hyperlink>
        </w:p>
        <w:p w14:paraId="603D08C7" w14:textId="77777777" w:rsidR="001E2FC7" w:rsidRDefault="001E2FC7">
          <w:pPr>
            <w:pStyle w:val="TM2"/>
            <w:tabs>
              <w:tab w:val="left" w:pos="880"/>
              <w:tab w:val="right" w:leader="dot" w:pos="9062"/>
            </w:tabs>
            <w:rPr>
              <w:rFonts w:asciiTheme="minorHAnsi" w:eastAsiaTheme="minorEastAsia" w:hAnsiTheme="minorHAnsi" w:cstheme="minorBidi"/>
              <w:noProof/>
              <w:szCs w:val="22"/>
              <w:lang w:eastAsia="zh-CN"/>
            </w:rPr>
          </w:pPr>
          <w:hyperlink w:anchor="_Toc536726031" w:history="1">
            <w:r w:rsidRPr="00BD3477">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BD3477">
              <w:rPr>
                <w:rStyle w:val="Lienhypertexte"/>
                <w:noProof/>
              </w:rPr>
              <w:t>Relations géométriques</w:t>
            </w:r>
            <w:r>
              <w:rPr>
                <w:noProof/>
                <w:webHidden/>
              </w:rPr>
              <w:tab/>
            </w:r>
            <w:r>
              <w:rPr>
                <w:noProof/>
                <w:webHidden/>
              </w:rPr>
              <w:fldChar w:fldCharType="begin"/>
            </w:r>
            <w:r>
              <w:rPr>
                <w:noProof/>
                <w:webHidden/>
              </w:rPr>
              <w:instrText xml:space="preserve"> PAGEREF _Toc536726031 \h </w:instrText>
            </w:r>
            <w:r>
              <w:rPr>
                <w:noProof/>
                <w:webHidden/>
              </w:rPr>
            </w:r>
            <w:r>
              <w:rPr>
                <w:noProof/>
                <w:webHidden/>
              </w:rPr>
              <w:fldChar w:fldCharType="separate"/>
            </w:r>
            <w:r>
              <w:rPr>
                <w:noProof/>
                <w:webHidden/>
              </w:rPr>
              <w:t>158</w:t>
            </w:r>
            <w:r>
              <w:rPr>
                <w:noProof/>
                <w:webHidden/>
              </w:rPr>
              <w:fldChar w:fldCharType="end"/>
            </w:r>
          </w:hyperlink>
        </w:p>
        <w:p w14:paraId="2086A345" w14:textId="77777777" w:rsidR="001E2FC7" w:rsidRDefault="001E2FC7">
          <w:pPr>
            <w:pStyle w:val="TM1"/>
            <w:rPr>
              <w:rFonts w:asciiTheme="minorHAnsi" w:eastAsiaTheme="minorEastAsia" w:hAnsiTheme="minorHAnsi" w:cstheme="minorBidi"/>
              <w:sz w:val="22"/>
              <w:szCs w:val="22"/>
              <w:lang w:eastAsia="zh-CN"/>
            </w:rPr>
          </w:pPr>
          <w:hyperlink w:anchor="_Toc536726032" w:history="1">
            <w:r w:rsidRPr="00BD3477">
              <w:rPr>
                <w:rStyle w:val="Lienhypertexte"/>
              </w:rPr>
              <w:t>Annexe D :  Valeurs des coefficients d’influence de l’effet Morton</w:t>
            </w:r>
            <w:r>
              <w:rPr>
                <w:webHidden/>
              </w:rPr>
              <w:tab/>
            </w:r>
            <w:r>
              <w:rPr>
                <w:webHidden/>
              </w:rPr>
              <w:fldChar w:fldCharType="begin"/>
            </w:r>
            <w:r>
              <w:rPr>
                <w:webHidden/>
              </w:rPr>
              <w:instrText xml:space="preserve"> PAGEREF _Toc536726032 \h </w:instrText>
            </w:r>
            <w:r>
              <w:rPr>
                <w:webHidden/>
              </w:rPr>
            </w:r>
            <w:r>
              <w:rPr>
                <w:webHidden/>
              </w:rPr>
              <w:fldChar w:fldCharType="separate"/>
            </w:r>
            <w:r>
              <w:rPr>
                <w:webHidden/>
              </w:rPr>
              <w:t>160</w:t>
            </w:r>
            <w:r>
              <w:rPr>
                <w:webHidden/>
              </w:rPr>
              <w:fldChar w:fldCharType="end"/>
            </w:r>
          </w:hyperlink>
        </w:p>
        <w:p w14:paraId="683253E6" w14:textId="77777777" w:rsidR="001E2FC7" w:rsidRDefault="001E2FC7">
          <w:pPr>
            <w:pStyle w:val="TM1"/>
            <w:rPr>
              <w:rFonts w:asciiTheme="minorHAnsi" w:eastAsiaTheme="minorEastAsia" w:hAnsiTheme="minorHAnsi" w:cstheme="minorBidi"/>
              <w:sz w:val="22"/>
              <w:szCs w:val="22"/>
              <w:lang w:eastAsia="zh-CN"/>
            </w:rPr>
          </w:pPr>
          <w:hyperlink w:anchor="_Toc536726033" w:history="1">
            <w:r w:rsidRPr="00BD3477">
              <w:rPr>
                <w:rStyle w:val="Lienhypertexte"/>
              </w:rPr>
              <w:t>Liste des figures</w:t>
            </w:r>
            <w:r>
              <w:rPr>
                <w:webHidden/>
              </w:rPr>
              <w:tab/>
            </w:r>
            <w:r>
              <w:rPr>
                <w:webHidden/>
              </w:rPr>
              <w:fldChar w:fldCharType="begin"/>
            </w:r>
            <w:r>
              <w:rPr>
                <w:webHidden/>
              </w:rPr>
              <w:instrText xml:space="preserve"> PAGEREF _Toc536726033 \h </w:instrText>
            </w:r>
            <w:r>
              <w:rPr>
                <w:webHidden/>
              </w:rPr>
            </w:r>
            <w:r>
              <w:rPr>
                <w:webHidden/>
              </w:rPr>
              <w:fldChar w:fldCharType="separate"/>
            </w:r>
            <w:r>
              <w:rPr>
                <w:webHidden/>
              </w:rPr>
              <w:t>163</w:t>
            </w:r>
            <w:r>
              <w:rPr>
                <w:webHidden/>
              </w:rPr>
              <w:fldChar w:fldCharType="end"/>
            </w:r>
          </w:hyperlink>
        </w:p>
        <w:p w14:paraId="6DC9837B" w14:textId="77777777" w:rsidR="001E2FC7" w:rsidRDefault="001E2FC7">
          <w:pPr>
            <w:pStyle w:val="TM1"/>
            <w:rPr>
              <w:rFonts w:asciiTheme="minorHAnsi" w:eastAsiaTheme="minorEastAsia" w:hAnsiTheme="minorHAnsi" w:cstheme="minorBidi"/>
              <w:sz w:val="22"/>
              <w:szCs w:val="22"/>
              <w:lang w:eastAsia="zh-CN"/>
            </w:rPr>
          </w:pPr>
          <w:hyperlink w:anchor="_Toc536726034" w:history="1">
            <w:r w:rsidRPr="00BD3477">
              <w:rPr>
                <w:rStyle w:val="Lienhypertexte"/>
              </w:rPr>
              <w:t>Liste des tableaux</w:t>
            </w:r>
            <w:r>
              <w:rPr>
                <w:webHidden/>
              </w:rPr>
              <w:tab/>
            </w:r>
            <w:r>
              <w:rPr>
                <w:webHidden/>
              </w:rPr>
              <w:fldChar w:fldCharType="begin"/>
            </w:r>
            <w:r>
              <w:rPr>
                <w:webHidden/>
              </w:rPr>
              <w:instrText xml:space="preserve"> PAGEREF _Toc536726034 \h </w:instrText>
            </w:r>
            <w:r>
              <w:rPr>
                <w:webHidden/>
              </w:rPr>
            </w:r>
            <w:r>
              <w:rPr>
                <w:webHidden/>
              </w:rPr>
              <w:fldChar w:fldCharType="separate"/>
            </w:r>
            <w:r>
              <w:rPr>
                <w:webHidden/>
              </w:rPr>
              <w:t>168</w:t>
            </w:r>
            <w:r>
              <w:rPr>
                <w:webHidden/>
              </w:rPr>
              <w:fldChar w:fldCharType="end"/>
            </w:r>
          </w:hyperlink>
        </w:p>
        <w:p w14:paraId="66C5F939" w14:textId="77777777" w:rsidR="001E2FC7" w:rsidRDefault="001E2FC7">
          <w:pPr>
            <w:pStyle w:val="TM1"/>
            <w:rPr>
              <w:rFonts w:asciiTheme="minorHAnsi" w:eastAsiaTheme="minorEastAsia" w:hAnsiTheme="minorHAnsi" w:cstheme="minorBidi"/>
              <w:sz w:val="22"/>
              <w:szCs w:val="22"/>
              <w:lang w:eastAsia="zh-CN"/>
            </w:rPr>
          </w:pPr>
          <w:hyperlink w:anchor="_Toc536726035" w:history="1">
            <w:r w:rsidRPr="00BD3477">
              <w:rPr>
                <w:rStyle w:val="Lienhypertexte"/>
              </w:rPr>
              <w:t>Références</w:t>
            </w:r>
            <w:r>
              <w:rPr>
                <w:webHidden/>
              </w:rPr>
              <w:tab/>
            </w:r>
            <w:r>
              <w:rPr>
                <w:webHidden/>
              </w:rPr>
              <w:fldChar w:fldCharType="begin"/>
            </w:r>
            <w:r>
              <w:rPr>
                <w:webHidden/>
              </w:rPr>
              <w:instrText xml:space="preserve"> PAGEREF _Toc536726035 \h </w:instrText>
            </w:r>
            <w:r>
              <w:rPr>
                <w:webHidden/>
              </w:rPr>
            </w:r>
            <w:r>
              <w:rPr>
                <w:webHidden/>
              </w:rPr>
              <w:fldChar w:fldCharType="separate"/>
            </w:r>
            <w:r>
              <w:rPr>
                <w:webHidden/>
              </w:rPr>
              <w:t>169</w:t>
            </w:r>
            <w:r>
              <w:rPr>
                <w:webHidden/>
              </w:rPr>
              <w:fldChar w:fldCharType="end"/>
            </w:r>
          </w:hyperlink>
        </w:p>
        <w:p w14:paraId="53F6DD24" w14:textId="77777777" w:rsidR="001E2FC7" w:rsidRDefault="001E2FC7">
          <w:pPr>
            <w:pStyle w:val="TM1"/>
            <w:rPr>
              <w:rFonts w:asciiTheme="minorHAnsi" w:eastAsiaTheme="minorEastAsia" w:hAnsiTheme="minorHAnsi" w:cstheme="minorBidi"/>
              <w:sz w:val="22"/>
              <w:szCs w:val="22"/>
              <w:lang w:eastAsia="zh-CN"/>
            </w:rPr>
          </w:pPr>
          <w:hyperlink w:anchor="_Toc536726036" w:history="1">
            <w:r w:rsidRPr="00BD3477">
              <w:rPr>
                <w:rStyle w:val="Lienhypertexte"/>
              </w:rPr>
              <w:t>Résumé</w:t>
            </w:r>
            <w:r>
              <w:rPr>
                <w:webHidden/>
              </w:rPr>
              <w:tab/>
            </w:r>
            <w:r>
              <w:rPr>
                <w:webHidden/>
              </w:rPr>
              <w:fldChar w:fldCharType="begin"/>
            </w:r>
            <w:r>
              <w:rPr>
                <w:webHidden/>
              </w:rPr>
              <w:instrText xml:space="preserve"> PAGEREF _Toc536726036 \h </w:instrText>
            </w:r>
            <w:r>
              <w:rPr>
                <w:webHidden/>
              </w:rPr>
            </w:r>
            <w:r>
              <w:rPr>
                <w:webHidden/>
              </w:rPr>
              <w:fldChar w:fldCharType="separate"/>
            </w:r>
            <w:r>
              <w:rPr>
                <w:webHidden/>
              </w:rPr>
              <w:t>174</w:t>
            </w:r>
            <w:r>
              <w:rPr>
                <w:webHidden/>
              </w:rPr>
              <w:fldChar w:fldCharType="end"/>
            </w:r>
          </w:hyperlink>
        </w:p>
        <w:p w14:paraId="408E9B53" w14:textId="77777777" w:rsidR="001E2FC7" w:rsidRDefault="001E2FC7">
          <w:pPr>
            <w:pStyle w:val="TM1"/>
            <w:rPr>
              <w:rFonts w:asciiTheme="minorHAnsi" w:eastAsiaTheme="minorEastAsia" w:hAnsiTheme="minorHAnsi" w:cstheme="minorBidi"/>
              <w:sz w:val="22"/>
              <w:szCs w:val="22"/>
              <w:lang w:eastAsia="zh-CN"/>
            </w:rPr>
          </w:pPr>
          <w:hyperlink w:anchor="_Toc536726037" w:history="1">
            <w:r w:rsidRPr="00BD3477">
              <w:rPr>
                <w:rStyle w:val="Lienhypertexte"/>
                <w:rFonts w:eastAsiaTheme="majorEastAsia"/>
                <w:lang w:val="en-US"/>
              </w:rPr>
              <w:t>Abstract</w:t>
            </w:r>
            <w:r>
              <w:rPr>
                <w:webHidden/>
              </w:rPr>
              <w:tab/>
            </w:r>
            <w:r>
              <w:rPr>
                <w:webHidden/>
              </w:rPr>
              <w:fldChar w:fldCharType="begin"/>
            </w:r>
            <w:r>
              <w:rPr>
                <w:webHidden/>
              </w:rPr>
              <w:instrText xml:space="preserve"> PAGEREF _Toc536726037 \h </w:instrText>
            </w:r>
            <w:r>
              <w:rPr>
                <w:webHidden/>
              </w:rPr>
            </w:r>
            <w:r>
              <w:rPr>
                <w:webHidden/>
              </w:rPr>
              <w:fldChar w:fldCharType="separate"/>
            </w:r>
            <w:r>
              <w:rPr>
                <w:webHidden/>
              </w:rPr>
              <w:t>174</w:t>
            </w:r>
            <w:r>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725932"/>
      <w:r w:rsidRPr="00A6711A">
        <w:lastRenderedPageBreak/>
        <w:t>Nomenclature</w:t>
      </w:r>
      <w:bookmarkEnd w:id="2"/>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1E6C73"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1E6C73"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1E6C73"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1E6C7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1E6C7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1E6C7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1E6C73"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1E6C73"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1E6C73"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1E6C73"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1E6C73"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1E6C73"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1E6C73"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1E6C73"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1E6C73"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1E6C73"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1E6C73"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1E6C73"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1E6C73"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1E6C73"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1E6C73"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1E6C73"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1E6C73"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1E6C7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1E6C73"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1E6C73"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1E6C73"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1E6C73"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1E6C73"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1E6C73"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1E6C73"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1E6C73"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1E6C73"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1E6C7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1E6C7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1E6C73"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1E6C73"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1E6C73"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1E6C73"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1E6C7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1E6C7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1E6C73"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1E6C73"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1E6C73"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w:lastRenderedPageBreak/>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1E6C7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1E6C7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1E6C73"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1E6C73"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1E6C73"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1E6C73"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1E6C73"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1E6C73"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1E6C73"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1E6C73"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1E6C7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16787A11" w14:textId="2478E2AB" w:rsidR="0086431B" w:rsidRPr="006F3C93" w:rsidRDefault="0086431B" w:rsidP="006F3C93">
            <w:pPr>
              <w:spacing w:line="276" w:lineRule="auto"/>
              <w:rPr>
                <w:b/>
              </w:rPr>
            </w:pPr>
            <w:r w:rsidRPr="00CB719B">
              <w:rPr>
                <w:b/>
              </w:rPr>
              <w:t>Chapitre 5</w:t>
            </w: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1E6C73"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1E6C73"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1E6C73"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1E6C73"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1E6C73"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1E6C73"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1E6C73"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1E6C73"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1E6C73"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1E6C73"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50B8919A" w:rsidR="004F04EC" w:rsidRDefault="004F04EC" w:rsidP="004F04EC">
            <w:pPr>
              <w:spacing w:line="276" w:lineRule="auto"/>
              <w:jc w:val="center"/>
            </w:pPr>
            <w:r>
              <w:t xml:space="preserve">Uni Dimensionnel, bi dimensionnel, tri dimensionnel </w:t>
            </w:r>
          </w:p>
        </w:tc>
      </w:tr>
      <w:tr w:rsidR="004F04EC" w14:paraId="77925265" w14:textId="77777777" w:rsidTr="00CB4979">
        <w:trPr>
          <w:trHeight w:val="340"/>
        </w:trPr>
        <w:tc>
          <w:tcPr>
            <w:tcW w:w="1843" w:type="dxa"/>
            <w:vAlign w:val="center"/>
          </w:tcPr>
          <w:p w14:paraId="06578C46" w14:textId="7558B206" w:rsidR="004F04EC" w:rsidRDefault="004F04EC" w:rsidP="004F04EC">
            <w:pPr>
              <w:jc w:val="center"/>
            </w:pPr>
          </w:p>
        </w:tc>
        <w:tc>
          <w:tcPr>
            <w:tcW w:w="7229" w:type="dxa"/>
            <w:vAlign w:val="center"/>
          </w:tcPr>
          <w:p w14:paraId="67AD1F30" w14:textId="2354554A" w:rsidR="004F04EC" w:rsidRDefault="004F04EC" w:rsidP="004F04EC">
            <w:pPr>
              <w:spacing w:line="276" w:lineRule="auto"/>
              <w:jc w:val="center"/>
            </w:pPr>
          </w:p>
        </w:tc>
      </w:tr>
      <w:tr w:rsidR="004F04EC" w14:paraId="4DD140CB" w14:textId="77777777" w:rsidTr="00CB4979">
        <w:trPr>
          <w:trHeight w:val="340"/>
        </w:trPr>
        <w:tc>
          <w:tcPr>
            <w:tcW w:w="1843" w:type="dxa"/>
            <w:vAlign w:val="center"/>
          </w:tcPr>
          <w:p w14:paraId="071D5603" w14:textId="77777777" w:rsidR="004F04EC" w:rsidRDefault="004F04EC" w:rsidP="004F04EC">
            <w:pPr>
              <w:jc w:val="center"/>
            </w:pPr>
          </w:p>
        </w:tc>
        <w:tc>
          <w:tcPr>
            <w:tcW w:w="7229" w:type="dxa"/>
            <w:vAlign w:val="center"/>
          </w:tcPr>
          <w:p w14:paraId="0B7976DA" w14:textId="77777777" w:rsidR="004F04EC" w:rsidRDefault="004F04EC" w:rsidP="004F04EC">
            <w:pPr>
              <w:spacing w:line="276" w:lineRule="auto"/>
              <w:jc w:val="center"/>
            </w:pPr>
          </w:p>
        </w:tc>
      </w:tr>
      <w:tr w:rsidR="004F04EC" w14:paraId="077FD019" w14:textId="77777777" w:rsidTr="00CB4979">
        <w:trPr>
          <w:trHeight w:val="340"/>
        </w:trPr>
        <w:tc>
          <w:tcPr>
            <w:tcW w:w="1843" w:type="dxa"/>
            <w:vAlign w:val="center"/>
          </w:tcPr>
          <w:p w14:paraId="19D3061D" w14:textId="77777777" w:rsidR="004F04EC" w:rsidRDefault="004F04EC" w:rsidP="004F04EC">
            <w:pPr>
              <w:jc w:val="center"/>
            </w:pPr>
          </w:p>
        </w:tc>
        <w:tc>
          <w:tcPr>
            <w:tcW w:w="7229" w:type="dxa"/>
            <w:vAlign w:val="center"/>
          </w:tcPr>
          <w:p w14:paraId="4F9E506A" w14:textId="77777777" w:rsidR="004F04EC" w:rsidRDefault="004F04EC" w:rsidP="004F04EC">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725933"/>
      <w:r>
        <w:t>Introduction générale</w:t>
      </w:r>
      <w:bookmarkEnd w:id="4"/>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1E2FC7" w:rsidRPr="001E2FC7">
        <w:rPr>
          <w:b/>
          <w:iCs/>
        </w:rPr>
        <w:t xml:space="preserve">Figure </w:t>
      </w:r>
      <w:r w:rsidR="001E2FC7" w:rsidRPr="001E2FC7">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56FE06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536726038"/>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1E2FC7" w:rsidRPr="001E2FC7">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5AF8922F"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536726039"/>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1E2FC7">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1E2FC7">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1E2FC7">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1E2FC7" w:rsidRPr="001E2FC7">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1E2FC7">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1E2FC7">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4846E9DD" w:rsidR="00F15233" w:rsidRPr="00120518" w:rsidRDefault="00DD28B9" w:rsidP="00120518">
      <w:pPr>
        <w:spacing w:line="360" w:lineRule="auto"/>
        <w:jc w:val="center"/>
        <w:rPr>
          <w:i/>
          <w:iCs/>
        </w:rPr>
      </w:pPr>
      <w:bookmarkStart w:id="12" w:name="_Ref534896233"/>
      <w:bookmarkStart w:id="13" w:name="_Toc536112175"/>
      <w:bookmarkStart w:id="14" w:name="_Toc536726040"/>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1E2FC7">
        <w:rPr>
          <w:b/>
        </w:rPr>
        <w:t>[5]</w:t>
      </w:r>
      <w:r w:rsidRPr="00CE3722">
        <w:rPr>
          <w:b/>
        </w:rPr>
        <w:fldChar w:fldCharType="end"/>
      </w:r>
      <w:r w:rsidRPr="00CE3722">
        <w:t>)</w:t>
      </w:r>
      <w:bookmarkEnd w:id="13"/>
      <w:bookmarkEnd w:id="14"/>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536725934"/>
      <w:r w:rsidRPr="001A25E6">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536725935"/>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8" w:name="_Toc534294719"/>
      <w:bookmarkStart w:id="19" w:name="_Toc536725936"/>
      <w:r>
        <w:t>E</w:t>
      </w:r>
      <w:r w:rsidRPr="00814672">
        <w:t xml:space="preserve">ffet </w:t>
      </w:r>
      <w:r w:rsidRPr="00C65243">
        <w:t>Newkirk</w:t>
      </w:r>
      <w:bookmarkEnd w:id="18"/>
      <w:bookmarkEnd w:id="19"/>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1007F10"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0" w:name="_Ref534621765"/>
      <w:bookmarkStart w:id="21" w:name="_Toc536112176"/>
      <w:bookmarkStart w:id="22" w:name="_Toc536726041"/>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1"/>
      <w:r w:rsidR="008F5F78">
        <w:rPr>
          <w:rStyle w:val="shorttext"/>
          <w:rFonts w:ascii="Calibri" w:eastAsia="Times New Roman" w:hAnsi="Calibri" w:cs="Times New Roman"/>
          <w:i w:val="0"/>
          <w:iCs w:val="0"/>
          <w:noProof/>
          <w:color w:val="auto"/>
          <w:sz w:val="22"/>
          <w:szCs w:val="20"/>
          <w:lang w:eastAsia="fr-FR"/>
        </w:rPr>
        <w:t>s</w:t>
      </w:r>
      <w:bookmarkEnd w:id="22"/>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1E2FC7">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4EA9D4"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3" w:name="_Ref534621903"/>
            <w:bookmarkStart w:id="24" w:name="_Toc536112177"/>
            <w:bookmarkStart w:id="25" w:name="_Toc536726042"/>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3"/>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4"/>
            <w:bookmarkEnd w:id="25"/>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1E2FC7" w:rsidRPr="001E2FC7">
        <w:rPr>
          <w:rStyle w:val="shorttext"/>
          <w:b/>
        </w:rPr>
        <w:t xml:space="preserve">Figure </w:t>
      </w:r>
      <w:r w:rsidR="001E2FC7" w:rsidRPr="001E2FC7">
        <w:rPr>
          <w:rStyle w:val="shorttext"/>
          <w:b/>
          <w:iCs/>
          <w:noProof/>
        </w:rPr>
        <w:t>1.1</w:t>
      </w:r>
      <w:r w:rsidR="001E2FC7" w:rsidRPr="001E2FC7">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1E2FC7">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1E2FC7" w:rsidRPr="001E2FC7">
        <w:rPr>
          <w:rStyle w:val="shorttext"/>
          <w:b/>
        </w:rPr>
        <w:t xml:space="preserve">Figure </w:t>
      </w:r>
      <w:r w:rsidR="001E2FC7" w:rsidRPr="001E2FC7">
        <w:rPr>
          <w:rStyle w:val="shorttext"/>
          <w:b/>
          <w:iCs/>
          <w:noProof/>
        </w:rPr>
        <w:t>1.1</w:t>
      </w:r>
      <w:r w:rsidR="001E2FC7" w:rsidRPr="001E2FC7">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1E2FC7" w:rsidRPr="001E2FC7">
        <w:rPr>
          <w:rStyle w:val="shorttext"/>
          <w:b/>
        </w:rPr>
        <w:t xml:space="preserve">Figure </w:t>
      </w:r>
      <w:r w:rsidR="001E2FC7" w:rsidRPr="001E2FC7">
        <w:rPr>
          <w:rStyle w:val="shorttext"/>
          <w:b/>
          <w:iCs/>
          <w:noProof/>
        </w:rPr>
        <w:t>1.1</w:t>
      </w:r>
      <w:r w:rsidR="001E2FC7" w:rsidRPr="001E2FC7">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C9D91EB" w:rsidR="00F36743" w:rsidRPr="00C93726" w:rsidRDefault="00F36743" w:rsidP="00C93726">
      <w:pPr>
        <w:jc w:val="center"/>
      </w:pPr>
      <w:bookmarkStart w:id="26" w:name="_Ref534797277"/>
      <w:bookmarkStart w:id="27" w:name="_Toc536112178"/>
      <w:bookmarkStart w:id="28" w:name="_Toc536726043"/>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1E2FC7">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1E2FC7">
        <w:rPr>
          <w:rStyle w:val="shorttext"/>
          <w:noProof/>
        </w:rPr>
        <w:t>3</w:t>
      </w:r>
      <w:r w:rsidR="0019727E">
        <w:rPr>
          <w:rStyle w:val="shorttext"/>
        </w:rPr>
        <w:fldChar w:fldCharType="end"/>
      </w:r>
      <w:bookmarkEnd w:id="2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1E2FC7" w:rsidRPr="001E2FC7">
        <w:rPr>
          <w:rStyle w:val="shorttext"/>
          <w:b/>
          <w:iCs/>
        </w:rPr>
        <w:t>[10]</w:t>
      </w:r>
      <w:bookmarkEnd w:id="27"/>
      <w:bookmarkEnd w:id="28"/>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1E2FC7">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1E2FC7">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1E2FC7">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29" w:name="_Toc536725937"/>
      <w:r>
        <w:t>E</w:t>
      </w:r>
      <w:r w:rsidRPr="00814672">
        <w:t xml:space="preserve">ffet </w:t>
      </w:r>
      <w:r w:rsidRPr="00C65243">
        <w:t>Morton</w:t>
      </w:r>
      <w:bookmarkEnd w:id="29"/>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1E2FC7">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1E2FC7">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1E2FC7">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82D05A4"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bookmarkStart w:id="31" w:name="_Toc536112179"/>
      <w:bookmarkStart w:id="32" w:name="_Toc536726044"/>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1"/>
      <w:bookmarkEnd w:id="32"/>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6E30D0E3"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3" w:name="_Ref534630904"/>
      <w:bookmarkStart w:id="34" w:name="_Toc536112180"/>
      <w:bookmarkStart w:id="35" w:name="_Toc536726045"/>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3"/>
      <w:r w:rsidRPr="00FC2D7F">
        <w:rPr>
          <w:rStyle w:val="shorttext"/>
          <w:rFonts w:ascii="Calibri" w:eastAsia="Times New Roman" w:hAnsi="Calibri" w:cs="Times New Roman"/>
          <w:i w:val="0"/>
          <w:iCs w:val="0"/>
          <w:color w:val="auto"/>
          <w:sz w:val="22"/>
          <w:szCs w:val="20"/>
          <w:lang w:eastAsia="fr-FR"/>
        </w:rPr>
        <w:t> : Rotor déformé thermiquement</w:t>
      </w:r>
      <w:bookmarkEnd w:id="34"/>
      <w:bookmarkEnd w:id="35"/>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1E2FC7" w:rsidRPr="001E2FC7">
        <w:rPr>
          <w:rStyle w:val="shorttext"/>
          <w:b/>
          <w:iCs/>
        </w:rPr>
        <w:t xml:space="preserve">Figure </w:t>
      </w:r>
      <w:r w:rsidR="001E2FC7" w:rsidRPr="001E2FC7">
        <w:rPr>
          <w:rStyle w:val="shorttext"/>
          <w:b/>
          <w:iCs/>
          <w:noProof/>
        </w:rPr>
        <w:t>1.1</w:t>
      </w:r>
      <w:r w:rsidR="001E2FC7" w:rsidRPr="001E2FC7">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3E7BAEE7"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6" w:name="_Ref534630975"/>
      <w:bookmarkStart w:id="37" w:name="_Toc536112181"/>
      <w:bookmarkStart w:id="38" w:name="_Toc536726046"/>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6"/>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7"/>
      <w:bookmarkEnd w:id="38"/>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1E2FC7">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39" w:name="_Toc534294728"/>
      <w:bookmarkStart w:id="40" w:name="_Ref536449148"/>
      <w:bookmarkStart w:id="41" w:name="_Toc536725938"/>
      <w:r>
        <w:t>Etudes</w:t>
      </w:r>
      <w:r w:rsidRPr="00DE7318">
        <w:t xml:space="preserve"> </w:t>
      </w:r>
      <w:r>
        <w:t>expérimentales</w:t>
      </w:r>
      <w:bookmarkEnd w:id="39"/>
      <w:r>
        <w:t xml:space="preserve"> et cas industriels</w:t>
      </w:r>
      <w:bookmarkEnd w:id="40"/>
      <w:bookmarkEnd w:id="41"/>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1E2FC7">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1E2FC7">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1E2FC7">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1E2FC7">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91FDA9"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1E2FC7">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4C66F27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Ref534631936"/>
      <w:bookmarkStart w:id="43" w:name="_Toc536112183"/>
      <w:bookmarkStart w:id="44" w:name="_Toc536726047"/>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2"/>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3"/>
      <w:bookmarkEnd w:id="44"/>
    </w:p>
    <w:p w14:paraId="1AC8AA83" w14:textId="77777777" w:rsidR="003F5A41" w:rsidRDefault="003F5A41" w:rsidP="003F5A41">
      <w:pPr>
        <w:keepNext/>
        <w:jc w:val="center"/>
      </w:pPr>
      <w:r>
        <w:rPr>
          <w:noProof/>
          <w:lang w:eastAsia="zh-CN"/>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4D67230"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Ref534302406"/>
      <w:bookmarkStart w:id="46" w:name="_Toc536112182"/>
      <w:bookmarkStart w:id="47" w:name="_Toc536726048"/>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1E2FC7">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FF129F7" w:rsidR="003F5A41" w:rsidRDefault="003F5A41" w:rsidP="003F5A41">
      <w:pPr>
        <w:pStyle w:val="Lgende"/>
        <w:jc w:val="center"/>
        <w:rPr>
          <w:rStyle w:val="shorttext"/>
        </w:rPr>
      </w:pPr>
      <w:bookmarkStart w:id="48" w:name="_Ref534302420"/>
      <w:bookmarkStart w:id="49" w:name="_Toc536112184"/>
      <w:bookmarkStart w:id="50" w:name="_Toc536726049"/>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9"/>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ECBFAA5"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Ref534632017"/>
      <w:bookmarkStart w:id="52" w:name="_Toc536112185"/>
      <w:bookmarkStart w:id="53" w:name="_Toc536726050"/>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1"/>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1E2FC7">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1E2FC7">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1E2FC7" w:rsidRPr="001E2FC7">
        <w:rPr>
          <w:rStyle w:val="shorttext"/>
          <w:b/>
          <w:iCs/>
        </w:rPr>
        <w:t xml:space="preserve">Figure </w:t>
      </w:r>
      <w:r w:rsidR="001E2FC7" w:rsidRPr="001E2FC7">
        <w:rPr>
          <w:rStyle w:val="shorttext"/>
          <w:b/>
          <w:iCs/>
          <w:noProof/>
        </w:rPr>
        <w:t>1.2</w:t>
      </w:r>
      <w:r w:rsidR="001E2FC7" w:rsidRPr="001E2FC7">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1E2FC7">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1E2FC7">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536725939"/>
      <w:r>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536725940"/>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1E2FC7">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1E2FC7">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1E2FC7">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1E2FC7">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1E6C7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1E6C7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1E6C7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1E2FC7" w:rsidRPr="001E2FC7">
        <w:rPr>
          <w:rStyle w:val="shorttext"/>
          <w:b/>
          <w:iCs/>
        </w:rPr>
        <w:t xml:space="preserve">Figure </w:t>
      </w:r>
      <w:r w:rsidR="001E2FC7" w:rsidRPr="001E2FC7">
        <w:rPr>
          <w:rStyle w:val="shorttext"/>
          <w:b/>
          <w:iCs/>
          <w:noProof/>
        </w:rPr>
        <w:t>1.3</w:t>
      </w:r>
      <w:r w:rsidR="001E2FC7" w:rsidRPr="001E2FC7">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1E2FC7">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1E2FC7">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39DCC17D"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Ref534633049"/>
      <w:bookmarkStart w:id="58" w:name="_Toc536112186"/>
      <w:bookmarkStart w:id="59" w:name="_Toc536726051"/>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1E2FC7">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1E2FC7">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8"/>
      <w:bookmarkEnd w:id="59"/>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1E2FC7">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1E2FC7">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1E2FC7">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1E2FC7">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536725941"/>
      <w:r>
        <w:t>Méthode basée sur un balourd critique prédéfini</w:t>
      </w:r>
      <w:bookmarkEnd w:id="60"/>
      <w:bookmarkEnd w:id="61"/>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1E2FC7">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1E6C73"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1E2FC7">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1E2FC7">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1E2FC7">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1E2FC7">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536725942"/>
      <w:r w:rsidRPr="00E160FB">
        <w:t>Méthode</w:t>
      </w:r>
      <w:r>
        <w:t>s</w:t>
      </w:r>
      <w:r w:rsidRPr="00E160FB">
        <w:t xml:space="preserve"> </w:t>
      </w:r>
      <w:r w:rsidR="00BE480F">
        <w:t xml:space="preserve">basees sur le bilan </w:t>
      </w:r>
      <w:bookmarkEnd w:id="62"/>
      <w:r w:rsidR="00BE480F">
        <w:t>thermique</w:t>
      </w:r>
      <w:bookmarkEnd w:id="63"/>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1E2FC7">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1E2FC7">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1E2FC7">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536725943"/>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1E2FC7">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1E2FC7">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1E2FC7">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1E2FC7" w:rsidRPr="001E2FC7">
        <w:rPr>
          <w:rStyle w:val="shorttext"/>
          <w:b/>
          <w:iCs/>
        </w:rPr>
        <w:t xml:space="preserve">Figure </w:t>
      </w:r>
      <w:r w:rsidR="001E2FC7" w:rsidRPr="001E2FC7">
        <w:rPr>
          <w:rStyle w:val="shorttext"/>
          <w:b/>
          <w:iCs/>
          <w:noProof/>
        </w:rPr>
        <w:t>1.3</w:t>
      </w:r>
      <w:r w:rsidR="001E2FC7" w:rsidRPr="001E2FC7">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6D326E31"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Ref534634267"/>
      <w:bookmarkStart w:id="67" w:name="_Toc536112187"/>
      <w:bookmarkStart w:id="68" w:name="_Toc536726052"/>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1E2FC7">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1E2FC7">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7"/>
      <w:bookmarkEnd w:id="68"/>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1E2FC7">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1E2FC7">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1E2FC7">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1E2FC7">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1E2FC7">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1E2FC7">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1E2FC7">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536725944"/>
      <w:r>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1E2FC7" w:rsidRPr="001E2FC7">
        <w:rPr>
          <w:rStyle w:val="shorttext"/>
          <w:b/>
          <w:iCs/>
        </w:rPr>
        <w:t xml:space="preserve">Figure </w:t>
      </w:r>
      <w:r w:rsidR="001E2FC7" w:rsidRPr="001E2FC7">
        <w:rPr>
          <w:rStyle w:val="shorttext"/>
          <w:b/>
          <w:iCs/>
          <w:noProof/>
        </w:rPr>
        <w:t>1.4</w:t>
      </w:r>
      <w:r w:rsidR="001E2FC7" w:rsidRPr="001E2FC7">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7DECFB80"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Ref534635418"/>
      <w:bookmarkStart w:id="72" w:name="_Toc536112188"/>
      <w:bookmarkStart w:id="73" w:name="_Toc536726053"/>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1E2FC7">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1E2FC7">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2"/>
      <w:bookmarkEnd w:id="73"/>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1E2FC7">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1E2FC7">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1E2FC7">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1E2FC7">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90BB442"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1E2FC7">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1E2FC7">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1E2FC7">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1E2FC7">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1E2FC7">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1E2FC7">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1E2FC7">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1E2FC7">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1E2FC7">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1E2FC7">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1E2FC7">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1E2FC7">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1E2FC7">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1E2FC7">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1E2FC7">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1E2FC7">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1E2FC7">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1E2FC7">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1E2FC7">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1E2FC7">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1E2FC7">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536725945"/>
      <w:r>
        <w:t>Conclusion</w:t>
      </w:r>
      <w:bookmarkEnd w:id="75"/>
      <w:bookmarkEnd w:id="7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536725946"/>
      <w:bookmarkEnd w:id="77"/>
      <w:r>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Start w:id="358" w:name="_Toc536539307"/>
      <w:bookmarkStart w:id="359" w:name="_Toc536539560"/>
      <w:bookmarkStart w:id="360" w:name="_Toc536543336"/>
      <w:bookmarkStart w:id="361" w:name="_Toc536543590"/>
      <w:bookmarkStart w:id="362" w:name="_Toc536544481"/>
      <w:bookmarkStart w:id="363" w:name="_Toc536545421"/>
      <w:bookmarkStart w:id="364" w:name="_Toc536546572"/>
      <w:bookmarkStart w:id="365" w:name="_Toc536626868"/>
      <w:bookmarkStart w:id="366" w:name="_Toc53672594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1988AFD7" w14:textId="30B3078D" w:rsidR="00166F02" w:rsidRDefault="00166F02" w:rsidP="003A178B">
      <w:pPr>
        <w:pStyle w:val="Titre2"/>
        <w:ind w:left="709"/>
      </w:pPr>
      <w:bookmarkStart w:id="367" w:name="_Toc536725948"/>
      <w:r>
        <w:t>Introduction</w:t>
      </w:r>
      <w:bookmarkEnd w:id="367"/>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1E2FC7" w:rsidRPr="001E2FC7">
        <w:rPr>
          <w:b/>
        </w:rPr>
        <w:t>Figure 2.1</w:t>
      </w:r>
      <w:r w:rsidR="001E2FC7" w:rsidRPr="001E2FC7">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2002" cy="2933596"/>
                    </a:xfrm>
                    <a:prstGeom prst="rect">
                      <a:avLst/>
                    </a:prstGeom>
                  </pic:spPr>
                </pic:pic>
              </a:graphicData>
            </a:graphic>
          </wp:inline>
        </w:drawing>
      </w:r>
    </w:p>
    <w:p w14:paraId="3D7194C4" w14:textId="4BB25813" w:rsidR="0093422C" w:rsidRPr="00657B2B" w:rsidRDefault="0093422C" w:rsidP="0034774B">
      <w:pPr>
        <w:pStyle w:val="Lgende"/>
        <w:spacing w:line="360" w:lineRule="auto"/>
        <w:jc w:val="center"/>
        <w:rPr>
          <w:i w:val="0"/>
          <w:sz w:val="22"/>
        </w:rPr>
      </w:pPr>
      <w:bookmarkStart w:id="368" w:name="_Ref525808327"/>
      <w:bookmarkStart w:id="369" w:name="_Toc536112189"/>
      <w:bookmarkStart w:id="370" w:name="_Toc536726054"/>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1</w:t>
      </w:r>
      <w:r w:rsidR="0019727E">
        <w:rPr>
          <w:i w:val="0"/>
          <w:sz w:val="22"/>
        </w:rPr>
        <w:fldChar w:fldCharType="end"/>
      </w:r>
      <w:bookmarkEnd w:id="368"/>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69"/>
      <w:bookmarkEnd w:id="370"/>
    </w:p>
    <w:p w14:paraId="083F77AE" w14:textId="54DFE16D" w:rsidR="004C17D8" w:rsidRDefault="0093422C" w:rsidP="004C17D8">
      <w:pPr>
        <w:spacing w:before="240" w:after="240" w:line="360" w:lineRule="auto"/>
        <w:ind w:firstLine="709"/>
      </w:pPr>
      <w:r>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1E2FC7">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1E2FC7">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1E2FC7" w:rsidRPr="001E2FC7">
        <w:rPr>
          <w:b/>
        </w:rPr>
        <w:t>[34</w:t>
      </w:r>
      <w:r w:rsidR="001E2FC7">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1" w:name="_Toc536725949"/>
      <w:r>
        <w:t>Epaisseur du film mince en présence d’un désalignement</w:t>
      </w:r>
      <w:bookmarkEnd w:id="371"/>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1E2FC7" w:rsidRPr="001E2FC7">
        <w:rPr>
          <w:b/>
        </w:rPr>
        <w:t xml:space="preserve">Figure </w:t>
      </w:r>
      <w:r w:rsidR="001E2FC7" w:rsidRPr="001E2FC7">
        <w:rPr>
          <w:b/>
          <w:noProof/>
        </w:rPr>
        <w:t>2.2</w:t>
      </w:r>
      <w:r w:rsidR="001E2FC7" w:rsidRPr="001E2FC7">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7EB89219" w:rsidR="0093422C" w:rsidRDefault="0093422C" w:rsidP="0093422C">
      <w:pPr>
        <w:pStyle w:val="Lgende"/>
        <w:jc w:val="center"/>
      </w:pPr>
      <w:bookmarkStart w:id="372" w:name="_Ref526328409"/>
      <w:bookmarkStart w:id="373" w:name="_Toc536112190"/>
      <w:bookmarkStart w:id="374" w:name="_Toc536726055"/>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1</w:t>
      </w:r>
      <w:r w:rsidR="0019727E">
        <w:rPr>
          <w:i w:val="0"/>
          <w:sz w:val="22"/>
        </w:rPr>
        <w:fldChar w:fldCharType="end"/>
      </w:r>
      <w:bookmarkEnd w:id="372"/>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3"/>
      <w:bookmarkEnd w:id="374"/>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1E2FC7">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1E2FC7">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5"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6" w:name="_Ref533168788"/>
            <w:r w:rsidRPr="005600FC">
              <w:rPr>
                <w:rFonts w:ascii="Times New Roman" w:eastAsia="Times New Roman" w:hAnsi="Times New Roman"/>
                <w:b/>
                <w:iCs w:val="0"/>
                <w:color w:val="auto"/>
                <w:sz w:val="22"/>
                <w:szCs w:val="22"/>
                <w:lang w:eastAsia="fr-FR"/>
              </w:rPr>
              <w:t xml:space="preserve"> </w:t>
            </w:r>
            <w:bookmarkEnd w:id="375"/>
            <w:bookmarkEnd w:id="376"/>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1E2FC7" w:rsidRPr="001E2FC7">
        <w:rPr>
          <w:b/>
        </w:rPr>
        <w:t xml:space="preserve">Figure </w:t>
      </w:r>
      <w:r w:rsidR="001E2FC7" w:rsidRPr="001E2FC7">
        <w:rPr>
          <w:b/>
          <w:noProof/>
        </w:rPr>
        <w:t>2.2</w:t>
      </w:r>
      <w:r w:rsidR="001E2FC7" w:rsidRPr="001E2FC7">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6F09914D" w:rsidR="0093422C" w:rsidRPr="003D7DC1" w:rsidRDefault="0093422C" w:rsidP="0093422C">
      <w:pPr>
        <w:pStyle w:val="Lgende"/>
        <w:jc w:val="center"/>
        <w:rPr>
          <w:i w:val="0"/>
          <w:sz w:val="22"/>
        </w:rPr>
      </w:pPr>
      <w:bookmarkStart w:id="377" w:name="_Ref526342507"/>
      <w:bookmarkStart w:id="378" w:name="_Toc536112191"/>
      <w:bookmarkStart w:id="379" w:name="_Toc536726056"/>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2</w:t>
      </w:r>
      <w:r w:rsidR="0019727E">
        <w:rPr>
          <w:i w:val="0"/>
          <w:sz w:val="22"/>
        </w:rPr>
        <w:fldChar w:fldCharType="end"/>
      </w:r>
      <w:bookmarkEnd w:id="37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78"/>
      <w:bookmarkEnd w:id="379"/>
    </w:p>
    <w:p w14:paraId="6C1A86D2" w14:textId="2A7B6569" w:rsidR="0093422C" w:rsidRPr="00AC0E7C" w:rsidRDefault="0093422C" w:rsidP="00F831D7">
      <w:pPr>
        <w:spacing w:before="240" w:after="240" w:line="360" w:lineRule="auto"/>
      </w:pPr>
      <w:r>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1E6C73"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0" w:name="_Ref535400220"/>
            <w:r w:rsidRPr="005600FC">
              <w:rPr>
                <w:rFonts w:ascii="Times New Roman" w:eastAsia="Times New Roman" w:hAnsi="Times New Roman"/>
                <w:b/>
                <w:iCs w:val="0"/>
                <w:color w:val="auto"/>
                <w:sz w:val="22"/>
                <w:szCs w:val="22"/>
                <w:lang w:eastAsia="fr-FR"/>
              </w:rPr>
              <w:t xml:space="preserve"> </w:t>
            </w:r>
            <w:bookmarkEnd w:id="380"/>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1" w:name="_Toc536725950"/>
      <w:r>
        <w:t>Equations de la lubrification thermohydrodynamique</w:t>
      </w:r>
      <w:bookmarkEnd w:id="381"/>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2" w:name="_Toc536725951"/>
      <w:r>
        <w:t xml:space="preserve">Equation de Reynolds </w:t>
      </w:r>
      <w:r w:rsidRPr="0078195A">
        <w:t>généralisée</w:t>
      </w:r>
      <w:bookmarkEnd w:id="382"/>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1E2FC7" w:rsidRPr="001E2FC7">
        <w:rPr>
          <w:b/>
          <w:szCs w:val="22"/>
        </w:rPr>
        <w:t xml:space="preserve">Figure </w:t>
      </w:r>
      <w:r w:rsidR="001E2FC7" w:rsidRPr="001E2FC7">
        <w:rPr>
          <w:b/>
          <w:noProof/>
          <w:szCs w:val="22"/>
        </w:rPr>
        <w:t>2.3</w:t>
      </w:r>
      <w:r w:rsidR="001E2FC7" w:rsidRPr="001E2FC7">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F4EBC51" w:rsidR="007E79B0" w:rsidRPr="00CA5952" w:rsidRDefault="007E79B0" w:rsidP="007E79B0">
      <w:pPr>
        <w:pStyle w:val="Lgende"/>
        <w:spacing w:line="360" w:lineRule="auto"/>
        <w:jc w:val="center"/>
        <w:rPr>
          <w:i w:val="0"/>
          <w:sz w:val="22"/>
        </w:rPr>
      </w:pPr>
      <w:bookmarkStart w:id="383" w:name="_Ref525808346"/>
      <w:bookmarkStart w:id="384" w:name="_Toc536112192"/>
      <w:bookmarkStart w:id="385" w:name="_Toc536726057"/>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1</w:t>
      </w:r>
      <w:r w:rsidR="0019727E">
        <w:rPr>
          <w:i w:val="0"/>
          <w:sz w:val="22"/>
        </w:rPr>
        <w:fldChar w:fldCharType="end"/>
      </w:r>
      <w:bookmarkEnd w:id="383"/>
      <w:r w:rsidRPr="0065305A">
        <w:rPr>
          <w:i w:val="0"/>
          <w:sz w:val="22"/>
        </w:rPr>
        <w:t xml:space="preserve"> : domaine d’étude </w:t>
      </w:r>
      <w:r>
        <w:rPr>
          <w:i w:val="0"/>
          <w:sz w:val="22"/>
        </w:rPr>
        <w:t>entre deux parois</w:t>
      </w:r>
      <w:bookmarkEnd w:id="384"/>
      <w:bookmarkEnd w:id="385"/>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1E2FC7">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1E6C73"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6" w:name="_Ref525751376"/>
            <w:r w:rsidRPr="005600FC">
              <w:rPr>
                <w:rFonts w:ascii="Times New Roman" w:eastAsia="Times New Roman" w:hAnsi="Times New Roman"/>
                <w:b/>
                <w:iCs w:val="0"/>
                <w:color w:val="auto"/>
                <w:sz w:val="22"/>
                <w:szCs w:val="22"/>
                <w:lang w:eastAsia="fr-FR"/>
              </w:rPr>
              <w:t xml:space="preserve"> </w:t>
            </w:r>
            <w:bookmarkEnd w:id="386"/>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1E2FC7">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1E6C73"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824932"/>
            <w:r w:rsidRPr="005600FC">
              <w:rPr>
                <w:rFonts w:ascii="Times New Roman" w:eastAsia="Times New Roman" w:hAnsi="Times New Roman"/>
                <w:b/>
                <w:iCs w:val="0"/>
                <w:color w:val="auto"/>
                <w:sz w:val="22"/>
                <w:szCs w:val="22"/>
                <w:lang w:eastAsia="fr-FR"/>
              </w:rPr>
              <w:t xml:space="preserve"> </w:t>
            </w:r>
            <w:bookmarkEnd w:id="387"/>
          </w:p>
        </w:tc>
      </w:tr>
    </w:tbl>
    <w:p w14:paraId="437A75ED" w14:textId="5AC21CEB" w:rsidR="0093422C" w:rsidRDefault="00735E79" w:rsidP="00803155">
      <w:pPr>
        <w:spacing w:before="240" w:line="360" w:lineRule="auto"/>
        <w:rPr>
          <w:szCs w:val="22"/>
        </w:rPr>
      </w:pPr>
      <w:r>
        <w:rPr>
          <w:szCs w:val="22"/>
        </w:rPr>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1E6C73"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772474"/>
            <w:r w:rsidRPr="005600FC">
              <w:rPr>
                <w:rFonts w:ascii="Times New Roman" w:eastAsia="Times New Roman" w:hAnsi="Times New Roman"/>
                <w:b/>
                <w:iCs w:val="0"/>
                <w:color w:val="auto"/>
                <w:sz w:val="22"/>
                <w:szCs w:val="22"/>
                <w:lang w:eastAsia="fr-FR"/>
              </w:rPr>
              <w:t xml:space="preserve"> </w:t>
            </w:r>
            <w:bookmarkEnd w:id="38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1E6C73"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808447"/>
            <w:r w:rsidRPr="005600FC">
              <w:rPr>
                <w:rFonts w:ascii="Times New Roman" w:eastAsia="Times New Roman" w:hAnsi="Times New Roman"/>
                <w:b/>
                <w:iCs w:val="0"/>
                <w:color w:val="auto"/>
                <w:sz w:val="22"/>
                <w:szCs w:val="22"/>
                <w:lang w:eastAsia="fr-FR"/>
              </w:rPr>
              <w:t xml:space="preserve"> </w:t>
            </w:r>
            <w:bookmarkEnd w:id="389"/>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1E2FC7">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1E2FC7">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1E6C73"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1E6C73"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1E6C7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1E6C73"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8678284"/>
            <w:r w:rsidRPr="005600FC">
              <w:rPr>
                <w:rFonts w:ascii="Times New Roman" w:eastAsia="Times New Roman" w:hAnsi="Times New Roman"/>
                <w:b/>
                <w:iCs w:val="0"/>
                <w:color w:val="auto"/>
                <w:sz w:val="22"/>
                <w:szCs w:val="22"/>
                <w:lang w:eastAsia="fr-FR"/>
              </w:rPr>
              <w:t xml:space="preserve"> </w:t>
            </w:r>
            <w:bookmarkEnd w:id="390"/>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1E6C73"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1" w:name="_Ref534719748"/>
            <w:r w:rsidRPr="005600FC">
              <w:rPr>
                <w:rFonts w:ascii="Times New Roman" w:eastAsia="Times New Roman" w:hAnsi="Times New Roman"/>
                <w:b/>
                <w:iCs w:val="0"/>
                <w:color w:val="auto"/>
                <w:sz w:val="22"/>
                <w:szCs w:val="22"/>
                <w:lang w:eastAsia="fr-FR"/>
              </w:rPr>
              <w:t xml:space="preserve"> </w:t>
            </w:r>
            <w:bookmarkEnd w:id="391"/>
          </w:p>
        </w:tc>
      </w:tr>
    </w:tbl>
    <w:p w14:paraId="6992E778" w14:textId="77777777" w:rsidR="0030124D" w:rsidRDefault="0030124D" w:rsidP="005360D9"/>
    <w:p w14:paraId="2F9E974D" w14:textId="51C842D0" w:rsidR="0093422C" w:rsidRDefault="0093422C" w:rsidP="00B74996">
      <w:pPr>
        <w:pStyle w:val="Titre3"/>
        <w:ind w:left="709"/>
      </w:pPr>
      <w:bookmarkStart w:id="392" w:name="_Toc536725952"/>
      <w:r>
        <w:t>Modèles de rupture et reformation du film (cavitation)</w:t>
      </w:r>
      <w:bookmarkEnd w:id="392"/>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1E2FC7" w:rsidRPr="001E2FC7">
        <w:rPr>
          <w:b/>
          <w:noProof/>
          <w:szCs w:val="22"/>
        </w:rPr>
        <w:t>Figure 2.3</w:t>
      </w:r>
      <w:r w:rsidR="001E2FC7" w:rsidRPr="001E2FC7">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6D76B9A" w:rsidR="003336E1" w:rsidRPr="000325F0" w:rsidRDefault="000325F0" w:rsidP="000325F0">
      <w:pPr>
        <w:pStyle w:val="Lgende"/>
        <w:jc w:val="center"/>
        <w:rPr>
          <w:i w:val="0"/>
          <w:noProof/>
          <w:sz w:val="22"/>
          <w:szCs w:val="22"/>
        </w:rPr>
      </w:pPr>
      <w:bookmarkStart w:id="393" w:name="_Ref534652550"/>
      <w:bookmarkStart w:id="394" w:name="_Toc536112193"/>
      <w:bookmarkStart w:id="395" w:name="_Toc536726058"/>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1E2FC7">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1E2FC7">
        <w:rPr>
          <w:i w:val="0"/>
          <w:noProof/>
          <w:sz w:val="22"/>
          <w:szCs w:val="22"/>
        </w:rPr>
        <w:t>2</w:t>
      </w:r>
      <w:r w:rsidR="0019727E">
        <w:rPr>
          <w:i w:val="0"/>
          <w:noProof/>
          <w:sz w:val="22"/>
          <w:szCs w:val="22"/>
        </w:rPr>
        <w:fldChar w:fldCharType="end"/>
      </w:r>
      <w:bookmarkEnd w:id="39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4"/>
      <w:bookmarkEnd w:id="395"/>
    </w:p>
    <w:p w14:paraId="31C6C449" w14:textId="47897D74" w:rsidR="0093422C" w:rsidRDefault="00020FD8" w:rsidP="00274ECC">
      <w:pPr>
        <w:spacing w:before="240" w:after="240" w:line="360" w:lineRule="auto"/>
        <w:ind w:firstLine="709"/>
        <w:rPr>
          <w:szCs w:val="23"/>
        </w:rPr>
      </w:pPr>
      <w:r w:rsidRPr="008317A9">
        <w:rPr>
          <w:szCs w:val="23"/>
        </w:rPr>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1E2FC7">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1E6C7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6" w:name="_Ref525835347"/>
            <w:r w:rsidRPr="005600FC">
              <w:rPr>
                <w:rFonts w:ascii="Times New Roman" w:eastAsia="Times New Roman" w:hAnsi="Times New Roman"/>
                <w:b/>
                <w:iCs w:val="0"/>
                <w:color w:val="auto"/>
                <w:sz w:val="22"/>
                <w:szCs w:val="22"/>
                <w:lang w:eastAsia="fr-FR"/>
              </w:rPr>
              <w:t xml:space="preserve"> </w:t>
            </w:r>
            <w:bookmarkEnd w:id="396"/>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1E2FC7">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1E2FC7">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1E6C73"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840140"/>
            <w:r w:rsidRPr="005600FC">
              <w:rPr>
                <w:rFonts w:ascii="Times New Roman" w:eastAsia="Times New Roman" w:hAnsi="Times New Roman"/>
                <w:b/>
                <w:iCs w:val="0"/>
                <w:color w:val="auto"/>
                <w:sz w:val="22"/>
                <w:szCs w:val="22"/>
                <w:lang w:eastAsia="fr-FR"/>
              </w:rPr>
              <w:t xml:space="preserve"> </w:t>
            </w:r>
            <w:bookmarkEnd w:id="397"/>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1E6C73"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42533"/>
            <w:r w:rsidRPr="005600FC">
              <w:rPr>
                <w:rFonts w:ascii="Times New Roman" w:eastAsia="Times New Roman" w:hAnsi="Times New Roman"/>
                <w:b/>
                <w:iCs w:val="0"/>
                <w:color w:val="auto"/>
                <w:sz w:val="22"/>
                <w:szCs w:val="22"/>
                <w:lang w:eastAsia="fr-FR"/>
              </w:rPr>
              <w:t xml:space="preserve"> </w:t>
            </w:r>
            <w:bookmarkEnd w:id="398"/>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1E2FC7">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1E2FC7">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6267109"/>
            <w:r w:rsidRPr="005600FC">
              <w:rPr>
                <w:rFonts w:ascii="Times New Roman" w:eastAsia="Times New Roman" w:hAnsi="Times New Roman"/>
                <w:b/>
                <w:iCs w:val="0"/>
                <w:color w:val="auto"/>
                <w:sz w:val="22"/>
                <w:szCs w:val="22"/>
                <w:lang w:eastAsia="fr-FR"/>
              </w:rPr>
              <w:t xml:space="preserve"> </w:t>
            </w:r>
            <w:bookmarkEnd w:id="399"/>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1E2FC7">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6267143"/>
            <w:r w:rsidRPr="005600FC">
              <w:rPr>
                <w:rFonts w:ascii="Times New Roman" w:eastAsia="Times New Roman" w:hAnsi="Times New Roman"/>
                <w:b/>
                <w:iCs w:val="0"/>
                <w:color w:val="auto"/>
                <w:sz w:val="22"/>
                <w:szCs w:val="22"/>
                <w:lang w:eastAsia="fr-FR"/>
              </w:rPr>
              <w:t xml:space="preserve"> </w:t>
            </w:r>
            <w:bookmarkEnd w:id="400"/>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1" w:name="_Toc536725953"/>
      <w:r>
        <w:t>Equation de l’énergie</w:t>
      </w:r>
      <w:bookmarkEnd w:id="401"/>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1E2FC7">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5825321"/>
            <w:r w:rsidRPr="005600FC">
              <w:rPr>
                <w:rFonts w:ascii="Times New Roman" w:eastAsia="Times New Roman" w:hAnsi="Times New Roman"/>
                <w:b/>
                <w:iCs w:val="0"/>
                <w:color w:val="auto"/>
                <w:sz w:val="22"/>
                <w:szCs w:val="22"/>
                <w:lang w:eastAsia="fr-FR"/>
              </w:rPr>
              <w:t xml:space="preserve"> </w:t>
            </w:r>
            <w:bookmarkEnd w:id="402"/>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1E2FC7">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1E6C73"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1E2FC7">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1E2FC7">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1E2FC7">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3" w:name="_Ref536009631"/>
      <w:bookmarkStart w:id="404" w:name="_Ref536009632"/>
      <w:bookmarkStart w:id="405" w:name="_Ref528670063"/>
      <w:bookmarkStart w:id="406" w:name="_Toc536725954"/>
      <w:r>
        <w:t>A</w:t>
      </w:r>
      <w:r w:rsidR="001275DD">
        <w:t>pproximation de la temperature par des polynomes de legendre</w:t>
      </w:r>
      <w:bookmarkEnd w:id="403"/>
      <w:bookmarkEnd w:id="404"/>
      <w:bookmarkEnd w:id="406"/>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1E2FC7">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1E2FC7">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1E2FC7">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1E2FC7">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1E2FC7">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1E2FC7">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1E2FC7">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1E6C73"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1E2FC7">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1E6C73"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1E6C73"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7" w:name="_Ref534709750"/>
            <w:r w:rsidRPr="00134F70">
              <w:rPr>
                <w:rFonts w:ascii="Times New Roman" w:eastAsia="Times New Roman" w:hAnsi="Times New Roman"/>
                <w:b/>
                <w:iCs w:val="0"/>
                <w:color w:val="auto"/>
                <w:sz w:val="22"/>
                <w:szCs w:val="22"/>
                <w:lang w:eastAsia="fr-FR"/>
              </w:rPr>
              <w:t xml:space="preserve"> </w:t>
            </w:r>
            <w:bookmarkEnd w:id="407"/>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1E6C73"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8" w:name="_Ref526242254"/>
            <w:r w:rsidRPr="00134F70">
              <w:rPr>
                <w:rFonts w:ascii="Times New Roman" w:eastAsia="Times New Roman" w:hAnsi="Times New Roman"/>
                <w:b/>
                <w:iCs w:val="0"/>
                <w:color w:val="auto"/>
                <w:sz w:val="22"/>
                <w:szCs w:val="22"/>
                <w:lang w:eastAsia="fr-FR"/>
              </w:rPr>
              <w:t xml:space="preserve"> </w:t>
            </w:r>
            <w:bookmarkEnd w:id="408"/>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1E2FC7">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1E2FC7">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1E2FC7">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1E6C7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1E6C7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1E6C7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1E6C7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9" w:name="_Ref534712804"/>
            <w:r w:rsidRPr="001C390D">
              <w:rPr>
                <w:rFonts w:ascii="Calibri" w:eastAsia="Times New Roman" w:hAnsi="Calibri" w:cs="Times New Roman"/>
                <w:i w:val="0"/>
                <w:iCs w:val="0"/>
                <w:color w:val="auto"/>
                <w:sz w:val="22"/>
                <w:szCs w:val="20"/>
                <w:lang w:eastAsia="fr-FR"/>
              </w:rPr>
              <w:t xml:space="preserve"> </w:t>
            </w:r>
            <w:bookmarkEnd w:id="409"/>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1E2FC7">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1E2FC7">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1E2FC7">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1E2FC7">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1E6C73"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0" w:name="_Ref534722716"/>
            <w:r w:rsidRPr="001C390D">
              <w:rPr>
                <w:rFonts w:ascii="Calibri" w:eastAsia="Times New Roman" w:hAnsi="Calibri" w:cs="Times New Roman"/>
                <w:i w:val="0"/>
                <w:iCs w:val="0"/>
                <w:color w:val="auto"/>
                <w:sz w:val="22"/>
                <w:szCs w:val="20"/>
                <w:lang w:eastAsia="fr-FR"/>
              </w:rPr>
              <w:t xml:space="preserve"> </w:t>
            </w:r>
            <w:bookmarkEnd w:id="41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1E6C73"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34721791"/>
            <w:r w:rsidRPr="001C390D">
              <w:rPr>
                <w:rFonts w:ascii="Calibri" w:eastAsia="Times New Roman" w:hAnsi="Calibri" w:cs="Times New Roman"/>
                <w:i w:val="0"/>
                <w:iCs w:val="0"/>
                <w:color w:val="auto"/>
                <w:sz w:val="22"/>
                <w:szCs w:val="20"/>
                <w:lang w:eastAsia="fr-FR"/>
              </w:rPr>
              <w:t xml:space="preserve"> </w:t>
            </w:r>
            <w:bookmarkEnd w:id="411"/>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1E2FC7">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1E2FC7">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1E2FC7">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1E2FC7">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1E6C73"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1E6C73"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1E6C73"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1E6C73"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1E2FC7">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1E2FC7">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1E2FC7">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28678596"/>
            <w:r w:rsidRPr="001C390D">
              <w:rPr>
                <w:rFonts w:ascii="Calibri" w:eastAsia="Times New Roman" w:hAnsi="Calibri" w:cs="Times New Roman"/>
                <w:i w:val="0"/>
                <w:iCs w:val="0"/>
                <w:color w:val="auto"/>
                <w:sz w:val="22"/>
                <w:szCs w:val="20"/>
                <w:lang w:eastAsia="fr-FR"/>
              </w:rPr>
              <w:t xml:space="preserve"> </w:t>
            </w:r>
            <w:bookmarkEnd w:id="412"/>
          </w:p>
        </w:tc>
      </w:tr>
    </w:tbl>
    <w:p w14:paraId="35DDE93D" w14:textId="7036DB23" w:rsidR="00666D63" w:rsidRDefault="00AE5F7D" w:rsidP="007101BF">
      <w:pPr>
        <w:spacing w:before="240" w:after="240" w:line="360" w:lineRule="auto"/>
        <w:ind w:firstLine="708"/>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1E2FC7">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3" w:name="_Toc536725955"/>
      <w:r>
        <w:t>Résolution des équations couplées</w:t>
      </w:r>
      <w:bookmarkEnd w:id="405"/>
      <w:bookmarkEnd w:id="413"/>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1E2FC7">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4" w:name="_Ref528671596"/>
      <w:r>
        <w:t>Discrétisation de l’équation de Reynolds avec cavitation</w:t>
      </w:r>
      <w:bookmarkEnd w:id="414"/>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1E2FC7" w:rsidRPr="001E2FC7">
        <w:rPr>
          <w:b/>
          <w:noProof/>
        </w:rPr>
        <w:t>Figure 2.3</w:t>
      </w:r>
      <w:r w:rsidR="001E2FC7" w:rsidRPr="001E2FC7">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28741DF3" w:rsidR="00DB4537" w:rsidRPr="00444EB6" w:rsidRDefault="0093422C" w:rsidP="00444EB6">
      <w:pPr>
        <w:pStyle w:val="Lgende"/>
        <w:spacing w:line="360" w:lineRule="auto"/>
        <w:jc w:val="center"/>
        <w:rPr>
          <w:i w:val="0"/>
          <w:noProof/>
          <w:sz w:val="22"/>
        </w:rPr>
      </w:pPr>
      <w:bookmarkStart w:id="415" w:name="_Ref525899785"/>
      <w:bookmarkStart w:id="416" w:name="_Toc536112194"/>
      <w:bookmarkStart w:id="417" w:name="_Toc536726059"/>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1E2FC7">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1E2FC7">
        <w:rPr>
          <w:i w:val="0"/>
          <w:noProof/>
          <w:sz w:val="22"/>
        </w:rPr>
        <w:t>3</w:t>
      </w:r>
      <w:r w:rsidR="0019727E">
        <w:rPr>
          <w:i w:val="0"/>
          <w:noProof/>
          <w:sz w:val="22"/>
        </w:rPr>
        <w:fldChar w:fldCharType="end"/>
      </w:r>
      <w:bookmarkEnd w:id="415"/>
      <w:r>
        <w:rPr>
          <w:i w:val="0"/>
          <w:noProof/>
          <w:sz w:val="22"/>
        </w:rPr>
        <w:t> : le maillge 2D utilisé pour l’équation de Reynolds</w:t>
      </w:r>
      <w:bookmarkEnd w:id="416"/>
      <w:bookmarkEnd w:id="417"/>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1E2FC7">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1E6C73"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1E6C73"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1E6C73"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1E6C73"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1E6C73"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8" w:name="_Ref535854114"/>
            <w:r w:rsidRPr="00134F70">
              <w:rPr>
                <w:rFonts w:ascii="Times New Roman" w:eastAsia="Times New Roman" w:hAnsi="Times New Roman"/>
                <w:b/>
                <w:iCs w:val="0"/>
                <w:color w:val="auto"/>
                <w:sz w:val="22"/>
                <w:szCs w:val="22"/>
                <w:lang w:eastAsia="fr-FR"/>
              </w:rPr>
              <w:t xml:space="preserve"> </w:t>
            </w:r>
            <w:bookmarkEnd w:id="418"/>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1E6C7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1E6C7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9" w:name="_Ref525844214"/>
            <w:r w:rsidRPr="00134F70">
              <w:rPr>
                <w:rFonts w:ascii="Times New Roman" w:eastAsia="Times New Roman" w:hAnsi="Times New Roman"/>
                <w:b/>
                <w:iCs w:val="0"/>
                <w:color w:val="auto"/>
                <w:sz w:val="22"/>
                <w:szCs w:val="22"/>
                <w:lang w:eastAsia="fr-FR"/>
              </w:rPr>
              <w:t xml:space="preserve"> </w:t>
            </w:r>
            <w:bookmarkEnd w:id="419"/>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1E2FC7">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1E6C7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1E6C7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1E6C73"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35400579"/>
            <w:r w:rsidRPr="00134F70">
              <w:rPr>
                <w:rFonts w:ascii="Times New Roman" w:eastAsia="Times New Roman" w:hAnsi="Times New Roman"/>
                <w:b/>
                <w:iCs w:val="0"/>
                <w:color w:val="auto"/>
                <w:sz w:val="22"/>
                <w:szCs w:val="22"/>
                <w:lang w:eastAsia="fr-FR"/>
              </w:rPr>
              <w:t xml:space="preserve"> </w:t>
            </w:r>
            <w:bookmarkEnd w:id="420"/>
          </w:p>
        </w:tc>
      </w:tr>
    </w:tbl>
    <w:p w14:paraId="3AF10FA2" w14:textId="568DD3D5"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1E2FC7">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1E6C73"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35400601"/>
            <w:r w:rsidRPr="00134F70">
              <w:rPr>
                <w:rFonts w:ascii="Times New Roman" w:eastAsia="Times New Roman" w:hAnsi="Times New Roman"/>
                <w:b/>
                <w:iCs w:val="0"/>
                <w:color w:val="auto"/>
                <w:sz w:val="22"/>
                <w:szCs w:val="22"/>
                <w:lang w:eastAsia="fr-FR"/>
              </w:rPr>
              <w:t xml:space="preserve"> </w:t>
            </w:r>
            <w:bookmarkEnd w:id="421"/>
          </w:p>
        </w:tc>
      </w:tr>
    </w:tbl>
    <w:p w14:paraId="780562F6" w14:textId="33FFFBE0"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1E2FC7">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1E2FC7">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1E2FC7">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25898126"/>
            <w:r w:rsidRPr="00134F70">
              <w:rPr>
                <w:rFonts w:ascii="Times New Roman" w:eastAsia="Times New Roman" w:hAnsi="Times New Roman"/>
                <w:b/>
                <w:iCs w:val="0"/>
                <w:color w:val="auto"/>
                <w:sz w:val="22"/>
                <w:szCs w:val="22"/>
                <w:lang w:eastAsia="fr-FR"/>
              </w:rPr>
              <w:t xml:space="preserve"> </w:t>
            </w:r>
            <w:bookmarkEnd w:id="422"/>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1E2FC7">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1E6C73"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3" w:name="_Ref534738787"/>
      <w:r>
        <w:t>Discrétisation de l’équation de l’énergie</w:t>
      </w:r>
      <w:bookmarkEnd w:id="423"/>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1E2FC7">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1E2FC7">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1E2FC7" w:rsidRPr="001E2FC7">
        <w:rPr>
          <w:b/>
          <w:noProof/>
        </w:rPr>
        <w:t>Figure 2.3</w:t>
      </w:r>
      <w:r w:rsidR="001E2FC7" w:rsidRPr="001E2FC7">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460829EB" w:rsidR="00DD20EB" w:rsidRPr="00687415" w:rsidRDefault="008C6155" w:rsidP="00687415">
      <w:pPr>
        <w:pStyle w:val="Lgende"/>
        <w:spacing w:line="360" w:lineRule="auto"/>
        <w:jc w:val="center"/>
        <w:rPr>
          <w:i w:val="0"/>
          <w:noProof/>
          <w:sz w:val="22"/>
        </w:rPr>
      </w:pPr>
      <w:bookmarkStart w:id="424" w:name="_Ref535416936"/>
      <w:bookmarkStart w:id="425" w:name="_Toc536112195"/>
      <w:bookmarkStart w:id="426" w:name="_Toc536726060"/>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1E2FC7">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1E2FC7">
        <w:rPr>
          <w:i w:val="0"/>
          <w:noProof/>
          <w:sz w:val="22"/>
        </w:rPr>
        <w:t>4</w:t>
      </w:r>
      <w:r w:rsidR="0019727E">
        <w:rPr>
          <w:i w:val="0"/>
          <w:noProof/>
          <w:sz w:val="22"/>
        </w:rPr>
        <w:fldChar w:fldCharType="end"/>
      </w:r>
      <w:bookmarkEnd w:id="424"/>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5"/>
      <w:bookmarkEnd w:id="426"/>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7" w:name="_Ref526268159"/>
            <w:r w:rsidRPr="00134F70">
              <w:rPr>
                <w:rFonts w:ascii="Times New Roman" w:eastAsia="Times New Roman" w:hAnsi="Times New Roman"/>
                <w:b/>
                <w:iCs w:val="0"/>
                <w:color w:val="auto"/>
                <w:sz w:val="22"/>
                <w:szCs w:val="22"/>
                <w:lang w:eastAsia="fr-FR"/>
              </w:rPr>
              <w:t xml:space="preserve"> </w:t>
            </w:r>
            <w:bookmarkEnd w:id="427"/>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1E6C73"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1E6C73"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1E6C73"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1E2FC7">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1E6C73"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1E6C73"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1E6C73"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1E6C73"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1E2FC7">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1E2FC7" w:rsidRPr="001E2FC7">
        <w:rPr>
          <w:b/>
          <w:noProof/>
        </w:rPr>
        <w:t>Figure 2.3</w:t>
      </w:r>
      <w:r w:rsidR="001E2FC7" w:rsidRPr="001E2FC7">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E279290" w:rsidR="00D356A7" w:rsidRPr="00DF06F6" w:rsidRDefault="00D356A7" w:rsidP="00D356A7">
      <w:pPr>
        <w:pStyle w:val="Lgende"/>
        <w:spacing w:line="360" w:lineRule="auto"/>
        <w:jc w:val="center"/>
        <w:rPr>
          <w:i w:val="0"/>
          <w:noProof/>
          <w:sz w:val="22"/>
        </w:rPr>
      </w:pPr>
      <w:bookmarkStart w:id="428" w:name="_Ref534729764"/>
      <w:bookmarkStart w:id="429" w:name="_Toc536112196"/>
      <w:bookmarkStart w:id="430" w:name="_Toc536726061"/>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1E2FC7">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1E2FC7">
        <w:rPr>
          <w:i w:val="0"/>
          <w:noProof/>
          <w:sz w:val="22"/>
        </w:rPr>
        <w:t>5</w:t>
      </w:r>
      <w:r w:rsidR="0019727E">
        <w:rPr>
          <w:i w:val="0"/>
          <w:noProof/>
          <w:sz w:val="22"/>
        </w:rPr>
        <w:fldChar w:fldCharType="end"/>
      </w:r>
      <w:bookmarkEnd w:id="42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29"/>
      <w:bookmarkEnd w:id="430"/>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1E2FC7">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1E6C73"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1E6C73"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1E6C73"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1E6C73"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1E6C73"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1E6C73"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1E6C73"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35418455"/>
            <w:r w:rsidRPr="00134F70">
              <w:rPr>
                <w:rFonts w:ascii="Times New Roman" w:eastAsia="Times New Roman" w:hAnsi="Times New Roman"/>
                <w:b/>
                <w:iCs w:val="0"/>
                <w:color w:val="auto"/>
                <w:sz w:val="22"/>
                <w:szCs w:val="22"/>
                <w:lang w:eastAsia="fr-FR"/>
              </w:rPr>
              <w:t xml:space="preserve"> </w:t>
            </w:r>
            <w:bookmarkEnd w:id="431"/>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1E2FC7">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2" w:name="_Ref535860528"/>
      <w:r w:rsidRPr="003519E6">
        <w:t>Algorithme</w:t>
      </w:r>
      <w:r>
        <w:t xml:space="preserve"> de la résolution des équations couplée.</w:t>
      </w:r>
      <w:bookmarkEnd w:id="432"/>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1E2FC7" w:rsidRPr="001E2FC7">
        <w:rPr>
          <w:b/>
          <w:noProof/>
        </w:rPr>
        <w:t>Figure 2.3</w:t>
      </w:r>
      <w:r w:rsidR="001E2FC7" w:rsidRPr="001E2FC7">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634C20ED" w:rsidR="00997418" w:rsidRDefault="00997418" w:rsidP="00997418">
      <w:pPr>
        <w:pStyle w:val="Lgende"/>
        <w:spacing w:line="360" w:lineRule="auto"/>
        <w:jc w:val="center"/>
        <w:rPr>
          <w:i w:val="0"/>
          <w:noProof/>
          <w:sz w:val="22"/>
        </w:rPr>
      </w:pPr>
      <w:bookmarkStart w:id="433" w:name="_Ref525914764"/>
      <w:bookmarkStart w:id="434" w:name="_Toc536112197"/>
      <w:bookmarkStart w:id="435" w:name="_Toc536726062"/>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1E2FC7">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1E2FC7">
        <w:rPr>
          <w:i w:val="0"/>
          <w:noProof/>
          <w:sz w:val="22"/>
        </w:rPr>
        <w:t>6</w:t>
      </w:r>
      <w:r w:rsidR="0019727E">
        <w:rPr>
          <w:i w:val="0"/>
          <w:noProof/>
          <w:sz w:val="22"/>
        </w:rPr>
        <w:fldChar w:fldCharType="end"/>
      </w:r>
      <w:bookmarkEnd w:id="433"/>
      <w:r>
        <w:rPr>
          <w:i w:val="0"/>
          <w:noProof/>
          <w:sz w:val="22"/>
        </w:rPr>
        <w:t> : algorithme du calcul THD</w:t>
      </w:r>
      <w:bookmarkEnd w:id="434"/>
      <w:bookmarkEnd w:id="435"/>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6" w:name="_Ref536005250"/>
      <w:bookmarkStart w:id="437" w:name="_Toc536725956"/>
      <w:r>
        <w:t>Etude</w:t>
      </w:r>
      <w:r w:rsidR="00EE5ADC">
        <w:t xml:space="preserve"> de cas d’un patin incliné 1D</w:t>
      </w:r>
      <w:bookmarkEnd w:id="436"/>
      <w:bookmarkEnd w:id="437"/>
      <w:r w:rsidR="006957CA" w:rsidRPr="006957CA">
        <w:t xml:space="preserve"> </w:t>
      </w:r>
    </w:p>
    <w:p w14:paraId="73AB6BA7" w14:textId="77777777"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1E2FC7">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1E2FC7">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77777777"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1E2FC7" w:rsidRPr="001E2FC7">
        <w:rPr>
          <w:b/>
          <w:iCs/>
        </w:rPr>
        <w:t>Figure 2.4</w:t>
      </w:r>
      <w:r w:rsidR="001E2FC7" w:rsidRPr="001E2FC7">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34EFC08"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38" w:name="_Ref535859015"/>
      <w:bookmarkStart w:id="439" w:name="_Toc536112198"/>
      <w:bookmarkStart w:id="440" w:name="_Toc536726063"/>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38"/>
      <w:r>
        <w:rPr>
          <w:rFonts w:ascii="Calibri" w:eastAsia="Times New Roman" w:hAnsi="Calibri" w:cs="Times New Roman"/>
          <w:i w:val="0"/>
          <w:iCs w:val="0"/>
          <w:color w:val="auto"/>
          <w:sz w:val="22"/>
          <w:szCs w:val="20"/>
          <w:lang w:eastAsia="fr-FR"/>
        </w:rPr>
        <w:t> : Le patin incliné 1D</w:t>
      </w:r>
      <w:bookmarkEnd w:id="439"/>
      <w:bookmarkEnd w:id="440"/>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1E2FC7">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1E2FC7">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212178D9"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1" w:name="_Ref535915060"/>
      <w:bookmarkStart w:id="442" w:name="_Toc536112199"/>
      <w:bookmarkStart w:id="443" w:name="_Toc536726064"/>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1"/>
      <w:r>
        <w:rPr>
          <w:rFonts w:ascii="Calibri" w:eastAsia="Times New Roman" w:hAnsi="Calibri" w:cs="Times New Roman"/>
          <w:i w:val="0"/>
          <w:iCs w:val="0"/>
          <w:color w:val="auto"/>
          <w:sz w:val="22"/>
          <w:szCs w:val="20"/>
          <w:lang w:eastAsia="fr-FR"/>
        </w:rPr>
        <w:t> : Résultats du champ de pression du patin incliné 1D</w:t>
      </w:r>
      <w:bookmarkEnd w:id="442"/>
      <w:bookmarkEnd w:id="443"/>
    </w:p>
    <w:p w14:paraId="757229C2" w14:textId="77777777" w:rsidR="00003586" w:rsidRDefault="00003586" w:rsidP="00003586">
      <w:pPr>
        <w:keepNext/>
        <w:spacing w:before="240" w:line="360" w:lineRule="auto"/>
        <w:jc w:val="center"/>
      </w:pPr>
      <w:r w:rsidRPr="0045673F">
        <w:rPr>
          <w:noProof/>
          <w:lang w:eastAsia="zh-CN"/>
        </w:rPr>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474E224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4" w:name="_Ref535915082"/>
      <w:bookmarkStart w:id="445" w:name="_Toc536112200"/>
      <w:bookmarkStart w:id="446" w:name="_Toc536726065"/>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4"/>
      <w:r>
        <w:rPr>
          <w:rFonts w:ascii="Calibri" w:eastAsia="Times New Roman" w:hAnsi="Calibri" w:cs="Times New Roman"/>
          <w:i w:val="0"/>
          <w:iCs w:val="0"/>
          <w:color w:val="auto"/>
          <w:sz w:val="22"/>
          <w:szCs w:val="20"/>
          <w:lang w:eastAsia="fr-FR"/>
        </w:rPr>
        <w:t> : Résultats du champ de température à la sortie du patin incliné 1D</w:t>
      </w:r>
      <w:bookmarkEnd w:id="445"/>
      <w:bookmarkEnd w:id="446"/>
    </w:p>
    <w:p w14:paraId="3572A190" w14:textId="7BDF3A1F"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1E2FC7" w:rsidRPr="001E2FC7">
        <w:rPr>
          <w:b/>
          <w:iCs/>
        </w:rPr>
        <w:t xml:space="preserve">Figure </w:t>
      </w:r>
      <w:r w:rsidR="001E2FC7" w:rsidRPr="001E2FC7">
        <w:rPr>
          <w:b/>
          <w:iCs/>
          <w:noProof/>
        </w:rPr>
        <w:t>2.4</w:t>
      </w:r>
      <w:r w:rsidR="001E2FC7" w:rsidRPr="001E2FC7">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1E2FC7">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1E2FC7" w:rsidRPr="001E2FC7">
        <w:rPr>
          <w:b/>
          <w:iCs/>
        </w:rPr>
        <w:t>Figure 2.4</w:t>
      </w:r>
      <w:r w:rsidR="001E2FC7" w:rsidRPr="001E2FC7">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7"/>
      <w:commentRangeStart w:id="448"/>
      <w:r w:rsidR="00FB7FD8" w:rsidRPr="00837727">
        <w:t>film</w:t>
      </w:r>
      <w:commentRangeEnd w:id="447"/>
      <w:r w:rsidR="00FB7FD8">
        <w:rPr>
          <w:rStyle w:val="Marquedecommentaire"/>
        </w:rPr>
        <w:commentReference w:id="447"/>
      </w:r>
      <w:commentRangeEnd w:id="448"/>
      <w:r w:rsidR="00FB7FD8">
        <w:rPr>
          <w:rStyle w:val="Marquedecommentaire"/>
        </w:rPr>
        <w:commentReference w:id="448"/>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1E6C73"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77777777"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1E2FC7" w:rsidRPr="001E2FC7">
        <w:rPr>
          <w:b/>
          <w:iCs/>
        </w:rPr>
        <w:t>Figure 2.4</w:t>
      </w:r>
      <w:r w:rsidR="001E2FC7" w:rsidRPr="001E2FC7">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1E2FC7" w:rsidRPr="001E2FC7">
        <w:rPr>
          <w:b/>
          <w:iCs/>
        </w:rPr>
        <w:t>Figure 2.4</w:t>
      </w:r>
      <w:r w:rsidR="001E2FC7" w:rsidRPr="001E2FC7">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2C6F02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9" w:name="_Ref535917419"/>
      <w:bookmarkStart w:id="450" w:name="_Toc536112201"/>
      <w:bookmarkStart w:id="451" w:name="_Toc536726066"/>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49"/>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0"/>
      <w:r w:rsidR="00E80581">
        <w:rPr>
          <w:rFonts w:ascii="Calibri" w:eastAsia="Times New Roman" w:hAnsi="Calibri" w:cs="Times New Roman"/>
          <w:i w:val="0"/>
          <w:iCs w:val="0"/>
          <w:color w:val="auto"/>
          <w:sz w:val="22"/>
          <w:szCs w:val="20"/>
          <w:lang w:eastAsia="fr-FR"/>
        </w:rPr>
        <w:t>successifs</w:t>
      </w:r>
      <w:bookmarkEnd w:id="451"/>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5F7A8838"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2" w:name="_Ref535917499"/>
      <w:bookmarkStart w:id="453" w:name="_Toc536112202"/>
      <w:bookmarkStart w:id="454" w:name="_Toc536726067"/>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2"/>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3"/>
      <w:bookmarkEnd w:id="454"/>
    </w:p>
    <w:p w14:paraId="5C2FB9CE" w14:textId="16C443B5"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1E2FC7" w:rsidRPr="001E2FC7">
        <w:rPr>
          <w:b/>
          <w:iCs/>
        </w:rPr>
        <w:t xml:space="preserve">Figure </w:t>
      </w:r>
      <w:r w:rsidR="001E2FC7" w:rsidRPr="001E2FC7">
        <w:rPr>
          <w:b/>
          <w:iCs/>
          <w:noProof/>
        </w:rPr>
        <w:t>2.4</w:t>
      </w:r>
      <w:r w:rsidR="001E2FC7" w:rsidRPr="001E2FC7">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1E2FC7" w:rsidRPr="001E2FC7">
        <w:rPr>
          <w:b/>
          <w:iCs/>
        </w:rPr>
        <w:t xml:space="preserve">Figure </w:t>
      </w:r>
      <w:r w:rsidR="001E2FC7" w:rsidRPr="001E2FC7">
        <w:rPr>
          <w:b/>
          <w:iCs/>
          <w:noProof/>
        </w:rPr>
        <w:t>2.4</w:t>
      </w:r>
      <w:r w:rsidR="001E2FC7" w:rsidRPr="001E2FC7">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1"/>
                    <a:stretch>
                      <a:fillRect/>
                    </a:stretch>
                  </pic:blipFill>
                  <pic:spPr>
                    <a:xfrm>
                      <a:off x="0" y="0"/>
                      <a:ext cx="3775743" cy="2520000"/>
                    </a:xfrm>
                    <a:prstGeom prst="rect">
                      <a:avLst/>
                    </a:prstGeom>
                  </pic:spPr>
                </pic:pic>
              </a:graphicData>
            </a:graphic>
          </wp:inline>
        </w:drawing>
      </w:r>
    </w:p>
    <w:p w14:paraId="6B54190F" w14:textId="2DB63B2D"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5" w:name="_Ref536543969"/>
      <w:bookmarkStart w:id="456" w:name="_Toc536112203"/>
      <w:bookmarkStart w:id="457" w:name="_Toc536726068"/>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5"/>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6"/>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58"/>
      <w:commentRangeStart w:id="459"/>
      <w:r w:rsidR="002368E4" w:rsidRPr="009448CD">
        <w:rPr>
          <w:rFonts w:ascii="Calibri" w:eastAsia="Times New Roman" w:hAnsi="Calibri" w:cs="Times New Roman"/>
          <w:i w:val="0"/>
          <w:iCs w:val="0"/>
          <w:color w:val="auto"/>
          <w:sz w:val="22"/>
          <w:szCs w:val="20"/>
          <w:lang w:eastAsia="fr-FR"/>
        </w:rPr>
        <w:t>120</w:t>
      </w:r>
      <w:commentRangeEnd w:id="458"/>
      <w:r w:rsidR="002368E4">
        <w:rPr>
          <w:rStyle w:val="Marquedecommentaire"/>
          <w:rFonts w:ascii="Calibri" w:eastAsia="Times New Roman" w:hAnsi="Calibri" w:cs="Times New Roman"/>
          <w:i w:val="0"/>
          <w:iCs w:val="0"/>
          <w:color w:val="auto"/>
          <w:lang w:eastAsia="fr-FR"/>
        </w:rPr>
        <w:commentReference w:id="458"/>
      </w:r>
      <w:commentRangeEnd w:id="459"/>
      <w:r w:rsidR="002368E4">
        <w:rPr>
          <w:rStyle w:val="Marquedecommentaire"/>
          <w:rFonts w:ascii="Calibri" w:eastAsia="Times New Roman" w:hAnsi="Calibri" w:cs="Times New Roman"/>
          <w:i w:val="0"/>
          <w:iCs w:val="0"/>
          <w:color w:val="auto"/>
          <w:lang w:eastAsia="fr-FR"/>
        </w:rPr>
        <w:commentReference w:id="459"/>
      </w:r>
      <w:r w:rsidR="002368E4">
        <w:rPr>
          <w:rFonts w:ascii="Calibri" w:eastAsia="Times New Roman" w:hAnsi="Calibri" w:cs="Times New Roman"/>
          <w:i w:val="0"/>
          <w:iCs w:val="0"/>
          <w:color w:val="auto"/>
          <w:sz w:val="22"/>
          <w:szCs w:val="20"/>
          <w:lang w:eastAsia="fr-FR"/>
        </w:rPr>
        <w:t>)</w:t>
      </w:r>
      <w:bookmarkEnd w:id="457"/>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2"/>
                    <a:stretch>
                      <a:fillRect/>
                    </a:stretch>
                  </pic:blipFill>
                  <pic:spPr>
                    <a:xfrm>
                      <a:off x="0" y="0"/>
                      <a:ext cx="3775743" cy="2520000"/>
                    </a:xfrm>
                    <a:prstGeom prst="rect">
                      <a:avLst/>
                    </a:prstGeom>
                  </pic:spPr>
                </pic:pic>
              </a:graphicData>
            </a:graphic>
          </wp:inline>
        </w:drawing>
      </w:r>
    </w:p>
    <w:p w14:paraId="7F3A398D" w14:textId="24DFEA40"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0" w:name="_Ref536543985"/>
      <w:bookmarkStart w:id="461" w:name="_Toc536112204"/>
      <w:bookmarkStart w:id="462" w:name="_Toc536726069"/>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0"/>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1"/>
      <w:bookmarkEnd w:id="462"/>
    </w:p>
    <w:p w14:paraId="5582AE5B" w14:textId="7B38D0FC"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3"/>
      <w:r w:rsidR="004B4879">
        <w:t xml:space="preserve">sans couplée </w:t>
      </w:r>
      <w:commentRangeEnd w:id="463"/>
      <w:r w:rsidR="0090109A">
        <w:rPr>
          <w:rStyle w:val="Marquedecommentaire"/>
        </w:rPr>
        <w:commentReference w:id="463"/>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4" w:name="_Toc536725957"/>
      <w:r>
        <w:t>Études de cas d’un palier avec deux lobes</w:t>
      </w:r>
      <w:bookmarkEnd w:id="464"/>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1E2FC7">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1E2FC7" w:rsidRPr="001E2FC7">
        <w:rPr>
          <w:b/>
          <w:szCs w:val="22"/>
        </w:rPr>
        <w:t xml:space="preserve">Figure </w:t>
      </w:r>
      <w:r w:rsidR="001E2FC7" w:rsidRPr="001E2FC7">
        <w:rPr>
          <w:b/>
          <w:iCs/>
          <w:noProof/>
          <w:szCs w:val="22"/>
        </w:rPr>
        <w:t>2.5</w:t>
      </w:r>
      <w:r w:rsidR="001E2FC7" w:rsidRPr="001E2FC7">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1E2FC7" w:rsidRPr="001E2FC7">
        <w:rPr>
          <w:b/>
          <w:szCs w:val="22"/>
        </w:rPr>
        <w:t xml:space="preserve">Tableau </w:t>
      </w:r>
      <w:r w:rsidR="001E2FC7" w:rsidRPr="001E2FC7">
        <w:rPr>
          <w:b/>
          <w:iCs/>
          <w:noProof/>
          <w:szCs w:val="22"/>
        </w:rPr>
        <w:t>2.5</w:t>
      </w:r>
      <w:r w:rsidR="001E2FC7" w:rsidRPr="001E2FC7">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0556" cy="2480807"/>
                    </a:xfrm>
                    <a:prstGeom prst="rect">
                      <a:avLst/>
                    </a:prstGeom>
                  </pic:spPr>
                </pic:pic>
              </a:graphicData>
            </a:graphic>
          </wp:inline>
        </w:drawing>
      </w:r>
    </w:p>
    <w:p w14:paraId="645007B7" w14:textId="74D41ED4" w:rsidR="00724D90" w:rsidRPr="004447C8" w:rsidRDefault="00724D90" w:rsidP="00724D90">
      <w:pPr>
        <w:pStyle w:val="Lgende"/>
        <w:spacing w:line="360" w:lineRule="auto"/>
        <w:jc w:val="center"/>
        <w:rPr>
          <w:i w:val="0"/>
          <w:iCs w:val="0"/>
          <w:color w:val="auto"/>
          <w:sz w:val="22"/>
          <w:szCs w:val="22"/>
        </w:rPr>
      </w:pPr>
      <w:bookmarkStart w:id="465" w:name="_Ref476837092"/>
      <w:bookmarkStart w:id="466" w:name="_Toc536112205"/>
      <w:bookmarkStart w:id="467" w:name="_Toc536726070"/>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1E2FC7">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1E2FC7">
        <w:rPr>
          <w:i w:val="0"/>
          <w:iCs w:val="0"/>
          <w:noProof/>
          <w:color w:val="auto"/>
          <w:sz w:val="22"/>
          <w:szCs w:val="22"/>
        </w:rPr>
        <w:t>1</w:t>
      </w:r>
      <w:r w:rsidR="0019727E">
        <w:rPr>
          <w:i w:val="0"/>
          <w:iCs w:val="0"/>
          <w:color w:val="auto"/>
          <w:sz w:val="22"/>
          <w:szCs w:val="22"/>
        </w:rPr>
        <w:fldChar w:fldCharType="end"/>
      </w:r>
      <w:bookmarkEnd w:id="465"/>
      <w:r>
        <w:rPr>
          <w:i w:val="0"/>
          <w:iCs w:val="0"/>
          <w:color w:val="auto"/>
          <w:sz w:val="22"/>
          <w:szCs w:val="22"/>
        </w:rPr>
        <w:t xml:space="preserve"> la géométrie du palier</w:t>
      </w:r>
      <w:bookmarkEnd w:id="466"/>
      <w:bookmarkEnd w:id="467"/>
    </w:p>
    <w:p w14:paraId="63128A4F" w14:textId="1172EA86" w:rsidR="00092B1D" w:rsidRPr="004447C8" w:rsidRDefault="00092B1D" w:rsidP="00092B1D">
      <w:pPr>
        <w:pStyle w:val="Lgende"/>
        <w:jc w:val="center"/>
        <w:rPr>
          <w:i w:val="0"/>
          <w:iCs w:val="0"/>
          <w:color w:val="auto"/>
          <w:sz w:val="22"/>
          <w:szCs w:val="22"/>
        </w:rPr>
      </w:pPr>
      <w:bookmarkStart w:id="468" w:name="_Ref476837107"/>
      <w:bookmarkStart w:id="469" w:name="_Toc536112269"/>
      <w:bookmarkStart w:id="470" w:name="_Toc536726167"/>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1E2FC7">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1E2FC7">
        <w:rPr>
          <w:i w:val="0"/>
          <w:iCs w:val="0"/>
          <w:noProof/>
          <w:color w:val="auto"/>
          <w:sz w:val="22"/>
          <w:szCs w:val="22"/>
        </w:rPr>
        <w:t>1</w:t>
      </w:r>
      <w:r w:rsidR="00B055A9">
        <w:rPr>
          <w:i w:val="0"/>
          <w:iCs w:val="0"/>
          <w:color w:val="auto"/>
          <w:sz w:val="22"/>
          <w:szCs w:val="22"/>
        </w:rPr>
        <w:fldChar w:fldCharType="end"/>
      </w:r>
      <w:bookmarkEnd w:id="468"/>
      <w:r>
        <w:rPr>
          <w:i w:val="0"/>
          <w:iCs w:val="0"/>
          <w:color w:val="auto"/>
          <w:sz w:val="22"/>
          <w:szCs w:val="22"/>
        </w:rPr>
        <w:t> : Caractéristiques géométriques et du lubrifiant</w:t>
      </w:r>
      <w:bookmarkEnd w:id="469"/>
      <w:bookmarkEnd w:id="470"/>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1E2FC7" w:rsidRPr="001E2FC7">
        <w:rPr>
          <w:b/>
          <w:bCs/>
          <w:iCs/>
        </w:rPr>
        <w:t xml:space="preserve">Tableau </w:t>
      </w:r>
      <w:r w:rsidR="001E2FC7" w:rsidRPr="001E2FC7">
        <w:rPr>
          <w:b/>
          <w:bCs/>
          <w:iCs/>
          <w:noProof/>
        </w:rPr>
        <w:t>2.5</w:t>
      </w:r>
      <w:r w:rsidR="001E2FC7" w:rsidRPr="001E2FC7">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28498FC"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1" w:name="_Ref528707371"/>
      <w:bookmarkStart w:id="472" w:name="_Toc536112270"/>
      <w:bookmarkStart w:id="473" w:name="_Toc536726168"/>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1E2FC7">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1E2FC7">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1"/>
      <w:r>
        <w:rPr>
          <w:rFonts w:ascii="Calibri" w:eastAsia="Times New Roman" w:hAnsi="Calibri" w:cs="Times New Roman"/>
          <w:bCs/>
          <w:i w:val="0"/>
          <w:iCs w:val="0"/>
          <w:color w:val="auto"/>
          <w:sz w:val="22"/>
          <w:szCs w:val="20"/>
          <w:lang w:eastAsia="fr-FR"/>
        </w:rPr>
        <w:t> : Trois configurations de calcul avec les conditions aux limites</w:t>
      </w:r>
      <w:bookmarkEnd w:id="472"/>
      <w:bookmarkEnd w:id="473"/>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1E2FC7" w:rsidRPr="001E2FC7">
        <w:rPr>
          <w:b/>
        </w:rPr>
        <w:t xml:space="preserve">Figure </w:t>
      </w:r>
      <w:r w:rsidR="001E2FC7" w:rsidRPr="001E2FC7">
        <w:rPr>
          <w:b/>
          <w:noProof/>
        </w:rPr>
        <w:t>2.5</w:t>
      </w:r>
      <w:r w:rsidR="001E2FC7" w:rsidRPr="001E2FC7">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1E2FC7" w:rsidRPr="001E2FC7">
        <w:rPr>
          <w:b/>
        </w:rPr>
        <w:t>Figure</w:t>
      </w:r>
      <w:r w:rsidR="001E2FC7" w:rsidRPr="001E2FC7">
        <w:rPr>
          <w:b/>
          <w:noProof/>
        </w:rPr>
        <w:t xml:space="preserve"> 2.5</w:t>
      </w:r>
      <w:r w:rsidR="001E2FC7" w:rsidRPr="001E2FC7">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1A2D0C7" w:rsidR="0093422C" w:rsidRDefault="0093422C" w:rsidP="00CD1219">
      <w:pPr>
        <w:jc w:val="center"/>
      </w:pPr>
      <w:bookmarkStart w:id="474" w:name="_Ref524006364"/>
      <w:bookmarkStart w:id="475" w:name="_Toc536112206"/>
      <w:bookmarkStart w:id="476" w:name="_Toc53672607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2</w:t>
      </w:r>
      <w:r w:rsidR="009F566C">
        <w:rPr>
          <w:noProof/>
        </w:rPr>
        <w:fldChar w:fldCharType="end"/>
      </w:r>
      <w:bookmarkEnd w:id="474"/>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5"/>
      <w:bookmarkEnd w:id="476"/>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CFA3F76" w:rsidR="00E75151" w:rsidRPr="003B2745" w:rsidRDefault="0093422C" w:rsidP="00AE5210">
      <w:pPr>
        <w:jc w:val="center"/>
      </w:pPr>
      <w:bookmarkStart w:id="477" w:name="_Toc536112207"/>
      <w:bookmarkStart w:id="478" w:name="_Toc536726072"/>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7"/>
      <w:bookmarkEnd w:id="478"/>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747ED426" w:rsidR="0093422C" w:rsidRDefault="0093422C" w:rsidP="00E75151">
      <w:pPr>
        <w:jc w:val="center"/>
      </w:pPr>
      <w:bookmarkStart w:id="479" w:name="_Ref526272542"/>
      <w:bookmarkStart w:id="480" w:name="_Toc536112208"/>
      <w:bookmarkStart w:id="481" w:name="_Toc536726073"/>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4</w:t>
      </w:r>
      <w:r w:rsidR="009F566C">
        <w:rPr>
          <w:noProof/>
        </w:rPr>
        <w:fldChar w:fldCharType="end"/>
      </w:r>
      <w:bookmarkEnd w:id="479"/>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0"/>
      <w:bookmarkEnd w:id="481"/>
    </w:p>
    <w:p w14:paraId="05769FCB" w14:textId="77777777" w:rsidR="00CD1219" w:rsidRDefault="00CD1219" w:rsidP="00E75151">
      <w:pPr>
        <w:jc w:val="center"/>
      </w:pPr>
    </w:p>
    <w:p w14:paraId="77C96987" w14:textId="77777777" w:rsidR="00942367" w:rsidRDefault="00942367" w:rsidP="00942367">
      <w:pPr>
        <w:pStyle w:val="Titre2"/>
        <w:ind w:left="567"/>
      </w:pPr>
      <w:bookmarkStart w:id="482" w:name="_Toc536725958"/>
      <w:r>
        <w:t>Efforts générés dans paliers hydrodynamiques</w:t>
      </w:r>
      <w:bookmarkEnd w:id="482"/>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1E2FC7" w:rsidRPr="001E2FC7">
        <w:rPr>
          <w:b/>
        </w:rPr>
        <w:t>Figure 2.2</w:t>
      </w:r>
      <w:r w:rsidR="001E2FC7" w:rsidRPr="001E2FC7">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1E6C73"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3" w:name="_Toc536725959"/>
      <w:r w:rsidRPr="00CC16EF">
        <w:t>Conclusion</w:t>
      </w:r>
      <w:bookmarkEnd w:id="483"/>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4" w:name="_Toc536725960"/>
      <w:r>
        <w:t xml:space="preserve">Chapitre 3 : </w:t>
      </w:r>
      <w:r w:rsidR="00FE05DA">
        <w:br/>
      </w:r>
      <w:r>
        <w:t>Modélisation des rotors</w:t>
      </w:r>
      <w:bookmarkEnd w:id="484"/>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5" w:name="_Toc533768834"/>
      <w:bookmarkStart w:id="486" w:name="_Toc533769133"/>
      <w:bookmarkStart w:id="487" w:name="_Toc533769305"/>
      <w:bookmarkStart w:id="488" w:name="_Toc533769357"/>
      <w:bookmarkStart w:id="489" w:name="_Toc533769756"/>
      <w:bookmarkStart w:id="490" w:name="_Toc533771817"/>
      <w:bookmarkStart w:id="491" w:name="_Toc533772305"/>
      <w:bookmarkStart w:id="492" w:name="_Toc533774377"/>
      <w:bookmarkStart w:id="493" w:name="_Toc533775569"/>
      <w:bookmarkStart w:id="494" w:name="_Toc533776213"/>
      <w:bookmarkStart w:id="495" w:name="_Toc533776340"/>
      <w:bookmarkStart w:id="496" w:name="_Toc533777565"/>
      <w:bookmarkStart w:id="497" w:name="_Toc534279473"/>
      <w:bookmarkStart w:id="498" w:name="_Toc534279571"/>
      <w:bookmarkStart w:id="499" w:name="_Toc534279649"/>
      <w:bookmarkStart w:id="500" w:name="_Toc534290945"/>
      <w:bookmarkStart w:id="501" w:name="_Toc534293227"/>
      <w:bookmarkStart w:id="502" w:name="_Toc534293511"/>
      <w:bookmarkStart w:id="503" w:name="_Toc534293589"/>
      <w:bookmarkStart w:id="504" w:name="_Toc534387888"/>
      <w:bookmarkStart w:id="505" w:name="_Toc534410859"/>
      <w:bookmarkStart w:id="506" w:name="_Toc534620773"/>
      <w:bookmarkStart w:id="507" w:name="_Toc534621259"/>
      <w:bookmarkStart w:id="508" w:name="_Toc534621364"/>
      <w:bookmarkStart w:id="509" w:name="_Toc534621471"/>
      <w:bookmarkStart w:id="510" w:name="_Toc534625130"/>
      <w:bookmarkStart w:id="511" w:name="_Toc534631430"/>
      <w:bookmarkStart w:id="512" w:name="_Toc534631530"/>
      <w:bookmarkStart w:id="513" w:name="_Toc534631883"/>
      <w:bookmarkStart w:id="514" w:name="_Toc534632116"/>
      <w:bookmarkStart w:id="515" w:name="_Toc534632328"/>
      <w:bookmarkStart w:id="516" w:name="_Toc534632450"/>
      <w:bookmarkStart w:id="517" w:name="_Toc534632549"/>
      <w:bookmarkStart w:id="518" w:name="_Toc534633842"/>
      <w:bookmarkStart w:id="519" w:name="_Toc534634186"/>
      <w:bookmarkStart w:id="520" w:name="_Toc534634590"/>
      <w:bookmarkStart w:id="521" w:name="_Toc534634965"/>
      <w:bookmarkStart w:id="522" w:name="_Toc534635065"/>
      <w:bookmarkStart w:id="523" w:name="_Toc534635165"/>
      <w:bookmarkStart w:id="524" w:name="_Toc534635265"/>
      <w:bookmarkStart w:id="525" w:name="_Toc534635365"/>
      <w:bookmarkStart w:id="526" w:name="_Toc534635486"/>
      <w:bookmarkStart w:id="527" w:name="_Toc534635585"/>
      <w:bookmarkStart w:id="528" w:name="_Toc534636635"/>
      <w:bookmarkStart w:id="529" w:name="_Toc534638263"/>
      <w:bookmarkStart w:id="530" w:name="_Toc534638349"/>
      <w:bookmarkStart w:id="531" w:name="_Toc534638716"/>
      <w:bookmarkStart w:id="532" w:name="_Toc534640571"/>
      <w:bookmarkStart w:id="533" w:name="_Toc534650381"/>
      <w:bookmarkStart w:id="534" w:name="_Toc534707657"/>
      <w:bookmarkStart w:id="535" w:name="_Toc534719962"/>
      <w:bookmarkStart w:id="536" w:name="_Toc534720645"/>
      <w:bookmarkStart w:id="537" w:name="_Toc534721417"/>
      <w:bookmarkStart w:id="538" w:name="_Toc534723195"/>
      <w:bookmarkStart w:id="539" w:name="_Toc534724107"/>
      <w:bookmarkStart w:id="540" w:name="_Toc534724652"/>
      <w:bookmarkStart w:id="541" w:name="_Toc534724956"/>
      <w:bookmarkStart w:id="542" w:name="_Toc534725627"/>
      <w:bookmarkStart w:id="543" w:name="_Toc534729710"/>
      <w:bookmarkStart w:id="544" w:name="_Toc534792259"/>
      <w:bookmarkStart w:id="545" w:name="_Toc534792908"/>
      <w:bookmarkStart w:id="546" w:name="_Toc534793233"/>
      <w:bookmarkStart w:id="547" w:name="_Toc534793991"/>
      <w:bookmarkStart w:id="548" w:name="_Toc534794086"/>
      <w:bookmarkStart w:id="549" w:name="_Toc534794183"/>
      <w:bookmarkStart w:id="550" w:name="_Toc534796815"/>
      <w:bookmarkStart w:id="551" w:name="_Toc534878071"/>
      <w:bookmarkStart w:id="552" w:name="_Toc534878165"/>
      <w:bookmarkStart w:id="553" w:name="_Toc534880503"/>
      <w:bookmarkStart w:id="554" w:name="_Toc534895235"/>
      <w:bookmarkStart w:id="555" w:name="_Toc534895952"/>
      <w:bookmarkStart w:id="556" w:name="_Toc534896506"/>
      <w:bookmarkStart w:id="557" w:name="_Toc534896899"/>
      <w:bookmarkStart w:id="558" w:name="_Toc534983295"/>
      <w:bookmarkStart w:id="559" w:name="_Toc534984829"/>
      <w:bookmarkStart w:id="560" w:name="_Toc535242921"/>
      <w:bookmarkStart w:id="561" w:name="_Toc535243273"/>
      <w:bookmarkStart w:id="562" w:name="_Toc535245056"/>
      <w:bookmarkStart w:id="563" w:name="_Toc535248180"/>
      <w:bookmarkStart w:id="564" w:name="_Toc535248597"/>
      <w:bookmarkStart w:id="565" w:name="_Toc535250076"/>
      <w:bookmarkStart w:id="566" w:name="_Toc535251256"/>
      <w:bookmarkStart w:id="567" w:name="_Toc535251797"/>
      <w:bookmarkStart w:id="568" w:name="_Toc535252151"/>
      <w:bookmarkStart w:id="569" w:name="_Toc535346219"/>
      <w:bookmarkStart w:id="570" w:name="_Toc535418746"/>
      <w:bookmarkStart w:id="571" w:name="_Toc535505048"/>
      <w:bookmarkStart w:id="572" w:name="_Toc535509368"/>
      <w:bookmarkStart w:id="573" w:name="_Toc535510061"/>
      <w:bookmarkStart w:id="574" w:name="_Toc535512814"/>
      <w:bookmarkStart w:id="575" w:name="_Toc535512903"/>
      <w:bookmarkStart w:id="576" w:name="_Toc535527927"/>
      <w:bookmarkStart w:id="577" w:name="_Toc535536132"/>
      <w:bookmarkStart w:id="578" w:name="_Toc535575125"/>
      <w:bookmarkStart w:id="579" w:name="_Toc535587583"/>
      <w:bookmarkStart w:id="580" w:name="_Toc535587840"/>
      <w:bookmarkStart w:id="581" w:name="_Toc535588525"/>
      <w:bookmarkStart w:id="582" w:name="_Toc535589752"/>
      <w:bookmarkStart w:id="583" w:name="_Toc535590216"/>
      <w:bookmarkStart w:id="584" w:name="_Toc535594646"/>
      <w:bookmarkStart w:id="585" w:name="_Toc535832327"/>
      <w:bookmarkStart w:id="586" w:name="_Toc535834263"/>
      <w:bookmarkStart w:id="587" w:name="_Toc535846099"/>
      <w:bookmarkStart w:id="588" w:name="_Toc535846291"/>
      <w:bookmarkStart w:id="589" w:name="_Toc535853015"/>
      <w:bookmarkStart w:id="590" w:name="_Toc535853262"/>
      <w:bookmarkStart w:id="591" w:name="_Toc535854156"/>
      <w:bookmarkStart w:id="592" w:name="_Toc535854682"/>
      <w:bookmarkStart w:id="593" w:name="_Toc535918646"/>
      <w:bookmarkStart w:id="594" w:name="_Toc535932509"/>
      <w:bookmarkStart w:id="595" w:name="_Toc535932601"/>
      <w:bookmarkStart w:id="596" w:name="_Toc535933432"/>
      <w:bookmarkStart w:id="597" w:name="_Toc535934324"/>
      <w:bookmarkStart w:id="598" w:name="_Toc535935075"/>
      <w:bookmarkStart w:id="599" w:name="_Toc535935851"/>
      <w:bookmarkStart w:id="600" w:name="_Toc535938386"/>
      <w:bookmarkStart w:id="601" w:name="_Toc535938735"/>
      <w:bookmarkStart w:id="602" w:name="_Toc535942421"/>
      <w:bookmarkStart w:id="603" w:name="_Toc535942658"/>
      <w:bookmarkStart w:id="604" w:name="_Toc535942880"/>
      <w:bookmarkStart w:id="605" w:name="_Toc535942976"/>
      <w:bookmarkStart w:id="606" w:name="_Toc535943072"/>
      <w:bookmarkStart w:id="607" w:name="_Toc535947821"/>
      <w:bookmarkStart w:id="608" w:name="_Toc536006875"/>
      <w:bookmarkStart w:id="609" w:name="_Toc536110506"/>
      <w:bookmarkStart w:id="610" w:name="_Toc536110882"/>
      <w:bookmarkStart w:id="611" w:name="_Toc536112101"/>
      <w:bookmarkStart w:id="612" w:name="_Toc536112421"/>
      <w:bookmarkStart w:id="613" w:name="_Toc536113306"/>
      <w:bookmarkStart w:id="614" w:name="_Toc536113518"/>
      <w:bookmarkStart w:id="615" w:name="_Toc536113730"/>
      <w:bookmarkStart w:id="616" w:name="_Toc536115029"/>
      <w:bookmarkStart w:id="617" w:name="_Toc536115299"/>
      <w:bookmarkStart w:id="618" w:name="_Toc536117489"/>
      <w:bookmarkStart w:id="619" w:name="_Toc536117704"/>
      <w:bookmarkStart w:id="620" w:name="_Toc536118725"/>
      <w:bookmarkStart w:id="621" w:name="_Toc536120017"/>
      <w:bookmarkStart w:id="622" w:name="_Toc536120233"/>
      <w:bookmarkStart w:id="623" w:name="_Toc536127295"/>
      <w:bookmarkStart w:id="624" w:name="_Toc536127512"/>
      <w:bookmarkStart w:id="625" w:name="_Toc536128296"/>
      <w:bookmarkStart w:id="626" w:name="_Toc536129419"/>
      <w:bookmarkStart w:id="627" w:name="_Toc536129637"/>
      <w:bookmarkStart w:id="628" w:name="_Toc536129858"/>
      <w:bookmarkStart w:id="629" w:name="_Toc536130081"/>
      <w:bookmarkStart w:id="630" w:name="_Toc536130307"/>
      <w:bookmarkStart w:id="631" w:name="_Toc536130543"/>
      <w:bookmarkStart w:id="632" w:name="_Toc536131237"/>
      <w:bookmarkStart w:id="633" w:name="_Toc536131498"/>
      <w:bookmarkStart w:id="634" w:name="_Toc536199911"/>
      <w:bookmarkStart w:id="635" w:name="_Toc536200158"/>
      <w:bookmarkStart w:id="636" w:name="_Toc536200653"/>
      <w:bookmarkStart w:id="637" w:name="_Toc536200901"/>
      <w:bookmarkStart w:id="638" w:name="_Toc536201148"/>
      <w:bookmarkStart w:id="639" w:name="_Toc536201395"/>
      <w:bookmarkStart w:id="640" w:name="_Toc536202310"/>
      <w:bookmarkStart w:id="641" w:name="_Toc536203681"/>
      <w:bookmarkStart w:id="642" w:name="_Toc536203927"/>
      <w:bookmarkStart w:id="643" w:name="_Toc536204173"/>
      <w:bookmarkStart w:id="644" w:name="_Toc536539321"/>
      <w:bookmarkStart w:id="645" w:name="_Toc536539574"/>
      <w:bookmarkStart w:id="646" w:name="_Toc536543350"/>
      <w:bookmarkStart w:id="647" w:name="_Toc536543604"/>
      <w:bookmarkStart w:id="648" w:name="_Toc536544495"/>
      <w:bookmarkStart w:id="649" w:name="_Toc536545435"/>
      <w:bookmarkStart w:id="650" w:name="_Toc536546586"/>
      <w:bookmarkStart w:id="651" w:name="_Toc536626882"/>
      <w:bookmarkStart w:id="652" w:name="_Toc536725961"/>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3" w:name="_Toc533768835"/>
      <w:bookmarkStart w:id="654" w:name="_Toc533769134"/>
      <w:bookmarkStart w:id="655" w:name="_Toc533769306"/>
      <w:bookmarkStart w:id="656" w:name="_Toc533769358"/>
      <w:bookmarkStart w:id="657" w:name="_Toc533769757"/>
      <w:bookmarkStart w:id="658" w:name="_Toc533771818"/>
      <w:bookmarkStart w:id="659" w:name="_Toc533772306"/>
      <w:bookmarkStart w:id="660" w:name="_Toc533774378"/>
      <w:bookmarkStart w:id="661" w:name="_Toc533775570"/>
      <w:bookmarkStart w:id="662" w:name="_Toc533776214"/>
      <w:bookmarkStart w:id="663" w:name="_Toc533776341"/>
      <w:bookmarkStart w:id="664" w:name="_Toc533777566"/>
      <w:bookmarkStart w:id="665" w:name="_Toc534279474"/>
      <w:bookmarkStart w:id="666" w:name="_Toc534279572"/>
      <w:bookmarkStart w:id="667" w:name="_Toc534279650"/>
      <w:bookmarkStart w:id="668" w:name="_Toc534290946"/>
      <w:bookmarkStart w:id="669" w:name="_Toc534293228"/>
      <w:bookmarkStart w:id="670" w:name="_Toc534293512"/>
      <w:bookmarkStart w:id="671" w:name="_Toc534293590"/>
      <w:bookmarkStart w:id="672" w:name="_Toc534387889"/>
      <w:bookmarkStart w:id="673" w:name="_Toc534410860"/>
      <w:bookmarkStart w:id="674" w:name="_Toc534620774"/>
      <w:bookmarkStart w:id="675" w:name="_Toc534621260"/>
      <w:bookmarkStart w:id="676" w:name="_Toc534621365"/>
      <w:bookmarkStart w:id="677" w:name="_Toc534621472"/>
      <w:bookmarkStart w:id="678" w:name="_Toc534625131"/>
      <w:bookmarkStart w:id="679" w:name="_Toc534631431"/>
      <w:bookmarkStart w:id="680" w:name="_Toc534631531"/>
      <w:bookmarkStart w:id="681" w:name="_Toc534631884"/>
      <w:bookmarkStart w:id="682" w:name="_Toc534632117"/>
      <w:bookmarkStart w:id="683" w:name="_Toc534632329"/>
      <w:bookmarkStart w:id="684" w:name="_Toc534632451"/>
      <w:bookmarkStart w:id="685" w:name="_Toc534632550"/>
      <w:bookmarkStart w:id="686" w:name="_Toc534633843"/>
      <w:bookmarkStart w:id="687" w:name="_Toc534634187"/>
      <w:bookmarkStart w:id="688" w:name="_Toc534634591"/>
      <w:bookmarkStart w:id="689" w:name="_Toc534634966"/>
      <w:bookmarkStart w:id="690" w:name="_Toc534635066"/>
      <w:bookmarkStart w:id="691" w:name="_Toc534635166"/>
      <w:bookmarkStart w:id="692" w:name="_Toc534635266"/>
      <w:bookmarkStart w:id="693" w:name="_Toc534635366"/>
      <w:bookmarkStart w:id="694" w:name="_Toc534635487"/>
      <w:bookmarkStart w:id="695" w:name="_Toc534635586"/>
      <w:bookmarkStart w:id="696" w:name="_Toc534636636"/>
      <w:bookmarkStart w:id="697" w:name="_Toc534638264"/>
      <w:bookmarkStart w:id="698" w:name="_Toc534638350"/>
      <w:bookmarkStart w:id="699" w:name="_Toc534638717"/>
      <w:bookmarkStart w:id="700" w:name="_Toc534640572"/>
      <w:bookmarkStart w:id="701" w:name="_Toc534650382"/>
      <w:bookmarkStart w:id="702" w:name="_Toc534707658"/>
      <w:bookmarkStart w:id="703" w:name="_Toc534719963"/>
      <w:bookmarkStart w:id="704" w:name="_Toc534720646"/>
      <w:bookmarkStart w:id="705" w:name="_Toc534721418"/>
      <w:bookmarkStart w:id="706" w:name="_Toc534723196"/>
      <w:bookmarkStart w:id="707" w:name="_Toc534724108"/>
      <w:bookmarkStart w:id="708" w:name="_Toc534724653"/>
      <w:bookmarkStart w:id="709" w:name="_Toc534724957"/>
      <w:bookmarkStart w:id="710" w:name="_Toc534725628"/>
      <w:bookmarkStart w:id="711" w:name="_Toc534729711"/>
      <w:bookmarkStart w:id="712" w:name="_Toc534792260"/>
      <w:bookmarkStart w:id="713" w:name="_Toc534792909"/>
      <w:bookmarkStart w:id="714" w:name="_Toc534793234"/>
      <w:bookmarkStart w:id="715" w:name="_Toc534793992"/>
      <w:bookmarkStart w:id="716" w:name="_Toc534794087"/>
      <w:bookmarkStart w:id="717" w:name="_Toc534794184"/>
      <w:bookmarkStart w:id="718" w:name="_Toc534796816"/>
      <w:bookmarkStart w:id="719" w:name="_Toc534878072"/>
      <w:bookmarkStart w:id="720" w:name="_Toc534878166"/>
      <w:bookmarkStart w:id="721" w:name="_Toc534880504"/>
      <w:bookmarkStart w:id="722" w:name="_Toc534895236"/>
      <w:bookmarkStart w:id="723" w:name="_Toc534895953"/>
      <w:bookmarkStart w:id="724" w:name="_Toc534896507"/>
      <w:bookmarkStart w:id="725" w:name="_Toc534896900"/>
      <w:bookmarkStart w:id="726" w:name="_Toc534983296"/>
      <w:bookmarkStart w:id="727" w:name="_Toc534984830"/>
      <w:bookmarkStart w:id="728" w:name="_Toc535242922"/>
      <w:bookmarkStart w:id="729" w:name="_Toc535243274"/>
      <w:bookmarkStart w:id="730" w:name="_Toc535245057"/>
      <w:bookmarkStart w:id="731" w:name="_Toc535248181"/>
      <w:bookmarkStart w:id="732" w:name="_Toc535248598"/>
      <w:bookmarkStart w:id="733" w:name="_Toc535250077"/>
      <w:bookmarkStart w:id="734" w:name="_Toc535251257"/>
      <w:bookmarkStart w:id="735" w:name="_Toc535251798"/>
      <w:bookmarkStart w:id="736" w:name="_Toc535252152"/>
      <w:bookmarkStart w:id="737" w:name="_Toc535346220"/>
      <w:bookmarkStart w:id="738" w:name="_Toc535418747"/>
      <w:bookmarkStart w:id="739" w:name="_Toc535505049"/>
      <w:bookmarkStart w:id="740" w:name="_Toc535509369"/>
      <w:bookmarkStart w:id="741" w:name="_Toc535510062"/>
      <w:bookmarkStart w:id="742" w:name="_Toc535512815"/>
      <w:bookmarkStart w:id="743" w:name="_Toc535512904"/>
      <w:bookmarkStart w:id="744" w:name="_Toc535527928"/>
      <w:bookmarkStart w:id="745" w:name="_Toc535536133"/>
      <w:bookmarkStart w:id="746" w:name="_Toc535575126"/>
      <w:bookmarkStart w:id="747" w:name="_Toc535587584"/>
      <w:bookmarkStart w:id="748" w:name="_Toc535587841"/>
      <w:bookmarkStart w:id="749" w:name="_Toc535588526"/>
      <w:bookmarkStart w:id="750" w:name="_Toc535589753"/>
      <w:bookmarkStart w:id="751" w:name="_Toc535590217"/>
      <w:bookmarkStart w:id="752" w:name="_Toc535594647"/>
      <w:bookmarkStart w:id="753" w:name="_Toc535832328"/>
      <w:bookmarkStart w:id="754" w:name="_Toc535834264"/>
      <w:bookmarkStart w:id="755" w:name="_Toc535846100"/>
      <w:bookmarkStart w:id="756" w:name="_Toc535846292"/>
      <w:bookmarkStart w:id="757" w:name="_Toc535853016"/>
      <w:bookmarkStart w:id="758" w:name="_Toc535853263"/>
      <w:bookmarkStart w:id="759" w:name="_Toc535854157"/>
      <w:bookmarkStart w:id="760" w:name="_Toc535854683"/>
      <w:bookmarkStart w:id="761" w:name="_Toc535918647"/>
      <w:bookmarkStart w:id="762" w:name="_Toc535932510"/>
      <w:bookmarkStart w:id="763" w:name="_Toc535932602"/>
      <w:bookmarkStart w:id="764" w:name="_Toc535933433"/>
      <w:bookmarkStart w:id="765" w:name="_Toc535934325"/>
      <w:bookmarkStart w:id="766" w:name="_Toc535935076"/>
      <w:bookmarkStart w:id="767" w:name="_Toc535935852"/>
      <w:bookmarkStart w:id="768" w:name="_Toc535938387"/>
      <w:bookmarkStart w:id="769" w:name="_Toc535938736"/>
      <w:bookmarkStart w:id="770" w:name="_Toc535942422"/>
      <w:bookmarkStart w:id="771" w:name="_Toc535942659"/>
      <w:bookmarkStart w:id="772" w:name="_Toc535942881"/>
      <w:bookmarkStart w:id="773" w:name="_Toc535942977"/>
      <w:bookmarkStart w:id="774" w:name="_Toc535943073"/>
      <w:bookmarkStart w:id="775" w:name="_Toc535947822"/>
      <w:bookmarkStart w:id="776" w:name="_Toc536006876"/>
      <w:bookmarkStart w:id="777" w:name="_Toc536110507"/>
      <w:bookmarkStart w:id="778" w:name="_Toc536110883"/>
      <w:bookmarkStart w:id="779" w:name="_Toc536112102"/>
      <w:bookmarkStart w:id="780" w:name="_Toc536112422"/>
      <w:bookmarkStart w:id="781" w:name="_Toc536113307"/>
      <w:bookmarkStart w:id="782" w:name="_Toc536113519"/>
      <w:bookmarkStart w:id="783" w:name="_Toc536113731"/>
      <w:bookmarkStart w:id="784" w:name="_Toc536115030"/>
      <w:bookmarkStart w:id="785" w:name="_Toc536115300"/>
      <w:bookmarkStart w:id="786" w:name="_Toc536117490"/>
      <w:bookmarkStart w:id="787" w:name="_Toc536117705"/>
      <w:bookmarkStart w:id="788" w:name="_Toc536118726"/>
      <w:bookmarkStart w:id="789" w:name="_Toc536120018"/>
      <w:bookmarkStart w:id="790" w:name="_Toc536120234"/>
      <w:bookmarkStart w:id="791" w:name="_Toc536127296"/>
      <w:bookmarkStart w:id="792" w:name="_Toc536127513"/>
      <w:bookmarkStart w:id="793" w:name="_Toc536128297"/>
      <w:bookmarkStart w:id="794" w:name="_Toc536129420"/>
      <w:bookmarkStart w:id="795" w:name="_Toc536129638"/>
      <w:bookmarkStart w:id="796" w:name="_Toc536129859"/>
      <w:bookmarkStart w:id="797" w:name="_Toc536130082"/>
      <w:bookmarkStart w:id="798" w:name="_Toc536130308"/>
      <w:bookmarkStart w:id="799" w:name="_Toc536130544"/>
      <w:bookmarkStart w:id="800" w:name="_Toc536131238"/>
      <w:bookmarkStart w:id="801" w:name="_Toc536131499"/>
      <w:bookmarkStart w:id="802" w:name="_Toc536199912"/>
      <w:bookmarkStart w:id="803" w:name="_Toc536200159"/>
      <w:bookmarkStart w:id="804" w:name="_Toc536200654"/>
      <w:bookmarkStart w:id="805" w:name="_Toc536200902"/>
      <w:bookmarkStart w:id="806" w:name="_Toc536201149"/>
      <w:bookmarkStart w:id="807" w:name="_Toc536201396"/>
      <w:bookmarkStart w:id="808" w:name="_Toc536202311"/>
      <w:bookmarkStart w:id="809" w:name="_Toc536203682"/>
      <w:bookmarkStart w:id="810" w:name="_Toc536203928"/>
      <w:bookmarkStart w:id="811" w:name="_Toc536204174"/>
      <w:bookmarkStart w:id="812" w:name="_Toc536539322"/>
      <w:bookmarkStart w:id="813" w:name="_Toc536539575"/>
      <w:bookmarkStart w:id="814" w:name="_Toc536543351"/>
      <w:bookmarkStart w:id="815" w:name="_Toc536543605"/>
      <w:bookmarkStart w:id="816" w:name="_Toc536544496"/>
      <w:bookmarkStart w:id="817" w:name="_Toc536545436"/>
      <w:bookmarkStart w:id="818" w:name="_Toc536546587"/>
      <w:bookmarkStart w:id="819" w:name="_Toc536626883"/>
      <w:bookmarkStart w:id="820" w:name="_Toc53672596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21" w:name="_Toc533768836"/>
      <w:bookmarkStart w:id="822" w:name="_Toc533769135"/>
      <w:bookmarkStart w:id="823" w:name="_Toc533769307"/>
      <w:bookmarkStart w:id="824" w:name="_Toc533769359"/>
      <w:bookmarkStart w:id="825" w:name="_Toc533769758"/>
      <w:bookmarkStart w:id="826" w:name="_Toc533771819"/>
      <w:bookmarkStart w:id="827" w:name="_Toc533772307"/>
      <w:bookmarkStart w:id="828" w:name="_Toc533774379"/>
      <w:bookmarkStart w:id="829" w:name="_Toc533775571"/>
      <w:bookmarkStart w:id="830" w:name="_Toc533776215"/>
      <w:bookmarkStart w:id="831" w:name="_Toc533776342"/>
      <w:bookmarkStart w:id="832" w:name="_Toc533777567"/>
      <w:bookmarkStart w:id="833" w:name="_Toc534279475"/>
      <w:bookmarkStart w:id="834" w:name="_Toc534279573"/>
      <w:bookmarkStart w:id="835" w:name="_Toc534279651"/>
      <w:bookmarkStart w:id="836" w:name="_Toc534290947"/>
      <w:bookmarkStart w:id="837" w:name="_Toc534293229"/>
      <w:bookmarkStart w:id="838" w:name="_Toc534293513"/>
      <w:bookmarkStart w:id="839" w:name="_Toc534293591"/>
      <w:bookmarkStart w:id="840" w:name="_Toc534387890"/>
      <w:bookmarkStart w:id="841" w:name="_Toc534410861"/>
      <w:bookmarkStart w:id="842" w:name="_Toc534620775"/>
      <w:bookmarkStart w:id="843" w:name="_Toc534621261"/>
      <w:bookmarkStart w:id="844" w:name="_Toc534621366"/>
      <w:bookmarkStart w:id="845" w:name="_Toc534621473"/>
      <w:bookmarkStart w:id="846" w:name="_Toc534625132"/>
      <w:bookmarkStart w:id="847" w:name="_Toc534631432"/>
      <w:bookmarkStart w:id="848" w:name="_Toc534631532"/>
      <w:bookmarkStart w:id="849" w:name="_Toc534631885"/>
      <w:bookmarkStart w:id="850" w:name="_Toc534632118"/>
      <w:bookmarkStart w:id="851" w:name="_Toc534632330"/>
      <w:bookmarkStart w:id="852" w:name="_Toc534632452"/>
      <w:bookmarkStart w:id="853" w:name="_Toc534632551"/>
      <w:bookmarkStart w:id="854" w:name="_Toc534633844"/>
      <w:bookmarkStart w:id="855" w:name="_Toc534634188"/>
      <w:bookmarkStart w:id="856" w:name="_Toc534634592"/>
      <w:bookmarkStart w:id="857" w:name="_Toc534634967"/>
      <w:bookmarkStart w:id="858" w:name="_Toc534635067"/>
      <w:bookmarkStart w:id="859" w:name="_Toc534635167"/>
      <w:bookmarkStart w:id="860" w:name="_Toc534635267"/>
      <w:bookmarkStart w:id="861" w:name="_Toc534635367"/>
      <w:bookmarkStart w:id="862" w:name="_Toc534635488"/>
      <w:bookmarkStart w:id="863" w:name="_Toc534635587"/>
      <w:bookmarkStart w:id="864" w:name="_Toc534636637"/>
      <w:bookmarkStart w:id="865" w:name="_Toc534638265"/>
      <w:bookmarkStart w:id="866" w:name="_Toc534638351"/>
      <w:bookmarkStart w:id="867" w:name="_Toc534638718"/>
      <w:bookmarkStart w:id="868" w:name="_Toc534640573"/>
      <w:bookmarkStart w:id="869" w:name="_Toc534650383"/>
      <w:bookmarkStart w:id="870" w:name="_Toc534707659"/>
      <w:bookmarkStart w:id="871" w:name="_Toc534719964"/>
      <w:bookmarkStart w:id="872" w:name="_Toc534720647"/>
      <w:bookmarkStart w:id="873" w:name="_Toc534721419"/>
      <w:bookmarkStart w:id="874" w:name="_Toc534723197"/>
      <w:bookmarkStart w:id="875" w:name="_Toc534724109"/>
      <w:bookmarkStart w:id="876" w:name="_Toc534724654"/>
      <w:bookmarkStart w:id="877" w:name="_Toc534724958"/>
      <w:bookmarkStart w:id="878" w:name="_Toc534725629"/>
      <w:bookmarkStart w:id="879" w:name="_Toc534729712"/>
      <w:bookmarkStart w:id="880" w:name="_Toc534792261"/>
      <w:bookmarkStart w:id="881" w:name="_Toc534792910"/>
      <w:bookmarkStart w:id="882" w:name="_Toc534793235"/>
      <w:bookmarkStart w:id="883" w:name="_Toc534793993"/>
      <w:bookmarkStart w:id="884" w:name="_Toc534794088"/>
      <w:bookmarkStart w:id="885" w:name="_Toc534794185"/>
      <w:bookmarkStart w:id="886" w:name="_Toc534796817"/>
      <w:bookmarkStart w:id="887" w:name="_Toc534878073"/>
      <w:bookmarkStart w:id="888" w:name="_Toc534878167"/>
      <w:bookmarkStart w:id="889" w:name="_Toc534880505"/>
      <w:bookmarkStart w:id="890" w:name="_Toc534895237"/>
      <w:bookmarkStart w:id="891" w:name="_Toc534895954"/>
      <w:bookmarkStart w:id="892" w:name="_Toc534896508"/>
      <w:bookmarkStart w:id="893" w:name="_Toc534896901"/>
      <w:bookmarkStart w:id="894" w:name="_Toc534983297"/>
      <w:bookmarkStart w:id="895" w:name="_Toc534984831"/>
      <w:bookmarkStart w:id="896" w:name="_Toc535242923"/>
      <w:bookmarkStart w:id="897" w:name="_Toc535243275"/>
      <w:bookmarkStart w:id="898" w:name="_Toc535245058"/>
      <w:bookmarkStart w:id="899" w:name="_Toc535248182"/>
      <w:bookmarkStart w:id="900" w:name="_Toc535248599"/>
      <w:bookmarkStart w:id="901" w:name="_Toc535250078"/>
      <w:bookmarkStart w:id="902" w:name="_Toc535251258"/>
      <w:bookmarkStart w:id="903" w:name="_Toc535251799"/>
      <w:bookmarkStart w:id="904" w:name="_Toc535252153"/>
      <w:bookmarkStart w:id="905" w:name="_Toc535346221"/>
      <w:bookmarkStart w:id="906" w:name="_Toc535418748"/>
      <w:bookmarkStart w:id="907" w:name="_Toc535505050"/>
      <w:bookmarkStart w:id="908" w:name="_Toc535509370"/>
      <w:bookmarkStart w:id="909" w:name="_Toc535510063"/>
      <w:bookmarkStart w:id="910" w:name="_Toc535512816"/>
      <w:bookmarkStart w:id="911" w:name="_Toc535512905"/>
      <w:bookmarkStart w:id="912" w:name="_Toc535527929"/>
      <w:bookmarkStart w:id="913" w:name="_Toc535536134"/>
      <w:bookmarkStart w:id="914" w:name="_Toc535575127"/>
      <w:bookmarkStart w:id="915" w:name="_Toc535587585"/>
      <w:bookmarkStart w:id="916" w:name="_Toc535587842"/>
      <w:bookmarkStart w:id="917" w:name="_Toc535588527"/>
      <w:bookmarkStart w:id="918" w:name="_Toc535589754"/>
      <w:bookmarkStart w:id="919" w:name="_Toc535590218"/>
      <w:bookmarkStart w:id="920" w:name="_Toc535594648"/>
      <w:bookmarkStart w:id="921" w:name="_Toc535832329"/>
      <w:bookmarkStart w:id="922" w:name="_Toc535834265"/>
      <w:bookmarkStart w:id="923" w:name="_Toc535846101"/>
      <w:bookmarkStart w:id="924" w:name="_Toc535846293"/>
      <w:bookmarkStart w:id="925" w:name="_Toc535853017"/>
      <w:bookmarkStart w:id="926" w:name="_Toc535853264"/>
      <w:bookmarkStart w:id="927" w:name="_Toc535854158"/>
      <w:bookmarkStart w:id="928" w:name="_Toc535854684"/>
      <w:bookmarkStart w:id="929" w:name="_Toc535918648"/>
      <w:bookmarkStart w:id="930" w:name="_Toc535932511"/>
      <w:bookmarkStart w:id="931" w:name="_Toc535932603"/>
      <w:bookmarkStart w:id="932" w:name="_Toc535933434"/>
      <w:bookmarkStart w:id="933" w:name="_Toc535934326"/>
      <w:bookmarkStart w:id="934" w:name="_Toc535935077"/>
      <w:bookmarkStart w:id="935" w:name="_Toc535935853"/>
      <w:bookmarkStart w:id="936" w:name="_Toc535938388"/>
      <w:bookmarkStart w:id="937" w:name="_Toc535938737"/>
      <w:bookmarkStart w:id="938" w:name="_Toc535942423"/>
      <w:bookmarkStart w:id="939" w:name="_Toc535942660"/>
      <w:bookmarkStart w:id="940" w:name="_Toc535942882"/>
      <w:bookmarkStart w:id="941" w:name="_Toc535942978"/>
      <w:bookmarkStart w:id="942" w:name="_Toc535943074"/>
      <w:bookmarkStart w:id="943" w:name="_Toc535947823"/>
      <w:bookmarkStart w:id="944" w:name="_Toc536006877"/>
      <w:bookmarkStart w:id="945" w:name="_Toc536110508"/>
      <w:bookmarkStart w:id="946" w:name="_Toc536110884"/>
      <w:bookmarkStart w:id="947" w:name="_Toc536112103"/>
      <w:bookmarkStart w:id="948" w:name="_Toc536112423"/>
      <w:bookmarkStart w:id="949" w:name="_Toc536113308"/>
      <w:bookmarkStart w:id="950" w:name="_Toc536113520"/>
      <w:bookmarkStart w:id="951" w:name="_Toc536113732"/>
      <w:bookmarkStart w:id="952" w:name="_Toc536115031"/>
      <w:bookmarkStart w:id="953" w:name="_Toc536115301"/>
      <w:bookmarkStart w:id="954" w:name="_Toc536117491"/>
      <w:bookmarkStart w:id="955" w:name="_Toc536117706"/>
      <w:bookmarkStart w:id="956" w:name="_Toc536118727"/>
      <w:bookmarkStart w:id="957" w:name="_Toc536120019"/>
      <w:bookmarkStart w:id="958" w:name="_Toc536120235"/>
      <w:bookmarkStart w:id="959" w:name="_Toc536127297"/>
      <w:bookmarkStart w:id="960" w:name="_Toc536127514"/>
      <w:bookmarkStart w:id="961" w:name="_Toc536128298"/>
      <w:bookmarkStart w:id="962" w:name="_Toc536129421"/>
      <w:bookmarkStart w:id="963" w:name="_Toc536129639"/>
      <w:bookmarkStart w:id="964" w:name="_Toc536129860"/>
      <w:bookmarkStart w:id="965" w:name="_Toc536130083"/>
      <w:bookmarkStart w:id="966" w:name="_Toc536130309"/>
      <w:bookmarkStart w:id="967" w:name="_Toc536130545"/>
      <w:bookmarkStart w:id="968" w:name="_Toc536131239"/>
      <w:bookmarkStart w:id="969" w:name="_Toc536131500"/>
      <w:bookmarkStart w:id="970" w:name="_Toc536199913"/>
      <w:bookmarkStart w:id="971" w:name="_Toc536200160"/>
      <w:bookmarkStart w:id="972" w:name="_Toc536200655"/>
      <w:bookmarkStart w:id="973" w:name="_Toc536200903"/>
      <w:bookmarkStart w:id="974" w:name="_Toc536201150"/>
      <w:bookmarkStart w:id="975" w:name="_Toc536201397"/>
      <w:bookmarkStart w:id="976" w:name="_Toc536202312"/>
      <w:bookmarkStart w:id="977" w:name="_Toc536203683"/>
      <w:bookmarkStart w:id="978" w:name="_Toc536203929"/>
      <w:bookmarkStart w:id="979" w:name="_Toc536204175"/>
      <w:bookmarkStart w:id="980" w:name="_Toc536539323"/>
      <w:bookmarkStart w:id="981" w:name="_Toc536539576"/>
      <w:bookmarkStart w:id="982" w:name="_Toc536543352"/>
      <w:bookmarkStart w:id="983" w:name="_Toc536543606"/>
      <w:bookmarkStart w:id="984" w:name="_Toc536544497"/>
      <w:bookmarkStart w:id="985" w:name="_Toc536545437"/>
      <w:bookmarkStart w:id="986" w:name="_Toc536546588"/>
      <w:bookmarkStart w:id="987" w:name="_Toc536626884"/>
      <w:bookmarkStart w:id="988" w:name="_Toc536725963"/>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9" w:name="_Toc533768837"/>
      <w:bookmarkStart w:id="990" w:name="_Toc533769136"/>
      <w:bookmarkStart w:id="991" w:name="_Toc533769308"/>
      <w:bookmarkStart w:id="992" w:name="_Toc533769360"/>
      <w:bookmarkStart w:id="993" w:name="_Toc533769759"/>
      <w:bookmarkStart w:id="994" w:name="_Toc533771820"/>
      <w:bookmarkStart w:id="995" w:name="_Toc533772308"/>
      <w:bookmarkStart w:id="996" w:name="_Toc533774380"/>
      <w:bookmarkStart w:id="997" w:name="_Toc533775572"/>
      <w:bookmarkStart w:id="998" w:name="_Toc533776216"/>
      <w:bookmarkStart w:id="999" w:name="_Toc533776343"/>
      <w:bookmarkStart w:id="1000" w:name="_Toc533777568"/>
      <w:bookmarkStart w:id="1001" w:name="_Toc534279476"/>
      <w:bookmarkStart w:id="1002" w:name="_Toc534279574"/>
      <w:bookmarkStart w:id="1003" w:name="_Toc534279652"/>
      <w:bookmarkStart w:id="1004" w:name="_Toc534290948"/>
      <w:bookmarkStart w:id="1005" w:name="_Toc534293230"/>
      <w:bookmarkStart w:id="1006" w:name="_Toc534293514"/>
      <w:bookmarkStart w:id="1007" w:name="_Toc534293592"/>
      <w:bookmarkStart w:id="1008" w:name="_Toc534387891"/>
      <w:bookmarkStart w:id="1009" w:name="_Toc534410862"/>
      <w:bookmarkStart w:id="1010" w:name="_Toc534620776"/>
      <w:bookmarkStart w:id="1011" w:name="_Toc534621262"/>
      <w:bookmarkStart w:id="1012" w:name="_Toc534621367"/>
      <w:bookmarkStart w:id="1013" w:name="_Toc534621474"/>
      <w:bookmarkStart w:id="1014" w:name="_Toc534625133"/>
      <w:bookmarkStart w:id="1015" w:name="_Toc534631433"/>
      <w:bookmarkStart w:id="1016" w:name="_Toc534631533"/>
      <w:bookmarkStart w:id="1017" w:name="_Toc534631886"/>
      <w:bookmarkStart w:id="1018" w:name="_Toc534632119"/>
      <w:bookmarkStart w:id="1019" w:name="_Toc534632331"/>
      <w:bookmarkStart w:id="1020" w:name="_Toc534632453"/>
      <w:bookmarkStart w:id="1021" w:name="_Toc534632552"/>
      <w:bookmarkStart w:id="1022" w:name="_Toc534633845"/>
      <w:bookmarkStart w:id="1023" w:name="_Toc534634189"/>
      <w:bookmarkStart w:id="1024" w:name="_Toc534634593"/>
      <w:bookmarkStart w:id="1025" w:name="_Toc534634968"/>
      <w:bookmarkStart w:id="1026" w:name="_Toc534635068"/>
      <w:bookmarkStart w:id="1027" w:name="_Toc534635168"/>
      <w:bookmarkStart w:id="1028" w:name="_Toc534635268"/>
      <w:bookmarkStart w:id="1029" w:name="_Toc534635368"/>
      <w:bookmarkStart w:id="1030" w:name="_Toc534635489"/>
      <w:bookmarkStart w:id="1031" w:name="_Toc534635588"/>
      <w:bookmarkStart w:id="1032" w:name="_Toc534636638"/>
      <w:bookmarkStart w:id="1033" w:name="_Toc534638266"/>
      <w:bookmarkStart w:id="1034" w:name="_Toc534638352"/>
      <w:bookmarkStart w:id="1035" w:name="_Toc534638719"/>
      <w:bookmarkStart w:id="1036" w:name="_Toc534640574"/>
      <w:bookmarkStart w:id="1037" w:name="_Toc534650384"/>
      <w:bookmarkStart w:id="1038" w:name="_Toc534707660"/>
      <w:bookmarkStart w:id="1039" w:name="_Toc534719965"/>
      <w:bookmarkStart w:id="1040" w:name="_Toc534720648"/>
      <w:bookmarkStart w:id="1041" w:name="_Toc534721420"/>
      <w:bookmarkStart w:id="1042" w:name="_Toc534723198"/>
      <w:bookmarkStart w:id="1043" w:name="_Toc534724110"/>
      <w:bookmarkStart w:id="1044" w:name="_Toc534724655"/>
      <w:bookmarkStart w:id="1045" w:name="_Toc534724959"/>
      <w:bookmarkStart w:id="1046" w:name="_Toc534725630"/>
      <w:bookmarkStart w:id="1047" w:name="_Toc534729713"/>
      <w:bookmarkStart w:id="1048" w:name="_Toc534792262"/>
      <w:bookmarkStart w:id="1049" w:name="_Toc534792911"/>
      <w:bookmarkStart w:id="1050" w:name="_Toc534793236"/>
      <w:bookmarkStart w:id="1051" w:name="_Toc534793994"/>
      <w:bookmarkStart w:id="1052" w:name="_Toc534794089"/>
      <w:bookmarkStart w:id="1053" w:name="_Toc534794186"/>
      <w:bookmarkStart w:id="1054" w:name="_Toc534796818"/>
      <w:bookmarkStart w:id="1055" w:name="_Toc534878074"/>
      <w:bookmarkStart w:id="1056" w:name="_Toc534878168"/>
      <w:bookmarkStart w:id="1057" w:name="_Toc534880506"/>
      <w:bookmarkStart w:id="1058" w:name="_Toc534895238"/>
      <w:bookmarkStart w:id="1059" w:name="_Toc534895955"/>
      <w:bookmarkStart w:id="1060" w:name="_Toc534896509"/>
      <w:bookmarkStart w:id="1061" w:name="_Toc534896902"/>
      <w:bookmarkStart w:id="1062" w:name="_Toc534983298"/>
      <w:bookmarkStart w:id="1063" w:name="_Toc534984832"/>
      <w:bookmarkStart w:id="1064" w:name="_Toc535242924"/>
      <w:bookmarkStart w:id="1065" w:name="_Toc535243276"/>
      <w:bookmarkStart w:id="1066" w:name="_Toc535245059"/>
      <w:bookmarkStart w:id="1067" w:name="_Toc535248183"/>
      <w:bookmarkStart w:id="1068" w:name="_Toc535248600"/>
      <w:bookmarkStart w:id="1069" w:name="_Toc535250079"/>
      <w:bookmarkStart w:id="1070" w:name="_Toc535251259"/>
      <w:bookmarkStart w:id="1071" w:name="_Toc535251800"/>
      <w:bookmarkStart w:id="1072" w:name="_Toc535252154"/>
      <w:bookmarkStart w:id="1073" w:name="_Toc535346222"/>
      <w:bookmarkStart w:id="1074" w:name="_Toc535418749"/>
      <w:bookmarkStart w:id="1075" w:name="_Toc535505051"/>
      <w:bookmarkStart w:id="1076" w:name="_Toc535509371"/>
      <w:bookmarkStart w:id="1077" w:name="_Toc535510064"/>
      <w:bookmarkStart w:id="1078" w:name="_Toc535512817"/>
      <w:bookmarkStart w:id="1079" w:name="_Toc535512906"/>
      <w:bookmarkStart w:id="1080" w:name="_Toc535527930"/>
      <w:bookmarkStart w:id="1081" w:name="_Toc535536135"/>
      <w:bookmarkStart w:id="1082" w:name="_Toc535575128"/>
      <w:bookmarkStart w:id="1083" w:name="_Toc535587586"/>
      <w:bookmarkStart w:id="1084" w:name="_Toc535587843"/>
      <w:bookmarkStart w:id="1085" w:name="_Toc535588528"/>
      <w:bookmarkStart w:id="1086" w:name="_Toc535589755"/>
      <w:bookmarkStart w:id="1087" w:name="_Toc535590219"/>
      <w:bookmarkStart w:id="1088" w:name="_Toc535594649"/>
      <w:bookmarkStart w:id="1089" w:name="_Toc535832330"/>
      <w:bookmarkStart w:id="1090" w:name="_Toc535834266"/>
      <w:bookmarkStart w:id="1091" w:name="_Toc535846102"/>
      <w:bookmarkStart w:id="1092" w:name="_Toc535846294"/>
      <w:bookmarkStart w:id="1093" w:name="_Toc535853018"/>
      <w:bookmarkStart w:id="1094" w:name="_Toc535853265"/>
      <w:bookmarkStart w:id="1095" w:name="_Toc535854159"/>
      <w:bookmarkStart w:id="1096" w:name="_Toc535854685"/>
      <w:bookmarkStart w:id="1097" w:name="_Toc535918649"/>
      <w:bookmarkStart w:id="1098" w:name="_Toc535932512"/>
      <w:bookmarkStart w:id="1099" w:name="_Toc535932604"/>
      <w:bookmarkStart w:id="1100" w:name="_Toc535933435"/>
      <w:bookmarkStart w:id="1101" w:name="_Toc535934327"/>
      <w:bookmarkStart w:id="1102" w:name="_Toc535935078"/>
      <w:bookmarkStart w:id="1103" w:name="_Toc535935854"/>
      <w:bookmarkStart w:id="1104" w:name="_Toc535938389"/>
      <w:bookmarkStart w:id="1105" w:name="_Toc535938738"/>
      <w:bookmarkStart w:id="1106" w:name="_Toc535942424"/>
      <w:bookmarkStart w:id="1107" w:name="_Toc535942661"/>
      <w:bookmarkStart w:id="1108" w:name="_Toc535942883"/>
      <w:bookmarkStart w:id="1109" w:name="_Toc535942979"/>
      <w:bookmarkStart w:id="1110" w:name="_Toc535943075"/>
      <w:bookmarkStart w:id="1111" w:name="_Toc535947824"/>
      <w:bookmarkStart w:id="1112" w:name="_Toc536006878"/>
      <w:bookmarkStart w:id="1113" w:name="_Toc536110509"/>
      <w:bookmarkStart w:id="1114" w:name="_Toc536110885"/>
      <w:bookmarkStart w:id="1115" w:name="_Toc536112104"/>
      <w:bookmarkStart w:id="1116" w:name="_Toc536112424"/>
      <w:bookmarkStart w:id="1117" w:name="_Toc536113309"/>
      <w:bookmarkStart w:id="1118" w:name="_Toc536113521"/>
      <w:bookmarkStart w:id="1119" w:name="_Toc536113733"/>
      <w:bookmarkStart w:id="1120" w:name="_Toc536115032"/>
      <w:bookmarkStart w:id="1121" w:name="_Toc536115302"/>
      <w:bookmarkStart w:id="1122" w:name="_Toc536117492"/>
      <w:bookmarkStart w:id="1123" w:name="_Toc536117707"/>
      <w:bookmarkStart w:id="1124" w:name="_Toc536118728"/>
      <w:bookmarkStart w:id="1125" w:name="_Toc536120020"/>
      <w:bookmarkStart w:id="1126" w:name="_Toc536120236"/>
      <w:bookmarkStart w:id="1127" w:name="_Toc536127298"/>
      <w:bookmarkStart w:id="1128" w:name="_Toc536127515"/>
      <w:bookmarkStart w:id="1129" w:name="_Toc536128299"/>
      <w:bookmarkStart w:id="1130" w:name="_Toc536129422"/>
      <w:bookmarkStart w:id="1131" w:name="_Toc536129640"/>
      <w:bookmarkStart w:id="1132" w:name="_Toc536129861"/>
      <w:bookmarkStart w:id="1133" w:name="_Toc536130084"/>
      <w:bookmarkStart w:id="1134" w:name="_Toc536130310"/>
      <w:bookmarkStart w:id="1135" w:name="_Toc536130546"/>
      <w:bookmarkStart w:id="1136" w:name="_Toc536131240"/>
      <w:bookmarkStart w:id="1137" w:name="_Toc536131501"/>
      <w:bookmarkStart w:id="1138" w:name="_Toc536199914"/>
      <w:bookmarkStart w:id="1139" w:name="_Toc536200161"/>
      <w:bookmarkStart w:id="1140" w:name="_Toc536200656"/>
      <w:bookmarkStart w:id="1141" w:name="_Toc536200904"/>
      <w:bookmarkStart w:id="1142" w:name="_Toc536201151"/>
      <w:bookmarkStart w:id="1143" w:name="_Toc536201398"/>
      <w:bookmarkStart w:id="1144" w:name="_Toc536202313"/>
      <w:bookmarkStart w:id="1145" w:name="_Toc536203684"/>
      <w:bookmarkStart w:id="1146" w:name="_Toc536203930"/>
      <w:bookmarkStart w:id="1147" w:name="_Toc536204176"/>
      <w:bookmarkStart w:id="1148" w:name="_Toc536539324"/>
      <w:bookmarkStart w:id="1149" w:name="_Toc536539577"/>
      <w:bookmarkStart w:id="1150" w:name="_Toc536543353"/>
      <w:bookmarkStart w:id="1151" w:name="_Toc536543607"/>
      <w:bookmarkStart w:id="1152" w:name="_Toc536544498"/>
      <w:bookmarkStart w:id="1153" w:name="_Toc536545438"/>
      <w:bookmarkStart w:id="1154" w:name="_Toc536546589"/>
      <w:bookmarkStart w:id="1155" w:name="_Toc536626885"/>
      <w:bookmarkStart w:id="1156" w:name="_Toc536725964"/>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57" w:name="_Toc534793237"/>
      <w:bookmarkStart w:id="1158" w:name="_Toc534793995"/>
      <w:bookmarkStart w:id="1159" w:name="_Toc534794090"/>
      <w:bookmarkStart w:id="1160" w:name="_Toc534794187"/>
      <w:bookmarkStart w:id="1161" w:name="_Toc534796819"/>
      <w:bookmarkStart w:id="1162" w:name="_Toc534878075"/>
      <w:bookmarkStart w:id="1163" w:name="_Toc534878169"/>
      <w:bookmarkStart w:id="1164" w:name="_Toc534880507"/>
      <w:bookmarkStart w:id="1165" w:name="_Toc534895239"/>
      <w:bookmarkStart w:id="1166" w:name="_Toc534895956"/>
      <w:bookmarkStart w:id="1167" w:name="_Toc534896510"/>
      <w:bookmarkStart w:id="1168" w:name="_Toc534896903"/>
      <w:bookmarkStart w:id="1169" w:name="_Toc534983299"/>
      <w:bookmarkStart w:id="1170" w:name="_Toc534984833"/>
      <w:bookmarkStart w:id="1171" w:name="_Toc535242925"/>
      <w:bookmarkStart w:id="1172" w:name="_Toc535243277"/>
      <w:bookmarkStart w:id="1173" w:name="_Toc535245060"/>
      <w:bookmarkStart w:id="1174" w:name="_Toc535248184"/>
      <w:bookmarkStart w:id="1175" w:name="_Toc535248601"/>
      <w:bookmarkStart w:id="1176" w:name="_Toc535250080"/>
      <w:bookmarkStart w:id="1177" w:name="_Toc535251260"/>
      <w:bookmarkStart w:id="1178" w:name="_Toc535251801"/>
      <w:bookmarkStart w:id="1179" w:name="_Toc535252155"/>
      <w:bookmarkStart w:id="1180" w:name="_Toc535346223"/>
      <w:bookmarkStart w:id="1181" w:name="_Toc535418750"/>
      <w:bookmarkStart w:id="1182" w:name="_Toc535505052"/>
      <w:bookmarkStart w:id="1183" w:name="_Toc535509372"/>
      <w:bookmarkStart w:id="1184" w:name="_Toc535510065"/>
      <w:bookmarkStart w:id="1185" w:name="_Toc535512818"/>
      <w:bookmarkStart w:id="1186" w:name="_Toc535512907"/>
      <w:bookmarkStart w:id="1187" w:name="_Toc535527931"/>
      <w:bookmarkStart w:id="1188" w:name="_Toc535536136"/>
      <w:bookmarkStart w:id="1189" w:name="_Toc535575129"/>
      <w:bookmarkStart w:id="1190" w:name="_Toc535587587"/>
      <w:bookmarkStart w:id="1191" w:name="_Toc535587844"/>
      <w:bookmarkStart w:id="1192" w:name="_Toc535588529"/>
      <w:bookmarkStart w:id="1193" w:name="_Toc535589756"/>
      <w:bookmarkStart w:id="1194" w:name="_Toc535590220"/>
      <w:bookmarkStart w:id="1195" w:name="_Toc535594650"/>
      <w:bookmarkStart w:id="1196" w:name="_Toc535832331"/>
      <w:bookmarkStart w:id="1197" w:name="_Toc535834267"/>
      <w:bookmarkStart w:id="1198" w:name="_Toc535846103"/>
      <w:bookmarkStart w:id="1199" w:name="_Toc535846295"/>
      <w:bookmarkStart w:id="1200" w:name="_Toc535853019"/>
      <w:bookmarkStart w:id="1201" w:name="_Toc535853266"/>
      <w:bookmarkStart w:id="1202" w:name="_Toc535854160"/>
      <w:bookmarkStart w:id="1203" w:name="_Toc535854686"/>
      <w:bookmarkStart w:id="1204" w:name="_Toc535918650"/>
      <w:bookmarkStart w:id="1205" w:name="_Toc535932513"/>
      <w:bookmarkStart w:id="1206" w:name="_Toc535932605"/>
      <w:bookmarkStart w:id="1207" w:name="_Toc535933436"/>
      <w:bookmarkStart w:id="1208" w:name="_Toc535934328"/>
      <w:bookmarkStart w:id="1209" w:name="_Toc535935079"/>
      <w:bookmarkStart w:id="1210" w:name="_Toc535935855"/>
      <w:bookmarkStart w:id="1211" w:name="_Toc535938390"/>
      <w:bookmarkStart w:id="1212" w:name="_Toc535938739"/>
      <w:bookmarkStart w:id="1213" w:name="_Toc535942425"/>
      <w:bookmarkStart w:id="1214" w:name="_Toc535942662"/>
      <w:bookmarkStart w:id="1215" w:name="_Toc535942884"/>
      <w:bookmarkStart w:id="1216" w:name="_Toc535942980"/>
      <w:bookmarkStart w:id="1217" w:name="_Toc535943076"/>
      <w:bookmarkStart w:id="1218" w:name="_Toc535947825"/>
      <w:bookmarkStart w:id="1219" w:name="_Toc536006879"/>
      <w:bookmarkStart w:id="1220" w:name="_Toc536110510"/>
      <w:bookmarkStart w:id="1221" w:name="_Toc536110886"/>
      <w:bookmarkStart w:id="1222" w:name="_Toc536112105"/>
      <w:bookmarkStart w:id="1223" w:name="_Toc536112425"/>
      <w:bookmarkStart w:id="1224" w:name="_Toc536113310"/>
      <w:bookmarkStart w:id="1225" w:name="_Toc536113522"/>
      <w:bookmarkStart w:id="1226" w:name="_Toc536113734"/>
      <w:bookmarkStart w:id="1227" w:name="_Toc536115033"/>
      <w:bookmarkStart w:id="1228" w:name="_Toc536115303"/>
      <w:bookmarkStart w:id="1229" w:name="_Toc536117493"/>
      <w:bookmarkStart w:id="1230" w:name="_Toc536117708"/>
      <w:bookmarkStart w:id="1231" w:name="_Toc536118729"/>
      <w:bookmarkStart w:id="1232" w:name="_Toc536120021"/>
      <w:bookmarkStart w:id="1233" w:name="_Toc536120237"/>
      <w:bookmarkStart w:id="1234" w:name="_Toc536127299"/>
      <w:bookmarkStart w:id="1235" w:name="_Toc536127516"/>
      <w:bookmarkStart w:id="1236" w:name="_Toc536128300"/>
      <w:bookmarkStart w:id="1237" w:name="_Toc536129423"/>
      <w:bookmarkStart w:id="1238" w:name="_Toc536129641"/>
      <w:bookmarkStart w:id="1239" w:name="_Toc536129862"/>
      <w:bookmarkStart w:id="1240" w:name="_Toc536130085"/>
      <w:bookmarkStart w:id="1241" w:name="_Toc536130311"/>
      <w:bookmarkStart w:id="1242" w:name="_Toc536130547"/>
      <w:bookmarkStart w:id="1243" w:name="_Toc536131241"/>
      <w:bookmarkStart w:id="1244" w:name="_Toc536131502"/>
      <w:bookmarkStart w:id="1245" w:name="_Toc536199915"/>
      <w:bookmarkStart w:id="1246" w:name="_Toc536200162"/>
      <w:bookmarkStart w:id="1247" w:name="_Toc536200657"/>
      <w:bookmarkStart w:id="1248" w:name="_Toc536200905"/>
      <w:bookmarkStart w:id="1249" w:name="_Toc536201152"/>
      <w:bookmarkStart w:id="1250" w:name="_Toc536201399"/>
      <w:bookmarkStart w:id="1251" w:name="_Toc536202314"/>
      <w:bookmarkStart w:id="1252" w:name="_Toc536203685"/>
      <w:bookmarkStart w:id="1253" w:name="_Toc536203931"/>
      <w:bookmarkStart w:id="1254" w:name="_Toc536204177"/>
      <w:bookmarkStart w:id="1255" w:name="_Toc536539325"/>
      <w:bookmarkStart w:id="1256" w:name="_Toc536539578"/>
      <w:bookmarkStart w:id="1257" w:name="_Toc536543354"/>
      <w:bookmarkStart w:id="1258" w:name="_Toc536543608"/>
      <w:bookmarkStart w:id="1259" w:name="_Toc536544499"/>
      <w:bookmarkStart w:id="1260" w:name="_Toc536545439"/>
      <w:bookmarkStart w:id="1261" w:name="_Toc536546590"/>
      <w:bookmarkStart w:id="1262" w:name="_Toc536626886"/>
      <w:bookmarkStart w:id="1263" w:name="_Toc536725965"/>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14:paraId="1706BCAC" w14:textId="09ADD96C" w:rsidR="008F23B1" w:rsidRDefault="006C2BAC" w:rsidP="00A07716">
      <w:pPr>
        <w:pStyle w:val="Titre2"/>
        <w:spacing w:after="240"/>
        <w:ind w:left="708" w:hanging="578"/>
      </w:pPr>
      <w:bookmarkStart w:id="1264" w:name="_Toc536725966"/>
      <w:r>
        <w:t>M</w:t>
      </w:r>
      <w:r w:rsidR="008F23B1" w:rsidRPr="00170752">
        <w:t>odèle thermomécanique des rotors</w:t>
      </w:r>
      <w:bookmarkEnd w:id="1264"/>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1E2FC7" w:rsidRPr="001E2FC7">
        <w:rPr>
          <w:b/>
          <w:iCs/>
        </w:rPr>
        <w:t xml:space="preserve">Figure </w:t>
      </w:r>
      <w:r w:rsidR="001E2FC7" w:rsidRPr="001E2FC7">
        <w:rPr>
          <w:b/>
          <w:iCs/>
          <w:noProof/>
        </w:rPr>
        <w:t>3.1</w:t>
      </w:r>
      <w:r w:rsidR="001E2FC7" w:rsidRPr="001E2FC7">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E3E6CC5"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65" w:name="_Ref533769151"/>
      <w:bookmarkStart w:id="1266" w:name="_Toc536112209"/>
      <w:bookmarkStart w:id="1267" w:name="_Toc536726074"/>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65"/>
      <w:r>
        <w:rPr>
          <w:rFonts w:ascii="Calibri" w:eastAsia="Times New Roman" w:hAnsi="Calibri" w:cs="Times New Roman"/>
          <w:i w:val="0"/>
          <w:iCs w:val="0"/>
          <w:color w:val="auto"/>
          <w:sz w:val="22"/>
          <w:szCs w:val="20"/>
          <w:lang w:eastAsia="fr-FR"/>
        </w:rPr>
        <w:t xml:space="preserve"> : déformation thermique de rotor </w:t>
      </w:r>
      <w:bookmarkEnd w:id="1266"/>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1E2FC7">
        <w:rPr>
          <w:rFonts w:ascii="Calibri" w:eastAsia="Times New Roman" w:hAnsi="Calibri" w:cs="Times New Roman"/>
          <w:b/>
          <w:i w:val="0"/>
          <w:iCs w:val="0"/>
          <w:color w:val="auto"/>
          <w:sz w:val="22"/>
          <w:szCs w:val="20"/>
          <w:lang w:eastAsia="fr-FR"/>
        </w:rPr>
        <w:t>[28]</w:t>
      </w:r>
      <w:bookmarkEnd w:id="1267"/>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68" w:name="_Toc536725967"/>
      <w:r>
        <w:t>M</w:t>
      </w:r>
      <w:r w:rsidR="008F23B1">
        <w:t>odèle thermique linéaire</w:t>
      </w:r>
      <w:bookmarkEnd w:id="1268"/>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1E2FC7">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1E6C73"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9"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69"/>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1E2FC7" w:rsidRPr="001E2FC7">
        <w:rPr>
          <w:b/>
          <w:iCs/>
        </w:rPr>
        <w:t xml:space="preserve">Figure </w:t>
      </w:r>
      <w:r w:rsidR="001E2FC7" w:rsidRPr="001E2FC7">
        <w:rPr>
          <w:b/>
          <w:iCs/>
          <w:noProof/>
        </w:rPr>
        <w:t>3.1</w:t>
      </w:r>
      <w:r w:rsidR="001E2FC7" w:rsidRPr="001E2FC7">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1E6C73"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1E2FC7">
        <w:rPr>
          <w:b/>
        </w:rPr>
        <w:t>[45]</w:t>
      </w:r>
      <w:r w:rsidRPr="00FD1ED7">
        <w:rPr>
          <w:b/>
        </w:rPr>
        <w:fldChar w:fldCharType="end"/>
      </w:r>
      <w:r>
        <w:t xml:space="preserve"> donne quelques ordres de grandeur de ce coefficient. </w:t>
      </w:r>
    </w:p>
    <w:p w14:paraId="0398D42A" w14:textId="3DC99911"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70" w:name="_Toc536112271"/>
      <w:bookmarkStart w:id="1271" w:name="_Toc536726169"/>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70"/>
      <w:bookmarkEnd w:id="1271"/>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1651" cy="2758174"/>
                    </a:xfrm>
                    <a:prstGeom prst="rect">
                      <a:avLst/>
                    </a:prstGeom>
                  </pic:spPr>
                </pic:pic>
              </a:graphicData>
            </a:graphic>
          </wp:inline>
        </w:drawing>
      </w:r>
    </w:p>
    <w:p w14:paraId="3F8529A5" w14:textId="6CF196ED"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72" w:name="_Ref529545990"/>
      <w:bookmarkStart w:id="1273" w:name="_Toc536112210"/>
      <w:bookmarkStart w:id="1274" w:name="_Toc536726075"/>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72"/>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73"/>
      <w:bookmarkEnd w:id="1274"/>
    </w:p>
    <w:p w14:paraId="4EFFDEA6" w14:textId="7DFBBF4F" w:rsidR="008F23B1" w:rsidRPr="00C40A7A" w:rsidRDefault="008F23B1" w:rsidP="00192383">
      <w:pPr>
        <w:pStyle w:val="Titre4"/>
        <w:spacing w:before="240" w:after="240"/>
        <w:ind w:left="709" w:hanging="862"/>
      </w:pPr>
      <w:bookmarkStart w:id="1275" w:name="_Ref533776278"/>
      <w:r>
        <w:t>Intégration numérique</w:t>
      </w:r>
      <w:bookmarkEnd w:id="1275"/>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1E2FC7">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1E2FC7">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1E2FC7">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1E6C7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6" w:name="_Ref529547194"/>
            <w:r w:rsidRPr="005600FC">
              <w:rPr>
                <w:rFonts w:ascii="Times New Roman" w:eastAsia="Times New Roman" w:hAnsi="Times New Roman"/>
                <w:b/>
                <w:iCs w:val="0"/>
                <w:color w:val="auto"/>
                <w:sz w:val="22"/>
                <w:szCs w:val="22"/>
                <w:lang w:eastAsia="fr-FR"/>
              </w:rPr>
              <w:t xml:space="preserve"> </w:t>
            </w:r>
            <w:bookmarkEnd w:id="1276"/>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1E2FC7">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1E2FC7">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1E6C73"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1E2FC7">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1E6C73"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77" w:name="_Ref529548381"/>
            <w:r w:rsidRPr="005600FC">
              <w:rPr>
                <w:rFonts w:ascii="Times New Roman" w:eastAsia="Times New Roman" w:hAnsi="Times New Roman"/>
                <w:b/>
                <w:iCs w:val="0"/>
                <w:color w:val="auto"/>
                <w:sz w:val="22"/>
                <w:szCs w:val="22"/>
                <w:lang w:eastAsia="fr-FR"/>
              </w:rPr>
              <w:t xml:space="preserve"> </w:t>
            </w:r>
            <w:bookmarkEnd w:id="1277"/>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1E2FC7">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78" w:name="_Toc536725968"/>
      <w:r>
        <w:t>M</w:t>
      </w:r>
      <w:r w:rsidR="008F23B1">
        <w:t>od</w:t>
      </w:r>
      <w:r w:rsidR="00AF59DA">
        <w:t>èlisation</w:t>
      </w:r>
      <w:r w:rsidR="008F23B1">
        <w:t xml:space="preserve"> de </w:t>
      </w:r>
      <w:r w:rsidR="00AF59DA">
        <w:t xml:space="preserve">la </w:t>
      </w:r>
      <w:r w:rsidR="008F23B1">
        <w:t>déformation therm</w:t>
      </w:r>
      <w:r w:rsidR="00AF59DA">
        <w:t>omecanique</w:t>
      </w:r>
      <w:bookmarkEnd w:id="1278"/>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1E2FC7">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1E6C73"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1E6C73"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1E2FC7" w:rsidRPr="001E2FC7">
        <w:rPr>
          <w:b/>
          <w:iCs/>
        </w:rPr>
        <w:t xml:space="preserve">Tableau </w:t>
      </w:r>
      <w:r w:rsidR="001E2FC7" w:rsidRPr="001E2FC7">
        <w:rPr>
          <w:b/>
          <w:iCs/>
          <w:noProof/>
        </w:rPr>
        <w:t>3.1</w:t>
      </w:r>
      <w:r w:rsidR="001E2FC7" w:rsidRPr="001E2FC7">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1E2FC7">
        <w:rPr>
          <w:b/>
        </w:rPr>
        <w:t>[45]</w:t>
      </w:r>
      <w:r w:rsidRPr="00470072">
        <w:rPr>
          <w:b/>
        </w:rPr>
        <w:fldChar w:fldCharType="end"/>
      </w:r>
      <w:r>
        <w:t>.</w:t>
      </w:r>
    </w:p>
    <w:p w14:paraId="3BE811EB" w14:textId="333C641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79" w:name="_Ref530004758"/>
      <w:bookmarkStart w:id="1280" w:name="_Toc536112272"/>
      <w:bookmarkStart w:id="1281" w:name="_Toc536726170"/>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79"/>
      <w:r w:rsidRPr="00AE331A">
        <w:rPr>
          <w:rFonts w:ascii="Calibri" w:eastAsia="Times New Roman" w:hAnsi="Calibri" w:cs="Times New Roman"/>
          <w:i w:val="0"/>
          <w:iCs w:val="0"/>
          <w:color w:val="auto"/>
          <w:sz w:val="22"/>
          <w:szCs w:val="20"/>
          <w:lang w:eastAsia="fr-FR"/>
        </w:rPr>
        <w:t> : Ordres de grandeur du coefficient de dilatation thermique</w:t>
      </w:r>
      <w:bookmarkEnd w:id="1280"/>
      <w:bookmarkEnd w:id="1281"/>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1E6C73"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1E2FC7">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1E6C73"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82" w:name="_Ref535846162"/>
            <w:r w:rsidRPr="00222B71">
              <w:rPr>
                <w:rFonts w:ascii="Calibri" w:eastAsia="Times New Roman" w:hAnsi="Calibri" w:cs="Times New Roman"/>
                <w:i w:val="0"/>
                <w:iCs w:val="0"/>
                <w:color w:val="auto"/>
                <w:sz w:val="22"/>
                <w:szCs w:val="20"/>
                <w:lang w:eastAsia="fr-FR"/>
              </w:rPr>
              <w:t xml:space="preserve"> </w:t>
            </w:r>
            <w:bookmarkEnd w:id="1282"/>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1E6C73"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5"/>
                    <a:stretch>
                      <a:fillRect/>
                    </a:stretch>
                  </pic:blipFill>
                  <pic:spPr>
                    <a:xfrm>
                      <a:off x="0" y="0"/>
                      <a:ext cx="5760720" cy="1802130"/>
                    </a:xfrm>
                    <a:prstGeom prst="rect">
                      <a:avLst/>
                    </a:prstGeom>
                  </pic:spPr>
                </pic:pic>
              </a:graphicData>
            </a:graphic>
          </wp:inline>
        </w:drawing>
      </w:r>
    </w:p>
    <w:p w14:paraId="73D6233E" w14:textId="6929A3D3"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83" w:name="_Toc536112211"/>
      <w:bookmarkStart w:id="1284" w:name="_Toc536726076"/>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83"/>
      <w:bookmarkEnd w:id="1284"/>
    </w:p>
    <w:p w14:paraId="7913029F" w14:textId="5AF519D2"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1E2FC7" w:rsidRPr="001E2FC7">
        <w:rPr>
          <w:b/>
          <w:iCs/>
        </w:rPr>
        <w:t xml:space="preserve">Figure </w:t>
      </w:r>
      <w:r w:rsidR="001E2FC7" w:rsidRPr="001E2FC7">
        <w:rPr>
          <w:b/>
          <w:iCs/>
          <w:noProof/>
        </w:rPr>
        <w:t>3.1</w:t>
      </w:r>
      <w:r w:rsidR="001E2FC7" w:rsidRPr="001E2FC7">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CE5FC5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85" w:name="_Ref530004549"/>
      <w:bookmarkStart w:id="1286" w:name="_Toc536112212"/>
      <w:bookmarkStart w:id="1287" w:name="_Toc536726077"/>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85"/>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86"/>
      <w:bookmarkEnd w:id="1287"/>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1E2FC7" w:rsidRPr="001E2FC7">
        <w:rPr>
          <w:b/>
          <w:iCs/>
        </w:rPr>
        <w:t xml:space="preserve">Figure </w:t>
      </w:r>
      <w:r w:rsidR="001E2FC7" w:rsidRPr="001E2FC7">
        <w:rPr>
          <w:b/>
          <w:iCs/>
          <w:noProof/>
        </w:rPr>
        <w:t>3.1</w:t>
      </w:r>
      <w:r w:rsidR="001E2FC7" w:rsidRPr="001E2FC7">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8000" cy="1339200"/>
                    </a:xfrm>
                    <a:prstGeom prst="rect">
                      <a:avLst/>
                    </a:prstGeom>
                  </pic:spPr>
                </pic:pic>
              </a:graphicData>
            </a:graphic>
          </wp:inline>
        </w:drawing>
      </w:r>
    </w:p>
    <w:p w14:paraId="269CFD0E" w14:textId="0B7A766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88" w:name="_Ref530003394"/>
      <w:bookmarkStart w:id="1289" w:name="_Toc536112213"/>
      <w:bookmarkStart w:id="1290" w:name="_Toc536726078"/>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8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89"/>
      <w:bookmarkEnd w:id="1290"/>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1E6C73"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1E2FC7">
        <w:rPr>
          <w:b/>
        </w:rPr>
        <w:t>3.3</w:t>
      </w:r>
      <w:r w:rsidR="0085283A" w:rsidRPr="0085283A">
        <w:rPr>
          <w:b/>
        </w:rPr>
        <w:fldChar w:fldCharType="end"/>
      </w:r>
      <w:r>
        <w:t>.</w:t>
      </w:r>
    </w:p>
    <w:p w14:paraId="233DAF58" w14:textId="191B1C43" w:rsidR="008F23B1" w:rsidRDefault="00504245" w:rsidP="0027459D">
      <w:pPr>
        <w:pStyle w:val="Titre2"/>
        <w:ind w:left="567"/>
      </w:pPr>
      <w:bookmarkStart w:id="1291" w:name="_Toc536725969"/>
      <w:r>
        <w:t>M</w:t>
      </w:r>
      <w:r w:rsidR="008F23B1">
        <w:t>odèles dynamiques des rotors</w:t>
      </w:r>
      <w:bookmarkEnd w:id="1291"/>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92" w:name="_Toc536725970"/>
      <w:r w:rsidRPr="00FE7BC5">
        <w:t xml:space="preserve">Rotor rigide à </w:t>
      </w:r>
      <w:r>
        <w:t>quatres degrés de</w:t>
      </w:r>
      <w:r w:rsidR="00232DB3">
        <w:t xml:space="preserve"> </w:t>
      </w:r>
      <w:r>
        <w:t>liberté</w:t>
      </w:r>
      <w:bookmarkEnd w:id="1292"/>
    </w:p>
    <w:p w14:paraId="39849EF5" w14:textId="0E54D2D4"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1E2FC7">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1E2FC7" w:rsidRPr="001E2FC7">
        <w:rPr>
          <w:b/>
        </w:rPr>
        <w:t xml:space="preserve">Figure </w:t>
      </w:r>
      <w:r w:rsidR="001E2FC7" w:rsidRPr="001E2FC7">
        <w:rPr>
          <w:b/>
          <w:iCs/>
          <w:noProof/>
        </w:rPr>
        <w:t>3.2</w:t>
      </w:r>
      <w:r w:rsidR="001E2FC7" w:rsidRPr="001E2FC7">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1E6C7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1E6C7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1E6C7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1E6C7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3" w:name="_Ref527451513"/>
            <w:r w:rsidRPr="001C390D">
              <w:rPr>
                <w:rFonts w:ascii="Calibri" w:eastAsia="Times New Roman" w:hAnsi="Calibri" w:cs="Times New Roman"/>
                <w:i w:val="0"/>
                <w:iCs w:val="0"/>
                <w:color w:val="auto"/>
                <w:sz w:val="22"/>
                <w:szCs w:val="20"/>
                <w:lang w:eastAsia="fr-FR"/>
              </w:rPr>
              <w:t xml:space="preserve"> </w:t>
            </w:r>
            <w:bookmarkEnd w:id="1293"/>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8"/>
                    <a:stretch>
                      <a:fillRect/>
                    </a:stretch>
                  </pic:blipFill>
                  <pic:spPr>
                    <a:xfrm>
                      <a:off x="0" y="0"/>
                      <a:ext cx="5760720" cy="2159635"/>
                    </a:xfrm>
                    <a:prstGeom prst="rect">
                      <a:avLst/>
                    </a:prstGeom>
                  </pic:spPr>
                </pic:pic>
              </a:graphicData>
            </a:graphic>
          </wp:inline>
        </w:drawing>
      </w:r>
    </w:p>
    <w:p w14:paraId="344B6F95" w14:textId="1BE3136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94" w:name="_Ref527447015"/>
      <w:bookmarkStart w:id="1295" w:name="_Toc536112214"/>
      <w:bookmarkStart w:id="1296" w:name="_Toc536726079"/>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94"/>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95"/>
      <w:bookmarkEnd w:id="1296"/>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1E6C73"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35846348"/>
            <w:r w:rsidRPr="001C390D">
              <w:rPr>
                <w:rFonts w:ascii="Calibri" w:eastAsia="Times New Roman" w:hAnsi="Calibri" w:cs="Times New Roman"/>
                <w:i w:val="0"/>
                <w:iCs w:val="0"/>
                <w:color w:val="auto"/>
                <w:sz w:val="22"/>
                <w:szCs w:val="20"/>
                <w:lang w:eastAsia="fr-FR"/>
              </w:rPr>
              <w:t xml:space="preserve"> </w:t>
            </w:r>
            <w:bookmarkEnd w:id="1297"/>
          </w:p>
        </w:tc>
      </w:tr>
    </w:tbl>
    <w:p w14:paraId="1F4379B4" w14:textId="77777777" w:rsidR="000153F7" w:rsidRDefault="000153F7" w:rsidP="00A079DB">
      <w:pPr>
        <w:overflowPunct/>
        <w:spacing w:before="120" w:line="360" w:lineRule="auto"/>
        <w:ind w:firstLine="709"/>
        <w:textAlignment w:val="auto"/>
      </w:pPr>
    </w:p>
    <w:p w14:paraId="7AA0B665" w14:textId="60AF53B6" w:rsidR="000153F7" w:rsidRDefault="000153F7" w:rsidP="00894CFE">
      <w:pPr>
        <w:keepNext/>
        <w:spacing w:before="120" w:after="120" w:line="360" w:lineRule="auto"/>
      </w:pPr>
      <w:commentRangeStart w:id="1298"/>
      <w:r>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1E2FC7">
        <w:rPr>
          <w:b/>
        </w:rPr>
        <w:t>3.3.1</w:t>
      </w:r>
      <w:r w:rsidRPr="00FB71C1">
        <w:rPr>
          <w:b/>
        </w:rPr>
        <w:fldChar w:fldCharType="end"/>
      </w:r>
      <w:r>
        <w:t xml:space="preserve">. </w:t>
      </w:r>
      <w:commentRangeEnd w:id="1298"/>
      <w:r w:rsidR="00240242">
        <w:rPr>
          <w:rStyle w:val="Marquedecommentaire"/>
        </w:rPr>
        <w:commentReference w:id="1298"/>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1E6C73"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1E6C73"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9" w:name="_Ref529996805"/>
            <w:r w:rsidRPr="001C390D">
              <w:rPr>
                <w:rFonts w:ascii="Calibri" w:eastAsia="Times New Roman" w:hAnsi="Calibri" w:cs="Times New Roman"/>
                <w:i w:val="0"/>
                <w:iCs w:val="0"/>
                <w:color w:val="auto"/>
                <w:sz w:val="22"/>
                <w:szCs w:val="20"/>
                <w:lang w:eastAsia="fr-FR"/>
              </w:rPr>
              <w:t xml:space="preserve"> </w:t>
            </w:r>
            <w:bookmarkEnd w:id="1299"/>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1E6C7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1E6C7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0" w:name="_Ref527450146"/>
            <w:r w:rsidRPr="001C390D">
              <w:rPr>
                <w:rFonts w:ascii="Calibri" w:eastAsia="Times New Roman" w:hAnsi="Calibri" w:cs="Times New Roman"/>
                <w:i w:val="0"/>
                <w:iCs w:val="0"/>
                <w:color w:val="auto"/>
                <w:sz w:val="22"/>
                <w:szCs w:val="20"/>
                <w:lang w:eastAsia="fr-FR"/>
              </w:rPr>
              <w:t xml:space="preserve"> </w:t>
            </w:r>
            <w:bookmarkEnd w:id="1300"/>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1E2FC7">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1E6C73"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1E6C73"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1" w:name="_Ref527451487"/>
            <w:r w:rsidRPr="001C390D">
              <w:rPr>
                <w:rFonts w:ascii="Calibri" w:eastAsia="Times New Roman" w:hAnsi="Calibri" w:cs="Times New Roman"/>
                <w:i w:val="0"/>
                <w:iCs w:val="0"/>
                <w:color w:val="auto"/>
                <w:sz w:val="22"/>
                <w:szCs w:val="20"/>
                <w:lang w:eastAsia="fr-FR"/>
              </w:rPr>
              <w:t xml:space="preserve"> </w:t>
            </w:r>
            <w:bookmarkEnd w:id="1301"/>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1E2FC7">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1E2FC7">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2" w:name="_Ref532491934"/>
            <w:r w:rsidRPr="001C390D">
              <w:rPr>
                <w:rFonts w:ascii="Calibri" w:eastAsia="Times New Roman" w:hAnsi="Calibri" w:cs="Times New Roman"/>
                <w:i w:val="0"/>
                <w:iCs w:val="0"/>
                <w:color w:val="auto"/>
                <w:sz w:val="22"/>
                <w:szCs w:val="20"/>
                <w:lang w:eastAsia="fr-FR"/>
              </w:rPr>
              <w:t xml:space="preserve"> </w:t>
            </w:r>
            <w:bookmarkEnd w:id="1302"/>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303" w:name="_Toc536725971"/>
      <w:r w:rsidRPr="005C43B6">
        <w:t xml:space="preserve">Rotor flexible à </w:t>
      </w:r>
      <m:oMath>
        <m:r>
          <m:rPr>
            <m:sty m:val="bi"/>
          </m:rPr>
          <w:rPr>
            <w:rFonts w:ascii="Cambria Math" w:hAnsi="Cambria Math"/>
          </w:rPr>
          <m:t>n</m:t>
        </m:r>
      </m:oMath>
      <w:r w:rsidRPr="005C43B6">
        <w:t xml:space="preserve"> degrés de liberté</w:t>
      </w:r>
      <w:bookmarkEnd w:id="1303"/>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fldChar w:fldCharType="separate"/>
      </w:r>
      <w:r w:rsidR="001E2FC7">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1E2FC7">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4" w:name="_Ref532491926"/>
            <w:r w:rsidRPr="001C390D">
              <w:rPr>
                <w:rFonts w:ascii="Calibri" w:eastAsia="Times New Roman" w:hAnsi="Calibri" w:cs="Times New Roman"/>
                <w:i w:val="0"/>
                <w:iCs w:val="0"/>
                <w:color w:val="auto"/>
                <w:sz w:val="22"/>
                <w:szCs w:val="20"/>
                <w:lang w:eastAsia="fr-FR"/>
              </w:rPr>
              <w:t xml:space="preserve"> </w:t>
            </w:r>
            <w:bookmarkEnd w:id="1304"/>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05" w:name="_Toc536725972"/>
      <w:r>
        <w:t>Méthode numérique d’intégration temporelles</w:t>
      </w:r>
      <w:bookmarkEnd w:id="1305"/>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1E2FC7">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1E2FC7">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1E2FC7">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6" w:name="_Ref527642609"/>
            <w:r w:rsidRPr="001C390D">
              <w:rPr>
                <w:rFonts w:ascii="Calibri" w:eastAsia="Times New Roman" w:hAnsi="Calibri" w:cs="Times New Roman"/>
                <w:i w:val="0"/>
                <w:iCs w:val="0"/>
                <w:color w:val="auto"/>
                <w:sz w:val="22"/>
                <w:szCs w:val="20"/>
                <w:lang w:eastAsia="fr-FR"/>
              </w:rPr>
              <w:t xml:space="preserve"> </w:t>
            </w:r>
            <w:bookmarkEnd w:id="1306"/>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1E6C73"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1E6C73"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7" w:name="_Ref527644224"/>
            <w:r w:rsidRPr="001C390D">
              <w:rPr>
                <w:rFonts w:ascii="Calibri" w:eastAsia="Times New Roman" w:hAnsi="Calibri" w:cs="Times New Roman"/>
                <w:i w:val="0"/>
                <w:iCs w:val="0"/>
                <w:color w:val="auto"/>
                <w:sz w:val="22"/>
                <w:szCs w:val="20"/>
                <w:lang w:eastAsia="fr-FR"/>
              </w:rPr>
              <w:t xml:space="preserve"> </w:t>
            </w:r>
            <w:bookmarkEnd w:id="1307"/>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1E2FC7">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08" w:name="_Ref527647596"/>
            <w:r w:rsidRPr="00F37648">
              <w:rPr>
                <w:rFonts w:eastAsiaTheme="minorEastAsia"/>
              </w:rPr>
              <w:t xml:space="preserve"> </w:t>
            </w:r>
            <w:bookmarkEnd w:id="1308"/>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1E6C73"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1E6C73"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1E2FC7">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1E6C73"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09" w:name="_Ref532560710"/>
            <w:r w:rsidRPr="00F37648">
              <w:rPr>
                <w:rFonts w:eastAsiaTheme="minorEastAsia"/>
              </w:rPr>
              <w:t xml:space="preserve"> </w:t>
            </w:r>
            <w:bookmarkEnd w:id="1309"/>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1E6C7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1E6C73"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1E2FC7">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1E6C73"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1E6C73"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7BD696F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10" w:name="_Ref528070494"/>
      <w:bookmarkStart w:id="1311" w:name="_Toc536112215"/>
      <w:bookmarkStart w:id="1312" w:name="_Toc536726080"/>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10"/>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11"/>
      <w:bookmarkEnd w:id="1312"/>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1E2FC7" w:rsidRPr="001E2FC7">
        <w:rPr>
          <w:b/>
          <w:iCs/>
        </w:rPr>
        <w:t>Figure 3.2</w:t>
      </w:r>
      <w:r w:rsidR="001E2FC7" w:rsidRPr="001E2FC7">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13" w:name="_Ref533776247"/>
      <w:bookmarkStart w:id="1314" w:name="_Toc536725973"/>
      <w:r>
        <w:t>Vibration</w:t>
      </w:r>
      <w:r w:rsidR="00565E70">
        <w:t>s</w:t>
      </w:r>
      <w:r>
        <w:t xml:space="preserve"> synchrone</w:t>
      </w:r>
      <w:r w:rsidR="00565E70">
        <w:t>s</w:t>
      </w:r>
      <w:r>
        <w:t xml:space="preserve"> et solution</w:t>
      </w:r>
      <w:r w:rsidR="00565E70">
        <w:t>s</w:t>
      </w:r>
      <w:r>
        <w:t xml:space="preserve"> périodique</w:t>
      </w:r>
      <w:bookmarkEnd w:id="1313"/>
      <w:r w:rsidR="00565E70">
        <w:t>s</w:t>
      </w:r>
      <w:bookmarkEnd w:id="1314"/>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1E2FC7">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1E6C73"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5" w:name="_Ref478549772"/>
            <w:bookmarkStart w:id="1316" w:name="_Ref478549690"/>
            <w:r w:rsidRPr="00737867">
              <w:rPr>
                <w:rFonts w:ascii="Times New Roman" w:eastAsia="Times New Roman" w:hAnsi="Times New Roman"/>
                <w:b/>
                <w:iCs w:val="0"/>
                <w:color w:val="auto"/>
                <w:sz w:val="22"/>
                <w:szCs w:val="22"/>
                <w:lang w:eastAsia="fr-FR"/>
              </w:rPr>
              <w:t xml:space="preserve"> </w:t>
            </w:r>
            <w:bookmarkEnd w:id="1315"/>
          </w:p>
        </w:tc>
        <w:bookmarkEnd w:id="1316"/>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1E2FC7">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1E6C73"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7" w:name="_Ref532562776"/>
            <w:r>
              <w:rPr>
                <w:rFonts w:ascii="Times New Roman" w:eastAsia="Times New Roman" w:hAnsi="Times New Roman"/>
                <w:b/>
                <w:iCs w:val="0"/>
                <w:color w:val="auto"/>
                <w:sz w:val="22"/>
                <w:szCs w:val="22"/>
                <w:lang w:val="en-US" w:eastAsia="fr-FR"/>
              </w:rPr>
              <w:t xml:space="preserve"> </w:t>
            </w:r>
            <w:bookmarkEnd w:id="1317"/>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1E6C73"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8" w:name="_Ref507252382"/>
            <w:r w:rsidRPr="00BC5E15">
              <w:rPr>
                <w:rFonts w:ascii="Times New Roman" w:eastAsia="Times New Roman" w:hAnsi="Times New Roman"/>
                <w:b/>
                <w:iCs w:val="0"/>
                <w:color w:val="auto"/>
                <w:sz w:val="22"/>
                <w:szCs w:val="22"/>
                <w:lang w:eastAsia="fr-FR"/>
              </w:rPr>
              <w:t xml:space="preserve"> </w:t>
            </w:r>
            <w:bookmarkEnd w:id="1318"/>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1E6C7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1E2FC7">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1E2FC7">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1E6C73"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9" w:name="_Ref528576979"/>
            <w:r w:rsidRPr="00CE7924">
              <w:rPr>
                <w:rFonts w:ascii="Times New Roman" w:eastAsia="Times New Roman" w:hAnsi="Times New Roman"/>
                <w:b/>
                <w:iCs w:val="0"/>
                <w:color w:val="auto"/>
                <w:sz w:val="22"/>
                <w:szCs w:val="22"/>
                <w:lang w:eastAsia="fr-FR"/>
              </w:rPr>
              <w:t xml:space="preserve"> </w:t>
            </w:r>
            <w:bookmarkEnd w:id="1319"/>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1E6C7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20" w:name="_Ref528576952"/>
            <w:r>
              <w:rPr>
                <w:rFonts w:ascii="Times New Roman" w:eastAsia="Times New Roman" w:hAnsi="Times New Roman"/>
                <w:b/>
                <w:iCs w:val="0"/>
                <w:color w:val="auto"/>
                <w:sz w:val="22"/>
                <w:szCs w:val="22"/>
                <w:lang w:val="en-US" w:eastAsia="fr-FR"/>
              </w:rPr>
              <w:t xml:space="preserve"> </w:t>
            </w:r>
            <w:bookmarkEnd w:id="1320"/>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1E2FC7">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1E6C73"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1E2FC7" w:rsidRPr="001E2FC7">
        <w:rPr>
          <w:b/>
          <w:i/>
          <w:iCs/>
        </w:rPr>
        <w:t xml:space="preserve">Figure </w:t>
      </w:r>
      <w:r w:rsidR="001E2FC7" w:rsidRPr="001E2FC7">
        <w:rPr>
          <w:b/>
          <w:i/>
          <w:iCs/>
          <w:noProof/>
        </w:rPr>
        <w:t>3.2</w:t>
      </w:r>
      <w:r w:rsidR="001E2FC7" w:rsidRPr="001E2FC7">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1E2FC7">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1E2FC7">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464E7BF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21" w:name="_Ref528059593"/>
      <w:bookmarkStart w:id="1322" w:name="_Toc536112216"/>
      <w:bookmarkStart w:id="1323" w:name="_Toc536726081"/>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21"/>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22"/>
      <w:bookmarkEnd w:id="1323"/>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1E2FC7" w:rsidRPr="001E2FC7">
        <w:rPr>
          <w:b/>
          <w:iCs/>
        </w:rPr>
        <w:t xml:space="preserve">Figure </w:t>
      </w:r>
      <w:r w:rsidR="001E2FC7" w:rsidRPr="001E2FC7">
        <w:rPr>
          <w:b/>
          <w:iCs/>
          <w:noProof/>
        </w:rPr>
        <w:t>3.2</w:t>
      </w:r>
      <w:r w:rsidR="001E2FC7" w:rsidRPr="001E2FC7">
        <w:rPr>
          <w:b/>
          <w:iCs/>
          <w:noProof/>
        </w:rPr>
        <w:noBreakHyphen/>
        <w:t>4</w:t>
      </w:r>
      <w:r w:rsidR="005A5955" w:rsidRPr="0047355D">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7EFF975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24" w:name="_Ref535232690"/>
      <w:bookmarkStart w:id="1325" w:name="_Toc536112217"/>
      <w:bookmarkStart w:id="1326" w:name="_Toc536726082"/>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4"/>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25"/>
      <w:bookmarkEnd w:id="1326"/>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1E2FC7">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1E6C7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1E2FC7" w:rsidRPr="001E2FC7">
        <w:rPr>
          <w:b/>
        </w:rPr>
        <w:t xml:space="preserve">Figure </w:t>
      </w:r>
      <w:r w:rsidR="001E2FC7" w:rsidRPr="001E2FC7">
        <w:rPr>
          <w:b/>
          <w:noProof/>
        </w:rPr>
        <w:t>3.2</w:t>
      </w:r>
      <w:r w:rsidR="001E2FC7" w:rsidRPr="001E2FC7">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5627DC0" w:rsidR="008F23B1" w:rsidRDefault="008F23B1" w:rsidP="008F23B1">
      <w:pPr>
        <w:jc w:val="center"/>
      </w:pPr>
      <w:bookmarkStart w:id="1327" w:name="_Ref528618353"/>
      <w:bookmarkStart w:id="1328" w:name="_Toc536112218"/>
      <w:bookmarkStart w:id="1329" w:name="_Toc536726083"/>
      <w:r>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5</w:t>
      </w:r>
      <w:r w:rsidR="009F566C">
        <w:rPr>
          <w:noProof/>
        </w:rPr>
        <w:fldChar w:fldCharType="end"/>
      </w:r>
      <w:bookmarkEnd w:id="1327"/>
      <w:r>
        <w:t xml:space="preserve"> : </w:t>
      </w:r>
      <w:r w:rsidRPr="000F0B32">
        <w:t>Diagramme de l’algorithme classique pour trouver la solution périodique</w:t>
      </w:r>
      <w:bookmarkEnd w:id="1328"/>
      <w:bookmarkEnd w:id="1329"/>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30" w:name="_Ref533770770"/>
      <w:bookmarkStart w:id="1331" w:name="_Toc536725974"/>
      <w:r>
        <w:t>Modélisation du balourd thermique</w:t>
      </w:r>
      <w:bookmarkEnd w:id="1330"/>
      <w:bookmarkEnd w:id="1331"/>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1E2FC7">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1E2FC7">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2701" cy="2091187"/>
                    </a:xfrm>
                    <a:prstGeom prst="rect">
                      <a:avLst/>
                    </a:prstGeom>
                  </pic:spPr>
                </pic:pic>
              </a:graphicData>
            </a:graphic>
          </wp:inline>
        </w:drawing>
      </w:r>
    </w:p>
    <w:p w14:paraId="7FDEC5D7" w14:textId="2440F5D7"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32" w:name="_Ref535847826"/>
      <w:bookmarkStart w:id="1333" w:name="_Toc536112219"/>
      <w:bookmarkStart w:id="1334" w:name="_Toc536726084"/>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32"/>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33"/>
      <w:bookmarkEnd w:id="1334"/>
    </w:p>
    <w:p w14:paraId="2E5E6D01" w14:textId="2B7D104F" w:rsidR="00E6333C" w:rsidRDefault="00E6333C" w:rsidP="00E6333C">
      <w:pPr>
        <w:spacing w:before="240" w:after="240" w:line="360" w:lineRule="auto"/>
        <w:ind w:firstLine="709"/>
      </w:pPr>
      <w:r>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1E2FC7" w:rsidRPr="001E2FC7">
        <w:rPr>
          <w:b/>
          <w:iCs/>
        </w:rPr>
        <w:t>Figure 3.3</w:t>
      </w:r>
      <w:r w:rsidR="001E2FC7" w:rsidRPr="001E2FC7">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35" w:name="_Ref536534158"/>
      <w:bookmarkStart w:id="1336" w:name="_Ref536534174"/>
      <w:bookmarkStart w:id="1337" w:name="_Toc536725975"/>
      <w:r>
        <w:t>Approche de</w:t>
      </w:r>
      <w:r w:rsidR="008F23B1">
        <w:t xml:space="preserve"> masse conconcentrée</w:t>
      </w:r>
      <w:bookmarkEnd w:id="1335"/>
      <w:bookmarkEnd w:id="1336"/>
      <w:bookmarkEnd w:id="1337"/>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7B267030" w:rsidR="00D33BC9" w:rsidRDefault="00197563" w:rsidP="009F5231">
      <w:pPr>
        <w:spacing w:before="120" w:after="120" w:line="360" w:lineRule="auto"/>
        <w:ind w:firstLine="709"/>
      </w:pPr>
      <w:commentRangeStart w:id="1338"/>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1E2FC7" w:rsidRPr="001E2FC7">
        <w:rPr>
          <w:b/>
        </w:rPr>
        <w:t xml:space="preserve">Figure </w:t>
      </w:r>
      <w:r w:rsidR="001E2FC7" w:rsidRPr="001E2FC7">
        <w:rPr>
          <w:b/>
          <w:iCs/>
          <w:noProof/>
        </w:rPr>
        <w:t>3.3</w:t>
      </w:r>
      <w:r w:rsidR="001E2FC7" w:rsidRPr="001E2FC7">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1E6C73"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1E6C73"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206D9B2A"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1E2FC7">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1E6C73"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9" w:name="_Ref536535907"/>
            <w:r w:rsidRPr="00222B71">
              <w:rPr>
                <w:rFonts w:ascii="Calibri" w:eastAsia="Times New Roman" w:hAnsi="Calibri" w:cs="Times New Roman"/>
                <w:i w:val="0"/>
                <w:iCs w:val="0"/>
                <w:color w:val="auto"/>
                <w:sz w:val="22"/>
                <w:szCs w:val="20"/>
                <w:lang w:eastAsia="fr-FR"/>
              </w:rPr>
              <w:t xml:space="preserve"> </w:t>
            </w:r>
            <w:bookmarkEnd w:id="1339"/>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3727" cy="1564876"/>
                    </a:xfrm>
                    <a:prstGeom prst="rect">
                      <a:avLst/>
                    </a:prstGeom>
                  </pic:spPr>
                </pic:pic>
              </a:graphicData>
            </a:graphic>
          </wp:inline>
        </w:drawing>
      </w:r>
    </w:p>
    <w:p w14:paraId="39B8AE8F" w14:textId="1D6EED9C"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40" w:name="_Ref536524018"/>
      <w:bookmarkStart w:id="1341" w:name="_Toc536726085"/>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40"/>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38"/>
      <w:r w:rsidR="00D06DE0">
        <w:rPr>
          <w:rStyle w:val="Marquedecommentaire"/>
          <w:rFonts w:ascii="Calibri" w:eastAsia="Times New Roman" w:hAnsi="Calibri" w:cs="Times New Roman"/>
          <w:i w:val="0"/>
          <w:iCs w:val="0"/>
          <w:color w:val="auto"/>
          <w:lang w:eastAsia="fr-FR"/>
        </w:rPr>
        <w:commentReference w:id="1338"/>
      </w:r>
      <w:bookmarkEnd w:id="1341"/>
    </w:p>
    <w:p w14:paraId="47982632" w14:textId="0616AD3F" w:rsidR="008F23B1" w:rsidRDefault="00B5005B" w:rsidP="002F5B02">
      <w:pPr>
        <w:spacing w:before="240" w:after="240" w:line="360" w:lineRule="auto"/>
        <w:ind w:firstLine="708"/>
      </w:pPr>
      <w:r>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1E2FC7" w:rsidRPr="001E2FC7">
        <w:rPr>
          <w:b/>
        </w:rPr>
        <w:t>Figure 3.3</w:t>
      </w:r>
      <w:r w:rsidR="001E2FC7" w:rsidRPr="001E2FC7">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1E6C73"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1E6C73"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5"/>
                    <a:stretch>
                      <a:fillRect/>
                    </a:stretch>
                  </pic:blipFill>
                  <pic:spPr>
                    <a:xfrm>
                      <a:off x="0" y="0"/>
                      <a:ext cx="5760720" cy="1633220"/>
                    </a:xfrm>
                    <a:prstGeom prst="rect">
                      <a:avLst/>
                    </a:prstGeom>
                  </pic:spPr>
                </pic:pic>
              </a:graphicData>
            </a:graphic>
          </wp:inline>
        </w:drawing>
      </w:r>
    </w:p>
    <w:p w14:paraId="4D728966" w14:textId="4D245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42" w:name="_Ref503981360"/>
      <w:bookmarkStart w:id="1343" w:name="_Toc536112220"/>
      <w:bookmarkStart w:id="1344" w:name="_Toc536726086"/>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42"/>
      <w:r w:rsidRPr="00BD0636">
        <w:rPr>
          <w:rFonts w:ascii="Calibri" w:eastAsia="Times New Roman" w:hAnsi="Calibri" w:cs="Times New Roman"/>
          <w:i w:val="0"/>
          <w:iCs w:val="0"/>
          <w:color w:val="auto"/>
          <w:sz w:val="22"/>
          <w:szCs w:val="20"/>
          <w:lang w:eastAsia="fr-FR"/>
        </w:rPr>
        <w:t> : défaut de la fibre neutre</w:t>
      </w:r>
      <w:bookmarkEnd w:id="1343"/>
      <w:bookmarkEnd w:id="1344"/>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1E6C73"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1E6C73"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1345"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6" w:name="_Ref528586408"/>
            <w:r w:rsidRPr="00222B71">
              <w:rPr>
                <w:rFonts w:ascii="Calibri" w:eastAsia="Times New Roman" w:hAnsi="Calibri" w:cs="Times New Roman"/>
                <w:i w:val="0"/>
                <w:iCs w:val="0"/>
                <w:color w:val="auto"/>
                <w:sz w:val="22"/>
                <w:szCs w:val="20"/>
                <w:lang w:eastAsia="fr-FR"/>
              </w:rPr>
              <w:t xml:space="preserve"> </w:t>
            </w:r>
            <w:bookmarkEnd w:id="1346"/>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47" w:name="_Toc536725976"/>
      <w:r>
        <w:t>Approche de défaut</w:t>
      </w:r>
      <w:r w:rsidR="008F23B1">
        <w:t xml:space="preserve"> de la fibre neutre</w:t>
      </w:r>
      <w:bookmarkEnd w:id="1345"/>
      <w:bookmarkEnd w:id="1347"/>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1E6C7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1E6C7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1E6C73"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8" w:name="_Ref528591501"/>
            <w:r w:rsidRPr="00222B71">
              <w:rPr>
                <w:rFonts w:ascii="Calibri" w:eastAsia="Times New Roman" w:hAnsi="Calibri" w:cs="Times New Roman"/>
                <w:i w:val="0"/>
                <w:iCs w:val="0"/>
                <w:color w:val="auto"/>
                <w:sz w:val="22"/>
                <w:szCs w:val="20"/>
                <w:lang w:eastAsia="fr-FR"/>
              </w:rPr>
              <w:t xml:space="preserve"> </w:t>
            </w:r>
            <w:bookmarkEnd w:id="1348"/>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1E6C73"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1E6C73"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1E6C73"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9" w:name="_Ref532583633"/>
            <w:r w:rsidRPr="00222B71">
              <w:rPr>
                <w:rFonts w:ascii="Calibri" w:eastAsia="Times New Roman" w:hAnsi="Calibri" w:cs="Times New Roman"/>
                <w:i w:val="0"/>
                <w:iCs w:val="0"/>
                <w:color w:val="auto"/>
                <w:sz w:val="22"/>
                <w:szCs w:val="20"/>
                <w:lang w:eastAsia="fr-FR"/>
              </w:rPr>
              <w:t xml:space="preserve"> </w:t>
            </w:r>
            <w:bookmarkEnd w:id="1349"/>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1E2FC7">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1E6C73"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50" w:name="_Toc536725977"/>
      <w:r w:rsidRPr="006F3AB9">
        <w:rPr>
          <w:sz w:val="24"/>
        </w:rPr>
        <w:t>Conclusion</w:t>
      </w:r>
      <w:bookmarkEnd w:id="1350"/>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51" w:name="_Toc536725978"/>
      <w:r>
        <w:t>Chapitre 4</w:t>
      </w:r>
      <w:r w:rsidR="00B431E6">
        <w:t xml:space="preserve"> : </w:t>
      </w:r>
      <w:r>
        <w:br/>
      </w:r>
      <w:r w:rsidR="00B431E6">
        <w:t>Simulations numériques</w:t>
      </w:r>
      <w:bookmarkEnd w:id="1351"/>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52" w:name="_Toc533772322"/>
      <w:bookmarkStart w:id="1353" w:name="_Toc533774394"/>
      <w:bookmarkStart w:id="1354" w:name="_Toc533775586"/>
      <w:bookmarkStart w:id="1355" w:name="_Toc533776230"/>
      <w:bookmarkStart w:id="1356" w:name="_Toc533776357"/>
      <w:bookmarkStart w:id="1357" w:name="_Toc533777582"/>
      <w:bookmarkStart w:id="1358" w:name="_Toc534279490"/>
      <w:bookmarkStart w:id="1359" w:name="_Toc534279588"/>
      <w:bookmarkStart w:id="1360" w:name="_Toc534279666"/>
      <w:bookmarkStart w:id="1361" w:name="_Toc534290962"/>
      <w:bookmarkStart w:id="1362" w:name="_Toc534293244"/>
      <w:bookmarkStart w:id="1363" w:name="_Toc534293528"/>
      <w:bookmarkStart w:id="1364" w:name="_Toc534293606"/>
      <w:bookmarkStart w:id="1365" w:name="_Toc534387905"/>
      <w:bookmarkStart w:id="1366" w:name="_Toc534410876"/>
      <w:bookmarkStart w:id="1367" w:name="_Toc534620790"/>
      <w:bookmarkStart w:id="1368" w:name="_Toc534621276"/>
      <w:bookmarkStart w:id="1369" w:name="_Toc534621381"/>
      <w:bookmarkStart w:id="1370" w:name="_Toc534621488"/>
      <w:bookmarkStart w:id="1371" w:name="_Toc534625147"/>
      <w:bookmarkStart w:id="1372" w:name="_Toc534631447"/>
      <w:bookmarkStart w:id="1373" w:name="_Toc534631547"/>
      <w:bookmarkStart w:id="1374" w:name="_Toc534631900"/>
      <w:bookmarkStart w:id="1375" w:name="_Toc534632133"/>
      <w:bookmarkStart w:id="1376" w:name="_Toc534632345"/>
      <w:bookmarkStart w:id="1377" w:name="_Toc534632467"/>
      <w:bookmarkStart w:id="1378" w:name="_Toc534632566"/>
      <w:bookmarkStart w:id="1379" w:name="_Toc534633859"/>
      <w:bookmarkStart w:id="1380" w:name="_Toc534634203"/>
      <w:bookmarkStart w:id="1381" w:name="_Toc534634607"/>
      <w:bookmarkStart w:id="1382" w:name="_Toc534634982"/>
      <w:bookmarkStart w:id="1383" w:name="_Toc534635082"/>
      <w:bookmarkStart w:id="1384" w:name="_Toc534635182"/>
      <w:bookmarkStart w:id="1385" w:name="_Toc534635282"/>
      <w:bookmarkStart w:id="1386" w:name="_Toc534635382"/>
      <w:bookmarkStart w:id="1387" w:name="_Toc534635503"/>
      <w:bookmarkStart w:id="1388" w:name="_Toc534635602"/>
      <w:bookmarkStart w:id="1389" w:name="_Toc534636652"/>
      <w:bookmarkStart w:id="1390" w:name="_Toc534638280"/>
      <w:bookmarkStart w:id="1391" w:name="_Toc534638366"/>
      <w:bookmarkStart w:id="1392" w:name="_Toc534638733"/>
      <w:bookmarkStart w:id="1393" w:name="_Toc534640588"/>
      <w:bookmarkStart w:id="1394" w:name="_Toc534650398"/>
      <w:bookmarkStart w:id="1395" w:name="_Toc534707674"/>
      <w:bookmarkStart w:id="1396" w:name="_Toc534719979"/>
      <w:bookmarkStart w:id="1397" w:name="_Toc534720662"/>
      <w:bookmarkStart w:id="1398" w:name="_Toc534721434"/>
      <w:bookmarkStart w:id="1399" w:name="_Toc534723212"/>
      <w:bookmarkStart w:id="1400" w:name="_Toc534724124"/>
      <w:bookmarkStart w:id="1401" w:name="_Toc534724669"/>
      <w:bookmarkStart w:id="1402" w:name="_Toc534724973"/>
      <w:bookmarkStart w:id="1403" w:name="_Toc534725644"/>
      <w:bookmarkStart w:id="1404" w:name="_Toc534729727"/>
      <w:bookmarkStart w:id="1405" w:name="_Toc534792276"/>
      <w:bookmarkStart w:id="1406" w:name="_Toc534792925"/>
      <w:bookmarkStart w:id="1407" w:name="_Toc534793251"/>
      <w:bookmarkStart w:id="1408" w:name="_Toc534794009"/>
      <w:bookmarkStart w:id="1409" w:name="_Toc534794104"/>
      <w:bookmarkStart w:id="1410" w:name="_Toc534794201"/>
      <w:bookmarkStart w:id="1411" w:name="_Toc534796833"/>
      <w:bookmarkStart w:id="1412" w:name="_Toc534878089"/>
      <w:bookmarkStart w:id="1413" w:name="_Toc534878183"/>
      <w:bookmarkStart w:id="1414" w:name="_Toc534880521"/>
      <w:bookmarkStart w:id="1415" w:name="_Toc534895253"/>
      <w:bookmarkStart w:id="1416" w:name="_Toc534895970"/>
      <w:bookmarkStart w:id="1417" w:name="_Toc534896524"/>
      <w:bookmarkStart w:id="1418" w:name="_Toc534896917"/>
      <w:bookmarkStart w:id="1419" w:name="_Toc534983313"/>
      <w:bookmarkStart w:id="1420" w:name="_Toc534984847"/>
      <w:bookmarkStart w:id="1421" w:name="_Toc535242939"/>
      <w:bookmarkStart w:id="1422" w:name="_Toc535243291"/>
      <w:bookmarkStart w:id="1423" w:name="_Toc535245074"/>
      <w:bookmarkStart w:id="1424" w:name="_Toc535248198"/>
      <w:bookmarkStart w:id="1425" w:name="_Toc535248615"/>
      <w:bookmarkStart w:id="1426" w:name="_Toc535250094"/>
      <w:bookmarkStart w:id="1427" w:name="_Toc535251274"/>
      <w:bookmarkStart w:id="1428" w:name="_Toc535251815"/>
      <w:bookmarkStart w:id="1429" w:name="_Toc535252169"/>
      <w:bookmarkStart w:id="1430" w:name="_Toc535346237"/>
      <w:bookmarkStart w:id="1431" w:name="_Toc535418764"/>
      <w:bookmarkStart w:id="1432" w:name="_Toc535505066"/>
      <w:bookmarkStart w:id="1433" w:name="_Toc535509386"/>
      <w:bookmarkStart w:id="1434" w:name="_Toc535510079"/>
      <w:bookmarkStart w:id="1435" w:name="_Toc535512832"/>
      <w:bookmarkStart w:id="1436" w:name="_Toc535512921"/>
      <w:bookmarkStart w:id="1437" w:name="_Toc535527945"/>
      <w:bookmarkStart w:id="1438" w:name="_Toc535536150"/>
      <w:bookmarkStart w:id="1439" w:name="_Toc535575143"/>
      <w:bookmarkStart w:id="1440" w:name="_Toc535587601"/>
      <w:bookmarkStart w:id="1441" w:name="_Toc535587858"/>
      <w:bookmarkStart w:id="1442" w:name="_Toc535588543"/>
      <w:bookmarkStart w:id="1443" w:name="_Toc535589770"/>
      <w:bookmarkStart w:id="1444" w:name="_Toc535590234"/>
      <w:bookmarkStart w:id="1445" w:name="_Toc535594664"/>
      <w:bookmarkStart w:id="1446" w:name="_Toc535832345"/>
      <w:bookmarkStart w:id="1447" w:name="_Toc535834281"/>
      <w:bookmarkStart w:id="1448" w:name="_Toc535846117"/>
      <w:bookmarkStart w:id="1449" w:name="_Toc535846309"/>
      <w:bookmarkStart w:id="1450" w:name="_Toc535853033"/>
      <w:bookmarkStart w:id="1451" w:name="_Toc535853280"/>
      <w:bookmarkStart w:id="1452" w:name="_Toc535854174"/>
      <w:bookmarkStart w:id="1453" w:name="_Toc535854700"/>
      <w:bookmarkStart w:id="1454" w:name="_Toc535918664"/>
      <w:bookmarkStart w:id="1455" w:name="_Toc535932527"/>
      <w:bookmarkStart w:id="1456" w:name="_Toc535932619"/>
      <w:bookmarkStart w:id="1457" w:name="_Toc535933450"/>
      <w:bookmarkStart w:id="1458" w:name="_Toc535934342"/>
      <w:bookmarkStart w:id="1459" w:name="_Toc535935093"/>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60" w:name="_Toc534793252"/>
      <w:bookmarkStart w:id="1461" w:name="_Toc534794010"/>
      <w:bookmarkStart w:id="1462" w:name="_Toc534794105"/>
      <w:bookmarkStart w:id="1463" w:name="_Toc534794202"/>
      <w:bookmarkStart w:id="1464" w:name="_Toc534796834"/>
      <w:bookmarkStart w:id="1465" w:name="_Toc534878090"/>
      <w:bookmarkStart w:id="1466" w:name="_Toc534878184"/>
      <w:bookmarkStart w:id="1467" w:name="_Toc534880522"/>
      <w:bookmarkStart w:id="1468" w:name="_Toc534895254"/>
      <w:bookmarkStart w:id="1469" w:name="_Toc534895971"/>
      <w:bookmarkStart w:id="1470" w:name="_Toc534896525"/>
      <w:bookmarkStart w:id="1471" w:name="_Toc534896918"/>
      <w:bookmarkStart w:id="1472" w:name="_Toc534983314"/>
      <w:bookmarkStart w:id="1473" w:name="_Toc534984848"/>
      <w:bookmarkStart w:id="1474" w:name="_Toc535242940"/>
      <w:bookmarkStart w:id="1475" w:name="_Toc535243292"/>
      <w:bookmarkStart w:id="1476" w:name="_Toc535245075"/>
      <w:bookmarkStart w:id="1477" w:name="_Toc535248199"/>
      <w:bookmarkStart w:id="1478" w:name="_Toc535248616"/>
      <w:bookmarkStart w:id="1479" w:name="_Toc535250095"/>
      <w:bookmarkStart w:id="1480" w:name="_Toc535251275"/>
      <w:bookmarkStart w:id="1481" w:name="_Toc535251816"/>
      <w:bookmarkStart w:id="1482" w:name="_Toc535252170"/>
      <w:bookmarkStart w:id="1483" w:name="_Toc535346238"/>
      <w:bookmarkStart w:id="1484" w:name="_Toc535418765"/>
      <w:bookmarkStart w:id="1485" w:name="_Toc535505067"/>
      <w:bookmarkStart w:id="1486" w:name="_Toc535509387"/>
      <w:bookmarkStart w:id="1487" w:name="_Toc535510080"/>
      <w:bookmarkStart w:id="1488" w:name="_Toc535512833"/>
      <w:bookmarkStart w:id="1489" w:name="_Toc535512922"/>
      <w:bookmarkStart w:id="1490" w:name="_Toc535527946"/>
      <w:bookmarkStart w:id="1491" w:name="_Toc535536151"/>
      <w:bookmarkStart w:id="1492" w:name="_Toc535575144"/>
      <w:bookmarkStart w:id="1493" w:name="_Toc535587602"/>
      <w:bookmarkStart w:id="1494" w:name="_Toc535587859"/>
      <w:bookmarkStart w:id="1495" w:name="_Toc535588544"/>
      <w:bookmarkStart w:id="1496" w:name="_Toc535589771"/>
      <w:bookmarkStart w:id="1497" w:name="_Toc535590235"/>
      <w:bookmarkStart w:id="1498" w:name="_Toc535594665"/>
      <w:bookmarkStart w:id="1499" w:name="_Toc535832346"/>
      <w:bookmarkStart w:id="1500" w:name="_Toc535834282"/>
      <w:bookmarkStart w:id="1501" w:name="_Toc535846118"/>
      <w:bookmarkStart w:id="1502" w:name="_Toc535846310"/>
      <w:bookmarkStart w:id="1503" w:name="_Toc535853034"/>
      <w:bookmarkStart w:id="1504" w:name="_Toc535853281"/>
      <w:bookmarkStart w:id="1505" w:name="_Toc535854175"/>
      <w:bookmarkStart w:id="1506" w:name="_Toc535854701"/>
      <w:bookmarkStart w:id="1507" w:name="_Toc535918665"/>
      <w:bookmarkStart w:id="1508" w:name="_Toc535932528"/>
      <w:bookmarkStart w:id="1509" w:name="_Toc535932620"/>
      <w:bookmarkStart w:id="1510" w:name="_Toc535933451"/>
      <w:bookmarkStart w:id="1511" w:name="_Toc535934343"/>
      <w:bookmarkStart w:id="1512" w:name="_Toc535935094"/>
      <w:bookmarkStart w:id="1513" w:name="_Toc535935869"/>
      <w:bookmarkStart w:id="1514" w:name="_Toc535938404"/>
      <w:bookmarkStart w:id="1515" w:name="_Toc535938753"/>
      <w:bookmarkStart w:id="1516" w:name="_Toc535942439"/>
      <w:bookmarkStart w:id="1517" w:name="_Toc535942676"/>
      <w:bookmarkStart w:id="1518" w:name="_Toc535942898"/>
      <w:bookmarkStart w:id="1519" w:name="_Toc535942994"/>
      <w:bookmarkStart w:id="1520" w:name="_Toc535943090"/>
      <w:bookmarkStart w:id="1521" w:name="_Toc535947839"/>
      <w:bookmarkStart w:id="1522" w:name="_Toc536006893"/>
      <w:bookmarkStart w:id="1523" w:name="_Toc536110524"/>
      <w:bookmarkStart w:id="1524" w:name="_Toc536110900"/>
      <w:bookmarkStart w:id="1525" w:name="_Toc536112119"/>
      <w:bookmarkStart w:id="1526" w:name="_Toc536112439"/>
      <w:bookmarkStart w:id="1527" w:name="_Toc536113324"/>
      <w:bookmarkStart w:id="1528" w:name="_Toc536113536"/>
      <w:bookmarkStart w:id="1529" w:name="_Toc536113748"/>
      <w:bookmarkStart w:id="1530" w:name="_Toc536115047"/>
      <w:bookmarkStart w:id="1531" w:name="_Toc536115317"/>
      <w:bookmarkStart w:id="1532" w:name="_Toc536117507"/>
      <w:bookmarkStart w:id="1533" w:name="_Toc536117722"/>
      <w:bookmarkStart w:id="1534" w:name="_Toc536118743"/>
      <w:bookmarkStart w:id="1535" w:name="_Toc536120035"/>
      <w:bookmarkStart w:id="1536" w:name="_Toc536120251"/>
      <w:bookmarkStart w:id="1537" w:name="_Toc536127313"/>
      <w:bookmarkStart w:id="1538" w:name="_Toc536127530"/>
      <w:bookmarkStart w:id="1539" w:name="_Toc536128314"/>
      <w:bookmarkStart w:id="1540" w:name="_Toc536129437"/>
      <w:bookmarkStart w:id="1541" w:name="_Toc536129655"/>
      <w:bookmarkStart w:id="1542" w:name="_Toc536129876"/>
      <w:bookmarkStart w:id="1543" w:name="_Toc536130099"/>
      <w:bookmarkStart w:id="1544" w:name="_Toc536130325"/>
      <w:bookmarkStart w:id="1545" w:name="_Toc536130561"/>
      <w:bookmarkStart w:id="1546" w:name="_Toc536131255"/>
      <w:bookmarkStart w:id="1547" w:name="_Toc536131516"/>
      <w:bookmarkStart w:id="1548" w:name="_Toc536199929"/>
      <w:bookmarkStart w:id="1549" w:name="_Toc536200176"/>
      <w:bookmarkStart w:id="1550" w:name="_Toc536200671"/>
      <w:bookmarkStart w:id="1551" w:name="_Toc536200919"/>
      <w:bookmarkStart w:id="1552" w:name="_Toc536201166"/>
      <w:bookmarkStart w:id="1553" w:name="_Toc536201413"/>
      <w:bookmarkStart w:id="1554" w:name="_Toc536202328"/>
      <w:bookmarkStart w:id="1555" w:name="_Toc536203699"/>
      <w:bookmarkStart w:id="1556" w:name="_Toc536203945"/>
      <w:bookmarkStart w:id="1557" w:name="_Toc536204191"/>
      <w:bookmarkStart w:id="1558" w:name="_Toc536539339"/>
      <w:bookmarkStart w:id="1559" w:name="_Toc536539592"/>
      <w:bookmarkStart w:id="1560" w:name="_Toc536543368"/>
      <w:bookmarkStart w:id="1561" w:name="_Toc536543622"/>
      <w:bookmarkStart w:id="1562" w:name="_Toc536544513"/>
      <w:bookmarkStart w:id="1563" w:name="_Toc536545453"/>
      <w:bookmarkStart w:id="1564" w:name="_Toc536546604"/>
      <w:bookmarkStart w:id="1565" w:name="_Toc536626900"/>
      <w:bookmarkStart w:id="1566" w:name="_Toc53672597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6C078B5F" w14:textId="77777777" w:rsidR="007B54E2" w:rsidRDefault="007B54E2" w:rsidP="007B54E2">
      <w:pPr>
        <w:pStyle w:val="Titre2"/>
        <w:ind w:left="709" w:hanging="709"/>
      </w:pPr>
      <w:bookmarkStart w:id="1567" w:name="_Toc534984849"/>
      <w:bookmarkStart w:id="1568" w:name="_Toc534984850"/>
      <w:bookmarkStart w:id="1569" w:name="_Toc536725980"/>
      <w:r>
        <w:t>Modèle transitoire et non linéaire de l’effet Morton</w:t>
      </w:r>
      <w:bookmarkEnd w:id="1567"/>
      <w:bookmarkEnd w:id="1569"/>
    </w:p>
    <w:p w14:paraId="7CC86699" w14:textId="54371251" w:rsidR="007B54E2" w:rsidRDefault="007B54E2" w:rsidP="00E52E30">
      <w:pPr>
        <w:pStyle w:val="Titre3"/>
        <w:spacing w:before="240" w:after="240"/>
        <w:ind w:left="709"/>
      </w:pPr>
      <w:bookmarkStart w:id="1570" w:name="_Toc536725981"/>
      <w:r>
        <w:t xml:space="preserve">Flux thermique </w:t>
      </w:r>
      <w:bookmarkEnd w:id="1568"/>
      <w:r>
        <w:t>moyen stationnaire</w:t>
      </w:r>
      <w:bookmarkEnd w:id="157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1E2FC7" w:rsidRPr="001E2FC7">
        <w:rPr>
          <w:b/>
          <w:color w:val="000000" w:themeColor="text1"/>
        </w:rPr>
        <w:t xml:space="preserve">Figure </w:t>
      </w:r>
      <w:r w:rsidR="001E2FC7" w:rsidRPr="001E2FC7">
        <w:rPr>
          <w:b/>
          <w:noProof/>
        </w:rPr>
        <w:t>4.1</w:t>
      </w:r>
      <w:r w:rsidR="001E2FC7" w:rsidRPr="001E2FC7">
        <w:rPr>
          <w:b/>
          <w:noProof/>
        </w:rPr>
        <w:noBreakHyphen/>
        <w:t>1</w:t>
      </w:r>
      <w:r w:rsidRPr="00E52E30">
        <w:rPr>
          <w:b/>
        </w:rPr>
        <w:fldChar w:fldCharType="end"/>
      </w:r>
      <w:r>
        <w:t xml:space="preserve">). Toutefois, il 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6"/>
                    <a:stretch>
                      <a:fillRect/>
                    </a:stretch>
                  </pic:blipFill>
                  <pic:spPr>
                    <a:xfrm>
                      <a:off x="0" y="0"/>
                      <a:ext cx="3318337" cy="3299548"/>
                    </a:xfrm>
                    <a:prstGeom prst="rect">
                      <a:avLst/>
                    </a:prstGeom>
                  </pic:spPr>
                </pic:pic>
              </a:graphicData>
            </a:graphic>
          </wp:inline>
        </w:drawing>
      </w:r>
    </w:p>
    <w:p w14:paraId="63E0845D" w14:textId="4EC2A3D6" w:rsidR="00B545DD" w:rsidRPr="00935A0C" w:rsidRDefault="00B545DD" w:rsidP="00B545DD">
      <w:pPr>
        <w:pStyle w:val="Lgende"/>
        <w:spacing w:line="360" w:lineRule="auto"/>
        <w:jc w:val="center"/>
        <w:rPr>
          <w:i w:val="0"/>
          <w:sz w:val="22"/>
        </w:rPr>
      </w:pPr>
      <w:bookmarkStart w:id="1571" w:name="_Ref525135958"/>
      <w:bookmarkStart w:id="1572" w:name="_Toc536112221"/>
      <w:bookmarkStart w:id="1573" w:name="_Toc536726087"/>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1</w:t>
      </w:r>
      <w:r w:rsidR="0019727E">
        <w:rPr>
          <w:i w:val="0"/>
          <w:sz w:val="22"/>
        </w:rPr>
        <w:fldChar w:fldCharType="end"/>
      </w:r>
      <w:bookmarkEnd w:id="1571"/>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72"/>
      <w:bookmarkEnd w:id="1573"/>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1E6C73"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74" w:name="_Ref525134360"/>
            <w:bookmarkStart w:id="1575"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76" w:name="_Ref535513450"/>
            <w:bookmarkStart w:id="1577" w:name="_Ref535513430"/>
            <w:bookmarkEnd w:id="1574"/>
            <w:r>
              <w:rPr>
                <w:rFonts w:eastAsiaTheme="minorHAnsi"/>
                <w:lang w:val="en-US"/>
              </w:rPr>
              <w:t xml:space="preserve"> </w:t>
            </w:r>
            <w:bookmarkEnd w:id="1576"/>
          </w:p>
        </w:tc>
        <w:bookmarkEnd w:id="1575"/>
        <w:bookmarkEnd w:id="157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1E6C73"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1E2FC7">
        <w:rPr>
          <w:b/>
        </w:rPr>
        <w:t>Eq.4-1</w:t>
      </w:r>
      <w:r w:rsidRPr="004F0C83">
        <w:rPr>
          <w:b/>
        </w:rPr>
        <w:fldChar w:fldCharType="end"/>
      </w:r>
      <w:r>
        <w:t>.</w:t>
      </w:r>
    </w:p>
    <w:p w14:paraId="15957F8A" w14:textId="77777777" w:rsidR="007B54E2" w:rsidRDefault="007B54E2" w:rsidP="007B54E2">
      <w:pPr>
        <w:pStyle w:val="Titre3"/>
        <w:ind w:left="709"/>
      </w:pPr>
      <w:bookmarkStart w:id="1578" w:name="_Toc534984851"/>
      <w:bookmarkStart w:id="1579" w:name="_Toc536725982"/>
      <w:r>
        <w:t>Algorithme non stationnaire</w:t>
      </w:r>
      <w:bookmarkEnd w:id="1579"/>
      <w:r>
        <w:t xml:space="preserve"> </w:t>
      </w:r>
      <w:bookmarkEnd w:id="1578"/>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1E2FC7" w:rsidRPr="001E2FC7">
        <w:rPr>
          <w:b/>
        </w:rPr>
        <w:t>Figure 4.1</w:t>
      </w:r>
      <w:r w:rsidR="001E2FC7" w:rsidRPr="001E2FC7">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7"/>
                    <a:stretch>
                      <a:fillRect/>
                    </a:stretch>
                  </pic:blipFill>
                  <pic:spPr>
                    <a:xfrm>
                      <a:off x="0" y="0"/>
                      <a:ext cx="5760720" cy="3007360"/>
                    </a:xfrm>
                    <a:prstGeom prst="rect">
                      <a:avLst/>
                    </a:prstGeom>
                  </pic:spPr>
                </pic:pic>
              </a:graphicData>
            </a:graphic>
          </wp:inline>
        </w:drawing>
      </w:r>
    </w:p>
    <w:p w14:paraId="333EABFB" w14:textId="6F418B5E" w:rsidR="00B431E6" w:rsidRPr="00733813" w:rsidRDefault="00B431E6" w:rsidP="00B431E6">
      <w:pPr>
        <w:pStyle w:val="Lgende"/>
        <w:jc w:val="center"/>
        <w:rPr>
          <w:i w:val="0"/>
          <w:sz w:val="22"/>
        </w:rPr>
      </w:pPr>
      <w:bookmarkStart w:id="1580" w:name="_Ref533260304"/>
      <w:bookmarkStart w:id="1581" w:name="_Toc536112222"/>
      <w:bookmarkStart w:id="1582" w:name="_Toc536726088"/>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2</w:t>
      </w:r>
      <w:r w:rsidR="0019727E">
        <w:rPr>
          <w:i w:val="0"/>
          <w:sz w:val="22"/>
        </w:rPr>
        <w:fldChar w:fldCharType="end"/>
      </w:r>
      <w:bookmarkEnd w:id="1580"/>
      <w:r>
        <w:rPr>
          <w:i w:val="0"/>
          <w:sz w:val="22"/>
        </w:rPr>
        <w:t xml:space="preserve"> : schéma de la simulation en régime transitoire de l’effet </w:t>
      </w:r>
      <w:r w:rsidR="00C3159C">
        <w:rPr>
          <w:i w:val="0"/>
          <w:sz w:val="22"/>
        </w:rPr>
        <w:t>Morton</w:t>
      </w:r>
      <w:bookmarkEnd w:id="1581"/>
      <w:bookmarkEnd w:id="1582"/>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1E2FC7">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8"/>
                    <a:stretch>
                      <a:fillRect/>
                    </a:stretch>
                  </pic:blipFill>
                  <pic:spPr>
                    <a:xfrm>
                      <a:off x="0" y="0"/>
                      <a:ext cx="5760720" cy="5184775"/>
                    </a:xfrm>
                    <a:prstGeom prst="rect">
                      <a:avLst/>
                    </a:prstGeom>
                  </pic:spPr>
                </pic:pic>
              </a:graphicData>
            </a:graphic>
          </wp:inline>
        </w:drawing>
      </w:r>
    </w:p>
    <w:p w14:paraId="4BA3C802" w14:textId="0A9DEAF2" w:rsidR="00643557" w:rsidRDefault="00643557" w:rsidP="00643557">
      <w:pPr>
        <w:pStyle w:val="Lgende"/>
        <w:jc w:val="center"/>
      </w:pPr>
      <w:bookmarkStart w:id="1583" w:name="_Ref533777748"/>
      <w:bookmarkStart w:id="1584" w:name="_Toc536112223"/>
      <w:bookmarkStart w:id="1585" w:name="_Toc536726089"/>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3</w:t>
      </w:r>
      <w:r w:rsidR="0019727E">
        <w:rPr>
          <w:i w:val="0"/>
          <w:sz w:val="22"/>
        </w:rPr>
        <w:fldChar w:fldCharType="end"/>
      </w:r>
      <w:bookmarkEnd w:id="158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84"/>
      <w:bookmarkEnd w:id="1585"/>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1E2FC7" w:rsidRPr="001E2FC7">
        <w:rPr>
          <w:b/>
        </w:rPr>
        <w:t xml:space="preserve">Figure </w:t>
      </w:r>
      <w:r w:rsidR="001E2FC7" w:rsidRPr="001E2FC7">
        <w:rPr>
          <w:b/>
          <w:noProof/>
        </w:rPr>
        <w:t>4.1</w:t>
      </w:r>
      <w:r w:rsidR="001E2FC7" w:rsidRPr="001E2FC7">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1E2FC7">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86" w:name="_Description_du_banc"/>
      <w:bookmarkStart w:id="1587" w:name="_Toc534984852"/>
      <w:bookmarkStart w:id="1588" w:name="_Toc536725983"/>
      <w:bookmarkEnd w:id="1586"/>
      <w:r>
        <w:t>Description du b</w:t>
      </w:r>
      <w:r w:rsidR="001C2D08">
        <w:t>anc développé à l’intitut PPRIME</w:t>
      </w:r>
      <w:bookmarkEnd w:id="1587"/>
      <w:bookmarkEnd w:id="1588"/>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1E2FC7">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89" w:name="_Toc536725984"/>
      <w:r>
        <w:t>Caractéristiques du palier testé et lubrifiant</w:t>
      </w:r>
      <w:bookmarkEnd w:id="158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270AF9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90" w:name="_Ref496169139"/>
      <w:bookmarkStart w:id="1591" w:name="_Toc536112224"/>
      <w:bookmarkStart w:id="1592" w:name="_Toc536726090"/>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90"/>
      <w:r w:rsidRPr="00D842A2">
        <w:rPr>
          <w:rFonts w:ascii="Calibri" w:eastAsia="Times New Roman" w:hAnsi="Calibri" w:cs="Times New Roman"/>
          <w:i w:val="0"/>
          <w:iCs w:val="0"/>
          <w:color w:val="auto"/>
          <w:sz w:val="22"/>
          <w:szCs w:val="20"/>
          <w:lang w:eastAsia="fr-FR"/>
        </w:rPr>
        <w:t xml:space="preserve"> : Palier testé</w:t>
      </w:r>
      <w:bookmarkEnd w:id="1591"/>
      <w:bookmarkEnd w:id="1592"/>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1E2FC7" w:rsidRPr="001E2FC7">
        <w:rPr>
          <w:b/>
        </w:rPr>
        <w:t xml:space="preserve">Figure </w:t>
      </w:r>
      <w:r w:rsidR="001E2FC7" w:rsidRPr="001E2FC7">
        <w:rPr>
          <w:b/>
          <w:noProof/>
        </w:rPr>
        <w:t>4.2</w:t>
      </w:r>
      <w:r w:rsidR="001E2FC7" w:rsidRPr="001E2FC7">
        <w:rPr>
          <w:b/>
          <w:noProof/>
        </w:rPr>
        <w:noBreakHyphen/>
        <w:t>1</w:t>
      </w:r>
      <w:r w:rsidRPr="007B3D3E">
        <w:rPr>
          <w:b/>
        </w:rPr>
        <w:fldChar w:fldCharType="end"/>
      </w:r>
      <w:r>
        <w:t xml:space="preserve">) avec rainure axiale. Il est réalisé en bronze fritté avec ajout de particules de Téflon (PTFE) améliorant ainsi les caractéristiques de 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1E2FC7" w:rsidRPr="001E2FC7">
        <w:rPr>
          <w:b/>
        </w:rPr>
        <w:t xml:space="preserve">Tableau </w:t>
      </w:r>
      <w:r w:rsidR="001E2FC7" w:rsidRPr="001E2FC7">
        <w:rPr>
          <w:b/>
          <w:noProof/>
        </w:rPr>
        <w:t>4.2</w:t>
      </w:r>
      <w:r w:rsidR="001E2FC7" w:rsidRPr="001E2FC7">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FF0AD9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93" w:name="_Ref498706171"/>
      <w:bookmarkStart w:id="1594" w:name="_Toc536112273"/>
      <w:bookmarkStart w:id="1595" w:name="_Toc536726171"/>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93"/>
      <w:r w:rsidRPr="00446927">
        <w:rPr>
          <w:rFonts w:ascii="Calibri" w:eastAsia="Times New Roman" w:hAnsi="Calibri" w:cs="Times New Roman"/>
          <w:i w:val="0"/>
          <w:iCs w:val="0"/>
          <w:color w:val="auto"/>
          <w:sz w:val="22"/>
          <w:szCs w:val="20"/>
          <w:lang w:eastAsia="fr-FR"/>
        </w:rPr>
        <w:t xml:space="preserve"> : Propriétés du lubrifiant</w:t>
      </w:r>
      <w:bookmarkEnd w:id="1594"/>
      <w:bookmarkEnd w:id="1595"/>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96" w:name="_Ref535494648"/>
      <w:bookmarkStart w:id="1597" w:name="_Toc536725985"/>
      <w:r>
        <w:t>Configuration du rotor 430mm</w:t>
      </w:r>
      <w:bookmarkEnd w:id="1596"/>
      <w:bookmarkEnd w:id="1597"/>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1"/>
                    <a:stretch>
                      <a:fillRect/>
                    </a:stretch>
                  </pic:blipFill>
                  <pic:spPr>
                    <a:xfrm>
                      <a:off x="0" y="0"/>
                      <a:ext cx="5033221" cy="2192048"/>
                    </a:xfrm>
                    <a:prstGeom prst="rect">
                      <a:avLst/>
                    </a:prstGeom>
                  </pic:spPr>
                </pic:pic>
              </a:graphicData>
            </a:graphic>
          </wp:inline>
        </w:drawing>
      </w:r>
    </w:p>
    <w:p w14:paraId="2127BDDB" w14:textId="4BB55111"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98" w:name="_Ref530413322"/>
      <w:bookmarkStart w:id="1599" w:name="_Toc536112225"/>
      <w:bookmarkStart w:id="1600" w:name="_Toc536726091"/>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98"/>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99"/>
      <w:bookmarkEnd w:id="1600"/>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1E2FC7" w:rsidRPr="001E2FC7">
        <w:rPr>
          <w:b/>
          <w:iCs/>
        </w:rPr>
        <w:t>Figure</w:t>
      </w:r>
      <w:r w:rsidR="001E2FC7" w:rsidRPr="001E2FC7">
        <w:rPr>
          <w:iCs/>
        </w:rPr>
        <w:t xml:space="preserve"> </w:t>
      </w:r>
      <w:r w:rsidR="001E2FC7" w:rsidRPr="001E2FC7">
        <w:rPr>
          <w:b/>
          <w:iCs/>
        </w:rPr>
        <w:t>4.2</w:t>
      </w:r>
      <w:r w:rsidR="001E2FC7" w:rsidRPr="001E2FC7">
        <w:rPr>
          <w:b/>
          <w:iCs/>
        </w:rPr>
        <w:noBreakHyphen/>
        <w:t>2</w:t>
      </w:r>
      <w:r w:rsidRPr="00B73946">
        <w:fldChar w:fldCharType="end"/>
      </w:r>
      <w:r>
        <w:t xml:space="preserve">). Les caractéristiques géométriques et de matériau sont </w:t>
      </w:r>
      <w:r w:rsidR="00624EB1">
        <w:t>synthétisés</w:t>
      </w:r>
      <w:r>
        <w:t xml:space="preserve"> dans le</w:t>
      </w:r>
      <w:bookmarkStart w:id="1601"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1E2FC7" w:rsidRPr="001E2FC7">
        <w:rPr>
          <w:b/>
        </w:rPr>
        <w:t xml:space="preserve">Tableau </w:t>
      </w:r>
      <w:r w:rsidR="001E2FC7" w:rsidRPr="001E2FC7">
        <w:rPr>
          <w:b/>
          <w:noProof/>
        </w:rPr>
        <w:t>4.2</w:t>
      </w:r>
      <w:r w:rsidR="001E2FC7" w:rsidRPr="001E2FC7">
        <w:rPr>
          <w:b/>
          <w:noProof/>
        </w:rPr>
        <w:noBreakHyphen/>
        <w:t>2</w:t>
      </w:r>
      <w:r w:rsidR="006D6FBC" w:rsidRPr="006D6FBC">
        <w:rPr>
          <w:b/>
        </w:rPr>
        <w:fldChar w:fldCharType="end"/>
      </w:r>
      <w:r w:rsidR="00E11222" w:rsidRPr="00E11222">
        <w:t>.</w:t>
      </w:r>
    </w:p>
    <w:p w14:paraId="1E653D31" w14:textId="21B152C5" w:rsidR="00B431E6" w:rsidRPr="00901BDC" w:rsidRDefault="00B431E6" w:rsidP="00B73946">
      <w:pPr>
        <w:spacing w:line="360" w:lineRule="auto"/>
        <w:ind w:firstLine="708"/>
        <w:jc w:val="center"/>
        <w:rPr>
          <w:i/>
          <w:iCs/>
        </w:rPr>
      </w:pPr>
      <w:bookmarkStart w:id="1602" w:name="_Ref535932567"/>
      <w:bookmarkStart w:id="1603" w:name="_Toc536112274"/>
      <w:bookmarkStart w:id="1604" w:name="_Toc536726172"/>
      <w:r w:rsidRPr="00901BDC">
        <w:t xml:space="preserve">Tableau </w:t>
      </w:r>
      <w:r w:rsidR="009F566C">
        <w:rPr>
          <w:noProof/>
        </w:rPr>
        <w:fldChar w:fldCharType="begin"/>
      </w:r>
      <w:r w:rsidR="009F566C">
        <w:rPr>
          <w:noProof/>
        </w:rPr>
        <w:instrText xml:space="preserve"> STYLEREF 2 \s </w:instrText>
      </w:r>
      <w:r w:rsidR="009F566C">
        <w:rPr>
          <w:noProof/>
        </w:rPr>
        <w:fldChar w:fldCharType="separate"/>
      </w:r>
      <w:r w:rsidR="001E2FC7">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1E2FC7">
        <w:rPr>
          <w:noProof/>
        </w:rPr>
        <w:t>2</w:t>
      </w:r>
      <w:r w:rsidR="009F566C">
        <w:rPr>
          <w:noProof/>
        </w:rPr>
        <w:fldChar w:fldCharType="end"/>
      </w:r>
      <w:bookmarkEnd w:id="1601"/>
      <w:bookmarkEnd w:id="1602"/>
      <w:r>
        <w:t> : paramètres physiques du rotor 430mm</w:t>
      </w:r>
      <w:bookmarkEnd w:id="1603"/>
      <w:bookmarkEnd w:id="1604"/>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0DFEA94" w:rsidR="00B431E6" w:rsidRPr="00134C82" w:rsidRDefault="00B431E6" w:rsidP="00B431E6">
      <w:pPr>
        <w:pStyle w:val="Lgende"/>
        <w:jc w:val="center"/>
        <w:rPr>
          <w:rFonts w:ascii="Calibri" w:hAnsi="Calibri" w:cs="Calibri"/>
          <w:i w:val="0"/>
          <w:iCs w:val="0"/>
          <w:color w:val="000000"/>
          <w:sz w:val="22"/>
          <w:szCs w:val="24"/>
        </w:rPr>
      </w:pPr>
      <w:bookmarkStart w:id="1605" w:name="_Ref530417381"/>
      <w:bookmarkStart w:id="1606" w:name="_Toc536112226"/>
      <w:bookmarkStart w:id="1607" w:name="_Toc536726092"/>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05"/>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06"/>
      <w:bookmarkEnd w:id="1607"/>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8A59E8E" w:rsidR="00B431E6" w:rsidRDefault="00B431E6" w:rsidP="00F0385A">
      <w:pPr>
        <w:pStyle w:val="Lgende"/>
        <w:spacing w:after="240"/>
        <w:jc w:val="center"/>
        <w:rPr>
          <w:rFonts w:cs="Calibri"/>
          <w:i w:val="0"/>
          <w:iCs w:val="0"/>
          <w:color w:val="000000"/>
          <w:sz w:val="22"/>
          <w:szCs w:val="24"/>
        </w:rPr>
      </w:pPr>
      <w:bookmarkStart w:id="1608" w:name="_Ref530417384"/>
      <w:bookmarkStart w:id="1609" w:name="_Toc536112227"/>
      <w:bookmarkStart w:id="1610" w:name="_Toc536726093"/>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08"/>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09"/>
      <w:bookmarkEnd w:id="1610"/>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6EAF178" w:rsidR="00B431E6" w:rsidRPr="00EC09BF" w:rsidRDefault="00B431E6" w:rsidP="00F0385A">
      <w:pPr>
        <w:pStyle w:val="Lgende"/>
        <w:spacing w:after="240"/>
        <w:jc w:val="center"/>
        <w:rPr>
          <w:rFonts w:ascii="Calibri" w:hAnsi="Calibri" w:cs="Calibri"/>
          <w:i w:val="0"/>
          <w:iCs w:val="0"/>
          <w:color w:val="000000"/>
          <w:sz w:val="22"/>
          <w:szCs w:val="24"/>
        </w:rPr>
      </w:pPr>
      <w:bookmarkStart w:id="1611" w:name="_Ref530417410"/>
      <w:bookmarkStart w:id="1612" w:name="_Toc536112228"/>
      <w:bookmarkStart w:id="1613" w:name="_Toc536726094"/>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11"/>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12"/>
      <w:bookmarkEnd w:id="1613"/>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682882B" w:rsidR="00B431E6" w:rsidRDefault="00B431E6" w:rsidP="00B431E6">
      <w:pPr>
        <w:pStyle w:val="Lgende"/>
        <w:spacing w:after="0"/>
        <w:jc w:val="center"/>
        <w:rPr>
          <w:rFonts w:ascii="Calibri" w:hAnsi="Calibri" w:cs="Calibri"/>
          <w:i w:val="0"/>
          <w:iCs w:val="0"/>
          <w:color w:val="000000"/>
          <w:sz w:val="22"/>
          <w:szCs w:val="24"/>
        </w:rPr>
      </w:pPr>
      <w:bookmarkStart w:id="1614" w:name="_Ref530417483"/>
      <w:bookmarkStart w:id="1615" w:name="_Toc536112229"/>
      <w:bookmarkStart w:id="1616" w:name="_Toc536726095"/>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14"/>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15"/>
      <w:bookmarkEnd w:id="1616"/>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17" w:name="_Toc536725986"/>
      <w:r>
        <w:t>Configuration du rotor 700mm</w:t>
      </w:r>
      <w:bookmarkEnd w:id="161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8"/>
                    <a:stretch>
                      <a:fillRect/>
                    </a:stretch>
                  </pic:blipFill>
                  <pic:spPr>
                    <a:xfrm>
                      <a:off x="0" y="0"/>
                      <a:ext cx="5582643" cy="2433176"/>
                    </a:xfrm>
                    <a:prstGeom prst="rect">
                      <a:avLst/>
                    </a:prstGeom>
                  </pic:spPr>
                </pic:pic>
              </a:graphicData>
            </a:graphic>
          </wp:inline>
        </w:drawing>
      </w:r>
    </w:p>
    <w:p w14:paraId="074877AA" w14:textId="10E78B62" w:rsidR="00B431E6" w:rsidRPr="00693D56" w:rsidRDefault="00B431E6" w:rsidP="00B431E6">
      <w:pPr>
        <w:pStyle w:val="Lgende"/>
        <w:jc w:val="center"/>
        <w:rPr>
          <w:rFonts w:ascii="Calibri" w:hAnsi="Calibri" w:cs="Calibri"/>
          <w:i w:val="0"/>
          <w:iCs w:val="0"/>
          <w:color w:val="000000"/>
          <w:sz w:val="22"/>
          <w:szCs w:val="24"/>
        </w:rPr>
      </w:pPr>
      <w:bookmarkStart w:id="1618" w:name="_Ref531180650"/>
      <w:bookmarkStart w:id="1619" w:name="_Toc536112230"/>
      <w:bookmarkStart w:id="1620" w:name="_Toc53672609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18"/>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19"/>
      <w:bookmarkEnd w:id="1620"/>
    </w:p>
    <w:p w14:paraId="78BDE072" w14:textId="611FD7F6" w:rsidR="00586149" w:rsidRDefault="00586149" w:rsidP="00586149">
      <w:pPr>
        <w:spacing w:before="240" w:after="240" w:line="360" w:lineRule="auto"/>
        <w:ind w:firstLine="709"/>
      </w:pPr>
      <w:bookmarkStart w:id="1621"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1E2FC7" w:rsidRPr="001E2FC7">
        <w:rPr>
          <w:rFonts w:cs="Calibri"/>
          <w:b/>
          <w:color w:val="000000"/>
          <w:szCs w:val="24"/>
        </w:rPr>
        <w:t xml:space="preserve">Figure </w:t>
      </w:r>
      <w:r w:rsidR="001E2FC7" w:rsidRPr="001E2FC7">
        <w:rPr>
          <w:rFonts w:cs="Calibri"/>
          <w:b/>
          <w:iCs/>
          <w:noProof/>
          <w:color w:val="000000"/>
          <w:szCs w:val="24"/>
        </w:rPr>
        <w:t>4.2</w:t>
      </w:r>
      <w:r w:rsidR="001E2FC7" w:rsidRPr="001E2FC7">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1E2FC7" w:rsidRPr="001E2FC7">
        <w:rPr>
          <w:rFonts w:cs="Calibri"/>
          <w:b/>
          <w:iCs/>
          <w:color w:val="000000"/>
          <w:szCs w:val="24"/>
        </w:rPr>
        <w:t xml:space="preserve">Tableau </w:t>
      </w:r>
      <w:r w:rsidR="001E2FC7" w:rsidRPr="001E2FC7">
        <w:rPr>
          <w:rFonts w:cs="Calibri"/>
          <w:b/>
          <w:iCs/>
          <w:noProof/>
          <w:color w:val="000000"/>
          <w:szCs w:val="24"/>
        </w:rPr>
        <w:t>4.2</w:t>
      </w:r>
      <w:r w:rsidR="001E2FC7" w:rsidRPr="001E2FC7">
        <w:rPr>
          <w:rFonts w:cs="Calibri"/>
          <w:b/>
          <w:iCs/>
          <w:noProof/>
          <w:color w:val="000000"/>
          <w:szCs w:val="24"/>
        </w:rPr>
        <w:noBreakHyphen/>
        <w:t>3</w:t>
      </w:r>
      <w:r w:rsidR="008F7D7A" w:rsidRPr="008F7D7A">
        <w:rPr>
          <w:b/>
        </w:rPr>
        <w:fldChar w:fldCharType="end"/>
      </w:r>
      <w:r w:rsidR="008F7D7A" w:rsidRPr="00E9132B">
        <w:t>.</w:t>
      </w:r>
    </w:p>
    <w:p w14:paraId="21F2A806" w14:textId="2CAF8B93" w:rsidR="00B431E6" w:rsidRPr="00FC14C6" w:rsidRDefault="00B431E6" w:rsidP="00B431E6">
      <w:pPr>
        <w:pStyle w:val="Lgende"/>
        <w:spacing w:after="0"/>
        <w:jc w:val="center"/>
        <w:rPr>
          <w:rFonts w:ascii="Calibri" w:hAnsi="Calibri" w:cs="Calibri"/>
          <w:i w:val="0"/>
          <w:iCs w:val="0"/>
          <w:color w:val="000000"/>
          <w:sz w:val="22"/>
          <w:szCs w:val="24"/>
        </w:rPr>
      </w:pPr>
      <w:bookmarkStart w:id="1622" w:name="_Ref535932983"/>
      <w:bookmarkStart w:id="1623" w:name="_Toc536112275"/>
      <w:bookmarkStart w:id="1624" w:name="_Toc536726173"/>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21"/>
      <w:bookmarkEnd w:id="1622"/>
      <w:r w:rsidRPr="00FC14C6">
        <w:rPr>
          <w:rFonts w:ascii="Calibri" w:hAnsi="Calibri" w:cs="Calibri"/>
          <w:i w:val="0"/>
          <w:iCs w:val="0"/>
          <w:color w:val="000000"/>
          <w:sz w:val="22"/>
          <w:szCs w:val="24"/>
        </w:rPr>
        <w:t> : paramètres physiques du rotor 700mm</w:t>
      </w:r>
      <w:bookmarkEnd w:id="1623"/>
      <w:bookmarkEnd w:id="1624"/>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1E2FC7" w:rsidRPr="001E2FC7">
        <w:rPr>
          <w:b/>
          <w:iCs/>
          <w:sz w:val="22"/>
        </w:rPr>
        <w:t xml:space="preserve">Figure </w:t>
      </w:r>
      <w:r w:rsidR="001E2FC7" w:rsidRPr="001E2FC7">
        <w:rPr>
          <w:b/>
          <w:iCs/>
          <w:noProof/>
          <w:sz w:val="22"/>
        </w:rPr>
        <w:t>4.2</w:t>
      </w:r>
      <w:r w:rsidR="001E2FC7" w:rsidRPr="001E2FC7">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0"/>
                    <a:stretch>
                      <a:fillRect/>
                    </a:stretch>
                  </pic:blipFill>
                  <pic:spPr>
                    <a:xfrm>
                      <a:off x="0" y="0"/>
                      <a:ext cx="4750779" cy="3170206"/>
                    </a:xfrm>
                    <a:prstGeom prst="rect">
                      <a:avLst/>
                    </a:prstGeom>
                  </pic:spPr>
                </pic:pic>
              </a:graphicData>
            </a:graphic>
          </wp:inline>
        </w:drawing>
      </w:r>
    </w:p>
    <w:p w14:paraId="78C9ECD4" w14:textId="1B204AF6" w:rsidR="00B431E6" w:rsidRPr="008A59A9" w:rsidRDefault="00B431E6" w:rsidP="00B431E6">
      <w:pPr>
        <w:pStyle w:val="Lgende"/>
        <w:jc w:val="center"/>
        <w:rPr>
          <w:rFonts w:ascii="Calibri" w:hAnsi="Calibri" w:cs="Calibri"/>
          <w:i w:val="0"/>
          <w:iCs w:val="0"/>
          <w:color w:val="000000"/>
          <w:sz w:val="22"/>
          <w:szCs w:val="24"/>
        </w:rPr>
      </w:pPr>
      <w:bookmarkStart w:id="1625" w:name="_Ref535920258"/>
      <w:bookmarkStart w:id="1626" w:name="_Toc536112231"/>
      <w:bookmarkStart w:id="1627" w:name="_Toc53672609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25"/>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26"/>
      <w:bookmarkEnd w:id="1627"/>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1"/>
                    <a:stretch>
                      <a:fillRect/>
                    </a:stretch>
                  </pic:blipFill>
                  <pic:spPr>
                    <a:xfrm>
                      <a:off x="0" y="0"/>
                      <a:ext cx="4957731" cy="3308305"/>
                    </a:xfrm>
                    <a:prstGeom prst="rect">
                      <a:avLst/>
                    </a:prstGeom>
                  </pic:spPr>
                </pic:pic>
              </a:graphicData>
            </a:graphic>
          </wp:inline>
        </w:drawing>
      </w:r>
    </w:p>
    <w:p w14:paraId="1C5A5EBB" w14:textId="6ECFB221" w:rsidR="00B431E6" w:rsidRPr="008A59A9" w:rsidRDefault="00B431E6" w:rsidP="00B431E6">
      <w:pPr>
        <w:pStyle w:val="Lgende"/>
        <w:jc w:val="center"/>
        <w:rPr>
          <w:rFonts w:ascii="Calibri" w:hAnsi="Calibri" w:cs="Calibri"/>
          <w:i w:val="0"/>
          <w:iCs w:val="0"/>
          <w:color w:val="000000"/>
          <w:sz w:val="22"/>
          <w:szCs w:val="24"/>
        </w:rPr>
      </w:pPr>
      <w:bookmarkStart w:id="1628" w:name="_Ref535920264"/>
      <w:bookmarkStart w:id="1629" w:name="_Toc536112232"/>
      <w:bookmarkStart w:id="1630" w:name="_Toc53672609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28"/>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29"/>
      <w:bookmarkEnd w:id="1630"/>
    </w:p>
    <w:p w14:paraId="51F0FFA1" w14:textId="77777777" w:rsidR="00B431E6" w:rsidRDefault="00B431E6" w:rsidP="00B431E6">
      <w:pPr>
        <w:pStyle w:val="Default"/>
        <w:keepNext/>
        <w:spacing w:line="360" w:lineRule="auto"/>
        <w:jc w:val="center"/>
      </w:pPr>
      <w:r w:rsidRPr="0010061D">
        <w:rPr>
          <w:noProof/>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2"/>
                    <a:stretch>
                      <a:fillRect/>
                    </a:stretch>
                  </pic:blipFill>
                  <pic:spPr>
                    <a:xfrm>
                      <a:off x="0" y="0"/>
                      <a:ext cx="4480498" cy="2548053"/>
                    </a:xfrm>
                    <a:prstGeom prst="rect">
                      <a:avLst/>
                    </a:prstGeom>
                  </pic:spPr>
                </pic:pic>
              </a:graphicData>
            </a:graphic>
          </wp:inline>
        </w:drawing>
      </w:r>
    </w:p>
    <w:p w14:paraId="258B9935" w14:textId="455F4A00" w:rsidR="00B431E6" w:rsidRPr="008A59A9" w:rsidRDefault="00B431E6" w:rsidP="00332E04">
      <w:pPr>
        <w:pStyle w:val="Lgende"/>
        <w:spacing w:after="240"/>
        <w:jc w:val="center"/>
        <w:rPr>
          <w:rFonts w:ascii="Calibri" w:hAnsi="Calibri" w:cs="Calibri"/>
          <w:i w:val="0"/>
          <w:iCs w:val="0"/>
          <w:color w:val="000000"/>
          <w:sz w:val="22"/>
          <w:szCs w:val="24"/>
        </w:rPr>
      </w:pPr>
      <w:bookmarkStart w:id="1631" w:name="_Ref535920319"/>
      <w:bookmarkStart w:id="1632" w:name="_Toc536112233"/>
      <w:bookmarkStart w:id="1633" w:name="_Toc536726099"/>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31"/>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32"/>
      <w:bookmarkEnd w:id="1633"/>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87D823E" w:rsidR="00B431E6" w:rsidRDefault="00B431E6" w:rsidP="00B431E6">
      <w:pPr>
        <w:pStyle w:val="Lgende"/>
        <w:spacing w:after="0"/>
        <w:jc w:val="center"/>
        <w:rPr>
          <w:rFonts w:ascii="Calibri" w:hAnsi="Calibri" w:cs="Calibri"/>
          <w:i w:val="0"/>
          <w:iCs w:val="0"/>
          <w:color w:val="000000"/>
          <w:sz w:val="22"/>
          <w:szCs w:val="24"/>
        </w:rPr>
      </w:pPr>
      <w:bookmarkStart w:id="1634" w:name="_Ref531190495"/>
      <w:bookmarkStart w:id="1635" w:name="_Toc536112234"/>
      <w:bookmarkStart w:id="1636" w:name="_Toc536726100"/>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34"/>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35"/>
      <w:bookmarkEnd w:id="1636"/>
    </w:p>
    <w:p w14:paraId="0AA2BD30" w14:textId="77777777" w:rsidR="00B431E6" w:rsidRDefault="00B431E6" w:rsidP="00665DA5">
      <w:pPr>
        <w:pStyle w:val="Titre2"/>
        <w:ind w:left="709"/>
      </w:pPr>
      <w:bookmarkStart w:id="1637" w:name="_Toc536725987"/>
      <w:r>
        <w:t>Simulation du rotor 430mm</w:t>
      </w:r>
      <w:bookmarkEnd w:id="1637"/>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1E2FC7" w:rsidRPr="001E2FC7">
        <w:rPr>
          <w:rFonts w:cs="Calibri"/>
          <w:b/>
          <w:iCs/>
          <w:color w:val="000000"/>
          <w:szCs w:val="24"/>
        </w:rPr>
        <w:t>Figure 4.3</w:t>
      </w:r>
      <w:r w:rsidR="001E2FC7" w:rsidRPr="001E2FC7">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1E2FC7" w:rsidRPr="001E2FC7">
        <w:rPr>
          <w:rFonts w:cs="Calibri"/>
          <w:b/>
          <w:iCs/>
          <w:color w:val="000000"/>
          <w:szCs w:val="24"/>
        </w:rPr>
        <w:t>Figure 4.3</w:t>
      </w:r>
      <w:r w:rsidR="001E2FC7" w:rsidRPr="001E2FC7">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5"/>
                    <a:stretch>
                      <a:fillRect/>
                    </a:stretch>
                  </pic:blipFill>
                  <pic:spPr>
                    <a:xfrm>
                      <a:off x="0" y="0"/>
                      <a:ext cx="5760720" cy="1487805"/>
                    </a:xfrm>
                    <a:prstGeom prst="rect">
                      <a:avLst/>
                    </a:prstGeom>
                  </pic:spPr>
                </pic:pic>
              </a:graphicData>
            </a:graphic>
          </wp:inline>
        </w:drawing>
      </w:r>
    </w:p>
    <w:p w14:paraId="3400B7B7" w14:textId="318495F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38" w:name="_Ref533608481"/>
      <w:bookmarkStart w:id="1639" w:name="_Toc536112235"/>
      <w:bookmarkStart w:id="1640" w:name="_Toc536726101"/>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38"/>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39"/>
      <w:bookmarkEnd w:id="1640"/>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41" w:name="_Toc536725988"/>
      <w:r>
        <w:t>Vibrations synchrones</w:t>
      </w:r>
      <w:bookmarkEnd w:id="1641"/>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2C5B5A32"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42" w:name="_Ref533687109"/>
      <w:bookmarkStart w:id="1643" w:name="_Toc536112236"/>
      <w:bookmarkStart w:id="1644" w:name="_Toc536726102"/>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42"/>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43"/>
      <w:bookmarkEnd w:id="1644"/>
    </w:p>
    <w:p w14:paraId="53606E45" w14:textId="38B96A1B" w:rsidR="00B431E6" w:rsidRDefault="00B431E6" w:rsidP="00B431E6">
      <w:pPr>
        <w:spacing w:line="360" w:lineRule="auto"/>
        <w:jc w:val="center"/>
      </w:pPr>
      <w:r>
        <w:rPr>
          <w:noProof/>
          <w:lang w:eastAsia="zh-CN"/>
        </w:rPr>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18A998A"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45" w:name="_Ref533687112"/>
      <w:bookmarkStart w:id="1646" w:name="_Toc536112237"/>
      <w:bookmarkStart w:id="1647" w:name="_Toc536726103"/>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45"/>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46"/>
      <w:bookmarkEnd w:id="1647"/>
    </w:p>
    <w:p w14:paraId="42EA5511" w14:textId="32D2EEB9" w:rsidR="00912BD4" w:rsidRDefault="00912BD4" w:rsidP="00912BD4"/>
    <w:p w14:paraId="4FC8D468" w14:textId="3ADB9EE1" w:rsidR="00C141DB" w:rsidRDefault="00912BD4" w:rsidP="00DD5914">
      <w:pPr>
        <w:spacing w:before="240" w:line="360" w:lineRule="auto"/>
        <w:ind w:firstLine="709"/>
      </w:pPr>
      <w:r>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1E2FC7" w:rsidRPr="001E2FC7">
        <w:rPr>
          <w:b/>
          <w:iCs/>
        </w:rPr>
        <w:t>Figure 4.3</w:t>
      </w:r>
      <w:r w:rsidR="001E2FC7" w:rsidRPr="001E2FC7">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660B9C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48"/>
      <w:commentRangeStart w:id="1649"/>
      <w:commentRangeStart w:id="1650"/>
      <w:r w:rsidR="000F7453" w:rsidRPr="00105523">
        <w:rPr>
          <w:strike/>
        </w:rPr>
        <w:t>lubrifiant</w:t>
      </w:r>
      <w:commentRangeEnd w:id="1648"/>
      <w:r w:rsidR="000F7453" w:rsidRPr="00105523">
        <w:rPr>
          <w:rStyle w:val="Marquedecommentaire"/>
          <w:strike/>
        </w:rPr>
        <w:commentReference w:id="1648"/>
      </w:r>
      <w:commentRangeEnd w:id="1649"/>
      <w:r w:rsidR="000F7453">
        <w:rPr>
          <w:rStyle w:val="Marquedecommentaire"/>
        </w:rPr>
        <w:commentReference w:id="1649"/>
      </w:r>
      <w:commentRangeEnd w:id="1650"/>
      <w:r w:rsidR="000F7453">
        <w:rPr>
          <w:rStyle w:val="Marquedecommentaire"/>
        </w:rPr>
        <w:commentReference w:id="1650"/>
      </w:r>
      <w:r w:rsidR="000F7453" w:rsidRPr="00255604">
        <w:t>.</w:t>
      </w:r>
      <w:r w:rsidR="00BF5EFC">
        <w:t xml:space="preserve"> </w:t>
      </w:r>
      <w:commentRangeStart w:id="1651"/>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51"/>
      <w:r w:rsidR="00F71EE9">
        <w:rPr>
          <w:rStyle w:val="Marquedecommentaire"/>
        </w:rPr>
        <w:commentReference w:id="1651"/>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1E2FC7" w:rsidRPr="001E2FC7">
        <w:rPr>
          <w:b/>
          <w:iCs/>
        </w:rPr>
        <w:t>Figure 4.3</w:t>
      </w:r>
      <w:r w:rsidR="001E2FC7" w:rsidRPr="001E2FC7">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9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C7A98E3" w:rsidR="00DD5914" w:rsidRDefault="00DD5914" w:rsidP="00EF2889">
      <w:pPr>
        <w:spacing w:after="240"/>
        <w:jc w:val="center"/>
      </w:pPr>
      <w:bookmarkStart w:id="1652" w:name="_Ref535571778"/>
      <w:bookmarkStart w:id="1653" w:name="_Toc536112238"/>
      <w:bookmarkStart w:id="1654" w:name="_Toc536726104"/>
      <w:r w:rsidRPr="006865B8">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4.3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4</w:t>
      </w:r>
      <w:r w:rsidR="009F566C">
        <w:rPr>
          <w:noProof/>
        </w:rPr>
        <w:fldChar w:fldCharType="end"/>
      </w:r>
      <w:bookmarkEnd w:id="1652"/>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53"/>
      <w:bookmarkEnd w:id="1654"/>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55"/>
      <w:r>
        <w:rPr>
          <w:noProof/>
          <w:lang w:eastAsia="zh-CN"/>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24225"/>
                    </a:xfrm>
                    <a:prstGeom prst="rect">
                      <a:avLst/>
                    </a:prstGeom>
                  </pic:spPr>
                </pic:pic>
              </a:graphicData>
            </a:graphic>
          </wp:inline>
        </w:drawing>
      </w:r>
    </w:p>
    <w:p w14:paraId="0FE85283" w14:textId="77777777" w:rsidR="009D5221" w:rsidRDefault="009D5221" w:rsidP="009D5221">
      <w:pPr>
        <w:pStyle w:val="Lgende"/>
        <w:jc w:val="center"/>
      </w:pPr>
      <w:bookmarkStart w:id="1656" w:name="_Ref536539541"/>
      <w:bookmarkStart w:id="1657" w:name="_Toc536726105"/>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56"/>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55"/>
      <w:r>
        <w:rPr>
          <w:rStyle w:val="Marquedecommentaire"/>
          <w:rFonts w:ascii="Calibri" w:eastAsia="Times New Roman" w:hAnsi="Calibri" w:cs="Times New Roman"/>
          <w:i w:val="0"/>
          <w:iCs w:val="0"/>
          <w:color w:val="auto"/>
          <w:lang w:eastAsia="fr-FR"/>
        </w:rPr>
        <w:commentReference w:id="1655"/>
      </w:r>
      <w:bookmarkEnd w:id="1657"/>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93"/>
                    <a:stretch>
                      <a:fillRect/>
                    </a:stretch>
                  </pic:blipFill>
                  <pic:spPr>
                    <a:xfrm>
                      <a:off x="0" y="0"/>
                      <a:ext cx="5315996" cy="3302574"/>
                    </a:xfrm>
                    <a:prstGeom prst="rect">
                      <a:avLst/>
                    </a:prstGeom>
                  </pic:spPr>
                </pic:pic>
              </a:graphicData>
            </a:graphic>
          </wp:inline>
        </w:drawing>
      </w:r>
    </w:p>
    <w:p w14:paraId="5A3CC8B0" w14:textId="3996EEBE" w:rsidR="00CE57D0" w:rsidRDefault="00C039ED" w:rsidP="00EF2889">
      <w:pPr>
        <w:pStyle w:val="Lgende"/>
        <w:jc w:val="center"/>
      </w:pPr>
      <w:bookmarkStart w:id="1658" w:name="_Ref535573725"/>
      <w:bookmarkStart w:id="1659" w:name="_Toc536112239"/>
      <w:bookmarkStart w:id="1660" w:name="_Toc536726106"/>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58"/>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59"/>
      <w:bookmarkEnd w:id="1660"/>
    </w:p>
    <w:p w14:paraId="3BFF5968" w14:textId="77777777" w:rsidR="00B431E6" w:rsidRDefault="00B431E6" w:rsidP="00590F91">
      <w:pPr>
        <w:pStyle w:val="Titre3"/>
        <w:spacing w:before="240" w:after="240"/>
        <w:ind w:left="709"/>
      </w:pPr>
      <w:bookmarkStart w:id="1661" w:name="_Toc536725989"/>
      <w:r>
        <w:t>Température du rotor</w:t>
      </w:r>
      <w:bookmarkEnd w:id="1661"/>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1E2FC7" w:rsidRPr="001E2FC7">
        <w:rPr>
          <w:b/>
          <w:iCs/>
        </w:rPr>
        <w:t>Figure 4.3</w:t>
      </w:r>
      <w:r w:rsidR="001E2FC7" w:rsidRPr="001E2FC7">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9839" cy="2497823"/>
                    </a:xfrm>
                    <a:prstGeom prst="rect">
                      <a:avLst/>
                    </a:prstGeom>
                  </pic:spPr>
                </pic:pic>
              </a:graphicData>
            </a:graphic>
          </wp:inline>
        </w:drawing>
      </w:r>
    </w:p>
    <w:p w14:paraId="524DC546" w14:textId="6AE207E0"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62" w:name="_Ref535575040"/>
      <w:bookmarkStart w:id="1663" w:name="_Toc536112240"/>
      <w:bookmarkStart w:id="1664" w:name="_Toc536726107"/>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62"/>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63"/>
      <w:bookmarkEnd w:id="1664"/>
    </w:p>
    <w:p w14:paraId="4F2E46D4" w14:textId="1B8FA5F2"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1E2FC7" w:rsidRPr="001E2FC7">
        <w:rPr>
          <w:b/>
          <w:iCs/>
        </w:rPr>
        <w:t>Figure 4.3</w:t>
      </w:r>
      <w:r w:rsidR="001E2FC7" w:rsidRPr="001E2FC7">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65"/>
      <w:r w:rsidRPr="00025D7A">
        <w:rPr>
          <w:noProof/>
          <w:lang w:eastAsia="zh-CN"/>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5"/>
                    <a:stretch>
                      <a:fillRect/>
                    </a:stretch>
                  </pic:blipFill>
                  <pic:spPr>
                    <a:xfrm>
                      <a:off x="0" y="0"/>
                      <a:ext cx="5231682" cy="3137741"/>
                    </a:xfrm>
                    <a:prstGeom prst="rect">
                      <a:avLst/>
                    </a:prstGeom>
                  </pic:spPr>
                </pic:pic>
              </a:graphicData>
            </a:graphic>
          </wp:inline>
        </w:drawing>
      </w:r>
    </w:p>
    <w:p w14:paraId="3C6A0553" w14:textId="1A53B4F9"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66" w:name="_Ref536537873"/>
      <w:bookmarkStart w:id="1667" w:name="_Toc53672610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66"/>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65"/>
      <w:r w:rsidR="000C7561">
        <w:rPr>
          <w:rStyle w:val="Marquedecommentaire"/>
          <w:rFonts w:ascii="Calibri" w:eastAsia="Times New Roman" w:hAnsi="Calibri" w:cs="Times New Roman"/>
          <w:i w:val="0"/>
          <w:iCs w:val="0"/>
          <w:color w:val="auto"/>
          <w:lang w:eastAsia="fr-FR"/>
        </w:rPr>
        <w:commentReference w:id="1665"/>
      </w:r>
      <w:bookmarkEnd w:id="1667"/>
    </w:p>
    <w:p w14:paraId="2A4EE84C" w14:textId="77777777" w:rsidR="00166F6A" w:rsidRDefault="00166F6A" w:rsidP="00166F6A">
      <w:pPr>
        <w:keepNext/>
        <w:spacing w:line="360" w:lineRule="auto"/>
        <w:jc w:val="center"/>
      </w:pPr>
      <w:r>
        <w:rPr>
          <w:noProof/>
          <w:lang w:eastAsia="zh-CN"/>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2C14C6D8"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68" w:name="_Ref533694038"/>
      <w:bookmarkStart w:id="1669" w:name="_Toc536112241"/>
      <w:bookmarkStart w:id="1670" w:name="_Toc536726109"/>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68"/>
      <w:r>
        <w:rPr>
          <w:rFonts w:ascii="Calibri" w:eastAsia="Times New Roman" w:hAnsi="Calibri" w:cs="Times New Roman"/>
          <w:i w:val="0"/>
          <w:iCs w:val="0"/>
          <w:color w:val="auto"/>
          <w:sz w:val="22"/>
          <w:szCs w:val="20"/>
          <w:lang w:eastAsia="fr-FR"/>
        </w:rPr>
        <w:t> : Comparaison des variations des températures calculées et mesurées</w:t>
      </w:r>
      <w:bookmarkEnd w:id="1669"/>
      <w:bookmarkEnd w:id="1670"/>
      <w:r w:rsidR="00025D7A">
        <w:rPr>
          <w:rFonts w:ascii="Calibri" w:eastAsia="Times New Roman" w:hAnsi="Calibri" w:cs="Times New Roman"/>
          <w:i w:val="0"/>
          <w:iCs w:val="0"/>
          <w:color w:val="auto"/>
          <w:sz w:val="22"/>
          <w:szCs w:val="20"/>
          <w:lang w:eastAsia="fr-FR"/>
        </w:rPr>
        <w:t xml:space="preserve"> </w:t>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1E2FC7" w:rsidRPr="001E2FC7">
        <w:rPr>
          <w:b/>
          <w:iCs/>
        </w:rPr>
        <w:t>Figure 4.3</w:t>
      </w:r>
      <w:r w:rsidR="001E2FC7" w:rsidRPr="001E2FC7">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0855" cy="3544728"/>
                    </a:xfrm>
                    <a:prstGeom prst="rect">
                      <a:avLst/>
                    </a:prstGeom>
                  </pic:spPr>
                </pic:pic>
              </a:graphicData>
            </a:graphic>
          </wp:inline>
        </w:drawing>
      </w:r>
    </w:p>
    <w:p w14:paraId="12170609" w14:textId="782170B1"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71" w:name="_Ref533692432"/>
      <w:bookmarkStart w:id="1672" w:name="_Toc536112242"/>
      <w:bookmarkStart w:id="1673" w:name="_Toc536726110"/>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71"/>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72"/>
      <w:bookmarkEnd w:id="1673"/>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74" w:name="_Toc536725990"/>
      <w:r>
        <w:t xml:space="preserve">Phases du balourd, </w:t>
      </w:r>
      <w:r w:rsidR="000370E4">
        <w:t xml:space="preserve">du </w:t>
      </w:r>
      <w:r>
        <w:t xml:space="preserve">point haut et </w:t>
      </w:r>
      <w:r w:rsidR="000370E4">
        <w:t xml:space="preserve">du </w:t>
      </w:r>
      <w:r>
        <w:t>point chaud</w:t>
      </w:r>
      <w:bookmarkEnd w:id="1674"/>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69176422"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1E2FC7" w:rsidRPr="001E2FC7">
        <w:rPr>
          <w:b/>
        </w:rPr>
        <w:t xml:space="preserve">Figure </w:t>
      </w:r>
      <w:r w:rsidR="001E2FC7" w:rsidRPr="001E2FC7">
        <w:rPr>
          <w:b/>
          <w:iCs/>
          <w:noProof/>
        </w:rPr>
        <w:t>4.3</w:t>
      </w:r>
      <w:r w:rsidR="001E2FC7" w:rsidRPr="001E2FC7">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1E2FC7">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1E2FC7">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0B2F958"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75" w:name="_Ref533714904"/>
      <w:bookmarkStart w:id="1676" w:name="_Toc536112243"/>
      <w:bookmarkStart w:id="1677" w:name="_Toc536726111"/>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75"/>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76"/>
      <w:bookmarkEnd w:id="1677"/>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78" w:name="_Toc534984860"/>
      <w:bookmarkStart w:id="1679" w:name="_Toc536725991"/>
      <w:r>
        <w:t>Critiques des résultats</w:t>
      </w:r>
      <w:bookmarkEnd w:id="1678"/>
      <w:bookmarkEnd w:id="1679"/>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14635" cy="3246718"/>
                    </a:xfrm>
                    <a:prstGeom prst="rect">
                      <a:avLst/>
                    </a:prstGeom>
                  </pic:spPr>
                </pic:pic>
              </a:graphicData>
            </a:graphic>
          </wp:inline>
        </w:drawing>
      </w:r>
    </w:p>
    <w:p w14:paraId="763B44BF" w14:textId="52BF149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80" w:name="_Ref535934633"/>
      <w:bookmarkStart w:id="1681" w:name="_Toc536112244"/>
      <w:bookmarkStart w:id="1682" w:name="_Toc536726112"/>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680"/>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81"/>
      <w:bookmarkEnd w:id="1682"/>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83" w:name="_Simulation_du_rotor"/>
      <w:bookmarkStart w:id="1684" w:name="_Toc536725992"/>
      <w:bookmarkEnd w:id="1683"/>
      <w:r>
        <w:t>Simulation du rotor 700mm</w:t>
      </w:r>
      <w:bookmarkEnd w:id="1684"/>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0CA819A"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85"/>
      <w:r w:rsidR="00816B5E" w:rsidRPr="00037B38">
        <w:rPr>
          <w:highlight w:val="yellow"/>
        </w:rPr>
        <w:t>disponibles</w:t>
      </w:r>
      <w:commentRangeEnd w:id="1685"/>
      <w:r w:rsidR="00816B5E">
        <w:rPr>
          <w:rStyle w:val="Marquedecommentaire"/>
        </w:rPr>
        <w:commentReference w:id="1685"/>
      </w:r>
      <w:r w:rsidR="00816B5E"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385BDF4"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1E2FC7" w:rsidRPr="001E2FC7">
        <w:rPr>
          <w:b/>
          <w:iCs/>
        </w:rPr>
        <w:t xml:space="preserve">Figure </w:t>
      </w:r>
      <w:r w:rsidR="001E2FC7" w:rsidRPr="001E2FC7">
        <w:rPr>
          <w:b/>
          <w:iCs/>
          <w:noProof/>
        </w:rPr>
        <w:t>4.4</w:t>
      </w:r>
      <w:r w:rsidR="001E2FC7" w:rsidRPr="001E2FC7">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1E2FC7" w:rsidRPr="001E2FC7">
        <w:rPr>
          <w:b/>
          <w:iCs/>
        </w:rPr>
        <w:t xml:space="preserve">Figure </w:t>
      </w:r>
      <w:r w:rsidR="001E2FC7" w:rsidRPr="001E2FC7">
        <w:rPr>
          <w:b/>
          <w:iCs/>
          <w:noProof/>
        </w:rPr>
        <w:t>4.3</w:t>
      </w:r>
      <w:r w:rsidR="001E2FC7" w:rsidRPr="001E2FC7">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2AFBD6" w:rsidR="00B431E6" w:rsidRDefault="00B431E6" w:rsidP="00B431E6">
      <w:pPr>
        <w:pStyle w:val="Lgende"/>
        <w:jc w:val="center"/>
        <w:rPr>
          <w:rFonts w:ascii="Calibri" w:hAnsi="Calibri" w:cs="Calibri"/>
          <w:i w:val="0"/>
          <w:iCs w:val="0"/>
          <w:color w:val="000000"/>
          <w:sz w:val="22"/>
          <w:szCs w:val="24"/>
        </w:rPr>
      </w:pPr>
      <w:bookmarkStart w:id="1686" w:name="_Ref533629031"/>
      <w:bookmarkStart w:id="1687" w:name="_Toc536112245"/>
      <w:bookmarkStart w:id="1688" w:name="_Toc536726113"/>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86"/>
      <w:r>
        <w:rPr>
          <w:rFonts w:ascii="Calibri" w:hAnsi="Calibri" w:cs="Calibri"/>
          <w:i w:val="0"/>
          <w:iCs w:val="0"/>
          <w:color w:val="000000"/>
          <w:sz w:val="22"/>
          <w:szCs w:val="24"/>
        </w:rPr>
        <w:t> : Amplitude des vibrations synchrones au niveau du palier</w:t>
      </w:r>
      <w:bookmarkEnd w:id="1687"/>
      <w:bookmarkEnd w:id="1688"/>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2"/>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729D29C" w:rsidR="0085524F" w:rsidRPr="0085524F" w:rsidRDefault="0085524F" w:rsidP="0085524F">
            <w:pPr>
              <w:pStyle w:val="Lgende"/>
              <w:jc w:val="center"/>
              <w:rPr>
                <w:rFonts w:ascii="Calibri" w:hAnsi="Calibri" w:cs="Calibri"/>
                <w:i w:val="0"/>
                <w:iCs w:val="0"/>
                <w:color w:val="000000"/>
                <w:sz w:val="22"/>
                <w:szCs w:val="24"/>
              </w:rPr>
            </w:pPr>
            <w:bookmarkStart w:id="1689" w:name="_Ref533629033"/>
            <w:bookmarkStart w:id="1690" w:name="_Toc536112246"/>
            <w:bookmarkStart w:id="1691" w:name="_Toc53672611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89"/>
            <w:r>
              <w:rPr>
                <w:rFonts w:ascii="Calibri" w:hAnsi="Calibri" w:cs="Calibri"/>
                <w:i w:val="0"/>
                <w:iCs w:val="0"/>
                <w:color w:val="000000"/>
                <w:sz w:val="22"/>
                <w:szCs w:val="24"/>
              </w:rPr>
              <w:t> : Phases des vibrations synchrones au niveau du palier</w:t>
            </w:r>
            <w:bookmarkEnd w:id="1690"/>
            <w:bookmarkEnd w:id="1691"/>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03"/>
                    <a:stretch>
                      <a:fillRect/>
                    </a:stretch>
                  </pic:blipFill>
                  <pic:spPr>
                    <a:xfrm>
                      <a:off x="0" y="0"/>
                      <a:ext cx="3178148" cy="3182062"/>
                    </a:xfrm>
                    <a:prstGeom prst="rect">
                      <a:avLst/>
                    </a:prstGeom>
                  </pic:spPr>
                </pic:pic>
              </a:graphicData>
            </a:graphic>
          </wp:inline>
        </w:drawing>
      </w:r>
    </w:p>
    <w:p w14:paraId="7D012344" w14:textId="5FC6E0FA"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92" w:name="_Ref535935133"/>
      <w:bookmarkStart w:id="1693" w:name="_Toc536112247"/>
      <w:bookmarkStart w:id="1694" w:name="_Toc536726115"/>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92"/>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93"/>
      <w:bookmarkEnd w:id="1694"/>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1E2FC7" w:rsidRPr="001E2FC7">
        <w:rPr>
          <w:rFonts w:cs="Calibri"/>
          <w:b/>
          <w:color w:val="000000"/>
          <w:szCs w:val="24"/>
        </w:rPr>
        <w:t xml:space="preserve">Figure </w:t>
      </w:r>
      <w:r w:rsidR="001E2FC7" w:rsidRPr="001E2FC7">
        <w:rPr>
          <w:rFonts w:cs="Calibri"/>
          <w:b/>
          <w:noProof/>
          <w:color w:val="000000"/>
          <w:szCs w:val="24"/>
        </w:rPr>
        <w:t>4.4</w:t>
      </w:r>
      <w:r w:rsidR="001E2FC7" w:rsidRPr="001E2FC7">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1E2FC7" w:rsidRPr="001E2FC7">
        <w:rPr>
          <w:rFonts w:cs="Calibri"/>
          <w:b/>
          <w:iCs/>
          <w:color w:val="000000"/>
          <w:szCs w:val="24"/>
        </w:rPr>
        <w:t xml:space="preserve">Figure </w:t>
      </w:r>
      <w:r w:rsidR="001E2FC7" w:rsidRPr="001E2FC7">
        <w:rPr>
          <w:rFonts w:cs="Calibri"/>
          <w:b/>
          <w:iCs/>
          <w:noProof/>
          <w:color w:val="000000"/>
          <w:szCs w:val="24"/>
        </w:rPr>
        <w:t>4.4</w:t>
      </w:r>
      <w:r w:rsidR="001E2FC7" w:rsidRPr="001E2FC7">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1E2FC7" w:rsidRPr="001E2FC7">
        <w:rPr>
          <w:rFonts w:cs="Calibri"/>
          <w:b/>
          <w:iCs/>
          <w:color w:val="000000"/>
          <w:szCs w:val="24"/>
        </w:rPr>
        <w:t xml:space="preserve">Figure </w:t>
      </w:r>
      <w:r w:rsidR="001E2FC7" w:rsidRPr="001E2FC7">
        <w:rPr>
          <w:rFonts w:cs="Calibri"/>
          <w:b/>
          <w:iCs/>
          <w:noProof/>
          <w:color w:val="000000"/>
          <w:szCs w:val="24"/>
        </w:rPr>
        <w:t>4.4</w:t>
      </w:r>
      <w:r w:rsidR="001E2FC7" w:rsidRPr="001E2FC7">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695A27E" w:rsidR="00B431E6" w:rsidRDefault="00B431E6" w:rsidP="00032683">
      <w:pPr>
        <w:pStyle w:val="Lgende"/>
        <w:spacing w:after="240"/>
        <w:jc w:val="center"/>
        <w:rPr>
          <w:rFonts w:ascii="Calibri" w:hAnsi="Calibri" w:cs="Calibri"/>
          <w:i w:val="0"/>
          <w:iCs w:val="0"/>
          <w:color w:val="000000"/>
          <w:sz w:val="22"/>
          <w:szCs w:val="24"/>
        </w:rPr>
      </w:pPr>
      <w:bookmarkStart w:id="1695" w:name="_Ref533631693"/>
      <w:bookmarkStart w:id="1696" w:name="_Toc536112248"/>
      <w:bookmarkStart w:id="1697" w:name="_Toc53672611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95"/>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96"/>
      <w:bookmarkEnd w:id="1697"/>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257993B1" w:rsidR="00B431E6" w:rsidRDefault="00B431E6" w:rsidP="00032683">
      <w:pPr>
        <w:pStyle w:val="Lgende"/>
        <w:spacing w:after="240"/>
        <w:jc w:val="center"/>
        <w:rPr>
          <w:rFonts w:ascii="Calibri" w:hAnsi="Calibri" w:cs="Calibri"/>
          <w:i w:val="0"/>
          <w:iCs w:val="0"/>
          <w:color w:val="000000"/>
          <w:sz w:val="22"/>
          <w:szCs w:val="24"/>
        </w:rPr>
      </w:pPr>
      <w:bookmarkStart w:id="1698" w:name="_Ref533631685"/>
      <w:bookmarkStart w:id="1699" w:name="_Toc536112249"/>
      <w:bookmarkStart w:id="1700" w:name="_Toc53672611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98"/>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99"/>
      <w:bookmarkEnd w:id="1700"/>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8B72260" w:rsidR="00B431E6" w:rsidRDefault="00B431E6" w:rsidP="00E5351E">
      <w:pPr>
        <w:pStyle w:val="Lgende"/>
        <w:spacing w:after="240"/>
        <w:jc w:val="center"/>
        <w:rPr>
          <w:rFonts w:ascii="Calibri" w:hAnsi="Calibri" w:cs="Calibri"/>
          <w:i w:val="0"/>
          <w:iCs w:val="0"/>
          <w:color w:val="000000"/>
          <w:sz w:val="22"/>
          <w:szCs w:val="24"/>
        </w:rPr>
      </w:pPr>
      <w:bookmarkStart w:id="1701" w:name="_Ref533631691"/>
      <w:bookmarkStart w:id="1702" w:name="_Toc536112250"/>
      <w:bookmarkStart w:id="1703" w:name="_Toc53672611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01"/>
      <w:r>
        <w:rPr>
          <w:rFonts w:ascii="Calibri" w:hAnsi="Calibri" w:cs="Calibri"/>
          <w:i w:val="0"/>
          <w:iCs w:val="0"/>
          <w:color w:val="000000"/>
          <w:sz w:val="22"/>
          <w:szCs w:val="24"/>
        </w:rPr>
        <w:t> : Phase du point chaud dans la direction circonférentielle du rotor</w:t>
      </w:r>
      <w:bookmarkEnd w:id="1702"/>
      <w:bookmarkEnd w:id="1703"/>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70BB2D1" w:rsidR="00B431E6" w:rsidRDefault="00B431E6" w:rsidP="00B431E6">
      <w:pPr>
        <w:pStyle w:val="Lgende"/>
        <w:jc w:val="center"/>
        <w:rPr>
          <w:rFonts w:ascii="Calibri" w:hAnsi="Calibri" w:cs="Calibri"/>
          <w:i w:val="0"/>
          <w:iCs w:val="0"/>
          <w:color w:val="000000"/>
          <w:sz w:val="22"/>
          <w:szCs w:val="24"/>
        </w:rPr>
      </w:pPr>
      <w:bookmarkStart w:id="1704" w:name="_Ref533631144"/>
      <w:bookmarkStart w:id="1705" w:name="_Toc536112251"/>
      <w:bookmarkStart w:id="1706" w:name="_Toc536726119"/>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04"/>
      <w:r>
        <w:rPr>
          <w:rFonts w:ascii="Calibri" w:hAnsi="Calibri" w:cs="Calibri"/>
          <w:i w:val="0"/>
          <w:iCs w:val="0"/>
          <w:color w:val="000000"/>
          <w:sz w:val="22"/>
          <w:szCs w:val="24"/>
        </w:rPr>
        <w:t> : Déphasage du point chaud par rapport au point haut</w:t>
      </w:r>
      <w:bookmarkEnd w:id="1705"/>
      <w:bookmarkEnd w:id="1706"/>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1E2FC7" w:rsidRPr="001E2FC7">
        <w:rPr>
          <w:rFonts w:cs="Calibri"/>
          <w:b/>
          <w:iCs/>
          <w:color w:val="000000"/>
          <w:szCs w:val="24"/>
        </w:rPr>
        <w:t xml:space="preserve">Figure </w:t>
      </w:r>
      <w:r w:rsidR="001E2FC7" w:rsidRPr="001E2FC7">
        <w:rPr>
          <w:rFonts w:cs="Calibri"/>
          <w:b/>
          <w:iCs/>
          <w:noProof/>
          <w:color w:val="000000"/>
          <w:szCs w:val="24"/>
        </w:rPr>
        <w:t>4.4</w:t>
      </w:r>
      <w:r w:rsidR="001E2FC7" w:rsidRPr="001E2FC7">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1E2FC7" w:rsidRPr="001E2FC7">
        <w:rPr>
          <w:rFonts w:cs="Calibri"/>
          <w:b/>
          <w:iCs/>
          <w:color w:val="000000"/>
          <w:szCs w:val="24"/>
        </w:rPr>
        <w:t xml:space="preserve">Figure </w:t>
      </w:r>
      <w:r w:rsidR="001E2FC7" w:rsidRPr="001E2FC7">
        <w:rPr>
          <w:rFonts w:cs="Calibri"/>
          <w:b/>
          <w:iCs/>
          <w:noProof/>
          <w:color w:val="000000"/>
          <w:szCs w:val="24"/>
        </w:rPr>
        <w:t>4.4</w:t>
      </w:r>
      <w:r w:rsidR="001E2FC7" w:rsidRPr="001E2FC7">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07" w:name="_Toc536725993"/>
      <w:r>
        <w:t>Conclusion</w:t>
      </w:r>
      <w:bookmarkEnd w:id="1707"/>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08" w:name="_Chapitre_5_:"/>
      <w:bookmarkStart w:id="1709" w:name="_Toc536725994"/>
      <w:bookmarkEnd w:id="1708"/>
      <w:r>
        <w:t xml:space="preserve">Chapitre 5 : </w:t>
      </w:r>
      <w:r>
        <w:br/>
        <w:t>Analyses de la stabilité</w:t>
      </w:r>
      <w:r w:rsidR="0055099E">
        <w:t xml:space="preserve"> de l’effet morton</w:t>
      </w:r>
      <w:bookmarkEnd w:id="1709"/>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5C889FD4"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ins w:id="1710" w:author="HASSINI Mohamed-amine" w:date="2019-01-31T15:41:00Z">
        <w:r w:rsidR="007257A5">
          <w:t xml:space="preserve"> dernière</w:t>
        </w:r>
      </w:ins>
      <w:del w:id="1711" w:author="HASSINI Mohamed-amine" w:date="2019-01-31T15:41:00Z">
        <w:r w:rsidDel="007257A5">
          <w:delText xml:space="preserve"> analyse</w:delText>
        </w:r>
      </w:del>
      <w:r>
        <w:t xml:space="preserve"> a pour </w:t>
      </w:r>
      <w:del w:id="1712" w:author="HASSINI Mohamed-amine" w:date="2019-01-31T15:41:00Z">
        <w:r w:rsidDel="007257A5">
          <w:delText>l’</w:delText>
        </w:r>
      </w:del>
      <w:r>
        <w:t xml:space="preserve">objectif d’estimer le risque du déclenchement de l’effet Morton instable sans réaliser </w:t>
      </w:r>
      <w:del w:id="1713" w:author="HASSINI Mohamed-amine" w:date="2019-01-31T15:42:00Z">
        <w:r w:rsidDel="007257A5">
          <w:delText>la</w:delText>
        </w:r>
      </w:del>
      <w:r>
        <w:t xml:space="preserve"> </w:t>
      </w:r>
      <w:ins w:id="1714" w:author="HASSINI Mohamed-amine" w:date="2019-01-31T15:42:00Z">
        <w:r w:rsidR="007257A5">
          <w:t xml:space="preserve">des </w:t>
        </w:r>
      </w:ins>
      <w:r>
        <w:t>simulation</w:t>
      </w:r>
      <w:ins w:id="1715" w:author="HASSINI Mohamed-amine" w:date="2019-01-31T15:42:00Z">
        <w:r w:rsidR="007257A5">
          <w:t>s</w:t>
        </w:r>
      </w:ins>
      <w:r>
        <w:t xml:space="preserve"> couteuse</w:t>
      </w:r>
      <w:ins w:id="1716" w:author="HASSINI Mohamed-amine" w:date="2019-01-31T15:42:00Z">
        <w:r w:rsidR="007257A5">
          <w:t>s</w:t>
        </w:r>
      </w:ins>
      <w:r>
        <w:t xml:space="preserve"> en </w:t>
      </w:r>
      <w:del w:id="1717" w:author="HASSINI Mohamed-amine" w:date="2019-01-31T15:42:00Z">
        <w:r w:rsidDel="007257A5">
          <w:delText xml:space="preserve">termes de </w:delText>
        </w:r>
      </w:del>
      <w:r>
        <w:t>temps de calcul. L’analyse</w:t>
      </w:r>
      <w:ins w:id="1718" w:author="HASSINI Mohamed-amine" w:date="2019-01-31T15:43:00Z">
        <w:r w:rsidR="007257A5">
          <w:t xml:space="preserve"> de stabilité s’appuie</w:t>
        </w:r>
      </w:ins>
      <w:r>
        <w:t xml:space="preserve"> </w:t>
      </w:r>
      <w:del w:id="1719" w:author="HASSINI Mohamed-amine" w:date="2019-01-31T15:42:00Z">
        <w:r w:rsidDel="007257A5">
          <w:delText>s’est basée</w:delText>
        </w:r>
      </w:del>
      <w:r>
        <w:t xml:space="preserve"> sur </w:t>
      </w:r>
      <w:ins w:id="1720" w:author="HASSINI Mohamed-amine" w:date="2019-01-31T15:43:00Z">
        <w:r w:rsidR="007257A5">
          <w:t xml:space="preserve">formulation simple faisant intervenir </w:t>
        </w:r>
      </w:ins>
      <w:del w:id="1721" w:author="HASSINI Mohamed-amine" w:date="2019-01-31T15:43:00Z">
        <w:r w:rsidDel="007257A5">
          <w:delText>la métho</w:delText>
        </w:r>
        <w:r w:rsidR="00EB6775" w:rsidDel="007257A5">
          <w:delText>de des</w:delText>
        </w:r>
      </w:del>
      <w:r w:rsidR="00EB6775">
        <w:t xml:space="preserve"> </w:t>
      </w:r>
      <w:ins w:id="1722" w:author="HASSINI Mohamed-amine" w:date="2019-01-31T15:43:00Z">
        <w:r w:rsidR="007257A5">
          <w:t xml:space="preserve">des </w:t>
        </w:r>
      </w:ins>
      <w:r w:rsidR="00EB6775">
        <w:t>coefficients d’influence</w:t>
      </w:r>
      <w:r>
        <w:t xml:space="preserve"> qui relient les trois</w:t>
      </w:r>
      <w:ins w:id="1723" w:author="HASSINI Mohamed-amine" w:date="2019-01-31T15:42:00Z">
        <w:r w:rsidR="007257A5">
          <w:t xml:space="preserve"> phénomènes</w:t>
        </w:r>
      </w:ins>
      <w:r>
        <w:t xml:space="preserve"> </w:t>
      </w:r>
      <w:del w:id="1724" w:author="HASSINI Mohamed-amine" w:date="2019-01-31T15:42:00Z">
        <w:r w:rsidDel="007257A5">
          <w:delText>aspects</w:delText>
        </w:r>
      </w:del>
      <w:r>
        <w:t xml:space="preserve"> physiques </w:t>
      </w:r>
      <w:ins w:id="1725" w:author="HASSINI Mohamed-amine" w:date="2019-01-31T15:45:00Z">
        <w:r w:rsidR="007257A5">
          <w:t xml:space="preserve">qui participent </w:t>
        </w:r>
      </w:ins>
      <w:del w:id="1726" w:author="HASSINI Mohamed-amine" w:date="2019-01-31T15:45:00Z">
        <w:r w:rsidDel="007257A5">
          <w:delText>concernés dans</w:delText>
        </w:r>
      </w:del>
      <w:ins w:id="1727" w:author="HASSINI Mohamed-amine" w:date="2019-01-31T15:45:00Z">
        <w:r w:rsidR="007257A5">
          <w:t xml:space="preserve"> à</w:t>
        </w:r>
      </w:ins>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ins w:id="1728" w:author="HASSINI Mohamed-amine" w:date="2019-01-31T15:45:00Z">
        <w:r w:rsidR="007257A5">
          <w:t>e</w:t>
        </w:r>
      </w:ins>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29" w:name="_Toc534279506"/>
      <w:bookmarkStart w:id="1730" w:name="_Toc534279604"/>
      <w:bookmarkStart w:id="1731" w:name="_Toc534279682"/>
      <w:bookmarkStart w:id="1732" w:name="_Toc534290978"/>
      <w:bookmarkStart w:id="1733" w:name="_Toc534293260"/>
      <w:bookmarkStart w:id="1734" w:name="_Toc534293544"/>
      <w:bookmarkStart w:id="1735" w:name="_Toc534293622"/>
      <w:bookmarkStart w:id="1736" w:name="_Toc534387921"/>
      <w:bookmarkStart w:id="1737" w:name="_Toc534410892"/>
      <w:bookmarkStart w:id="1738" w:name="_Toc534620806"/>
      <w:bookmarkStart w:id="1739" w:name="_Toc534621292"/>
      <w:bookmarkStart w:id="1740" w:name="_Toc534621397"/>
      <w:bookmarkStart w:id="1741" w:name="_Toc534621504"/>
      <w:bookmarkStart w:id="1742" w:name="_Toc534625163"/>
      <w:bookmarkStart w:id="1743" w:name="_Toc534631463"/>
      <w:bookmarkStart w:id="1744" w:name="_Toc534631563"/>
      <w:bookmarkStart w:id="1745" w:name="_Toc534631916"/>
      <w:bookmarkStart w:id="1746" w:name="_Toc534632149"/>
      <w:bookmarkStart w:id="1747" w:name="_Toc534632361"/>
      <w:bookmarkStart w:id="1748" w:name="_Toc534632483"/>
      <w:bookmarkStart w:id="1749" w:name="_Toc534632582"/>
      <w:bookmarkStart w:id="1750" w:name="_Toc534633875"/>
      <w:bookmarkStart w:id="1751" w:name="_Toc534634219"/>
      <w:bookmarkStart w:id="1752" w:name="_Toc534634623"/>
      <w:bookmarkStart w:id="1753" w:name="_Toc534634998"/>
      <w:bookmarkStart w:id="1754" w:name="_Toc534635098"/>
      <w:bookmarkStart w:id="1755" w:name="_Toc534635198"/>
      <w:bookmarkStart w:id="1756" w:name="_Toc534635298"/>
      <w:bookmarkStart w:id="1757" w:name="_Toc534635398"/>
      <w:bookmarkStart w:id="1758" w:name="_Toc534635519"/>
      <w:bookmarkStart w:id="1759" w:name="_Toc534635618"/>
      <w:bookmarkStart w:id="1760" w:name="_Toc534636668"/>
      <w:bookmarkStart w:id="1761" w:name="_Toc534638296"/>
      <w:bookmarkStart w:id="1762" w:name="_Toc534638382"/>
      <w:bookmarkStart w:id="1763" w:name="_Toc534638749"/>
      <w:bookmarkStart w:id="1764" w:name="_Toc534640604"/>
      <w:bookmarkStart w:id="1765" w:name="_Toc534650414"/>
      <w:bookmarkStart w:id="1766" w:name="_Toc534707690"/>
      <w:bookmarkStart w:id="1767" w:name="_Toc534719995"/>
      <w:bookmarkStart w:id="1768" w:name="_Toc534720678"/>
      <w:bookmarkStart w:id="1769" w:name="_Toc534721450"/>
      <w:bookmarkStart w:id="1770" w:name="_Toc534723228"/>
      <w:bookmarkStart w:id="1771" w:name="_Toc534724140"/>
      <w:bookmarkStart w:id="1772" w:name="_Toc534724685"/>
      <w:bookmarkStart w:id="1773" w:name="_Toc534724989"/>
      <w:bookmarkStart w:id="1774" w:name="_Toc534725660"/>
      <w:bookmarkStart w:id="1775" w:name="_Toc534729743"/>
      <w:bookmarkStart w:id="1776" w:name="_Toc534792292"/>
      <w:bookmarkStart w:id="1777" w:name="_Toc534792941"/>
      <w:bookmarkStart w:id="1778" w:name="_Toc534793268"/>
      <w:bookmarkStart w:id="1779" w:name="_Toc534794026"/>
      <w:bookmarkStart w:id="1780" w:name="_Toc534794121"/>
      <w:bookmarkStart w:id="1781" w:name="_Toc534794218"/>
      <w:bookmarkStart w:id="1782" w:name="_Toc534796850"/>
      <w:bookmarkStart w:id="1783" w:name="_Toc534878106"/>
      <w:bookmarkStart w:id="1784" w:name="_Toc534878200"/>
      <w:bookmarkStart w:id="1785" w:name="_Toc534880538"/>
      <w:bookmarkStart w:id="1786" w:name="_Toc534895270"/>
      <w:bookmarkStart w:id="1787" w:name="_Toc534895987"/>
      <w:bookmarkStart w:id="1788" w:name="_Toc534896541"/>
      <w:bookmarkStart w:id="1789" w:name="_Toc534896934"/>
      <w:bookmarkStart w:id="1790" w:name="_Toc534983330"/>
      <w:bookmarkStart w:id="1791" w:name="_Toc534984864"/>
      <w:bookmarkStart w:id="1792" w:name="_Toc535242956"/>
      <w:bookmarkStart w:id="1793" w:name="_Toc535243308"/>
      <w:bookmarkStart w:id="1794" w:name="_Toc535245091"/>
      <w:bookmarkStart w:id="1795" w:name="_Toc535248215"/>
      <w:bookmarkStart w:id="1796" w:name="_Toc535248632"/>
      <w:bookmarkStart w:id="1797" w:name="_Toc535250111"/>
      <w:bookmarkStart w:id="1798" w:name="_Toc535251291"/>
      <w:bookmarkStart w:id="1799" w:name="_Toc535251832"/>
      <w:bookmarkStart w:id="1800" w:name="_Toc535252186"/>
      <w:bookmarkStart w:id="1801" w:name="_Toc535346254"/>
      <w:bookmarkStart w:id="1802" w:name="_Toc535418781"/>
      <w:bookmarkStart w:id="1803" w:name="_Toc535505083"/>
      <w:bookmarkStart w:id="1804" w:name="_Toc535509403"/>
      <w:bookmarkStart w:id="1805" w:name="_Toc535510096"/>
      <w:bookmarkStart w:id="1806" w:name="_Toc535512849"/>
      <w:bookmarkStart w:id="1807" w:name="_Toc535512938"/>
      <w:bookmarkStart w:id="1808" w:name="_Toc535527962"/>
      <w:bookmarkStart w:id="1809" w:name="_Toc535536167"/>
      <w:bookmarkStart w:id="1810" w:name="_Toc535575160"/>
      <w:bookmarkStart w:id="1811" w:name="_Toc535587618"/>
      <w:bookmarkStart w:id="1812" w:name="_Toc535587875"/>
      <w:bookmarkStart w:id="1813" w:name="_Toc535588560"/>
      <w:bookmarkStart w:id="1814" w:name="_Toc535589787"/>
      <w:bookmarkStart w:id="1815" w:name="_Toc535590251"/>
      <w:bookmarkStart w:id="1816" w:name="_Toc535594681"/>
      <w:bookmarkStart w:id="1817" w:name="_Toc535832362"/>
      <w:bookmarkStart w:id="1818" w:name="_Toc535834298"/>
      <w:bookmarkStart w:id="1819" w:name="_Toc535846134"/>
      <w:bookmarkStart w:id="1820" w:name="_Toc535846326"/>
      <w:bookmarkStart w:id="1821" w:name="_Toc535853050"/>
      <w:bookmarkStart w:id="1822" w:name="_Toc535853297"/>
      <w:bookmarkStart w:id="1823" w:name="_Toc535854191"/>
      <w:bookmarkStart w:id="1824" w:name="_Toc535854717"/>
      <w:bookmarkStart w:id="1825" w:name="_Toc535918681"/>
      <w:bookmarkStart w:id="1826" w:name="_Toc535932544"/>
      <w:bookmarkStart w:id="1827" w:name="_Toc535932636"/>
      <w:bookmarkStart w:id="1828" w:name="_Toc535933467"/>
      <w:bookmarkStart w:id="1829" w:name="_Toc535934359"/>
      <w:bookmarkStart w:id="1830" w:name="_Toc535935110"/>
      <w:bookmarkStart w:id="1831" w:name="_Toc535935885"/>
      <w:bookmarkStart w:id="1832" w:name="_Toc535938420"/>
      <w:bookmarkStart w:id="1833" w:name="_Toc535938769"/>
      <w:bookmarkStart w:id="1834" w:name="_Toc535942455"/>
      <w:bookmarkStart w:id="1835" w:name="_Toc535942692"/>
      <w:bookmarkStart w:id="1836" w:name="_Toc535942914"/>
      <w:bookmarkStart w:id="1837" w:name="_Toc535943010"/>
      <w:bookmarkStart w:id="1838" w:name="_Toc535943106"/>
      <w:bookmarkStart w:id="1839" w:name="_Toc535947855"/>
      <w:bookmarkStart w:id="1840" w:name="_Toc536006909"/>
      <w:bookmarkStart w:id="1841" w:name="_Toc536110540"/>
      <w:bookmarkStart w:id="1842" w:name="_Toc536110916"/>
      <w:bookmarkStart w:id="1843" w:name="_Toc536112135"/>
      <w:bookmarkStart w:id="1844" w:name="_Toc536112455"/>
      <w:bookmarkStart w:id="1845" w:name="_Toc536113340"/>
      <w:bookmarkStart w:id="1846" w:name="_Toc536113552"/>
      <w:bookmarkStart w:id="1847" w:name="_Toc536113764"/>
      <w:bookmarkStart w:id="1848" w:name="_Toc536115063"/>
      <w:bookmarkStart w:id="1849" w:name="_Toc536115333"/>
      <w:bookmarkStart w:id="1850" w:name="_Toc536117523"/>
      <w:bookmarkStart w:id="1851" w:name="_Toc536117738"/>
      <w:bookmarkStart w:id="1852" w:name="_Toc536118759"/>
      <w:bookmarkStart w:id="1853" w:name="_Toc536120051"/>
      <w:bookmarkStart w:id="1854" w:name="_Toc536120267"/>
      <w:bookmarkStart w:id="1855" w:name="_Toc536127329"/>
      <w:bookmarkStart w:id="1856" w:name="_Toc536127546"/>
      <w:bookmarkStart w:id="1857" w:name="_Toc536128330"/>
      <w:bookmarkStart w:id="1858" w:name="_Toc536129453"/>
      <w:bookmarkStart w:id="1859" w:name="_Toc536129671"/>
      <w:bookmarkStart w:id="1860" w:name="_Toc536129892"/>
      <w:bookmarkStart w:id="1861" w:name="_Toc536130115"/>
      <w:bookmarkStart w:id="1862" w:name="_Toc536130341"/>
      <w:bookmarkStart w:id="1863" w:name="_Toc536130577"/>
      <w:bookmarkStart w:id="1864" w:name="_Toc536131271"/>
      <w:bookmarkStart w:id="1865" w:name="_Toc536131532"/>
      <w:bookmarkStart w:id="1866" w:name="_Toc536199945"/>
      <w:bookmarkStart w:id="1867" w:name="_Toc536200192"/>
      <w:bookmarkStart w:id="1868" w:name="_Toc536200687"/>
      <w:bookmarkStart w:id="1869" w:name="_Toc536200935"/>
      <w:bookmarkStart w:id="1870" w:name="_Toc536201182"/>
      <w:bookmarkStart w:id="1871" w:name="_Toc536201429"/>
      <w:bookmarkStart w:id="1872" w:name="_Toc536202344"/>
      <w:bookmarkStart w:id="1873" w:name="_Toc536203715"/>
      <w:bookmarkStart w:id="1874" w:name="_Toc536203961"/>
      <w:bookmarkStart w:id="1875" w:name="_Toc536204207"/>
      <w:bookmarkStart w:id="1876" w:name="_Toc536539355"/>
      <w:bookmarkStart w:id="1877" w:name="_Toc536539608"/>
      <w:bookmarkStart w:id="1878" w:name="_Toc536543384"/>
      <w:bookmarkStart w:id="1879" w:name="_Toc536543638"/>
      <w:bookmarkStart w:id="1880" w:name="_Toc536544529"/>
      <w:bookmarkStart w:id="1881" w:name="_Toc536545469"/>
      <w:bookmarkStart w:id="1882" w:name="_Toc536546620"/>
      <w:bookmarkStart w:id="1883" w:name="_Toc536626916"/>
      <w:bookmarkStart w:id="1884" w:name="_Ref531012649"/>
      <w:bookmarkStart w:id="1885" w:name="_Toc536725995"/>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5"/>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86" w:name="_Toc534793269"/>
      <w:bookmarkStart w:id="1887" w:name="_Toc534794027"/>
      <w:bookmarkStart w:id="1888" w:name="_Toc534794122"/>
      <w:bookmarkStart w:id="1889" w:name="_Toc534794219"/>
      <w:bookmarkStart w:id="1890" w:name="_Toc534796851"/>
      <w:bookmarkStart w:id="1891" w:name="_Toc534878107"/>
      <w:bookmarkStart w:id="1892" w:name="_Toc534878201"/>
      <w:bookmarkStart w:id="1893" w:name="_Toc534880539"/>
      <w:bookmarkStart w:id="1894" w:name="_Toc534895271"/>
      <w:bookmarkStart w:id="1895" w:name="_Toc534895988"/>
      <w:bookmarkStart w:id="1896" w:name="_Toc534896542"/>
      <w:bookmarkStart w:id="1897" w:name="_Toc534896935"/>
      <w:bookmarkStart w:id="1898" w:name="_Toc534983331"/>
      <w:bookmarkStart w:id="1899" w:name="_Toc534984865"/>
      <w:bookmarkStart w:id="1900" w:name="_Toc535242957"/>
      <w:bookmarkStart w:id="1901" w:name="_Toc535243309"/>
      <w:bookmarkStart w:id="1902" w:name="_Toc535245092"/>
      <w:bookmarkStart w:id="1903" w:name="_Toc535248216"/>
      <w:bookmarkStart w:id="1904" w:name="_Toc535248633"/>
      <w:bookmarkStart w:id="1905" w:name="_Toc535250112"/>
      <w:bookmarkStart w:id="1906" w:name="_Toc535251292"/>
      <w:bookmarkStart w:id="1907" w:name="_Toc535251833"/>
      <w:bookmarkStart w:id="1908" w:name="_Toc535252187"/>
      <w:bookmarkStart w:id="1909" w:name="_Toc535346255"/>
      <w:bookmarkStart w:id="1910" w:name="_Toc535418782"/>
      <w:bookmarkStart w:id="1911" w:name="_Toc535505084"/>
      <w:bookmarkStart w:id="1912" w:name="_Toc535509404"/>
      <w:bookmarkStart w:id="1913" w:name="_Toc535510097"/>
      <w:bookmarkStart w:id="1914" w:name="_Toc535512850"/>
      <w:bookmarkStart w:id="1915" w:name="_Toc535512939"/>
      <w:bookmarkStart w:id="1916" w:name="_Toc535527963"/>
      <w:bookmarkStart w:id="1917" w:name="_Toc535536168"/>
      <w:bookmarkStart w:id="1918" w:name="_Toc535575161"/>
      <w:bookmarkStart w:id="1919" w:name="_Toc535587619"/>
      <w:bookmarkStart w:id="1920" w:name="_Toc535587876"/>
      <w:bookmarkStart w:id="1921" w:name="_Toc535588561"/>
      <w:bookmarkStart w:id="1922" w:name="_Toc535589788"/>
      <w:bookmarkStart w:id="1923" w:name="_Toc535590252"/>
      <w:bookmarkStart w:id="1924" w:name="_Toc535594682"/>
      <w:bookmarkStart w:id="1925" w:name="_Toc535832363"/>
      <w:bookmarkStart w:id="1926" w:name="_Toc535834299"/>
      <w:bookmarkStart w:id="1927" w:name="_Toc535846135"/>
      <w:bookmarkStart w:id="1928" w:name="_Toc535846327"/>
      <w:bookmarkStart w:id="1929" w:name="_Toc535853051"/>
      <w:bookmarkStart w:id="1930" w:name="_Toc535853298"/>
      <w:bookmarkStart w:id="1931" w:name="_Toc535854192"/>
      <w:bookmarkStart w:id="1932" w:name="_Toc535854718"/>
      <w:bookmarkStart w:id="1933" w:name="_Toc535918682"/>
      <w:bookmarkStart w:id="1934" w:name="_Toc535932545"/>
      <w:bookmarkStart w:id="1935" w:name="_Toc535932637"/>
      <w:bookmarkStart w:id="1936" w:name="_Toc535933468"/>
      <w:bookmarkStart w:id="1937" w:name="_Toc535934360"/>
      <w:bookmarkStart w:id="1938" w:name="_Toc535935111"/>
      <w:bookmarkStart w:id="1939" w:name="_Toc535935886"/>
      <w:bookmarkStart w:id="1940" w:name="_Toc535938421"/>
      <w:bookmarkStart w:id="1941" w:name="_Toc535938770"/>
      <w:bookmarkStart w:id="1942" w:name="_Toc535942456"/>
      <w:bookmarkStart w:id="1943" w:name="_Toc535942693"/>
      <w:bookmarkStart w:id="1944" w:name="_Toc535942915"/>
      <w:bookmarkStart w:id="1945" w:name="_Toc535943011"/>
      <w:bookmarkStart w:id="1946" w:name="_Toc535943107"/>
      <w:bookmarkStart w:id="1947" w:name="_Toc535947856"/>
      <w:bookmarkStart w:id="1948" w:name="_Toc536006910"/>
      <w:bookmarkStart w:id="1949" w:name="_Toc536110541"/>
      <w:bookmarkStart w:id="1950" w:name="_Toc536110917"/>
      <w:bookmarkStart w:id="1951" w:name="_Toc536112136"/>
      <w:bookmarkStart w:id="1952" w:name="_Toc536112456"/>
      <w:bookmarkStart w:id="1953" w:name="_Toc536113341"/>
      <w:bookmarkStart w:id="1954" w:name="_Toc536113553"/>
      <w:bookmarkStart w:id="1955" w:name="_Toc536113765"/>
      <w:bookmarkStart w:id="1956" w:name="_Toc536115064"/>
      <w:bookmarkStart w:id="1957" w:name="_Toc536115334"/>
      <w:bookmarkStart w:id="1958" w:name="_Toc536117524"/>
      <w:bookmarkStart w:id="1959" w:name="_Toc536117739"/>
      <w:bookmarkStart w:id="1960" w:name="_Toc536118760"/>
      <w:bookmarkStart w:id="1961" w:name="_Toc536120052"/>
      <w:bookmarkStart w:id="1962" w:name="_Toc536120268"/>
      <w:bookmarkStart w:id="1963" w:name="_Toc536127330"/>
      <w:bookmarkStart w:id="1964" w:name="_Toc536127547"/>
      <w:bookmarkStart w:id="1965" w:name="_Toc536128331"/>
      <w:bookmarkStart w:id="1966" w:name="_Toc536129454"/>
      <w:bookmarkStart w:id="1967" w:name="_Toc536129672"/>
      <w:bookmarkStart w:id="1968" w:name="_Toc536129893"/>
      <w:bookmarkStart w:id="1969" w:name="_Toc536130116"/>
      <w:bookmarkStart w:id="1970" w:name="_Toc536130342"/>
      <w:bookmarkStart w:id="1971" w:name="_Toc536130578"/>
      <w:bookmarkStart w:id="1972" w:name="_Toc536131272"/>
      <w:bookmarkStart w:id="1973" w:name="_Toc536131533"/>
      <w:bookmarkStart w:id="1974" w:name="_Toc536199946"/>
      <w:bookmarkStart w:id="1975" w:name="_Toc536200193"/>
      <w:bookmarkStart w:id="1976" w:name="_Toc536200688"/>
      <w:bookmarkStart w:id="1977" w:name="_Toc536200936"/>
      <w:bookmarkStart w:id="1978" w:name="_Toc536201183"/>
      <w:bookmarkStart w:id="1979" w:name="_Toc536201430"/>
      <w:bookmarkStart w:id="1980" w:name="_Toc536202345"/>
      <w:bookmarkStart w:id="1981" w:name="_Toc536203716"/>
      <w:bookmarkStart w:id="1982" w:name="_Toc536203962"/>
      <w:bookmarkStart w:id="1983" w:name="_Toc536204208"/>
      <w:bookmarkStart w:id="1984" w:name="_Toc536539356"/>
      <w:bookmarkStart w:id="1985" w:name="_Toc536539609"/>
      <w:bookmarkStart w:id="1986" w:name="_Toc536543385"/>
      <w:bookmarkStart w:id="1987" w:name="_Toc536543639"/>
      <w:bookmarkStart w:id="1988" w:name="_Toc536544530"/>
      <w:bookmarkStart w:id="1989" w:name="_Toc536545470"/>
      <w:bookmarkStart w:id="1990" w:name="_Toc536546621"/>
      <w:bookmarkStart w:id="1991" w:name="_Toc536626917"/>
      <w:bookmarkStart w:id="1992" w:name="_Toc536725996"/>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58616707" w14:textId="31864B3D" w:rsidR="006F4286" w:rsidRDefault="006F4286" w:rsidP="0062290B">
      <w:pPr>
        <w:pStyle w:val="Titre2"/>
        <w:spacing w:after="240"/>
        <w:ind w:left="708" w:hanging="578"/>
      </w:pPr>
      <w:bookmarkStart w:id="1993" w:name="_Toc536725997"/>
      <w:r>
        <w:t xml:space="preserve">Méthode d’analyse de la </w:t>
      </w:r>
      <w:bookmarkEnd w:id="1884"/>
      <w:r>
        <w:t>stabilité</w:t>
      </w:r>
      <w:bookmarkEnd w:id="1993"/>
    </w:p>
    <w:p w14:paraId="2A5C2191" w14:textId="42E0194E" w:rsidR="00F717F4" w:rsidRPr="00B74D0E" w:rsidRDefault="006F4286" w:rsidP="003E5A42">
      <w:pPr>
        <w:spacing w:before="240" w:after="120" w:line="360" w:lineRule="auto"/>
        <w:ind w:firstLine="709"/>
      </w:pPr>
      <w:r>
        <w:t>L’analyse de la stabilité de l’effet de Morton</w:t>
      </w:r>
      <w:r>
        <w:rPr>
          <w:rFonts w:hint="eastAsia"/>
        </w:rPr>
        <w:t xml:space="preserve"> </w:t>
      </w:r>
      <w:del w:id="1994" w:author="HASSINI Mohamed-amine" w:date="2019-01-31T15:47:00Z">
        <w:r w:rsidDel="007257A5">
          <w:delText>s’</w:delText>
        </w:r>
      </w:del>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1E2FC7">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del w:id="1995" w:author="HASSINI Mohamed-amine" w:date="2019-01-31T15:47:00Z">
        <w:r w:rsidR="00DB7763" w:rsidRPr="00B74D0E" w:rsidDel="007257A5">
          <w:delText>exponentielle du</w:delText>
        </w:r>
        <w:r w:rsidR="00770416" w:rsidRPr="00B74D0E" w:rsidDel="007257A5">
          <w:delText xml:space="preserve"> nombre </w:delText>
        </w:r>
      </w:del>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7A93DE46" w:rsidR="004663E9" w:rsidRPr="004663E9" w:rsidRDefault="00242D20" w:rsidP="003B35DD">
      <w:pPr>
        <w:spacing w:before="120" w:after="120" w:line="360" w:lineRule="auto"/>
        <w:ind w:firstLine="708"/>
        <w:rPr>
          <w:rFonts w:eastAsiaTheme="minorEastAsia"/>
        </w:rPr>
      </w:pPr>
      <w:ins w:id="1996" w:author="HASSINI Mohamed-amine" w:date="2019-01-31T15:51:00Z">
        <w:r>
          <w:t>L’influence d’une quantité physique</w:t>
        </w:r>
      </w:ins>
      <w:ins w:id="1997" w:author="HASSINI Mohamed-amine" w:date="2019-01-31T15:53:00Z">
        <w:r>
          <w:t xml:space="preserve"> (vibration </w:t>
        </w:r>
      </w:ins>
      <w:ins w:id="1998" w:author="HASSINI Mohamed-amine" w:date="2019-01-31T15:54:00Z">
        <w:r>
          <w:t>synchrone</w:t>
        </w:r>
        <m:oMath>
          <m:r>
            <w:rPr>
              <w:rFonts w:ascii="Cambria Math" w:hAnsi="Cambria Math"/>
            </w:rPr>
            <m:t xml:space="preserve"> </m:t>
          </m:r>
        </m:oMath>
      </w:ins>
      <m:oMath>
        <m:r>
          <w:ins w:id="1999" w:author="HASSINI Mohamed-amine" w:date="2019-01-31T15:53:00Z">
            <m:rPr>
              <m:sty m:val="bi"/>
            </m:rPr>
            <w:rPr>
              <w:rFonts w:ascii="Cambria Math" w:eastAsiaTheme="minorEastAsia" w:hAnsi="Cambria Math"/>
            </w:rPr>
            <m:t>V</m:t>
          </w:ins>
        </m:r>
      </m:oMath>
      <w:ins w:id="2000" w:author="HASSINI Mohamed-amine" w:date="2019-01-31T15:53:00Z">
        <w:r>
          <w:t xml:space="preserve">, différence température </w:t>
        </w:r>
        <m:oMath>
          <m:r>
            <m:rPr>
              <m:sty m:val="bi"/>
            </m:rPr>
            <w:rPr>
              <w:rFonts w:ascii="Cambria Math" w:eastAsiaTheme="minorEastAsia" w:hAnsi="Cambria Math"/>
            </w:rPr>
            <m:t>T</m:t>
          </m:r>
        </m:oMath>
      </w:ins>
      <w:ins w:id="2001" w:author="HASSINI Mohamed-amine" w:date="2019-01-31T15:51:00Z">
        <w:r>
          <w:t xml:space="preserve"> </w:t>
        </w:r>
      </w:ins>
      <w:ins w:id="2002" w:author="HASSINI Mohamed-amine" w:date="2019-01-31T15:54:00Z">
        <w:r>
          <w:t xml:space="preserve">ou le balourd </w:t>
        </w:r>
        <m:oMath>
          <m:r>
            <m:rPr>
              <m:sty m:val="bi"/>
            </m:rPr>
            <w:rPr>
              <w:rFonts w:ascii="Cambria Math" w:eastAsiaTheme="minorEastAsia" w:hAnsi="Cambria Math"/>
            </w:rPr>
            <m:t>U</m:t>
          </m:r>
        </m:oMath>
        <w:r>
          <w:t xml:space="preserve">) </w:t>
        </w:r>
      </w:ins>
      <w:ins w:id="2003" w:author="HASSINI Mohamed-amine" w:date="2019-01-31T15:51:00Z">
        <w:r>
          <w:t xml:space="preserve">décrite par </w:t>
        </w:r>
      </w:ins>
      <w:del w:id="2004" w:author="HASSINI Mohamed-amine" w:date="2019-01-31T15:51:00Z">
        <w:r w:rsidR="004663E9" w:rsidRPr="004663E9" w:rsidDel="00242D20">
          <w:delText>U</w:delText>
        </w:r>
      </w:del>
      <w:ins w:id="2005" w:author="HASSINI Mohamed-amine" w:date="2019-01-31T15:51:00Z">
        <w:r>
          <w:t>u</w:t>
        </w:r>
      </w:ins>
      <w:r w:rsidR="004663E9" w:rsidRPr="004663E9">
        <w:t>n vecteur</w:t>
      </w:r>
      <m:oMath>
        <m:r>
          <w:ins w:id="2006" w:author="HASSINI Mohamed-amine" w:date="2019-01-31T15:47:00Z">
            <w:rPr>
              <w:rFonts w:ascii="Cambria Math" w:hAnsi="Cambria Math"/>
            </w:rPr>
            <m:t xml:space="preserve"> </m:t>
          </w:ins>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ins w:id="2007" w:author="HASSINI Mohamed-amine" w:date="2019-01-31T15:52:00Z">
        <w:r>
          <w:t xml:space="preserve"> sur une autre quantité décrite à par un vecteur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ins>
      <w:del w:id="2008" w:author="HASSINI Mohamed-amine" w:date="2019-01-31T15:52:00Z">
        <w:r w:rsidR="004663E9" w:rsidDel="00242D20">
          <w:delText>,</w:delText>
        </w:r>
      </w:del>
      <w:ins w:id="2009" w:author="HASSINI Mohamed-amine" w:date="2019-01-31T15:53:00Z">
        <w:r>
          <w:t>s’écrit</w:t>
        </w:r>
      </w:ins>
      <w:ins w:id="2010" w:author="HASSINI Mohamed-amine" w:date="2019-01-31T15:54:00Z">
        <w:r>
          <w:t> :</w:t>
        </w:r>
      </w:ins>
      <w:ins w:id="2011" w:author="HASSINI Mohamed-amine" w:date="2019-01-31T15:53:00Z">
        <w:r>
          <w:t xml:space="preserve"> </w:t>
        </w:r>
      </w:ins>
      <w:r w:rsidR="004663E9">
        <w:t xml:space="preserve"> </w:t>
      </w:r>
      <w:del w:id="2012" w:author="HASSINI Mohamed-amine" w:date="2019-01-31T15:54:00Z">
        <w:r w:rsidR="004663E9" w:rsidRPr="004663E9" w:rsidDel="00242D20">
          <w:delText>re</w:delText>
        </w:r>
        <w:r w:rsidR="004663E9" w:rsidDel="00242D20">
          <w:rPr>
            <w:rFonts w:eastAsiaTheme="minorEastAsia"/>
          </w:rPr>
          <w:delText>présentant les vibrations synchrones</w:delText>
        </w:r>
        <m:oMath>
          <m:r>
            <w:rPr>
              <w:rFonts w:ascii="Cambria Math" w:eastAsiaTheme="minorEastAsia" w:hAnsi="Cambria Math"/>
            </w:rPr>
            <m:t xml:space="preserve"> </m:t>
          </m:r>
          <m:r>
            <m:rPr>
              <m:sty m:val="bi"/>
            </m:rPr>
            <w:rPr>
              <w:rFonts w:ascii="Cambria Math" w:eastAsiaTheme="minorEastAsia" w:hAnsi="Cambria Math"/>
            </w:rPr>
            <m:t>V</m:t>
          </m:r>
        </m:oMath>
        <w:r w:rsidR="004663E9" w:rsidDel="00242D20">
          <w:rPr>
            <w:rFonts w:eastAsiaTheme="minorEastAsia"/>
          </w:rPr>
          <w:delText xml:space="preserve">, la différence de la température </w:delText>
        </w:r>
        <m:oMath>
          <m:r>
            <m:rPr>
              <m:sty m:val="bi"/>
            </m:rPr>
            <w:rPr>
              <w:rFonts w:ascii="Cambria Math" w:eastAsiaTheme="minorEastAsia" w:hAnsi="Cambria Math"/>
            </w:rPr>
            <m:t>T</m:t>
          </m:r>
        </m:oMath>
        <w:r w:rsidR="00927E6B" w:rsidDel="00242D20">
          <w:rPr>
            <w:rFonts w:eastAsiaTheme="minorEastAsia"/>
          </w:rPr>
          <w:delText xml:space="preserve"> </w:delText>
        </w:r>
        <w:r w:rsidR="004663E9" w:rsidDel="00242D20">
          <w:rPr>
            <w:rFonts w:eastAsiaTheme="minorEastAsia"/>
          </w:rPr>
          <w:delText xml:space="preserve">ou le </w:delText>
        </w:r>
        <w:r w:rsidR="00927E6B" w:rsidDel="00242D20">
          <w:rPr>
            <w:rFonts w:eastAsiaTheme="minorEastAsia"/>
          </w:rPr>
          <w:delText>balourd</w:delText>
        </w:r>
        <m:oMath>
          <m:r>
            <w:rPr>
              <w:rFonts w:ascii="Cambria Math" w:eastAsiaTheme="minorEastAsia" w:hAnsi="Cambria Math"/>
            </w:rPr>
            <m:t xml:space="preserve"> </m:t>
          </m:r>
          <m:r>
            <m:rPr>
              <m:sty m:val="bi"/>
            </m:rPr>
            <w:rPr>
              <w:rFonts w:ascii="Cambria Math" w:eastAsiaTheme="minorEastAsia" w:hAnsi="Cambria Math"/>
            </w:rPr>
            <m:t>U</m:t>
          </m:r>
        </m:oMath>
        <w:r w:rsidR="004663E9" w:rsidDel="00242D20">
          <w:rPr>
            <w:rFonts w:eastAsiaTheme="minorEastAsia"/>
          </w:rPr>
          <w:delText xml:space="preserve">,  multiplie par le coefficient d’influence </w:delText>
        </w:r>
        <m:oMath>
          <m:r>
            <m:rPr>
              <m:sty m:val="bi"/>
            </m:rPr>
            <w:rPr>
              <w:rFonts w:ascii="Cambria Math" w:eastAsiaTheme="minorEastAsia" w:hAnsi="Cambria Math"/>
            </w:rPr>
            <m:t>M</m:t>
          </m:r>
        </m:oMath>
        <w:r w:rsidR="004663E9" w:rsidRPr="004663E9" w:rsidDel="00242D20">
          <w:rPr>
            <w:rFonts w:eastAsiaTheme="minorEastAsia"/>
          </w:rPr>
          <w:delText> </w:delText>
        </w:r>
        <w:r w:rsidR="00B741CD" w:rsidDel="00242D20">
          <w:rPr>
            <w:rFonts w:eastAsiaTheme="minorEastAsia"/>
          </w:rPr>
          <w:delText xml:space="preserve">pour obtenir l’autre vecteur physique </w:delTex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4663E9" w:rsidRPr="004663E9" w:rsidDel="00242D20">
          <w:rPr>
            <w:rFonts w:eastAsiaTheme="minorEastAsia"/>
          </w:rPr>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1E6C73"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13" w:name="_Toc536725998"/>
      <w:r>
        <w:t>Coefficients d’influence de l’effet Morton</w:t>
      </w:r>
      <w:bookmarkEnd w:id="2013"/>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7ABC29B3"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ins w:id="2014" w:author="HASSINI Mohamed-amine" w:date="2019-01-31T15:55:00Z">
        <w:r w:rsidR="00242D20">
          <w:t>é</w:t>
        </w:r>
      </w:ins>
      <w:del w:id="2015" w:author="HASSINI Mohamed-amine" w:date="2019-01-31T15:55:00Z">
        <w:r w:rsidDel="00242D20">
          <w:delText>e</w:delText>
        </w:r>
      </w:del>
      <w:r>
        <w:t xml:space="preserve"> par le signal du top tour. Il faut souligner que ce balourd représente</w:t>
      </w:r>
      <w:ins w:id="2016" w:author="HASSINI Mohamed-amine" w:date="2019-01-31T15:56:00Z">
        <w:r w:rsidR="00242D20">
          <w:t xml:space="preserve"> la somme de</w:t>
        </w:r>
      </w:ins>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1F8DA1E"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1E2FC7">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1E2FC7">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1E2FC7">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1E6C73"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17" w:name="_Ref536438342"/>
            <w:r w:rsidRPr="00822191">
              <w:rPr>
                <w:rFonts w:ascii="Times New Roman" w:eastAsia="Times New Roman" w:hAnsi="Times New Roman"/>
                <w:b/>
                <w:iCs w:val="0"/>
                <w:color w:val="auto"/>
                <w:sz w:val="22"/>
                <w:szCs w:val="22"/>
                <w:lang w:eastAsia="fr-FR"/>
              </w:rPr>
              <w:t xml:space="preserve"> </w:t>
            </w:r>
            <w:bookmarkEnd w:id="2017"/>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18" w:name="_Ref518574219"/>
            <w:r w:rsidRPr="00B70EB0">
              <w:rPr>
                <w:rFonts w:ascii="Times New Roman" w:eastAsia="Times New Roman" w:hAnsi="Times New Roman"/>
                <w:b/>
                <w:iCs w:val="0"/>
                <w:color w:val="auto"/>
                <w:sz w:val="22"/>
                <w:szCs w:val="22"/>
                <w:lang w:eastAsia="fr-FR"/>
              </w:rPr>
              <w:t xml:space="preserve"> </w:t>
            </w:r>
            <w:bookmarkEnd w:id="2018"/>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1E2FC7">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1E6C73"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19" w:name="_Ref534201420"/>
            <w:r>
              <w:rPr>
                <w:rFonts w:ascii="Times New Roman" w:eastAsia="Times New Roman" w:hAnsi="Times New Roman"/>
                <w:b/>
                <w:iCs w:val="0"/>
                <w:color w:val="auto"/>
                <w:sz w:val="22"/>
                <w:szCs w:val="22"/>
                <w:lang w:val="en-US" w:eastAsia="fr-FR"/>
              </w:rPr>
              <w:t xml:space="preserve"> </w:t>
            </w:r>
            <w:bookmarkEnd w:id="2019"/>
          </w:p>
        </w:tc>
      </w:tr>
    </w:tbl>
    <w:p w14:paraId="00974CFA" w14:textId="58F2A63C" w:rsidR="006F4286" w:rsidRPr="00FA40FE" w:rsidRDefault="006F4286" w:rsidP="006F4286">
      <w:pPr>
        <w:pStyle w:val="Titre3"/>
        <w:spacing w:before="240" w:after="240"/>
        <w:ind w:left="709"/>
      </w:pPr>
      <w:bookmarkStart w:id="2020" w:name="_Toc536725999"/>
      <w:r>
        <w:t>Critère de stabilité</w:t>
      </w:r>
      <w:bookmarkEnd w:id="2020"/>
    </w:p>
    <w:p w14:paraId="4770D163" w14:textId="16985165"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ins w:id="2021" w:author="HASSINI Mohamed-amine" w:date="2019-01-31T15:58:00Z">
        <w:r w:rsidR="00242D20">
          <w:rPr>
            <w:rFonts w:eastAsiaTheme="minorEastAsia"/>
            <w:lang w:eastAsia="zh-CN"/>
          </w:rPr>
          <w:t xml:space="preserve"> une équation aux dérivées </w:t>
        </w:r>
      </w:ins>
      <w:ins w:id="2022" w:author="HASSINI Mohamed-amine" w:date="2019-01-31T16:09:00Z">
        <w:r w:rsidR="00C65BA3">
          <w:rPr>
            <w:rFonts w:eastAsiaTheme="minorEastAsia"/>
            <w:lang w:eastAsia="zh-CN"/>
          </w:rPr>
          <w:t>partielles du premier ordre :</w:t>
        </w:r>
      </w:ins>
      <w:r>
        <w:rPr>
          <w:rFonts w:eastAsiaTheme="minorEastAsia"/>
          <w:lang w:eastAsia="zh-CN"/>
        </w:rPr>
        <w:t xml:space="preserve"> </w:t>
      </w:r>
      <w:del w:id="2023" w:author="HASSINI Mohamed-amine" w:date="2019-01-31T16:09:00Z">
        <w:r w:rsidDel="00C65BA3">
          <w:rPr>
            <w:rFonts w:eastAsiaTheme="minorEastAsia"/>
            <w:lang w:eastAsia="zh-CN"/>
          </w:rPr>
          <w:delText xml:space="preserve">l’équation </w:delText>
        </w:r>
        <w:r w:rsidRPr="007E160E" w:rsidDel="00C65BA3">
          <w:rPr>
            <w:rFonts w:eastAsiaTheme="minorEastAsia"/>
            <w:b/>
            <w:lang w:eastAsia="zh-CN"/>
          </w:rPr>
          <w:fldChar w:fldCharType="begin"/>
        </w:r>
        <w:r w:rsidRPr="007E160E" w:rsidDel="00C65BA3">
          <w:rPr>
            <w:rFonts w:eastAsiaTheme="minorEastAsia"/>
            <w:b/>
            <w:lang w:eastAsia="zh-CN"/>
          </w:rPr>
          <w:delInstrText xml:space="preserve"> REF _Ref530059670 \r \h  \* MERGEFORMAT </w:delInstrText>
        </w:r>
        <w:r w:rsidRPr="007E160E" w:rsidDel="00C65BA3">
          <w:rPr>
            <w:rFonts w:eastAsiaTheme="minorEastAsia"/>
            <w:b/>
            <w:lang w:eastAsia="zh-CN"/>
          </w:rPr>
        </w:r>
        <w:r w:rsidRPr="007E160E" w:rsidDel="00C65BA3">
          <w:rPr>
            <w:rFonts w:eastAsiaTheme="minorEastAsia"/>
            <w:b/>
            <w:lang w:eastAsia="zh-CN"/>
          </w:rPr>
          <w:fldChar w:fldCharType="separate"/>
        </w:r>
        <w:r w:rsidR="00D71FCC" w:rsidDel="00C65BA3">
          <w:rPr>
            <w:rFonts w:eastAsiaTheme="minorEastAsia"/>
            <w:b/>
            <w:lang w:eastAsia="zh-CN"/>
          </w:rPr>
          <w:delText>Eq.5-8</w:delText>
        </w:r>
        <w:r w:rsidRPr="007E160E" w:rsidDel="00C65BA3">
          <w:rPr>
            <w:rFonts w:eastAsiaTheme="minorEastAsia"/>
            <w:b/>
            <w:lang w:eastAsia="zh-CN"/>
          </w:rPr>
          <w:fldChar w:fldCharType="end"/>
        </w:r>
      </w:del>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24" w:name="_Ref530059670"/>
            <w:r w:rsidRPr="00E03861">
              <w:rPr>
                <w:rFonts w:ascii="Times New Roman" w:eastAsiaTheme="minorEastAsia" w:hAnsi="Times New Roman"/>
                <w:b/>
                <w:i/>
              </w:rPr>
              <w:t xml:space="preserve"> </w:t>
            </w:r>
            <w:bookmarkEnd w:id="2024"/>
          </w:p>
        </w:tc>
      </w:tr>
    </w:tbl>
    <w:p w14:paraId="31C1FF5D" w14:textId="2F7DF199"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del w:id="2025" w:author="HASSINI Mohamed-amine" w:date="2019-01-31T16:10:00Z">
        <w:r w:rsidDel="00C65BA3">
          <w:rPr>
            <w:rFonts w:eastAsiaTheme="minorEastAsia"/>
            <w:lang w:eastAsia="zh-CN"/>
          </w:rPr>
          <w:delText xml:space="preserve">, </w:delText>
        </w:r>
      </w:del>
      <w:ins w:id="2026" w:author="HASSINI Mohamed-amine" w:date="2019-01-31T16:10:00Z">
        <w:r w:rsidR="00C65BA3">
          <w:rPr>
            <w:rFonts w:eastAsiaTheme="minorEastAsia"/>
            <w:lang w:eastAsia="zh-CN"/>
          </w:rPr>
          <w:t xml:space="preserve">représente </w:t>
        </w:r>
      </w:ins>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DAA53AD"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1E2FC7">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ins w:id="2027" w:author="HASSINI Mohamed-amine" w:date="2019-01-31T16:11:00Z">
        <w:r w:rsidR="00C65BA3">
          <w:rPr>
            <w:rFonts w:eastAsiaTheme="minorEastAsia"/>
            <w:lang w:eastAsia="zh-CN"/>
          </w:rPr>
          <w:t xml:space="preserve"> son expression donnée par</w:t>
        </w:r>
      </w:ins>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1E2FC7">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1E2FC7">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1E6C73"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28" w:name="_Ref530060431"/>
            <w:r w:rsidRPr="00E03861">
              <w:rPr>
                <w:rFonts w:ascii="Times New Roman" w:eastAsiaTheme="minorEastAsia" w:hAnsi="Times New Roman"/>
                <w:b/>
                <w:i/>
              </w:rPr>
              <w:t xml:space="preserve"> </w:t>
            </w:r>
            <w:bookmarkEnd w:id="2028"/>
          </w:p>
        </w:tc>
      </w:tr>
    </w:tbl>
    <w:p w14:paraId="42DBB112" w14:textId="10C773D1"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ins w:id="2029" w:author="HASSINI Mohamed-amine" w:date="2019-01-31T16:11:00Z">
        <w:r w:rsidR="006D570D">
          <w:rPr>
            <w:rFonts w:eastAsiaTheme="minorEastAsia"/>
          </w:rPr>
          <w:t xml:space="preserve"> forme</w:t>
        </w:r>
      </w:ins>
      <w:del w:id="2030" w:author="HASSINI Mohamed-amine" w:date="2019-01-31T16:11:00Z">
        <w:r w:rsidDel="006D570D">
          <w:rPr>
            <w:rFonts w:eastAsiaTheme="minorEastAsia"/>
          </w:rPr>
          <w:delText xml:space="preserve"> l’équation</w:delText>
        </w:r>
      </w:del>
      <w:del w:id="2031" w:author="HASSINI Mohamed-amine" w:date="2019-01-31T16:12:00Z">
        <w:r w:rsidDel="006D570D">
          <w:rPr>
            <w:rFonts w:eastAsiaTheme="minorEastAsia"/>
          </w:rPr>
          <w:delText xml:space="preserve"> </w:delText>
        </w:r>
      </w:del>
      <w:r>
        <w:rPr>
          <w:rFonts w:eastAsiaTheme="minorEastAsia"/>
        </w:rPr>
        <w:t>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1E2FC7">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ins w:id="2032" w:author="HASSINI Mohamed-amine" w:date="2019-01-31T16:12:00Z">
        <w:r w:rsidR="006D570D">
          <w:rPr>
            <w:rFonts w:eastAsiaTheme="minorEastAsia"/>
          </w:rPr>
          <w:t xml:space="preserve"> s’écrivent</w:t>
        </w:r>
      </w:ins>
      <w:del w:id="2033" w:author="HASSINI Mohamed-amine" w:date="2019-01-31T16:12:00Z">
        <w:r w:rsidDel="006D570D">
          <w:rPr>
            <w:rFonts w:eastAsiaTheme="minorEastAsia"/>
          </w:rPr>
          <w:delText xml:space="preserve"> sont obtenues</w:delText>
        </w:r>
      </w:del>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34" w:name="_Ref531096466"/>
            <w:r w:rsidRPr="00E03861">
              <w:rPr>
                <w:rFonts w:ascii="Times New Roman" w:eastAsiaTheme="minorEastAsia" w:hAnsi="Times New Roman"/>
                <w:b/>
                <w:i/>
              </w:rPr>
              <w:t xml:space="preserve"> </w:t>
            </w:r>
            <w:bookmarkEnd w:id="2034"/>
          </w:p>
        </w:tc>
      </w:tr>
    </w:tbl>
    <w:p w14:paraId="081BAD3E" w14:textId="4EB2CA27"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1E2FC7">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ins w:id="2035" w:author="HASSINI Mohamed-amine" w:date="2019-01-31T16:13:00Z">
        <w:r w:rsidR="006D570D">
          <w:rPr>
            <w:rFonts w:eastAsiaTheme="minorEastAsia"/>
            <w:lang w:eastAsia="zh-CN"/>
          </w:rPr>
          <w:t xml:space="preserve"> stabilité</w:t>
        </w:r>
      </w:ins>
      <w:r>
        <w:rPr>
          <w:rFonts w:eastAsiaTheme="minorEastAsia"/>
          <w:lang w:eastAsia="zh-CN"/>
        </w:rPr>
        <w:t xml:space="preserv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721162B7"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ins w:id="2036" w:author="HASSINI Mohamed-amine" w:date="2019-01-31T16:15:00Z">
        <w:r w:rsidR="006D570D">
          <w:rPr>
            <w:rFonts w:eastAsiaTheme="minorEastAsia"/>
            <w:lang w:eastAsia="zh-CN"/>
          </w:rPr>
          <w:t>é</w:t>
        </w:r>
      </w:ins>
      <w:del w:id="2037" w:author="HASSINI Mohamed-amine" w:date="2019-01-31T16:15:00Z">
        <w:r w:rsidDel="006D570D">
          <w:rPr>
            <w:rFonts w:eastAsiaTheme="minorEastAsia"/>
            <w:lang w:eastAsia="zh-CN"/>
          </w:rPr>
          <w:delText>e</w:delText>
        </w:r>
      </w:del>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ins w:id="2038" w:author="HASSINI Mohamed-amine" w:date="2019-01-31T16:16:00Z">
        <w:r w:rsidR="006D570D">
          <w:rPr>
            <w:rFonts w:eastAsiaTheme="minorEastAsia"/>
            <w:lang w:eastAsia="zh-CN"/>
          </w:rPr>
          <w:t xml:space="preserve"> ensuite</w:t>
        </w:r>
      </w:ins>
      <w:r>
        <w:rPr>
          <w:rFonts w:eastAsiaTheme="minorEastAsia"/>
          <w:lang w:eastAsia="zh-CN"/>
        </w:rPr>
        <w:t xml:space="preserve"> le critère de stabilité</w:t>
      </w:r>
      <w:del w:id="2039" w:author="HASSINI Mohamed-amine" w:date="2019-01-31T16:16:00Z">
        <w:r w:rsidDel="006D570D">
          <w:rPr>
            <w:rFonts w:eastAsiaTheme="minorEastAsia"/>
            <w:lang w:eastAsia="zh-CN"/>
          </w:rPr>
          <w:delText xml:space="preserve"> de l’effet Morton</w:delText>
        </w:r>
      </w:del>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ins w:id="2040" w:author="HASSINI Mohamed-amine" w:date="2019-01-31T16:16:00Z">
        <w:r w:rsidR="006D570D">
          <w:rPr>
            <w:rFonts w:eastAsiaTheme="minorEastAsia"/>
            <w:lang w:eastAsia="zh-CN"/>
          </w:rPr>
          <w:t>d</w:t>
        </w:r>
      </w:ins>
      <w:del w:id="2041" w:author="HASSINI Mohamed-amine" w:date="2019-01-31T16:16:00Z">
        <w:r w:rsidDel="006D570D">
          <w:rPr>
            <w:rFonts w:eastAsiaTheme="minorEastAsia"/>
            <w:lang w:eastAsia="zh-CN"/>
          </w:rPr>
          <w:delText>l</w:delText>
        </w:r>
      </w:del>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ins w:id="2042" w:author="HASSINI Mohamed-amine" w:date="2019-01-31T16:16:00Z">
        <w:r w:rsidR="006D570D">
          <w:rPr>
            <w:rFonts w:eastAsiaTheme="minorEastAsia"/>
            <w:lang w:eastAsia="zh-CN"/>
          </w:rPr>
          <w:t xml:space="preserve">de </w:t>
        </w:r>
      </w:ins>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43" w:name="_Toc536726000"/>
      <w:r>
        <w:t>Approche Lorenz et Murphy</w:t>
      </w:r>
      <w:bookmarkEnd w:id="2043"/>
    </w:p>
    <w:p w14:paraId="3A26C302" w14:textId="76FEFE66"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ins w:id="2044" w:author="HASSINI Mohamed-amine" w:date="2019-01-31T16:19:00Z">
        <w:r w:rsidR="006D570D">
          <w:t>Bien que l’approche</w:t>
        </w:r>
      </w:ins>
      <w:del w:id="2045" w:author="HASSINI Mohamed-amine" w:date="2019-01-31T16:19:00Z">
        <w:r w:rsidDel="006D570D">
          <w:delText>Cette approche</w:delText>
        </w:r>
      </w:del>
      <w:ins w:id="2046" w:author="HASSINI Mohamed-amine" w:date="2019-01-31T16:18:00Z">
        <w:r w:rsidR="006D570D">
          <w:t xml:space="preserve"> permet de</w:t>
        </w:r>
      </w:ins>
      <w:ins w:id="2047" w:author="HASSINI Mohamed-amine" w:date="2019-01-31T16:20:00Z">
        <w:r w:rsidR="006D570D">
          <w:t xml:space="preserve"> calculer</w:t>
        </w:r>
      </w:ins>
      <w:ins w:id="2048" w:author="HASSINI Mohamed-amine" w:date="2019-01-31T16:18:00Z">
        <w:r w:rsidR="006D570D">
          <w:t xml:space="preserve"> rapidement</w:t>
        </w:r>
      </w:ins>
      <w:r>
        <w:t xml:space="preserve"> </w:t>
      </w:r>
      <w:del w:id="2049" w:author="HASSINI Mohamed-amine" w:date="2019-01-31T16:18:00Z">
        <w:r w:rsidDel="006D570D">
          <w:delText xml:space="preserve">détermine </w:delText>
        </w:r>
      </w:del>
      <w:r>
        <w:t>les coefficients d’influence</w:t>
      </w:r>
      <w:ins w:id="2050" w:author="HASSINI Mohamed-amine" w:date="2019-01-31T16:19:00Z">
        <w:r w:rsidR="006D570D">
          <w:t xml:space="preserve"> et le critère de stabilité</w:t>
        </w:r>
      </w:ins>
      <w:ins w:id="2051" w:author="HASSINI Mohamed-amine" w:date="2019-01-31T16:20:00Z">
        <w:r w:rsidR="006D570D">
          <w:t xml:space="preserve">, </w:t>
        </w:r>
      </w:ins>
      <w:del w:id="2052" w:author="HASSINI Mohamed-amine" w:date="2019-01-31T16:20:00Z">
        <w:r w:rsidDel="006D570D">
          <w:delText xml:space="preserve"> de l’effet Morton avec une</w:delText>
        </w:r>
      </w:del>
      <w:r>
        <w:t xml:space="preserve"> </w:t>
      </w:r>
      <w:ins w:id="2053" w:author="HASSINI Mohamed-amine" w:date="2019-01-31T16:20:00Z">
        <w:r w:rsidR="006D570D">
          <w:t xml:space="preserve">sa </w:t>
        </w:r>
      </w:ins>
      <w:r>
        <w:t>précision</w:t>
      </w:r>
      <w:ins w:id="2054" w:author="HASSINI Mohamed-amine" w:date="2019-01-31T16:20:00Z">
        <w:r w:rsidR="006D570D">
          <w:t xml:space="preserve"> demeure</w:t>
        </w:r>
      </w:ins>
      <w:r>
        <w:t xml:space="preserve"> modérée</w:t>
      </w:r>
      <w:ins w:id="2055" w:author="HASSINI Mohamed-amine" w:date="2019-01-31T16:20:00Z">
        <w:r w:rsidR="006D570D">
          <w:t xml:space="preserve"> dans certains cas</w:t>
        </w:r>
      </w:ins>
      <w:del w:id="2056" w:author="HASSINI Mohamed-amine" w:date="2019-01-31T16:20:00Z">
        <w:r w:rsidDel="006D570D">
          <w:delText xml:space="preserve"> mais permettent  de réaliser rapidement une analyse de stabilité</w:delText>
        </w:r>
        <w:r w:rsidR="00402893" w:rsidDel="006D570D">
          <w:delText xml:space="preserve"> de l’effet Morton</w:delText>
        </w:r>
      </w:del>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ins w:id="2057" w:author="HASSINI Mohamed-amine" w:date="2019-01-31T16:21:00Z">
        <w:r w:rsidR="006D570D">
          <w:t>e</w:t>
        </w:r>
      </w:ins>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1104943" w:rsidR="005E01C3" w:rsidRDefault="006F4286" w:rsidP="00E0308D">
      <w:pPr>
        <w:pStyle w:val="Paragraphedeliste"/>
        <w:numPr>
          <w:ilvl w:val="0"/>
          <w:numId w:val="16"/>
        </w:numPr>
        <w:spacing w:line="360" w:lineRule="auto"/>
        <w:jc w:val="both"/>
      </w:pPr>
      <w:r>
        <w:t>Imposer un balourd</w:t>
      </w:r>
      <w:ins w:id="2058" w:author="HASSINI Mohamed-amine" w:date="2019-01-31T16:21:00Z">
        <w:r w:rsidR="006D570D">
          <w:t xml:space="preserve"> mécanique</w:t>
        </w:r>
      </w:ins>
      <w:r>
        <w:t xml:space="preserve"> </w:t>
      </w:r>
      <m:oMath>
        <m:r>
          <m:rPr>
            <m:sty m:val="bi"/>
          </m:rPr>
          <w:rPr>
            <w:rFonts w:ascii="Cambria Math" w:hAnsi="Cambria Math"/>
          </w:rPr>
          <m:t>U</m:t>
        </m:r>
      </m:oMath>
      <w:r w:rsidR="005E01C3">
        <w:t xml:space="preserve"> à une</w:t>
      </w:r>
      <w:r>
        <w:t xml:space="preserve"> position axiale </w:t>
      </w:r>
      <w:ins w:id="2059" w:author="HASSINI Mohamed-amine" w:date="2019-01-31T16:21:00Z">
        <w:r w:rsidR="006D570D">
          <w:t xml:space="preserve">donnée (généralement au niveau </w:t>
        </w:r>
      </w:ins>
      <w:r>
        <w:t>du disque</w:t>
      </w:r>
      <w:ins w:id="2060" w:author="HASSINI Mohamed-amine" w:date="2019-01-31T16:21:00Z">
        <w:r w:rsidR="006D570D">
          <w:t>)</w:t>
        </w:r>
      </w:ins>
      <w:r>
        <w:t xml:space="preserve"> et</w:t>
      </w:r>
      <w:ins w:id="2061" w:author="HASSINI Mohamed-amine" w:date="2019-01-31T16:22:00Z">
        <w:r w:rsidR="00575BD4">
          <w:t xml:space="preserve"> calculer</w:t>
        </w:r>
      </w:ins>
      <w:r>
        <w:t xml:space="preserve"> </w:t>
      </w:r>
      <w:del w:id="2062" w:author="HASSINI Mohamed-amine" w:date="2019-01-31T16:22:00Z">
        <w:r w:rsidDel="00575BD4">
          <w:delText>réaliser le calcul de</w:delText>
        </w:r>
      </w:del>
      <w:r>
        <w:t xml:space="preserve"> la réponse </w:t>
      </w:r>
      <w:r w:rsidR="005E01C3">
        <w:t>harmonique</w:t>
      </w:r>
      <w:ins w:id="2063" w:author="HASSINI Mohamed-amine" w:date="2019-01-31T16:22:00Z">
        <w:r w:rsidR="00575BD4">
          <w:t xml:space="preserve"> du rotor</w:t>
        </w:r>
      </w:ins>
      <w:del w:id="2064" w:author="HASSINI Mohamed-amine" w:date="2019-01-31T16:22:00Z">
        <w:r w:rsidDel="00575BD4">
          <w:delText xml:space="preserve"> </w:delText>
        </w:r>
        <w:r w:rsidR="004414F4" w:rsidDel="00575BD4">
          <w:delText>sous</w:delText>
        </w:r>
        <w:r w:rsidDel="00575BD4">
          <w:delText xml:space="preserve"> la configuration du rotor investigué</w:delText>
        </w:r>
      </w:del>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ins w:id="2065" w:author="HASSINI Mohamed-amine" w:date="2019-01-31T16:24:00Z">
        <w:r w:rsidR="00575BD4">
          <w:t>décrite par le rotor</w:t>
        </w:r>
      </w:ins>
      <w:ins w:id="2066" w:author="HASSINI Mohamed-amine" w:date="2019-01-31T16:25:00Z">
        <w:r w:rsidR="00575BD4">
          <w:t xml:space="preserve"> autour de la position d’équilibre statique (position déterminée à l’issue de l’étape 1). </w:t>
        </w:r>
      </w:ins>
      <w:del w:id="2067" w:author="HASSINI Mohamed-amine" w:date="2019-01-31T16:24:00Z">
        <w:r w:rsidDel="00575BD4">
          <w:delText>des vibrations synchrones</w:delText>
        </w:r>
      </w:del>
      <w:del w:id="2068" w:author="HASSINI Mohamed-amine" w:date="2019-01-31T16:25:00Z">
        <w:r w:rsidDel="00575BD4">
          <w:delText xml:space="preserve">. Cette orbite entoure la position d’équilibre du rotor dans le palier, qui est obtenue à l’étape (1). </w:delText>
        </w:r>
        <w:r w:rsidR="005E01C3" w:rsidDel="00575BD4">
          <w:delText xml:space="preserve"> </w:delText>
        </w:r>
      </w:del>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CD1EEF3"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1E2FC7">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ins w:id="2069" w:author="HASSINI Mohamed-amine" w:date="2019-01-31T16:27:00Z">
        <w:r w:rsidR="000B5775">
          <w:t xml:space="preserve"> nécessite </w:t>
        </w:r>
      </w:ins>
      <w:del w:id="2070" w:author="HASSINI Mohamed-amine" w:date="2019-01-31T16:27:00Z">
        <w:r w:rsidDel="000B5775">
          <w:delText>, il est nécessaire</w:delText>
        </w:r>
      </w:del>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8951928"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1E2FC7">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19F5F952"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1E2FC7">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4B3C82C2"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1E2FC7">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ins w:id="2071" w:author="HASSINI Mohamed-amine" w:date="2019-01-31T16:31:00Z">
        <w:r w:rsidR="000B5775">
          <w:t xml:space="preserve"> est</w:t>
        </w:r>
      </w:ins>
      <w:r>
        <w:t xml:space="preserve"> </w:t>
      </w:r>
      <w:del w:id="2072" w:author="HASSINI Mohamed-amine" w:date="2019-01-31T16:31:00Z">
        <w:r w:rsidDel="000B5775">
          <w:delText>du rotor</w:delText>
        </w:r>
        <w:r w:rsidR="00E47E95" w:rsidDel="000B5775">
          <w:delText xml:space="preserve"> est positionné </w:delText>
        </w:r>
      </w:del>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73" w:name="_Ref518572565"/>
            <w:r w:rsidRPr="008C024E">
              <w:rPr>
                <w:rFonts w:ascii="Times New Roman" w:eastAsia="Times New Roman" w:hAnsi="Times New Roman"/>
                <w:b/>
                <w:iCs w:val="0"/>
                <w:color w:val="auto"/>
                <w:sz w:val="22"/>
                <w:szCs w:val="22"/>
                <w:lang w:eastAsia="fr-FR"/>
              </w:rPr>
              <w:t xml:space="preserve"> </w:t>
            </w:r>
            <w:bookmarkEnd w:id="2073"/>
          </w:p>
        </w:tc>
      </w:tr>
    </w:tbl>
    <w:p w14:paraId="6DF86F7E" w14:textId="0B879E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1E2FC7">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ins w:id="2074" w:author="HASSINI Mohamed-amine" w:date="2019-01-31T16:36:00Z">
        <w:r w:rsidR="00D80ACC">
          <w:t>En plus, le champ de température calculé est stationnaire.</w:t>
        </w:r>
      </w:ins>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0EB1B2E4"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del w:id="2075" w:author="HASSINI Mohamed-amine" w:date="2019-01-31T16:34:00Z">
        <w:r w:rsidR="00B06C01" w:rsidDel="00D80ACC">
          <w:delText>avec des modèles différents</w:delText>
        </w:r>
        <w:r w:rsidDel="00D80ACC">
          <w:delText xml:space="preserve"> </w:delText>
        </w:r>
      </w:del>
      <w:r>
        <w:t xml:space="preserve">et sous-estimer l’indicateur de </w:t>
      </w:r>
      <w:ins w:id="2076" w:author="HASSINI Mohamed-amine" w:date="2019-01-31T16:34:00Z">
        <w:r w:rsidR="00D80ACC">
          <w:t>stabilité</w:t>
        </w:r>
      </w:ins>
      <w:del w:id="2077" w:author="HASSINI Mohamed-amine" w:date="2019-01-31T16:34:00Z">
        <w:r w:rsidDel="00D80ACC">
          <w:delText>l’effet Morton</w:delText>
        </w:r>
      </w:del>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78" w:name="_Toc536726001"/>
      <w:r>
        <w:t>Approche analytique améliorée</w:t>
      </w:r>
      <w:bookmarkEnd w:id="2078"/>
    </w:p>
    <w:p w14:paraId="0A65639D" w14:textId="11F03AC4" w:rsidR="009312EE" w:rsidRDefault="00D80ACC" w:rsidP="005C1BE9">
      <w:pPr>
        <w:spacing w:before="240" w:after="240" w:line="360" w:lineRule="auto"/>
        <w:ind w:firstLine="709"/>
      </w:pPr>
      <w:ins w:id="2079" w:author="HASSINI Mohamed-amine" w:date="2019-01-31T16:35:00Z">
        <w:r>
          <w:t>La méthode décrite ci-dessous est</w:t>
        </w:r>
      </w:ins>
      <w:del w:id="2080" w:author="HASSINI Mohamed-amine" w:date="2019-01-31T16:35:00Z">
        <w:r w:rsidR="009312EE" w:rsidDel="00D80ACC">
          <w:delText>L’approche analytique améliorée est</w:delText>
        </w:r>
      </w:del>
      <w:r w:rsidR="009312EE">
        <w:t xml:space="preserve"> une amélioration de l’approche de Lorenz et Murphy. Cette approche utilise les modèles plus sophistiqués développés dans le cadre de</w:t>
      </w:r>
      <w:ins w:id="2081" w:author="HASSINI Mohamed-amine" w:date="2019-01-31T16:35:00Z">
        <w:r>
          <w:t xml:space="preserve"> cette</w:t>
        </w:r>
      </w:ins>
      <w:r w:rsidR="009312EE">
        <w:t xml:space="preserve"> </w:t>
      </w:r>
      <w:del w:id="2082" w:author="HASSINI Mohamed-amine" w:date="2019-01-31T16:35:00Z">
        <w:r w:rsidR="009312EE" w:rsidDel="00D80ACC">
          <w:delText>la</w:delText>
        </w:r>
      </w:del>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1624984"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w:t>
      </w:r>
      <w:ins w:id="2083" w:author="HASSINI Mohamed-amine" w:date="2019-01-31T16:39:00Z">
        <w:r w:rsidR="00D80ACC">
          <w:t>e</w:t>
        </w:r>
      </w:ins>
      <w:del w:id="2084" w:author="HASSINI Mohamed-amine" w:date="2019-01-31T16:39:00Z">
        <w:r w:rsidR="00B06C01" w:rsidDel="00D80ACC">
          <w:delText>u</w:delText>
        </w:r>
      </w:del>
      <w:r>
        <w:t xml:space="preserve"> </w:t>
      </w:r>
      <w:del w:id="2085" w:author="HASSINI Mohamed-amine" w:date="2019-01-31T16:39:00Z">
        <w:r w:rsidR="00B06C01" w:rsidDel="00D80ACC">
          <w:delText>C</w:delText>
        </w:r>
        <w:r w:rsidDel="00D80ACC">
          <w:delText>ode</w:delText>
        </w:r>
      </w:del>
      <w:ins w:id="2086" w:author="HASSINI Mohamed-amine" w:date="2019-01-31T16:39:00Z">
        <w:r w:rsidR="00D80ACC">
          <w:t xml:space="preserve">code </w:t>
        </w:r>
      </w:ins>
      <w:r>
        <w:t>Aster. La condition aux limites à la surface du rotor au droit du palier utilise le flux thermique moyen calculé à partir de l’équation de l’énergie</w:t>
      </w:r>
      <w:ins w:id="2087" w:author="HASSINI Mohamed-amine" w:date="2019-01-31T16:39:00Z">
        <w:r w:rsidR="00D80ACC">
          <w:t xml:space="preserve"> instationnaire</w:t>
        </w:r>
      </w:ins>
      <w:r>
        <w:t xml:space="preserve"> dans le film lubrifiant. La résolution de l’équation de la chaleur du modèle thermique en régime transitoire permet d’év</w:t>
      </w:r>
      <w:ins w:id="2088" w:author="HASSINI Mohamed-amine" w:date="2019-01-31T16:39:00Z">
        <w:r w:rsidR="00D80ACC">
          <w:t>a</w:t>
        </w:r>
      </w:ins>
      <w:del w:id="2089" w:author="HASSINI Mohamed-amine" w:date="2019-01-31T16:39:00Z">
        <w:r w:rsidDel="00D80ACC">
          <w:delText>o</w:delText>
        </w:r>
      </w:del>
      <w:r>
        <w:t>luer le champ de température du roto</w:t>
      </w:r>
      <w:r w:rsidR="002C7848">
        <w:t>r dans le temps et de prédire la</w:t>
      </w:r>
      <w:r>
        <w:t xml:space="preserve"> différen</w:t>
      </w:r>
      <w:r w:rsidR="002C7848">
        <w:t>ce</w:t>
      </w:r>
      <w:r>
        <w:t xml:space="preserve"> de température à la surface du rotor. </w:t>
      </w:r>
    </w:p>
    <w:p w14:paraId="53E6B90C" w14:textId="5EAE340B"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ins w:id="2090" w:author="HASSINI Mohamed-amine" w:date="2019-01-31T16:40:00Z">
        <w:r w:rsidR="00D80ACC">
          <w:t>e</w:t>
        </w:r>
      </w:ins>
      <w:del w:id="2091" w:author="HASSINI Mohamed-amine" w:date="2019-01-31T16:40:00Z">
        <w:r w:rsidR="00C1003F" w:rsidDel="00D80ACC">
          <w:delText>u</w:delText>
        </w:r>
      </w:del>
      <w:r>
        <w:t xml:space="preserve"> </w:t>
      </w:r>
      <w:commentRangeStart w:id="2092"/>
      <w:del w:id="2093" w:author="HASSINI Mohamed-amine" w:date="2019-01-31T16:40:00Z">
        <w:r w:rsidR="00C1003F" w:rsidDel="00D80ACC">
          <w:delText>C</w:delText>
        </w:r>
      </w:del>
      <w:ins w:id="2094" w:author="HASSINI Mohamed-amine" w:date="2019-01-31T16:40:00Z">
        <w:r w:rsidR="00D80ACC">
          <w:t>c</w:t>
        </w:r>
      </w:ins>
      <w:r>
        <w:t>ode</w:t>
      </w:r>
      <w:commentRangeEnd w:id="2092"/>
      <w:r w:rsidR="00D80ACC">
        <w:rPr>
          <w:rStyle w:val="Marquedecommentaire"/>
        </w:rPr>
        <w:commentReference w:id="2092"/>
      </w:r>
      <w:ins w:id="2095" w:author="HASSINI Mohamed-amine" w:date="2019-01-31T16:40:00Z">
        <w:r w:rsidR="00D80ACC">
          <w:t xml:space="preserve"> </w:t>
        </w:r>
      </w:ins>
      <w:r>
        <w:t xml:space="preserve">Aster. En fait, ce coefficient </w:t>
      </w:r>
      <m:oMath>
        <m:r>
          <m:rPr>
            <m:sty m:val="bi"/>
          </m:rPr>
          <w:rPr>
            <w:rFonts w:ascii="Cambria Math" w:hAnsi="Cambria Math"/>
          </w:rPr>
          <m:t>C</m:t>
        </m:r>
      </m:oMath>
      <w:r>
        <w:t xml:space="preserve"> est </w:t>
      </w:r>
      <w:ins w:id="2096" w:author="HASSINI Mohamed-amine" w:date="2019-01-31T16:41:00Z">
        <w:r w:rsidR="00D80ACC">
          <w:t xml:space="preserve">le produit </w:t>
        </w:r>
      </w:ins>
      <w:del w:id="2097" w:author="HASSINI Mohamed-amine" w:date="2019-01-31T16:41:00Z">
        <w:r w:rsidDel="00D80ACC">
          <w:delText xml:space="preserve">calculé par une multiplication </w:delText>
        </w:r>
      </w:del>
      <w:r>
        <w:t xml:space="preserve">de la masse du disque et </w:t>
      </w:r>
      <w:ins w:id="2098" w:author="HASSINI Mohamed-amine" w:date="2019-01-31T16:41:00Z">
        <w:r w:rsidR="00D80ACC">
          <w:t xml:space="preserve">de </w:t>
        </w:r>
      </w:ins>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1E2FC7">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1E2FC7" w:rsidRPr="001E2FC7">
        <w:rPr>
          <w:b/>
          <w:iCs/>
        </w:rPr>
        <w:t xml:space="preserve">Tableau </w:t>
      </w:r>
      <w:r w:rsidR="001E2FC7" w:rsidRPr="001E2FC7">
        <w:rPr>
          <w:b/>
          <w:iCs/>
          <w:noProof/>
        </w:rPr>
        <w:t>5.1</w:t>
      </w:r>
      <w:r w:rsidR="001E2FC7" w:rsidRPr="001E2FC7">
        <w:rPr>
          <w:b/>
          <w:iCs/>
          <w:noProof/>
        </w:rPr>
        <w:noBreakHyphen/>
        <w:t>1</w:t>
      </w:r>
      <w:r w:rsidRPr="00B02552">
        <w:rPr>
          <w:b/>
        </w:rPr>
        <w:fldChar w:fldCharType="end"/>
      </w:r>
      <w:r>
        <w:t xml:space="preserve">. </w:t>
      </w:r>
    </w:p>
    <w:p w14:paraId="56D42199" w14:textId="6B065DE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99" w:name="_Ref531204113"/>
      <w:bookmarkStart w:id="2100" w:name="_Toc536112276"/>
      <w:bookmarkStart w:id="2101" w:name="_Toc536726174"/>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9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100"/>
      <w:bookmarkEnd w:id="2101"/>
    </w:p>
    <w:tbl>
      <w:tblPr>
        <w:tblStyle w:val="Grilledutableau"/>
        <w:tblW w:w="5000" w:type="pct"/>
        <w:tblLayout w:type="fixed"/>
        <w:tblLook w:val="0420" w:firstRow="1" w:lastRow="0" w:firstColumn="0" w:lastColumn="0" w:noHBand="0" w:noVBand="1"/>
      </w:tblPr>
      <w:tblGrid>
        <w:gridCol w:w="2118"/>
        <w:gridCol w:w="1135"/>
        <w:gridCol w:w="2840"/>
        <w:gridCol w:w="2969"/>
      </w:tblGrid>
      <w:tr w:rsidR="00E94D84" w:rsidRPr="00E94D84" w14:paraId="3473E516" w14:textId="77777777" w:rsidTr="00E94D84">
        <w:trPr>
          <w:trHeight w:val="584"/>
        </w:trPr>
        <w:tc>
          <w:tcPr>
            <w:tcW w:w="1169" w:type="pct"/>
            <w:vAlign w:val="center"/>
            <w:hideMark/>
          </w:tcPr>
          <w:p w14:paraId="28BDD7FD" w14:textId="31C07721" w:rsidR="00E94D84" w:rsidRPr="00E94D84" w:rsidRDefault="00D80ACC" w:rsidP="00E94D84">
            <w:pPr>
              <w:jc w:val="center"/>
            </w:pPr>
            <w:r>
              <w:rPr>
                <w:rStyle w:val="Marquedecommentaire"/>
              </w:rPr>
              <w:commentReference w:id="2102"/>
            </w:r>
            <w:r w:rsidR="00E94D84" w:rsidRPr="00E94D84">
              <w:rPr>
                <w:b/>
                <w:bCs/>
              </w:rPr>
              <w:t>Coefficient de</w:t>
            </w:r>
          </w:p>
          <w:p w14:paraId="1613C0DB" w14:textId="77777777" w:rsidR="00E94D84" w:rsidRPr="00E94D84" w:rsidRDefault="00E94D84" w:rsidP="00E94D84">
            <w:pPr>
              <w:jc w:val="center"/>
            </w:pPr>
            <w:r w:rsidRPr="00E94D84">
              <w:rPr>
                <w:b/>
                <w:bCs/>
              </w:rPr>
              <w:t>l’effet Morton</w:t>
            </w:r>
          </w:p>
        </w:tc>
        <w:tc>
          <w:tcPr>
            <w:tcW w:w="626" w:type="pct"/>
            <w:vAlign w:val="center"/>
            <w:hideMark/>
          </w:tcPr>
          <w:p w14:paraId="0EDA5107" w14:textId="77777777" w:rsidR="00E94D84" w:rsidRPr="00E94D84" w:rsidRDefault="00E94D84" w:rsidP="00E94D84">
            <w:pPr>
              <w:jc w:val="center"/>
            </w:pPr>
            <w:r w:rsidRPr="00E94D84">
              <w:rPr>
                <w:b/>
                <w:bCs/>
              </w:rPr>
              <w:t>Vecteur</w:t>
            </w:r>
          </w:p>
        </w:tc>
        <w:tc>
          <w:tcPr>
            <w:tcW w:w="1567"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8"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E94D84">
        <w:trPr>
          <w:trHeight w:val="387"/>
        </w:trPr>
        <w:tc>
          <w:tcPr>
            <w:tcW w:w="1169"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626"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567" w:type="pct"/>
            <w:vAlign w:val="center"/>
            <w:hideMark/>
          </w:tcPr>
          <w:p w14:paraId="40C066BD" w14:textId="77777777" w:rsidR="00E94D84" w:rsidRPr="00E94D84" w:rsidRDefault="00E94D84" w:rsidP="00E94D84">
            <w:pPr>
              <w:jc w:val="center"/>
            </w:pPr>
            <w:r w:rsidRPr="00E94D84">
              <w:t>À définir par utilisateur</w:t>
            </w:r>
          </w:p>
        </w:tc>
        <w:tc>
          <w:tcPr>
            <w:tcW w:w="1638"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E94D84">
        <w:trPr>
          <w:trHeight w:val="450"/>
        </w:trPr>
        <w:tc>
          <w:tcPr>
            <w:tcW w:w="1169" w:type="pct"/>
            <w:vMerge/>
            <w:vAlign w:val="center"/>
            <w:hideMark/>
          </w:tcPr>
          <w:p w14:paraId="5492BB6A" w14:textId="77777777" w:rsidR="00E94D84" w:rsidRPr="00E94D84" w:rsidRDefault="00E94D84" w:rsidP="00E94D84">
            <w:pPr>
              <w:jc w:val="center"/>
            </w:pPr>
          </w:p>
        </w:tc>
        <w:tc>
          <w:tcPr>
            <w:tcW w:w="626"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567" w:type="pct"/>
            <w:vMerge w:val="restart"/>
            <w:vAlign w:val="center"/>
            <w:hideMark/>
          </w:tcPr>
          <w:p w14:paraId="7934C14F" w14:textId="77777777" w:rsidR="00E94D84" w:rsidRPr="00E94D84" w:rsidRDefault="00E94D84" w:rsidP="00E94D84">
            <w:pPr>
              <w:jc w:val="center"/>
            </w:pPr>
            <w:r w:rsidRPr="00E94D84">
              <w:t>Calcul linéaire (coefficients dynamiques)</w:t>
            </w:r>
          </w:p>
          <w:p w14:paraId="77E8FDF0" w14:textId="77777777" w:rsidR="00E94D84" w:rsidRPr="00E94D84" w:rsidRDefault="00E94D84" w:rsidP="00E94D84">
            <w:pPr>
              <w:jc w:val="center"/>
            </w:pPr>
            <w:r w:rsidRPr="00E94D84">
              <w:t>de la réponse au balourd</w:t>
            </w:r>
          </w:p>
        </w:tc>
        <w:tc>
          <w:tcPr>
            <w:tcW w:w="1638" w:type="pct"/>
            <w:vMerge w:val="restart"/>
            <w:vAlign w:val="center"/>
            <w:hideMark/>
          </w:tcPr>
          <w:p w14:paraId="4062E556" w14:textId="77777777" w:rsidR="00E94D84" w:rsidRPr="00E94D84" w:rsidRDefault="00E94D84" w:rsidP="00E94D84">
            <w:pPr>
              <w:jc w:val="center"/>
            </w:pPr>
            <w:r w:rsidRPr="00E94D84">
              <w:t>Calcul non linéaire (transitoire) de la réponse au balourd</w:t>
            </w:r>
          </w:p>
        </w:tc>
      </w:tr>
      <w:tr w:rsidR="00E94D84" w:rsidRPr="00E94D84" w14:paraId="306AC6B1" w14:textId="77777777" w:rsidTr="00E94D84">
        <w:trPr>
          <w:trHeight w:val="584"/>
        </w:trPr>
        <w:tc>
          <w:tcPr>
            <w:tcW w:w="1169" w:type="pct"/>
            <w:vMerge w:val="restart"/>
            <w:vAlign w:val="center"/>
            <w:hideMark/>
          </w:tcPr>
          <w:p w14:paraId="2FE6BC0C" w14:textId="424B08AE"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626" w:type="pct"/>
            <w:vMerge/>
            <w:vAlign w:val="center"/>
            <w:hideMark/>
          </w:tcPr>
          <w:p w14:paraId="509992E5" w14:textId="77777777" w:rsidR="00E94D84" w:rsidRPr="00E94D84" w:rsidRDefault="00E94D84" w:rsidP="00E94D84">
            <w:pPr>
              <w:jc w:val="center"/>
            </w:pPr>
          </w:p>
        </w:tc>
        <w:tc>
          <w:tcPr>
            <w:tcW w:w="1567" w:type="pct"/>
            <w:vMerge/>
            <w:vAlign w:val="center"/>
            <w:hideMark/>
          </w:tcPr>
          <w:p w14:paraId="2EA538C7" w14:textId="77777777" w:rsidR="00E94D84" w:rsidRPr="00E94D84" w:rsidRDefault="00E94D84" w:rsidP="00E94D84">
            <w:pPr>
              <w:jc w:val="center"/>
            </w:pPr>
          </w:p>
        </w:tc>
        <w:tc>
          <w:tcPr>
            <w:tcW w:w="1638" w:type="pct"/>
            <w:vMerge/>
            <w:vAlign w:val="center"/>
            <w:hideMark/>
          </w:tcPr>
          <w:p w14:paraId="137FFF1D" w14:textId="77777777" w:rsidR="00E94D84" w:rsidRPr="00E94D84" w:rsidRDefault="00E94D84" w:rsidP="00E94D84">
            <w:pPr>
              <w:jc w:val="center"/>
            </w:pPr>
          </w:p>
        </w:tc>
      </w:tr>
      <w:tr w:rsidR="00E94D84" w:rsidRPr="00E94D84" w14:paraId="1DEAC538" w14:textId="77777777" w:rsidTr="00E94D84">
        <w:trPr>
          <w:trHeight w:val="584"/>
        </w:trPr>
        <w:tc>
          <w:tcPr>
            <w:tcW w:w="1169" w:type="pct"/>
            <w:vMerge/>
            <w:vAlign w:val="center"/>
            <w:hideMark/>
          </w:tcPr>
          <w:p w14:paraId="0B552EE6" w14:textId="77777777" w:rsidR="00E94D84" w:rsidRPr="00E94D84" w:rsidRDefault="00E94D84" w:rsidP="00E94D84">
            <w:pPr>
              <w:jc w:val="center"/>
            </w:pPr>
          </w:p>
        </w:tc>
        <w:tc>
          <w:tcPr>
            <w:tcW w:w="626"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567" w:type="pct"/>
            <w:vMerge w:val="restart"/>
            <w:vAlign w:val="center"/>
            <w:hideMark/>
          </w:tcPr>
          <w:p w14:paraId="16A8FEBC" w14:textId="41EAACC1" w:rsidR="00E94D84" w:rsidRPr="00E94D84" w:rsidRDefault="00E94D84" w:rsidP="00E94D84">
            <w:pPr>
              <w:jc w:val="center"/>
            </w:pPr>
            <w:r w:rsidRPr="00E94D84">
              <w:t>Température du rotor approximée par celle obtenu dans le film lubrifiant</w:t>
            </w:r>
          </w:p>
        </w:tc>
        <w:tc>
          <w:tcPr>
            <w:tcW w:w="1638"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E94D84">
        <w:trPr>
          <w:trHeight w:val="369"/>
        </w:trPr>
        <w:tc>
          <w:tcPr>
            <w:tcW w:w="1169"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626" w:type="pct"/>
            <w:vMerge/>
            <w:vAlign w:val="center"/>
            <w:hideMark/>
          </w:tcPr>
          <w:p w14:paraId="0910D936" w14:textId="77777777" w:rsidR="00E94D84" w:rsidRPr="00E94D84" w:rsidRDefault="00E94D84" w:rsidP="00E94D84">
            <w:pPr>
              <w:jc w:val="center"/>
            </w:pPr>
          </w:p>
        </w:tc>
        <w:tc>
          <w:tcPr>
            <w:tcW w:w="1567" w:type="pct"/>
            <w:vMerge/>
            <w:vAlign w:val="center"/>
            <w:hideMark/>
          </w:tcPr>
          <w:p w14:paraId="666997C6" w14:textId="77777777" w:rsidR="00E94D84" w:rsidRPr="00E94D84" w:rsidRDefault="00E94D84" w:rsidP="00E94D84">
            <w:pPr>
              <w:jc w:val="center"/>
            </w:pPr>
          </w:p>
        </w:tc>
        <w:tc>
          <w:tcPr>
            <w:tcW w:w="1638" w:type="pct"/>
            <w:vMerge/>
            <w:vAlign w:val="center"/>
            <w:hideMark/>
          </w:tcPr>
          <w:p w14:paraId="7BF078BE" w14:textId="77777777" w:rsidR="00E94D84" w:rsidRPr="00E94D84" w:rsidRDefault="00E94D84" w:rsidP="00E94D84">
            <w:pPr>
              <w:jc w:val="center"/>
            </w:pPr>
          </w:p>
        </w:tc>
      </w:tr>
      <w:tr w:rsidR="00E94D84" w:rsidRPr="00E94D84" w14:paraId="4030A7CC" w14:textId="77777777" w:rsidTr="00E94D84">
        <w:trPr>
          <w:trHeight w:val="527"/>
        </w:trPr>
        <w:tc>
          <w:tcPr>
            <w:tcW w:w="1169" w:type="pct"/>
            <w:vMerge/>
            <w:vAlign w:val="center"/>
            <w:hideMark/>
          </w:tcPr>
          <w:p w14:paraId="010155B7" w14:textId="77777777" w:rsidR="00E94D84" w:rsidRPr="00E94D84" w:rsidRDefault="00E94D84" w:rsidP="00E94D84">
            <w:pPr>
              <w:jc w:val="center"/>
            </w:pPr>
          </w:p>
        </w:tc>
        <w:tc>
          <w:tcPr>
            <w:tcW w:w="626" w:type="pct"/>
            <w:vAlign w:val="center"/>
            <w:hideMark/>
          </w:tcPr>
          <w:p w14:paraId="2B420813" w14:textId="780187A5" w:rsidR="00E94D84" w:rsidRPr="00E94D84" w:rsidRDefault="001E6C73"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567" w:type="pct"/>
            <w:vAlign w:val="center"/>
            <w:hideMark/>
          </w:tcPr>
          <w:p w14:paraId="1F3C9C65" w14:textId="77777777" w:rsidR="00E94D84" w:rsidRPr="00E94D84" w:rsidRDefault="00E94D84" w:rsidP="00E94D84">
            <w:pPr>
              <w:jc w:val="center"/>
            </w:pPr>
            <w:r w:rsidRPr="00E94D84">
              <w:t>Déformation thermique approximé par le formule analytique</w:t>
            </w:r>
          </w:p>
        </w:tc>
        <w:tc>
          <w:tcPr>
            <w:tcW w:w="1638" w:type="pct"/>
            <w:vAlign w:val="center"/>
            <w:hideMark/>
          </w:tcPr>
          <w:p w14:paraId="73488559" w14:textId="77777777" w:rsidR="00E94D84" w:rsidRPr="00E94D84" w:rsidRDefault="00E94D84" w:rsidP="00E94D84">
            <w:pPr>
              <w:jc w:val="center"/>
            </w:pPr>
            <w:r w:rsidRPr="00E94D84">
              <w:t>Déformation thermique calculé par un modèle thermomécanique du rotor.</w:t>
            </w:r>
          </w:p>
        </w:tc>
      </w:tr>
    </w:tbl>
    <w:p w14:paraId="2319C3AD" w14:textId="2E926803" w:rsidR="006F4286" w:rsidRDefault="006F4286" w:rsidP="006F4286">
      <w:pPr>
        <w:spacing w:line="360" w:lineRule="auto"/>
      </w:pPr>
    </w:p>
    <w:p w14:paraId="040EB570" w14:textId="14B32729"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ins w:id="2103" w:author="HASSINI Mohamed-amine" w:date="2019-01-31T16:42:00Z">
        <w:r w:rsidR="006A7472">
          <w:t>e</w:t>
        </w:r>
      </w:ins>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1E2FC7">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104" w:name="_Toc536726002"/>
      <w:r w:rsidRPr="00EA3D98">
        <w:t xml:space="preserve">Application au Banc de l’effet Morton </w:t>
      </w:r>
      <w:r>
        <w:t>(BEM)</w:t>
      </w:r>
      <w:bookmarkEnd w:id="2104"/>
    </w:p>
    <w:p w14:paraId="4F9C597A" w14:textId="4692F628"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ins w:id="2105" w:author="HASSINI Mohamed-amine" w:date="2019-01-31T16:43:00Z">
        <w:r w:rsidR="00F72FD6">
          <w:rPr>
            <w:noProof/>
            <w:lang w:eastAsia="zh-CN"/>
          </w:rPr>
          <w:t xml:space="preserve"> d’essai</w:t>
        </w:r>
      </w:ins>
      <w:r>
        <w:rPr>
          <w:noProof/>
          <w:lang w:eastAsia="zh-CN"/>
        </w:rPr>
        <w:t xml:space="preserve"> </w:t>
      </w:r>
      <w:del w:id="2106" w:author="HASSINI Mohamed-amine" w:date="2019-01-31T16:43:00Z">
        <w:r w:rsidDel="00F72FD6">
          <w:rPr>
            <w:noProof/>
            <w:lang w:eastAsia="zh-CN"/>
          </w:rPr>
          <w:delText xml:space="preserve">de l’effet Morton </w:delText>
        </w:r>
      </w:del>
      <w:r>
        <w:rPr>
          <w:noProof/>
          <w:lang w:eastAsia="zh-CN"/>
        </w:rPr>
        <w:t xml:space="preserve">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662355BE" w:rsidR="00475CD5" w:rsidRDefault="00475CD5" w:rsidP="007F4EA4">
      <w:pPr>
        <w:spacing w:after="120" w:line="360" w:lineRule="auto"/>
        <w:ind w:firstLine="709"/>
      </w:pPr>
      <w:r>
        <w:rPr>
          <w:noProof/>
          <w:lang w:eastAsia="zh-CN"/>
        </w:rPr>
        <w:t>En gui</w:t>
      </w:r>
      <w:ins w:id="2107" w:author="HASSINI Mohamed-amine" w:date="2019-01-31T16:44:00Z">
        <w:r w:rsidR="00F72FD6">
          <w:rPr>
            <w:noProof/>
            <w:lang w:eastAsia="zh-CN"/>
          </w:rPr>
          <w:t>s</w:t>
        </w:r>
      </w:ins>
      <w:del w:id="2108" w:author="HASSINI Mohamed-amine" w:date="2019-01-31T16:44:00Z">
        <w:r w:rsidDel="00F72FD6">
          <w:rPr>
            <w:noProof/>
            <w:lang w:eastAsia="zh-CN"/>
          </w:rPr>
          <w:delText>d</w:delText>
        </w:r>
      </w:del>
      <w:r>
        <w:rPr>
          <w:noProof/>
          <w:lang w:eastAsia="zh-CN"/>
        </w:rPr>
        <w:t xml:space="preserve">e de rappel, le banc d’essai </w:t>
      </w:r>
      <w:del w:id="2109" w:author="HASSINI Mohamed-amine" w:date="2019-01-31T16:44:00Z">
        <w:r w:rsidDel="00F72FD6">
          <w:rPr>
            <w:noProof/>
            <w:lang w:eastAsia="zh-CN"/>
          </w:rPr>
          <w:delText xml:space="preserve">dédié de l’effet Morton </w:delText>
        </w:r>
      </w:del>
      <w:ins w:id="2110" w:author="HASSINI Mohamed-amine" w:date="2019-01-31T16:45:00Z">
        <w:r w:rsidR="00F72FD6">
          <w:rPr>
            <w:noProof/>
            <w:lang w:eastAsia="zh-CN"/>
          </w:rPr>
          <w:t xml:space="preserve">permet de tester </w:t>
        </w:r>
      </w:ins>
      <w:del w:id="2111" w:author="HASSINI Mohamed-amine" w:date="2019-01-31T16:45:00Z">
        <w:r w:rsidDel="00F72FD6">
          <w:rPr>
            <w:noProof/>
            <w:lang w:eastAsia="zh-CN"/>
          </w:rPr>
          <w:delText xml:space="preserve">possède </w:delText>
        </w:r>
      </w:del>
      <w:r>
        <w:rPr>
          <w:noProof/>
          <w:lang w:eastAsia="zh-CN"/>
        </w:rPr>
        <w:t>deux configurations. La première configuration possède un rotor court de 430</w:t>
      </w:r>
      <w:ins w:id="2112" w:author="HASSINI Mohamed-amine" w:date="2019-01-31T16:45:00Z">
        <w:r w:rsidR="00F72FD6">
          <w:rPr>
            <w:noProof/>
            <w:lang w:eastAsia="zh-CN"/>
          </w:rPr>
          <w:t xml:space="preserve"> </w:t>
        </w:r>
      </w:ins>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113" w:name="_Toc536726003"/>
      <w:r>
        <w:t>Configuration du rotor</w:t>
      </w:r>
      <w:r w:rsidR="003F464C">
        <w:t xml:space="preserve"> court</w:t>
      </w:r>
      <w:r>
        <w:t xml:space="preserve"> 430mm</w:t>
      </w:r>
      <w:bookmarkEnd w:id="2113"/>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49D544E" w:rsidR="00BC1050" w:rsidRDefault="007F4EA4" w:rsidP="002B3616">
      <w:pPr>
        <w:pStyle w:val="Default"/>
        <w:spacing w:line="360" w:lineRule="auto"/>
        <w:ind w:firstLine="708"/>
        <w:jc w:val="both"/>
        <w:rPr>
          <w:sz w:val="22"/>
        </w:rPr>
      </w:pPr>
      <w:r>
        <w:rPr>
          <w:sz w:val="22"/>
        </w:rPr>
        <w:t>D</w:t>
      </w:r>
      <w:r w:rsidRPr="00EF6087">
        <w:rPr>
          <w:sz w:val="22"/>
        </w:rPr>
        <w:t>ans l’approche</w:t>
      </w:r>
      <w:ins w:id="2114" w:author="HASSINI Mohamed-amine" w:date="2019-01-31T16:46:00Z">
        <w:r w:rsidR="00F72FD6">
          <w:rPr>
            <w:sz w:val="22"/>
          </w:rPr>
          <w:t xml:space="preserve"> de</w:t>
        </w:r>
      </w:ins>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1E2FC7">
        <w:rPr>
          <w:b/>
          <w:sz w:val="22"/>
        </w:rPr>
        <w:t>4.2.2</w:t>
      </w:r>
      <w:r w:rsidRPr="007F4EA4">
        <w:rPr>
          <w:b/>
          <w:sz w:val="22"/>
        </w:rPr>
        <w:fldChar w:fldCharType="end"/>
      </w:r>
      <w:r>
        <w:rPr>
          <w:sz w:val="22"/>
        </w:rPr>
        <w:t xml:space="preserve">. </w:t>
      </w:r>
    </w:p>
    <w:p w14:paraId="603A70F0" w14:textId="404B0689"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w:t>
      </w:r>
      <w:del w:id="2115" w:author="HASSINI Mohamed-amine" w:date="2019-01-31T16:47:00Z">
        <w:r w:rsidRPr="00EF6087" w:rsidDel="00F72FD6">
          <w:rPr>
            <w:sz w:val="22"/>
          </w:rPr>
          <w:delText xml:space="preserve">par rapport à l’axe </w:delText>
        </w:r>
        <m:oMath>
          <m:r>
            <w:rPr>
              <w:rFonts w:ascii="Cambria Math" w:hAnsi="Cambria Math"/>
              <w:sz w:val="22"/>
            </w:rPr>
            <m:t>r</m:t>
          </m:r>
        </m:oMath>
        <w:r w:rsidRPr="00EF6087" w:rsidDel="00F72FD6">
          <w:rPr>
            <w:sz w:val="22"/>
          </w:rPr>
          <w:delText xml:space="preserve"> du repère</w:delText>
        </w:r>
        <w:r w:rsidDel="00F72FD6">
          <w:rPr>
            <w:sz w:val="22"/>
          </w:rPr>
          <w:delText xml:space="preserve"> rotor</w:delText>
        </w:r>
        <w:r w:rsidRPr="00EF6087" w:rsidDel="00F72FD6">
          <w:rPr>
            <w:sz w:val="22"/>
          </w:rPr>
          <w:delText xml:space="preserve"> </w:delTex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sidDel="00F72FD6">
          <w:rPr>
            <w:sz w:val="22"/>
          </w:rPr>
          <w:delText xml:space="preserve"> </w:delText>
        </w:r>
      </w:del>
      <w:r w:rsidRPr="00EF6087">
        <w:rPr>
          <w:sz w:val="22"/>
        </w:rPr>
        <w:t>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1E2FC7" w:rsidRPr="001E2FC7">
        <w:rPr>
          <w:b/>
          <w:iCs/>
          <w:sz w:val="22"/>
        </w:rPr>
        <w:t>Figure 5.2</w:t>
      </w:r>
      <w:r w:rsidR="001E2FC7" w:rsidRPr="001E2FC7">
        <w:rPr>
          <w:b/>
          <w:iCs/>
          <w:sz w:val="22"/>
        </w:rPr>
        <w:noBreakHyphen/>
        <w:t>1</w:t>
      </w:r>
      <w:r w:rsidRPr="005A2C7D">
        <w:rPr>
          <w:b/>
          <w:sz w:val="22"/>
        </w:rPr>
        <w:fldChar w:fldCharType="end"/>
      </w:r>
      <w:r w:rsidRPr="00EF6087">
        <w:rPr>
          <w:sz w:val="22"/>
        </w:rPr>
        <w:t>.</w:t>
      </w:r>
      <w:r>
        <w:rPr>
          <w:sz w:val="22"/>
        </w:rPr>
        <w:t xml:space="preserve"> </w:t>
      </w:r>
    </w:p>
    <w:p w14:paraId="2FBBE27B" w14:textId="3F53CCF5" w:rsidR="00841777" w:rsidRPr="00A5353D" w:rsidRDefault="00841777" w:rsidP="00841777">
      <w:pPr>
        <w:pStyle w:val="Default"/>
        <w:spacing w:before="240" w:after="240" w:line="360" w:lineRule="auto"/>
        <w:ind w:firstLine="709"/>
        <w:jc w:val="both"/>
        <w:rPr>
          <w:strike/>
          <w:sz w:val="22"/>
        </w:rPr>
      </w:pPr>
      <w:commentRangeStart w:id="2116"/>
      <w:r>
        <w:rPr>
          <w:sz w:val="22"/>
        </w:rPr>
        <w:t xml:space="preserve">Les deux approches conduisent à des résultats présentant des écarts non négligeables, même si ces derniers augmentent avec la vitesse de rotation. </w:t>
      </w:r>
      <w:r w:rsidR="00D212F5">
        <w:rPr>
          <w:sz w:val="22"/>
        </w:rPr>
        <w:t xml:space="preserve">Etant donné que les résultats expérimentaux présentés à la </w:t>
      </w:r>
      <w:r w:rsidR="00D212F5" w:rsidRPr="00C81176">
        <w:rPr>
          <w:b/>
          <w:sz w:val="22"/>
        </w:rPr>
        <w:fldChar w:fldCharType="begin"/>
      </w:r>
      <w:r w:rsidR="00D212F5" w:rsidRPr="00C81176">
        <w:rPr>
          <w:b/>
          <w:sz w:val="22"/>
        </w:rPr>
        <w:instrText xml:space="preserve"> REF _Ref533687109 \h </w:instrText>
      </w:r>
      <w:r w:rsidR="00D212F5">
        <w:rPr>
          <w:b/>
          <w:sz w:val="22"/>
        </w:rPr>
        <w:instrText xml:space="preserve"> \* MERGEFORMAT </w:instrText>
      </w:r>
      <w:r w:rsidR="00D212F5" w:rsidRPr="00C81176">
        <w:rPr>
          <w:b/>
          <w:sz w:val="22"/>
        </w:rPr>
      </w:r>
      <w:r w:rsidR="00D212F5" w:rsidRPr="00C81176">
        <w:rPr>
          <w:b/>
          <w:sz w:val="22"/>
        </w:rPr>
        <w:fldChar w:fldCharType="separate"/>
      </w:r>
      <w:r w:rsidR="001E2FC7" w:rsidRPr="001E2FC7">
        <w:rPr>
          <w:rFonts w:eastAsia="Times New Roman" w:cs="Times New Roman"/>
          <w:b/>
          <w:color w:val="auto"/>
          <w:sz w:val="22"/>
          <w:szCs w:val="20"/>
          <w:lang w:eastAsia="fr-FR"/>
        </w:rPr>
        <w:t xml:space="preserve">Figure </w:t>
      </w:r>
      <w:r w:rsidR="001E2FC7" w:rsidRPr="001E2FC7">
        <w:rPr>
          <w:rFonts w:eastAsia="Times New Roman" w:cs="Times New Roman"/>
          <w:b/>
          <w:noProof/>
          <w:color w:val="auto"/>
          <w:sz w:val="22"/>
          <w:szCs w:val="20"/>
          <w:lang w:eastAsia="fr-FR"/>
        </w:rPr>
        <w:t>4.3</w:t>
      </w:r>
      <w:r w:rsidR="001E2FC7" w:rsidRPr="001E2FC7">
        <w:rPr>
          <w:rFonts w:eastAsia="Times New Roman" w:cs="Times New Roman"/>
          <w:b/>
          <w:noProof/>
          <w:color w:val="auto"/>
          <w:sz w:val="22"/>
          <w:szCs w:val="20"/>
          <w:lang w:eastAsia="fr-FR"/>
        </w:rPr>
        <w:noBreakHyphen/>
        <w:t>2</w:t>
      </w:r>
      <w:r w:rsidR="00D212F5" w:rsidRPr="00C81176">
        <w:rPr>
          <w:b/>
          <w:sz w:val="22"/>
        </w:rPr>
        <w:fldChar w:fldCharType="end"/>
      </w:r>
      <w:r w:rsidR="00D212F5">
        <w:rPr>
          <w:sz w:val="22"/>
        </w:rPr>
        <w:t xml:space="preserve"> ont confirmé l’amplitude des vibrations autours de 25µm à la vitesse 7000 tr/min, c</w:t>
      </w:r>
      <w:r>
        <w:rPr>
          <w:sz w:val="22"/>
        </w:rPr>
        <w:t xml:space="preserve">ette différence illustre bien l’imprécision </w:t>
      </w:r>
      <w:r w:rsidR="006B2AA2">
        <w:rPr>
          <w:sz w:val="22"/>
        </w:rPr>
        <w:t>apportée par</w:t>
      </w:r>
      <w:r>
        <w:rPr>
          <w:sz w:val="22"/>
        </w:rPr>
        <w:t xml:space="preserve"> l’utilisation des coefficients dynamiques</w:t>
      </w:r>
      <w:r w:rsidR="00D212F5">
        <w:rPr>
          <w:sz w:val="22"/>
        </w:rPr>
        <w:t xml:space="preserve"> dans l’approche de Lorenz et Murphy</w:t>
      </w:r>
      <w:r>
        <w:rPr>
          <w:sz w:val="22"/>
        </w:rPr>
        <w:t xml:space="preserve"> </w:t>
      </w:r>
      <w:r w:rsidR="00D212F5">
        <w:rPr>
          <w:sz w:val="22"/>
        </w:rPr>
        <w:t xml:space="preserve">au cas </w:t>
      </w:r>
      <w:r>
        <w:rPr>
          <w:sz w:val="22"/>
        </w:rPr>
        <w:t xml:space="preserve">du grand déplacement, </w:t>
      </w:r>
      <w:commentRangeStart w:id="2117"/>
      <w:r w:rsidRPr="00A5353D">
        <w:rPr>
          <w:strike/>
          <w:sz w:val="22"/>
        </w:rPr>
        <w:t xml:space="preserve">Cet écart illustre bien la grande différence entre les deux méthodes. </w:t>
      </w:r>
      <w:commentRangeEnd w:id="2117"/>
      <w:r w:rsidRPr="00A5353D">
        <w:rPr>
          <w:rStyle w:val="Marquedecommentaire"/>
          <w:rFonts w:eastAsia="Times New Roman" w:cs="Times New Roman"/>
          <w:strike/>
          <w:color w:val="auto"/>
          <w:lang w:eastAsia="fr-FR"/>
        </w:rPr>
        <w:commentReference w:id="2117"/>
      </w:r>
      <w:commentRangeEnd w:id="2116"/>
      <w:r w:rsidRPr="00A5353D">
        <w:rPr>
          <w:rStyle w:val="Marquedecommentaire"/>
          <w:rFonts w:eastAsia="Times New Roman" w:cs="Times New Roman"/>
          <w:strike/>
          <w:color w:val="auto"/>
          <w:lang w:eastAsia="fr-FR"/>
        </w:rPr>
        <w:commentReference w:id="2116"/>
      </w:r>
    </w:p>
    <w:p w14:paraId="4355055F" w14:textId="77777777" w:rsidR="00841777" w:rsidRDefault="00841777" w:rsidP="002B3616">
      <w:pPr>
        <w:pStyle w:val="Default"/>
        <w:spacing w:line="360" w:lineRule="auto"/>
        <w:ind w:firstLine="708"/>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0510173" w:rsidR="00B0655E" w:rsidRPr="002F007B" w:rsidRDefault="00B0655E" w:rsidP="008D2A74">
            <w:pPr>
              <w:pStyle w:val="Lgende"/>
              <w:spacing w:after="0"/>
              <w:jc w:val="both"/>
              <w:rPr>
                <w:rFonts w:ascii="Calibri" w:hAnsi="Calibri" w:cs="Calibri"/>
                <w:i w:val="0"/>
                <w:iCs w:val="0"/>
                <w:color w:val="000000"/>
                <w:sz w:val="22"/>
                <w:szCs w:val="24"/>
              </w:rPr>
            </w:pPr>
            <w:bookmarkStart w:id="2118" w:name="_Ref531015477"/>
            <w:bookmarkStart w:id="2119" w:name="_Toc536112252"/>
            <w:bookmarkStart w:id="2120" w:name="_Toc536726120"/>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11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119"/>
            <w:bookmarkEnd w:id="2120"/>
          </w:p>
        </w:tc>
      </w:tr>
    </w:tbl>
    <w:p w14:paraId="736CEFB7" w14:textId="362ED62B" w:rsidR="00BF3CBB" w:rsidRPr="00C27BC7" w:rsidRDefault="00B0655E" w:rsidP="00841777">
      <w:pPr>
        <w:pStyle w:val="Default"/>
        <w:spacing w:before="240" w:after="240"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1"/>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1E2FC7" w:rsidRPr="001E2FC7">
        <w:rPr>
          <w:b/>
          <w:sz w:val="22"/>
        </w:rPr>
        <w:t xml:space="preserve">Figure </w:t>
      </w:r>
      <w:r w:rsidR="001E2FC7" w:rsidRPr="001E2FC7">
        <w:rPr>
          <w:b/>
          <w:noProof/>
          <w:sz w:val="22"/>
        </w:rPr>
        <w:t>5.2</w:t>
      </w:r>
      <w:r w:rsidR="001E2FC7" w:rsidRPr="001E2FC7">
        <w:rPr>
          <w:b/>
          <w:noProof/>
          <w:sz w:val="22"/>
        </w:rPr>
        <w:noBreakHyphen/>
        <w:t>2</w:t>
      </w:r>
      <w:r w:rsidR="00C27BC7" w:rsidRPr="00555840">
        <w:rPr>
          <w:b/>
          <w:sz w:val="22"/>
        </w:rPr>
        <w:fldChar w:fldCharType="end"/>
      </w:r>
      <w:r w:rsidR="000435C0">
        <w:rPr>
          <w:sz w:val="22"/>
        </w:rPr>
        <w:t xml:space="preserve"> et les valeurs calculées sont détaillées en </w:t>
      </w:r>
      <w:hyperlink w:anchor="_Annexe_D_:" w:history="1">
        <w:r w:rsidR="000435C0" w:rsidRPr="000435C0">
          <w:rPr>
            <w:rStyle w:val="Lienhypertexte"/>
            <w:b/>
            <w:color w:val="000000" w:themeColor="text1"/>
            <w:sz w:val="22"/>
            <w:u w:val="none"/>
          </w:rPr>
          <w:t>Annexe D</w:t>
        </w:r>
      </w:hyperlink>
      <w:r w:rsidR="000435C0">
        <w:rPr>
          <w:sz w:val="22"/>
        </w:rPr>
        <w:t xml:space="preserve">. </w:t>
      </w:r>
      <w:r w:rsidR="00BB51D4">
        <w:rPr>
          <w:sz w:val="22"/>
        </w:rPr>
        <w:t>Ces résultats montrent une sous-estimation</w:t>
      </w:r>
      <w:r w:rsidR="00EC6E36">
        <w:rPr>
          <w:sz w:val="22"/>
        </w:rPr>
        <w:t xml:space="preserve"> </w:t>
      </w:r>
      <w:r w:rsidR="00BB51D4">
        <w:rPr>
          <w:sz w:val="22"/>
        </w:rPr>
        <w:t xml:space="preserve">du coefficient </w:t>
      </w:r>
      <m:oMath>
        <m:r>
          <m:rPr>
            <m:sty m:val="bi"/>
          </m:rPr>
          <w:rPr>
            <w:rFonts w:ascii="Cambria Math" w:hAnsi="Cambria Math"/>
            <w:sz w:val="22"/>
          </w:rPr>
          <m:t>A</m:t>
        </m:r>
      </m:oMath>
      <w:r w:rsidR="00BB51D4">
        <w:rPr>
          <w:sz w:val="22"/>
        </w:rPr>
        <w:t xml:space="preserve">  obtenu par l’approche de Lorenz </w:t>
      </w:r>
      <w:r w:rsidR="00F83D08">
        <w:rPr>
          <w:sz w:val="22"/>
        </w:rPr>
        <w:t>et Murphy dans le cas du rotor court</w:t>
      </w:r>
      <w:r w:rsidR="00BB51D4">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4014EC7A">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08D18A8" w:rsidR="00B0655E" w:rsidRPr="00EA28FB" w:rsidRDefault="00B0655E" w:rsidP="008D2A74">
            <w:pPr>
              <w:pStyle w:val="Default"/>
              <w:spacing w:line="360" w:lineRule="auto"/>
              <w:jc w:val="center"/>
              <w:rPr>
                <w:b/>
                <w:sz w:val="22"/>
              </w:rPr>
            </w:pPr>
            <w:bookmarkStart w:id="2121" w:name="_Ref531019019"/>
            <w:bookmarkStart w:id="2122" w:name="_Toc536112253"/>
            <w:bookmarkStart w:id="2123" w:name="_Toc53672612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1E2FC7">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1E2FC7">
              <w:rPr>
                <w:noProof/>
                <w:sz w:val="22"/>
              </w:rPr>
              <w:t>2</w:t>
            </w:r>
            <w:r w:rsidR="0019727E">
              <w:rPr>
                <w:sz w:val="22"/>
              </w:rPr>
              <w:fldChar w:fldCharType="end"/>
            </w:r>
            <w:bookmarkEnd w:id="212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22"/>
            <w:bookmarkEnd w:id="212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79A58C0"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1E2FC7" w:rsidRPr="001E2FC7">
        <w:rPr>
          <w:b/>
          <w:sz w:val="22"/>
          <w:szCs w:val="22"/>
        </w:rPr>
        <w:t xml:space="preserve">Tableau </w:t>
      </w:r>
      <w:r w:rsidR="001E2FC7" w:rsidRPr="001E2FC7">
        <w:rPr>
          <w:b/>
          <w:noProof/>
          <w:sz w:val="22"/>
          <w:szCs w:val="22"/>
        </w:rPr>
        <w:t>5.2</w:t>
      </w:r>
      <w:r w:rsidR="001E2FC7" w:rsidRPr="001E2FC7">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 </w:t>
      </w:r>
      <w:r w:rsidR="00640762">
        <w:rPr>
          <w:sz w:val="22"/>
        </w:rPr>
        <w:t>résumé</w:t>
      </w:r>
      <w:r w:rsidR="004B0B23" w:rsidRPr="004B0B23">
        <w:rPr>
          <w:sz w:val="22"/>
        </w:rPr>
        <w:t xml:space="preserv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w:t>
      </w:r>
      <w:r w:rsidR="00640762">
        <w:rPr>
          <w:sz w:val="22"/>
        </w:rPr>
        <w:t>es</w:t>
      </w:r>
      <w:r w:rsidR="004B0B23" w:rsidRPr="004B0B23">
        <w:rPr>
          <w:sz w:val="22"/>
        </w:rPr>
        <w:t xml:space="preserve">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057DFD95" w14:textId="77777777" w:rsidR="00347A97" w:rsidRDefault="00347A97" w:rsidP="00347A97">
      <w:pPr>
        <w:spacing w:before="240" w:line="360" w:lineRule="auto"/>
        <w:ind w:firstLine="708"/>
      </w:pPr>
    </w:p>
    <w:p w14:paraId="6D67C1EC" w14:textId="17F97837" w:rsidR="00347A97" w:rsidRDefault="00347A97" w:rsidP="00347A97">
      <w:pPr>
        <w:spacing w:before="240" w:after="240" w:line="360" w:lineRule="auto"/>
        <w:ind w:firstLine="709"/>
      </w:pPr>
      <w:r>
        <w:t xml:space="preserve">Les deux approches prédisent une augmentation de l’amplitude de la différence de température et une diminution de la phase avec la vitesse de rotation. L’amplitude de la différence de température prédite par l’approche analytique améliorée est plus importante que celle obtenue par la méthode de Lorenz et Murphy. </w:t>
      </w:r>
    </w:p>
    <w:p w14:paraId="584950FA" w14:textId="6306A05C" w:rsidR="00B0655E" w:rsidRPr="006A5998" w:rsidRDefault="00B0655E" w:rsidP="00B0655E">
      <w:pPr>
        <w:pStyle w:val="Default"/>
        <w:spacing w:line="360" w:lineRule="auto"/>
        <w:jc w:val="center"/>
        <w:rPr>
          <w:sz w:val="22"/>
          <w:szCs w:val="22"/>
        </w:rPr>
      </w:pPr>
      <w:bookmarkStart w:id="2124" w:name="_Ref534218071"/>
      <w:bookmarkStart w:id="2125" w:name="_Toc536112277"/>
      <w:bookmarkStart w:id="2126" w:name="_Toc536726175"/>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1E2FC7">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1E2FC7">
        <w:rPr>
          <w:noProof/>
          <w:sz w:val="22"/>
          <w:szCs w:val="22"/>
        </w:rPr>
        <w:t>1</w:t>
      </w:r>
      <w:r w:rsidR="00B055A9">
        <w:rPr>
          <w:sz w:val="22"/>
          <w:szCs w:val="22"/>
        </w:rPr>
        <w:fldChar w:fldCharType="end"/>
      </w:r>
      <w:bookmarkEnd w:id="212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25"/>
      <w:bookmarkEnd w:id="2126"/>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115F60">
        <w:trPr>
          <w:trHeight w:val="445"/>
          <w:jc w:val="center"/>
        </w:trPr>
        <w:tc>
          <w:tcPr>
            <w:tcW w:w="0" w:type="auto"/>
            <w:vAlign w:val="center"/>
            <w:hideMark/>
          </w:tcPr>
          <w:p w14:paraId="221301AB" w14:textId="1D1359C6" w:rsidR="004B0B23" w:rsidRPr="004B0B23" w:rsidRDefault="004B0B23" w:rsidP="00B1371F">
            <w:pPr>
              <w:pStyle w:val="Default"/>
              <w:keepNext/>
              <w:jc w:val="center"/>
            </w:pPr>
          </w:p>
        </w:tc>
        <w:tc>
          <w:tcPr>
            <w:tcW w:w="0" w:type="auto"/>
            <w:gridSpan w:val="2"/>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115F60">
        <w:trPr>
          <w:trHeight w:val="410"/>
          <w:jc w:val="center"/>
        </w:trPr>
        <w:tc>
          <w:tcPr>
            <w:tcW w:w="0" w:type="auto"/>
            <w:vAlign w:val="center"/>
            <w:hideMark/>
          </w:tcPr>
          <w:p w14:paraId="1AB257DD" w14:textId="77777777" w:rsidR="004B0B23" w:rsidRPr="004B0B23" w:rsidRDefault="004B0B23" w:rsidP="00B1371F">
            <w:pPr>
              <w:pStyle w:val="Default"/>
              <w:keepNext/>
              <w:jc w:val="center"/>
            </w:pPr>
            <w:r w:rsidRPr="004B0B23">
              <w:t>Vitesse [tr/min]</w:t>
            </w:r>
          </w:p>
        </w:tc>
        <w:tc>
          <w:tcPr>
            <w:tcW w:w="0" w:type="auto"/>
            <w:vAlign w:val="center"/>
            <w:hideMark/>
          </w:tcPr>
          <w:p w14:paraId="46E17946" w14:textId="77777777" w:rsidR="004B0B23" w:rsidRPr="004B0B23" w:rsidRDefault="004B0B23" w:rsidP="00B1371F">
            <w:pPr>
              <w:pStyle w:val="Default"/>
              <w:keepNext/>
              <w:jc w:val="center"/>
            </w:pPr>
            <w:r w:rsidRPr="004B0B23">
              <w:t>Amplitude [°C]</w:t>
            </w:r>
          </w:p>
        </w:tc>
        <w:tc>
          <w:tcPr>
            <w:tcW w:w="0" w:type="auto"/>
            <w:vAlign w:val="center"/>
            <w:hideMark/>
          </w:tcPr>
          <w:p w14:paraId="52F650EA" w14:textId="77777777" w:rsidR="004B0B23" w:rsidRPr="004B0B23" w:rsidRDefault="004B0B23" w:rsidP="00B1371F">
            <w:pPr>
              <w:pStyle w:val="Default"/>
              <w:keepNext/>
              <w:jc w:val="center"/>
            </w:pPr>
            <w:r w:rsidRPr="004B0B23">
              <w:t>Phase [deg]</w:t>
            </w:r>
          </w:p>
        </w:tc>
        <w:tc>
          <w:tcPr>
            <w:tcW w:w="0" w:type="auto"/>
            <w:vAlign w:val="center"/>
            <w:hideMark/>
          </w:tcPr>
          <w:p w14:paraId="4E8AFCB8" w14:textId="77777777" w:rsidR="004B0B23" w:rsidRPr="004B0B23" w:rsidRDefault="004B0B23" w:rsidP="00B1371F">
            <w:pPr>
              <w:pStyle w:val="Default"/>
              <w:keepNext/>
              <w:jc w:val="center"/>
            </w:pPr>
            <w:r w:rsidRPr="004B0B23">
              <w:t>Amplitude [°C]</w:t>
            </w:r>
          </w:p>
        </w:tc>
        <w:tc>
          <w:tcPr>
            <w:tcW w:w="0" w:type="auto"/>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115F60">
        <w:trPr>
          <w:trHeight w:val="360"/>
          <w:jc w:val="center"/>
        </w:trPr>
        <w:tc>
          <w:tcPr>
            <w:tcW w:w="0" w:type="auto"/>
            <w:vAlign w:val="center"/>
            <w:hideMark/>
          </w:tcPr>
          <w:p w14:paraId="322C7EE9" w14:textId="77777777" w:rsidR="004B0B23" w:rsidRPr="004B0B23" w:rsidRDefault="004B0B23" w:rsidP="00B1371F">
            <w:pPr>
              <w:pStyle w:val="Default"/>
              <w:keepNext/>
              <w:jc w:val="center"/>
            </w:pPr>
            <w:r w:rsidRPr="004B0B23">
              <w:t>6000</w:t>
            </w:r>
          </w:p>
        </w:tc>
        <w:tc>
          <w:tcPr>
            <w:tcW w:w="0" w:type="auto"/>
            <w:vAlign w:val="center"/>
            <w:hideMark/>
          </w:tcPr>
          <w:p w14:paraId="700D7115" w14:textId="77777777" w:rsidR="004B0B23" w:rsidRPr="004B0B23" w:rsidRDefault="004B0B23" w:rsidP="00B1371F">
            <w:pPr>
              <w:pStyle w:val="Default"/>
              <w:keepNext/>
              <w:jc w:val="center"/>
            </w:pPr>
            <w:r w:rsidRPr="004B0B23">
              <w:t>3.09</w:t>
            </w:r>
          </w:p>
        </w:tc>
        <w:tc>
          <w:tcPr>
            <w:tcW w:w="0" w:type="auto"/>
            <w:vAlign w:val="center"/>
            <w:hideMark/>
          </w:tcPr>
          <w:p w14:paraId="4EB8148F" w14:textId="77777777" w:rsidR="004B0B23" w:rsidRPr="004B0B23" w:rsidRDefault="004B0B23" w:rsidP="00B1371F">
            <w:pPr>
              <w:pStyle w:val="Default"/>
              <w:keepNext/>
              <w:jc w:val="center"/>
            </w:pPr>
            <w:r w:rsidRPr="004B0B23">
              <w:t>43.75</w:t>
            </w:r>
          </w:p>
        </w:tc>
        <w:tc>
          <w:tcPr>
            <w:tcW w:w="0" w:type="auto"/>
            <w:vAlign w:val="center"/>
            <w:hideMark/>
          </w:tcPr>
          <w:p w14:paraId="06F99B61" w14:textId="77777777" w:rsidR="004B0B23" w:rsidRPr="004B0B23" w:rsidRDefault="004B0B23" w:rsidP="00B1371F">
            <w:pPr>
              <w:pStyle w:val="Default"/>
              <w:keepNext/>
              <w:jc w:val="center"/>
            </w:pPr>
            <w:r w:rsidRPr="004B0B23">
              <w:t>4.48</w:t>
            </w:r>
          </w:p>
        </w:tc>
        <w:tc>
          <w:tcPr>
            <w:tcW w:w="0" w:type="auto"/>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196AFCD9" w14:textId="68D77397" w:rsidR="00B0655E" w:rsidRDefault="00B0655E" w:rsidP="00347A97">
      <w:pPr>
        <w:spacing w:before="240" w:after="240" w:line="360" w:lineRule="auto"/>
        <w:ind w:firstLine="709"/>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1E2FC7" w:rsidRPr="001E2FC7">
        <w:rPr>
          <w:b/>
        </w:rPr>
        <w:t xml:space="preserve">Figure </w:t>
      </w:r>
      <w:r w:rsidR="001E2FC7" w:rsidRPr="001E2FC7">
        <w:rPr>
          <w:b/>
          <w:noProof/>
        </w:rPr>
        <w:t>5.2</w:t>
      </w:r>
      <w:r w:rsidR="001E2FC7" w:rsidRPr="001E2FC7">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9DC26F1" w:rsidR="00B0655E" w:rsidRPr="0008498D" w:rsidRDefault="00B0655E" w:rsidP="008D2A74">
            <w:pPr>
              <w:pStyle w:val="Default"/>
              <w:spacing w:line="360" w:lineRule="auto"/>
              <w:jc w:val="center"/>
              <w:rPr>
                <w:b/>
                <w:sz w:val="22"/>
              </w:rPr>
            </w:pPr>
            <w:bookmarkStart w:id="2127" w:name="_Ref531193074"/>
            <w:bookmarkStart w:id="2128" w:name="_Toc536112254"/>
            <w:bookmarkStart w:id="2129" w:name="_Toc536726122"/>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1E2FC7">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1E2FC7">
              <w:rPr>
                <w:noProof/>
                <w:sz w:val="22"/>
              </w:rPr>
              <w:t>3</w:t>
            </w:r>
            <w:r w:rsidR="0019727E">
              <w:rPr>
                <w:sz w:val="22"/>
              </w:rPr>
              <w:fldChar w:fldCharType="end"/>
            </w:r>
            <w:bookmarkEnd w:id="212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28"/>
            <w:bookmarkEnd w:id="2129"/>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0CA6EE6D"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2130"/>
      <w:r w:rsidR="00347A97">
        <w:rPr>
          <w:sz w:val="22"/>
        </w:rPr>
        <w:t>encastré</w:t>
      </w:r>
      <w:commentRangeEnd w:id="2130"/>
      <w:r w:rsidR="00347A97">
        <w:rPr>
          <w:rStyle w:val="Marquedecommentaire"/>
          <w:rFonts w:eastAsia="Times New Roman" w:cs="Times New Roman"/>
          <w:color w:val="auto"/>
          <w:lang w:eastAsia="fr-FR"/>
        </w:rPr>
        <w:commentReference w:id="2130"/>
      </w:r>
      <w:r w:rsidR="00347A97">
        <w:rPr>
          <w:sz w:val="22"/>
        </w:rPr>
        <w:t xml:space="preserve"> </w:t>
      </w:r>
      <w:r>
        <w:rPr>
          <w:sz w:val="22"/>
        </w:rPr>
        <w:t>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1E2FC7" w:rsidRPr="001E2FC7">
        <w:rPr>
          <w:rFonts w:eastAsia="Calibri"/>
          <w:b/>
          <w:iCs/>
          <w:noProof/>
          <w:sz w:val="22"/>
          <w:lang w:eastAsia="en-US"/>
        </w:rPr>
        <w:t>Figure 5.2</w:t>
      </w:r>
      <w:r w:rsidR="001E2FC7" w:rsidRPr="001E2FC7">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35E875BE"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2131" w:name="_Ref535497157"/>
      <w:bookmarkStart w:id="2132" w:name="_Toc536112255"/>
      <w:bookmarkStart w:id="2133" w:name="_Toc536726123"/>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1E2FC7">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1E2FC7">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131"/>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132"/>
      <w:bookmarkEnd w:id="2133"/>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1E2FC7">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00C7F39C"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1E2FC7" w:rsidRPr="001E2FC7">
        <w:rPr>
          <w:b/>
          <w:sz w:val="22"/>
        </w:rPr>
        <w:t xml:space="preserve">Figure </w:t>
      </w:r>
      <w:r w:rsidR="001E2FC7" w:rsidRPr="001E2FC7">
        <w:rPr>
          <w:b/>
          <w:noProof/>
          <w:sz w:val="22"/>
        </w:rPr>
        <w:t>5.2</w:t>
      </w:r>
      <w:r w:rsidR="001E2FC7" w:rsidRPr="001E2FC7">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1E2FC7" w:rsidRPr="001E2FC7">
        <w:rPr>
          <w:b/>
          <w:iCs/>
          <w:sz w:val="22"/>
        </w:rPr>
        <w:t>Figure 5.2</w:t>
      </w:r>
      <w:r w:rsidR="001E2FC7" w:rsidRPr="001E2FC7">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rPr>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5"/>
                    <a:stretch>
                      <a:fillRect/>
                    </a:stretch>
                  </pic:blipFill>
                  <pic:spPr>
                    <a:xfrm>
                      <a:off x="0" y="0"/>
                      <a:ext cx="5849854" cy="3119482"/>
                    </a:xfrm>
                    <a:prstGeom prst="rect">
                      <a:avLst/>
                    </a:prstGeom>
                  </pic:spPr>
                </pic:pic>
              </a:graphicData>
            </a:graphic>
          </wp:inline>
        </w:drawing>
      </w:r>
    </w:p>
    <w:p w14:paraId="6A8D75A4" w14:textId="63DDD1A9" w:rsidR="00B0655E" w:rsidRDefault="00B0655E" w:rsidP="00B0655E">
      <w:pPr>
        <w:pStyle w:val="Default"/>
        <w:jc w:val="center"/>
        <w:rPr>
          <w:sz w:val="22"/>
        </w:rPr>
      </w:pPr>
      <w:bookmarkStart w:id="2134" w:name="_Ref531095594"/>
      <w:bookmarkStart w:id="2135" w:name="_Toc536112256"/>
      <w:bookmarkStart w:id="2136" w:name="_Toc536726124"/>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1E2FC7">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1E2FC7">
        <w:rPr>
          <w:noProof/>
          <w:sz w:val="22"/>
        </w:rPr>
        <w:t>5</w:t>
      </w:r>
      <w:r w:rsidR="0019727E">
        <w:rPr>
          <w:sz w:val="22"/>
        </w:rPr>
        <w:fldChar w:fldCharType="end"/>
      </w:r>
      <w:bookmarkEnd w:id="2134"/>
      <w:r w:rsidRPr="00FC14C6">
        <w:rPr>
          <w:sz w:val="22"/>
        </w:rPr>
        <w:t> : champ de température imposé au modèle thermomécanique</w:t>
      </w:r>
      <w:bookmarkEnd w:id="2135"/>
      <w:bookmarkEnd w:id="2136"/>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334E3A30" w14:textId="33944622" w:rsidR="0037172D" w:rsidRPr="005416B4" w:rsidRDefault="00B0655E" w:rsidP="005416B4">
      <w:pPr>
        <w:pStyle w:val="Lgende"/>
        <w:jc w:val="center"/>
        <w:rPr>
          <w:rFonts w:ascii="Calibri" w:hAnsi="Calibri" w:cs="Calibri"/>
          <w:i w:val="0"/>
          <w:color w:val="000000"/>
          <w:sz w:val="22"/>
          <w:szCs w:val="24"/>
        </w:rPr>
      </w:pPr>
      <w:bookmarkStart w:id="2137" w:name="_Ref531095605"/>
      <w:bookmarkStart w:id="2138" w:name="_Toc536112257"/>
      <w:bookmarkStart w:id="2139" w:name="_Toc53672612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137"/>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138"/>
      <w:bookmarkEnd w:id="2139"/>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1E2FC7">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1E2FC7" w:rsidRPr="001E2FC7">
        <w:rPr>
          <w:b/>
          <w:iCs/>
          <w:sz w:val="22"/>
        </w:rPr>
        <w:t xml:space="preserve">Figure </w:t>
      </w:r>
      <w:r w:rsidR="001E2FC7" w:rsidRPr="001E2FC7">
        <w:rPr>
          <w:b/>
          <w:iCs/>
          <w:noProof/>
          <w:sz w:val="22"/>
        </w:rPr>
        <w:t>5.2</w:t>
      </w:r>
      <w:r w:rsidR="001E2FC7" w:rsidRPr="001E2FC7">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7"/>
                    <a:stretch>
                      <a:fillRect/>
                    </a:stretch>
                  </pic:blipFill>
                  <pic:spPr>
                    <a:xfrm>
                      <a:off x="0" y="0"/>
                      <a:ext cx="5795510" cy="3097036"/>
                    </a:xfrm>
                    <a:prstGeom prst="rect">
                      <a:avLst/>
                    </a:prstGeom>
                  </pic:spPr>
                </pic:pic>
              </a:graphicData>
            </a:graphic>
          </wp:inline>
        </w:drawing>
      </w:r>
    </w:p>
    <w:p w14:paraId="33EE7735" w14:textId="32428D17" w:rsidR="00B0655E" w:rsidRPr="00FC14C6" w:rsidRDefault="00B0655E" w:rsidP="00B0655E">
      <w:pPr>
        <w:pStyle w:val="Lgende"/>
        <w:jc w:val="center"/>
        <w:rPr>
          <w:rFonts w:ascii="Calibri" w:hAnsi="Calibri" w:cs="Calibri"/>
          <w:i w:val="0"/>
          <w:iCs w:val="0"/>
          <w:color w:val="000000"/>
          <w:sz w:val="22"/>
          <w:szCs w:val="24"/>
        </w:rPr>
      </w:pPr>
      <w:bookmarkStart w:id="2140" w:name="_Ref531096885"/>
      <w:bookmarkStart w:id="2141" w:name="_Toc536112258"/>
      <w:bookmarkStart w:id="2142" w:name="_Toc53672612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140"/>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141"/>
      <w:bookmarkEnd w:id="2142"/>
    </w:p>
    <w:p w14:paraId="46F1C6C6" w14:textId="6CCDA4C4" w:rsidR="00AE4728" w:rsidRPr="00FC14C6" w:rsidRDefault="00AE4728" w:rsidP="0037172D">
      <w:pPr>
        <w:pStyle w:val="Default"/>
        <w:spacing w:before="240" w:after="240" w:line="360" w:lineRule="auto"/>
        <w:ind w:firstLine="709"/>
        <w:jc w:val="both"/>
        <w:rPr>
          <w:sz w:val="22"/>
        </w:rPr>
      </w:pPr>
      <w:bookmarkStart w:id="2143"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1E2FC7" w:rsidRPr="001E2FC7">
        <w:rPr>
          <w:b/>
          <w:iCs/>
          <w:sz w:val="22"/>
        </w:rPr>
        <w:t xml:space="preserve">Figure </w:t>
      </w:r>
      <w:r w:rsidR="001E2FC7" w:rsidRPr="001E2FC7">
        <w:rPr>
          <w:b/>
          <w:iCs/>
          <w:noProof/>
          <w:sz w:val="22"/>
        </w:rPr>
        <w:t>5.2</w:t>
      </w:r>
      <w:r w:rsidR="001E2FC7" w:rsidRPr="001E2FC7">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144" w:name="_Ref535593984"/>
      <w:bookmarkStart w:id="2145" w:name="_Toc536726004"/>
      <w:r>
        <w:t xml:space="preserve">Configuration du rotor </w:t>
      </w:r>
      <w:bookmarkEnd w:id="2143"/>
      <w:r w:rsidR="008A6682">
        <w:t>long 700mm</w:t>
      </w:r>
      <w:bookmarkEnd w:id="2144"/>
      <w:bookmarkEnd w:id="2145"/>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5B418B72"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1E2FC7" w:rsidRPr="001E2FC7">
        <w:rPr>
          <w:b/>
          <w:iCs/>
          <w:sz w:val="22"/>
        </w:rPr>
        <w:t xml:space="preserve">Figure </w:t>
      </w:r>
      <w:r w:rsidR="001E2FC7" w:rsidRPr="001E2FC7">
        <w:rPr>
          <w:b/>
          <w:iCs/>
          <w:noProof/>
          <w:sz w:val="22"/>
        </w:rPr>
        <w:t>5.2</w:t>
      </w:r>
      <w:r w:rsidR="001E2FC7" w:rsidRPr="001E2FC7">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1E2FC7" w:rsidRPr="001E2FC7">
        <w:rPr>
          <w:b/>
          <w:sz w:val="22"/>
        </w:rPr>
        <w:t xml:space="preserve">Figure </w:t>
      </w:r>
      <w:r w:rsidR="001E2FC7" w:rsidRPr="001E2FC7">
        <w:rPr>
          <w:b/>
          <w:noProof/>
          <w:sz w:val="22"/>
        </w:rPr>
        <w:t>5.2</w:t>
      </w:r>
      <w:r w:rsidR="001E2FC7" w:rsidRPr="001E2FC7">
        <w:rPr>
          <w:b/>
          <w:noProof/>
          <w:sz w:val="22"/>
        </w:rPr>
        <w:noBreakHyphen/>
        <w:t>9</w:t>
      </w:r>
      <w:r w:rsidRPr="00F7690E">
        <w:rPr>
          <w:b/>
          <w:sz w:val="22"/>
        </w:rPr>
        <w:fldChar w:fldCharType="end"/>
      </w:r>
      <w:r w:rsidRPr="00F7690E">
        <w:rPr>
          <w:sz w:val="22"/>
        </w:rPr>
        <w:t>.</w:t>
      </w:r>
      <w:r>
        <w:rPr>
          <w:sz w:val="22"/>
        </w:rPr>
        <w:t xml:space="preserve"> </w:t>
      </w:r>
      <w:r w:rsidR="004A40F2">
        <w:rPr>
          <w:sz w:val="22"/>
        </w:rPr>
        <w:t xml:space="preserve"> </w:t>
      </w:r>
    </w:p>
    <w:p w14:paraId="2B908154" w14:textId="4BC1999F" w:rsidR="00DD3812" w:rsidRDefault="00241D3D" w:rsidP="00DD3812">
      <w:pPr>
        <w:pStyle w:val="Default"/>
        <w:spacing w:before="240" w:after="240" w:line="360" w:lineRule="auto"/>
        <w:ind w:firstLine="709"/>
        <w:jc w:val="both"/>
        <w:rPr>
          <w:sz w:val="22"/>
        </w:rPr>
      </w:pPr>
      <w:r>
        <w:rPr>
          <w:sz w:val="22"/>
        </w:rPr>
        <w:t xml:space="preserve">Contrairement aux résultats du cas du rotor court, les deux approches </w:t>
      </w:r>
      <w:r w:rsidR="00B66F19">
        <w:rPr>
          <w:sz w:val="22"/>
        </w:rPr>
        <w:t>obtiennent</w:t>
      </w:r>
      <w:r>
        <w:rPr>
          <w:sz w:val="22"/>
        </w:rPr>
        <w:t xml:space="preserve"> des résultats</w:t>
      </w:r>
      <w:r w:rsidR="00B66F19">
        <w:rPr>
          <w:sz w:val="22"/>
        </w:rPr>
        <w:t xml:space="preserve"> cohérents</w:t>
      </w:r>
      <w:r>
        <w:rPr>
          <w:sz w:val="22"/>
        </w:rPr>
        <w:t xml:space="preserve"> </w:t>
      </w:r>
      <w:r w:rsidR="00B66F19">
        <w:rPr>
          <w:sz w:val="22"/>
        </w:rPr>
        <w:t>de la réponse au balourd</w:t>
      </w:r>
      <w:r w:rsidR="00DD3812">
        <w:rPr>
          <w:sz w:val="22"/>
        </w:rPr>
        <w:t xml:space="preserve"> pour le rotor long</w:t>
      </w:r>
      <w:r w:rsidR="008E3683">
        <w:rPr>
          <w:sz w:val="22"/>
        </w:rPr>
        <w:t xml:space="preserve">, ce qui permet d’estimer le coefficient </w:t>
      </w:r>
      <m:oMath>
        <m:r>
          <m:rPr>
            <m:sty m:val="bi"/>
          </m:rPr>
          <w:rPr>
            <w:rFonts w:ascii="Cambria Math" w:hAnsi="Cambria Math"/>
            <w:sz w:val="22"/>
          </w:rPr>
          <m:t>A</m:t>
        </m:r>
      </m:oMath>
      <w:r w:rsidR="00B66F19">
        <w:rPr>
          <w:sz w:val="22"/>
        </w:rPr>
        <w:t xml:space="preserve"> </w:t>
      </w:r>
      <w:r w:rsidR="008E3683">
        <w:rPr>
          <w:sz w:val="22"/>
        </w:rPr>
        <w:t>à la même grandeur</w:t>
      </w:r>
      <w:r w:rsidR="008F19A0">
        <w:rPr>
          <w:sz w:val="22"/>
        </w:rPr>
        <w:t xml:space="preserve"> autour de </w:t>
      </w:r>
      <m:oMath>
        <m:r>
          <w:rPr>
            <w:rFonts w:ascii="Cambria Math" w:hAnsi="Cambria Math"/>
            <w:sz w:val="22"/>
          </w:rPr>
          <m:t>0.3 µm/gmm</m:t>
        </m:r>
      </m:oMath>
      <w:r w:rsidR="008E3683">
        <w:rPr>
          <w:sz w:val="22"/>
        </w:rPr>
        <w:t xml:space="preserve">. </w:t>
      </w:r>
      <w:r w:rsidR="00810386">
        <w:rPr>
          <w:sz w:val="22"/>
        </w:rPr>
        <w:t>Il faut souligner que d</w:t>
      </w:r>
      <w:r w:rsidR="00DD3812">
        <w:rPr>
          <w:sz w:val="22"/>
        </w:rPr>
        <w:t xml:space="preserve">ans l’approche linéaire, les phases des vibrations obtenues sont indépendantes du balourd imposée, alors que celles-ci varie légèrement dans l’approche non linéaire. La différence sur les phases est élargie avec l’augmentation du balourd.    </w:t>
      </w:r>
    </w:p>
    <w:p w14:paraId="087BB881" w14:textId="482416EE" w:rsidR="00241D3D" w:rsidRDefault="00241D3D" w:rsidP="0037172D">
      <w:pPr>
        <w:pStyle w:val="Default"/>
        <w:spacing w:before="240" w:after="240" w:line="360" w:lineRule="auto"/>
        <w:ind w:firstLine="709"/>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2BC6E3FC" w:rsidR="00B0655E" w:rsidRPr="00086068" w:rsidRDefault="00B0655E" w:rsidP="008D2A74">
            <w:pPr>
              <w:pStyle w:val="Lgende"/>
              <w:spacing w:after="0"/>
              <w:jc w:val="center"/>
              <w:rPr>
                <w:rFonts w:ascii="Calibri" w:hAnsi="Calibri" w:cs="Calibri"/>
                <w:i w:val="0"/>
                <w:iCs w:val="0"/>
                <w:color w:val="000000"/>
                <w:sz w:val="22"/>
                <w:szCs w:val="24"/>
              </w:rPr>
            </w:pPr>
            <w:bookmarkStart w:id="2146" w:name="_Ref531189711"/>
            <w:bookmarkStart w:id="2147" w:name="_Toc536112259"/>
            <w:bookmarkStart w:id="2148" w:name="_Toc536726127"/>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146"/>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147"/>
            <w:bookmarkEnd w:id="2148"/>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8C75878" w:rsidR="000242D9" w:rsidRPr="00086068" w:rsidRDefault="000242D9" w:rsidP="008D2A74">
            <w:pPr>
              <w:pStyle w:val="Default"/>
              <w:spacing w:line="360" w:lineRule="auto"/>
              <w:jc w:val="center"/>
              <w:rPr>
                <w:sz w:val="22"/>
              </w:rPr>
            </w:pPr>
            <w:bookmarkStart w:id="2149" w:name="_Ref534232364"/>
            <w:bookmarkStart w:id="2150" w:name="_Toc536112260"/>
            <w:bookmarkStart w:id="2151" w:name="_Toc53672612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1E2FC7">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1E2FC7">
              <w:rPr>
                <w:noProof/>
                <w:sz w:val="22"/>
              </w:rPr>
              <w:t>9</w:t>
            </w:r>
            <w:r w:rsidR="0019727E">
              <w:rPr>
                <w:sz w:val="22"/>
              </w:rPr>
              <w:fldChar w:fldCharType="end"/>
            </w:r>
            <w:bookmarkEnd w:id="2149"/>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150"/>
            <w:bookmarkEnd w:id="2151"/>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152"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1E2FC7" w:rsidRPr="001E2FC7">
        <w:rPr>
          <w:b/>
          <w:sz w:val="22"/>
        </w:rPr>
        <w:t xml:space="preserve">Figure </w:t>
      </w:r>
      <w:r w:rsidR="001E2FC7" w:rsidRPr="001E2FC7">
        <w:rPr>
          <w:b/>
          <w:noProof/>
          <w:sz w:val="22"/>
        </w:rPr>
        <w:t>5.2</w:t>
      </w:r>
      <w:r w:rsidR="001E2FC7" w:rsidRPr="001E2FC7">
        <w:rPr>
          <w:b/>
          <w:noProof/>
          <w:sz w:val="22"/>
        </w:rPr>
        <w:noBreakHyphen/>
        <w:t>10</w:t>
      </w:r>
      <w:r w:rsidR="00DC3387" w:rsidRPr="00DC3387">
        <w:rPr>
          <w:b/>
          <w:sz w:val="22"/>
        </w:rPr>
        <w:fldChar w:fldCharType="end"/>
      </w:r>
      <w:r w:rsidR="00DC3387">
        <w:t>.</w:t>
      </w:r>
    </w:p>
    <w:p w14:paraId="0EE4A655" w14:textId="77777777" w:rsidR="001655A1" w:rsidRDefault="001655A1" w:rsidP="002C7907">
      <w:pPr>
        <w:pStyle w:val="Lgende"/>
        <w:spacing w:before="240" w:after="120"/>
        <w:jc w:val="center"/>
        <w:rPr>
          <w:rFonts w:ascii="Calibri" w:hAnsi="Calibri" w:cs="Calibri"/>
          <w:i w:val="0"/>
          <w:iCs w:val="0"/>
          <w:color w:val="000000"/>
          <w:sz w:val="22"/>
          <w:szCs w:val="24"/>
        </w:rPr>
      </w:pPr>
      <w:bookmarkStart w:id="2153" w:name="_Ref534380440"/>
      <w:bookmarkStart w:id="2154" w:name="_Toc536112278"/>
    </w:p>
    <w:p w14:paraId="5296FFEB" w14:textId="483767DA" w:rsidR="00B0655E" w:rsidRDefault="00B0655E" w:rsidP="002C7907">
      <w:pPr>
        <w:pStyle w:val="Lgende"/>
        <w:spacing w:before="240" w:after="120"/>
        <w:jc w:val="center"/>
        <w:rPr>
          <w:rFonts w:ascii="Calibri" w:hAnsi="Calibri" w:cs="Calibri"/>
          <w:bCs/>
          <w:i w:val="0"/>
          <w:color w:val="000000"/>
          <w:sz w:val="22"/>
          <w:szCs w:val="24"/>
        </w:rPr>
      </w:pPr>
      <w:bookmarkStart w:id="2155" w:name="_Toc536726176"/>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52"/>
      <w:bookmarkEnd w:id="2153"/>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54"/>
      <w:bookmarkEnd w:id="2155"/>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55AF487" w:rsidR="00B0655E" w:rsidRPr="00086068" w:rsidRDefault="00B0655E" w:rsidP="008D2A74">
            <w:pPr>
              <w:pStyle w:val="Default"/>
              <w:spacing w:line="360" w:lineRule="auto"/>
              <w:jc w:val="center"/>
              <w:rPr>
                <w:sz w:val="22"/>
              </w:rPr>
            </w:pPr>
            <w:bookmarkStart w:id="2156" w:name="_Ref534295302"/>
            <w:bookmarkStart w:id="2157" w:name="_Toc536112261"/>
            <w:bookmarkStart w:id="2158" w:name="_Toc536726129"/>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1E2FC7">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1E2FC7">
              <w:rPr>
                <w:noProof/>
                <w:sz w:val="22"/>
              </w:rPr>
              <w:t>10</w:t>
            </w:r>
            <w:r w:rsidR="0019727E">
              <w:rPr>
                <w:sz w:val="22"/>
              </w:rPr>
              <w:fldChar w:fldCharType="end"/>
            </w:r>
            <w:bookmarkEnd w:id="215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57"/>
            <w:bookmarkEnd w:id="2158"/>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1E2FC7" w:rsidRPr="001E2FC7">
        <w:rPr>
          <w:b/>
          <w:sz w:val="22"/>
        </w:rPr>
        <w:t>Figure 5.2</w:t>
      </w:r>
      <w:r w:rsidR="001E2FC7" w:rsidRPr="001E2FC7">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5635" cy="2802818"/>
                    </a:xfrm>
                    <a:prstGeom prst="rect">
                      <a:avLst/>
                    </a:prstGeom>
                  </pic:spPr>
                </pic:pic>
              </a:graphicData>
            </a:graphic>
          </wp:inline>
        </w:drawing>
      </w:r>
    </w:p>
    <w:p w14:paraId="1754A0C5" w14:textId="36598FF4" w:rsidR="00B0655E" w:rsidRDefault="00B0655E" w:rsidP="00B0655E">
      <w:pPr>
        <w:pStyle w:val="Lgende"/>
        <w:jc w:val="center"/>
        <w:rPr>
          <w:rFonts w:ascii="Calibri" w:hAnsi="Calibri" w:cs="Calibri"/>
          <w:i w:val="0"/>
          <w:color w:val="000000"/>
          <w:sz w:val="22"/>
          <w:szCs w:val="24"/>
        </w:rPr>
      </w:pPr>
      <w:bookmarkStart w:id="2159" w:name="_Ref531186145"/>
      <w:bookmarkStart w:id="2160" w:name="_Toc536112262"/>
      <w:bookmarkStart w:id="2161" w:name="_Toc536726130"/>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59"/>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60"/>
      <w:bookmarkEnd w:id="2161"/>
    </w:p>
    <w:p w14:paraId="592BC73D" w14:textId="481D80DB" w:rsidR="00DB069B" w:rsidRDefault="00DB069B" w:rsidP="00A95AF3">
      <w:pPr>
        <w:pStyle w:val="Titre4"/>
        <w:spacing w:before="240" w:after="240"/>
        <w:ind w:left="709" w:hanging="862"/>
      </w:pPr>
      <w:r>
        <w:t xml:space="preserve">Résultat de l’analyse </w:t>
      </w:r>
    </w:p>
    <w:p w14:paraId="79757582" w14:textId="240D91FE"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1E2FC7" w:rsidRPr="001E2FC7">
        <w:rPr>
          <w:b/>
          <w:iCs/>
        </w:rPr>
        <w:t xml:space="preserve">Figure </w:t>
      </w:r>
      <w:r w:rsidR="001E2FC7" w:rsidRPr="001E2FC7">
        <w:rPr>
          <w:b/>
          <w:iCs/>
          <w:noProof/>
        </w:rPr>
        <w:t>5.2</w:t>
      </w:r>
      <w:r w:rsidR="001E2FC7" w:rsidRPr="001E2FC7">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0ECAC2D0"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50A7E511" w14:textId="77777777" w:rsidR="001E2FC7" w:rsidRPr="001E2FC7" w:rsidRDefault="0037172D" w:rsidP="001E2FC7">
      <w:pPr>
        <w:spacing w:after="240" w:line="360" w:lineRule="auto"/>
        <w:ind w:firstLine="709"/>
        <w:rPr>
          <w:rFonts w:cs="Calibri"/>
          <w:b/>
          <w:color w:val="000000"/>
          <w:szCs w:val="24"/>
        </w:rPr>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p>
    <w:p w14:paraId="390684E6" w14:textId="77777777" w:rsidR="0037172D" w:rsidRDefault="001E2FC7" w:rsidP="0037172D">
      <w:pPr>
        <w:spacing w:before="240" w:after="240" w:line="360" w:lineRule="auto"/>
        <w:ind w:firstLine="709"/>
      </w:pPr>
      <w:r w:rsidRPr="001E2FC7">
        <w:rPr>
          <w:rFonts w:cs="Calibri"/>
          <w:b/>
          <w:color w:val="000000"/>
          <w:szCs w:val="24"/>
        </w:rPr>
        <w:t>Tableau</w:t>
      </w:r>
      <w:r w:rsidRPr="001E2FC7">
        <w:rPr>
          <w:rFonts w:cs="Calibri"/>
          <w:b/>
          <w:iCs/>
          <w:noProof/>
          <w:color w:val="000000"/>
          <w:szCs w:val="24"/>
        </w:rPr>
        <w:t xml:space="preserve"> </w:t>
      </w:r>
      <w:r>
        <w:rPr>
          <w:rFonts w:cs="Calibri"/>
          <w:i/>
          <w:iCs/>
          <w:noProof/>
          <w:color w:val="000000"/>
          <w:szCs w:val="24"/>
        </w:rPr>
        <w:t>5.2</w:t>
      </w:r>
      <w:r>
        <w:rPr>
          <w:rFonts w:cs="Calibri"/>
          <w:i/>
          <w:iCs/>
          <w:noProof/>
          <w:color w:val="000000"/>
          <w:szCs w:val="24"/>
        </w:rPr>
        <w:noBreakHyphen/>
        <w:t>2</w:t>
      </w:r>
      <w:r w:rsidR="0037172D" w:rsidRPr="006E3ACC">
        <w:rPr>
          <w:b/>
        </w:rPr>
        <w:fldChar w:fldCharType="end"/>
      </w:r>
      <w:r w:rsidR="0037172D" w:rsidRPr="0035608C">
        <w:t xml:space="preserve"> </w:t>
      </w:r>
      <w:r w:rsidR="0037172D">
        <w:t xml:space="preserve">et le coefficient d’influence </w:t>
      </w:r>
      <m:oMath>
        <m:r>
          <m:rPr>
            <m:sty m:val="bi"/>
          </m:rPr>
          <w:rPr>
            <w:rFonts w:ascii="Cambria Math" w:hAnsi="Cambria Math"/>
          </w:rPr>
          <m:t>C</m:t>
        </m:r>
      </m:oMath>
      <w:r w:rsidR="0037172D" w:rsidRPr="00C809D9">
        <w:t xml:space="preserve"> </w:t>
      </w:r>
      <w:r w:rsidR="0037172D">
        <w:t>déterminé par l’approche analytique amélioré</w:t>
      </w:r>
      <w:r w:rsidR="0037172D" w:rsidRPr="00C809D9">
        <w:t>.</w:t>
      </w:r>
      <w:r w:rsidR="0037172D" w:rsidRPr="00DD796F">
        <w:t xml:space="preserve"> </w:t>
      </w:r>
      <w:r w:rsidR="0037172D">
        <w:t xml:space="preserve">Ces balourds thermiques créés sont dépendent des balourds mécaniques imposés et leurs balourds totaux sont présenté au </w:t>
      </w:r>
      <w:r w:rsidR="0037172D" w:rsidRPr="009521A5">
        <w:rPr>
          <w:b/>
        </w:rPr>
        <w:fldChar w:fldCharType="begin"/>
      </w:r>
      <w:r w:rsidR="0037172D" w:rsidRPr="009521A5">
        <w:rPr>
          <w:b/>
        </w:rPr>
        <w:instrText xml:space="preserve"> REF _Ref534382904 \h  \* MERGEFORMAT </w:instrText>
      </w:r>
      <w:r w:rsidR="0037172D" w:rsidRPr="009521A5">
        <w:rPr>
          <w:b/>
        </w:rPr>
      </w:r>
      <w:r w:rsidR="0037172D" w:rsidRPr="009521A5">
        <w:rPr>
          <w:b/>
        </w:rPr>
        <w:fldChar w:fldCharType="separate"/>
      </w:r>
      <w:r w:rsidRPr="001E2FC7">
        <w:rPr>
          <w:rFonts w:cs="Calibri"/>
          <w:b/>
          <w:iCs/>
          <w:color w:val="000000"/>
          <w:szCs w:val="24"/>
        </w:rPr>
        <w:t>Tableau 5.2</w:t>
      </w:r>
      <w:r w:rsidRPr="001E2FC7">
        <w:rPr>
          <w:rFonts w:cs="Calibri"/>
          <w:b/>
          <w:iCs/>
          <w:color w:val="000000"/>
          <w:szCs w:val="24"/>
        </w:rPr>
        <w:noBreakHyphen/>
        <w:t>3</w:t>
      </w:r>
      <w:r w:rsidR="0037172D" w:rsidRPr="009521A5">
        <w:rPr>
          <w:b/>
        </w:rPr>
        <w:fldChar w:fldCharType="end"/>
      </w:r>
      <w:r w:rsidR="0037172D" w:rsidRPr="009521A5">
        <w:t>.</w:t>
      </w:r>
      <w:r w:rsidR="0037172D">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13C654A1" w:rsidR="004D6813" w:rsidRDefault="004D6813" w:rsidP="006201A6">
      <w:pPr>
        <w:pStyle w:val="Lgende"/>
        <w:spacing w:after="240"/>
        <w:jc w:val="center"/>
        <w:rPr>
          <w:rFonts w:ascii="Calibri" w:hAnsi="Calibri" w:cs="Calibri"/>
          <w:i w:val="0"/>
          <w:iCs w:val="0"/>
          <w:color w:val="000000"/>
          <w:sz w:val="22"/>
          <w:szCs w:val="24"/>
        </w:rPr>
      </w:pPr>
      <w:bookmarkStart w:id="2162" w:name="_Ref531184866"/>
      <w:bookmarkStart w:id="2163" w:name="_Toc536112263"/>
      <w:bookmarkStart w:id="2164" w:name="_Toc536726131"/>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162"/>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63"/>
      <w:bookmarkEnd w:id="2164"/>
    </w:p>
    <w:p w14:paraId="38750094" w14:textId="77777777" w:rsidR="0074469B" w:rsidRPr="0074469B" w:rsidRDefault="0074469B" w:rsidP="0074469B">
      <w:pPr>
        <w:rPr>
          <w:lang w:eastAsia="zh-CN"/>
        </w:rPr>
      </w:pPr>
    </w:p>
    <w:p w14:paraId="6EF454EF" w14:textId="1C0C5146"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65" w:name="_Ref534382904"/>
      <w:bookmarkStart w:id="2166" w:name="_Toc536112279"/>
      <w:bookmarkStart w:id="2167" w:name="_Toc536726177"/>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1E2FC7">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65"/>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66"/>
      <w:bookmarkEnd w:id="2167"/>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6B4811" w14:textId="64611CC5" w:rsidR="008D1AF1" w:rsidRDefault="008D1AF1" w:rsidP="008D1AF1">
      <w:pPr>
        <w:spacing w:before="120" w:line="360" w:lineRule="auto"/>
      </w:pP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1E7C3EC8" w14:textId="77777777" w:rsidR="00716F03" w:rsidRDefault="00716F03" w:rsidP="00716F03">
      <w:pPr>
        <w:spacing w:before="240" w:after="240" w:line="360" w:lineRule="auto"/>
      </w:pPr>
    </w:p>
    <w:p w14:paraId="2AE18F12" w14:textId="38632A87" w:rsidR="007C4A41" w:rsidRDefault="007C4A41" w:rsidP="007C4A41">
      <w:pPr>
        <w:pStyle w:val="Titre2"/>
        <w:ind w:left="709"/>
        <w:rPr>
          <w:lang w:eastAsia="zh-CN"/>
        </w:rPr>
      </w:pPr>
      <w:bookmarkStart w:id="2168" w:name="_Toc534984877"/>
      <w:bookmarkStart w:id="2169" w:name="_Toc536726005"/>
      <w:r>
        <w:rPr>
          <w:lang w:eastAsia="zh-CN"/>
        </w:rPr>
        <w:t>Tech</w:t>
      </w:r>
      <w:r w:rsidR="0052000A">
        <w:rPr>
          <w:lang w:eastAsia="zh-CN"/>
        </w:rPr>
        <w:t>niques à mettre en oeuvre pour é</w:t>
      </w:r>
      <w:r>
        <w:rPr>
          <w:lang w:eastAsia="zh-CN"/>
        </w:rPr>
        <w:t>viter l’instabilite de l’effet Morton</w:t>
      </w:r>
      <w:bookmarkEnd w:id="2169"/>
      <w:r>
        <w:rPr>
          <w:lang w:eastAsia="zh-CN"/>
        </w:rPr>
        <w:t xml:space="preserve"> </w:t>
      </w:r>
      <w:bookmarkEnd w:id="2168"/>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170" w:name="_Toc536726006"/>
      <w:r>
        <w:rPr>
          <w:lang w:eastAsia="zh-CN"/>
        </w:rPr>
        <w:t xml:space="preserve">Comparaison quantitative des coefficients d’influence </w:t>
      </w:r>
      <m:oMath>
        <m:r>
          <m:rPr>
            <m:sty m:val="bi"/>
          </m:rPr>
          <w:rPr>
            <w:rFonts w:ascii="Cambria Math" w:hAnsi="Cambria Math"/>
            <w:lang w:eastAsia="zh-CN"/>
          </w:rPr>
          <m:t>ABC</m:t>
        </m:r>
      </m:oMath>
      <w:bookmarkEnd w:id="2170"/>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412C625D"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fldChar w:fldCharType="begin"/>
      </w:r>
      <w:r w:rsidR="00E45A5C">
        <w:instrText xml:space="preserve"> REF _Ref536721498 \h </w:instrText>
      </w:r>
      <w:r w:rsidR="00E45A5C">
        <w:fldChar w:fldCharType="separate"/>
      </w:r>
      <w:r w:rsidR="001E2FC7" w:rsidRPr="00C80962">
        <w:rPr>
          <w:i/>
          <w:iCs/>
        </w:rPr>
        <w:t xml:space="preserve">Figure </w:t>
      </w:r>
      <w:r w:rsidR="001E2FC7">
        <w:rPr>
          <w:i/>
          <w:iCs/>
          <w:noProof/>
        </w:rPr>
        <w:t>5.3</w:t>
      </w:r>
      <w:r w:rsidR="001E2FC7">
        <w:rPr>
          <w:i/>
          <w:iCs/>
        </w:rPr>
        <w:noBreakHyphen/>
      </w:r>
      <w:r w:rsidR="001E2FC7">
        <w:rPr>
          <w:i/>
          <w:iCs/>
          <w:noProof/>
        </w:rPr>
        <w:t>1</w:t>
      </w:r>
      <w:r w:rsidR="00E45A5C">
        <w:fldChar w:fldCharType="end"/>
      </w:r>
      <w:r w:rsidR="00885876">
        <w:rPr>
          <w:b/>
        </w:rPr>
        <w:t>)</w:t>
      </w:r>
      <w:r>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1E2FC7">
        <w:rPr>
          <w:b/>
        </w:rPr>
        <w:t>[55]</w:t>
      </w:r>
      <w:r w:rsidR="00DE14CA" w:rsidRPr="00034511">
        <w:rPr>
          <w:b/>
        </w:rPr>
        <w:fldChar w:fldCharType="end"/>
      </w:r>
      <w:r w:rsidR="00423AFC" w:rsidRPr="00423AFC">
        <w:t xml:space="preserve"> par</w:t>
      </w:r>
      <w:r w:rsidR="00423AFC">
        <w:t xml:space="preserve"> Faulkner et al.</w:t>
      </w:r>
      <w:r w:rsidR="002137EC">
        <w:t> </w:t>
      </w:r>
      <w:r w:rsidR="005E31E2" w:rsidRPr="00DE14CA">
        <w:rPr>
          <w:b/>
        </w:rPr>
        <w:fldChar w:fldCharType="begin"/>
      </w:r>
      <w:r w:rsidR="005E31E2" w:rsidRPr="00DE14CA">
        <w:rPr>
          <w:b/>
        </w:rPr>
        <w:instrText xml:space="preserve"> REF _Ref536202736 \r \h </w:instrText>
      </w:r>
      <w:r w:rsidR="005E31E2">
        <w:rPr>
          <w:b/>
        </w:rPr>
        <w:instrText xml:space="preserve"> \* MERGEFORMAT </w:instrText>
      </w:r>
      <w:r w:rsidR="005E31E2" w:rsidRPr="00DE14CA">
        <w:rPr>
          <w:b/>
        </w:rPr>
      </w:r>
      <w:r w:rsidR="005E31E2" w:rsidRPr="00DE14CA">
        <w:rPr>
          <w:b/>
        </w:rPr>
        <w:fldChar w:fldCharType="separate"/>
      </w:r>
      <w:r w:rsidR="001E2FC7">
        <w:rPr>
          <w:b/>
        </w:rPr>
        <w:t>[25]</w:t>
      </w:r>
      <w:r w:rsidR="005E31E2" w:rsidRPr="00DE14CA">
        <w:rPr>
          <w:b/>
        </w:rPr>
        <w:fldChar w:fldCharType="end"/>
      </w:r>
      <w:r w:rsidR="002137EC">
        <w:t>:</w:t>
      </w:r>
      <w:r w:rsidR="00423AFC">
        <w:t xml:space="preserve"> Ce rotor </w:t>
      </w:r>
      <w:r>
        <w:t>exhibe une instabilité</w:t>
      </w:r>
      <w:r w:rsidR="006530E1">
        <w:t xml:space="preserve"> à l’origine thermique</w:t>
      </w:r>
      <w:r w:rsidRPr="00F43860">
        <w:t xml:space="preserve"> </w:t>
      </w:r>
      <w:r>
        <w:t>à une vitesse de rotation avoisinant</w:t>
      </w:r>
      <w:r w:rsidR="00AA31BA">
        <w:t>e</w:t>
      </w:r>
      <w:r>
        <w:t xml:space="preserve">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1E2FC7">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1E2FC7">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w:t>
      </w:r>
      <w:r w:rsidR="003A2300">
        <w:t xml:space="preserve"> de</w:t>
      </w:r>
      <w:r w:rsidR="00D25992">
        <w:t xml:space="preserve"> Lorenz</w:t>
      </w:r>
      <w:r w:rsidR="00FA3220">
        <w:t xml:space="preserve"> et de Murphy</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1E2FC7">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3462" cy="1552144"/>
                    </a:xfrm>
                    <a:prstGeom prst="rect">
                      <a:avLst/>
                    </a:prstGeom>
                  </pic:spPr>
                </pic:pic>
              </a:graphicData>
            </a:graphic>
          </wp:inline>
        </w:drawing>
      </w:r>
    </w:p>
    <w:p w14:paraId="42FE4FD7" w14:textId="1EB9ADF8"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71" w:name="_Ref536721498"/>
      <w:bookmarkStart w:id="2172" w:name="_Toc536112264"/>
      <w:bookmarkStart w:id="2173" w:name="_Toc536726132"/>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71"/>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1E2FC7">
        <w:rPr>
          <w:b/>
          <w:i w:val="0"/>
          <w:sz w:val="22"/>
        </w:rPr>
        <w:t>[55]</w:t>
      </w:r>
      <w:bookmarkEnd w:id="2172"/>
      <w:bookmarkEnd w:id="2173"/>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3022F500" w14:textId="7B691F89"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1E2FC7">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1E2FC7" w:rsidRPr="001E2FC7">
        <w:rPr>
          <w:b/>
          <w:iCs/>
          <w:szCs w:val="22"/>
        </w:rPr>
        <w:t>Figure 5.3</w:t>
      </w:r>
      <w:r w:rsidR="001E2FC7" w:rsidRPr="001E2FC7">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BA2DF0">
        <w:rPr>
          <w:szCs w:val="22"/>
        </w:rPr>
        <w:t xml:space="preserve">Selon les études présenté dans </w:t>
      </w:r>
      <w:r w:rsidR="00BA2DF0" w:rsidRPr="00BA2DF0">
        <w:rPr>
          <w:b/>
          <w:szCs w:val="22"/>
        </w:rPr>
        <w:fldChar w:fldCharType="begin"/>
      </w:r>
      <w:r w:rsidR="00BA2DF0" w:rsidRPr="00BA2DF0">
        <w:rPr>
          <w:b/>
          <w:szCs w:val="22"/>
        </w:rPr>
        <w:instrText xml:space="preserve"> REF _Ref533096446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1E2FC7">
        <w:rPr>
          <w:b/>
          <w:szCs w:val="22"/>
        </w:rPr>
        <w:t>[21]</w:t>
      </w:r>
      <w:r w:rsidR="00BA2DF0" w:rsidRPr="00BA2DF0">
        <w:rPr>
          <w:b/>
          <w:szCs w:val="22"/>
        </w:rPr>
        <w:fldChar w:fldCharType="end"/>
      </w:r>
      <w:r w:rsidR="00BA2DF0">
        <w:rPr>
          <w:b/>
          <w:szCs w:val="22"/>
        </w:rPr>
        <w:t xml:space="preserve"> </w:t>
      </w:r>
      <w:r w:rsidR="00BA2DF0" w:rsidRPr="00BA2DF0">
        <w:rPr>
          <w:szCs w:val="22"/>
        </w:rPr>
        <w:t>et</w:t>
      </w:r>
      <w:r w:rsidR="00BA2DF0">
        <w:rPr>
          <w:b/>
          <w:szCs w:val="22"/>
        </w:rPr>
        <w:t xml:space="preserve"> </w:t>
      </w:r>
      <w:r w:rsidR="00BA2DF0" w:rsidRPr="00BA2DF0">
        <w:rPr>
          <w:b/>
          <w:szCs w:val="22"/>
        </w:rPr>
        <w:fldChar w:fldCharType="begin"/>
      </w:r>
      <w:r w:rsidR="00BA2DF0" w:rsidRPr="00BA2DF0">
        <w:rPr>
          <w:b/>
          <w:szCs w:val="22"/>
        </w:rPr>
        <w:instrText xml:space="preserve"> REF _Ref536202736 \r \h </w:instrText>
      </w:r>
      <w:r w:rsidR="00BA2DF0">
        <w:rPr>
          <w:b/>
          <w:szCs w:val="22"/>
        </w:rPr>
        <w:instrText xml:space="preserve"> \* MERGEFORMAT </w:instrText>
      </w:r>
      <w:r w:rsidR="00BA2DF0" w:rsidRPr="00BA2DF0">
        <w:rPr>
          <w:b/>
          <w:szCs w:val="22"/>
        </w:rPr>
      </w:r>
      <w:r w:rsidR="00BA2DF0" w:rsidRPr="00BA2DF0">
        <w:rPr>
          <w:b/>
          <w:szCs w:val="22"/>
        </w:rPr>
        <w:fldChar w:fldCharType="separate"/>
      </w:r>
      <w:r w:rsidR="001E2FC7">
        <w:rPr>
          <w:b/>
          <w:szCs w:val="22"/>
        </w:rPr>
        <w:t>[25]</w:t>
      </w:r>
      <w:r w:rsidR="00BA2DF0" w:rsidRPr="00BA2DF0">
        <w:rPr>
          <w:b/>
          <w:szCs w:val="22"/>
        </w:rPr>
        <w:fldChar w:fldCharType="end"/>
      </w:r>
      <w:r w:rsidR="00BA2DF0" w:rsidRPr="00BA2DF0">
        <w:rPr>
          <w:szCs w:val="22"/>
        </w:rPr>
        <w:t>, ce</w:t>
      </w:r>
      <w:r w:rsidR="00BA2DF0">
        <w:rPr>
          <w:szCs w:val="22"/>
        </w:rPr>
        <w:t xml:space="preserve"> rotor </w:t>
      </w:r>
      <w:r w:rsidR="004A5BAD">
        <w:rPr>
          <w:szCs w:val="22"/>
        </w:rPr>
        <w:t>exhibait</w:t>
      </w:r>
      <w:r w:rsidR="00BA2DF0">
        <w:rPr>
          <w:szCs w:val="22"/>
        </w:rPr>
        <w:t xml:space="preserve"> une instabilité du type l’effet Morton autour de 10000 tr/min. </w:t>
      </w:r>
      <w:r w:rsidR="00105E39">
        <w:rPr>
          <w:szCs w:val="22"/>
        </w:rPr>
        <w:t xml:space="preserve">Basé 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1E2FC7">
        <w:rPr>
          <w:b/>
          <w:szCs w:val="22"/>
          <w:lang w:eastAsia="zh-CN"/>
        </w:rPr>
        <w:t>[21]</w:t>
      </w:r>
      <w:r w:rsidR="00105E39" w:rsidRPr="009861B9">
        <w:rPr>
          <w:b/>
          <w:szCs w:val="22"/>
          <w:lang w:eastAsia="zh-CN"/>
        </w:rPr>
        <w:fldChar w:fldCharType="end"/>
      </w:r>
      <w:r w:rsidR="00142615">
        <w:rPr>
          <w:b/>
          <w:szCs w:val="22"/>
          <w:lang w:eastAsia="zh-CN"/>
        </w:rPr>
        <w:t xml:space="preserve"> </w:t>
      </w:r>
      <w:r w:rsidR="00142615" w:rsidRPr="00142615">
        <w:rPr>
          <w:szCs w:val="22"/>
          <w:lang w:eastAsia="zh-CN"/>
        </w:rPr>
        <w:t xml:space="preserve">et </w:t>
      </w:r>
      <w:r w:rsidR="00142615">
        <w:rPr>
          <w:szCs w:val="22"/>
          <w:lang w:eastAsia="zh-CN"/>
        </w:rPr>
        <w:t xml:space="preserve">les résultats présentés dans </w:t>
      </w:r>
      <w:r w:rsidR="00142615" w:rsidRPr="00BA2DF0">
        <w:rPr>
          <w:b/>
          <w:szCs w:val="22"/>
        </w:rPr>
        <w:fldChar w:fldCharType="begin"/>
      </w:r>
      <w:r w:rsidR="00142615" w:rsidRPr="00BA2DF0">
        <w:rPr>
          <w:b/>
          <w:szCs w:val="22"/>
        </w:rPr>
        <w:instrText xml:space="preserve"> REF _Ref533096446 \r \h </w:instrText>
      </w:r>
      <w:r w:rsidR="00142615">
        <w:rPr>
          <w:b/>
          <w:szCs w:val="22"/>
        </w:rPr>
        <w:instrText xml:space="preserve"> \* MERGEFORMAT </w:instrText>
      </w:r>
      <w:r w:rsidR="00142615" w:rsidRPr="00BA2DF0">
        <w:rPr>
          <w:b/>
          <w:szCs w:val="22"/>
        </w:rPr>
      </w:r>
      <w:r w:rsidR="00142615" w:rsidRPr="00BA2DF0">
        <w:rPr>
          <w:b/>
          <w:szCs w:val="22"/>
        </w:rPr>
        <w:fldChar w:fldCharType="separate"/>
      </w:r>
      <w:r w:rsidR="001E2FC7">
        <w:rPr>
          <w:b/>
          <w:szCs w:val="22"/>
        </w:rPr>
        <w:t>[21]</w:t>
      </w:r>
      <w:r w:rsidR="00142615" w:rsidRPr="00BA2DF0">
        <w:rPr>
          <w:b/>
          <w:szCs w:val="22"/>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1E2FC7">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rPr>
          <w:szCs w:val="22"/>
          <w:lang w:eastAsia="zh-CN"/>
        </w:rPr>
        <w:t xml:space="preserve">donnent respectivement </w:t>
      </w:r>
      <m:oMath>
        <m:r>
          <w:rPr>
            <w:rFonts w:ascii="Cambria Math" w:hAnsi="Cambria Math"/>
          </w:rPr>
          <m:t>0.201 µm/(g∙mm)</m:t>
        </m:r>
      </m:oMath>
      <w:r w:rsidR="00142615">
        <w:t xml:space="preserve"> </w:t>
      </w:r>
      <w:r w:rsidR="00DB426E">
        <w:t>et</w:t>
      </w:r>
      <m:oMath>
        <m:r>
          <w:rPr>
            <w:rFonts w:ascii="Cambria Math" w:hAnsi="Cambria Math"/>
          </w:rPr>
          <m:t xml:space="preserve"> 0.135 (g∙mm)/°C</m:t>
        </m:r>
      </m:oMath>
      <w:r w:rsidR="005766D3">
        <w:t xml:space="preserve"> à la vitesse 10505 tr/min</w:t>
      </w:r>
      <w:r w:rsidR="00DB426E">
        <w:t>.</w:t>
      </w:r>
    </w:p>
    <w:p w14:paraId="697B5D4A" w14:textId="77777777" w:rsidR="0019727E" w:rsidRDefault="0019727E" w:rsidP="0019727E">
      <w:pPr>
        <w:keepNext/>
        <w:spacing w:line="360" w:lineRule="auto"/>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7"/>
                    <a:srcRect t="17572"/>
                    <a:stretch/>
                  </pic:blipFill>
                  <pic:spPr>
                    <a:xfrm>
                      <a:off x="0" y="0"/>
                      <a:ext cx="4186800" cy="1530000"/>
                    </a:xfrm>
                    <a:prstGeom prst="rect">
                      <a:avLst/>
                    </a:prstGeom>
                  </pic:spPr>
                </pic:pic>
              </a:graphicData>
            </a:graphic>
          </wp:inline>
        </w:drawing>
      </w:r>
    </w:p>
    <w:p w14:paraId="52D84317" w14:textId="58F44F4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74" w:name="_Ref536452193"/>
      <w:bookmarkStart w:id="2175" w:name="_Toc53672613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74"/>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1E2FC7">
        <w:rPr>
          <w:rFonts w:ascii="Calibri" w:eastAsia="Times New Roman" w:hAnsi="Calibri" w:cs="Times New Roman"/>
          <w:b/>
          <w:i w:val="0"/>
          <w:iCs w:val="0"/>
          <w:color w:val="auto"/>
          <w:sz w:val="22"/>
          <w:szCs w:val="22"/>
        </w:rPr>
        <w:t>[21]</w:t>
      </w:r>
      <w:bookmarkEnd w:id="2175"/>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0E8594AA"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1E2FC7">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1E2FC7">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1E2FC7">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8"/>
                    <a:stretch>
                      <a:fillRect/>
                    </a:stretch>
                  </pic:blipFill>
                  <pic:spPr>
                    <a:xfrm>
                      <a:off x="0" y="0"/>
                      <a:ext cx="3506843" cy="1479354"/>
                    </a:xfrm>
                    <a:prstGeom prst="rect">
                      <a:avLst/>
                    </a:prstGeom>
                  </pic:spPr>
                </pic:pic>
              </a:graphicData>
            </a:graphic>
          </wp:inline>
        </w:drawing>
      </w:r>
    </w:p>
    <w:p w14:paraId="6FA70534" w14:textId="58B4B94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76" w:name="_Toc536726134"/>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1E2FC7">
        <w:rPr>
          <w:rFonts w:ascii="Calibri" w:eastAsia="Times New Roman" w:hAnsi="Calibri" w:cs="Times New Roman"/>
          <w:b/>
          <w:i w:val="0"/>
          <w:iCs w:val="0"/>
          <w:color w:val="auto"/>
          <w:sz w:val="22"/>
          <w:szCs w:val="22"/>
        </w:rPr>
        <w:t>[16]</w:t>
      </w:r>
      <w:bookmarkEnd w:id="2176"/>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A7F3B1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1E2FC7">
        <w:rPr>
          <w:b/>
          <w:szCs w:val="22"/>
        </w:rPr>
        <w:t>[18]</w:t>
      </w:r>
      <w:r w:rsidR="00D038FD" w:rsidRPr="00D038FD">
        <w:rPr>
          <w:b/>
          <w:szCs w:val="22"/>
        </w:rPr>
        <w:fldChar w:fldCharType="end"/>
      </w:r>
      <w:r w:rsidR="00F163B5">
        <w:rPr>
          <w:szCs w:val="22"/>
        </w:rPr>
        <w:t>. Dans cette configuration</w:t>
      </w:r>
      <w:r>
        <w:rPr>
          <w:szCs w:val="22"/>
        </w:rPr>
        <w:t xml:space="preserve"> du rotor qui représentant le compresseur,  </w:t>
      </w:r>
      <w:r w:rsidR="00F163B5">
        <w:rPr>
          <w:szCs w:val="22"/>
        </w:rPr>
        <w:t>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1E2FC7" w:rsidRPr="001E2FC7">
        <w:rPr>
          <w:b/>
          <w:iCs/>
          <w:szCs w:val="22"/>
        </w:rPr>
        <w:t xml:space="preserve">Figure </w:t>
      </w:r>
      <w:r w:rsidR="001E2FC7" w:rsidRPr="001E2FC7">
        <w:rPr>
          <w:b/>
          <w:iCs/>
          <w:noProof/>
          <w:szCs w:val="22"/>
        </w:rPr>
        <w:t>5.3</w:t>
      </w:r>
      <w:r w:rsidR="001E2FC7" w:rsidRPr="001E2FC7">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1E2FC7">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A480C0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177" w:name="_Ref535589702"/>
      <w:bookmarkStart w:id="2178" w:name="_Toc536112265"/>
      <w:bookmarkStart w:id="2179" w:name="_Toc536726135"/>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1E2FC7">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1E2FC7">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77"/>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1E2FC7">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178"/>
      <w:bookmarkEnd w:id="2179"/>
    </w:p>
    <w:p w14:paraId="396F8741" w14:textId="618D545D"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1E2FC7" w:rsidRPr="001E2FC7">
        <w:rPr>
          <w:b/>
          <w:iCs/>
          <w:szCs w:val="22"/>
        </w:rPr>
        <w:t xml:space="preserve">Figure </w:t>
      </w:r>
      <w:r w:rsidR="001E2FC7" w:rsidRPr="001E2FC7">
        <w:rPr>
          <w:b/>
          <w:iCs/>
          <w:noProof/>
          <w:szCs w:val="22"/>
        </w:rPr>
        <w:t>5.3</w:t>
      </w:r>
      <w:r w:rsidR="001E2FC7" w:rsidRPr="001E2FC7">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1B117B">
        <w:rPr>
          <w:b/>
          <w:szCs w:val="22"/>
          <w:lang w:eastAsia="zh-CN"/>
        </w:rPr>
        <w:t xml:space="preserve"> </w:t>
      </w:r>
      <w:r w:rsidR="001B117B">
        <w:rPr>
          <w:szCs w:val="22"/>
          <w:lang w:eastAsia="zh-CN"/>
        </w:rPr>
        <w:t>pour certains cas où ces données sont disponibles directement dans les références ou pour autres cas dont les coefficients sont approximées par les résultats présentée dans la publication</w:t>
      </w:r>
      <w:r w:rsidR="00740566">
        <w:rPr>
          <w:szCs w:val="22"/>
          <w:lang w:eastAsia="zh-CN"/>
        </w:rPr>
        <w:t xml:space="preserv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1E2FC7" w:rsidRPr="001E2FC7">
        <w:rPr>
          <w:b/>
          <w:szCs w:val="22"/>
          <w:lang w:eastAsia="zh-CN"/>
        </w:rPr>
        <w:t>Figure 5.3</w:t>
      </w:r>
      <w:r w:rsidR="001E2FC7" w:rsidRPr="001E2FC7">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7082C457" w14:textId="2B4FF8BD" w:rsidR="00F163B5" w:rsidRDefault="00F163B5" w:rsidP="00777DB3">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32"/>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33"/>
                    <a:stretch>
                      <a:fillRect/>
                    </a:stretch>
                  </pic:blipFill>
                  <pic:spPr>
                    <a:xfrm>
                      <a:off x="0" y="0"/>
                      <a:ext cx="3466047" cy="1980000"/>
                    </a:xfrm>
                    <a:prstGeom prst="rect">
                      <a:avLst/>
                    </a:prstGeom>
                  </pic:spPr>
                </pic:pic>
              </a:graphicData>
            </a:graphic>
          </wp:inline>
        </w:drawing>
      </w:r>
    </w:p>
    <w:p w14:paraId="564D509E" w14:textId="6FFD2147"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80" w:name="_Ref532235910"/>
      <w:bookmarkStart w:id="2181" w:name="_Toc536112266"/>
      <w:bookmarkStart w:id="2182" w:name="_Toc536726136"/>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80"/>
      <w:r w:rsidRPr="002344CF">
        <w:rPr>
          <w:rFonts w:ascii="Calibri" w:eastAsia="Times New Roman" w:hAnsi="Calibri" w:cs="Times New Roman"/>
          <w:i w:val="0"/>
          <w:iCs w:val="0"/>
          <w:color w:val="auto"/>
          <w:sz w:val="22"/>
          <w:szCs w:val="22"/>
        </w:rPr>
        <w:t> : Comparaison des coefficients d’influence de l’effet Morton entre les cas d’études</w:t>
      </w:r>
      <w:bookmarkEnd w:id="2181"/>
      <w:bookmarkEnd w:id="2182"/>
    </w:p>
    <w:p w14:paraId="6F1A930A" w14:textId="7729A2BD" w:rsidR="00D66780" w:rsidRDefault="00D6221E" w:rsidP="00D66780">
      <w:pPr>
        <w:keepNext/>
        <w:jc w:val="center"/>
      </w:pPr>
      <w:r w:rsidRPr="00D6221E">
        <w:rPr>
          <w:noProof/>
          <w:lang w:eastAsia="zh-CN"/>
        </w:rPr>
        <w:drawing>
          <wp:inline distT="0" distB="0" distL="0" distR="0" wp14:anchorId="13551A6F" wp14:editId="080ADC46">
            <wp:extent cx="3956407" cy="2260121"/>
            <wp:effectExtent l="0" t="0" r="0" b="6985"/>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34"/>
                    <a:stretch>
                      <a:fillRect/>
                    </a:stretch>
                  </pic:blipFill>
                  <pic:spPr>
                    <a:xfrm>
                      <a:off x="0" y="0"/>
                      <a:ext cx="3962052" cy="2263345"/>
                    </a:xfrm>
                    <a:prstGeom prst="rect">
                      <a:avLst/>
                    </a:prstGeom>
                  </pic:spPr>
                </pic:pic>
              </a:graphicData>
            </a:graphic>
          </wp:inline>
        </w:drawing>
      </w:r>
    </w:p>
    <w:p w14:paraId="6987D812" w14:textId="162C1A0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183" w:name="_Ref532235878"/>
      <w:bookmarkStart w:id="2184" w:name="_Toc536112267"/>
      <w:bookmarkStart w:id="2185" w:name="_Toc536726137"/>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1E2FC7">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83"/>
      <w:r w:rsidRPr="00872B75">
        <w:rPr>
          <w:rFonts w:ascii="Calibri" w:eastAsia="Times New Roman" w:hAnsi="Calibri" w:cs="Times New Roman"/>
          <w:i w:val="0"/>
          <w:iCs w:val="0"/>
          <w:color w:val="auto"/>
          <w:sz w:val="22"/>
          <w:szCs w:val="22"/>
        </w:rPr>
        <w:t> : Résultat de l’analyse de l’effet Morton des cas</w:t>
      </w:r>
      <w:bookmarkEnd w:id="2184"/>
      <w:bookmarkEnd w:id="2185"/>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186" w:name="_Toc534984879"/>
      <w:bookmarkStart w:id="2187" w:name="_Toc536726007"/>
      <w:r>
        <w:rPr>
          <w:lang w:eastAsia="zh-CN"/>
        </w:rPr>
        <w:t xml:space="preserve">Parametres influents sur coefficient </w:t>
      </w:r>
      <m:oMath>
        <m:r>
          <m:rPr>
            <m:sty m:val="bi"/>
          </m:rPr>
          <w:rPr>
            <w:rFonts w:ascii="Cambria Math" w:hAnsi="Cambria Math"/>
            <w:lang w:eastAsia="zh-CN"/>
          </w:rPr>
          <m:t>C</m:t>
        </m:r>
      </m:oMath>
      <w:bookmarkEnd w:id="2186"/>
      <w:bookmarkEnd w:id="2187"/>
    </w:p>
    <w:p w14:paraId="7ACBAAE5" w14:textId="676E612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1E2FC7">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1E2FC7">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1E2FC7">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88" w:name="_Toc536726008"/>
      <w:r>
        <w:rPr>
          <w:lang w:eastAsia="zh-CN"/>
        </w:rPr>
        <w:t xml:space="preserve">Parametres influents sur le coefficient </w:t>
      </w:r>
      <m:oMath>
        <m:r>
          <m:rPr>
            <m:sty m:val="bi"/>
          </m:rPr>
          <w:rPr>
            <w:rFonts w:ascii="Cambria Math" w:hAnsi="Cambria Math"/>
            <w:lang w:eastAsia="zh-CN"/>
          </w:rPr>
          <m:t>B</m:t>
        </m:r>
      </m:oMath>
      <w:bookmarkEnd w:id="2188"/>
    </w:p>
    <w:p w14:paraId="5862ACD9" w14:textId="254553E6"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1E2FC7">
        <w:rPr>
          <w:b/>
          <w:lang w:eastAsia="zh-CN"/>
        </w:rPr>
        <w:t>[56]</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2116C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1E2FC7">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1E2FC7">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1E2FC7">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89" w:name="_Toc536726009"/>
      <w:r>
        <w:rPr>
          <w:lang w:eastAsia="zh-CN"/>
        </w:rPr>
        <w:t xml:space="preserve">Parametres influents sur le coefficient </w:t>
      </w:r>
      <m:oMath>
        <m:r>
          <m:rPr>
            <m:sty m:val="bi"/>
          </m:rPr>
          <w:rPr>
            <w:rFonts w:ascii="Cambria Math" w:hAnsi="Cambria Math"/>
            <w:lang w:eastAsia="zh-CN"/>
          </w:rPr>
          <m:t>A</m:t>
        </m:r>
      </m:oMath>
      <w:bookmarkEnd w:id="2189"/>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1E2FC7">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1C9C8294"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r w:rsidR="00B27588">
        <w:rPr>
          <w:lang w:eastAsia="zh-CN"/>
        </w:rPr>
        <w:t>terme</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1E2FC7">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1E2FC7" w:rsidRPr="001E2FC7">
        <w:rPr>
          <w:b/>
          <w:szCs w:val="22"/>
        </w:rPr>
        <w:t>Tableau 5.3</w:t>
      </w:r>
      <w:r w:rsidR="001E2FC7" w:rsidRPr="001E2FC7">
        <w:rPr>
          <w:b/>
          <w:szCs w:val="22"/>
        </w:rPr>
        <w:noBreakHyphen/>
        <w:t>1</w:t>
      </w:r>
      <w:r w:rsidRPr="00EB11CD">
        <w:rPr>
          <w:b/>
          <w:szCs w:val="22"/>
        </w:rPr>
        <w:fldChar w:fldCharType="end"/>
      </w:r>
      <w:r>
        <w:rPr>
          <w:szCs w:val="22"/>
        </w:rPr>
        <w:t xml:space="preserve">. </w:t>
      </w:r>
    </w:p>
    <w:p w14:paraId="53E1C98E" w14:textId="75AE60D9"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190" w:name="_Ref532298509"/>
      <w:bookmarkStart w:id="2191" w:name="_Toc536112280"/>
      <w:bookmarkStart w:id="2192" w:name="_Toc536726178"/>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1E2FC7">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1E2FC7">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190"/>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191"/>
      <w:bookmarkEnd w:id="2192"/>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1E2FC7">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1E2FC7">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1E2FC7">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1E2FC7" w:rsidRPr="001E2FC7">
              <w:rPr>
                <w:b/>
                <w:sz w:val="24"/>
                <w:szCs w:val="22"/>
              </w:rPr>
              <w:t>[22</w:t>
            </w:r>
            <w:r w:rsidR="001E2FC7">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1E2FC7">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1E2FC7">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1E2FC7">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5472D5DF"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1E2FC7">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193" w:name="_Toc536726010"/>
      <w:r>
        <w:t>Conclusion</w:t>
      </w:r>
      <w:bookmarkEnd w:id="2193"/>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94" w:name="_Toc536726011"/>
      <w:r w:rsidRPr="005B6FDA">
        <w:t>Conclusion</w:t>
      </w:r>
      <w:r w:rsidR="005C2433" w:rsidRPr="005B6FDA">
        <w:t xml:space="preserve"> générale</w:t>
      </w:r>
      <w:bookmarkEnd w:id="2194"/>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fldChar w:fldCharType="separate"/>
      </w:r>
      <w:r w:rsidR="001E2FC7">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77777777"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1E2FC7">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1479AE1"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1E2FC7">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95" w:name="_Annexe_A_:"/>
      <w:bookmarkStart w:id="2196" w:name="_Ref535938142"/>
      <w:bookmarkStart w:id="2197" w:name="_Toc536726012"/>
      <w:bookmarkEnd w:id="2195"/>
      <w:r>
        <w:rPr>
          <w:szCs w:val="40"/>
        </w:rPr>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96"/>
      <w:bookmarkEnd w:id="2197"/>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392F65E2" w:rsidR="007B25CC" w:rsidRPr="005320DE" w:rsidRDefault="005320DE" w:rsidP="005320DE">
      <w:pPr>
        <w:pStyle w:val="Lgende"/>
        <w:jc w:val="center"/>
        <w:rPr>
          <w:rFonts w:eastAsia="Times New Roman" w:cs="Times New Roman"/>
          <w:i w:val="0"/>
          <w:iCs w:val="0"/>
          <w:color w:val="auto"/>
          <w:sz w:val="22"/>
          <w:szCs w:val="20"/>
          <w:lang w:eastAsia="fr-FR"/>
        </w:rPr>
      </w:pPr>
      <w:bookmarkStart w:id="2198" w:name="_Ref536127479"/>
      <w:bookmarkStart w:id="2199" w:name="_Toc536726138"/>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98"/>
      <w:r w:rsidR="007B25CC" w:rsidRPr="005320DE">
        <w:rPr>
          <w:rFonts w:eastAsia="Times New Roman" w:cs="Times New Roman"/>
          <w:i w:val="0"/>
          <w:iCs w:val="0"/>
          <w:color w:val="auto"/>
          <w:sz w:val="22"/>
          <w:szCs w:val="20"/>
          <w:lang w:eastAsia="fr-FR"/>
        </w:rPr>
        <w:t>: Le patin incliné 1D</w:t>
      </w:r>
      <w:bookmarkEnd w:id="2199"/>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1E2FC7" w:rsidRPr="001E2FC7">
        <w:rPr>
          <w:b/>
          <w:iCs/>
        </w:rPr>
        <w:t>Figure A</w:t>
      </w:r>
      <w:r w:rsidR="001E2FC7" w:rsidRPr="001E2FC7">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1E2FC7">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1E2FC7" w:rsidRPr="001E2FC7">
        <w:rPr>
          <w:b/>
          <w:iCs/>
        </w:rPr>
        <w:t>Tableau A</w:t>
      </w:r>
      <w:r w:rsidR="001E2FC7" w:rsidRPr="001E2FC7">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24DB079"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200" w:name="_Ref536128481"/>
      <w:bookmarkStart w:id="2201" w:name="_Toc536726179"/>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00"/>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201"/>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202" w:name="_Toc536726013"/>
      <w:r w:rsidRPr="00BB7697">
        <w:rPr>
          <w:caps w:val="0"/>
        </w:rPr>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202"/>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1E2FC7" w:rsidRPr="001E2FC7">
        <w:rPr>
          <w:b/>
          <w:iCs/>
        </w:rPr>
        <w:t>Figure A.1</w:t>
      </w:r>
      <w:r w:rsidR="001E2FC7" w:rsidRPr="001E2FC7">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1E2FC7">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1E2FC7">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C13AC0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203" w:name="_Ref536129341"/>
      <w:bookmarkStart w:id="2204" w:name="_Toc536726139"/>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1E2FC7">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03"/>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204"/>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1E2FC7">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1E6C73"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1E6C73"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1E2FC7" w:rsidRPr="001E2FC7">
        <w:rPr>
          <w:b/>
          <w:iCs/>
        </w:rPr>
        <w:t xml:space="preserve">Figure </w:t>
      </w:r>
      <w:r w:rsidR="001E2FC7" w:rsidRPr="001E2FC7">
        <w:rPr>
          <w:b/>
          <w:iCs/>
          <w:noProof/>
        </w:rPr>
        <w:t>A.1</w:t>
      </w:r>
      <w:r w:rsidR="001E2FC7" w:rsidRPr="001E2FC7">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1E2FC7" w:rsidRPr="001E2FC7">
        <w:rPr>
          <w:b/>
          <w:iCs/>
        </w:rPr>
        <w:t xml:space="preserve">Figure </w:t>
      </w:r>
      <w:r w:rsidR="001E2FC7" w:rsidRPr="001E2FC7">
        <w:rPr>
          <w:b/>
          <w:iCs/>
          <w:noProof/>
        </w:rPr>
        <w:t>A.1</w:t>
      </w:r>
      <w:r w:rsidR="001E2FC7" w:rsidRPr="001E2FC7">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1E2FC7">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205" w:name="_Ref536008842"/>
            <w:r w:rsidRPr="005600FC">
              <w:rPr>
                <w:rFonts w:ascii="Times New Roman" w:eastAsia="Times New Roman" w:hAnsi="Times New Roman"/>
                <w:b/>
                <w:iCs w:val="0"/>
                <w:color w:val="auto"/>
                <w:sz w:val="22"/>
                <w:szCs w:val="22"/>
                <w:lang w:eastAsia="fr-FR"/>
              </w:rPr>
              <w:t xml:space="preserve"> </w:t>
            </w:r>
            <w:bookmarkEnd w:id="2205"/>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1E2FC7" w:rsidRPr="001E2FC7">
        <w:rPr>
          <w:b/>
        </w:rPr>
        <w:t xml:space="preserve">Figure </w:t>
      </w:r>
      <w:r w:rsidR="001E2FC7" w:rsidRPr="001E2FC7">
        <w:rPr>
          <w:b/>
          <w:noProof/>
        </w:rPr>
        <w:t>A.1</w:t>
      </w:r>
      <w:r w:rsidR="001E2FC7" w:rsidRPr="001E2FC7">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1E2FC7" w:rsidRPr="001E2FC7">
        <w:rPr>
          <w:b/>
        </w:rPr>
        <w:t xml:space="preserve">Figure </w:t>
      </w:r>
      <w:r w:rsidR="001E2FC7" w:rsidRPr="001E2FC7">
        <w:rPr>
          <w:b/>
          <w:noProof/>
        </w:rPr>
        <w:t>A.1</w:t>
      </w:r>
      <w:r w:rsidR="001E2FC7" w:rsidRPr="001E2FC7">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1E2FC7" w:rsidRPr="001E2FC7">
        <w:rPr>
          <w:b/>
          <w:iCs/>
        </w:rPr>
        <w:t xml:space="preserve">Tableau </w:t>
      </w:r>
      <w:r w:rsidR="001E2FC7" w:rsidRPr="001E2FC7">
        <w:rPr>
          <w:b/>
          <w:iCs/>
          <w:noProof/>
        </w:rPr>
        <w:t>A.5</w:t>
      </w:r>
      <w:r w:rsidR="001E2FC7" w:rsidRPr="001E2FC7">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1E2FC7">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7"/>
                          <a:stretch>
                            <a:fillRect/>
                          </a:stretch>
                        </pic:blipFill>
                        <pic:spPr>
                          <a:xfrm>
                            <a:off x="0" y="0"/>
                            <a:ext cx="5130401" cy="2334134"/>
                          </a:xfrm>
                          <a:prstGeom prst="rect">
                            <a:avLst/>
                          </a:prstGeom>
                        </pic:spPr>
                      </pic:pic>
                    </a:graphicData>
                  </a:graphic>
                </wp:inline>
              </w:drawing>
            </w:r>
          </w:p>
        </w:tc>
      </w:tr>
    </w:tbl>
    <w:p w14:paraId="78233F30" w14:textId="1BACFE9E" w:rsidR="00884AF9" w:rsidRPr="00476664" w:rsidRDefault="00DB2555" w:rsidP="00476664">
      <w:pPr>
        <w:spacing w:after="240"/>
        <w:jc w:val="center"/>
      </w:pPr>
      <w:bookmarkStart w:id="2206" w:name="_Ref536129823"/>
      <w:bookmarkStart w:id="2207" w:name="_Toc53672614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2</w:t>
      </w:r>
      <w:r w:rsidR="0019727E">
        <w:rPr>
          <w:iCs/>
        </w:rPr>
        <w:fldChar w:fldCharType="end"/>
      </w:r>
      <w:bookmarkEnd w:id="2206"/>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207"/>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4A35B6B8" w14:textId="2A28390D" w:rsidR="00597CA8" w:rsidRPr="00476664" w:rsidRDefault="00DB2555" w:rsidP="00597CA8">
      <w:pPr>
        <w:spacing w:after="240"/>
        <w:jc w:val="center"/>
      </w:pPr>
      <w:bookmarkStart w:id="2208" w:name="_Ref536129824"/>
      <w:bookmarkStart w:id="2209" w:name="_Toc53672614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3</w:t>
      </w:r>
      <w:r w:rsidR="0019727E">
        <w:rPr>
          <w:iCs/>
        </w:rPr>
        <w:fldChar w:fldCharType="end"/>
      </w:r>
      <w:bookmarkEnd w:id="2208"/>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209"/>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0"/>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90ED2C1" w:rsidR="008D6358" w:rsidRPr="00597CA8" w:rsidRDefault="00DB2555" w:rsidP="00597CA8">
      <w:pPr>
        <w:pStyle w:val="MDPI51figurecaption"/>
        <w:ind w:left="0"/>
        <w:jc w:val="center"/>
        <w:rPr>
          <w:rFonts w:ascii="Calibri" w:hAnsi="Calibri"/>
          <w:color w:val="auto"/>
          <w:sz w:val="22"/>
          <w:lang w:val="fr-FR" w:eastAsia="fr-FR" w:bidi="ar-SA"/>
        </w:rPr>
      </w:pPr>
      <w:bookmarkStart w:id="2210" w:name="_Ref536129825"/>
      <w:bookmarkStart w:id="2211" w:name="_Toc536726142"/>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210"/>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211"/>
    </w:p>
    <w:p w14:paraId="377A807A" w14:textId="701C29A8" w:rsidR="00704E8C" w:rsidRDefault="00704E8C" w:rsidP="00E0308D">
      <w:pPr>
        <w:pStyle w:val="Titre2"/>
        <w:numPr>
          <w:ilvl w:val="1"/>
          <w:numId w:val="33"/>
        </w:numPr>
        <w:ind w:left="709"/>
        <w:rPr>
          <w:caps w:val="0"/>
        </w:rPr>
      </w:pPr>
      <w:bookmarkStart w:id="2212" w:name="_Toc536726014"/>
      <w:r w:rsidRPr="00704E8C">
        <w:rPr>
          <w:caps w:val="0"/>
        </w:rPr>
        <w:t>Discrétisation quand la température e</w:t>
      </w:r>
      <w:r>
        <w:rPr>
          <w:caps w:val="0"/>
        </w:rPr>
        <w:t xml:space="preserve">st approximée par des polynômes </w:t>
      </w:r>
      <w:r w:rsidRPr="00704E8C">
        <w:rPr>
          <w:caps w:val="0"/>
        </w:rPr>
        <w:t>de Legendre</w:t>
      </w:r>
      <w:bookmarkEnd w:id="2212"/>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1E2FC7">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1E2FC7">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1E2FC7" w:rsidRPr="001E2FC7">
        <w:rPr>
          <w:b/>
          <w:iCs/>
        </w:rPr>
        <w:t xml:space="preserve">Figure </w:t>
      </w:r>
      <w:r w:rsidR="001E2FC7" w:rsidRPr="001E2FC7">
        <w:rPr>
          <w:b/>
          <w:iCs/>
          <w:noProof/>
        </w:rPr>
        <w:t>A.2</w:t>
      </w:r>
      <w:r w:rsidR="001E2FC7" w:rsidRPr="001E2FC7">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1E2FC7" w:rsidRPr="001E2FC7">
        <w:rPr>
          <w:b/>
          <w:iCs/>
        </w:rPr>
        <w:t xml:space="preserve">Figure </w:t>
      </w:r>
      <w:r w:rsidR="001E2FC7" w:rsidRPr="001E2FC7">
        <w:rPr>
          <w:b/>
          <w:iCs/>
          <w:noProof/>
        </w:rPr>
        <w:t>A.2</w:t>
      </w:r>
      <w:r w:rsidR="001E2FC7" w:rsidRPr="001E2FC7">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1"/>
                          <a:stretch>
                            <a:fillRect/>
                          </a:stretch>
                        </pic:blipFill>
                        <pic:spPr>
                          <a:xfrm>
                            <a:off x="0" y="0"/>
                            <a:ext cx="5034450" cy="2520000"/>
                          </a:xfrm>
                          <a:prstGeom prst="rect">
                            <a:avLst/>
                          </a:prstGeom>
                        </pic:spPr>
                      </pic:pic>
                    </a:graphicData>
                  </a:graphic>
                </wp:inline>
              </w:drawing>
            </w:r>
          </w:p>
        </w:tc>
      </w:tr>
    </w:tbl>
    <w:p w14:paraId="2AC9D5AD" w14:textId="16BFCDC3" w:rsidR="002654EB" w:rsidRPr="0054713D" w:rsidRDefault="00CB4979" w:rsidP="00504E0E">
      <w:pPr>
        <w:spacing w:after="240"/>
        <w:jc w:val="center"/>
      </w:pPr>
      <w:bookmarkStart w:id="2213" w:name="_Ref536130758"/>
      <w:bookmarkStart w:id="2214" w:name="_Toc53672614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1</w:t>
      </w:r>
      <w:r w:rsidR="0019727E">
        <w:rPr>
          <w:iCs/>
        </w:rPr>
        <w:fldChar w:fldCharType="end"/>
      </w:r>
      <w:bookmarkEnd w:id="2213"/>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214"/>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2BBC01A6" w14:textId="635DB31F" w:rsidR="002654EB" w:rsidRPr="00504E0E" w:rsidRDefault="00CB4979" w:rsidP="00504E0E">
      <w:pPr>
        <w:spacing w:after="240"/>
        <w:jc w:val="center"/>
      </w:pPr>
      <w:bookmarkStart w:id="2215" w:name="_Ref536130759"/>
      <w:bookmarkStart w:id="2216" w:name="_Ref524006384"/>
      <w:bookmarkStart w:id="2217" w:name="_Toc53672614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2</w:t>
      </w:r>
      <w:r w:rsidR="0019727E">
        <w:rPr>
          <w:iCs/>
        </w:rPr>
        <w:fldChar w:fldCharType="end"/>
      </w:r>
      <w:bookmarkEnd w:id="2215"/>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216"/>
      <w:bookmarkEnd w:id="2217"/>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1E2FC7" w:rsidRPr="001E2FC7">
        <w:rPr>
          <w:b/>
        </w:rPr>
        <w:t xml:space="preserve">Figure </w:t>
      </w:r>
      <w:r w:rsidR="001E2FC7" w:rsidRPr="001E2FC7">
        <w:rPr>
          <w:b/>
          <w:noProof/>
        </w:rPr>
        <w:t>A.2</w:t>
      </w:r>
      <w:r w:rsidR="001E2FC7" w:rsidRPr="001E2FC7">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1E2FC7" w:rsidRPr="001E2FC7">
        <w:rPr>
          <w:b/>
        </w:rPr>
        <w:t xml:space="preserve">Figure </w:t>
      </w:r>
      <w:r w:rsidR="001E2FC7" w:rsidRPr="001E2FC7">
        <w:rPr>
          <w:b/>
          <w:noProof/>
        </w:rPr>
        <w:t>A.2</w:t>
      </w:r>
      <w:r w:rsidR="001E2FC7" w:rsidRPr="001E2FC7">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1E2FC7" w:rsidRPr="001E2FC7">
        <w:rPr>
          <w:b/>
        </w:rPr>
        <w:t>Figure A.4</w:t>
      </w:r>
      <w:r w:rsidR="001E2FC7" w:rsidRPr="001E2FC7">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1E2FC7" w:rsidRPr="001E2FC7">
        <w:rPr>
          <w:b/>
        </w:rPr>
        <w:t>Figure A.4</w:t>
      </w:r>
      <w:r w:rsidR="001E2FC7" w:rsidRPr="001E2FC7">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1E2FC7">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1E2FC7" w:rsidRPr="001E2FC7">
        <w:rPr>
          <w:b/>
          <w:iCs/>
        </w:rPr>
        <w:t xml:space="preserve">Tableau </w:t>
      </w:r>
      <w:r w:rsidR="001E2FC7" w:rsidRPr="001E2FC7">
        <w:rPr>
          <w:b/>
          <w:iCs/>
          <w:noProof/>
        </w:rPr>
        <w:t>A.5</w:t>
      </w:r>
      <w:r w:rsidR="001E2FC7" w:rsidRPr="001E2FC7">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1E2FC7">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43"/>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4"/>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80EE00E" w:rsidR="009564B9" w:rsidRPr="002B578E" w:rsidRDefault="00CB4979" w:rsidP="002B578E">
      <w:pPr>
        <w:pStyle w:val="MDPI51figurecaption"/>
        <w:ind w:left="0"/>
        <w:jc w:val="center"/>
        <w:rPr>
          <w:rFonts w:ascii="Calibri" w:hAnsi="Calibri"/>
          <w:color w:val="auto"/>
          <w:sz w:val="22"/>
          <w:lang w:val="fr-FR" w:eastAsia="fr-FR" w:bidi="ar-SA"/>
        </w:rPr>
      </w:pPr>
      <w:bookmarkStart w:id="2218" w:name="_Ref536130760"/>
      <w:bookmarkStart w:id="2219" w:name="_Ref524006726"/>
      <w:bookmarkStart w:id="2220" w:name="_Toc536726145"/>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18"/>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219"/>
      <w:bookmarkEnd w:id="2220"/>
    </w:p>
    <w:p w14:paraId="11FDD87F" w14:textId="62A3C2F2" w:rsidR="009564B9" w:rsidRPr="00642BE2" w:rsidRDefault="00431295" w:rsidP="00E0308D">
      <w:pPr>
        <w:pStyle w:val="Titre2"/>
        <w:numPr>
          <w:ilvl w:val="1"/>
          <w:numId w:val="33"/>
        </w:numPr>
        <w:spacing w:after="240"/>
        <w:ind w:left="709" w:hanging="709"/>
        <w:rPr>
          <w:caps w:val="0"/>
        </w:rPr>
      </w:pPr>
      <w:bookmarkStart w:id="2221" w:name="_Toc536726015"/>
      <w:r w:rsidRPr="00431295">
        <w:rPr>
          <w:caps w:val="0"/>
        </w:rPr>
        <w:t xml:space="preserve">Comparaison </w:t>
      </w:r>
      <w:r>
        <w:rPr>
          <w:caps w:val="0"/>
        </w:rPr>
        <w:t>supplémentaires</w:t>
      </w:r>
      <w:r w:rsidRPr="00431295">
        <w:rPr>
          <w:caps w:val="0"/>
        </w:rPr>
        <w:t xml:space="preserve"> des résultats numériques</w:t>
      </w:r>
      <w:bookmarkEnd w:id="2221"/>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1E2FC7" w:rsidRPr="001E2FC7">
        <w:rPr>
          <w:b/>
        </w:rPr>
        <w:t xml:space="preserve">Figure </w:t>
      </w:r>
      <w:r w:rsidR="001E2FC7" w:rsidRPr="001E2FC7">
        <w:rPr>
          <w:b/>
          <w:noProof/>
        </w:rPr>
        <w:t>A.3</w:t>
      </w:r>
      <w:r w:rsidR="001E2FC7" w:rsidRPr="001E2FC7">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1E2FC7" w:rsidRPr="001E2FC7">
        <w:rPr>
          <w:b/>
        </w:rPr>
        <w:t xml:space="preserve">Figure </w:t>
      </w:r>
      <w:r w:rsidR="001E2FC7" w:rsidRPr="001E2FC7">
        <w:rPr>
          <w:b/>
          <w:noProof/>
        </w:rPr>
        <w:t>A.3</w:t>
      </w:r>
      <w:r w:rsidR="001E2FC7" w:rsidRPr="001E2FC7">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19985951" w14:textId="1E54F9A7" w:rsidR="000E0221" w:rsidRPr="000E0221" w:rsidRDefault="00CB4979" w:rsidP="003341E1">
      <w:pPr>
        <w:spacing w:after="240"/>
        <w:jc w:val="center"/>
      </w:pPr>
      <w:bookmarkStart w:id="2222" w:name="_Ref536130802"/>
      <w:bookmarkStart w:id="2223" w:name="_Toc53672614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1</w:t>
      </w:r>
      <w:r w:rsidR="0019727E">
        <w:rPr>
          <w:iCs/>
        </w:rPr>
        <w:fldChar w:fldCharType="end"/>
      </w:r>
      <w:bookmarkEnd w:id="2222"/>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223"/>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6"/>
                          <a:stretch>
                            <a:fillRect/>
                          </a:stretch>
                        </pic:blipFill>
                        <pic:spPr>
                          <a:xfrm>
                            <a:off x="0" y="0"/>
                            <a:ext cx="5037779" cy="2520000"/>
                          </a:xfrm>
                          <a:prstGeom prst="rect">
                            <a:avLst/>
                          </a:prstGeom>
                        </pic:spPr>
                      </pic:pic>
                    </a:graphicData>
                  </a:graphic>
                </wp:inline>
              </w:drawing>
            </w:r>
          </w:p>
        </w:tc>
      </w:tr>
    </w:tbl>
    <w:p w14:paraId="1E0F4939" w14:textId="0A8680F4" w:rsidR="003341E1" w:rsidRPr="000E0221" w:rsidRDefault="00CB4979" w:rsidP="003341E1">
      <w:pPr>
        <w:spacing w:after="240"/>
        <w:jc w:val="center"/>
      </w:pPr>
      <w:bookmarkStart w:id="2224" w:name="_Ref536130851"/>
      <w:bookmarkStart w:id="2225" w:name="_Toc53672614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2</w:t>
      </w:r>
      <w:r w:rsidR="0019727E">
        <w:rPr>
          <w:iCs/>
        </w:rPr>
        <w:fldChar w:fldCharType="end"/>
      </w:r>
      <w:bookmarkEnd w:id="2224"/>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225"/>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045A7F7" w:rsidR="00BE2B11" w:rsidRPr="00204FF6" w:rsidRDefault="00CB4979" w:rsidP="00204FF6">
      <w:pPr>
        <w:pStyle w:val="MDPI51figurecaption"/>
        <w:ind w:left="0"/>
        <w:jc w:val="center"/>
        <w:rPr>
          <w:rFonts w:ascii="Calibri" w:hAnsi="Calibri"/>
          <w:color w:val="auto"/>
          <w:sz w:val="22"/>
          <w:lang w:val="fr-FR" w:eastAsia="fr-FR" w:bidi="ar-SA"/>
        </w:rPr>
      </w:pPr>
      <w:bookmarkStart w:id="2226" w:name="_Ref536130807"/>
      <w:bookmarkStart w:id="2227" w:name="_Toc536726148"/>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26"/>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227"/>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1E2FC7" w:rsidRPr="001E2FC7">
        <w:rPr>
          <w:b/>
        </w:rPr>
        <w:t xml:space="preserve">Figure </w:t>
      </w:r>
      <w:r w:rsidR="001E2FC7" w:rsidRPr="001E2FC7">
        <w:rPr>
          <w:b/>
          <w:noProof/>
        </w:rPr>
        <w:t>A.3</w:t>
      </w:r>
      <w:r w:rsidR="001E2FC7" w:rsidRPr="001E2FC7">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1E2FC7" w:rsidRPr="001E2FC7">
        <w:rPr>
          <w:b/>
        </w:rPr>
        <w:t xml:space="preserve">Figure </w:t>
      </w:r>
      <w:r w:rsidR="001E2FC7" w:rsidRPr="001E2FC7">
        <w:rPr>
          <w:b/>
          <w:noProof/>
        </w:rPr>
        <w:t>A.3</w:t>
      </w:r>
      <w:r w:rsidR="001E2FC7" w:rsidRPr="001E2FC7">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1E2FC7" w:rsidRPr="001E2FC7">
        <w:rPr>
          <w:b/>
        </w:rPr>
        <w:t xml:space="preserve">Figure </w:t>
      </w:r>
      <w:r w:rsidR="001E2FC7" w:rsidRPr="001E2FC7">
        <w:rPr>
          <w:b/>
          <w:noProof/>
        </w:rPr>
        <w:t>A.3</w:t>
      </w:r>
      <w:r w:rsidR="001E2FC7" w:rsidRPr="001E2FC7">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1E2FC7" w:rsidRPr="001E2FC7">
        <w:rPr>
          <w:b/>
        </w:rPr>
        <w:t xml:space="preserve">Figure </w:t>
      </w:r>
      <w:r w:rsidR="001E2FC7" w:rsidRPr="001E2FC7">
        <w:rPr>
          <w:b/>
          <w:noProof/>
        </w:rPr>
        <w:t>A.3</w:t>
      </w:r>
      <w:r w:rsidR="001E2FC7" w:rsidRPr="001E2FC7">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1E2FC7" w:rsidRPr="001E2FC7">
        <w:rPr>
          <w:b/>
        </w:rPr>
        <w:t xml:space="preserve">Figure </w:t>
      </w:r>
      <w:r w:rsidR="001E2FC7" w:rsidRPr="001E2FC7">
        <w:rPr>
          <w:b/>
          <w:noProof/>
        </w:rPr>
        <w:t>A.3</w:t>
      </w:r>
      <w:r w:rsidR="001E2FC7" w:rsidRPr="001E2FC7">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1E2FC7" w:rsidRPr="001E2FC7">
        <w:rPr>
          <w:b/>
        </w:rPr>
        <w:t>Figure A.4</w:t>
      </w:r>
      <w:r w:rsidR="001E2FC7" w:rsidRPr="001E2FC7">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1E2FC7" w:rsidRPr="001E2FC7">
        <w:rPr>
          <w:b/>
        </w:rPr>
        <w:t>Figure A.4</w:t>
      </w:r>
      <w:r w:rsidR="001E2FC7" w:rsidRPr="001E2FC7">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1E2FC7">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1E2FC7" w:rsidRPr="001E2FC7">
        <w:rPr>
          <w:b/>
          <w:iCs/>
        </w:rPr>
        <w:t xml:space="preserve">Tableau </w:t>
      </w:r>
      <w:r w:rsidR="001E2FC7" w:rsidRPr="001E2FC7">
        <w:rPr>
          <w:b/>
          <w:iCs/>
          <w:noProof/>
        </w:rPr>
        <w:t>A.5</w:t>
      </w:r>
      <w:r w:rsidR="001E2FC7" w:rsidRPr="001E2FC7">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1E2FC7">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335D2FCF" w14:textId="5B7B91D5" w:rsidR="00DE6A39" w:rsidRPr="00DE6A39" w:rsidRDefault="00CB4979" w:rsidP="00DE6A39">
      <w:pPr>
        <w:spacing w:after="240"/>
        <w:jc w:val="center"/>
      </w:pPr>
      <w:bookmarkStart w:id="2228" w:name="_Ref536130944"/>
      <w:bookmarkStart w:id="2229" w:name="_Toc536726149"/>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1E2FC7">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1E2FC7">
        <w:rPr>
          <w:noProof/>
        </w:rPr>
        <w:t>4</w:t>
      </w:r>
      <w:r w:rsidR="009F566C">
        <w:rPr>
          <w:noProof/>
        </w:rPr>
        <w:fldChar w:fldCharType="end"/>
      </w:r>
      <w:bookmarkEnd w:id="2228"/>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29"/>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50"/>
                          <a:stretch>
                            <a:fillRect/>
                          </a:stretch>
                        </pic:blipFill>
                        <pic:spPr>
                          <a:xfrm>
                            <a:off x="0" y="0"/>
                            <a:ext cx="5034451" cy="2520000"/>
                          </a:xfrm>
                          <a:prstGeom prst="rect">
                            <a:avLst/>
                          </a:prstGeom>
                        </pic:spPr>
                      </pic:pic>
                    </a:graphicData>
                  </a:graphic>
                </wp:inline>
              </w:drawing>
            </w:r>
          </w:p>
        </w:tc>
      </w:tr>
    </w:tbl>
    <w:p w14:paraId="6C6B00EE" w14:textId="13E2D86D" w:rsidR="00DE6A39" w:rsidRPr="000E0221" w:rsidRDefault="00CB4979" w:rsidP="00DE6A39">
      <w:pPr>
        <w:spacing w:after="240"/>
        <w:jc w:val="center"/>
      </w:pPr>
      <w:bookmarkStart w:id="2230" w:name="_Ref536130958"/>
      <w:bookmarkStart w:id="2231" w:name="_Toc53672615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5</w:t>
      </w:r>
      <w:r w:rsidR="0019727E">
        <w:rPr>
          <w:iCs/>
        </w:rPr>
        <w:fldChar w:fldCharType="end"/>
      </w:r>
      <w:bookmarkEnd w:id="2230"/>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31"/>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1"/>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52"/>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C619538" w:rsidR="003D420D" w:rsidRPr="00F15DE2" w:rsidRDefault="00CB4979" w:rsidP="00F15DE2">
      <w:pPr>
        <w:pStyle w:val="MDPI51figurecaption"/>
        <w:ind w:left="0"/>
        <w:jc w:val="center"/>
        <w:rPr>
          <w:rFonts w:ascii="Calibri" w:hAnsi="Calibri"/>
          <w:color w:val="auto"/>
          <w:sz w:val="22"/>
          <w:lang w:val="fr-FR" w:eastAsia="fr-FR" w:bidi="ar-SA"/>
        </w:rPr>
      </w:pPr>
      <w:bookmarkStart w:id="2232" w:name="_Ref536130965"/>
      <w:bookmarkStart w:id="2233" w:name="_Toc536726151"/>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1E2FC7">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232"/>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233"/>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53"/>
                          <a:stretch>
                            <a:fillRect/>
                          </a:stretch>
                        </pic:blipFill>
                        <pic:spPr>
                          <a:xfrm>
                            <a:off x="0" y="0"/>
                            <a:ext cx="5032234" cy="2520000"/>
                          </a:xfrm>
                          <a:prstGeom prst="rect">
                            <a:avLst/>
                          </a:prstGeom>
                        </pic:spPr>
                      </pic:pic>
                    </a:graphicData>
                  </a:graphic>
                </wp:inline>
              </w:drawing>
            </w:r>
          </w:p>
        </w:tc>
      </w:tr>
    </w:tbl>
    <w:p w14:paraId="524286A0" w14:textId="33E3256C" w:rsidR="00EE0949" w:rsidRPr="00EE0949" w:rsidRDefault="00CB4979" w:rsidP="00EE0949">
      <w:pPr>
        <w:spacing w:after="240"/>
        <w:jc w:val="center"/>
      </w:pPr>
      <w:bookmarkStart w:id="2234" w:name="_Ref536131451"/>
      <w:bookmarkStart w:id="2235" w:name="_Toc53672615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7</w:t>
      </w:r>
      <w:r w:rsidR="0019727E">
        <w:rPr>
          <w:iCs/>
        </w:rPr>
        <w:fldChar w:fldCharType="end"/>
      </w:r>
      <w:bookmarkEnd w:id="2234"/>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235"/>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5032234" cy="2520000"/>
                          </a:xfrm>
                          <a:prstGeom prst="rect">
                            <a:avLst/>
                          </a:prstGeom>
                        </pic:spPr>
                      </pic:pic>
                    </a:graphicData>
                  </a:graphic>
                </wp:inline>
              </w:drawing>
            </w:r>
          </w:p>
        </w:tc>
      </w:tr>
    </w:tbl>
    <w:p w14:paraId="4D25DFD0" w14:textId="1C0CE9E0" w:rsidR="00EF11D5" w:rsidRPr="00EE0949" w:rsidRDefault="00CB4979" w:rsidP="00EF11D5">
      <w:pPr>
        <w:spacing w:after="240"/>
        <w:jc w:val="center"/>
      </w:pPr>
      <w:bookmarkStart w:id="2236" w:name="_Ref536131452"/>
      <w:bookmarkStart w:id="2237" w:name="_Toc53672615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8</w:t>
      </w:r>
      <w:r w:rsidR="0019727E">
        <w:rPr>
          <w:iCs/>
        </w:rPr>
        <w:fldChar w:fldCharType="end"/>
      </w:r>
      <w:bookmarkEnd w:id="2236"/>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237"/>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1E2FC7" w:rsidRPr="001E2FC7">
        <w:rPr>
          <w:b/>
          <w:iCs/>
        </w:rPr>
        <w:t xml:space="preserve">Figure </w:t>
      </w:r>
      <w:r w:rsidR="001E2FC7" w:rsidRPr="001E2FC7">
        <w:rPr>
          <w:b/>
          <w:iCs/>
          <w:noProof/>
        </w:rPr>
        <w:t>A.3</w:t>
      </w:r>
      <w:r w:rsidR="001E2FC7" w:rsidRPr="001E2FC7">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Ainsi, les deux méthodes ont des ordres d'approximation différents. Dans certaines configurations extrêmes, 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1E2FC7" w:rsidRPr="001E2FC7">
        <w:rPr>
          <w:b/>
        </w:rPr>
        <w:t>Figure A.4</w:t>
      </w:r>
      <w:r w:rsidR="001E2FC7" w:rsidRPr="001E2FC7">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1E2FC7" w:rsidRPr="001E2FC7">
        <w:rPr>
          <w:b/>
        </w:rPr>
        <w:t>Figure A.4</w:t>
      </w:r>
      <w:r w:rsidR="001E2FC7" w:rsidRPr="001E2FC7">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1E2FC7">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1E2FC7" w:rsidRPr="001E2FC7">
        <w:rPr>
          <w:b/>
          <w:iCs/>
        </w:rPr>
        <w:t xml:space="preserve">Tableau </w:t>
      </w:r>
      <w:r w:rsidR="001E2FC7" w:rsidRPr="001E2FC7">
        <w:rPr>
          <w:b/>
          <w:iCs/>
          <w:noProof/>
        </w:rPr>
        <w:t>A.5</w:t>
      </w:r>
      <w:r w:rsidR="001E2FC7" w:rsidRPr="001E2FC7">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1E2FC7">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4D7902F5" w:rsidR="00DC6D7F" w:rsidRPr="00EE0949" w:rsidRDefault="00CB4979" w:rsidP="00DC6D7F">
      <w:pPr>
        <w:spacing w:after="240"/>
        <w:jc w:val="center"/>
      </w:pPr>
      <w:bookmarkStart w:id="2238" w:name="_Ref536131453"/>
      <w:bookmarkStart w:id="2239" w:name="_Toc53672615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9</w:t>
      </w:r>
      <w:r w:rsidR="0019727E">
        <w:rPr>
          <w:iCs/>
        </w:rPr>
        <w:fldChar w:fldCharType="end"/>
      </w:r>
      <w:bookmarkEnd w:id="2238"/>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39"/>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07DFE85C" w:rsidR="00DC6D7F" w:rsidRPr="00EE0949" w:rsidRDefault="00CB4979" w:rsidP="00DC6D7F">
      <w:pPr>
        <w:spacing w:after="240"/>
        <w:jc w:val="center"/>
      </w:pPr>
      <w:bookmarkStart w:id="2240" w:name="_Ref536131454"/>
      <w:bookmarkStart w:id="2241" w:name="_Toc53672615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1E2FC7">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1E2FC7">
        <w:rPr>
          <w:iCs/>
          <w:noProof/>
        </w:rPr>
        <w:t>10</w:t>
      </w:r>
      <w:r w:rsidR="0019727E">
        <w:rPr>
          <w:iCs/>
        </w:rPr>
        <w:fldChar w:fldCharType="end"/>
      </w:r>
      <w:bookmarkEnd w:id="2240"/>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41"/>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242" w:name="_Ref536106071"/>
      <w:bookmarkStart w:id="2243" w:name="_Toc536726016"/>
      <w:r>
        <w:rPr>
          <w:caps w:val="0"/>
        </w:rPr>
        <w:t>Figures des champs de température des cas de calcul</w:t>
      </w:r>
      <w:bookmarkEnd w:id="2242"/>
      <w:bookmarkEnd w:id="2243"/>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94C1ADA" w:rsidR="005656F1" w:rsidRPr="008D6A91" w:rsidRDefault="00CB4979" w:rsidP="00CB4979">
            <w:pPr>
              <w:pStyle w:val="Lgende"/>
              <w:spacing w:after="0"/>
              <w:jc w:val="center"/>
              <w:rPr>
                <w:i w:val="0"/>
                <w:sz w:val="20"/>
              </w:rPr>
            </w:pPr>
            <w:bookmarkStart w:id="2244" w:name="_Ref536130761"/>
            <w:bookmarkStart w:id="2245" w:name="_Toc53672615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1</w:t>
            </w:r>
            <w:r w:rsidR="0019727E">
              <w:rPr>
                <w:i w:val="0"/>
                <w:sz w:val="20"/>
              </w:rPr>
              <w:fldChar w:fldCharType="end"/>
            </w:r>
            <w:bookmarkEnd w:id="2244"/>
            <w:r w:rsidR="005656F1" w:rsidRPr="008D6A91">
              <w:rPr>
                <w:i w:val="0"/>
                <w:sz w:val="20"/>
              </w:rPr>
              <w:t>: LPCM, N</w:t>
            </w:r>
            <w:r w:rsidR="005656F1">
              <w:rPr>
                <w:i w:val="0"/>
                <w:sz w:val="20"/>
              </w:rPr>
              <w:t>=12</w:t>
            </w:r>
            <w:bookmarkEnd w:id="2245"/>
          </w:p>
        </w:tc>
        <w:tc>
          <w:tcPr>
            <w:tcW w:w="4394" w:type="dxa"/>
            <w:tcBorders>
              <w:bottom w:val="single" w:sz="8" w:space="0" w:color="auto"/>
              <w:right w:val="single" w:sz="8" w:space="0" w:color="auto"/>
            </w:tcBorders>
            <w:vAlign w:val="center"/>
          </w:tcPr>
          <w:p w14:paraId="54BCDBE9" w14:textId="74221413" w:rsidR="005656F1" w:rsidRPr="008D6A91" w:rsidRDefault="00CB4979" w:rsidP="00CB4979">
            <w:pPr>
              <w:pStyle w:val="Lgende"/>
              <w:spacing w:after="0"/>
              <w:jc w:val="center"/>
              <w:rPr>
                <w:i w:val="0"/>
                <w:sz w:val="20"/>
              </w:rPr>
            </w:pPr>
            <w:bookmarkStart w:id="2246" w:name="_Ref536130762"/>
            <w:bookmarkStart w:id="2247" w:name="_Toc53672615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2</w:t>
            </w:r>
            <w:r w:rsidR="0019727E">
              <w:rPr>
                <w:i w:val="0"/>
                <w:sz w:val="20"/>
              </w:rPr>
              <w:fldChar w:fldCharType="end"/>
            </w:r>
            <w:bookmarkEnd w:id="2246"/>
            <w:r w:rsidR="005656F1" w:rsidRPr="008D6A91">
              <w:rPr>
                <w:i w:val="0"/>
                <w:sz w:val="20"/>
              </w:rPr>
              <w:t>: NDM, N</w:t>
            </w:r>
            <w:r w:rsidR="005656F1" w:rsidRPr="00CB4979">
              <w:rPr>
                <w:i w:val="0"/>
                <w:sz w:val="20"/>
              </w:rPr>
              <w:t>y</w:t>
            </w:r>
            <w:r w:rsidR="005656F1" w:rsidRPr="008D6A91">
              <w:rPr>
                <w:i w:val="0"/>
                <w:sz w:val="20"/>
              </w:rPr>
              <w:t>=80</w:t>
            </w:r>
            <w:bookmarkEnd w:id="2247"/>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0649BB4" w:rsidR="005656F1" w:rsidRPr="008D6A91" w:rsidRDefault="00CB4979" w:rsidP="00CB4979">
            <w:pPr>
              <w:pStyle w:val="Lgende"/>
              <w:spacing w:after="0"/>
              <w:jc w:val="center"/>
              <w:rPr>
                <w:i w:val="0"/>
                <w:sz w:val="20"/>
              </w:rPr>
            </w:pPr>
            <w:bookmarkStart w:id="2248" w:name="_Ref536131133"/>
            <w:bookmarkStart w:id="2249" w:name="_Toc53672615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3</w:t>
            </w:r>
            <w:r w:rsidR="0019727E">
              <w:rPr>
                <w:i w:val="0"/>
                <w:sz w:val="20"/>
              </w:rPr>
              <w:fldChar w:fldCharType="end"/>
            </w:r>
            <w:bookmarkEnd w:id="2248"/>
            <w:r w:rsidR="005656F1" w:rsidRPr="008D6A91">
              <w:rPr>
                <w:i w:val="0"/>
                <w:sz w:val="20"/>
              </w:rPr>
              <w:t>: LPCM, N</w:t>
            </w:r>
            <w:r w:rsidR="005656F1">
              <w:rPr>
                <w:i w:val="0"/>
                <w:sz w:val="20"/>
              </w:rPr>
              <w:t>=16</w:t>
            </w:r>
            <w:bookmarkEnd w:id="2249"/>
          </w:p>
        </w:tc>
        <w:tc>
          <w:tcPr>
            <w:tcW w:w="4394" w:type="dxa"/>
            <w:tcBorders>
              <w:bottom w:val="single" w:sz="8" w:space="0" w:color="auto"/>
              <w:right w:val="single" w:sz="8" w:space="0" w:color="auto"/>
            </w:tcBorders>
            <w:vAlign w:val="center"/>
          </w:tcPr>
          <w:p w14:paraId="4208D047" w14:textId="03878BBC" w:rsidR="005656F1" w:rsidRPr="008D6A91" w:rsidRDefault="00CB4979" w:rsidP="00CB4979">
            <w:pPr>
              <w:pStyle w:val="Lgende"/>
              <w:spacing w:after="0"/>
              <w:jc w:val="center"/>
              <w:rPr>
                <w:i w:val="0"/>
                <w:sz w:val="20"/>
              </w:rPr>
            </w:pPr>
            <w:bookmarkStart w:id="2250" w:name="_Toc53672615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50"/>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7F7465FA" w:rsidR="005656F1" w:rsidRPr="008D6A91" w:rsidRDefault="00CB4979" w:rsidP="00CB4979">
            <w:pPr>
              <w:pStyle w:val="Lgende"/>
              <w:spacing w:after="0"/>
              <w:jc w:val="center"/>
              <w:rPr>
                <w:i w:val="0"/>
                <w:sz w:val="20"/>
              </w:rPr>
            </w:pPr>
            <w:bookmarkStart w:id="2251" w:name="_Toc53672616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51"/>
          </w:p>
        </w:tc>
        <w:tc>
          <w:tcPr>
            <w:tcW w:w="4394" w:type="dxa"/>
            <w:tcBorders>
              <w:bottom w:val="single" w:sz="8" w:space="0" w:color="auto"/>
              <w:right w:val="single" w:sz="8" w:space="0" w:color="auto"/>
            </w:tcBorders>
            <w:vAlign w:val="center"/>
          </w:tcPr>
          <w:p w14:paraId="35F3ABC8" w14:textId="316E6176" w:rsidR="005656F1" w:rsidRPr="008D6A91" w:rsidRDefault="00CB4979" w:rsidP="00CB4979">
            <w:pPr>
              <w:pStyle w:val="Lgende"/>
              <w:spacing w:after="0"/>
              <w:jc w:val="center"/>
              <w:rPr>
                <w:i w:val="0"/>
                <w:sz w:val="20"/>
              </w:rPr>
            </w:pPr>
            <w:bookmarkStart w:id="2252" w:name="_Ref536131144"/>
            <w:bookmarkStart w:id="2253" w:name="_Toc53672616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6</w:t>
            </w:r>
            <w:r w:rsidR="0019727E">
              <w:rPr>
                <w:i w:val="0"/>
                <w:sz w:val="20"/>
              </w:rPr>
              <w:fldChar w:fldCharType="end"/>
            </w:r>
            <w:bookmarkEnd w:id="2252"/>
            <w:r w:rsidR="005656F1" w:rsidRPr="008D6A91">
              <w:rPr>
                <w:i w:val="0"/>
                <w:sz w:val="20"/>
              </w:rPr>
              <w:t>: NDM, N</w:t>
            </w:r>
            <w:r w:rsidR="005656F1" w:rsidRPr="00CB4979">
              <w:rPr>
                <w:i w:val="0"/>
                <w:sz w:val="20"/>
              </w:rPr>
              <w:t>y</w:t>
            </w:r>
            <w:r w:rsidR="005656F1" w:rsidRPr="008D6A91">
              <w:rPr>
                <w:i w:val="0"/>
                <w:sz w:val="20"/>
              </w:rPr>
              <w:t>=160</w:t>
            </w:r>
            <w:bookmarkEnd w:id="2253"/>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272F0BFB" w:rsidR="005656F1" w:rsidRPr="005403DE" w:rsidRDefault="009A2575" w:rsidP="00CB4979">
            <w:pPr>
              <w:pStyle w:val="Lgende"/>
              <w:spacing w:after="0"/>
              <w:jc w:val="center"/>
              <w:rPr>
                <w:i w:val="0"/>
                <w:sz w:val="20"/>
              </w:rPr>
            </w:pPr>
            <w:bookmarkStart w:id="2254" w:name="_Ref536131455"/>
            <w:bookmarkStart w:id="2255" w:name="_Toc53672616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7</w:t>
            </w:r>
            <w:r w:rsidR="0019727E">
              <w:rPr>
                <w:i w:val="0"/>
                <w:sz w:val="20"/>
              </w:rPr>
              <w:fldChar w:fldCharType="end"/>
            </w:r>
            <w:bookmarkEnd w:id="2254"/>
            <w:r w:rsidR="005656F1" w:rsidRPr="005403DE">
              <w:rPr>
                <w:i w:val="0"/>
                <w:sz w:val="20"/>
              </w:rPr>
              <w:t>: LPCM, N</w:t>
            </w:r>
            <w:r w:rsidR="005656F1">
              <w:rPr>
                <w:i w:val="0"/>
                <w:sz w:val="20"/>
              </w:rPr>
              <w:t>=16</w:t>
            </w:r>
            <w:bookmarkEnd w:id="2255"/>
          </w:p>
        </w:tc>
        <w:tc>
          <w:tcPr>
            <w:tcW w:w="4394" w:type="dxa"/>
            <w:tcBorders>
              <w:bottom w:val="single" w:sz="8" w:space="0" w:color="auto"/>
              <w:right w:val="single" w:sz="8" w:space="0" w:color="auto"/>
            </w:tcBorders>
            <w:vAlign w:val="center"/>
          </w:tcPr>
          <w:p w14:paraId="7F099819" w14:textId="404563A1" w:rsidR="005656F1" w:rsidRPr="005403DE" w:rsidRDefault="009A2575" w:rsidP="00CB4979">
            <w:pPr>
              <w:pStyle w:val="Lgende"/>
              <w:spacing w:after="0"/>
              <w:jc w:val="center"/>
              <w:rPr>
                <w:i w:val="0"/>
                <w:sz w:val="20"/>
              </w:rPr>
            </w:pPr>
            <w:bookmarkStart w:id="2256" w:name="_Toc53672616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56"/>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6EBDF58" w:rsidR="005656F1" w:rsidRPr="005403DE" w:rsidRDefault="009A2575" w:rsidP="00CB4979">
            <w:pPr>
              <w:pStyle w:val="Lgende"/>
              <w:spacing w:after="0"/>
              <w:jc w:val="center"/>
              <w:rPr>
                <w:i w:val="0"/>
                <w:sz w:val="20"/>
              </w:rPr>
            </w:pPr>
            <w:bookmarkStart w:id="2257" w:name="_Toc53672616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57"/>
          </w:p>
        </w:tc>
        <w:tc>
          <w:tcPr>
            <w:tcW w:w="4394" w:type="dxa"/>
            <w:tcBorders>
              <w:bottom w:val="single" w:sz="8" w:space="0" w:color="auto"/>
              <w:right w:val="single" w:sz="8" w:space="0" w:color="auto"/>
            </w:tcBorders>
            <w:vAlign w:val="center"/>
          </w:tcPr>
          <w:p w14:paraId="6851EC03" w14:textId="09FD904B" w:rsidR="005656F1" w:rsidRPr="005403DE" w:rsidRDefault="009A2575" w:rsidP="00CB4979">
            <w:pPr>
              <w:pStyle w:val="Lgende"/>
              <w:spacing w:after="0"/>
              <w:jc w:val="center"/>
              <w:rPr>
                <w:i w:val="0"/>
                <w:sz w:val="20"/>
              </w:rPr>
            </w:pPr>
            <w:bookmarkStart w:id="2258" w:name="_Ref536131456"/>
            <w:bookmarkStart w:id="2259" w:name="_Toc536726165"/>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1E2FC7">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1E2FC7">
              <w:rPr>
                <w:i w:val="0"/>
                <w:noProof/>
                <w:sz w:val="20"/>
              </w:rPr>
              <w:t>10</w:t>
            </w:r>
            <w:r w:rsidR="0019727E">
              <w:rPr>
                <w:i w:val="0"/>
                <w:sz w:val="20"/>
              </w:rPr>
              <w:fldChar w:fldCharType="end"/>
            </w:r>
            <w:bookmarkEnd w:id="2258"/>
            <w:r w:rsidR="005656F1" w:rsidRPr="005403DE">
              <w:rPr>
                <w:i w:val="0"/>
                <w:sz w:val="20"/>
              </w:rPr>
              <w:t>: NDM, N</w:t>
            </w:r>
            <w:r w:rsidR="005656F1" w:rsidRPr="005403DE">
              <w:rPr>
                <w:i w:val="0"/>
                <w:sz w:val="20"/>
                <w:vertAlign w:val="subscript"/>
              </w:rPr>
              <w:t>y</w:t>
            </w:r>
            <w:r w:rsidR="005656F1" w:rsidRPr="005403DE">
              <w:rPr>
                <w:i w:val="0"/>
                <w:sz w:val="20"/>
              </w:rPr>
              <w:t>=160</w:t>
            </w:r>
            <w:bookmarkEnd w:id="2259"/>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60" w:name="_Ref536104119"/>
      <w:bookmarkStart w:id="2261" w:name="_Toc536726017"/>
      <w:r w:rsidRPr="002D11AE">
        <w:rPr>
          <w:caps w:val="0"/>
        </w:rPr>
        <w:t>Valeurs de référence</w:t>
      </w:r>
      <w:r>
        <w:rPr>
          <w:caps w:val="0"/>
        </w:rPr>
        <w:t xml:space="preserve"> à l’issu des cas numériques</w:t>
      </w:r>
      <w:bookmarkEnd w:id="2260"/>
      <w:bookmarkEnd w:id="2261"/>
    </w:p>
    <w:p w14:paraId="456510C5" w14:textId="77777777" w:rsidR="00886DA9" w:rsidRDefault="00886DA9" w:rsidP="00886DA9"/>
    <w:p w14:paraId="251EFA5D" w14:textId="02B61DCD" w:rsidR="00B63BB3" w:rsidRDefault="00B63BB3" w:rsidP="00B63BB3">
      <w:pPr>
        <w:pStyle w:val="Lgende"/>
        <w:keepNext/>
        <w:jc w:val="center"/>
      </w:pPr>
      <w:bookmarkStart w:id="2262" w:name="_Ref536130757"/>
      <w:bookmarkStart w:id="2263" w:name="_Toc53672618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62"/>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63"/>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1E6C73"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5CB6F766"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64" w:name="_Ref536130763"/>
      <w:bookmarkStart w:id="2265" w:name="_Toc536726181"/>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1E2FC7">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64"/>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65"/>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1E6C73"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66" w:name="_Toc536726018"/>
      <w:r>
        <w:rPr>
          <w:szCs w:val="40"/>
        </w:rPr>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66"/>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67" w:name="_Toc535932562"/>
      <w:bookmarkStart w:id="2268" w:name="_Toc535932654"/>
      <w:bookmarkStart w:id="2269" w:name="_Toc535933485"/>
      <w:bookmarkStart w:id="2270" w:name="_Toc535934377"/>
      <w:bookmarkStart w:id="2271" w:name="_Toc535935128"/>
      <w:bookmarkStart w:id="2272" w:name="_Toc535935903"/>
      <w:bookmarkStart w:id="2273" w:name="_Toc535938441"/>
      <w:bookmarkStart w:id="2274" w:name="_Toc535938790"/>
      <w:bookmarkStart w:id="2275" w:name="_Toc535942619"/>
      <w:bookmarkStart w:id="2276" w:name="_Toc535942841"/>
      <w:bookmarkStart w:id="2277" w:name="_Toc535942937"/>
      <w:bookmarkStart w:id="2278" w:name="_Toc535943033"/>
      <w:bookmarkStart w:id="2279" w:name="_Toc535943129"/>
      <w:bookmarkStart w:id="2280" w:name="_Toc535947878"/>
      <w:bookmarkStart w:id="2281" w:name="_Toc536006932"/>
      <w:bookmarkStart w:id="2282" w:name="_Toc536110564"/>
      <w:bookmarkStart w:id="2283" w:name="_Toc536110940"/>
      <w:bookmarkStart w:id="2284" w:name="_Toc536112159"/>
      <w:bookmarkStart w:id="2285" w:name="_Toc536112479"/>
      <w:bookmarkStart w:id="2286" w:name="_Toc536113364"/>
      <w:bookmarkStart w:id="2287" w:name="_Toc536113576"/>
      <w:bookmarkStart w:id="2288" w:name="_Toc536113788"/>
      <w:bookmarkStart w:id="2289" w:name="_Toc536115087"/>
      <w:bookmarkStart w:id="2290" w:name="_Toc536115357"/>
      <w:bookmarkStart w:id="2291" w:name="_Toc536117547"/>
      <w:bookmarkStart w:id="2292" w:name="_Toc536117762"/>
      <w:bookmarkStart w:id="2293" w:name="_Toc536118783"/>
      <w:bookmarkStart w:id="2294" w:name="_Toc536120075"/>
      <w:bookmarkStart w:id="2295" w:name="_Toc536120291"/>
      <w:bookmarkStart w:id="2296" w:name="_Toc536127353"/>
      <w:bookmarkStart w:id="2297" w:name="_Toc536127570"/>
      <w:bookmarkStart w:id="2298" w:name="_Toc536128354"/>
      <w:bookmarkStart w:id="2299" w:name="_Toc536129477"/>
      <w:bookmarkStart w:id="2300" w:name="_Toc536129695"/>
      <w:bookmarkStart w:id="2301" w:name="_Toc536129916"/>
      <w:bookmarkStart w:id="2302" w:name="_Toc536130139"/>
      <w:bookmarkStart w:id="2303" w:name="_Toc536130365"/>
      <w:bookmarkStart w:id="2304" w:name="_Toc536130601"/>
      <w:bookmarkStart w:id="2305" w:name="_Toc536131295"/>
      <w:bookmarkStart w:id="2306" w:name="_Toc536131556"/>
      <w:bookmarkStart w:id="2307" w:name="_Toc536199969"/>
      <w:bookmarkStart w:id="2308" w:name="_Toc536200216"/>
      <w:bookmarkStart w:id="2309" w:name="_Toc536200711"/>
      <w:bookmarkStart w:id="2310" w:name="_Toc536200959"/>
      <w:bookmarkStart w:id="2311" w:name="_Toc536201206"/>
      <w:bookmarkStart w:id="2312" w:name="_Toc536201453"/>
      <w:bookmarkStart w:id="2313" w:name="_Toc536202368"/>
      <w:bookmarkStart w:id="2314" w:name="_Toc536203739"/>
      <w:bookmarkStart w:id="2315" w:name="_Toc536203985"/>
      <w:bookmarkStart w:id="2316" w:name="_Toc536204231"/>
      <w:bookmarkStart w:id="2317" w:name="_Toc536539379"/>
      <w:bookmarkStart w:id="2318" w:name="_Toc536539632"/>
      <w:bookmarkStart w:id="2319" w:name="_Toc536543408"/>
      <w:bookmarkStart w:id="2320" w:name="_Toc536543662"/>
      <w:bookmarkStart w:id="2321" w:name="_Toc536544553"/>
      <w:bookmarkStart w:id="2322" w:name="_Toc536545493"/>
      <w:bookmarkStart w:id="2323" w:name="_Toc536546644"/>
      <w:bookmarkStart w:id="2324" w:name="_Toc536626940"/>
      <w:bookmarkStart w:id="2325" w:name="_Ref535834176"/>
      <w:bookmarkStart w:id="2326" w:name="_Toc536726019"/>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6"/>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27" w:name="_Toc535938442"/>
      <w:bookmarkStart w:id="2328" w:name="_Toc535938791"/>
      <w:bookmarkStart w:id="2329" w:name="_Toc535942620"/>
      <w:bookmarkStart w:id="2330" w:name="_Toc535942842"/>
      <w:bookmarkStart w:id="2331" w:name="_Toc535942938"/>
      <w:bookmarkStart w:id="2332" w:name="_Toc535943034"/>
      <w:bookmarkStart w:id="2333" w:name="_Toc535943130"/>
      <w:bookmarkStart w:id="2334" w:name="_Toc535947879"/>
      <w:bookmarkStart w:id="2335" w:name="_Toc536006933"/>
      <w:bookmarkStart w:id="2336" w:name="_Toc536110565"/>
      <w:bookmarkStart w:id="2337" w:name="_Toc536110941"/>
      <w:bookmarkStart w:id="2338" w:name="_Toc536112160"/>
      <w:bookmarkStart w:id="2339" w:name="_Toc536112480"/>
      <w:bookmarkStart w:id="2340" w:name="_Toc536113365"/>
      <w:bookmarkStart w:id="2341" w:name="_Toc536113577"/>
      <w:bookmarkStart w:id="2342" w:name="_Toc536113789"/>
      <w:bookmarkStart w:id="2343" w:name="_Toc536115088"/>
      <w:bookmarkStart w:id="2344" w:name="_Toc536115358"/>
      <w:bookmarkStart w:id="2345" w:name="_Toc536117548"/>
      <w:bookmarkStart w:id="2346" w:name="_Toc536117763"/>
      <w:bookmarkStart w:id="2347" w:name="_Toc536118784"/>
      <w:bookmarkStart w:id="2348" w:name="_Toc536120076"/>
      <w:bookmarkStart w:id="2349" w:name="_Toc536120292"/>
      <w:bookmarkStart w:id="2350" w:name="_Toc536127354"/>
      <w:bookmarkStart w:id="2351" w:name="_Toc536127571"/>
      <w:bookmarkStart w:id="2352" w:name="_Toc536128355"/>
      <w:bookmarkStart w:id="2353" w:name="_Toc536129478"/>
      <w:bookmarkStart w:id="2354" w:name="_Toc536129696"/>
      <w:bookmarkStart w:id="2355" w:name="_Toc536129917"/>
      <w:bookmarkStart w:id="2356" w:name="_Toc536130140"/>
      <w:bookmarkStart w:id="2357" w:name="_Toc536130366"/>
      <w:bookmarkStart w:id="2358" w:name="_Toc536130602"/>
      <w:bookmarkStart w:id="2359" w:name="_Toc536131296"/>
      <w:bookmarkStart w:id="2360" w:name="_Toc536131557"/>
      <w:bookmarkStart w:id="2361" w:name="_Toc536199970"/>
      <w:bookmarkStart w:id="2362" w:name="_Toc536200217"/>
      <w:bookmarkStart w:id="2363" w:name="_Toc536200712"/>
      <w:bookmarkStart w:id="2364" w:name="_Toc536200960"/>
      <w:bookmarkStart w:id="2365" w:name="_Toc536201207"/>
      <w:bookmarkStart w:id="2366" w:name="_Toc536201454"/>
      <w:bookmarkStart w:id="2367" w:name="_Toc536202369"/>
      <w:bookmarkStart w:id="2368" w:name="_Toc536203740"/>
      <w:bookmarkStart w:id="2369" w:name="_Toc536203986"/>
      <w:bookmarkStart w:id="2370" w:name="_Toc536204232"/>
      <w:bookmarkStart w:id="2371" w:name="_Toc536539380"/>
      <w:bookmarkStart w:id="2372" w:name="_Toc536539633"/>
      <w:bookmarkStart w:id="2373" w:name="_Toc536543409"/>
      <w:bookmarkStart w:id="2374" w:name="_Toc536543663"/>
      <w:bookmarkStart w:id="2375" w:name="_Toc536544554"/>
      <w:bookmarkStart w:id="2376" w:name="_Toc536545494"/>
      <w:bookmarkStart w:id="2377" w:name="_Toc536546645"/>
      <w:bookmarkStart w:id="2378" w:name="_Toc536626941"/>
      <w:bookmarkStart w:id="2379" w:name="_Toc536726020"/>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057E0C28" w14:textId="436E9568" w:rsidR="00B429DC" w:rsidRDefault="00B429DC" w:rsidP="00E0308D">
      <w:pPr>
        <w:pStyle w:val="Titre2"/>
        <w:numPr>
          <w:ilvl w:val="1"/>
          <w:numId w:val="28"/>
        </w:numPr>
        <w:tabs>
          <w:tab w:val="clear" w:pos="0"/>
          <w:tab w:val="num" w:pos="-709"/>
        </w:tabs>
        <w:ind w:left="709"/>
      </w:pPr>
      <w:bookmarkStart w:id="2380" w:name="_Toc536726021"/>
      <w:r>
        <w:t>Formulation variationnelle du problème conduction thermique</w:t>
      </w:r>
      <w:bookmarkEnd w:id="2325"/>
      <w:bookmarkEnd w:id="2380"/>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1E2FC7">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1E6C73"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81" w:name="_Ref528621363"/>
            <w:r w:rsidRPr="005600FC">
              <w:rPr>
                <w:rFonts w:ascii="Times New Roman" w:eastAsia="Times New Roman" w:hAnsi="Times New Roman"/>
                <w:b/>
                <w:iCs w:val="0"/>
                <w:color w:val="auto"/>
                <w:sz w:val="22"/>
                <w:szCs w:val="22"/>
                <w:lang w:eastAsia="fr-FR"/>
              </w:rPr>
              <w:t xml:space="preserve"> </w:t>
            </w:r>
            <w:bookmarkEnd w:id="2381"/>
          </w:p>
        </w:tc>
      </w:tr>
    </w:tbl>
    <w:p w14:paraId="534FFF4F" w14:textId="77777777" w:rsidR="00B429DC" w:rsidRPr="00E4270F" w:rsidRDefault="00B429DC" w:rsidP="00E0308D">
      <w:pPr>
        <w:pStyle w:val="Titre2"/>
        <w:numPr>
          <w:ilvl w:val="1"/>
          <w:numId w:val="28"/>
        </w:numPr>
        <w:ind w:left="709"/>
      </w:pPr>
      <w:bookmarkStart w:id="2382" w:name="_Toc536726022"/>
      <w:r>
        <w:t xml:space="preserve">Approximation </w:t>
      </w:r>
      <w:r w:rsidRPr="00E4270F">
        <w:t>nodale élémentaire</w:t>
      </w:r>
      <w:r>
        <w:t xml:space="preserve"> et assemblage final</w:t>
      </w:r>
      <w:bookmarkEnd w:id="238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1E2FC7">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1E6C7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1E6C7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1E6C7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1E6C7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1E6C7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1E6C73"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83" w:name="_Annexe_C_:"/>
      <w:bookmarkStart w:id="2384" w:name="_Ref535938690"/>
      <w:bookmarkStart w:id="2385" w:name="_Toc536726023"/>
      <w:bookmarkEnd w:id="2383"/>
      <w:r>
        <w:t>Ann</w:t>
      </w:r>
      <w:r w:rsidR="003C3B41">
        <w:t>exe C</w:t>
      </w:r>
      <w:r w:rsidR="005B17DF">
        <w:t xml:space="preserve"> : </w:t>
      </w:r>
      <w:r w:rsidR="00A64F15">
        <w:br/>
        <w:t>Détermination du point haut</w:t>
      </w:r>
      <w:bookmarkEnd w:id="2384"/>
      <w:bookmarkEnd w:id="2385"/>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86" w:name="_Toc536113793"/>
      <w:bookmarkStart w:id="2387" w:name="_Toc536115092"/>
      <w:bookmarkStart w:id="2388" w:name="_Toc536115362"/>
      <w:bookmarkStart w:id="2389" w:name="_Toc536117552"/>
      <w:bookmarkStart w:id="2390" w:name="_Toc536117767"/>
      <w:bookmarkStart w:id="2391" w:name="_Toc536118788"/>
      <w:bookmarkStart w:id="2392" w:name="_Toc536120080"/>
      <w:bookmarkStart w:id="2393" w:name="_Toc536120296"/>
      <w:bookmarkStart w:id="2394" w:name="_Toc536127358"/>
      <w:bookmarkStart w:id="2395" w:name="_Toc536127575"/>
      <w:bookmarkStart w:id="2396" w:name="_Toc536128359"/>
      <w:bookmarkStart w:id="2397" w:name="_Toc536129482"/>
      <w:bookmarkStart w:id="2398" w:name="_Toc536129700"/>
      <w:bookmarkStart w:id="2399" w:name="_Toc536129921"/>
      <w:bookmarkStart w:id="2400" w:name="_Toc536130144"/>
      <w:bookmarkStart w:id="2401" w:name="_Toc536130370"/>
      <w:bookmarkStart w:id="2402" w:name="_Toc536130606"/>
      <w:bookmarkStart w:id="2403" w:name="_Toc536131300"/>
      <w:bookmarkStart w:id="2404" w:name="_Toc536131561"/>
      <w:bookmarkStart w:id="2405" w:name="_Toc536199974"/>
      <w:bookmarkStart w:id="2406" w:name="_Toc536200221"/>
      <w:bookmarkStart w:id="2407" w:name="_Toc536200716"/>
      <w:bookmarkStart w:id="2408" w:name="_Toc536200964"/>
      <w:bookmarkStart w:id="2409" w:name="_Toc536201211"/>
      <w:bookmarkStart w:id="2410" w:name="_Toc536201458"/>
      <w:bookmarkStart w:id="2411" w:name="_Toc536202373"/>
      <w:bookmarkStart w:id="2412" w:name="_Toc536203744"/>
      <w:bookmarkStart w:id="2413" w:name="_Toc536203990"/>
      <w:bookmarkStart w:id="2414" w:name="_Toc536204236"/>
      <w:bookmarkStart w:id="2415" w:name="_Toc536539384"/>
      <w:bookmarkStart w:id="2416" w:name="_Toc536539637"/>
      <w:bookmarkStart w:id="2417" w:name="_Toc536543413"/>
      <w:bookmarkStart w:id="2418" w:name="_Toc536543667"/>
      <w:bookmarkStart w:id="2419" w:name="_Toc536544558"/>
      <w:bookmarkStart w:id="2420" w:name="_Toc536545498"/>
      <w:bookmarkStart w:id="2421" w:name="_Toc536546649"/>
      <w:bookmarkStart w:id="2422" w:name="_Toc536626945"/>
      <w:bookmarkStart w:id="2423" w:name="_Toc536726024"/>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24" w:name="_Toc536113794"/>
      <w:bookmarkStart w:id="2425" w:name="_Toc536115093"/>
      <w:bookmarkStart w:id="2426" w:name="_Toc536115363"/>
      <w:bookmarkStart w:id="2427" w:name="_Toc536117553"/>
      <w:bookmarkStart w:id="2428" w:name="_Toc536117768"/>
      <w:bookmarkStart w:id="2429" w:name="_Toc536118789"/>
      <w:bookmarkStart w:id="2430" w:name="_Toc536120081"/>
      <w:bookmarkStart w:id="2431" w:name="_Toc536120297"/>
      <w:bookmarkStart w:id="2432" w:name="_Toc536127359"/>
      <w:bookmarkStart w:id="2433" w:name="_Toc536127576"/>
      <w:bookmarkStart w:id="2434" w:name="_Toc536128360"/>
      <w:bookmarkStart w:id="2435" w:name="_Toc536129483"/>
      <w:bookmarkStart w:id="2436" w:name="_Toc536129701"/>
      <w:bookmarkStart w:id="2437" w:name="_Toc536129922"/>
      <w:bookmarkStart w:id="2438" w:name="_Toc536130145"/>
      <w:bookmarkStart w:id="2439" w:name="_Toc536130371"/>
      <w:bookmarkStart w:id="2440" w:name="_Toc536130607"/>
      <w:bookmarkStart w:id="2441" w:name="_Toc536131301"/>
      <w:bookmarkStart w:id="2442" w:name="_Toc536131562"/>
      <w:bookmarkStart w:id="2443" w:name="_Toc536199975"/>
      <w:bookmarkStart w:id="2444" w:name="_Toc536200222"/>
      <w:bookmarkStart w:id="2445" w:name="_Toc536200717"/>
      <w:bookmarkStart w:id="2446" w:name="_Toc536200965"/>
      <w:bookmarkStart w:id="2447" w:name="_Toc536201212"/>
      <w:bookmarkStart w:id="2448" w:name="_Toc536201459"/>
      <w:bookmarkStart w:id="2449" w:name="_Toc536202374"/>
      <w:bookmarkStart w:id="2450" w:name="_Toc536203745"/>
      <w:bookmarkStart w:id="2451" w:name="_Toc536203991"/>
      <w:bookmarkStart w:id="2452" w:name="_Toc536204237"/>
      <w:bookmarkStart w:id="2453" w:name="_Toc536539385"/>
      <w:bookmarkStart w:id="2454" w:name="_Toc536539638"/>
      <w:bookmarkStart w:id="2455" w:name="_Toc536543414"/>
      <w:bookmarkStart w:id="2456" w:name="_Toc536543668"/>
      <w:bookmarkStart w:id="2457" w:name="_Toc536544559"/>
      <w:bookmarkStart w:id="2458" w:name="_Toc536545499"/>
      <w:bookmarkStart w:id="2459" w:name="_Toc536546650"/>
      <w:bookmarkStart w:id="2460" w:name="_Toc536626946"/>
      <w:bookmarkStart w:id="2461" w:name="_Toc536726025"/>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62" w:name="_Toc536113795"/>
      <w:bookmarkStart w:id="2463" w:name="_Toc536115094"/>
      <w:bookmarkStart w:id="2464" w:name="_Toc536115364"/>
      <w:bookmarkStart w:id="2465" w:name="_Toc536117554"/>
      <w:bookmarkStart w:id="2466" w:name="_Toc536117769"/>
      <w:bookmarkStart w:id="2467" w:name="_Toc536118790"/>
      <w:bookmarkStart w:id="2468" w:name="_Toc536120082"/>
      <w:bookmarkStart w:id="2469" w:name="_Toc536120298"/>
      <w:bookmarkStart w:id="2470" w:name="_Toc536127360"/>
      <w:bookmarkStart w:id="2471" w:name="_Toc536127577"/>
      <w:bookmarkStart w:id="2472" w:name="_Toc536128361"/>
      <w:bookmarkStart w:id="2473" w:name="_Toc536129484"/>
      <w:bookmarkStart w:id="2474" w:name="_Toc536129702"/>
      <w:bookmarkStart w:id="2475" w:name="_Toc536129923"/>
      <w:bookmarkStart w:id="2476" w:name="_Toc536130146"/>
      <w:bookmarkStart w:id="2477" w:name="_Toc536130372"/>
      <w:bookmarkStart w:id="2478" w:name="_Toc536130608"/>
      <w:bookmarkStart w:id="2479" w:name="_Toc536131302"/>
      <w:bookmarkStart w:id="2480" w:name="_Toc536131563"/>
      <w:bookmarkStart w:id="2481" w:name="_Toc536199976"/>
      <w:bookmarkStart w:id="2482" w:name="_Toc536200223"/>
      <w:bookmarkStart w:id="2483" w:name="_Toc536200718"/>
      <w:bookmarkStart w:id="2484" w:name="_Toc536200966"/>
      <w:bookmarkStart w:id="2485" w:name="_Toc536201213"/>
      <w:bookmarkStart w:id="2486" w:name="_Toc536201460"/>
      <w:bookmarkStart w:id="2487" w:name="_Toc536202375"/>
      <w:bookmarkStart w:id="2488" w:name="_Toc536203746"/>
      <w:bookmarkStart w:id="2489" w:name="_Toc536203992"/>
      <w:bookmarkStart w:id="2490" w:name="_Toc536204238"/>
      <w:bookmarkStart w:id="2491" w:name="_Toc536539386"/>
      <w:bookmarkStart w:id="2492" w:name="_Toc536539639"/>
      <w:bookmarkStart w:id="2493" w:name="_Toc536543415"/>
      <w:bookmarkStart w:id="2494" w:name="_Toc536543669"/>
      <w:bookmarkStart w:id="2495" w:name="_Toc536544560"/>
      <w:bookmarkStart w:id="2496" w:name="_Toc536545500"/>
      <w:bookmarkStart w:id="2497" w:name="_Toc536546651"/>
      <w:bookmarkStart w:id="2498" w:name="_Toc536626947"/>
      <w:bookmarkStart w:id="2499" w:name="_Toc536726026"/>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5EF6F5C7" w14:textId="3C384A25" w:rsidR="00E0308D" w:rsidRDefault="00D50E82" w:rsidP="00D50E82">
      <w:pPr>
        <w:pStyle w:val="Titre2"/>
        <w:numPr>
          <w:ilvl w:val="1"/>
          <w:numId w:val="39"/>
        </w:numPr>
        <w:tabs>
          <w:tab w:val="clear" w:pos="0"/>
          <w:tab w:val="num" w:pos="-709"/>
        </w:tabs>
        <w:ind w:left="709"/>
      </w:pPr>
      <w:bookmarkStart w:id="2500" w:name="_Toc536726027"/>
      <w:r>
        <w:t>Définition du point haut</w:t>
      </w:r>
      <w:bookmarkEnd w:id="2500"/>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01" w:name="_Toc536112164"/>
      <w:bookmarkStart w:id="2502" w:name="_Toc536112484"/>
      <w:bookmarkStart w:id="2503" w:name="_Toc536113369"/>
      <w:bookmarkStart w:id="2504" w:name="_Toc536113581"/>
      <w:bookmarkStart w:id="2505" w:name="_Toc536113797"/>
      <w:bookmarkStart w:id="2506" w:name="_Toc536115096"/>
      <w:bookmarkStart w:id="2507" w:name="_Toc536115366"/>
      <w:bookmarkStart w:id="2508" w:name="_Toc536117556"/>
      <w:bookmarkStart w:id="2509" w:name="_Toc536117771"/>
      <w:bookmarkStart w:id="2510" w:name="_Toc536118792"/>
      <w:bookmarkStart w:id="2511" w:name="_Toc536120084"/>
      <w:bookmarkStart w:id="2512" w:name="_Toc536120300"/>
      <w:bookmarkStart w:id="2513" w:name="_Toc536127362"/>
      <w:bookmarkStart w:id="2514" w:name="_Toc536127579"/>
      <w:bookmarkStart w:id="2515" w:name="_Toc536128363"/>
      <w:bookmarkStart w:id="2516" w:name="_Toc536129486"/>
      <w:bookmarkStart w:id="2517" w:name="_Toc536129704"/>
      <w:bookmarkStart w:id="2518" w:name="_Toc536129925"/>
      <w:bookmarkStart w:id="2519" w:name="_Toc536130148"/>
      <w:bookmarkStart w:id="2520" w:name="_Toc536130374"/>
      <w:bookmarkStart w:id="2521" w:name="_Toc536130610"/>
      <w:bookmarkStart w:id="2522" w:name="_Toc536131304"/>
      <w:bookmarkStart w:id="2523" w:name="_Toc536131565"/>
      <w:bookmarkStart w:id="2524" w:name="_Toc536199978"/>
      <w:bookmarkStart w:id="2525" w:name="_Toc536200225"/>
      <w:bookmarkStart w:id="2526" w:name="_Toc536200720"/>
      <w:bookmarkStart w:id="2527" w:name="_Toc536200968"/>
      <w:bookmarkStart w:id="2528" w:name="_Toc536201215"/>
      <w:bookmarkStart w:id="2529" w:name="_Toc536201462"/>
      <w:bookmarkStart w:id="2530" w:name="_Toc536202377"/>
      <w:bookmarkStart w:id="2531" w:name="_Toc536203748"/>
      <w:bookmarkStart w:id="2532" w:name="_Toc536203994"/>
      <w:bookmarkStart w:id="2533" w:name="_Toc536204240"/>
      <w:bookmarkStart w:id="2534" w:name="_Toc536539388"/>
      <w:bookmarkStart w:id="2535" w:name="_Toc536539641"/>
      <w:bookmarkStart w:id="2536" w:name="_Toc536543417"/>
      <w:bookmarkStart w:id="2537" w:name="_Toc536543671"/>
      <w:bookmarkStart w:id="2538" w:name="_Toc536544562"/>
      <w:bookmarkStart w:id="2539" w:name="_Toc536545502"/>
      <w:bookmarkStart w:id="2540" w:name="_Toc536546653"/>
      <w:bookmarkStart w:id="2541" w:name="_Toc536626949"/>
      <w:bookmarkStart w:id="2542" w:name="_Toc536726028"/>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43" w:name="_Toc536112165"/>
      <w:bookmarkStart w:id="2544" w:name="_Toc536112485"/>
      <w:bookmarkStart w:id="2545" w:name="_Toc536113370"/>
      <w:bookmarkStart w:id="2546" w:name="_Toc536113582"/>
      <w:bookmarkStart w:id="2547" w:name="_Toc536113798"/>
      <w:bookmarkStart w:id="2548" w:name="_Toc536115097"/>
      <w:bookmarkStart w:id="2549" w:name="_Toc536115367"/>
      <w:bookmarkStart w:id="2550" w:name="_Toc536117557"/>
      <w:bookmarkStart w:id="2551" w:name="_Toc536117772"/>
      <w:bookmarkStart w:id="2552" w:name="_Toc536118793"/>
      <w:bookmarkStart w:id="2553" w:name="_Toc536120085"/>
      <w:bookmarkStart w:id="2554" w:name="_Toc536120301"/>
      <w:bookmarkStart w:id="2555" w:name="_Toc536127363"/>
      <w:bookmarkStart w:id="2556" w:name="_Toc536127580"/>
      <w:bookmarkStart w:id="2557" w:name="_Toc536128364"/>
      <w:bookmarkStart w:id="2558" w:name="_Toc536129487"/>
      <w:bookmarkStart w:id="2559" w:name="_Toc536129705"/>
      <w:bookmarkStart w:id="2560" w:name="_Toc536129926"/>
      <w:bookmarkStart w:id="2561" w:name="_Toc536130149"/>
      <w:bookmarkStart w:id="2562" w:name="_Toc536130375"/>
      <w:bookmarkStart w:id="2563" w:name="_Toc536130611"/>
      <w:bookmarkStart w:id="2564" w:name="_Toc536131305"/>
      <w:bookmarkStart w:id="2565" w:name="_Toc536131566"/>
      <w:bookmarkStart w:id="2566" w:name="_Toc536199979"/>
      <w:bookmarkStart w:id="2567" w:name="_Toc536200226"/>
      <w:bookmarkStart w:id="2568" w:name="_Toc536200721"/>
      <w:bookmarkStart w:id="2569" w:name="_Toc536200969"/>
      <w:bookmarkStart w:id="2570" w:name="_Toc536201216"/>
      <w:bookmarkStart w:id="2571" w:name="_Toc536201463"/>
      <w:bookmarkStart w:id="2572" w:name="_Toc536202378"/>
      <w:bookmarkStart w:id="2573" w:name="_Toc536203749"/>
      <w:bookmarkStart w:id="2574" w:name="_Toc536203995"/>
      <w:bookmarkStart w:id="2575" w:name="_Toc536204241"/>
      <w:bookmarkStart w:id="2576" w:name="_Toc536539389"/>
      <w:bookmarkStart w:id="2577" w:name="_Toc536539642"/>
      <w:bookmarkStart w:id="2578" w:name="_Toc536543418"/>
      <w:bookmarkStart w:id="2579" w:name="_Toc536543672"/>
      <w:bookmarkStart w:id="2580" w:name="_Toc536544563"/>
      <w:bookmarkStart w:id="2581" w:name="_Toc536545503"/>
      <w:bookmarkStart w:id="2582" w:name="_Toc536546654"/>
      <w:bookmarkStart w:id="2583" w:name="_Toc536626950"/>
      <w:bookmarkStart w:id="2584" w:name="_Toc536726029"/>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85" w:name="_Toc536112166"/>
      <w:bookmarkStart w:id="2586" w:name="_Toc536112486"/>
      <w:bookmarkStart w:id="2587" w:name="_Toc536113371"/>
      <w:bookmarkStart w:id="2588" w:name="_Toc536113583"/>
      <w:bookmarkStart w:id="2589" w:name="_Toc536113799"/>
      <w:bookmarkStart w:id="2590" w:name="_Toc536115098"/>
      <w:bookmarkStart w:id="2591" w:name="_Toc536115368"/>
      <w:bookmarkStart w:id="2592" w:name="_Toc536117558"/>
      <w:bookmarkStart w:id="2593" w:name="_Toc536117773"/>
      <w:bookmarkStart w:id="2594" w:name="_Toc536118794"/>
      <w:bookmarkStart w:id="2595" w:name="_Toc536120086"/>
      <w:bookmarkStart w:id="2596" w:name="_Toc536120302"/>
      <w:bookmarkStart w:id="2597" w:name="_Toc536127364"/>
      <w:bookmarkStart w:id="2598" w:name="_Toc536127581"/>
      <w:bookmarkStart w:id="2599" w:name="_Toc536128365"/>
      <w:bookmarkStart w:id="2600" w:name="_Toc536129488"/>
      <w:bookmarkStart w:id="2601" w:name="_Toc536129706"/>
      <w:bookmarkStart w:id="2602" w:name="_Toc536129927"/>
      <w:bookmarkStart w:id="2603" w:name="_Toc536130150"/>
      <w:bookmarkStart w:id="2604" w:name="_Toc536130376"/>
      <w:bookmarkStart w:id="2605" w:name="_Toc536130612"/>
      <w:bookmarkStart w:id="2606" w:name="_Toc536131306"/>
      <w:bookmarkStart w:id="2607" w:name="_Toc536131567"/>
      <w:bookmarkStart w:id="2608" w:name="_Toc536199980"/>
      <w:bookmarkStart w:id="2609" w:name="_Toc536200227"/>
      <w:bookmarkStart w:id="2610" w:name="_Toc536200722"/>
      <w:bookmarkStart w:id="2611" w:name="_Toc536200970"/>
      <w:bookmarkStart w:id="2612" w:name="_Toc536201217"/>
      <w:bookmarkStart w:id="2613" w:name="_Toc536201464"/>
      <w:bookmarkStart w:id="2614" w:name="_Toc536202379"/>
      <w:bookmarkStart w:id="2615" w:name="_Toc536203750"/>
      <w:bookmarkStart w:id="2616" w:name="_Toc536203996"/>
      <w:bookmarkStart w:id="2617" w:name="_Toc536204242"/>
      <w:bookmarkStart w:id="2618" w:name="_Toc536539390"/>
      <w:bookmarkStart w:id="2619" w:name="_Toc536539643"/>
      <w:bookmarkStart w:id="2620" w:name="_Toc536543419"/>
      <w:bookmarkStart w:id="2621" w:name="_Toc536543673"/>
      <w:bookmarkStart w:id="2622" w:name="_Toc536544564"/>
      <w:bookmarkStart w:id="2623" w:name="_Toc536545504"/>
      <w:bookmarkStart w:id="2624" w:name="_Toc536546655"/>
      <w:bookmarkStart w:id="2625" w:name="_Toc536626951"/>
      <w:bookmarkStart w:id="2626" w:name="_Toc536726030"/>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1E2FC7" w:rsidRPr="001E2FC7">
        <w:t>Figure C</w:t>
      </w:r>
      <w:r w:rsidR="001E2FC7">
        <w:rPr>
          <w:i/>
          <w:noProof/>
        </w:rPr>
        <w:t>.2</w:t>
      </w:r>
      <w:r w:rsidR="001E2FC7">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27" w:name="_Toc536726031"/>
      <w:r>
        <w:t>Relations géométriques</w:t>
      </w:r>
      <w:bookmarkEnd w:id="2627"/>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1E6C73"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1E6C7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0ADC84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1E2FC7">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1E6C73"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628" w:name="_Ref525656363"/>
            <w:r w:rsidRPr="00E37D96">
              <w:rPr>
                <w:rFonts w:eastAsiaTheme="minorHAnsi"/>
              </w:rPr>
              <w:t xml:space="preserve"> </w:t>
            </w:r>
            <w:bookmarkEnd w:id="2628"/>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7"/>
                    <a:stretch>
                      <a:fillRect/>
                    </a:stretch>
                  </pic:blipFill>
                  <pic:spPr>
                    <a:xfrm>
                      <a:off x="0" y="0"/>
                      <a:ext cx="4114308" cy="3618160"/>
                    </a:xfrm>
                    <a:prstGeom prst="rect">
                      <a:avLst/>
                    </a:prstGeom>
                  </pic:spPr>
                </pic:pic>
              </a:graphicData>
            </a:graphic>
          </wp:inline>
        </w:drawing>
      </w:r>
    </w:p>
    <w:p w14:paraId="6D4C724D" w14:textId="57BDCFE9" w:rsidR="00B421CC" w:rsidRPr="00B421CC" w:rsidRDefault="00A64F15" w:rsidP="00B421CC">
      <w:pPr>
        <w:pStyle w:val="Lgende"/>
        <w:spacing w:line="360" w:lineRule="auto"/>
        <w:jc w:val="center"/>
        <w:rPr>
          <w:i w:val="0"/>
          <w:sz w:val="22"/>
        </w:rPr>
        <w:sectPr w:rsidR="00B421CC" w:rsidRPr="00B421CC" w:rsidSect="00485968">
          <w:headerReference w:type="even" r:id="rId168"/>
          <w:headerReference w:type="default" r:id="rId169"/>
          <w:footerReference w:type="default" r:id="rId170"/>
          <w:headerReference w:type="first" r:id="rId171"/>
          <w:type w:val="continuous"/>
          <w:pgSz w:w="11906" w:h="16838"/>
          <w:pgMar w:top="1417" w:right="1417" w:bottom="1417" w:left="1417" w:header="708" w:footer="708" w:gutter="0"/>
          <w:cols w:space="708"/>
          <w:docGrid w:linePitch="360"/>
        </w:sectPr>
      </w:pPr>
      <w:bookmarkStart w:id="2629" w:name="_Ref525659754"/>
      <w:bookmarkStart w:id="2630" w:name="_Toc536112268"/>
      <w:bookmarkStart w:id="2631" w:name="_Toc536726166"/>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1E2FC7">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1E2FC7">
        <w:rPr>
          <w:i w:val="0"/>
          <w:noProof/>
          <w:sz w:val="22"/>
        </w:rPr>
        <w:t>1</w:t>
      </w:r>
      <w:r w:rsidR="0019727E">
        <w:rPr>
          <w:i w:val="0"/>
          <w:sz w:val="22"/>
        </w:rPr>
        <w:fldChar w:fldCharType="end"/>
      </w:r>
      <w:bookmarkEnd w:id="2629"/>
      <w:r w:rsidR="001B7C74">
        <w:rPr>
          <w:i w:val="0"/>
          <w:sz w:val="22"/>
        </w:rPr>
        <w:t> : R</w:t>
      </w:r>
      <w:r>
        <w:rPr>
          <w:i w:val="0"/>
          <w:sz w:val="22"/>
        </w:rPr>
        <w:t>elation géométrique pour déterminer le point haut à la surface du rotor</w:t>
      </w:r>
      <w:bookmarkEnd w:id="2630"/>
      <w:bookmarkEnd w:id="2631"/>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32" w:name="_Annexe_D_:"/>
      <w:bookmarkStart w:id="2633" w:name="_Toc536726032"/>
      <w:bookmarkEnd w:id="2632"/>
      <w:r>
        <w:t xml:space="preserve">Annexe D : </w:t>
      </w:r>
      <w:r>
        <w:br/>
        <w:t>Valeurs des coefficients d’influence de l’effet Morton</w:t>
      </w:r>
      <w:bookmarkEnd w:id="2633"/>
    </w:p>
    <w:p w14:paraId="353A6254" w14:textId="7F5B2F19" w:rsidR="00B055A9" w:rsidRPr="00D13F67" w:rsidRDefault="00B055A9" w:rsidP="0030526A">
      <w:pPr>
        <w:pStyle w:val="Lgende"/>
        <w:keepNext/>
        <w:spacing w:before="240" w:after="120"/>
        <w:jc w:val="center"/>
        <w:rPr>
          <w:i w:val="0"/>
          <w:noProof/>
          <w:sz w:val="28"/>
        </w:rPr>
      </w:pPr>
      <w:bookmarkStart w:id="2634" w:name="_Toc536726182"/>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1E2FC7">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34"/>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1E6C73"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9C2E7B3" w:rsidR="001162F6" w:rsidRDefault="001162F6" w:rsidP="001162F6">
      <w:pPr>
        <w:pStyle w:val="Lgende"/>
        <w:keepNext/>
        <w:spacing w:before="240" w:after="120"/>
        <w:jc w:val="center"/>
        <w:rPr>
          <w:i w:val="0"/>
          <w:noProof/>
          <w:sz w:val="28"/>
        </w:rPr>
      </w:pPr>
      <w:bookmarkStart w:id="2635" w:name="_Toc53672618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1E2FC7">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35"/>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1E6C73"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3BDCC56" w:rsidR="00187AFA" w:rsidRDefault="00187AFA" w:rsidP="00187AFA">
      <w:pPr>
        <w:pStyle w:val="Lgende"/>
        <w:keepNext/>
        <w:spacing w:before="240" w:after="120"/>
        <w:jc w:val="center"/>
        <w:rPr>
          <w:i w:val="0"/>
          <w:noProof/>
          <w:sz w:val="28"/>
        </w:rPr>
      </w:pPr>
      <w:bookmarkStart w:id="2636" w:name="_Toc536726184"/>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1E2FC7">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36"/>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1E6C73"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37" w:name="_Toc536726033"/>
      <w:r>
        <w:t>Liste des figures</w:t>
      </w:r>
      <w:bookmarkEnd w:id="2637"/>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39A279F8" w14:textId="77777777" w:rsidR="001E2FC7"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726038" w:history="1">
        <w:r w:rsidR="001E2FC7" w:rsidRPr="004F2F42">
          <w:rPr>
            <w:rStyle w:val="Lienhypertexte"/>
            <w:noProof/>
          </w:rPr>
          <w:t>Figure 1 : Photographie d’une ligne d’arbre de GTA 1300 MW exploité par le groupe EDF</w:t>
        </w:r>
        <w:r w:rsidR="001E2FC7">
          <w:rPr>
            <w:noProof/>
            <w:webHidden/>
          </w:rPr>
          <w:tab/>
        </w:r>
        <w:r w:rsidR="001E2FC7">
          <w:rPr>
            <w:noProof/>
            <w:webHidden/>
          </w:rPr>
          <w:fldChar w:fldCharType="begin"/>
        </w:r>
        <w:r w:rsidR="001E2FC7">
          <w:rPr>
            <w:noProof/>
            <w:webHidden/>
          </w:rPr>
          <w:instrText xml:space="preserve"> PAGEREF _Toc536726038 \h </w:instrText>
        </w:r>
        <w:r w:rsidR="001E2FC7">
          <w:rPr>
            <w:noProof/>
            <w:webHidden/>
          </w:rPr>
        </w:r>
        <w:r w:rsidR="001E2FC7">
          <w:rPr>
            <w:noProof/>
            <w:webHidden/>
          </w:rPr>
          <w:fldChar w:fldCharType="separate"/>
        </w:r>
        <w:r w:rsidR="001E2FC7">
          <w:rPr>
            <w:noProof/>
            <w:webHidden/>
          </w:rPr>
          <w:t>11</w:t>
        </w:r>
        <w:r w:rsidR="001E2FC7">
          <w:rPr>
            <w:noProof/>
            <w:webHidden/>
          </w:rPr>
          <w:fldChar w:fldCharType="end"/>
        </w:r>
      </w:hyperlink>
    </w:p>
    <w:p w14:paraId="292E008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39" w:history="1">
        <w:r w:rsidRPr="004F2F42">
          <w:rPr>
            <w:rStyle w:val="Lienhypertexte"/>
            <w:noProof/>
          </w:rPr>
          <w:t>Figure 2 : Explication des vibrations synchrones</w:t>
        </w:r>
        <w:r>
          <w:rPr>
            <w:noProof/>
            <w:webHidden/>
          </w:rPr>
          <w:tab/>
        </w:r>
        <w:r>
          <w:rPr>
            <w:noProof/>
            <w:webHidden/>
          </w:rPr>
          <w:fldChar w:fldCharType="begin"/>
        </w:r>
        <w:r>
          <w:rPr>
            <w:noProof/>
            <w:webHidden/>
          </w:rPr>
          <w:instrText xml:space="preserve"> PAGEREF _Toc536726039 \h </w:instrText>
        </w:r>
        <w:r>
          <w:rPr>
            <w:noProof/>
            <w:webHidden/>
          </w:rPr>
        </w:r>
        <w:r>
          <w:rPr>
            <w:noProof/>
            <w:webHidden/>
          </w:rPr>
          <w:fldChar w:fldCharType="separate"/>
        </w:r>
        <w:r>
          <w:rPr>
            <w:noProof/>
            <w:webHidden/>
          </w:rPr>
          <w:t>12</w:t>
        </w:r>
        <w:r>
          <w:rPr>
            <w:noProof/>
            <w:webHidden/>
          </w:rPr>
          <w:fldChar w:fldCharType="end"/>
        </w:r>
      </w:hyperlink>
    </w:p>
    <w:p w14:paraId="64D60D6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0" w:history="1">
        <w:r w:rsidRPr="004F2F42">
          <w:rPr>
            <w:rStyle w:val="Lienhypertexte"/>
            <w:noProof/>
          </w:rPr>
          <w:t xml:space="preserve">Figure 3 : Publications technique sur l’instabilité du type l’effet Morton (De Jongh. </w:t>
        </w:r>
        <w:r w:rsidRPr="004F2F42">
          <w:rPr>
            <w:rStyle w:val="Lienhypertexte"/>
            <w:b/>
            <w:noProof/>
          </w:rPr>
          <w:t>[5]</w:t>
        </w:r>
        <w:r w:rsidRPr="004F2F42">
          <w:rPr>
            <w:rStyle w:val="Lienhypertexte"/>
            <w:noProof/>
          </w:rPr>
          <w:t>)</w:t>
        </w:r>
        <w:r>
          <w:rPr>
            <w:noProof/>
            <w:webHidden/>
          </w:rPr>
          <w:tab/>
        </w:r>
        <w:r>
          <w:rPr>
            <w:noProof/>
            <w:webHidden/>
          </w:rPr>
          <w:fldChar w:fldCharType="begin"/>
        </w:r>
        <w:r>
          <w:rPr>
            <w:noProof/>
            <w:webHidden/>
          </w:rPr>
          <w:instrText xml:space="preserve"> PAGEREF _Toc536726040 \h </w:instrText>
        </w:r>
        <w:r>
          <w:rPr>
            <w:noProof/>
            <w:webHidden/>
          </w:rPr>
        </w:r>
        <w:r>
          <w:rPr>
            <w:noProof/>
            <w:webHidden/>
          </w:rPr>
          <w:fldChar w:fldCharType="separate"/>
        </w:r>
        <w:r>
          <w:rPr>
            <w:noProof/>
            <w:webHidden/>
          </w:rPr>
          <w:t>13</w:t>
        </w:r>
        <w:r>
          <w:rPr>
            <w:noProof/>
            <w:webHidden/>
          </w:rPr>
          <w:fldChar w:fldCharType="end"/>
        </w:r>
      </w:hyperlink>
    </w:p>
    <w:p w14:paraId="02CE3A7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1" w:history="1">
        <w:r w:rsidRPr="004F2F42">
          <w:rPr>
            <w:rStyle w:val="Lienhypertexte"/>
            <w:noProof/>
          </w:rPr>
          <w:t>Figure 1.1</w:t>
        </w:r>
        <w:r w:rsidRPr="004F2F42">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_Toc536726041 \h </w:instrText>
        </w:r>
        <w:r>
          <w:rPr>
            <w:noProof/>
            <w:webHidden/>
          </w:rPr>
        </w:r>
        <w:r>
          <w:rPr>
            <w:noProof/>
            <w:webHidden/>
          </w:rPr>
          <w:fldChar w:fldCharType="separate"/>
        </w:r>
        <w:r>
          <w:rPr>
            <w:noProof/>
            <w:webHidden/>
          </w:rPr>
          <w:t>15</w:t>
        </w:r>
        <w:r>
          <w:rPr>
            <w:noProof/>
            <w:webHidden/>
          </w:rPr>
          <w:fldChar w:fldCharType="end"/>
        </w:r>
      </w:hyperlink>
    </w:p>
    <w:p w14:paraId="3CA674B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2" w:history="1">
        <w:r w:rsidRPr="004F2F42">
          <w:rPr>
            <w:rStyle w:val="Lienhypertexte"/>
            <w:noProof/>
          </w:rPr>
          <w:t>Figure 1.1</w:t>
        </w:r>
        <w:r w:rsidRPr="004F2F42">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_Toc536726042 \h </w:instrText>
        </w:r>
        <w:r>
          <w:rPr>
            <w:noProof/>
            <w:webHidden/>
          </w:rPr>
        </w:r>
        <w:r>
          <w:rPr>
            <w:noProof/>
            <w:webHidden/>
          </w:rPr>
          <w:fldChar w:fldCharType="separate"/>
        </w:r>
        <w:r>
          <w:rPr>
            <w:noProof/>
            <w:webHidden/>
          </w:rPr>
          <w:t>16</w:t>
        </w:r>
        <w:r>
          <w:rPr>
            <w:noProof/>
            <w:webHidden/>
          </w:rPr>
          <w:fldChar w:fldCharType="end"/>
        </w:r>
      </w:hyperlink>
    </w:p>
    <w:p w14:paraId="58D9AB1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3" w:history="1">
        <w:r w:rsidRPr="004F2F42">
          <w:rPr>
            <w:rStyle w:val="Lienhypertexte"/>
            <w:noProof/>
          </w:rPr>
          <w:t>Figure 1.1</w:t>
        </w:r>
        <w:r w:rsidRPr="004F2F42">
          <w:rPr>
            <w:rStyle w:val="Lienhypertexte"/>
            <w:noProof/>
          </w:rPr>
          <w:noBreakHyphen/>
          <w:t xml:space="preserve">3 : Explication des vibrations spirales générées par l’effet Newkirk </w:t>
        </w:r>
        <w:r w:rsidRPr="004F2F42">
          <w:rPr>
            <w:rStyle w:val="Lienhypertexte"/>
            <w:b/>
            <w:iCs/>
            <w:noProof/>
          </w:rPr>
          <w:t>[10]</w:t>
        </w:r>
        <w:r>
          <w:rPr>
            <w:noProof/>
            <w:webHidden/>
          </w:rPr>
          <w:tab/>
        </w:r>
        <w:r>
          <w:rPr>
            <w:noProof/>
            <w:webHidden/>
          </w:rPr>
          <w:fldChar w:fldCharType="begin"/>
        </w:r>
        <w:r>
          <w:rPr>
            <w:noProof/>
            <w:webHidden/>
          </w:rPr>
          <w:instrText xml:space="preserve"> PAGEREF _Toc536726043 \h </w:instrText>
        </w:r>
        <w:r>
          <w:rPr>
            <w:noProof/>
            <w:webHidden/>
          </w:rPr>
        </w:r>
        <w:r>
          <w:rPr>
            <w:noProof/>
            <w:webHidden/>
          </w:rPr>
          <w:fldChar w:fldCharType="separate"/>
        </w:r>
        <w:r>
          <w:rPr>
            <w:noProof/>
            <w:webHidden/>
          </w:rPr>
          <w:t>17</w:t>
        </w:r>
        <w:r>
          <w:rPr>
            <w:noProof/>
            <w:webHidden/>
          </w:rPr>
          <w:fldChar w:fldCharType="end"/>
        </w:r>
      </w:hyperlink>
    </w:p>
    <w:p w14:paraId="31856AD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4" w:history="1">
        <w:r w:rsidRPr="004F2F42">
          <w:rPr>
            <w:rStyle w:val="Lienhypertexte"/>
            <w:noProof/>
          </w:rPr>
          <w:t>Figure 1.1</w:t>
        </w:r>
        <w:r w:rsidRPr="004F2F42">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4F2F42">
          <w:rPr>
            <w:rStyle w:val="Lienhypertexte"/>
            <w:noProof/>
          </w:rPr>
          <w:t xml:space="preserve"> au rotor (De Jongh </w:t>
        </w:r>
        <w:r w:rsidRPr="004F2F42">
          <w:rPr>
            <w:rStyle w:val="Lienhypertexte"/>
            <w:b/>
            <w:noProof/>
          </w:rPr>
          <w:t>[4]</w:t>
        </w:r>
        <w:r w:rsidRPr="004F2F42">
          <w:rPr>
            <w:rStyle w:val="Lienhypertexte"/>
            <w:noProof/>
          </w:rPr>
          <w:t>)</w:t>
        </w:r>
        <w:r>
          <w:rPr>
            <w:noProof/>
            <w:webHidden/>
          </w:rPr>
          <w:tab/>
        </w:r>
        <w:r>
          <w:rPr>
            <w:noProof/>
            <w:webHidden/>
          </w:rPr>
          <w:fldChar w:fldCharType="begin"/>
        </w:r>
        <w:r>
          <w:rPr>
            <w:noProof/>
            <w:webHidden/>
          </w:rPr>
          <w:instrText xml:space="preserve"> PAGEREF _Toc536726044 \h </w:instrText>
        </w:r>
        <w:r>
          <w:rPr>
            <w:noProof/>
            <w:webHidden/>
          </w:rPr>
        </w:r>
        <w:r>
          <w:rPr>
            <w:noProof/>
            <w:webHidden/>
          </w:rPr>
          <w:fldChar w:fldCharType="separate"/>
        </w:r>
        <w:r>
          <w:rPr>
            <w:noProof/>
            <w:webHidden/>
          </w:rPr>
          <w:t>19</w:t>
        </w:r>
        <w:r>
          <w:rPr>
            <w:noProof/>
            <w:webHidden/>
          </w:rPr>
          <w:fldChar w:fldCharType="end"/>
        </w:r>
      </w:hyperlink>
    </w:p>
    <w:p w14:paraId="665FCF7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5" w:history="1">
        <w:r w:rsidRPr="004F2F42">
          <w:rPr>
            <w:rStyle w:val="Lienhypertexte"/>
            <w:noProof/>
          </w:rPr>
          <w:t>Figure 1.1</w:t>
        </w:r>
        <w:r w:rsidRPr="004F2F42">
          <w:rPr>
            <w:rStyle w:val="Lienhypertexte"/>
            <w:noProof/>
          </w:rPr>
          <w:noBreakHyphen/>
          <w:t>5 : Rotor déformé thermiquement</w:t>
        </w:r>
        <w:r>
          <w:rPr>
            <w:noProof/>
            <w:webHidden/>
          </w:rPr>
          <w:tab/>
        </w:r>
        <w:r>
          <w:rPr>
            <w:noProof/>
            <w:webHidden/>
          </w:rPr>
          <w:fldChar w:fldCharType="begin"/>
        </w:r>
        <w:r>
          <w:rPr>
            <w:noProof/>
            <w:webHidden/>
          </w:rPr>
          <w:instrText xml:space="preserve"> PAGEREF _Toc536726045 \h </w:instrText>
        </w:r>
        <w:r>
          <w:rPr>
            <w:noProof/>
            <w:webHidden/>
          </w:rPr>
        </w:r>
        <w:r>
          <w:rPr>
            <w:noProof/>
            <w:webHidden/>
          </w:rPr>
          <w:fldChar w:fldCharType="separate"/>
        </w:r>
        <w:r>
          <w:rPr>
            <w:noProof/>
            <w:webHidden/>
          </w:rPr>
          <w:t>19</w:t>
        </w:r>
        <w:r>
          <w:rPr>
            <w:noProof/>
            <w:webHidden/>
          </w:rPr>
          <w:fldChar w:fldCharType="end"/>
        </w:r>
      </w:hyperlink>
    </w:p>
    <w:p w14:paraId="04A78FA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6" w:history="1">
        <w:r w:rsidRPr="004F2F42">
          <w:rPr>
            <w:rStyle w:val="Lienhypertexte"/>
            <w:noProof/>
          </w:rPr>
          <w:t>Figure 1.1</w:t>
        </w:r>
        <w:r w:rsidRPr="004F2F42">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_Toc536726046 \h </w:instrText>
        </w:r>
        <w:r>
          <w:rPr>
            <w:noProof/>
            <w:webHidden/>
          </w:rPr>
        </w:r>
        <w:r>
          <w:rPr>
            <w:noProof/>
            <w:webHidden/>
          </w:rPr>
          <w:fldChar w:fldCharType="separate"/>
        </w:r>
        <w:r>
          <w:rPr>
            <w:noProof/>
            <w:webHidden/>
          </w:rPr>
          <w:t>20</w:t>
        </w:r>
        <w:r>
          <w:rPr>
            <w:noProof/>
            <w:webHidden/>
          </w:rPr>
          <w:fldChar w:fldCharType="end"/>
        </w:r>
      </w:hyperlink>
    </w:p>
    <w:p w14:paraId="2B3FD29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7" w:history="1">
        <w:r w:rsidRPr="004F2F42">
          <w:rPr>
            <w:rStyle w:val="Lienhypertexte"/>
            <w:noProof/>
          </w:rPr>
          <w:t>Figure 1.2</w:t>
        </w:r>
        <w:r w:rsidRPr="004F2F42">
          <w:rPr>
            <w:rStyle w:val="Lienhypertexte"/>
            <w:noProof/>
          </w:rPr>
          <w:noBreakHyphen/>
          <w:t xml:space="preserve">1 : Vibration spirale constatée sur le côté compresseur (Schmied et al. </w:t>
        </w:r>
        <w:r w:rsidRPr="004F2F42">
          <w:rPr>
            <w:rStyle w:val="Lienhypertexte"/>
            <w:b/>
            <w:noProof/>
          </w:rPr>
          <w:t>[16]</w:t>
        </w:r>
        <w:r w:rsidRPr="004F2F42">
          <w:rPr>
            <w:rStyle w:val="Lienhypertexte"/>
            <w:noProof/>
          </w:rPr>
          <w:t>)</w:t>
        </w:r>
        <w:r>
          <w:rPr>
            <w:noProof/>
            <w:webHidden/>
          </w:rPr>
          <w:tab/>
        </w:r>
        <w:r>
          <w:rPr>
            <w:noProof/>
            <w:webHidden/>
          </w:rPr>
          <w:fldChar w:fldCharType="begin"/>
        </w:r>
        <w:r>
          <w:rPr>
            <w:noProof/>
            <w:webHidden/>
          </w:rPr>
          <w:instrText xml:space="preserve"> PAGEREF _Toc536726047 \h </w:instrText>
        </w:r>
        <w:r>
          <w:rPr>
            <w:noProof/>
            <w:webHidden/>
          </w:rPr>
        </w:r>
        <w:r>
          <w:rPr>
            <w:noProof/>
            <w:webHidden/>
          </w:rPr>
          <w:fldChar w:fldCharType="separate"/>
        </w:r>
        <w:r>
          <w:rPr>
            <w:noProof/>
            <w:webHidden/>
          </w:rPr>
          <w:t>21</w:t>
        </w:r>
        <w:r>
          <w:rPr>
            <w:noProof/>
            <w:webHidden/>
          </w:rPr>
          <w:fldChar w:fldCharType="end"/>
        </w:r>
      </w:hyperlink>
    </w:p>
    <w:p w14:paraId="4A7DBBA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8" w:history="1">
        <w:r w:rsidRPr="004F2F42">
          <w:rPr>
            <w:rStyle w:val="Lienhypertexte"/>
            <w:noProof/>
          </w:rPr>
          <w:t>Figure 1.2</w:t>
        </w:r>
        <w:r w:rsidRPr="004F2F42">
          <w:rPr>
            <w:rStyle w:val="Lienhypertexte"/>
            <w:noProof/>
          </w:rPr>
          <w:noBreakHyphen/>
          <w:t xml:space="preserve">2 : Phénomène d’hystérésis sur le turbo-détenteur (Schmied et al. </w:t>
        </w:r>
        <w:r w:rsidRPr="004F2F42">
          <w:rPr>
            <w:rStyle w:val="Lienhypertexte"/>
            <w:b/>
            <w:noProof/>
          </w:rPr>
          <w:t>[16]</w:t>
        </w:r>
        <w:r w:rsidRPr="004F2F42">
          <w:rPr>
            <w:rStyle w:val="Lienhypertexte"/>
            <w:noProof/>
          </w:rPr>
          <w:t>)</w:t>
        </w:r>
        <w:r>
          <w:rPr>
            <w:noProof/>
            <w:webHidden/>
          </w:rPr>
          <w:tab/>
        </w:r>
        <w:r>
          <w:rPr>
            <w:noProof/>
            <w:webHidden/>
          </w:rPr>
          <w:fldChar w:fldCharType="begin"/>
        </w:r>
        <w:r>
          <w:rPr>
            <w:noProof/>
            <w:webHidden/>
          </w:rPr>
          <w:instrText xml:space="preserve"> PAGEREF _Toc536726048 \h </w:instrText>
        </w:r>
        <w:r>
          <w:rPr>
            <w:noProof/>
            <w:webHidden/>
          </w:rPr>
        </w:r>
        <w:r>
          <w:rPr>
            <w:noProof/>
            <w:webHidden/>
          </w:rPr>
          <w:fldChar w:fldCharType="separate"/>
        </w:r>
        <w:r>
          <w:rPr>
            <w:noProof/>
            <w:webHidden/>
          </w:rPr>
          <w:t>22</w:t>
        </w:r>
        <w:r>
          <w:rPr>
            <w:noProof/>
            <w:webHidden/>
          </w:rPr>
          <w:fldChar w:fldCharType="end"/>
        </w:r>
      </w:hyperlink>
    </w:p>
    <w:p w14:paraId="54959BC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49" w:history="1">
        <w:r w:rsidRPr="004F2F42">
          <w:rPr>
            <w:rStyle w:val="Lienhypertexte"/>
            <w:noProof/>
          </w:rPr>
          <w:t>Figure 1.2</w:t>
        </w:r>
        <w:r w:rsidRPr="004F2F42">
          <w:rPr>
            <w:rStyle w:val="Lienhypertexte"/>
            <w:noProof/>
          </w:rPr>
          <w:noBreakHyphen/>
          <w:t xml:space="preserve">3 : Vibrations synchrones mesurées au cours du temps (Lorenz et al. </w:t>
        </w:r>
        <w:r w:rsidRPr="004F2F42">
          <w:rPr>
            <w:rStyle w:val="Lienhypertexte"/>
            <w:b/>
            <w:noProof/>
          </w:rPr>
          <w:t>[17]</w:t>
        </w:r>
        <w:r w:rsidRPr="004F2F42">
          <w:rPr>
            <w:rStyle w:val="Lienhypertexte"/>
            <w:noProof/>
          </w:rPr>
          <w:t>)</w:t>
        </w:r>
        <w:r>
          <w:rPr>
            <w:noProof/>
            <w:webHidden/>
          </w:rPr>
          <w:tab/>
        </w:r>
        <w:r>
          <w:rPr>
            <w:noProof/>
            <w:webHidden/>
          </w:rPr>
          <w:fldChar w:fldCharType="begin"/>
        </w:r>
        <w:r>
          <w:rPr>
            <w:noProof/>
            <w:webHidden/>
          </w:rPr>
          <w:instrText xml:space="preserve"> PAGEREF _Toc536726049 \h </w:instrText>
        </w:r>
        <w:r>
          <w:rPr>
            <w:noProof/>
            <w:webHidden/>
          </w:rPr>
        </w:r>
        <w:r>
          <w:rPr>
            <w:noProof/>
            <w:webHidden/>
          </w:rPr>
          <w:fldChar w:fldCharType="separate"/>
        </w:r>
        <w:r>
          <w:rPr>
            <w:noProof/>
            <w:webHidden/>
          </w:rPr>
          <w:t>22</w:t>
        </w:r>
        <w:r>
          <w:rPr>
            <w:noProof/>
            <w:webHidden/>
          </w:rPr>
          <w:fldChar w:fldCharType="end"/>
        </w:r>
      </w:hyperlink>
    </w:p>
    <w:p w14:paraId="0A855F5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0" w:history="1">
        <w:r w:rsidRPr="004F2F42">
          <w:rPr>
            <w:rStyle w:val="Lienhypertexte"/>
            <w:noProof/>
          </w:rPr>
          <w:t>Figure 1.2</w:t>
        </w:r>
        <w:r w:rsidRPr="004F2F42">
          <w:rPr>
            <w:rStyle w:val="Lienhypertexte"/>
            <w:noProof/>
          </w:rPr>
          <w:noBreakHyphen/>
          <w:t xml:space="preserve">4 : Diagrammes polaires des vibrations synchrones (Lorenz et al. </w:t>
        </w:r>
        <w:r w:rsidRPr="004F2F42">
          <w:rPr>
            <w:rStyle w:val="Lienhypertexte"/>
            <w:b/>
            <w:noProof/>
          </w:rPr>
          <w:t>[17]</w:t>
        </w:r>
        <w:r w:rsidRPr="004F2F42">
          <w:rPr>
            <w:rStyle w:val="Lienhypertexte"/>
            <w:noProof/>
          </w:rPr>
          <w:t>)</w:t>
        </w:r>
        <w:r>
          <w:rPr>
            <w:noProof/>
            <w:webHidden/>
          </w:rPr>
          <w:tab/>
        </w:r>
        <w:r>
          <w:rPr>
            <w:noProof/>
            <w:webHidden/>
          </w:rPr>
          <w:fldChar w:fldCharType="begin"/>
        </w:r>
        <w:r>
          <w:rPr>
            <w:noProof/>
            <w:webHidden/>
          </w:rPr>
          <w:instrText xml:space="preserve"> PAGEREF _Toc536726050 \h </w:instrText>
        </w:r>
        <w:r>
          <w:rPr>
            <w:noProof/>
            <w:webHidden/>
          </w:rPr>
        </w:r>
        <w:r>
          <w:rPr>
            <w:noProof/>
            <w:webHidden/>
          </w:rPr>
          <w:fldChar w:fldCharType="separate"/>
        </w:r>
        <w:r>
          <w:rPr>
            <w:noProof/>
            <w:webHidden/>
          </w:rPr>
          <w:t>23</w:t>
        </w:r>
        <w:r>
          <w:rPr>
            <w:noProof/>
            <w:webHidden/>
          </w:rPr>
          <w:fldChar w:fldCharType="end"/>
        </w:r>
      </w:hyperlink>
    </w:p>
    <w:p w14:paraId="39A805E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1" w:history="1">
        <w:r w:rsidRPr="004F2F42">
          <w:rPr>
            <w:rStyle w:val="Lienhypertexte"/>
            <w:noProof/>
          </w:rPr>
          <w:t>Figure 1.3</w:t>
        </w:r>
        <w:r w:rsidRPr="004F2F42">
          <w:rPr>
            <w:rStyle w:val="Lienhypertexte"/>
            <w:noProof/>
          </w:rPr>
          <w:noBreakHyphen/>
          <w:t xml:space="preserve">1 : Deux interprétations du mécanisme de rétroaction de l’effet Morton (de Jongh </w:t>
        </w:r>
        <w:r w:rsidRPr="004F2F42">
          <w:rPr>
            <w:rStyle w:val="Lienhypertexte"/>
            <w:b/>
            <w:noProof/>
          </w:rPr>
          <w:t>[22]</w:t>
        </w:r>
        <w:r w:rsidRPr="004F2F42">
          <w:rPr>
            <w:rStyle w:val="Lienhypertexte"/>
            <w:noProof/>
          </w:rPr>
          <w:t>)</w:t>
        </w:r>
        <w:r>
          <w:rPr>
            <w:noProof/>
            <w:webHidden/>
          </w:rPr>
          <w:tab/>
        </w:r>
        <w:r>
          <w:rPr>
            <w:noProof/>
            <w:webHidden/>
          </w:rPr>
          <w:fldChar w:fldCharType="begin"/>
        </w:r>
        <w:r>
          <w:rPr>
            <w:noProof/>
            <w:webHidden/>
          </w:rPr>
          <w:instrText xml:space="preserve"> PAGEREF _Toc536726051 \h </w:instrText>
        </w:r>
        <w:r>
          <w:rPr>
            <w:noProof/>
            <w:webHidden/>
          </w:rPr>
        </w:r>
        <w:r>
          <w:rPr>
            <w:noProof/>
            <w:webHidden/>
          </w:rPr>
          <w:fldChar w:fldCharType="separate"/>
        </w:r>
        <w:r>
          <w:rPr>
            <w:noProof/>
            <w:webHidden/>
          </w:rPr>
          <w:t>25</w:t>
        </w:r>
        <w:r>
          <w:rPr>
            <w:noProof/>
            <w:webHidden/>
          </w:rPr>
          <w:fldChar w:fldCharType="end"/>
        </w:r>
      </w:hyperlink>
    </w:p>
    <w:p w14:paraId="7DF6E1E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2" w:history="1">
        <w:r w:rsidRPr="004F2F42">
          <w:rPr>
            <w:rStyle w:val="Lienhypertexte"/>
            <w:noProof/>
          </w:rPr>
          <w:t>Figure 1.3</w:t>
        </w:r>
        <w:r w:rsidRPr="004F2F42">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_Toc536726052 \h </w:instrText>
        </w:r>
        <w:r>
          <w:rPr>
            <w:noProof/>
            <w:webHidden/>
          </w:rPr>
        </w:r>
        <w:r>
          <w:rPr>
            <w:noProof/>
            <w:webHidden/>
          </w:rPr>
          <w:fldChar w:fldCharType="separate"/>
        </w:r>
        <w:r>
          <w:rPr>
            <w:noProof/>
            <w:webHidden/>
          </w:rPr>
          <w:t>28</w:t>
        </w:r>
        <w:r>
          <w:rPr>
            <w:noProof/>
            <w:webHidden/>
          </w:rPr>
          <w:fldChar w:fldCharType="end"/>
        </w:r>
      </w:hyperlink>
    </w:p>
    <w:p w14:paraId="03445DB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3" w:history="1">
        <w:r w:rsidRPr="004F2F42">
          <w:rPr>
            <w:rStyle w:val="Lienhypertexte"/>
            <w:noProof/>
          </w:rPr>
          <w:t>Figure 1.4</w:t>
        </w:r>
        <w:r w:rsidRPr="004F2F42">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_Toc536726053 \h </w:instrText>
        </w:r>
        <w:r>
          <w:rPr>
            <w:noProof/>
            <w:webHidden/>
          </w:rPr>
        </w:r>
        <w:r>
          <w:rPr>
            <w:noProof/>
            <w:webHidden/>
          </w:rPr>
          <w:fldChar w:fldCharType="separate"/>
        </w:r>
        <w:r>
          <w:rPr>
            <w:noProof/>
            <w:webHidden/>
          </w:rPr>
          <w:t>29</w:t>
        </w:r>
        <w:r>
          <w:rPr>
            <w:noProof/>
            <w:webHidden/>
          </w:rPr>
          <w:fldChar w:fldCharType="end"/>
        </w:r>
      </w:hyperlink>
    </w:p>
    <w:p w14:paraId="70CBFB6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4" w:history="1">
        <w:r w:rsidRPr="004F2F42">
          <w:rPr>
            <w:rStyle w:val="Lienhypertexte"/>
            <w:noProof/>
          </w:rPr>
          <w:t>Figure 2.1</w:t>
        </w:r>
        <w:r w:rsidRPr="004F2F42">
          <w:rPr>
            <w:rStyle w:val="Lienhypertexte"/>
            <w:noProof/>
          </w:rPr>
          <w:noBreakHyphen/>
          <w:t>1 : Forces hydrodynamiques et de la distribution de pression dans un palier</w:t>
        </w:r>
        <w:r>
          <w:rPr>
            <w:noProof/>
            <w:webHidden/>
          </w:rPr>
          <w:tab/>
        </w:r>
        <w:r>
          <w:rPr>
            <w:noProof/>
            <w:webHidden/>
          </w:rPr>
          <w:fldChar w:fldCharType="begin"/>
        </w:r>
        <w:r>
          <w:rPr>
            <w:noProof/>
            <w:webHidden/>
          </w:rPr>
          <w:instrText xml:space="preserve"> PAGEREF _Toc536726054 \h </w:instrText>
        </w:r>
        <w:r>
          <w:rPr>
            <w:noProof/>
            <w:webHidden/>
          </w:rPr>
        </w:r>
        <w:r>
          <w:rPr>
            <w:noProof/>
            <w:webHidden/>
          </w:rPr>
          <w:fldChar w:fldCharType="separate"/>
        </w:r>
        <w:r>
          <w:rPr>
            <w:noProof/>
            <w:webHidden/>
          </w:rPr>
          <w:t>33</w:t>
        </w:r>
        <w:r>
          <w:rPr>
            <w:noProof/>
            <w:webHidden/>
          </w:rPr>
          <w:fldChar w:fldCharType="end"/>
        </w:r>
      </w:hyperlink>
    </w:p>
    <w:p w14:paraId="5C77F0D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5" w:history="1">
        <w:r w:rsidRPr="004F2F42">
          <w:rPr>
            <w:rStyle w:val="Lienhypertexte"/>
            <w:noProof/>
          </w:rPr>
          <w:t>Figure 2.2</w:t>
        </w:r>
        <w:r w:rsidRPr="004F2F42">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_Toc536726055 \h </w:instrText>
        </w:r>
        <w:r>
          <w:rPr>
            <w:noProof/>
            <w:webHidden/>
          </w:rPr>
        </w:r>
        <w:r>
          <w:rPr>
            <w:noProof/>
            <w:webHidden/>
          </w:rPr>
          <w:fldChar w:fldCharType="separate"/>
        </w:r>
        <w:r>
          <w:rPr>
            <w:noProof/>
            <w:webHidden/>
          </w:rPr>
          <w:t>35</w:t>
        </w:r>
        <w:r>
          <w:rPr>
            <w:noProof/>
            <w:webHidden/>
          </w:rPr>
          <w:fldChar w:fldCharType="end"/>
        </w:r>
      </w:hyperlink>
    </w:p>
    <w:p w14:paraId="00602E6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6" w:history="1">
        <w:r w:rsidRPr="004F2F42">
          <w:rPr>
            <w:rStyle w:val="Lienhypertexte"/>
            <w:noProof/>
          </w:rPr>
          <w:t>Figure 2.2</w:t>
        </w:r>
        <w:r w:rsidRPr="004F2F42">
          <w:rPr>
            <w:rStyle w:val="Lienhypertexte"/>
            <w:noProof/>
          </w:rPr>
          <w:noBreakHyphen/>
          <w:t xml:space="preserve">2 : le mouvement 3D du rotor  (tangage </w:t>
        </w:r>
        <m:oMath>
          <m:r>
            <w:rPr>
              <w:rStyle w:val="Lienhypertexte"/>
              <w:rFonts w:ascii="Cambria Math" w:hAnsi="Cambria Math"/>
              <w:noProof/>
            </w:rPr>
            <m:t>θy</m:t>
          </m:r>
        </m:oMath>
        <w:r w:rsidRPr="004F2F42">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4F2F42">
          <w:rPr>
            <w:rStyle w:val="Lienhypertexte"/>
            <w:noProof/>
          </w:rPr>
          <w:t>)</w:t>
        </w:r>
        <w:r>
          <w:rPr>
            <w:noProof/>
            <w:webHidden/>
          </w:rPr>
          <w:tab/>
        </w:r>
        <w:r>
          <w:rPr>
            <w:noProof/>
            <w:webHidden/>
          </w:rPr>
          <w:fldChar w:fldCharType="begin"/>
        </w:r>
        <w:r>
          <w:rPr>
            <w:noProof/>
            <w:webHidden/>
          </w:rPr>
          <w:instrText xml:space="preserve"> PAGEREF _Toc536726056 \h </w:instrText>
        </w:r>
        <w:r>
          <w:rPr>
            <w:noProof/>
            <w:webHidden/>
          </w:rPr>
        </w:r>
        <w:r>
          <w:rPr>
            <w:noProof/>
            <w:webHidden/>
          </w:rPr>
          <w:fldChar w:fldCharType="separate"/>
        </w:r>
        <w:r>
          <w:rPr>
            <w:noProof/>
            <w:webHidden/>
          </w:rPr>
          <w:t>35</w:t>
        </w:r>
        <w:r>
          <w:rPr>
            <w:noProof/>
            <w:webHidden/>
          </w:rPr>
          <w:fldChar w:fldCharType="end"/>
        </w:r>
      </w:hyperlink>
    </w:p>
    <w:p w14:paraId="04E19A7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7" w:history="1">
        <w:r w:rsidRPr="004F2F42">
          <w:rPr>
            <w:rStyle w:val="Lienhypertexte"/>
            <w:noProof/>
          </w:rPr>
          <w:t>Figure 2.3</w:t>
        </w:r>
        <w:r w:rsidRPr="004F2F42">
          <w:rPr>
            <w:rStyle w:val="Lienhypertexte"/>
            <w:noProof/>
          </w:rPr>
          <w:noBreakHyphen/>
          <w:t>1 : domaine d’étude entre deux parois</w:t>
        </w:r>
        <w:r>
          <w:rPr>
            <w:noProof/>
            <w:webHidden/>
          </w:rPr>
          <w:tab/>
        </w:r>
        <w:r>
          <w:rPr>
            <w:noProof/>
            <w:webHidden/>
          </w:rPr>
          <w:fldChar w:fldCharType="begin"/>
        </w:r>
        <w:r>
          <w:rPr>
            <w:noProof/>
            <w:webHidden/>
          </w:rPr>
          <w:instrText xml:space="preserve"> PAGEREF _Toc536726057 \h </w:instrText>
        </w:r>
        <w:r>
          <w:rPr>
            <w:noProof/>
            <w:webHidden/>
          </w:rPr>
        </w:r>
        <w:r>
          <w:rPr>
            <w:noProof/>
            <w:webHidden/>
          </w:rPr>
          <w:fldChar w:fldCharType="separate"/>
        </w:r>
        <w:r>
          <w:rPr>
            <w:noProof/>
            <w:webHidden/>
          </w:rPr>
          <w:t>37</w:t>
        </w:r>
        <w:r>
          <w:rPr>
            <w:noProof/>
            <w:webHidden/>
          </w:rPr>
          <w:fldChar w:fldCharType="end"/>
        </w:r>
      </w:hyperlink>
    </w:p>
    <w:p w14:paraId="5DEE6CD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8" w:history="1">
        <w:r w:rsidRPr="004F2F42">
          <w:rPr>
            <w:rStyle w:val="Lienhypertexte"/>
            <w:noProof/>
          </w:rPr>
          <w:t>Figure 2.3</w:t>
        </w:r>
        <w:r w:rsidRPr="004F2F42">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_Toc536726058 \h </w:instrText>
        </w:r>
        <w:r>
          <w:rPr>
            <w:noProof/>
            <w:webHidden/>
          </w:rPr>
        </w:r>
        <w:r>
          <w:rPr>
            <w:noProof/>
            <w:webHidden/>
          </w:rPr>
          <w:fldChar w:fldCharType="separate"/>
        </w:r>
        <w:r>
          <w:rPr>
            <w:noProof/>
            <w:webHidden/>
          </w:rPr>
          <w:t>39</w:t>
        </w:r>
        <w:r>
          <w:rPr>
            <w:noProof/>
            <w:webHidden/>
          </w:rPr>
          <w:fldChar w:fldCharType="end"/>
        </w:r>
      </w:hyperlink>
    </w:p>
    <w:p w14:paraId="1ED163A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59" w:history="1">
        <w:r w:rsidRPr="004F2F42">
          <w:rPr>
            <w:rStyle w:val="Lienhypertexte"/>
            <w:noProof/>
          </w:rPr>
          <w:t>Figure 2.3</w:t>
        </w:r>
        <w:r w:rsidRPr="004F2F42">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_Toc536726059 \h </w:instrText>
        </w:r>
        <w:r>
          <w:rPr>
            <w:noProof/>
            <w:webHidden/>
          </w:rPr>
        </w:r>
        <w:r>
          <w:rPr>
            <w:noProof/>
            <w:webHidden/>
          </w:rPr>
          <w:fldChar w:fldCharType="separate"/>
        </w:r>
        <w:r>
          <w:rPr>
            <w:noProof/>
            <w:webHidden/>
          </w:rPr>
          <w:t>46</w:t>
        </w:r>
        <w:r>
          <w:rPr>
            <w:noProof/>
            <w:webHidden/>
          </w:rPr>
          <w:fldChar w:fldCharType="end"/>
        </w:r>
      </w:hyperlink>
    </w:p>
    <w:p w14:paraId="61E7F90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0" w:history="1">
        <w:r w:rsidRPr="004F2F42">
          <w:rPr>
            <w:rStyle w:val="Lienhypertexte"/>
            <w:noProof/>
          </w:rPr>
          <w:t>Figure 2.3</w:t>
        </w:r>
        <w:r w:rsidRPr="004F2F42">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_Toc536726060 \h </w:instrText>
        </w:r>
        <w:r>
          <w:rPr>
            <w:noProof/>
            <w:webHidden/>
          </w:rPr>
        </w:r>
        <w:r>
          <w:rPr>
            <w:noProof/>
            <w:webHidden/>
          </w:rPr>
          <w:fldChar w:fldCharType="separate"/>
        </w:r>
        <w:r>
          <w:rPr>
            <w:noProof/>
            <w:webHidden/>
          </w:rPr>
          <w:t>49</w:t>
        </w:r>
        <w:r>
          <w:rPr>
            <w:noProof/>
            <w:webHidden/>
          </w:rPr>
          <w:fldChar w:fldCharType="end"/>
        </w:r>
      </w:hyperlink>
    </w:p>
    <w:p w14:paraId="1B4A07D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1" w:history="1">
        <w:r w:rsidRPr="004F2F42">
          <w:rPr>
            <w:rStyle w:val="Lienhypertexte"/>
            <w:noProof/>
          </w:rPr>
          <w:t>Figure 2.3</w:t>
        </w:r>
        <w:r w:rsidRPr="004F2F42">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_Toc536726061 \h </w:instrText>
        </w:r>
        <w:r>
          <w:rPr>
            <w:noProof/>
            <w:webHidden/>
          </w:rPr>
        </w:r>
        <w:r>
          <w:rPr>
            <w:noProof/>
            <w:webHidden/>
          </w:rPr>
          <w:fldChar w:fldCharType="separate"/>
        </w:r>
        <w:r>
          <w:rPr>
            <w:noProof/>
            <w:webHidden/>
          </w:rPr>
          <w:t>51</w:t>
        </w:r>
        <w:r>
          <w:rPr>
            <w:noProof/>
            <w:webHidden/>
          </w:rPr>
          <w:fldChar w:fldCharType="end"/>
        </w:r>
      </w:hyperlink>
    </w:p>
    <w:p w14:paraId="021CA69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2" w:history="1">
        <w:r w:rsidRPr="004F2F42">
          <w:rPr>
            <w:rStyle w:val="Lienhypertexte"/>
            <w:noProof/>
          </w:rPr>
          <w:t>Figure 2.3</w:t>
        </w:r>
        <w:r w:rsidRPr="004F2F42">
          <w:rPr>
            <w:rStyle w:val="Lienhypertexte"/>
            <w:noProof/>
          </w:rPr>
          <w:noBreakHyphen/>
          <w:t>6 : algorithme du calcul THD</w:t>
        </w:r>
        <w:r>
          <w:rPr>
            <w:noProof/>
            <w:webHidden/>
          </w:rPr>
          <w:tab/>
        </w:r>
        <w:r>
          <w:rPr>
            <w:noProof/>
            <w:webHidden/>
          </w:rPr>
          <w:fldChar w:fldCharType="begin"/>
        </w:r>
        <w:r>
          <w:rPr>
            <w:noProof/>
            <w:webHidden/>
          </w:rPr>
          <w:instrText xml:space="preserve"> PAGEREF _Toc536726062 \h </w:instrText>
        </w:r>
        <w:r>
          <w:rPr>
            <w:noProof/>
            <w:webHidden/>
          </w:rPr>
        </w:r>
        <w:r>
          <w:rPr>
            <w:noProof/>
            <w:webHidden/>
          </w:rPr>
          <w:fldChar w:fldCharType="separate"/>
        </w:r>
        <w:r>
          <w:rPr>
            <w:noProof/>
            <w:webHidden/>
          </w:rPr>
          <w:t>53</w:t>
        </w:r>
        <w:r>
          <w:rPr>
            <w:noProof/>
            <w:webHidden/>
          </w:rPr>
          <w:fldChar w:fldCharType="end"/>
        </w:r>
      </w:hyperlink>
    </w:p>
    <w:p w14:paraId="202ED72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3" w:history="1">
        <w:r w:rsidRPr="004F2F42">
          <w:rPr>
            <w:rStyle w:val="Lienhypertexte"/>
            <w:noProof/>
          </w:rPr>
          <w:t>Figure 2.4</w:t>
        </w:r>
        <w:r w:rsidRPr="004F2F42">
          <w:rPr>
            <w:rStyle w:val="Lienhypertexte"/>
            <w:noProof/>
          </w:rPr>
          <w:noBreakHyphen/>
          <w:t>1 : Le patin incliné 1D</w:t>
        </w:r>
        <w:r>
          <w:rPr>
            <w:noProof/>
            <w:webHidden/>
          </w:rPr>
          <w:tab/>
        </w:r>
        <w:r>
          <w:rPr>
            <w:noProof/>
            <w:webHidden/>
          </w:rPr>
          <w:fldChar w:fldCharType="begin"/>
        </w:r>
        <w:r>
          <w:rPr>
            <w:noProof/>
            <w:webHidden/>
          </w:rPr>
          <w:instrText xml:space="preserve"> PAGEREF _Toc536726063 \h </w:instrText>
        </w:r>
        <w:r>
          <w:rPr>
            <w:noProof/>
            <w:webHidden/>
          </w:rPr>
        </w:r>
        <w:r>
          <w:rPr>
            <w:noProof/>
            <w:webHidden/>
          </w:rPr>
          <w:fldChar w:fldCharType="separate"/>
        </w:r>
        <w:r>
          <w:rPr>
            <w:noProof/>
            <w:webHidden/>
          </w:rPr>
          <w:t>54</w:t>
        </w:r>
        <w:r>
          <w:rPr>
            <w:noProof/>
            <w:webHidden/>
          </w:rPr>
          <w:fldChar w:fldCharType="end"/>
        </w:r>
      </w:hyperlink>
    </w:p>
    <w:p w14:paraId="3FFFC74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4" w:history="1">
        <w:r w:rsidRPr="004F2F42">
          <w:rPr>
            <w:rStyle w:val="Lienhypertexte"/>
            <w:noProof/>
          </w:rPr>
          <w:t>Figure 2.4</w:t>
        </w:r>
        <w:r w:rsidRPr="004F2F42">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_Toc536726064 \h </w:instrText>
        </w:r>
        <w:r>
          <w:rPr>
            <w:noProof/>
            <w:webHidden/>
          </w:rPr>
        </w:r>
        <w:r>
          <w:rPr>
            <w:noProof/>
            <w:webHidden/>
          </w:rPr>
          <w:fldChar w:fldCharType="separate"/>
        </w:r>
        <w:r>
          <w:rPr>
            <w:noProof/>
            <w:webHidden/>
          </w:rPr>
          <w:t>54</w:t>
        </w:r>
        <w:r>
          <w:rPr>
            <w:noProof/>
            <w:webHidden/>
          </w:rPr>
          <w:fldChar w:fldCharType="end"/>
        </w:r>
      </w:hyperlink>
    </w:p>
    <w:p w14:paraId="528D122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5" w:history="1">
        <w:r w:rsidRPr="004F2F42">
          <w:rPr>
            <w:rStyle w:val="Lienhypertexte"/>
            <w:noProof/>
          </w:rPr>
          <w:t>Figure 2.4</w:t>
        </w:r>
        <w:r w:rsidRPr="004F2F42">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_Toc536726065 \h </w:instrText>
        </w:r>
        <w:r>
          <w:rPr>
            <w:noProof/>
            <w:webHidden/>
          </w:rPr>
        </w:r>
        <w:r>
          <w:rPr>
            <w:noProof/>
            <w:webHidden/>
          </w:rPr>
          <w:fldChar w:fldCharType="separate"/>
        </w:r>
        <w:r>
          <w:rPr>
            <w:noProof/>
            <w:webHidden/>
          </w:rPr>
          <w:t>55</w:t>
        </w:r>
        <w:r>
          <w:rPr>
            <w:noProof/>
            <w:webHidden/>
          </w:rPr>
          <w:fldChar w:fldCharType="end"/>
        </w:r>
      </w:hyperlink>
    </w:p>
    <w:p w14:paraId="08FDA1A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6" w:history="1">
        <w:r w:rsidRPr="004F2F42">
          <w:rPr>
            <w:rStyle w:val="Lienhypertexte"/>
            <w:noProof/>
          </w:rPr>
          <w:t>Figure 2.4</w:t>
        </w:r>
        <w:r w:rsidRPr="004F2F42">
          <w:rPr>
            <w:rStyle w:val="Lienhypertexte"/>
            <w:noProof/>
          </w:rPr>
          <w:noBreakHyphen/>
          <w:t xml:space="preserve">4 : Ecart relatif </w:t>
        </w:r>
        <m:oMath>
          <m:r>
            <w:rPr>
              <w:rStyle w:val="Lienhypertexte"/>
              <w:rFonts w:ascii="Cambria Math" w:hAnsi="Cambria Math"/>
              <w:noProof/>
            </w:rPr>
            <m:t>εK</m:t>
          </m:r>
        </m:oMath>
        <w:r w:rsidRPr="004F2F42">
          <w:rPr>
            <w:rStyle w:val="Lienhypertexte"/>
            <w:noProof/>
          </w:rPr>
          <w:t xml:space="preserve"> de la NDM pour les maillages successifs</w:t>
        </w:r>
        <w:r>
          <w:rPr>
            <w:noProof/>
            <w:webHidden/>
          </w:rPr>
          <w:tab/>
        </w:r>
        <w:r>
          <w:rPr>
            <w:noProof/>
            <w:webHidden/>
          </w:rPr>
          <w:fldChar w:fldCharType="begin"/>
        </w:r>
        <w:r>
          <w:rPr>
            <w:noProof/>
            <w:webHidden/>
          </w:rPr>
          <w:instrText xml:space="preserve"> PAGEREF _Toc536726066 \h </w:instrText>
        </w:r>
        <w:r>
          <w:rPr>
            <w:noProof/>
            <w:webHidden/>
          </w:rPr>
        </w:r>
        <w:r>
          <w:rPr>
            <w:noProof/>
            <w:webHidden/>
          </w:rPr>
          <w:fldChar w:fldCharType="separate"/>
        </w:r>
        <w:r>
          <w:rPr>
            <w:noProof/>
            <w:webHidden/>
          </w:rPr>
          <w:t>56</w:t>
        </w:r>
        <w:r>
          <w:rPr>
            <w:noProof/>
            <w:webHidden/>
          </w:rPr>
          <w:fldChar w:fldCharType="end"/>
        </w:r>
      </w:hyperlink>
    </w:p>
    <w:p w14:paraId="052F74D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7" w:history="1">
        <w:r w:rsidRPr="004F2F42">
          <w:rPr>
            <w:rStyle w:val="Lienhypertexte"/>
            <w:noProof/>
          </w:rPr>
          <w:t>Figure 2.4</w:t>
        </w:r>
        <w:r w:rsidRPr="004F2F42">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_Toc536726067 \h </w:instrText>
        </w:r>
        <w:r>
          <w:rPr>
            <w:noProof/>
            <w:webHidden/>
          </w:rPr>
        </w:r>
        <w:r>
          <w:rPr>
            <w:noProof/>
            <w:webHidden/>
          </w:rPr>
          <w:fldChar w:fldCharType="separate"/>
        </w:r>
        <w:r>
          <w:rPr>
            <w:noProof/>
            <w:webHidden/>
          </w:rPr>
          <w:t>56</w:t>
        </w:r>
        <w:r>
          <w:rPr>
            <w:noProof/>
            <w:webHidden/>
          </w:rPr>
          <w:fldChar w:fldCharType="end"/>
        </w:r>
      </w:hyperlink>
    </w:p>
    <w:p w14:paraId="08A10DA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8" w:history="1">
        <w:r w:rsidRPr="004F2F42">
          <w:rPr>
            <w:rStyle w:val="Lienhypertexte"/>
            <w:noProof/>
          </w:rPr>
          <w:t>Figure 2.4</w:t>
        </w:r>
        <w:r w:rsidRPr="004F2F42">
          <w:rPr>
            <w:rStyle w:val="Lienhypertexte"/>
            <w:noProof/>
          </w:rPr>
          <w:noBreakHyphen/>
          <w:t xml:space="preserve">6 : Ecart relatif </w:t>
        </w:r>
        <m:oMath>
          <m:r>
            <w:rPr>
              <w:rStyle w:val="Lienhypertexte"/>
              <w:rFonts w:ascii="Cambria Math" w:hAnsi="Cambria Math"/>
              <w:noProof/>
            </w:rPr>
            <m:t>εN</m:t>
          </m:r>
        </m:oMath>
        <w:r w:rsidRPr="004F2F42">
          <w:rPr>
            <w:rStyle w:val="Lienhypertexte"/>
            <w:noProof/>
          </w:rPr>
          <w:t xml:space="preserve"> entre la LPCM et la NDM de référence(Ny = 120)</w:t>
        </w:r>
        <w:r>
          <w:rPr>
            <w:noProof/>
            <w:webHidden/>
          </w:rPr>
          <w:tab/>
        </w:r>
        <w:r>
          <w:rPr>
            <w:noProof/>
            <w:webHidden/>
          </w:rPr>
          <w:fldChar w:fldCharType="begin"/>
        </w:r>
        <w:r>
          <w:rPr>
            <w:noProof/>
            <w:webHidden/>
          </w:rPr>
          <w:instrText xml:space="preserve"> PAGEREF _Toc536726068 \h </w:instrText>
        </w:r>
        <w:r>
          <w:rPr>
            <w:noProof/>
            <w:webHidden/>
          </w:rPr>
        </w:r>
        <w:r>
          <w:rPr>
            <w:noProof/>
            <w:webHidden/>
          </w:rPr>
          <w:fldChar w:fldCharType="separate"/>
        </w:r>
        <w:r>
          <w:rPr>
            <w:noProof/>
            <w:webHidden/>
          </w:rPr>
          <w:t>57</w:t>
        </w:r>
        <w:r>
          <w:rPr>
            <w:noProof/>
            <w:webHidden/>
          </w:rPr>
          <w:fldChar w:fldCharType="end"/>
        </w:r>
      </w:hyperlink>
    </w:p>
    <w:p w14:paraId="259695F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69" w:history="1">
        <w:r w:rsidRPr="004F2F42">
          <w:rPr>
            <w:rStyle w:val="Lienhypertexte"/>
            <w:noProof/>
          </w:rPr>
          <w:t>Figure 2.4</w:t>
        </w:r>
        <w:r w:rsidRPr="004F2F42">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_Toc536726069 \h </w:instrText>
        </w:r>
        <w:r>
          <w:rPr>
            <w:noProof/>
            <w:webHidden/>
          </w:rPr>
        </w:r>
        <w:r>
          <w:rPr>
            <w:noProof/>
            <w:webHidden/>
          </w:rPr>
          <w:fldChar w:fldCharType="separate"/>
        </w:r>
        <w:r>
          <w:rPr>
            <w:noProof/>
            <w:webHidden/>
          </w:rPr>
          <w:t>57</w:t>
        </w:r>
        <w:r>
          <w:rPr>
            <w:noProof/>
            <w:webHidden/>
          </w:rPr>
          <w:fldChar w:fldCharType="end"/>
        </w:r>
      </w:hyperlink>
    </w:p>
    <w:p w14:paraId="1D030E34"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0" w:history="1">
        <w:r w:rsidRPr="004F2F42">
          <w:rPr>
            <w:rStyle w:val="Lienhypertexte"/>
            <w:noProof/>
          </w:rPr>
          <w:t>Figure 2.5</w:t>
        </w:r>
        <w:r w:rsidRPr="004F2F42">
          <w:rPr>
            <w:rStyle w:val="Lienhypertexte"/>
            <w:noProof/>
          </w:rPr>
          <w:noBreakHyphen/>
          <w:t>1 la géométrie du palier</w:t>
        </w:r>
        <w:r>
          <w:rPr>
            <w:noProof/>
            <w:webHidden/>
          </w:rPr>
          <w:tab/>
        </w:r>
        <w:r>
          <w:rPr>
            <w:noProof/>
            <w:webHidden/>
          </w:rPr>
          <w:fldChar w:fldCharType="begin"/>
        </w:r>
        <w:r>
          <w:rPr>
            <w:noProof/>
            <w:webHidden/>
          </w:rPr>
          <w:instrText xml:space="preserve"> PAGEREF _Toc536726070 \h </w:instrText>
        </w:r>
        <w:r>
          <w:rPr>
            <w:noProof/>
            <w:webHidden/>
          </w:rPr>
        </w:r>
        <w:r>
          <w:rPr>
            <w:noProof/>
            <w:webHidden/>
          </w:rPr>
          <w:fldChar w:fldCharType="separate"/>
        </w:r>
        <w:r>
          <w:rPr>
            <w:noProof/>
            <w:webHidden/>
          </w:rPr>
          <w:t>58</w:t>
        </w:r>
        <w:r>
          <w:rPr>
            <w:noProof/>
            <w:webHidden/>
          </w:rPr>
          <w:fldChar w:fldCharType="end"/>
        </w:r>
      </w:hyperlink>
    </w:p>
    <w:p w14:paraId="1944979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1" w:history="1">
        <w:r w:rsidRPr="004F2F42">
          <w:rPr>
            <w:rStyle w:val="Lienhypertexte"/>
            <w:noProof/>
          </w:rPr>
          <w:t>Figure 2.5</w:t>
        </w:r>
        <w:r w:rsidRPr="004F2F42">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_Toc536726071 \h </w:instrText>
        </w:r>
        <w:r>
          <w:rPr>
            <w:noProof/>
            <w:webHidden/>
          </w:rPr>
        </w:r>
        <w:r>
          <w:rPr>
            <w:noProof/>
            <w:webHidden/>
          </w:rPr>
          <w:fldChar w:fldCharType="separate"/>
        </w:r>
        <w:r>
          <w:rPr>
            <w:noProof/>
            <w:webHidden/>
          </w:rPr>
          <w:t>60</w:t>
        </w:r>
        <w:r>
          <w:rPr>
            <w:noProof/>
            <w:webHidden/>
          </w:rPr>
          <w:fldChar w:fldCharType="end"/>
        </w:r>
      </w:hyperlink>
    </w:p>
    <w:p w14:paraId="7778464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2" w:history="1">
        <w:r w:rsidRPr="004F2F42">
          <w:rPr>
            <w:rStyle w:val="Lienhypertexte"/>
            <w:noProof/>
          </w:rPr>
          <w:t>Figure 2.5</w:t>
        </w:r>
        <w:r w:rsidRPr="004F2F42">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_Toc536726072 \h </w:instrText>
        </w:r>
        <w:r>
          <w:rPr>
            <w:noProof/>
            <w:webHidden/>
          </w:rPr>
        </w:r>
        <w:r>
          <w:rPr>
            <w:noProof/>
            <w:webHidden/>
          </w:rPr>
          <w:fldChar w:fldCharType="separate"/>
        </w:r>
        <w:r>
          <w:rPr>
            <w:noProof/>
            <w:webHidden/>
          </w:rPr>
          <w:t>60</w:t>
        </w:r>
        <w:r>
          <w:rPr>
            <w:noProof/>
            <w:webHidden/>
          </w:rPr>
          <w:fldChar w:fldCharType="end"/>
        </w:r>
      </w:hyperlink>
    </w:p>
    <w:p w14:paraId="5C2C39F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3" w:history="1">
        <w:r w:rsidRPr="004F2F42">
          <w:rPr>
            <w:rStyle w:val="Lienhypertexte"/>
            <w:noProof/>
          </w:rPr>
          <w:t>Figure 2.5</w:t>
        </w:r>
        <w:r w:rsidRPr="004F2F42">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_Toc536726073 \h </w:instrText>
        </w:r>
        <w:r>
          <w:rPr>
            <w:noProof/>
            <w:webHidden/>
          </w:rPr>
        </w:r>
        <w:r>
          <w:rPr>
            <w:noProof/>
            <w:webHidden/>
          </w:rPr>
          <w:fldChar w:fldCharType="separate"/>
        </w:r>
        <w:r>
          <w:rPr>
            <w:noProof/>
            <w:webHidden/>
          </w:rPr>
          <w:t>61</w:t>
        </w:r>
        <w:r>
          <w:rPr>
            <w:noProof/>
            <w:webHidden/>
          </w:rPr>
          <w:fldChar w:fldCharType="end"/>
        </w:r>
      </w:hyperlink>
    </w:p>
    <w:p w14:paraId="27B90A2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4" w:history="1">
        <w:r w:rsidRPr="004F2F42">
          <w:rPr>
            <w:rStyle w:val="Lienhypertexte"/>
            <w:noProof/>
          </w:rPr>
          <w:t>Figure 3.1</w:t>
        </w:r>
        <w:r w:rsidRPr="004F2F42">
          <w:rPr>
            <w:rStyle w:val="Lienhypertexte"/>
            <w:noProof/>
          </w:rPr>
          <w:noBreakHyphen/>
          <w:t xml:space="preserve">1 : déformation thermique de rotor </w:t>
        </w:r>
        <w:r w:rsidRPr="004F2F42">
          <w:rPr>
            <w:rStyle w:val="Lienhypertexte"/>
            <w:b/>
            <w:noProof/>
          </w:rPr>
          <w:t>[28]</w:t>
        </w:r>
        <w:r>
          <w:rPr>
            <w:noProof/>
            <w:webHidden/>
          </w:rPr>
          <w:tab/>
        </w:r>
        <w:r>
          <w:rPr>
            <w:noProof/>
            <w:webHidden/>
          </w:rPr>
          <w:fldChar w:fldCharType="begin"/>
        </w:r>
        <w:r>
          <w:rPr>
            <w:noProof/>
            <w:webHidden/>
          </w:rPr>
          <w:instrText xml:space="preserve"> PAGEREF _Toc536726074 \h </w:instrText>
        </w:r>
        <w:r>
          <w:rPr>
            <w:noProof/>
            <w:webHidden/>
          </w:rPr>
        </w:r>
        <w:r>
          <w:rPr>
            <w:noProof/>
            <w:webHidden/>
          </w:rPr>
          <w:fldChar w:fldCharType="separate"/>
        </w:r>
        <w:r>
          <w:rPr>
            <w:noProof/>
            <w:webHidden/>
          </w:rPr>
          <w:t>63</w:t>
        </w:r>
        <w:r>
          <w:rPr>
            <w:noProof/>
            <w:webHidden/>
          </w:rPr>
          <w:fldChar w:fldCharType="end"/>
        </w:r>
      </w:hyperlink>
    </w:p>
    <w:p w14:paraId="00C76E5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5" w:history="1">
        <w:r w:rsidRPr="004F2F42">
          <w:rPr>
            <w:rStyle w:val="Lienhypertexte"/>
            <w:noProof/>
          </w:rPr>
          <w:t>Figure 3.1</w:t>
        </w:r>
        <w:r w:rsidRPr="004F2F42">
          <w:rPr>
            <w:rStyle w:val="Lienhypertexte"/>
            <w:noProof/>
          </w:rPr>
          <w:noBreakHyphen/>
          <w:t>2 : Conditions aux limites en thermique au cas du banc de l’effet Morton</w:t>
        </w:r>
        <w:r>
          <w:rPr>
            <w:noProof/>
            <w:webHidden/>
          </w:rPr>
          <w:tab/>
        </w:r>
        <w:r>
          <w:rPr>
            <w:noProof/>
            <w:webHidden/>
          </w:rPr>
          <w:fldChar w:fldCharType="begin"/>
        </w:r>
        <w:r>
          <w:rPr>
            <w:noProof/>
            <w:webHidden/>
          </w:rPr>
          <w:instrText xml:space="preserve"> PAGEREF _Toc536726075 \h </w:instrText>
        </w:r>
        <w:r>
          <w:rPr>
            <w:noProof/>
            <w:webHidden/>
          </w:rPr>
        </w:r>
        <w:r>
          <w:rPr>
            <w:noProof/>
            <w:webHidden/>
          </w:rPr>
          <w:fldChar w:fldCharType="separate"/>
        </w:r>
        <w:r>
          <w:rPr>
            <w:noProof/>
            <w:webHidden/>
          </w:rPr>
          <w:t>65</w:t>
        </w:r>
        <w:r>
          <w:rPr>
            <w:noProof/>
            <w:webHidden/>
          </w:rPr>
          <w:fldChar w:fldCharType="end"/>
        </w:r>
      </w:hyperlink>
    </w:p>
    <w:p w14:paraId="7DDF950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6" w:history="1">
        <w:r w:rsidRPr="004F2F42">
          <w:rPr>
            <w:rStyle w:val="Lienhypertexte"/>
            <w:noProof/>
          </w:rPr>
          <w:t>Figure 3.1</w:t>
        </w:r>
        <w:r w:rsidRPr="004F2F42">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_Toc536726076 \h </w:instrText>
        </w:r>
        <w:r>
          <w:rPr>
            <w:noProof/>
            <w:webHidden/>
          </w:rPr>
        </w:r>
        <w:r>
          <w:rPr>
            <w:noProof/>
            <w:webHidden/>
          </w:rPr>
          <w:fldChar w:fldCharType="separate"/>
        </w:r>
        <w:r>
          <w:rPr>
            <w:noProof/>
            <w:webHidden/>
          </w:rPr>
          <w:t>68</w:t>
        </w:r>
        <w:r>
          <w:rPr>
            <w:noProof/>
            <w:webHidden/>
          </w:rPr>
          <w:fldChar w:fldCharType="end"/>
        </w:r>
      </w:hyperlink>
    </w:p>
    <w:p w14:paraId="05642C1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7" w:history="1">
        <w:r w:rsidRPr="004F2F42">
          <w:rPr>
            <w:rStyle w:val="Lienhypertexte"/>
            <w:noProof/>
          </w:rPr>
          <w:t>Figure 3.1</w:t>
        </w:r>
        <w:r w:rsidRPr="004F2F42">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_Toc536726077 \h </w:instrText>
        </w:r>
        <w:r>
          <w:rPr>
            <w:noProof/>
            <w:webHidden/>
          </w:rPr>
        </w:r>
        <w:r>
          <w:rPr>
            <w:noProof/>
            <w:webHidden/>
          </w:rPr>
          <w:fldChar w:fldCharType="separate"/>
        </w:r>
        <w:r>
          <w:rPr>
            <w:noProof/>
            <w:webHidden/>
          </w:rPr>
          <w:t>69</w:t>
        </w:r>
        <w:r>
          <w:rPr>
            <w:noProof/>
            <w:webHidden/>
          </w:rPr>
          <w:fldChar w:fldCharType="end"/>
        </w:r>
      </w:hyperlink>
    </w:p>
    <w:p w14:paraId="6EFB725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8" w:history="1">
        <w:r w:rsidRPr="004F2F42">
          <w:rPr>
            <w:rStyle w:val="Lienhypertexte"/>
            <w:noProof/>
          </w:rPr>
          <w:t>Figure 3.1</w:t>
        </w:r>
        <w:r w:rsidRPr="004F2F42">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_Toc536726078 \h </w:instrText>
        </w:r>
        <w:r>
          <w:rPr>
            <w:noProof/>
            <w:webHidden/>
          </w:rPr>
        </w:r>
        <w:r>
          <w:rPr>
            <w:noProof/>
            <w:webHidden/>
          </w:rPr>
          <w:fldChar w:fldCharType="separate"/>
        </w:r>
        <w:r>
          <w:rPr>
            <w:noProof/>
            <w:webHidden/>
          </w:rPr>
          <w:t>69</w:t>
        </w:r>
        <w:r>
          <w:rPr>
            <w:noProof/>
            <w:webHidden/>
          </w:rPr>
          <w:fldChar w:fldCharType="end"/>
        </w:r>
      </w:hyperlink>
    </w:p>
    <w:p w14:paraId="3F5EA8E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79" w:history="1">
        <w:r w:rsidRPr="004F2F42">
          <w:rPr>
            <w:rStyle w:val="Lienhypertexte"/>
            <w:noProof/>
          </w:rPr>
          <w:t>Figure 3.2</w:t>
        </w:r>
        <w:r w:rsidRPr="004F2F42">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_Toc536726079 \h </w:instrText>
        </w:r>
        <w:r>
          <w:rPr>
            <w:noProof/>
            <w:webHidden/>
          </w:rPr>
        </w:r>
        <w:r>
          <w:rPr>
            <w:noProof/>
            <w:webHidden/>
          </w:rPr>
          <w:fldChar w:fldCharType="separate"/>
        </w:r>
        <w:r>
          <w:rPr>
            <w:noProof/>
            <w:webHidden/>
          </w:rPr>
          <w:t>70</w:t>
        </w:r>
        <w:r>
          <w:rPr>
            <w:noProof/>
            <w:webHidden/>
          </w:rPr>
          <w:fldChar w:fldCharType="end"/>
        </w:r>
      </w:hyperlink>
    </w:p>
    <w:p w14:paraId="2D83A22E"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0" w:history="1">
        <w:r w:rsidRPr="004F2F42">
          <w:rPr>
            <w:rStyle w:val="Lienhypertexte"/>
            <w:noProof/>
          </w:rPr>
          <w:t>Figure 3.2</w:t>
        </w:r>
        <w:r w:rsidRPr="004F2F42">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_Toc536726080 \h </w:instrText>
        </w:r>
        <w:r>
          <w:rPr>
            <w:noProof/>
            <w:webHidden/>
          </w:rPr>
        </w:r>
        <w:r>
          <w:rPr>
            <w:noProof/>
            <w:webHidden/>
          </w:rPr>
          <w:fldChar w:fldCharType="separate"/>
        </w:r>
        <w:r>
          <w:rPr>
            <w:noProof/>
            <w:webHidden/>
          </w:rPr>
          <w:t>75</w:t>
        </w:r>
        <w:r>
          <w:rPr>
            <w:noProof/>
            <w:webHidden/>
          </w:rPr>
          <w:fldChar w:fldCharType="end"/>
        </w:r>
      </w:hyperlink>
    </w:p>
    <w:p w14:paraId="2DF191E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1" w:history="1">
        <w:r w:rsidRPr="004F2F42">
          <w:rPr>
            <w:rStyle w:val="Lienhypertexte"/>
            <w:noProof/>
          </w:rPr>
          <w:t>Figure 3.2</w:t>
        </w:r>
        <w:r w:rsidRPr="004F2F42">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_Toc536726081 \h </w:instrText>
        </w:r>
        <w:r>
          <w:rPr>
            <w:noProof/>
            <w:webHidden/>
          </w:rPr>
        </w:r>
        <w:r>
          <w:rPr>
            <w:noProof/>
            <w:webHidden/>
          </w:rPr>
          <w:fldChar w:fldCharType="separate"/>
        </w:r>
        <w:r>
          <w:rPr>
            <w:noProof/>
            <w:webHidden/>
          </w:rPr>
          <w:t>78</w:t>
        </w:r>
        <w:r>
          <w:rPr>
            <w:noProof/>
            <w:webHidden/>
          </w:rPr>
          <w:fldChar w:fldCharType="end"/>
        </w:r>
      </w:hyperlink>
    </w:p>
    <w:p w14:paraId="2776566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2" w:history="1">
        <w:r w:rsidRPr="004F2F42">
          <w:rPr>
            <w:rStyle w:val="Lienhypertexte"/>
            <w:noProof/>
          </w:rPr>
          <w:t>Figure 3.2</w:t>
        </w:r>
        <w:r w:rsidRPr="004F2F42">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_Toc536726082 \h </w:instrText>
        </w:r>
        <w:r>
          <w:rPr>
            <w:noProof/>
            <w:webHidden/>
          </w:rPr>
        </w:r>
        <w:r>
          <w:rPr>
            <w:noProof/>
            <w:webHidden/>
          </w:rPr>
          <w:fldChar w:fldCharType="separate"/>
        </w:r>
        <w:r>
          <w:rPr>
            <w:noProof/>
            <w:webHidden/>
          </w:rPr>
          <w:t>79</w:t>
        </w:r>
        <w:r>
          <w:rPr>
            <w:noProof/>
            <w:webHidden/>
          </w:rPr>
          <w:fldChar w:fldCharType="end"/>
        </w:r>
      </w:hyperlink>
    </w:p>
    <w:p w14:paraId="01DD9C5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3" w:history="1">
        <w:r w:rsidRPr="004F2F42">
          <w:rPr>
            <w:rStyle w:val="Lienhypertexte"/>
            <w:noProof/>
          </w:rPr>
          <w:t>Figure 3.2</w:t>
        </w:r>
        <w:r w:rsidRPr="004F2F42">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_Toc536726083 \h </w:instrText>
        </w:r>
        <w:r>
          <w:rPr>
            <w:noProof/>
            <w:webHidden/>
          </w:rPr>
        </w:r>
        <w:r>
          <w:rPr>
            <w:noProof/>
            <w:webHidden/>
          </w:rPr>
          <w:fldChar w:fldCharType="separate"/>
        </w:r>
        <w:r>
          <w:rPr>
            <w:noProof/>
            <w:webHidden/>
          </w:rPr>
          <w:t>80</w:t>
        </w:r>
        <w:r>
          <w:rPr>
            <w:noProof/>
            <w:webHidden/>
          </w:rPr>
          <w:fldChar w:fldCharType="end"/>
        </w:r>
      </w:hyperlink>
    </w:p>
    <w:p w14:paraId="2DC27C4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4" w:history="1">
        <w:r w:rsidRPr="004F2F42">
          <w:rPr>
            <w:rStyle w:val="Lienhypertexte"/>
            <w:noProof/>
          </w:rPr>
          <w:t>Figure 3.3</w:t>
        </w:r>
        <w:r w:rsidRPr="004F2F42">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Pr="004F2F42">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4F2F42">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_Toc536726084 \h </w:instrText>
        </w:r>
        <w:r>
          <w:rPr>
            <w:noProof/>
            <w:webHidden/>
          </w:rPr>
        </w:r>
        <w:r>
          <w:rPr>
            <w:noProof/>
            <w:webHidden/>
          </w:rPr>
          <w:fldChar w:fldCharType="separate"/>
        </w:r>
        <w:r>
          <w:rPr>
            <w:noProof/>
            <w:webHidden/>
          </w:rPr>
          <w:t>80</w:t>
        </w:r>
        <w:r>
          <w:rPr>
            <w:noProof/>
            <w:webHidden/>
          </w:rPr>
          <w:fldChar w:fldCharType="end"/>
        </w:r>
      </w:hyperlink>
    </w:p>
    <w:p w14:paraId="1927B4F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5" w:history="1">
        <w:r w:rsidRPr="004F2F42">
          <w:rPr>
            <w:rStyle w:val="Lienhypertexte"/>
            <w:noProof/>
          </w:rPr>
          <w:t>Figure 3.3</w:t>
        </w:r>
        <w:r w:rsidRPr="004F2F42">
          <w:rPr>
            <w:rStyle w:val="Lienhypertexte"/>
            <w:noProof/>
          </w:rPr>
          <w:noBreakHyphen/>
          <w:t>2 : La flexion thermique au niveau du disque en porte à faux</w:t>
        </w:r>
        <w:r>
          <w:rPr>
            <w:noProof/>
            <w:webHidden/>
          </w:rPr>
          <w:tab/>
        </w:r>
        <w:r>
          <w:rPr>
            <w:noProof/>
            <w:webHidden/>
          </w:rPr>
          <w:fldChar w:fldCharType="begin"/>
        </w:r>
        <w:r>
          <w:rPr>
            <w:noProof/>
            <w:webHidden/>
          </w:rPr>
          <w:instrText xml:space="preserve"> PAGEREF _Toc536726085 \h </w:instrText>
        </w:r>
        <w:r>
          <w:rPr>
            <w:noProof/>
            <w:webHidden/>
          </w:rPr>
        </w:r>
        <w:r>
          <w:rPr>
            <w:noProof/>
            <w:webHidden/>
          </w:rPr>
          <w:fldChar w:fldCharType="separate"/>
        </w:r>
        <w:r>
          <w:rPr>
            <w:noProof/>
            <w:webHidden/>
          </w:rPr>
          <w:t>81</w:t>
        </w:r>
        <w:r>
          <w:rPr>
            <w:noProof/>
            <w:webHidden/>
          </w:rPr>
          <w:fldChar w:fldCharType="end"/>
        </w:r>
      </w:hyperlink>
    </w:p>
    <w:p w14:paraId="23568FD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6" w:history="1">
        <w:r w:rsidRPr="004F2F42">
          <w:rPr>
            <w:rStyle w:val="Lienhypertexte"/>
            <w:noProof/>
          </w:rPr>
          <w:t>Figure 3.3</w:t>
        </w:r>
        <w:r w:rsidRPr="004F2F42">
          <w:rPr>
            <w:rStyle w:val="Lienhypertexte"/>
            <w:noProof/>
          </w:rPr>
          <w:noBreakHyphen/>
          <w:t>3 : défaut de la fibre neutre</w:t>
        </w:r>
        <w:r>
          <w:rPr>
            <w:noProof/>
            <w:webHidden/>
          </w:rPr>
          <w:tab/>
        </w:r>
        <w:r>
          <w:rPr>
            <w:noProof/>
            <w:webHidden/>
          </w:rPr>
          <w:fldChar w:fldCharType="begin"/>
        </w:r>
        <w:r>
          <w:rPr>
            <w:noProof/>
            <w:webHidden/>
          </w:rPr>
          <w:instrText xml:space="preserve"> PAGEREF _Toc536726086 \h </w:instrText>
        </w:r>
        <w:r>
          <w:rPr>
            <w:noProof/>
            <w:webHidden/>
          </w:rPr>
        </w:r>
        <w:r>
          <w:rPr>
            <w:noProof/>
            <w:webHidden/>
          </w:rPr>
          <w:fldChar w:fldCharType="separate"/>
        </w:r>
        <w:r>
          <w:rPr>
            <w:noProof/>
            <w:webHidden/>
          </w:rPr>
          <w:t>82</w:t>
        </w:r>
        <w:r>
          <w:rPr>
            <w:noProof/>
            <w:webHidden/>
          </w:rPr>
          <w:fldChar w:fldCharType="end"/>
        </w:r>
      </w:hyperlink>
    </w:p>
    <w:p w14:paraId="4ADA289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7" w:history="1">
        <w:r w:rsidRPr="004F2F42">
          <w:rPr>
            <w:rStyle w:val="Lienhypertexte"/>
            <w:noProof/>
          </w:rPr>
          <w:t>Figure 4.1</w:t>
        </w:r>
        <w:r w:rsidRPr="004F2F42">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4F2F42">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4F2F42">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4F2F42">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_Toc536726087 \h </w:instrText>
        </w:r>
        <w:r>
          <w:rPr>
            <w:noProof/>
            <w:webHidden/>
          </w:rPr>
        </w:r>
        <w:r>
          <w:rPr>
            <w:noProof/>
            <w:webHidden/>
          </w:rPr>
          <w:fldChar w:fldCharType="separate"/>
        </w:r>
        <w:r>
          <w:rPr>
            <w:noProof/>
            <w:webHidden/>
          </w:rPr>
          <w:t>86</w:t>
        </w:r>
        <w:r>
          <w:rPr>
            <w:noProof/>
            <w:webHidden/>
          </w:rPr>
          <w:fldChar w:fldCharType="end"/>
        </w:r>
      </w:hyperlink>
    </w:p>
    <w:p w14:paraId="2E53124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8" w:history="1">
        <w:r w:rsidRPr="004F2F42">
          <w:rPr>
            <w:rStyle w:val="Lienhypertexte"/>
            <w:noProof/>
          </w:rPr>
          <w:t>Figure 4.1</w:t>
        </w:r>
        <w:r w:rsidRPr="004F2F42">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_Toc536726088 \h </w:instrText>
        </w:r>
        <w:r>
          <w:rPr>
            <w:noProof/>
            <w:webHidden/>
          </w:rPr>
        </w:r>
        <w:r>
          <w:rPr>
            <w:noProof/>
            <w:webHidden/>
          </w:rPr>
          <w:fldChar w:fldCharType="separate"/>
        </w:r>
        <w:r>
          <w:rPr>
            <w:noProof/>
            <w:webHidden/>
          </w:rPr>
          <w:t>87</w:t>
        </w:r>
        <w:r>
          <w:rPr>
            <w:noProof/>
            <w:webHidden/>
          </w:rPr>
          <w:fldChar w:fldCharType="end"/>
        </w:r>
      </w:hyperlink>
    </w:p>
    <w:p w14:paraId="43EFF75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89" w:history="1">
        <w:r w:rsidRPr="004F2F42">
          <w:rPr>
            <w:rStyle w:val="Lienhypertexte"/>
            <w:noProof/>
          </w:rPr>
          <w:t>Figure 4.1</w:t>
        </w:r>
        <w:r w:rsidRPr="004F2F42">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_Toc536726089 \h </w:instrText>
        </w:r>
        <w:r>
          <w:rPr>
            <w:noProof/>
            <w:webHidden/>
          </w:rPr>
        </w:r>
        <w:r>
          <w:rPr>
            <w:noProof/>
            <w:webHidden/>
          </w:rPr>
          <w:fldChar w:fldCharType="separate"/>
        </w:r>
        <w:r>
          <w:rPr>
            <w:noProof/>
            <w:webHidden/>
          </w:rPr>
          <w:t>88</w:t>
        </w:r>
        <w:r>
          <w:rPr>
            <w:noProof/>
            <w:webHidden/>
          </w:rPr>
          <w:fldChar w:fldCharType="end"/>
        </w:r>
      </w:hyperlink>
    </w:p>
    <w:p w14:paraId="67F0B97E"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0" w:history="1">
        <w:r w:rsidRPr="004F2F42">
          <w:rPr>
            <w:rStyle w:val="Lienhypertexte"/>
            <w:noProof/>
          </w:rPr>
          <w:t>Figure 4.2</w:t>
        </w:r>
        <w:r w:rsidRPr="004F2F42">
          <w:rPr>
            <w:rStyle w:val="Lienhypertexte"/>
            <w:noProof/>
          </w:rPr>
          <w:noBreakHyphen/>
          <w:t>1 : Palier testé</w:t>
        </w:r>
        <w:r>
          <w:rPr>
            <w:noProof/>
            <w:webHidden/>
          </w:rPr>
          <w:tab/>
        </w:r>
        <w:r>
          <w:rPr>
            <w:noProof/>
            <w:webHidden/>
          </w:rPr>
          <w:fldChar w:fldCharType="begin"/>
        </w:r>
        <w:r>
          <w:rPr>
            <w:noProof/>
            <w:webHidden/>
          </w:rPr>
          <w:instrText xml:space="preserve"> PAGEREF _Toc536726090 \h </w:instrText>
        </w:r>
        <w:r>
          <w:rPr>
            <w:noProof/>
            <w:webHidden/>
          </w:rPr>
        </w:r>
        <w:r>
          <w:rPr>
            <w:noProof/>
            <w:webHidden/>
          </w:rPr>
          <w:fldChar w:fldCharType="separate"/>
        </w:r>
        <w:r>
          <w:rPr>
            <w:noProof/>
            <w:webHidden/>
          </w:rPr>
          <w:t>89</w:t>
        </w:r>
        <w:r>
          <w:rPr>
            <w:noProof/>
            <w:webHidden/>
          </w:rPr>
          <w:fldChar w:fldCharType="end"/>
        </w:r>
      </w:hyperlink>
    </w:p>
    <w:p w14:paraId="1908FE6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1" w:history="1">
        <w:r w:rsidRPr="004F2F42">
          <w:rPr>
            <w:rStyle w:val="Lienhypertexte"/>
            <w:noProof/>
          </w:rPr>
          <w:t>Figure 4.2</w:t>
        </w:r>
        <w:r w:rsidRPr="004F2F42">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_Toc536726091 \h </w:instrText>
        </w:r>
        <w:r>
          <w:rPr>
            <w:noProof/>
            <w:webHidden/>
          </w:rPr>
        </w:r>
        <w:r>
          <w:rPr>
            <w:noProof/>
            <w:webHidden/>
          </w:rPr>
          <w:fldChar w:fldCharType="separate"/>
        </w:r>
        <w:r>
          <w:rPr>
            <w:noProof/>
            <w:webHidden/>
          </w:rPr>
          <w:t>90</w:t>
        </w:r>
        <w:r>
          <w:rPr>
            <w:noProof/>
            <w:webHidden/>
          </w:rPr>
          <w:fldChar w:fldCharType="end"/>
        </w:r>
      </w:hyperlink>
    </w:p>
    <w:p w14:paraId="091470E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2" w:history="1">
        <w:r w:rsidRPr="004F2F42">
          <w:rPr>
            <w:rStyle w:val="Lienhypertexte"/>
            <w:rFonts w:cs="Calibri"/>
            <w:noProof/>
          </w:rPr>
          <w:t>Figure 4.2</w:t>
        </w:r>
        <w:r w:rsidRPr="004F2F42">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_Toc536726092 \h </w:instrText>
        </w:r>
        <w:r>
          <w:rPr>
            <w:noProof/>
            <w:webHidden/>
          </w:rPr>
        </w:r>
        <w:r>
          <w:rPr>
            <w:noProof/>
            <w:webHidden/>
          </w:rPr>
          <w:fldChar w:fldCharType="separate"/>
        </w:r>
        <w:r>
          <w:rPr>
            <w:noProof/>
            <w:webHidden/>
          </w:rPr>
          <w:t>91</w:t>
        </w:r>
        <w:r>
          <w:rPr>
            <w:noProof/>
            <w:webHidden/>
          </w:rPr>
          <w:fldChar w:fldCharType="end"/>
        </w:r>
      </w:hyperlink>
    </w:p>
    <w:p w14:paraId="703C7D0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3" w:history="1">
        <w:r w:rsidRPr="004F2F42">
          <w:rPr>
            <w:rStyle w:val="Lienhypertexte"/>
            <w:rFonts w:cs="Calibri"/>
            <w:noProof/>
          </w:rPr>
          <w:t>Figure 4.2</w:t>
        </w:r>
        <w:r w:rsidRPr="004F2F42">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_Toc536726093 \h </w:instrText>
        </w:r>
        <w:r>
          <w:rPr>
            <w:noProof/>
            <w:webHidden/>
          </w:rPr>
        </w:r>
        <w:r>
          <w:rPr>
            <w:noProof/>
            <w:webHidden/>
          </w:rPr>
          <w:fldChar w:fldCharType="separate"/>
        </w:r>
        <w:r>
          <w:rPr>
            <w:noProof/>
            <w:webHidden/>
          </w:rPr>
          <w:t>92</w:t>
        </w:r>
        <w:r>
          <w:rPr>
            <w:noProof/>
            <w:webHidden/>
          </w:rPr>
          <w:fldChar w:fldCharType="end"/>
        </w:r>
      </w:hyperlink>
    </w:p>
    <w:p w14:paraId="5B953BF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4" w:history="1">
        <w:r w:rsidRPr="004F2F42">
          <w:rPr>
            <w:rStyle w:val="Lienhypertexte"/>
            <w:rFonts w:cs="Calibri"/>
            <w:noProof/>
          </w:rPr>
          <w:t>Figure 4.2</w:t>
        </w:r>
        <w:r w:rsidRPr="004F2F42">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_Toc536726094 \h </w:instrText>
        </w:r>
        <w:r>
          <w:rPr>
            <w:noProof/>
            <w:webHidden/>
          </w:rPr>
        </w:r>
        <w:r>
          <w:rPr>
            <w:noProof/>
            <w:webHidden/>
          </w:rPr>
          <w:fldChar w:fldCharType="separate"/>
        </w:r>
        <w:r>
          <w:rPr>
            <w:noProof/>
            <w:webHidden/>
          </w:rPr>
          <w:t>92</w:t>
        </w:r>
        <w:r>
          <w:rPr>
            <w:noProof/>
            <w:webHidden/>
          </w:rPr>
          <w:fldChar w:fldCharType="end"/>
        </w:r>
      </w:hyperlink>
    </w:p>
    <w:p w14:paraId="072AB5C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5" w:history="1">
        <w:r w:rsidRPr="004F2F42">
          <w:rPr>
            <w:rStyle w:val="Lienhypertexte"/>
            <w:rFonts w:cs="Calibri"/>
            <w:noProof/>
          </w:rPr>
          <w:t>Figure 4.2</w:t>
        </w:r>
        <w:r w:rsidRPr="004F2F42">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_Toc536726095 \h </w:instrText>
        </w:r>
        <w:r>
          <w:rPr>
            <w:noProof/>
            <w:webHidden/>
          </w:rPr>
        </w:r>
        <w:r>
          <w:rPr>
            <w:noProof/>
            <w:webHidden/>
          </w:rPr>
          <w:fldChar w:fldCharType="separate"/>
        </w:r>
        <w:r>
          <w:rPr>
            <w:noProof/>
            <w:webHidden/>
          </w:rPr>
          <w:t>93</w:t>
        </w:r>
        <w:r>
          <w:rPr>
            <w:noProof/>
            <w:webHidden/>
          </w:rPr>
          <w:fldChar w:fldCharType="end"/>
        </w:r>
      </w:hyperlink>
    </w:p>
    <w:p w14:paraId="0C8C1924"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6" w:history="1">
        <w:r w:rsidRPr="004F2F42">
          <w:rPr>
            <w:rStyle w:val="Lienhypertexte"/>
            <w:rFonts w:cs="Calibri"/>
            <w:noProof/>
          </w:rPr>
          <w:t>Figure 4.2</w:t>
        </w:r>
        <w:r w:rsidRPr="004F2F42">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_Toc536726096 \h </w:instrText>
        </w:r>
        <w:r>
          <w:rPr>
            <w:noProof/>
            <w:webHidden/>
          </w:rPr>
        </w:r>
        <w:r>
          <w:rPr>
            <w:noProof/>
            <w:webHidden/>
          </w:rPr>
          <w:fldChar w:fldCharType="separate"/>
        </w:r>
        <w:r>
          <w:rPr>
            <w:noProof/>
            <w:webHidden/>
          </w:rPr>
          <w:t>94</w:t>
        </w:r>
        <w:r>
          <w:rPr>
            <w:noProof/>
            <w:webHidden/>
          </w:rPr>
          <w:fldChar w:fldCharType="end"/>
        </w:r>
      </w:hyperlink>
    </w:p>
    <w:p w14:paraId="75AD33F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7" w:history="1">
        <w:r w:rsidRPr="004F2F42">
          <w:rPr>
            <w:rStyle w:val="Lienhypertexte"/>
            <w:rFonts w:cs="Calibri"/>
            <w:noProof/>
          </w:rPr>
          <w:t>Figure 4.2</w:t>
        </w:r>
        <w:r w:rsidRPr="004F2F42">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_Toc536726097 \h </w:instrText>
        </w:r>
        <w:r>
          <w:rPr>
            <w:noProof/>
            <w:webHidden/>
          </w:rPr>
        </w:r>
        <w:r>
          <w:rPr>
            <w:noProof/>
            <w:webHidden/>
          </w:rPr>
          <w:fldChar w:fldCharType="separate"/>
        </w:r>
        <w:r>
          <w:rPr>
            <w:noProof/>
            <w:webHidden/>
          </w:rPr>
          <w:t>95</w:t>
        </w:r>
        <w:r>
          <w:rPr>
            <w:noProof/>
            <w:webHidden/>
          </w:rPr>
          <w:fldChar w:fldCharType="end"/>
        </w:r>
      </w:hyperlink>
    </w:p>
    <w:p w14:paraId="10B0A724"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8" w:history="1">
        <w:r w:rsidRPr="004F2F42">
          <w:rPr>
            <w:rStyle w:val="Lienhypertexte"/>
            <w:rFonts w:cs="Calibri"/>
            <w:noProof/>
          </w:rPr>
          <w:t>Figure 4.2</w:t>
        </w:r>
        <w:r w:rsidRPr="004F2F42">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_Toc536726098 \h </w:instrText>
        </w:r>
        <w:r>
          <w:rPr>
            <w:noProof/>
            <w:webHidden/>
          </w:rPr>
        </w:r>
        <w:r>
          <w:rPr>
            <w:noProof/>
            <w:webHidden/>
          </w:rPr>
          <w:fldChar w:fldCharType="separate"/>
        </w:r>
        <w:r>
          <w:rPr>
            <w:noProof/>
            <w:webHidden/>
          </w:rPr>
          <w:t>95</w:t>
        </w:r>
        <w:r>
          <w:rPr>
            <w:noProof/>
            <w:webHidden/>
          </w:rPr>
          <w:fldChar w:fldCharType="end"/>
        </w:r>
      </w:hyperlink>
    </w:p>
    <w:p w14:paraId="6408B9F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099" w:history="1">
        <w:r w:rsidRPr="004F2F42">
          <w:rPr>
            <w:rStyle w:val="Lienhypertexte"/>
            <w:rFonts w:cs="Calibri"/>
            <w:noProof/>
          </w:rPr>
          <w:t>Figure 4.2</w:t>
        </w:r>
        <w:r w:rsidRPr="004F2F42">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_Toc536726099 \h </w:instrText>
        </w:r>
        <w:r>
          <w:rPr>
            <w:noProof/>
            <w:webHidden/>
          </w:rPr>
        </w:r>
        <w:r>
          <w:rPr>
            <w:noProof/>
            <w:webHidden/>
          </w:rPr>
          <w:fldChar w:fldCharType="separate"/>
        </w:r>
        <w:r>
          <w:rPr>
            <w:noProof/>
            <w:webHidden/>
          </w:rPr>
          <w:t>96</w:t>
        </w:r>
        <w:r>
          <w:rPr>
            <w:noProof/>
            <w:webHidden/>
          </w:rPr>
          <w:fldChar w:fldCharType="end"/>
        </w:r>
      </w:hyperlink>
    </w:p>
    <w:p w14:paraId="3DD300D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0" w:history="1">
        <w:r w:rsidRPr="004F2F42">
          <w:rPr>
            <w:rStyle w:val="Lienhypertexte"/>
            <w:rFonts w:cs="Calibri"/>
            <w:noProof/>
          </w:rPr>
          <w:t>Figure 4.2</w:t>
        </w:r>
        <w:r w:rsidRPr="004F2F42">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_Toc536726100 \h </w:instrText>
        </w:r>
        <w:r>
          <w:rPr>
            <w:noProof/>
            <w:webHidden/>
          </w:rPr>
        </w:r>
        <w:r>
          <w:rPr>
            <w:noProof/>
            <w:webHidden/>
          </w:rPr>
          <w:fldChar w:fldCharType="separate"/>
        </w:r>
        <w:r>
          <w:rPr>
            <w:noProof/>
            <w:webHidden/>
          </w:rPr>
          <w:t>96</w:t>
        </w:r>
        <w:r>
          <w:rPr>
            <w:noProof/>
            <w:webHidden/>
          </w:rPr>
          <w:fldChar w:fldCharType="end"/>
        </w:r>
      </w:hyperlink>
    </w:p>
    <w:p w14:paraId="62D2FB5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1" w:history="1">
        <w:r w:rsidRPr="004F2F42">
          <w:rPr>
            <w:rStyle w:val="Lienhypertexte"/>
            <w:rFonts w:cs="Calibri"/>
            <w:noProof/>
          </w:rPr>
          <w:t>Figure 4.3</w:t>
        </w:r>
        <w:r w:rsidRPr="004F2F42">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_Toc536726101 \h </w:instrText>
        </w:r>
        <w:r>
          <w:rPr>
            <w:noProof/>
            <w:webHidden/>
          </w:rPr>
        </w:r>
        <w:r>
          <w:rPr>
            <w:noProof/>
            <w:webHidden/>
          </w:rPr>
          <w:fldChar w:fldCharType="separate"/>
        </w:r>
        <w:r>
          <w:rPr>
            <w:noProof/>
            <w:webHidden/>
          </w:rPr>
          <w:t>97</w:t>
        </w:r>
        <w:r>
          <w:rPr>
            <w:noProof/>
            <w:webHidden/>
          </w:rPr>
          <w:fldChar w:fldCharType="end"/>
        </w:r>
      </w:hyperlink>
    </w:p>
    <w:p w14:paraId="5301E36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2" w:history="1">
        <w:r w:rsidRPr="004F2F42">
          <w:rPr>
            <w:rStyle w:val="Lienhypertexte"/>
            <w:noProof/>
          </w:rPr>
          <w:t>Figure 4.3</w:t>
        </w:r>
        <w:r w:rsidRPr="004F2F42">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_Toc536726102 \h </w:instrText>
        </w:r>
        <w:r>
          <w:rPr>
            <w:noProof/>
            <w:webHidden/>
          </w:rPr>
        </w:r>
        <w:r>
          <w:rPr>
            <w:noProof/>
            <w:webHidden/>
          </w:rPr>
          <w:fldChar w:fldCharType="separate"/>
        </w:r>
        <w:r>
          <w:rPr>
            <w:noProof/>
            <w:webHidden/>
          </w:rPr>
          <w:t>98</w:t>
        </w:r>
        <w:r>
          <w:rPr>
            <w:noProof/>
            <w:webHidden/>
          </w:rPr>
          <w:fldChar w:fldCharType="end"/>
        </w:r>
      </w:hyperlink>
    </w:p>
    <w:p w14:paraId="0A7E686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3" w:history="1">
        <w:r w:rsidRPr="004F2F42">
          <w:rPr>
            <w:rStyle w:val="Lienhypertexte"/>
            <w:noProof/>
          </w:rPr>
          <w:t>Figure 4.3</w:t>
        </w:r>
        <w:r w:rsidRPr="004F2F42">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_Toc536726103 \h </w:instrText>
        </w:r>
        <w:r>
          <w:rPr>
            <w:noProof/>
            <w:webHidden/>
          </w:rPr>
        </w:r>
        <w:r>
          <w:rPr>
            <w:noProof/>
            <w:webHidden/>
          </w:rPr>
          <w:fldChar w:fldCharType="separate"/>
        </w:r>
        <w:r>
          <w:rPr>
            <w:noProof/>
            <w:webHidden/>
          </w:rPr>
          <w:t>99</w:t>
        </w:r>
        <w:r>
          <w:rPr>
            <w:noProof/>
            <w:webHidden/>
          </w:rPr>
          <w:fldChar w:fldCharType="end"/>
        </w:r>
      </w:hyperlink>
    </w:p>
    <w:p w14:paraId="2E77D37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4" w:history="1">
        <w:r w:rsidRPr="004F2F42">
          <w:rPr>
            <w:rStyle w:val="Lienhypertexte"/>
            <w:noProof/>
          </w:rPr>
          <w:t>Figure 4.3</w:t>
        </w:r>
        <w:r w:rsidRPr="004F2F42">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_Toc536726104 \h </w:instrText>
        </w:r>
        <w:r>
          <w:rPr>
            <w:noProof/>
            <w:webHidden/>
          </w:rPr>
        </w:r>
        <w:r>
          <w:rPr>
            <w:noProof/>
            <w:webHidden/>
          </w:rPr>
          <w:fldChar w:fldCharType="separate"/>
        </w:r>
        <w:r>
          <w:rPr>
            <w:noProof/>
            <w:webHidden/>
          </w:rPr>
          <w:t>101</w:t>
        </w:r>
        <w:r>
          <w:rPr>
            <w:noProof/>
            <w:webHidden/>
          </w:rPr>
          <w:fldChar w:fldCharType="end"/>
        </w:r>
      </w:hyperlink>
    </w:p>
    <w:p w14:paraId="45F76D5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5" w:history="1">
        <w:r w:rsidRPr="004F2F42">
          <w:rPr>
            <w:rStyle w:val="Lienhypertexte"/>
            <w:noProof/>
          </w:rPr>
          <w:t>Figure 4.3</w:t>
        </w:r>
        <w:r w:rsidRPr="004F2F42">
          <w:rPr>
            <w:rStyle w:val="Lienhypertexte"/>
            <w:noProof/>
          </w:rPr>
          <w:noBreakHyphen/>
          <w:t>5 : Evolution temporelle la température moyenne à la surface du rotor calculée pour un rotor préchauffé.</w:t>
        </w:r>
        <w:r>
          <w:rPr>
            <w:noProof/>
            <w:webHidden/>
          </w:rPr>
          <w:tab/>
        </w:r>
        <w:r>
          <w:rPr>
            <w:noProof/>
            <w:webHidden/>
          </w:rPr>
          <w:fldChar w:fldCharType="begin"/>
        </w:r>
        <w:r>
          <w:rPr>
            <w:noProof/>
            <w:webHidden/>
          </w:rPr>
          <w:instrText xml:space="preserve"> PAGEREF _Toc536726105 \h </w:instrText>
        </w:r>
        <w:r>
          <w:rPr>
            <w:noProof/>
            <w:webHidden/>
          </w:rPr>
        </w:r>
        <w:r>
          <w:rPr>
            <w:noProof/>
            <w:webHidden/>
          </w:rPr>
          <w:fldChar w:fldCharType="separate"/>
        </w:r>
        <w:r>
          <w:rPr>
            <w:noProof/>
            <w:webHidden/>
          </w:rPr>
          <w:t>101</w:t>
        </w:r>
        <w:r>
          <w:rPr>
            <w:noProof/>
            <w:webHidden/>
          </w:rPr>
          <w:fldChar w:fldCharType="end"/>
        </w:r>
      </w:hyperlink>
    </w:p>
    <w:p w14:paraId="402A93E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6" w:history="1">
        <w:r w:rsidRPr="004F2F42">
          <w:rPr>
            <w:rStyle w:val="Lienhypertexte"/>
            <w:noProof/>
          </w:rPr>
          <w:t>Figure 4.3</w:t>
        </w:r>
        <w:r w:rsidRPr="004F2F42">
          <w:rPr>
            <w:rStyle w:val="Lienhypertexte"/>
            <w:noProof/>
          </w:rPr>
          <w:noBreakHyphen/>
          <w:t>6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_Toc536726106 \h </w:instrText>
        </w:r>
        <w:r>
          <w:rPr>
            <w:noProof/>
            <w:webHidden/>
          </w:rPr>
        </w:r>
        <w:r>
          <w:rPr>
            <w:noProof/>
            <w:webHidden/>
          </w:rPr>
          <w:fldChar w:fldCharType="separate"/>
        </w:r>
        <w:r>
          <w:rPr>
            <w:noProof/>
            <w:webHidden/>
          </w:rPr>
          <w:t>102</w:t>
        </w:r>
        <w:r>
          <w:rPr>
            <w:noProof/>
            <w:webHidden/>
          </w:rPr>
          <w:fldChar w:fldCharType="end"/>
        </w:r>
      </w:hyperlink>
    </w:p>
    <w:p w14:paraId="3C78AA9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7" w:history="1">
        <w:r w:rsidRPr="004F2F42">
          <w:rPr>
            <w:rStyle w:val="Lienhypertexte"/>
            <w:noProof/>
          </w:rPr>
          <w:t>Figure 4.3</w:t>
        </w:r>
        <w:r w:rsidRPr="004F2F42">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_Toc536726107 \h </w:instrText>
        </w:r>
        <w:r>
          <w:rPr>
            <w:noProof/>
            <w:webHidden/>
          </w:rPr>
        </w:r>
        <w:r>
          <w:rPr>
            <w:noProof/>
            <w:webHidden/>
          </w:rPr>
          <w:fldChar w:fldCharType="separate"/>
        </w:r>
        <w:r>
          <w:rPr>
            <w:noProof/>
            <w:webHidden/>
          </w:rPr>
          <w:t>102</w:t>
        </w:r>
        <w:r>
          <w:rPr>
            <w:noProof/>
            <w:webHidden/>
          </w:rPr>
          <w:fldChar w:fldCharType="end"/>
        </w:r>
      </w:hyperlink>
    </w:p>
    <w:p w14:paraId="7C35E42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8" w:history="1">
        <w:r w:rsidRPr="004F2F42">
          <w:rPr>
            <w:rStyle w:val="Lienhypertexte"/>
            <w:noProof/>
          </w:rPr>
          <w:t>Figure 4.3</w:t>
        </w:r>
        <w:r w:rsidRPr="004F2F42">
          <w:rPr>
            <w:rStyle w:val="Lienhypertexte"/>
            <w:noProof/>
          </w:rPr>
          <w:noBreakHyphen/>
          <w:t xml:space="preserve">8 : Comparaison des températures moyennes à la surface du rotor calculées et mesurées </w:t>
        </w:r>
        <w:r>
          <w:rPr>
            <w:noProof/>
            <w:webHidden/>
          </w:rPr>
          <w:tab/>
        </w:r>
        <w:r>
          <w:rPr>
            <w:noProof/>
            <w:webHidden/>
          </w:rPr>
          <w:fldChar w:fldCharType="begin"/>
        </w:r>
        <w:r>
          <w:rPr>
            <w:noProof/>
            <w:webHidden/>
          </w:rPr>
          <w:instrText xml:space="preserve"> PAGEREF _Toc536726108 \h </w:instrText>
        </w:r>
        <w:r>
          <w:rPr>
            <w:noProof/>
            <w:webHidden/>
          </w:rPr>
        </w:r>
        <w:r>
          <w:rPr>
            <w:noProof/>
            <w:webHidden/>
          </w:rPr>
          <w:fldChar w:fldCharType="separate"/>
        </w:r>
        <w:r>
          <w:rPr>
            <w:noProof/>
            <w:webHidden/>
          </w:rPr>
          <w:t>103</w:t>
        </w:r>
        <w:r>
          <w:rPr>
            <w:noProof/>
            <w:webHidden/>
          </w:rPr>
          <w:fldChar w:fldCharType="end"/>
        </w:r>
      </w:hyperlink>
    </w:p>
    <w:p w14:paraId="3A7EC94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09" w:history="1">
        <w:r w:rsidRPr="004F2F42">
          <w:rPr>
            <w:rStyle w:val="Lienhypertexte"/>
            <w:noProof/>
          </w:rPr>
          <w:t>Figure 4.3</w:t>
        </w:r>
        <w:r w:rsidRPr="004F2F42">
          <w:rPr>
            <w:rStyle w:val="Lienhypertexte"/>
            <w:noProof/>
          </w:rPr>
          <w:noBreakHyphen/>
          <w:t>9 : Comparaison des variations des températures calculées et mesurées</w:t>
        </w:r>
        <w:r>
          <w:rPr>
            <w:noProof/>
            <w:webHidden/>
          </w:rPr>
          <w:tab/>
        </w:r>
        <w:r>
          <w:rPr>
            <w:noProof/>
            <w:webHidden/>
          </w:rPr>
          <w:fldChar w:fldCharType="begin"/>
        </w:r>
        <w:r>
          <w:rPr>
            <w:noProof/>
            <w:webHidden/>
          </w:rPr>
          <w:instrText xml:space="preserve"> PAGEREF _Toc536726109 \h </w:instrText>
        </w:r>
        <w:r>
          <w:rPr>
            <w:noProof/>
            <w:webHidden/>
          </w:rPr>
        </w:r>
        <w:r>
          <w:rPr>
            <w:noProof/>
            <w:webHidden/>
          </w:rPr>
          <w:fldChar w:fldCharType="separate"/>
        </w:r>
        <w:r>
          <w:rPr>
            <w:noProof/>
            <w:webHidden/>
          </w:rPr>
          <w:t>103</w:t>
        </w:r>
        <w:r>
          <w:rPr>
            <w:noProof/>
            <w:webHidden/>
          </w:rPr>
          <w:fldChar w:fldCharType="end"/>
        </w:r>
      </w:hyperlink>
    </w:p>
    <w:p w14:paraId="2CFD185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0" w:history="1">
        <w:r w:rsidRPr="004F2F42">
          <w:rPr>
            <w:rStyle w:val="Lienhypertexte"/>
            <w:noProof/>
          </w:rPr>
          <w:t>Figure 4.3</w:t>
        </w:r>
        <w:r w:rsidRPr="004F2F42">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Pr="004F2F42">
          <w:rPr>
            <w:rStyle w:val="Lienhypertexte"/>
            <w:noProof/>
          </w:rPr>
          <w:t xml:space="preserve"> calculée et mesurée</w:t>
        </w:r>
        <w:r>
          <w:rPr>
            <w:noProof/>
            <w:webHidden/>
          </w:rPr>
          <w:tab/>
        </w:r>
        <w:r>
          <w:rPr>
            <w:noProof/>
            <w:webHidden/>
          </w:rPr>
          <w:fldChar w:fldCharType="begin"/>
        </w:r>
        <w:r>
          <w:rPr>
            <w:noProof/>
            <w:webHidden/>
          </w:rPr>
          <w:instrText xml:space="preserve"> PAGEREF _Toc536726110 \h </w:instrText>
        </w:r>
        <w:r>
          <w:rPr>
            <w:noProof/>
            <w:webHidden/>
          </w:rPr>
        </w:r>
        <w:r>
          <w:rPr>
            <w:noProof/>
            <w:webHidden/>
          </w:rPr>
          <w:fldChar w:fldCharType="separate"/>
        </w:r>
        <w:r>
          <w:rPr>
            <w:noProof/>
            <w:webHidden/>
          </w:rPr>
          <w:t>104</w:t>
        </w:r>
        <w:r>
          <w:rPr>
            <w:noProof/>
            <w:webHidden/>
          </w:rPr>
          <w:fldChar w:fldCharType="end"/>
        </w:r>
      </w:hyperlink>
    </w:p>
    <w:p w14:paraId="049B902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1" w:history="1">
        <w:r w:rsidRPr="004F2F42">
          <w:rPr>
            <w:rStyle w:val="Lienhypertexte"/>
            <w:noProof/>
          </w:rPr>
          <w:t>Figure 4.3</w:t>
        </w:r>
        <w:r w:rsidRPr="004F2F42">
          <w:rPr>
            <w:rStyle w:val="Lienhypertexte"/>
            <w:noProof/>
          </w:rPr>
          <w:noBreakHyphen/>
          <w:t>11 : Comparaisons entre le déphasage du point chaud et du point haut calculé et mesuré</w:t>
        </w:r>
        <w:r>
          <w:rPr>
            <w:noProof/>
            <w:webHidden/>
          </w:rPr>
          <w:tab/>
        </w:r>
        <w:r>
          <w:rPr>
            <w:noProof/>
            <w:webHidden/>
          </w:rPr>
          <w:fldChar w:fldCharType="begin"/>
        </w:r>
        <w:r>
          <w:rPr>
            <w:noProof/>
            <w:webHidden/>
          </w:rPr>
          <w:instrText xml:space="preserve"> PAGEREF _Toc536726111 \h </w:instrText>
        </w:r>
        <w:r>
          <w:rPr>
            <w:noProof/>
            <w:webHidden/>
          </w:rPr>
        </w:r>
        <w:r>
          <w:rPr>
            <w:noProof/>
            <w:webHidden/>
          </w:rPr>
          <w:fldChar w:fldCharType="separate"/>
        </w:r>
        <w:r>
          <w:rPr>
            <w:noProof/>
            <w:webHidden/>
          </w:rPr>
          <w:t>105</w:t>
        </w:r>
        <w:r>
          <w:rPr>
            <w:noProof/>
            <w:webHidden/>
          </w:rPr>
          <w:fldChar w:fldCharType="end"/>
        </w:r>
      </w:hyperlink>
    </w:p>
    <w:p w14:paraId="5EF5299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2" w:history="1">
        <w:r w:rsidRPr="004F2F42">
          <w:rPr>
            <w:rStyle w:val="Lienhypertexte"/>
            <w:noProof/>
          </w:rPr>
          <w:t>Figure 4.3</w:t>
        </w:r>
        <w:r w:rsidRPr="004F2F42">
          <w:rPr>
            <w:rStyle w:val="Lienhypertexte"/>
            <w:noProof/>
          </w:rPr>
          <w:noBreakHyphen/>
          <w:t>12 : Diagramme polaire des vibrations synchrones pour le rotor court de 430mm</w:t>
        </w:r>
        <w:r>
          <w:rPr>
            <w:noProof/>
            <w:webHidden/>
          </w:rPr>
          <w:tab/>
        </w:r>
        <w:r>
          <w:rPr>
            <w:noProof/>
            <w:webHidden/>
          </w:rPr>
          <w:fldChar w:fldCharType="begin"/>
        </w:r>
        <w:r>
          <w:rPr>
            <w:noProof/>
            <w:webHidden/>
          </w:rPr>
          <w:instrText xml:space="preserve"> PAGEREF _Toc536726112 \h </w:instrText>
        </w:r>
        <w:r>
          <w:rPr>
            <w:noProof/>
            <w:webHidden/>
          </w:rPr>
        </w:r>
        <w:r>
          <w:rPr>
            <w:noProof/>
            <w:webHidden/>
          </w:rPr>
          <w:fldChar w:fldCharType="separate"/>
        </w:r>
        <w:r>
          <w:rPr>
            <w:noProof/>
            <w:webHidden/>
          </w:rPr>
          <w:t>106</w:t>
        </w:r>
        <w:r>
          <w:rPr>
            <w:noProof/>
            <w:webHidden/>
          </w:rPr>
          <w:fldChar w:fldCharType="end"/>
        </w:r>
      </w:hyperlink>
    </w:p>
    <w:p w14:paraId="7E4A4DE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3" w:history="1">
        <w:r w:rsidRPr="004F2F42">
          <w:rPr>
            <w:rStyle w:val="Lienhypertexte"/>
            <w:rFonts w:cs="Calibri"/>
            <w:noProof/>
          </w:rPr>
          <w:t>Figure 4.4</w:t>
        </w:r>
        <w:r w:rsidRPr="004F2F42">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_Toc536726113 \h </w:instrText>
        </w:r>
        <w:r>
          <w:rPr>
            <w:noProof/>
            <w:webHidden/>
          </w:rPr>
        </w:r>
        <w:r>
          <w:rPr>
            <w:noProof/>
            <w:webHidden/>
          </w:rPr>
          <w:fldChar w:fldCharType="separate"/>
        </w:r>
        <w:r>
          <w:rPr>
            <w:noProof/>
            <w:webHidden/>
          </w:rPr>
          <w:t>107</w:t>
        </w:r>
        <w:r>
          <w:rPr>
            <w:noProof/>
            <w:webHidden/>
          </w:rPr>
          <w:fldChar w:fldCharType="end"/>
        </w:r>
      </w:hyperlink>
    </w:p>
    <w:p w14:paraId="039B063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4" w:history="1">
        <w:r w:rsidRPr="004F2F42">
          <w:rPr>
            <w:rStyle w:val="Lienhypertexte"/>
            <w:rFonts w:cs="Calibri"/>
            <w:noProof/>
          </w:rPr>
          <w:t>Figure 4.4</w:t>
        </w:r>
        <w:r w:rsidRPr="004F2F42">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_Toc536726114 \h </w:instrText>
        </w:r>
        <w:r>
          <w:rPr>
            <w:noProof/>
            <w:webHidden/>
          </w:rPr>
        </w:r>
        <w:r>
          <w:rPr>
            <w:noProof/>
            <w:webHidden/>
          </w:rPr>
          <w:fldChar w:fldCharType="separate"/>
        </w:r>
        <w:r>
          <w:rPr>
            <w:noProof/>
            <w:webHidden/>
          </w:rPr>
          <w:t>107</w:t>
        </w:r>
        <w:r>
          <w:rPr>
            <w:noProof/>
            <w:webHidden/>
          </w:rPr>
          <w:fldChar w:fldCharType="end"/>
        </w:r>
      </w:hyperlink>
    </w:p>
    <w:p w14:paraId="6D4A0C1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5" w:history="1">
        <w:r w:rsidRPr="004F2F42">
          <w:rPr>
            <w:rStyle w:val="Lienhypertexte"/>
            <w:noProof/>
          </w:rPr>
          <w:t>Figure 4.4</w:t>
        </w:r>
        <w:r w:rsidRPr="004F2F42">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_Toc536726115 \h </w:instrText>
        </w:r>
        <w:r>
          <w:rPr>
            <w:noProof/>
            <w:webHidden/>
          </w:rPr>
        </w:r>
        <w:r>
          <w:rPr>
            <w:noProof/>
            <w:webHidden/>
          </w:rPr>
          <w:fldChar w:fldCharType="separate"/>
        </w:r>
        <w:r>
          <w:rPr>
            <w:noProof/>
            <w:webHidden/>
          </w:rPr>
          <w:t>108</w:t>
        </w:r>
        <w:r>
          <w:rPr>
            <w:noProof/>
            <w:webHidden/>
          </w:rPr>
          <w:fldChar w:fldCharType="end"/>
        </w:r>
      </w:hyperlink>
    </w:p>
    <w:p w14:paraId="4CBFFE8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6" w:history="1">
        <w:r w:rsidRPr="004F2F42">
          <w:rPr>
            <w:rStyle w:val="Lienhypertexte"/>
            <w:rFonts w:cs="Calibri"/>
            <w:noProof/>
          </w:rPr>
          <w:t>Figure 4.4</w:t>
        </w:r>
        <w:r w:rsidRPr="004F2F42">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_Toc536726116 \h </w:instrText>
        </w:r>
        <w:r>
          <w:rPr>
            <w:noProof/>
            <w:webHidden/>
          </w:rPr>
        </w:r>
        <w:r>
          <w:rPr>
            <w:noProof/>
            <w:webHidden/>
          </w:rPr>
          <w:fldChar w:fldCharType="separate"/>
        </w:r>
        <w:r>
          <w:rPr>
            <w:noProof/>
            <w:webHidden/>
          </w:rPr>
          <w:t>109</w:t>
        </w:r>
        <w:r>
          <w:rPr>
            <w:noProof/>
            <w:webHidden/>
          </w:rPr>
          <w:fldChar w:fldCharType="end"/>
        </w:r>
      </w:hyperlink>
    </w:p>
    <w:p w14:paraId="7C94E8F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7" w:history="1">
        <w:r w:rsidRPr="004F2F42">
          <w:rPr>
            <w:rStyle w:val="Lienhypertexte"/>
            <w:rFonts w:cs="Calibri"/>
            <w:noProof/>
          </w:rPr>
          <w:t>Figure 4.4</w:t>
        </w:r>
        <w:r w:rsidRPr="004F2F42">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4F2F42">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_Toc536726117 \h </w:instrText>
        </w:r>
        <w:r>
          <w:rPr>
            <w:noProof/>
            <w:webHidden/>
          </w:rPr>
        </w:r>
        <w:r>
          <w:rPr>
            <w:noProof/>
            <w:webHidden/>
          </w:rPr>
          <w:fldChar w:fldCharType="separate"/>
        </w:r>
        <w:r>
          <w:rPr>
            <w:noProof/>
            <w:webHidden/>
          </w:rPr>
          <w:t>109</w:t>
        </w:r>
        <w:r>
          <w:rPr>
            <w:noProof/>
            <w:webHidden/>
          </w:rPr>
          <w:fldChar w:fldCharType="end"/>
        </w:r>
      </w:hyperlink>
    </w:p>
    <w:p w14:paraId="77B96C9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8" w:history="1">
        <w:r w:rsidRPr="004F2F42">
          <w:rPr>
            <w:rStyle w:val="Lienhypertexte"/>
            <w:rFonts w:cs="Calibri"/>
            <w:noProof/>
          </w:rPr>
          <w:t>Figure 4.4</w:t>
        </w:r>
        <w:r w:rsidRPr="004F2F42">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_Toc536726118 \h </w:instrText>
        </w:r>
        <w:r>
          <w:rPr>
            <w:noProof/>
            <w:webHidden/>
          </w:rPr>
        </w:r>
        <w:r>
          <w:rPr>
            <w:noProof/>
            <w:webHidden/>
          </w:rPr>
          <w:fldChar w:fldCharType="separate"/>
        </w:r>
        <w:r>
          <w:rPr>
            <w:noProof/>
            <w:webHidden/>
          </w:rPr>
          <w:t>110</w:t>
        </w:r>
        <w:r>
          <w:rPr>
            <w:noProof/>
            <w:webHidden/>
          </w:rPr>
          <w:fldChar w:fldCharType="end"/>
        </w:r>
      </w:hyperlink>
    </w:p>
    <w:p w14:paraId="1F87032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19" w:history="1">
        <w:r w:rsidRPr="004F2F42">
          <w:rPr>
            <w:rStyle w:val="Lienhypertexte"/>
            <w:rFonts w:cs="Calibri"/>
            <w:noProof/>
          </w:rPr>
          <w:t>Figure 4.4</w:t>
        </w:r>
        <w:r w:rsidRPr="004F2F42">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_Toc536726119 \h </w:instrText>
        </w:r>
        <w:r>
          <w:rPr>
            <w:noProof/>
            <w:webHidden/>
          </w:rPr>
        </w:r>
        <w:r>
          <w:rPr>
            <w:noProof/>
            <w:webHidden/>
          </w:rPr>
          <w:fldChar w:fldCharType="separate"/>
        </w:r>
        <w:r>
          <w:rPr>
            <w:noProof/>
            <w:webHidden/>
          </w:rPr>
          <w:t>110</w:t>
        </w:r>
        <w:r>
          <w:rPr>
            <w:noProof/>
            <w:webHidden/>
          </w:rPr>
          <w:fldChar w:fldCharType="end"/>
        </w:r>
      </w:hyperlink>
    </w:p>
    <w:p w14:paraId="1991524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0" w:history="1">
        <w:r w:rsidRPr="004F2F42">
          <w:rPr>
            <w:rStyle w:val="Lienhypertexte"/>
            <w:rFonts w:cs="Calibri"/>
            <w:noProof/>
          </w:rPr>
          <w:t>Figure 5.2</w:t>
        </w:r>
        <w:r w:rsidRPr="004F2F42">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_Toc536726120 \h </w:instrText>
        </w:r>
        <w:r>
          <w:rPr>
            <w:noProof/>
            <w:webHidden/>
          </w:rPr>
        </w:r>
        <w:r>
          <w:rPr>
            <w:noProof/>
            <w:webHidden/>
          </w:rPr>
          <w:fldChar w:fldCharType="separate"/>
        </w:r>
        <w:r>
          <w:rPr>
            <w:noProof/>
            <w:webHidden/>
          </w:rPr>
          <w:t>120</w:t>
        </w:r>
        <w:r>
          <w:rPr>
            <w:noProof/>
            <w:webHidden/>
          </w:rPr>
          <w:fldChar w:fldCharType="end"/>
        </w:r>
      </w:hyperlink>
    </w:p>
    <w:p w14:paraId="770E367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1" w:history="1">
        <w:r w:rsidRPr="004F2F42">
          <w:rPr>
            <w:rStyle w:val="Lienhypertexte"/>
            <w:noProof/>
          </w:rPr>
          <w:t>Figure 5.2</w:t>
        </w:r>
        <w:r w:rsidRPr="004F2F42">
          <w:rPr>
            <w:rStyle w:val="Lienhypertexte"/>
            <w:noProof/>
          </w:rPr>
          <w:noBreakHyphen/>
          <w:t xml:space="preserve">2 : Résultat du coefficient d’influence </w:t>
        </w:r>
        <m:oMath>
          <m:r>
            <m:rPr>
              <m:sty m:val="bi"/>
            </m:rPr>
            <w:rPr>
              <w:rStyle w:val="Lienhypertexte"/>
              <w:rFonts w:ascii="Cambria Math" w:hAnsi="Cambria Math"/>
              <w:noProof/>
            </w:rPr>
            <m:t>A</m:t>
          </m:r>
        </m:oMath>
        <w:r w:rsidRPr="004F2F42">
          <w:rPr>
            <w:rStyle w:val="Lienhypertexte"/>
            <w:b/>
            <w:noProof/>
          </w:rPr>
          <w:t xml:space="preserve"> </w:t>
        </w:r>
        <w:r w:rsidRPr="004F2F42">
          <w:rPr>
            <w:rStyle w:val="Lienhypertexte"/>
            <w:noProof/>
          </w:rPr>
          <w:t>du rotor 430mm</w:t>
        </w:r>
        <w:r>
          <w:rPr>
            <w:noProof/>
            <w:webHidden/>
          </w:rPr>
          <w:tab/>
        </w:r>
        <w:r>
          <w:rPr>
            <w:noProof/>
            <w:webHidden/>
          </w:rPr>
          <w:fldChar w:fldCharType="begin"/>
        </w:r>
        <w:r>
          <w:rPr>
            <w:noProof/>
            <w:webHidden/>
          </w:rPr>
          <w:instrText xml:space="preserve"> PAGEREF _Toc536726121 \h </w:instrText>
        </w:r>
        <w:r>
          <w:rPr>
            <w:noProof/>
            <w:webHidden/>
          </w:rPr>
        </w:r>
        <w:r>
          <w:rPr>
            <w:noProof/>
            <w:webHidden/>
          </w:rPr>
          <w:fldChar w:fldCharType="separate"/>
        </w:r>
        <w:r>
          <w:rPr>
            <w:noProof/>
            <w:webHidden/>
          </w:rPr>
          <w:t>121</w:t>
        </w:r>
        <w:r>
          <w:rPr>
            <w:noProof/>
            <w:webHidden/>
          </w:rPr>
          <w:fldChar w:fldCharType="end"/>
        </w:r>
      </w:hyperlink>
    </w:p>
    <w:p w14:paraId="774CA12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2" w:history="1">
        <w:r w:rsidRPr="004F2F42">
          <w:rPr>
            <w:rStyle w:val="Lienhypertexte"/>
            <w:noProof/>
          </w:rPr>
          <w:t>Figure 5.2</w:t>
        </w:r>
        <w:r w:rsidRPr="004F2F42">
          <w:rPr>
            <w:rStyle w:val="Lienhypertexte"/>
            <w:noProof/>
          </w:rPr>
          <w:noBreakHyphen/>
          <w:t xml:space="preserve">3 : Résultat du coefficient d’influence </w:t>
        </w:r>
        <m:oMath>
          <m:r>
            <m:rPr>
              <m:sty m:val="bi"/>
            </m:rPr>
            <w:rPr>
              <w:rStyle w:val="Lienhypertexte"/>
              <w:rFonts w:ascii="Cambria Math" w:hAnsi="Cambria Math"/>
              <w:noProof/>
            </w:rPr>
            <m:t>B</m:t>
          </m:r>
        </m:oMath>
        <w:r w:rsidRPr="004F2F42">
          <w:rPr>
            <w:rStyle w:val="Lienhypertexte"/>
            <w:b/>
            <w:noProof/>
          </w:rPr>
          <w:t xml:space="preserve"> </w:t>
        </w:r>
        <w:r w:rsidRPr="004F2F42">
          <w:rPr>
            <w:rStyle w:val="Lienhypertexte"/>
            <w:noProof/>
          </w:rPr>
          <w:t>du rotor 430mm</w:t>
        </w:r>
        <w:r>
          <w:rPr>
            <w:noProof/>
            <w:webHidden/>
          </w:rPr>
          <w:tab/>
        </w:r>
        <w:r>
          <w:rPr>
            <w:noProof/>
            <w:webHidden/>
          </w:rPr>
          <w:fldChar w:fldCharType="begin"/>
        </w:r>
        <w:r>
          <w:rPr>
            <w:noProof/>
            <w:webHidden/>
          </w:rPr>
          <w:instrText xml:space="preserve"> PAGEREF _Toc536726122 \h </w:instrText>
        </w:r>
        <w:r>
          <w:rPr>
            <w:noProof/>
            <w:webHidden/>
          </w:rPr>
        </w:r>
        <w:r>
          <w:rPr>
            <w:noProof/>
            <w:webHidden/>
          </w:rPr>
          <w:fldChar w:fldCharType="separate"/>
        </w:r>
        <w:r>
          <w:rPr>
            <w:noProof/>
            <w:webHidden/>
          </w:rPr>
          <w:t>123</w:t>
        </w:r>
        <w:r>
          <w:rPr>
            <w:noProof/>
            <w:webHidden/>
          </w:rPr>
          <w:fldChar w:fldCharType="end"/>
        </w:r>
      </w:hyperlink>
    </w:p>
    <w:p w14:paraId="51CEAC2E"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3" w:history="1">
        <w:r w:rsidRPr="004F2F42">
          <w:rPr>
            <w:rStyle w:val="Lienhypertexte"/>
            <w:rFonts w:eastAsia="Calibri" w:cs="Calibri"/>
            <w:noProof/>
            <w:lang w:eastAsia="en-US"/>
          </w:rPr>
          <w:t>Figure 5.2</w:t>
        </w:r>
        <w:r w:rsidRPr="004F2F42">
          <w:rPr>
            <w:rStyle w:val="Lienhypertexte"/>
            <w:rFonts w:eastAsia="Calibri" w:cs="Calibri"/>
            <w:noProof/>
            <w:lang w:eastAsia="en-US"/>
          </w:rPr>
          <w:noBreakHyphen/>
          <w:t>4 : La flexion thermique</w:t>
        </w:r>
        <w:r w:rsidRPr="004F2F42">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_Toc536726123 \h </w:instrText>
        </w:r>
        <w:r>
          <w:rPr>
            <w:noProof/>
            <w:webHidden/>
          </w:rPr>
        </w:r>
        <w:r>
          <w:rPr>
            <w:noProof/>
            <w:webHidden/>
          </w:rPr>
          <w:fldChar w:fldCharType="separate"/>
        </w:r>
        <w:r>
          <w:rPr>
            <w:noProof/>
            <w:webHidden/>
          </w:rPr>
          <w:t>123</w:t>
        </w:r>
        <w:r>
          <w:rPr>
            <w:noProof/>
            <w:webHidden/>
          </w:rPr>
          <w:fldChar w:fldCharType="end"/>
        </w:r>
      </w:hyperlink>
    </w:p>
    <w:p w14:paraId="00B0534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4" w:history="1">
        <w:r w:rsidRPr="004F2F42">
          <w:rPr>
            <w:rStyle w:val="Lienhypertexte"/>
            <w:noProof/>
          </w:rPr>
          <w:t>Figure 5.2</w:t>
        </w:r>
        <w:r w:rsidRPr="004F2F42">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_Toc536726124 \h </w:instrText>
        </w:r>
        <w:r>
          <w:rPr>
            <w:noProof/>
            <w:webHidden/>
          </w:rPr>
        </w:r>
        <w:r>
          <w:rPr>
            <w:noProof/>
            <w:webHidden/>
          </w:rPr>
          <w:fldChar w:fldCharType="separate"/>
        </w:r>
        <w:r>
          <w:rPr>
            <w:noProof/>
            <w:webHidden/>
          </w:rPr>
          <w:t>124</w:t>
        </w:r>
        <w:r>
          <w:rPr>
            <w:noProof/>
            <w:webHidden/>
          </w:rPr>
          <w:fldChar w:fldCharType="end"/>
        </w:r>
      </w:hyperlink>
    </w:p>
    <w:p w14:paraId="07779A3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5" w:history="1">
        <w:r w:rsidRPr="004F2F42">
          <w:rPr>
            <w:rStyle w:val="Lienhypertexte"/>
            <w:rFonts w:cs="Calibri"/>
            <w:noProof/>
          </w:rPr>
          <w:t>Figure 5.2</w:t>
        </w:r>
        <w:r w:rsidRPr="004F2F42">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_Toc536726125 \h </w:instrText>
        </w:r>
        <w:r>
          <w:rPr>
            <w:noProof/>
            <w:webHidden/>
          </w:rPr>
        </w:r>
        <w:r>
          <w:rPr>
            <w:noProof/>
            <w:webHidden/>
          </w:rPr>
          <w:fldChar w:fldCharType="separate"/>
        </w:r>
        <w:r>
          <w:rPr>
            <w:noProof/>
            <w:webHidden/>
          </w:rPr>
          <w:t>125</w:t>
        </w:r>
        <w:r>
          <w:rPr>
            <w:noProof/>
            <w:webHidden/>
          </w:rPr>
          <w:fldChar w:fldCharType="end"/>
        </w:r>
      </w:hyperlink>
    </w:p>
    <w:p w14:paraId="12641E8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6" w:history="1">
        <w:r w:rsidRPr="004F2F42">
          <w:rPr>
            <w:rStyle w:val="Lienhypertexte"/>
            <w:rFonts w:cs="Calibri"/>
            <w:noProof/>
          </w:rPr>
          <w:t>Figure 5.2</w:t>
        </w:r>
        <w:r w:rsidRPr="004F2F42">
          <w:rPr>
            <w:rStyle w:val="Lienhypertexte"/>
            <w:rFonts w:cs="Calibri"/>
            <w:noProof/>
          </w:rPr>
          <w:noBreakHyphen/>
          <w:t>7 : Résultat des analyses de la stabilité de l’effet Morton du rotor court 430mm</w:t>
        </w:r>
        <w:r>
          <w:rPr>
            <w:noProof/>
            <w:webHidden/>
          </w:rPr>
          <w:tab/>
        </w:r>
        <w:r>
          <w:rPr>
            <w:noProof/>
            <w:webHidden/>
          </w:rPr>
          <w:fldChar w:fldCharType="begin"/>
        </w:r>
        <w:r>
          <w:rPr>
            <w:noProof/>
            <w:webHidden/>
          </w:rPr>
          <w:instrText xml:space="preserve"> PAGEREF _Toc536726126 \h </w:instrText>
        </w:r>
        <w:r>
          <w:rPr>
            <w:noProof/>
            <w:webHidden/>
          </w:rPr>
        </w:r>
        <w:r>
          <w:rPr>
            <w:noProof/>
            <w:webHidden/>
          </w:rPr>
          <w:fldChar w:fldCharType="separate"/>
        </w:r>
        <w:r>
          <w:rPr>
            <w:noProof/>
            <w:webHidden/>
          </w:rPr>
          <w:t>125</w:t>
        </w:r>
        <w:r>
          <w:rPr>
            <w:noProof/>
            <w:webHidden/>
          </w:rPr>
          <w:fldChar w:fldCharType="end"/>
        </w:r>
      </w:hyperlink>
    </w:p>
    <w:p w14:paraId="25F2F6C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7" w:history="1">
        <w:r w:rsidRPr="004F2F42">
          <w:rPr>
            <w:rStyle w:val="Lienhypertexte"/>
            <w:rFonts w:cs="Calibri"/>
            <w:noProof/>
          </w:rPr>
          <w:t>Figure 5.2</w:t>
        </w:r>
        <w:r w:rsidRPr="004F2F42">
          <w:rPr>
            <w:rStyle w:val="Lienhypertexte"/>
            <w:rFonts w:cs="Calibri"/>
            <w:noProof/>
          </w:rPr>
          <w:noBreakHyphen/>
          <w:t>8 : Résultats du calcul de la réponse au balourd (Um différent à 180 deg) du rotor 700mm</w:t>
        </w:r>
        <w:r>
          <w:rPr>
            <w:noProof/>
            <w:webHidden/>
          </w:rPr>
          <w:tab/>
        </w:r>
        <w:r>
          <w:rPr>
            <w:noProof/>
            <w:webHidden/>
          </w:rPr>
          <w:fldChar w:fldCharType="begin"/>
        </w:r>
        <w:r>
          <w:rPr>
            <w:noProof/>
            <w:webHidden/>
          </w:rPr>
          <w:instrText xml:space="preserve"> PAGEREF _Toc536726127 \h </w:instrText>
        </w:r>
        <w:r>
          <w:rPr>
            <w:noProof/>
            <w:webHidden/>
          </w:rPr>
        </w:r>
        <w:r>
          <w:rPr>
            <w:noProof/>
            <w:webHidden/>
          </w:rPr>
          <w:fldChar w:fldCharType="separate"/>
        </w:r>
        <w:r>
          <w:rPr>
            <w:noProof/>
            <w:webHidden/>
          </w:rPr>
          <w:t>127</w:t>
        </w:r>
        <w:r>
          <w:rPr>
            <w:noProof/>
            <w:webHidden/>
          </w:rPr>
          <w:fldChar w:fldCharType="end"/>
        </w:r>
      </w:hyperlink>
    </w:p>
    <w:p w14:paraId="74F1B2B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8" w:history="1">
        <w:r w:rsidRPr="004F2F42">
          <w:rPr>
            <w:rStyle w:val="Lienhypertexte"/>
            <w:noProof/>
          </w:rPr>
          <w:t>Figure 5.2</w:t>
        </w:r>
        <w:r w:rsidRPr="004F2F42">
          <w:rPr>
            <w:rStyle w:val="Lienhypertexte"/>
            <w:noProof/>
          </w:rPr>
          <w:noBreakHyphen/>
          <w:t xml:space="preserve">9 : Résultats du coefficient d’influence </w:t>
        </w:r>
        <m:oMath>
          <m:r>
            <m:rPr>
              <m:sty m:val="bi"/>
            </m:rPr>
            <w:rPr>
              <w:rStyle w:val="Lienhypertexte"/>
              <w:rFonts w:ascii="Cambria Math" w:hAnsi="Cambria Math"/>
              <w:noProof/>
            </w:rPr>
            <m:t>A</m:t>
          </m:r>
        </m:oMath>
        <w:r w:rsidRPr="004F2F42">
          <w:rPr>
            <w:rStyle w:val="Lienhypertexte"/>
            <w:b/>
            <w:noProof/>
          </w:rPr>
          <w:t xml:space="preserve"> </w:t>
        </w:r>
        <w:r w:rsidRPr="004F2F42">
          <w:rPr>
            <w:rStyle w:val="Lienhypertexte"/>
            <w:noProof/>
          </w:rPr>
          <w:t>du rotor 700mm: (a) module et (b) phase</w:t>
        </w:r>
        <w:r>
          <w:rPr>
            <w:noProof/>
            <w:webHidden/>
          </w:rPr>
          <w:tab/>
        </w:r>
        <w:r>
          <w:rPr>
            <w:noProof/>
            <w:webHidden/>
          </w:rPr>
          <w:fldChar w:fldCharType="begin"/>
        </w:r>
        <w:r>
          <w:rPr>
            <w:noProof/>
            <w:webHidden/>
          </w:rPr>
          <w:instrText xml:space="preserve"> PAGEREF _Toc536726128 \h </w:instrText>
        </w:r>
        <w:r>
          <w:rPr>
            <w:noProof/>
            <w:webHidden/>
          </w:rPr>
        </w:r>
        <w:r>
          <w:rPr>
            <w:noProof/>
            <w:webHidden/>
          </w:rPr>
          <w:fldChar w:fldCharType="separate"/>
        </w:r>
        <w:r>
          <w:rPr>
            <w:noProof/>
            <w:webHidden/>
          </w:rPr>
          <w:t>128</w:t>
        </w:r>
        <w:r>
          <w:rPr>
            <w:noProof/>
            <w:webHidden/>
          </w:rPr>
          <w:fldChar w:fldCharType="end"/>
        </w:r>
      </w:hyperlink>
    </w:p>
    <w:p w14:paraId="776272E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29" w:history="1">
        <w:r w:rsidRPr="004F2F42">
          <w:rPr>
            <w:rStyle w:val="Lienhypertexte"/>
            <w:noProof/>
          </w:rPr>
          <w:t>Figure 5.2</w:t>
        </w:r>
        <w:r w:rsidRPr="004F2F42">
          <w:rPr>
            <w:rStyle w:val="Lienhypertexte"/>
            <w:noProof/>
          </w:rPr>
          <w:noBreakHyphen/>
          <w:t xml:space="preserve">10 : Résultats du coefficient d’influence </w:t>
        </w:r>
        <m:oMath>
          <m:r>
            <m:rPr>
              <m:sty m:val="bi"/>
            </m:rPr>
            <w:rPr>
              <w:rStyle w:val="Lienhypertexte"/>
              <w:rFonts w:ascii="Cambria Math" w:hAnsi="Cambria Math"/>
              <w:noProof/>
            </w:rPr>
            <m:t>B</m:t>
          </m:r>
        </m:oMath>
        <w:r w:rsidRPr="004F2F42">
          <w:rPr>
            <w:rStyle w:val="Lienhypertexte"/>
            <w:b/>
            <w:noProof/>
          </w:rPr>
          <w:t xml:space="preserve"> </w:t>
        </w:r>
        <w:r w:rsidRPr="004F2F42">
          <w:rPr>
            <w:rStyle w:val="Lienhypertexte"/>
            <w:noProof/>
          </w:rPr>
          <w:t>du rotor 700mm</w:t>
        </w:r>
        <w:r>
          <w:rPr>
            <w:noProof/>
            <w:webHidden/>
          </w:rPr>
          <w:tab/>
        </w:r>
        <w:r>
          <w:rPr>
            <w:noProof/>
            <w:webHidden/>
          </w:rPr>
          <w:fldChar w:fldCharType="begin"/>
        </w:r>
        <w:r>
          <w:rPr>
            <w:noProof/>
            <w:webHidden/>
          </w:rPr>
          <w:instrText xml:space="preserve"> PAGEREF _Toc536726129 \h </w:instrText>
        </w:r>
        <w:r>
          <w:rPr>
            <w:noProof/>
            <w:webHidden/>
          </w:rPr>
        </w:r>
        <w:r>
          <w:rPr>
            <w:noProof/>
            <w:webHidden/>
          </w:rPr>
          <w:fldChar w:fldCharType="separate"/>
        </w:r>
        <w:r>
          <w:rPr>
            <w:noProof/>
            <w:webHidden/>
          </w:rPr>
          <w:t>129</w:t>
        </w:r>
        <w:r>
          <w:rPr>
            <w:noProof/>
            <w:webHidden/>
          </w:rPr>
          <w:fldChar w:fldCharType="end"/>
        </w:r>
      </w:hyperlink>
    </w:p>
    <w:p w14:paraId="16DE1A2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0" w:history="1">
        <w:r w:rsidRPr="004F2F42">
          <w:rPr>
            <w:rStyle w:val="Lienhypertexte"/>
            <w:rFonts w:cs="Calibri"/>
            <w:noProof/>
          </w:rPr>
          <w:t>Figure 5.2</w:t>
        </w:r>
        <w:r w:rsidRPr="004F2F42">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_Toc536726130 \h </w:instrText>
        </w:r>
        <w:r>
          <w:rPr>
            <w:noProof/>
            <w:webHidden/>
          </w:rPr>
        </w:r>
        <w:r>
          <w:rPr>
            <w:noProof/>
            <w:webHidden/>
          </w:rPr>
          <w:fldChar w:fldCharType="separate"/>
        </w:r>
        <w:r>
          <w:rPr>
            <w:noProof/>
            <w:webHidden/>
          </w:rPr>
          <w:t>130</w:t>
        </w:r>
        <w:r>
          <w:rPr>
            <w:noProof/>
            <w:webHidden/>
          </w:rPr>
          <w:fldChar w:fldCharType="end"/>
        </w:r>
      </w:hyperlink>
    </w:p>
    <w:p w14:paraId="619DF9B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1" w:history="1">
        <w:r w:rsidRPr="004F2F42">
          <w:rPr>
            <w:rStyle w:val="Lienhypertexte"/>
            <w:rFonts w:cs="Calibri"/>
            <w:noProof/>
          </w:rPr>
          <w:t>Figure 5.2</w:t>
        </w:r>
        <w:r w:rsidRPr="004F2F42">
          <w:rPr>
            <w:rStyle w:val="Lienhypertexte"/>
            <w:rFonts w:cs="Calibri"/>
            <w:noProof/>
          </w:rPr>
          <w:noBreakHyphen/>
          <w:t>12 : Diagramme de stabilité de l’effet Morton du rotor flexible</w:t>
        </w:r>
        <w:r>
          <w:rPr>
            <w:noProof/>
            <w:webHidden/>
          </w:rPr>
          <w:tab/>
        </w:r>
        <w:r>
          <w:rPr>
            <w:noProof/>
            <w:webHidden/>
          </w:rPr>
          <w:fldChar w:fldCharType="begin"/>
        </w:r>
        <w:r>
          <w:rPr>
            <w:noProof/>
            <w:webHidden/>
          </w:rPr>
          <w:instrText xml:space="preserve"> PAGEREF _Toc536726131 \h </w:instrText>
        </w:r>
        <w:r>
          <w:rPr>
            <w:noProof/>
            <w:webHidden/>
          </w:rPr>
        </w:r>
        <w:r>
          <w:rPr>
            <w:noProof/>
            <w:webHidden/>
          </w:rPr>
          <w:fldChar w:fldCharType="separate"/>
        </w:r>
        <w:r>
          <w:rPr>
            <w:noProof/>
            <w:webHidden/>
          </w:rPr>
          <w:t>131</w:t>
        </w:r>
        <w:r>
          <w:rPr>
            <w:noProof/>
            <w:webHidden/>
          </w:rPr>
          <w:fldChar w:fldCharType="end"/>
        </w:r>
      </w:hyperlink>
    </w:p>
    <w:p w14:paraId="0482FB5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2" w:history="1">
        <w:r w:rsidRPr="004F2F42">
          <w:rPr>
            <w:rStyle w:val="Lienhypertexte"/>
            <w:noProof/>
          </w:rPr>
          <w:t>Figure 5.3</w:t>
        </w:r>
        <w:r w:rsidRPr="004F2F42">
          <w:rPr>
            <w:rStyle w:val="Lienhypertexte"/>
            <w:noProof/>
          </w:rPr>
          <w:noBreakHyphen/>
          <w:t xml:space="preserve">1 : Configuration du rotor présenté par Faulkner et al. </w:t>
        </w:r>
        <w:r w:rsidRPr="004F2F42">
          <w:rPr>
            <w:rStyle w:val="Lienhypertexte"/>
            <w:b/>
            <w:noProof/>
          </w:rPr>
          <w:t>[55]</w:t>
        </w:r>
        <w:r>
          <w:rPr>
            <w:noProof/>
            <w:webHidden/>
          </w:rPr>
          <w:tab/>
        </w:r>
        <w:r>
          <w:rPr>
            <w:noProof/>
            <w:webHidden/>
          </w:rPr>
          <w:fldChar w:fldCharType="begin"/>
        </w:r>
        <w:r>
          <w:rPr>
            <w:noProof/>
            <w:webHidden/>
          </w:rPr>
          <w:instrText xml:space="preserve"> PAGEREF _Toc536726132 \h </w:instrText>
        </w:r>
        <w:r>
          <w:rPr>
            <w:noProof/>
            <w:webHidden/>
          </w:rPr>
        </w:r>
        <w:r>
          <w:rPr>
            <w:noProof/>
            <w:webHidden/>
          </w:rPr>
          <w:fldChar w:fldCharType="separate"/>
        </w:r>
        <w:r>
          <w:rPr>
            <w:noProof/>
            <w:webHidden/>
          </w:rPr>
          <w:t>133</w:t>
        </w:r>
        <w:r>
          <w:rPr>
            <w:noProof/>
            <w:webHidden/>
          </w:rPr>
          <w:fldChar w:fldCharType="end"/>
        </w:r>
      </w:hyperlink>
    </w:p>
    <w:p w14:paraId="2FF1021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3" w:history="1">
        <w:r w:rsidRPr="004F2F42">
          <w:rPr>
            <w:rStyle w:val="Lienhypertexte"/>
            <w:noProof/>
          </w:rPr>
          <w:t>Figure 5.3</w:t>
        </w:r>
        <w:r w:rsidRPr="004F2F42">
          <w:rPr>
            <w:rStyle w:val="Lienhypertexte"/>
            <w:noProof/>
          </w:rPr>
          <w:noBreakHyphen/>
          <w:t xml:space="preserve">2 : Configuration du rotor symétrique décrit par Keogh et Morton </w:t>
        </w:r>
        <w:r w:rsidRPr="004F2F42">
          <w:rPr>
            <w:rStyle w:val="Lienhypertexte"/>
            <w:b/>
            <w:noProof/>
          </w:rPr>
          <w:t>[21]</w:t>
        </w:r>
        <w:r>
          <w:rPr>
            <w:noProof/>
            <w:webHidden/>
          </w:rPr>
          <w:tab/>
        </w:r>
        <w:r>
          <w:rPr>
            <w:noProof/>
            <w:webHidden/>
          </w:rPr>
          <w:fldChar w:fldCharType="begin"/>
        </w:r>
        <w:r>
          <w:rPr>
            <w:noProof/>
            <w:webHidden/>
          </w:rPr>
          <w:instrText xml:space="preserve"> PAGEREF _Toc536726133 \h </w:instrText>
        </w:r>
        <w:r>
          <w:rPr>
            <w:noProof/>
            <w:webHidden/>
          </w:rPr>
        </w:r>
        <w:r>
          <w:rPr>
            <w:noProof/>
            <w:webHidden/>
          </w:rPr>
          <w:fldChar w:fldCharType="separate"/>
        </w:r>
        <w:r>
          <w:rPr>
            <w:noProof/>
            <w:webHidden/>
          </w:rPr>
          <w:t>133</w:t>
        </w:r>
        <w:r>
          <w:rPr>
            <w:noProof/>
            <w:webHidden/>
          </w:rPr>
          <w:fldChar w:fldCharType="end"/>
        </w:r>
      </w:hyperlink>
    </w:p>
    <w:p w14:paraId="4BEACD4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4" w:history="1">
        <w:r w:rsidRPr="004F2F42">
          <w:rPr>
            <w:rStyle w:val="Lienhypertexte"/>
            <w:noProof/>
          </w:rPr>
          <w:t>Figure 5.3</w:t>
        </w:r>
        <w:r w:rsidRPr="004F2F42">
          <w:rPr>
            <w:rStyle w:val="Lienhypertexte"/>
            <w:noProof/>
          </w:rPr>
          <w:noBreakHyphen/>
          <w:t xml:space="preserve">3 : Configuration du rotor présenté par Schmied et al. </w:t>
        </w:r>
        <w:r w:rsidRPr="004F2F42">
          <w:rPr>
            <w:rStyle w:val="Lienhypertexte"/>
            <w:b/>
            <w:noProof/>
          </w:rPr>
          <w:t>[16]</w:t>
        </w:r>
        <w:r>
          <w:rPr>
            <w:noProof/>
            <w:webHidden/>
          </w:rPr>
          <w:tab/>
        </w:r>
        <w:r>
          <w:rPr>
            <w:noProof/>
            <w:webHidden/>
          </w:rPr>
          <w:fldChar w:fldCharType="begin"/>
        </w:r>
        <w:r>
          <w:rPr>
            <w:noProof/>
            <w:webHidden/>
          </w:rPr>
          <w:instrText xml:space="preserve"> PAGEREF _Toc536726134 \h </w:instrText>
        </w:r>
        <w:r>
          <w:rPr>
            <w:noProof/>
            <w:webHidden/>
          </w:rPr>
        </w:r>
        <w:r>
          <w:rPr>
            <w:noProof/>
            <w:webHidden/>
          </w:rPr>
          <w:fldChar w:fldCharType="separate"/>
        </w:r>
        <w:r>
          <w:rPr>
            <w:noProof/>
            <w:webHidden/>
          </w:rPr>
          <w:t>134</w:t>
        </w:r>
        <w:r>
          <w:rPr>
            <w:noProof/>
            <w:webHidden/>
          </w:rPr>
          <w:fldChar w:fldCharType="end"/>
        </w:r>
      </w:hyperlink>
    </w:p>
    <w:p w14:paraId="09D2063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5" w:history="1">
        <w:r w:rsidRPr="004F2F42">
          <w:rPr>
            <w:rStyle w:val="Lienhypertexte"/>
            <w:noProof/>
          </w:rPr>
          <w:t>Figure 5.3</w:t>
        </w:r>
        <w:r w:rsidRPr="004F2F42">
          <w:rPr>
            <w:rStyle w:val="Lienhypertexte"/>
            <w:noProof/>
          </w:rPr>
          <w:noBreakHyphen/>
          <w:t xml:space="preserve">4 : Rotor testé par Panara </w:t>
        </w:r>
        <w:r w:rsidRPr="004F2F42">
          <w:rPr>
            <w:rStyle w:val="Lienhypertexte"/>
            <w:b/>
            <w:noProof/>
          </w:rPr>
          <w:t>[18]</w:t>
        </w:r>
        <w:r w:rsidRPr="004F2F42">
          <w:rPr>
            <w:rStyle w:val="Lienhypertexte"/>
            <w:noProof/>
          </w:rPr>
          <w:t>: (1) moteur électrique, (2) rotor, (3) paliers à patins oscillants, (5)…, (8) disque</w:t>
        </w:r>
        <w:r>
          <w:rPr>
            <w:noProof/>
            <w:webHidden/>
          </w:rPr>
          <w:tab/>
        </w:r>
        <w:r>
          <w:rPr>
            <w:noProof/>
            <w:webHidden/>
          </w:rPr>
          <w:fldChar w:fldCharType="begin"/>
        </w:r>
        <w:r>
          <w:rPr>
            <w:noProof/>
            <w:webHidden/>
          </w:rPr>
          <w:instrText xml:space="preserve"> PAGEREF _Toc536726135 \h </w:instrText>
        </w:r>
        <w:r>
          <w:rPr>
            <w:noProof/>
            <w:webHidden/>
          </w:rPr>
        </w:r>
        <w:r>
          <w:rPr>
            <w:noProof/>
            <w:webHidden/>
          </w:rPr>
          <w:fldChar w:fldCharType="separate"/>
        </w:r>
        <w:r>
          <w:rPr>
            <w:noProof/>
            <w:webHidden/>
          </w:rPr>
          <w:t>134</w:t>
        </w:r>
        <w:r>
          <w:rPr>
            <w:noProof/>
            <w:webHidden/>
          </w:rPr>
          <w:fldChar w:fldCharType="end"/>
        </w:r>
      </w:hyperlink>
    </w:p>
    <w:p w14:paraId="59455B9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6" w:history="1">
        <w:r w:rsidRPr="004F2F42">
          <w:rPr>
            <w:rStyle w:val="Lienhypertexte"/>
            <w:noProof/>
          </w:rPr>
          <w:t>Figure 5.3</w:t>
        </w:r>
        <w:r w:rsidRPr="004F2F42">
          <w:rPr>
            <w:rStyle w:val="Lienhypertexte"/>
            <w:noProof/>
          </w:rPr>
          <w:noBreakHyphen/>
          <w:t>5 : Comparaison des coefficients d’influence de l’effet Morton entre les cas d’études</w:t>
        </w:r>
        <w:r>
          <w:rPr>
            <w:noProof/>
            <w:webHidden/>
          </w:rPr>
          <w:tab/>
        </w:r>
        <w:r>
          <w:rPr>
            <w:noProof/>
            <w:webHidden/>
          </w:rPr>
          <w:fldChar w:fldCharType="begin"/>
        </w:r>
        <w:r>
          <w:rPr>
            <w:noProof/>
            <w:webHidden/>
          </w:rPr>
          <w:instrText xml:space="preserve"> PAGEREF _Toc536726136 \h </w:instrText>
        </w:r>
        <w:r>
          <w:rPr>
            <w:noProof/>
            <w:webHidden/>
          </w:rPr>
        </w:r>
        <w:r>
          <w:rPr>
            <w:noProof/>
            <w:webHidden/>
          </w:rPr>
          <w:fldChar w:fldCharType="separate"/>
        </w:r>
        <w:r>
          <w:rPr>
            <w:noProof/>
            <w:webHidden/>
          </w:rPr>
          <w:t>135</w:t>
        </w:r>
        <w:r>
          <w:rPr>
            <w:noProof/>
            <w:webHidden/>
          </w:rPr>
          <w:fldChar w:fldCharType="end"/>
        </w:r>
      </w:hyperlink>
    </w:p>
    <w:p w14:paraId="54D8D55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7" w:history="1">
        <w:r w:rsidRPr="004F2F42">
          <w:rPr>
            <w:rStyle w:val="Lienhypertexte"/>
            <w:noProof/>
          </w:rPr>
          <w:t>Figure 5.3</w:t>
        </w:r>
        <w:r w:rsidRPr="004F2F42">
          <w:rPr>
            <w:rStyle w:val="Lienhypertexte"/>
            <w:noProof/>
          </w:rPr>
          <w:noBreakHyphen/>
          <w:t>6 : Résultat de l’analyse de l’effet Morton des cas</w:t>
        </w:r>
        <w:r>
          <w:rPr>
            <w:noProof/>
            <w:webHidden/>
          </w:rPr>
          <w:tab/>
        </w:r>
        <w:r>
          <w:rPr>
            <w:noProof/>
            <w:webHidden/>
          </w:rPr>
          <w:fldChar w:fldCharType="begin"/>
        </w:r>
        <w:r>
          <w:rPr>
            <w:noProof/>
            <w:webHidden/>
          </w:rPr>
          <w:instrText xml:space="preserve"> PAGEREF _Toc536726137 \h </w:instrText>
        </w:r>
        <w:r>
          <w:rPr>
            <w:noProof/>
            <w:webHidden/>
          </w:rPr>
        </w:r>
        <w:r>
          <w:rPr>
            <w:noProof/>
            <w:webHidden/>
          </w:rPr>
          <w:fldChar w:fldCharType="separate"/>
        </w:r>
        <w:r>
          <w:rPr>
            <w:noProof/>
            <w:webHidden/>
          </w:rPr>
          <w:t>136</w:t>
        </w:r>
        <w:r>
          <w:rPr>
            <w:noProof/>
            <w:webHidden/>
          </w:rPr>
          <w:fldChar w:fldCharType="end"/>
        </w:r>
      </w:hyperlink>
    </w:p>
    <w:p w14:paraId="1D7CC6F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8" w:history="1">
        <w:r w:rsidRPr="004F2F42">
          <w:rPr>
            <w:rStyle w:val="Lienhypertexte"/>
            <w:noProof/>
          </w:rPr>
          <w:t>Figure A</w:t>
        </w:r>
        <w:r w:rsidRPr="004F2F42">
          <w:rPr>
            <w:rStyle w:val="Lienhypertexte"/>
            <w:noProof/>
          </w:rPr>
          <w:noBreakHyphen/>
          <w:t>1: Le patin incliné 1D</w:t>
        </w:r>
        <w:r>
          <w:rPr>
            <w:noProof/>
            <w:webHidden/>
          </w:rPr>
          <w:tab/>
        </w:r>
        <w:r>
          <w:rPr>
            <w:noProof/>
            <w:webHidden/>
          </w:rPr>
          <w:fldChar w:fldCharType="begin"/>
        </w:r>
        <w:r>
          <w:rPr>
            <w:noProof/>
            <w:webHidden/>
          </w:rPr>
          <w:instrText xml:space="preserve"> PAGEREF _Toc536726138 \h </w:instrText>
        </w:r>
        <w:r>
          <w:rPr>
            <w:noProof/>
            <w:webHidden/>
          </w:rPr>
        </w:r>
        <w:r>
          <w:rPr>
            <w:noProof/>
            <w:webHidden/>
          </w:rPr>
          <w:fldChar w:fldCharType="separate"/>
        </w:r>
        <w:r>
          <w:rPr>
            <w:noProof/>
            <w:webHidden/>
          </w:rPr>
          <w:t>142</w:t>
        </w:r>
        <w:r>
          <w:rPr>
            <w:noProof/>
            <w:webHidden/>
          </w:rPr>
          <w:fldChar w:fldCharType="end"/>
        </w:r>
      </w:hyperlink>
    </w:p>
    <w:p w14:paraId="56E8D3B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39" w:history="1">
        <w:r w:rsidRPr="004F2F42">
          <w:rPr>
            <w:rStyle w:val="Lienhypertexte"/>
            <w:noProof/>
          </w:rPr>
          <w:t>Figure A.1</w:t>
        </w:r>
        <w:r w:rsidRPr="004F2F42">
          <w:rPr>
            <w:rStyle w:val="Lienhypertexte"/>
            <w:noProof/>
          </w:rPr>
          <w:noBreakHyphen/>
          <w:t>1 : maillage 2D utilisé pour discrétiser l’équation de l’énergie du patin incliné</w:t>
        </w:r>
        <w:r>
          <w:rPr>
            <w:noProof/>
            <w:webHidden/>
          </w:rPr>
          <w:tab/>
        </w:r>
        <w:r>
          <w:rPr>
            <w:noProof/>
            <w:webHidden/>
          </w:rPr>
          <w:fldChar w:fldCharType="begin"/>
        </w:r>
        <w:r>
          <w:rPr>
            <w:noProof/>
            <w:webHidden/>
          </w:rPr>
          <w:instrText xml:space="preserve"> PAGEREF _Toc536726139 \h </w:instrText>
        </w:r>
        <w:r>
          <w:rPr>
            <w:noProof/>
            <w:webHidden/>
          </w:rPr>
        </w:r>
        <w:r>
          <w:rPr>
            <w:noProof/>
            <w:webHidden/>
          </w:rPr>
          <w:fldChar w:fldCharType="separate"/>
        </w:r>
        <w:r>
          <w:rPr>
            <w:noProof/>
            <w:webHidden/>
          </w:rPr>
          <w:t>143</w:t>
        </w:r>
        <w:r>
          <w:rPr>
            <w:noProof/>
            <w:webHidden/>
          </w:rPr>
          <w:fldChar w:fldCharType="end"/>
        </w:r>
      </w:hyperlink>
    </w:p>
    <w:p w14:paraId="3D0E9D8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0" w:history="1">
        <w:r w:rsidRPr="004F2F42">
          <w:rPr>
            <w:rStyle w:val="Lienhypertexte"/>
            <w:iCs/>
            <w:noProof/>
          </w:rPr>
          <w:t>Figure A.1</w:t>
        </w:r>
        <w:r w:rsidRPr="004F2F42">
          <w:rPr>
            <w:rStyle w:val="Lienhypertexte"/>
            <w:iCs/>
            <w:noProof/>
          </w:rPr>
          <w:noBreakHyphen/>
          <w:t>2 </w:t>
        </w:r>
        <w:r w:rsidRPr="004F2F42">
          <w:rPr>
            <w:rStyle w:val="Lienhypertexte"/>
            <w:noProof/>
          </w:rPr>
          <w:t>: Gradient de température adimensionnel à la paroi inférieure, obtenu avec la NDM et les températures imposées aux parois (h1/h2=2, Nx=80).</w:t>
        </w:r>
        <w:r>
          <w:rPr>
            <w:noProof/>
            <w:webHidden/>
          </w:rPr>
          <w:tab/>
        </w:r>
        <w:r>
          <w:rPr>
            <w:noProof/>
            <w:webHidden/>
          </w:rPr>
          <w:fldChar w:fldCharType="begin"/>
        </w:r>
        <w:r>
          <w:rPr>
            <w:noProof/>
            <w:webHidden/>
          </w:rPr>
          <w:instrText xml:space="preserve"> PAGEREF _Toc536726140 \h </w:instrText>
        </w:r>
        <w:r>
          <w:rPr>
            <w:noProof/>
            <w:webHidden/>
          </w:rPr>
        </w:r>
        <w:r>
          <w:rPr>
            <w:noProof/>
            <w:webHidden/>
          </w:rPr>
          <w:fldChar w:fldCharType="separate"/>
        </w:r>
        <w:r>
          <w:rPr>
            <w:noProof/>
            <w:webHidden/>
          </w:rPr>
          <w:t>144</w:t>
        </w:r>
        <w:r>
          <w:rPr>
            <w:noProof/>
            <w:webHidden/>
          </w:rPr>
          <w:fldChar w:fldCharType="end"/>
        </w:r>
      </w:hyperlink>
    </w:p>
    <w:p w14:paraId="74BDDE3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1" w:history="1">
        <w:r w:rsidRPr="004F2F42">
          <w:rPr>
            <w:rStyle w:val="Lienhypertexte"/>
            <w:iCs/>
            <w:noProof/>
          </w:rPr>
          <w:t>Figure A.1</w:t>
        </w:r>
        <w:r w:rsidRPr="004F2F42">
          <w:rPr>
            <w:rStyle w:val="Lienhypertexte"/>
            <w:iCs/>
            <w:noProof/>
          </w:rPr>
          <w:noBreakHyphen/>
          <w:t>3</w:t>
        </w:r>
        <w:r w:rsidRPr="004F2F42">
          <w:rPr>
            <w:rStyle w:val="Lienhypertexte"/>
            <w:noProof/>
          </w:rPr>
          <w:t> : Gradient de température adimensionnel à la paroi supérieure, obtenu avec la NDM et les températures imposées aux parois (h1/h2=2, Nx=80).</w:t>
        </w:r>
        <w:r>
          <w:rPr>
            <w:noProof/>
            <w:webHidden/>
          </w:rPr>
          <w:tab/>
        </w:r>
        <w:r>
          <w:rPr>
            <w:noProof/>
            <w:webHidden/>
          </w:rPr>
          <w:fldChar w:fldCharType="begin"/>
        </w:r>
        <w:r>
          <w:rPr>
            <w:noProof/>
            <w:webHidden/>
          </w:rPr>
          <w:instrText xml:space="preserve"> PAGEREF _Toc536726141 \h </w:instrText>
        </w:r>
        <w:r>
          <w:rPr>
            <w:noProof/>
            <w:webHidden/>
          </w:rPr>
        </w:r>
        <w:r>
          <w:rPr>
            <w:noProof/>
            <w:webHidden/>
          </w:rPr>
          <w:fldChar w:fldCharType="separate"/>
        </w:r>
        <w:r>
          <w:rPr>
            <w:noProof/>
            <w:webHidden/>
          </w:rPr>
          <w:t>145</w:t>
        </w:r>
        <w:r>
          <w:rPr>
            <w:noProof/>
            <w:webHidden/>
          </w:rPr>
          <w:fldChar w:fldCharType="end"/>
        </w:r>
      </w:hyperlink>
    </w:p>
    <w:p w14:paraId="3301E6B4"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2" w:history="1">
        <w:r w:rsidRPr="004F2F42">
          <w:rPr>
            <w:rStyle w:val="Lienhypertexte"/>
            <w:noProof/>
          </w:rPr>
          <w:t>Figure A.1</w:t>
        </w:r>
        <w:r w:rsidRPr="004F2F42">
          <w:rPr>
            <w:rStyle w:val="Lienhypertexte"/>
            <w:noProof/>
          </w:rPr>
          <w:noBreakHyphen/>
          <w:t>4 : (a) Ecarts relatifs et (b) temps de calcul de la solution de NDM pour Ny différent (h1/h2=2, Nx=80).</w:t>
        </w:r>
        <w:r>
          <w:rPr>
            <w:noProof/>
            <w:webHidden/>
          </w:rPr>
          <w:tab/>
        </w:r>
        <w:r>
          <w:rPr>
            <w:noProof/>
            <w:webHidden/>
          </w:rPr>
          <w:fldChar w:fldCharType="begin"/>
        </w:r>
        <w:r>
          <w:rPr>
            <w:noProof/>
            <w:webHidden/>
          </w:rPr>
          <w:instrText xml:space="preserve"> PAGEREF _Toc536726142 \h </w:instrText>
        </w:r>
        <w:r>
          <w:rPr>
            <w:noProof/>
            <w:webHidden/>
          </w:rPr>
        </w:r>
        <w:r>
          <w:rPr>
            <w:noProof/>
            <w:webHidden/>
          </w:rPr>
          <w:fldChar w:fldCharType="separate"/>
        </w:r>
        <w:r>
          <w:rPr>
            <w:noProof/>
            <w:webHidden/>
          </w:rPr>
          <w:t>145</w:t>
        </w:r>
        <w:r>
          <w:rPr>
            <w:noProof/>
            <w:webHidden/>
          </w:rPr>
          <w:fldChar w:fldCharType="end"/>
        </w:r>
      </w:hyperlink>
    </w:p>
    <w:p w14:paraId="6AFC4641"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3" w:history="1">
        <w:r w:rsidRPr="004F2F42">
          <w:rPr>
            <w:rStyle w:val="Lienhypertexte"/>
            <w:iCs/>
            <w:noProof/>
          </w:rPr>
          <w:t>Figure A.2</w:t>
        </w:r>
        <w:r w:rsidRPr="004F2F42">
          <w:rPr>
            <w:rStyle w:val="Lienhypertexte"/>
            <w:iCs/>
            <w:noProof/>
          </w:rPr>
          <w:noBreakHyphen/>
          <w:t>1</w:t>
        </w:r>
        <w:r w:rsidRPr="004F2F42">
          <w:rPr>
            <w:rStyle w:val="Lienhypertexte"/>
            <w:noProof/>
          </w:rPr>
          <w:t>: Gradient de température adimensionnel à la paroi inférieure, obtenu avec la LPCM et les températures imposées aux parois (h1/h2=2, Nx = 80).</w:t>
        </w:r>
        <w:r>
          <w:rPr>
            <w:noProof/>
            <w:webHidden/>
          </w:rPr>
          <w:tab/>
        </w:r>
        <w:r>
          <w:rPr>
            <w:noProof/>
            <w:webHidden/>
          </w:rPr>
          <w:fldChar w:fldCharType="begin"/>
        </w:r>
        <w:r>
          <w:rPr>
            <w:noProof/>
            <w:webHidden/>
          </w:rPr>
          <w:instrText xml:space="preserve"> PAGEREF _Toc536726143 \h </w:instrText>
        </w:r>
        <w:r>
          <w:rPr>
            <w:noProof/>
            <w:webHidden/>
          </w:rPr>
        </w:r>
        <w:r>
          <w:rPr>
            <w:noProof/>
            <w:webHidden/>
          </w:rPr>
          <w:fldChar w:fldCharType="separate"/>
        </w:r>
        <w:r>
          <w:rPr>
            <w:noProof/>
            <w:webHidden/>
          </w:rPr>
          <w:t>146</w:t>
        </w:r>
        <w:r>
          <w:rPr>
            <w:noProof/>
            <w:webHidden/>
          </w:rPr>
          <w:fldChar w:fldCharType="end"/>
        </w:r>
      </w:hyperlink>
    </w:p>
    <w:p w14:paraId="6B2014A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4" w:history="1">
        <w:r w:rsidRPr="004F2F42">
          <w:rPr>
            <w:rStyle w:val="Lienhypertexte"/>
            <w:iCs/>
            <w:noProof/>
          </w:rPr>
          <w:t>Figure A.2</w:t>
        </w:r>
        <w:r w:rsidRPr="004F2F42">
          <w:rPr>
            <w:rStyle w:val="Lienhypertexte"/>
            <w:iCs/>
            <w:noProof/>
          </w:rPr>
          <w:noBreakHyphen/>
          <w:t xml:space="preserve">2 </w:t>
        </w:r>
        <w:r w:rsidRPr="004F2F42">
          <w:rPr>
            <w:rStyle w:val="Lienhypertexte"/>
            <w:noProof/>
          </w:rPr>
          <w:t>: Gradient de température adimensionnel à la paroi supérieure, obtenu avec la LPCM et les températures imposées aux parois (h1/h2 = 2, Nx = 80).</w:t>
        </w:r>
        <w:r>
          <w:rPr>
            <w:noProof/>
            <w:webHidden/>
          </w:rPr>
          <w:tab/>
        </w:r>
        <w:r>
          <w:rPr>
            <w:noProof/>
            <w:webHidden/>
          </w:rPr>
          <w:fldChar w:fldCharType="begin"/>
        </w:r>
        <w:r>
          <w:rPr>
            <w:noProof/>
            <w:webHidden/>
          </w:rPr>
          <w:instrText xml:space="preserve"> PAGEREF _Toc536726144 \h </w:instrText>
        </w:r>
        <w:r>
          <w:rPr>
            <w:noProof/>
            <w:webHidden/>
          </w:rPr>
        </w:r>
        <w:r>
          <w:rPr>
            <w:noProof/>
            <w:webHidden/>
          </w:rPr>
          <w:fldChar w:fldCharType="separate"/>
        </w:r>
        <w:r>
          <w:rPr>
            <w:noProof/>
            <w:webHidden/>
          </w:rPr>
          <w:t>146</w:t>
        </w:r>
        <w:r>
          <w:rPr>
            <w:noProof/>
            <w:webHidden/>
          </w:rPr>
          <w:fldChar w:fldCharType="end"/>
        </w:r>
      </w:hyperlink>
    </w:p>
    <w:p w14:paraId="48C58AB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5" w:history="1">
        <w:r w:rsidRPr="004F2F42">
          <w:rPr>
            <w:rStyle w:val="Lienhypertexte"/>
            <w:noProof/>
          </w:rPr>
          <w:t>Figure A.2</w:t>
        </w:r>
        <w:r w:rsidRPr="004F2F42">
          <w:rPr>
            <w:rStyle w:val="Lienhypertexte"/>
            <w:noProof/>
          </w:rPr>
          <w:noBreakHyphen/>
          <w:t>3 : (a) Ecarts relatifs et (b) temps de calcul de la solution LPCM pour N différent    (h1/h2 = 2, Nx = 80).</w:t>
        </w:r>
        <w:r>
          <w:rPr>
            <w:noProof/>
            <w:webHidden/>
          </w:rPr>
          <w:tab/>
        </w:r>
        <w:r>
          <w:rPr>
            <w:noProof/>
            <w:webHidden/>
          </w:rPr>
          <w:fldChar w:fldCharType="begin"/>
        </w:r>
        <w:r>
          <w:rPr>
            <w:noProof/>
            <w:webHidden/>
          </w:rPr>
          <w:instrText xml:space="preserve"> PAGEREF _Toc536726145 \h </w:instrText>
        </w:r>
        <w:r>
          <w:rPr>
            <w:noProof/>
            <w:webHidden/>
          </w:rPr>
        </w:r>
        <w:r>
          <w:rPr>
            <w:noProof/>
            <w:webHidden/>
          </w:rPr>
          <w:fldChar w:fldCharType="separate"/>
        </w:r>
        <w:r>
          <w:rPr>
            <w:noProof/>
            <w:webHidden/>
          </w:rPr>
          <w:t>147</w:t>
        </w:r>
        <w:r>
          <w:rPr>
            <w:noProof/>
            <w:webHidden/>
          </w:rPr>
          <w:fldChar w:fldCharType="end"/>
        </w:r>
      </w:hyperlink>
    </w:p>
    <w:p w14:paraId="5D67309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6" w:history="1">
        <w:r w:rsidRPr="004F2F42">
          <w:rPr>
            <w:rStyle w:val="Lienhypertexte"/>
            <w:iCs/>
            <w:noProof/>
          </w:rPr>
          <w:t>Figure A.3</w:t>
        </w:r>
        <w:r w:rsidRPr="004F2F42">
          <w:rPr>
            <w:rStyle w:val="Lienhypertexte"/>
            <w:iCs/>
            <w:noProof/>
          </w:rPr>
          <w:noBreakHyphen/>
          <w:t xml:space="preserve">1 </w:t>
        </w:r>
        <w:r w:rsidRPr="004F2F42">
          <w:rPr>
            <w:rStyle w:val="Lienhypertexte"/>
            <w:noProof/>
          </w:rPr>
          <w:t>: Gradient de température adimensionnel à la paroi inférieure, obtenu avec la LPCM et les températures imposées aux parois (h1/h2 = 4, Nx = 80).</w:t>
        </w:r>
        <w:r>
          <w:rPr>
            <w:noProof/>
            <w:webHidden/>
          </w:rPr>
          <w:tab/>
        </w:r>
        <w:r>
          <w:rPr>
            <w:noProof/>
            <w:webHidden/>
          </w:rPr>
          <w:fldChar w:fldCharType="begin"/>
        </w:r>
        <w:r>
          <w:rPr>
            <w:noProof/>
            <w:webHidden/>
          </w:rPr>
          <w:instrText xml:space="preserve"> PAGEREF _Toc536726146 \h </w:instrText>
        </w:r>
        <w:r>
          <w:rPr>
            <w:noProof/>
            <w:webHidden/>
          </w:rPr>
        </w:r>
        <w:r>
          <w:rPr>
            <w:noProof/>
            <w:webHidden/>
          </w:rPr>
          <w:fldChar w:fldCharType="separate"/>
        </w:r>
        <w:r>
          <w:rPr>
            <w:noProof/>
            <w:webHidden/>
          </w:rPr>
          <w:t>148</w:t>
        </w:r>
        <w:r>
          <w:rPr>
            <w:noProof/>
            <w:webHidden/>
          </w:rPr>
          <w:fldChar w:fldCharType="end"/>
        </w:r>
      </w:hyperlink>
    </w:p>
    <w:p w14:paraId="5ABF43AE"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7" w:history="1">
        <w:r w:rsidRPr="004F2F42">
          <w:rPr>
            <w:rStyle w:val="Lienhypertexte"/>
            <w:iCs/>
            <w:noProof/>
          </w:rPr>
          <w:t>Figure A.3</w:t>
        </w:r>
        <w:r w:rsidRPr="004F2F42">
          <w:rPr>
            <w:rStyle w:val="Lienhypertexte"/>
            <w:iCs/>
            <w:noProof/>
          </w:rPr>
          <w:noBreakHyphen/>
          <w:t xml:space="preserve">2 </w:t>
        </w:r>
        <w:r w:rsidRPr="004F2F42">
          <w:rPr>
            <w:rStyle w:val="Lienhypertexte"/>
            <w:noProof/>
          </w:rPr>
          <w:t>: Gradient de température adimensionnel à la paroi supérieure, obtenu avec la LPCM et les températures imposées aux parois (h1/h2 = 4, Nx = 80).</w:t>
        </w:r>
        <w:r>
          <w:rPr>
            <w:noProof/>
            <w:webHidden/>
          </w:rPr>
          <w:tab/>
        </w:r>
        <w:r>
          <w:rPr>
            <w:noProof/>
            <w:webHidden/>
          </w:rPr>
          <w:fldChar w:fldCharType="begin"/>
        </w:r>
        <w:r>
          <w:rPr>
            <w:noProof/>
            <w:webHidden/>
          </w:rPr>
          <w:instrText xml:space="preserve"> PAGEREF _Toc536726147 \h </w:instrText>
        </w:r>
        <w:r>
          <w:rPr>
            <w:noProof/>
            <w:webHidden/>
          </w:rPr>
        </w:r>
        <w:r>
          <w:rPr>
            <w:noProof/>
            <w:webHidden/>
          </w:rPr>
          <w:fldChar w:fldCharType="separate"/>
        </w:r>
        <w:r>
          <w:rPr>
            <w:noProof/>
            <w:webHidden/>
          </w:rPr>
          <w:t>148</w:t>
        </w:r>
        <w:r>
          <w:rPr>
            <w:noProof/>
            <w:webHidden/>
          </w:rPr>
          <w:fldChar w:fldCharType="end"/>
        </w:r>
      </w:hyperlink>
    </w:p>
    <w:p w14:paraId="7694409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8" w:history="1">
        <w:r w:rsidRPr="004F2F42">
          <w:rPr>
            <w:rStyle w:val="Lienhypertexte"/>
            <w:noProof/>
          </w:rPr>
          <w:t>Figure A.3</w:t>
        </w:r>
        <w:r w:rsidRPr="004F2F42">
          <w:rPr>
            <w:rStyle w:val="Lienhypertexte"/>
            <w:noProof/>
          </w:rPr>
          <w:noBreakHyphen/>
          <w:t>3 : (a) Ecarts relatifs et (b) temps de calcul de la solution LPCM pour N différent    (h1/h2 = 4, Nx = 80).</w:t>
        </w:r>
        <w:r>
          <w:rPr>
            <w:noProof/>
            <w:webHidden/>
          </w:rPr>
          <w:tab/>
        </w:r>
        <w:r>
          <w:rPr>
            <w:noProof/>
            <w:webHidden/>
          </w:rPr>
          <w:fldChar w:fldCharType="begin"/>
        </w:r>
        <w:r>
          <w:rPr>
            <w:noProof/>
            <w:webHidden/>
          </w:rPr>
          <w:instrText xml:space="preserve"> PAGEREF _Toc536726148 \h </w:instrText>
        </w:r>
        <w:r>
          <w:rPr>
            <w:noProof/>
            <w:webHidden/>
          </w:rPr>
        </w:r>
        <w:r>
          <w:rPr>
            <w:noProof/>
            <w:webHidden/>
          </w:rPr>
          <w:fldChar w:fldCharType="separate"/>
        </w:r>
        <w:r>
          <w:rPr>
            <w:noProof/>
            <w:webHidden/>
          </w:rPr>
          <w:t>149</w:t>
        </w:r>
        <w:r>
          <w:rPr>
            <w:noProof/>
            <w:webHidden/>
          </w:rPr>
          <w:fldChar w:fldCharType="end"/>
        </w:r>
      </w:hyperlink>
    </w:p>
    <w:p w14:paraId="307F3E5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49" w:history="1">
        <w:r w:rsidRPr="004F2F42">
          <w:rPr>
            <w:rStyle w:val="Lienhypertexte"/>
            <w:noProof/>
          </w:rPr>
          <w:t>Figure A.3</w:t>
        </w:r>
        <w:r w:rsidRPr="004F2F42">
          <w:rPr>
            <w:rStyle w:val="Lienhypertexte"/>
            <w:noProof/>
          </w:rPr>
          <w:noBreakHyphen/>
          <w:t>4 : Gradient de température adimensionnel à la paroi inférieure, obtenu avec la LPCM et les températures imposées aux parois (h1/h2 = 8, Nx = 80).</w:t>
        </w:r>
        <w:r>
          <w:rPr>
            <w:noProof/>
            <w:webHidden/>
          </w:rPr>
          <w:tab/>
        </w:r>
        <w:r>
          <w:rPr>
            <w:noProof/>
            <w:webHidden/>
          </w:rPr>
          <w:fldChar w:fldCharType="begin"/>
        </w:r>
        <w:r>
          <w:rPr>
            <w:noProof/>
            <w:webHidden/>
          </w:rPr>
          <w:instrText xml:space="preserve"> PAGEREF _Toc536726149 \h </w:instrText>
        </w:r>
        <w:r>
          <w:rPr>
            <w:noProof/>
            <w:webHidden/>
          </w:rPr>
        </w:r>
        <w:r>
          <w:rPr>
            <w:noProof/>
            <w:webHidden/>
          </w:rPr>
          <w:fldChar w:fldCharType="separate"/>
        </w:r>
        <w:r>
          <w:rPr>
            <w:noProof/>
            <w:webHidden/>
          </w:rPr>
          <w:t>149</w:t>
        </w:r>
        <w:r>
          <w:rPr>
            <w:noProof/>
            <w:webHidden/>
          </w:rPr>
          <w:fldChar w:fldCharType="end"/>
        </w:r>
      </w:hyperlink>
    </w:p>
    <w:p w14:paraId="1C878D1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0" w:history="1">
        <w:r w:rsidRPr="004F2F42">
          <w:rPr>
            <w:rStyle w:val="Lienhypertexte"/>
            <w:iCs/>
            <w:noProof/>
          </w:rPr>
          <w:t>Figure A.3</w:t>
        </w:r>
        <w:r w:rsidRPr="004F2F42">
          <w:rPr>
            <w:rStyle w:val="Lienhypertexte"/>
            <w:iCs/>
            <w:noProof/>
          </w:rPr>
          <w:noBreakHyphen/>
          <w:t>5</w:t>
        </w:r>
        <w:r w:rsidRPr="004F2F42">
          <w:rPr>
            <w:rStyle w:val="Lienhypertexte"/>
            <w:noProof/>
          </w:rPr>
          <w:t>: Gradient de température adimensionnel à la paroi supérieure, obtenu avec la LPCM et les températures imposées aux parois (h1/h2 = 8, Nx = 80).</w:t>
        </w:r>
        <w:r>
          <w:rPr>
            <w:noProof/>
            <w:webHidden/>
          </w:rPr>
          <w:tab/>
        </w:r>
        <w:r>
          <w:rPr>
            <w:noProof/>
            <w:webHidden/>
          </w:rPr>
          <w:fldChar w:fldCharType="begin"/>
        </w:r>
        <w:r>
          <w:rPr>
            <w:noProof/>
            <w:webHidden/>
          </w:rPr>
          <w:instrText xml:space="preserve"> PAGEREF _Toc536726150 \h </w:instrText>
        </w:r>
        <w:r>
          <w:rPr>
            <w:noProof/>
            <w:webHidden/>
          </w:rPr>
        </w:r>
        <w:r>
          <w:rPr>
            <w:noProof/>
            <w:webHidden/>
          </w:rPr>
          <w:fldChar w:fldCharType="separate"/>
        </w:r>
        <w:r>
          <w:rPr>
            <w:noProof/>
            <w:webHidden/>
          </w:rPr>
          <w:t>150</w:t>
        </w:r>
        <w:r>
          <w:rPr>
            <w:noProof/>
            <w:webHidden/>
          </w:rPr>
          <w:fldChar w:fldCharType="end"/>
        </w:r>
      </w:hyperlink>
    </w:p>
    <w:p w14:paraId="173D4E8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1" w:history="1">
        <w:r w:rsidRPr="004F2F42">
          <w:rPr>
            <w:rStyle w:val="Lienhypertexte"/>
            <w:noProof/>
          </w:rPr>
          <w:t>Figure A.3</w:t>
        </w:r>
        <w:r w:rsidRPr="004F2F42">
          <w:rPr>
            <w:rStyle w:val="Lienhypertexte"/>
            <w:noProof/>
          </w:rPr>
          <w:noBreakHyphen/>
          <w:t>6: (a) Ecarts relatifs et (b) temps de calcul de la solution LPCM pour N différent    (h1/h2 = 8, Nx = 80).</w:t>
        </w:r>
        <w:r>
          <w:rPr>
            <w:noProof/>
            <w:webHidden/>
          </w:rPr>
          <w:tab/>
        </w:r>
        <w:r>
          <w:rPr>
            <w:noProof/>
            <w:webHidden/>
          </w:rPr>
          <w:fldChar w:fldCharType="begin"/>
        </w:r>
        <w:r>
          <w:rPr>
            <w:noProof/>
            <w:webHidden/>
          </w:rPr>
          <w:instrText xml:space="preserve"> PAGEREF _Toc536726151 \h </w:instrText>
        </w:r>
        <w:r>
          <w:rPr>
            <w:noProof/>
            <w:webHidden/>
          </w:rPr>
        </w:r>
        <w:r>
          <w:rPr>
            <w:noProof/>
            <w:webHidden/>
          </w:rPr>
          <w:fldChar w:fldCharType="separate"/>
        </w:r>
        <w:r>
          <w:rPr>
            <w:noProof/>
            <w:webHidden/>
          </w:rPr>
          <w:t>150</w:t>
        </w:r>
        <w:r>
          <w:rPr>
            <w:noProof/>
            <w:webHidden/>
          </w:rPr>
          <w:fldChar w:fldCharType="end"/>
        </w:r>
      </w:hyperlink>
    </w:p>
    <w:p w14:paraId="25FA6557"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2" w:history="1">
        <w:r w:rsidRPr="004F2F42">
          <w:rPr>
            <w:rStyle w:val="Lienhypertexte"/>
            <w:iCs/>
            <w:noProof/>
          </w:rPr>
          <w:t>Figure A.3</w:t>
        </w:r>
        <w:r w:rsidRPr="004F2F42">
          <w:rPr>
            <w:rStyle w:val="Lienhypertexte"/>
            <w:iCs/>
            <w:noProof/>
          </w:rPr>
          <w:noBreakHyphen/>
          <w:t xml:space="preserve">7 </w:t>
        </w:r>
        <w:r w:rsidRPr="004F2F42">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_Toc536726152 \h </w:instrText>
        </w:r>
        <w:r>
          <w:rPr>
            <w:noProof/>
            <w:webHidden/>
          </w:rPr>
        </w:r>
        <w:r>
          <w:rPr>
            <w:noProof/>
            <w:webHidden/>
          </w:rPr>
          <w:fldChar w:fldCharType="separate"/>
        </w:r>
        <w:r>
          <w:rPr>
            <w:noProof/>
            <w:webHidden/>
          </w:rPr>
          <w:t>151</w:t>
        </w:r>
        <w:r>
          <w:rPr>
            <w:noProof/>
            <w:webHidden/>
          </w:rPr>
          <w:fldChar w:fldCharType="end"/>
        </w:r>
      </w:hyperlink>
    </w:p>
    <w:p w14:paraId="120E7B5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3" w:history="1">
        <w:r w:rsidRPr="004F2F42">
          <w:rPr>
            <w:rStyle w:val="Lienhypertexte"/>
            <w:iCs/>
            <w:noProof/>
          </w:rPr>
          <w:t>Figure A.3</w:t>
        </w:r>
        <w:r w:rsidRPr="004F2F42">
          <w:rPr>
            <w:rStyle w:val="Lienhypertexte"/>
            <w:iCs/>
            <w:noProof/>
          </w:rPr>
          <w:noBreakHyphen/>
          <w:t xml:space="preserve">8 </w:t>
        </w:r>
        <w:r w:rsidRPr="004F2F42">
          <w:rPr>
            <w:rStyle w:val="Lienhypertexte"/>
            <w:noProof/>
          </w:rPr>
          <w:t>: Température à la paroi inférieure.   (h1/h2 = 4, Nx = 160).</w:t>
        </w:r>
        <w:r>
          <w:rPr>
            <w:noProof/>
            <w:webHidden/>
          </w:rPr>
          <w:tab/>
        </w:r>
        <w:r>
          <w:rPr>
            <w:noProof/>
            <w:webHidden/>
          </w:rPr>
          <w:fldChar w:fldCharType="begin"/>
        </w:r>
        <w:r>
          <w:rPr>
            <w:noProof/>
            <w:webHidden/>
          </w:rPr>
          <w:instrText xml:space="preserve"> PAGEREF _Toc536726153 \h </w:instrText>
        </w:r>
        <w:r>
          <w:rPr>
            <w:noProof/>
            <w:webHidden/>
          </w:rPr>
        </w:r>
        <w:r>
          <w:rPr>
            <w:noProof/>
            <w:webHidden/>
          </w:rPr>
          <w:fldChar w:fldCharType="separate"/>
        </w:r>
        <w:r>
          <w:rPr>
            <w:noProof/>
            <w:webHidden/>
          </w:rPr>
          <w:t>151</w:t>
        </w:r>
        <w:r>
          <w:rPr>
            <w:noProof/>
            <w:webHidden/>
          </w:rPr>
          <w:fldChar w:fldCharType="end"/>
        </w:r>
      </w:hyperlink>
    </w:p>
    <w:p w14:paraId="509EB66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4" w:history="1">
        <w:r w:rsidRPr="004F2F42">
          <w:rPr>
            <w:rStyle w:val="Lienhypertexte"/>
            <w:iCs/>
            <w:noProof/>
          </w:rPr>
          <w:t>Figure A.3</w:t>
        </w:r>
        <w:r w:rsidRPr="004F2F42">
          <w:rPr>
            <w:rStyle w:val="Lienhypertexte"/>
            <w:iCs/>
            <w:noProof/>
          </w:rPr>
          <w:noBreakHyphen/>
          <w:t xml:space="preserve">9 </w:t>
        </w:r>
        <w:r w:rsidRPr="004F2F42">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_Toc536726154 \h </w:instrText>
        </w:r>
        <w:r>
          <w:rPr>
            <w:noProof/>
            <w:webHidden/>
          </w:rPr>
        </w:r>
        <w:r>
          <w:rPr>
            <w:noProof/>
            <w:webHidden/>
          </w:rPr>
          <w:fldChar w:fldCharType="separate"/>
        </w:r>
        <w:r>
          <w:rPr>
            <w:noProof/>
            <w:webHidden/>
          </w:rPr>
          <w:t>152</w:t>
        </w:r>
        <w:r>
          <w:rPr>
            <w:noProof/>
            <w:webHidden/>
          </w:rPr>
          <w:fldChar w:fldCharType="end"/>
        </w:r>
      </w:hyperlink>
    </w:p>
    <w:p w14:paraId="73C8B30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5" w:history="1">
        <w:r w:rsidRPr="004F2F42">
          <w:rPr>
            <w:rStyle w:val="Lienhypertexte"/>
            <w:iCs/>
            <w:noProof/>
          </w:rPr>
          <w:t>Figure A.3</w:t>
        </w:r>
        <w:r w:rsidRPr="004F2F42">
          <w:rPr>
            <w:rStyle w:val="Lienhypertexte"/>
            <w:iCs/>
            <w:noProof/>
          </w:rPr>
          <w:noBreakHyphen/>
          <w:t>10</w:t>
        </w:r>
        <w:r w:rsidRPr="004F2F42">
          <w:rPr>
            <w:rStyle w:val="Lienhypertexte"/>
            <w:noProof/>
          </w:rPr>
          <w:t>: Gradient de température adimensionnel à la paroi inférieure.   (h1/h2 = 4, Nx = 160).</w:t>
        </w:r>
        <w:r>
          <w:rPr>
            <w:noProof/>
            <w:webHidden/>
          </w:rPr>
          <w:tab/>
        </w:r>
        <w:r>
          <w:rPr>
            <w:noProof/>
            <w:webHidden/>
          </w:rPr>
          <w:fldChar w:fldCharType="begin"/>
        </w:r>
        <w:r>
          <w:rPr>
            <w:noProof/>
            <w:webHidden/>
          </w:rPr>
          <w:instrText xml:space="preserve"> PAGEREF _Toc536726155 \h </w:instrText>
        </w:r>
        <w:r>
          <w:rPr>
            <w:noProof/>
            <w:webHidden/>
          </w:rPr>
        </w:r>
        <w:r>
          <w:rPr>
            <w:noProof/>
            <w:webHidden/>
          </w:rPr>
          <w:fldChar w:fldCharType="separate"/>
        </w:r>
        <w:r>
          <w:rPr>
            <w:noProof/>
            <w:webHidden/>
          </w:rPr>
          <w:t>152</w:t>
        </w:r>
        <w:r>
          <w:rPr>
            <w:noProof/>
            <w:webHidden/>
          </w:rPr>
          <w:fldChar w:fldCharType="end"/>
        </w:r>
      </w:hyperlink>
    </w:p>
    <w:p w14:paraId="75883DE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6" w:history="1">
        <w:r w:rsidRPr="004F2F42">
          <w:rPr>
            <w:rStyle w:val="Lienhypertexte"/>
            <w:noProof/>
          </w:rPr>
          <w:t>Figure A.4</w:t>
        </w:r>
        <w:r w:rsidRPr="004F2F42">
          <w:rPr>
            <w:rStyle w:val="Lienhypertexte"/>
            <w:noProof/>
          </w:rPr>
          <w:noBreakHyphen/>
          <w:t>1: LPCM, N=12</w:t>
        </w:r>
        <w:r>
          <w:rPr>
            <w:noProof/>
            <w:webHidden/>
          </w:rPr>
          <w:tab/>
        </w:r>
        <w:r>
          <w:rPr>
            <w:noProof/>
            <w:webHidden/>
          </w:rPr>
          <w:fldChar w:fldCharType="begin"/>
        </w:r>
        <w:r>
          <w:rPr>
            <w:noProof/>
            <w:webHidden/>
          </w:rPr>
          <w:instrText xml:space="preserve"> PAGEREF _Toc536726156 \h </w:instrText>
        </w:r>
        <w:r>
          <w:rPr>
            <w:noProof/>
            <w:webHidden/>
          </w:rPr>
        </w:r>
        <w:r>
          <w:rPr>
            <w:noProof/>
            <w:webHidden/>
          </w:rPr>
          <w:fldChar w:fldCharType="separate"/>
        </w:r>
        <w:r>
          <w:rPr>
            <w:noProof/>
            <w:webHidden/>
          </w:rPr>
          <w:t>153</w:t>
        </w:r>
        <w:r>
          <w:rPr>
            <w:noProof/>
            <w:webHidden/>
          </w:rPr>
          <w:fldChar w:fldCharType="end"/>
        </w:r>
      </w:hyperlink>
    </w:p>
    <w:p w14:paraId="06BB893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7" w:history="1">
        <w:r w:rsidRPr="004F2F42">
          <w:rPr>
            <w:rStyle w:val="Lienhypertexte"/>
            <w:noProof/>
          </w:rPr>
          <w:t>Figure A.4</w:t>
        </w:r>
        <w:r w:rsidRPr="004F2F42">
          <w:rPr>
            <w:rStyle w:val="Lienhypertexte"/>
            <w:noProof/>
          </w:rPr>
          <w:noBreakHyphen/>
          <w:t>2: NDM, Ny=80</w:t>
        </w:r>
        <w:r>
          <w:rPr>
            <w:noProof/>
            <w:webHidden/>
          </w:rPr>
          <w:tab/>
        </w:r>
        <w:r>
          <w:rPr>
            <w:noProof/>
            <w:webHidden/>
          </w:rPr>
          <w:fldChar w:fldCharType="begin"/>
        </w:r>
        <w:r>
          <w:rPr>
            <w:noProof/>
            <w:webHidden/>
          </w:rPr>
          <w:instrText xml:space="preserve"> PAGEREF _Toc536726157 \h </w:instrText>
        </w:r>
        <w:r>
          <w:rPr>
            <w:noProof/>
            <w:webHidden/>
          </w:rPr>
        </w:r>
        <w:r>
          <w:rPr>
            <w:noProof/>
            <w:webHidden/>
          </w:rPr>
          <w:fldChar w:fldCharType="separate"/>
        </w:r>
        <w:r>
          <w:rPr>
            <w:noProof/>
            <w:webHidden/>
          </w:rPr>
          <w:t>153</w:t>
        </w:r>
        <w:r>
          <w:rPr>
            <w:noProof/>
            <w:webHidden/>
          </w:rPr>
          <w:fldChar w:fldCharType="end"/>
        </w:r>
      </w:hyperlink>
    </w:p>
    <w:p w14:paraId="638C6CD4"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8" w:history="1">
        <w:r w:rsidRPr="004F2F42">
          <w:rPr>
            <w:rStyle w:val="Lienhypertexte"/>
            <w:noProof/>
          </w:rPr>
          <w:t>Figure A.4</w:t>
        </w:r>
        <w:r w:rsidRPr="004F2F42">
          <w:rPr>
            <w:rStyle w:val="Lienhypertexte"/>
            <w:noProof/>
          </w:rPr>
          <w:noBreakHyphen/>
          <w:t>3: LPCM, N=16</w:t>
        </w:r>
        <w:r>
          <w:rPr>
            <w:noProof/>
            <w:webHidden/>
          </w:rPr>
          <w:tab/>
        </w:r>
        <w:r>
          <w:rPr>
            <w:noProof/>
            <w:webHidden/>
          </w:rPr>
          <w:fldChar w:fldCharType="begin"/>
        </w:r>
        <w:r>
          <w:rPr>
            <w:noProof/>
            <w:webHidden/>
          </w:rPr>
          <w:instrText xml:space="preserve"> PAGEREF _Toc536726158 \h </w:instrText>
        </w:r>
        <w:r>
          <w:rPr>
            <w:noProof/>
            <w:webHidden/>
          </w:rPr>
        </w:r>
        <w:r>
          <w:rPr>
            <w:noProof/>
            <w:webHidden/>
          </w:rPr>
          <w:fldChar w:fldCharType="separate"/>
        </w:r>
        <w:r>
          <w:rPr>
            <w:noProof/>
            <w:webHidden/>
          </w:rPr>
          <w:t>153</w:t>
        </w:r>
        <w:r>
          <w:rPr>
            <w:noProof/>
            <w:webHidden/>
          </w:rPr>
          <w:fldChar w:fldCharType="end"/>
        </w:r>
      </w:hyperlink>
    </w:p>
    <w:p w14:paraId="1D37FD6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59" w:history="1">
        <w:r w:rsidRPr="004F2F42">
          <w:rPr>
            <w:rStyle w:val="Lienhypertexte"/>
            <w:noProof/>
          </w:rPr>
          <w:t>Figure A.4</w:t>
        </w:r>
        <w:r w:rsidRPr="004F2F42">
          <w:rPr>
            <w:rStyle w:val="Lienhypertexte"/>
            <w:noProof/>
          </w:rPr>
          <w:noBreakHyphen/>
          <w:t>4: NDM, N</w:t>
        </w:r>
        <w:r w:rsidRPr="004F2F42">
          <w:rPr>
            <w:rStyle w:val="Lienhypertexte"/>
            <w:noProof/>
            <w:vertAlign w:val="subscript"/>
          </w:rPr>
          <w:t>y</w:t>
        </w:r>
        <w:r w:rsidRPr="004F2F42">
          <w:rPr>
            <w:rStyle w:val="Lienhypertexte"/>
            <w:noProof/>
          </w:rPr>
          <w:t>=160</w:t>
        </w:r>
        <w:r>
          <w:rPr>
            <w:noProof/>
            <w:webHidden/>
          </w:rPr>
          <w:tab/>
        </w:r>
        <w:r>
          <w:rPr>
            <w:noProof/>
            <w:webHidden/>
          </w:rPr>
          <w:fldChar w:fldCharType="begin"/>
        </w:r>
        <w:r>
          <w:rPr>
            <w:noProof/>
            <w:webHidden/>
          </w:rPr>
          <w:instrText xml:space="preserve"> PAGEREF _Toc536726159 \h </w:instrText>
        </w:r>
        <w:r>
          <w:rPr>
            <w:noProof/>
            <w:webHidden/>
          </w:rPr>
        </w:r>
        <w:r>
          <w:rPr>
            <w:noProof/>
            <w:webHidden/>
          </w:rPr>
          <w:fldChar w:fldCharType="separate"/>
        </w:r>
        <w:r>
          <w:rPr>
            <w:noProof/>
            <w:webHidden/>
          </w:rPr>
          <w:t>153</w:t>
        </w:r>
        <w:r>
          <w:rPr>
            <w:noProof/>
            <w:webHidden/>
          </w:rPr>
          <w:fldChar w:fldCharType="end"/>
        </w:r>
      </w:hyperlink>
    </w:p>
    <w:p w14:paraId="0800F99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0" w:history="1">
        <w:r w:rsidRPr="004F2F42">
          <w:rPr>
            <w:rStyle w:val="Lienhypertexte"/>
            <w:noProof/>
          </w:rPr>
          <w:t>Figure A.4</w:t>
        </w:r>
        <w:r w:rsidRPr="004F2F42">
          <w:rPr>
            <w:rStyle w:val="Lienhypertexte"/>
            <w:noProof/>
          </w:rPr>
          <w:noBreakHyphen/>
          <w:t>5: LPCM, N=16</w:t>
        </w:r>
        <w:r>
          <w:rPr>
            <w:noProof/>
            <w:webHidden/>
          </w:rPr>
          <w:tab/>
        </w:r>
        <w:r>
          <w:rPr>
            <w:noProof/>
            <w:webHidden/>
          </w:rPr>
          <w:fldChar w:fldCharType="begin"/>
        </w:r>
        <w:r>
          <w:rPr>
            <w:noProof/>
            <w:webHidden/>
          </w:rPr>
          <w:instrText xml:space="preserve"> PAGEREF _Toc536726160 \h </w:instrText>
        </w:r>
        <w:r>
          <w:rPr>
            <w:noProof/>
            <w:webHidden/>
          </w:rPr>
        </w:r>
        <w:r>
          <w:rPr>
            <w:noProof/>
            <w:webHidden/>
          </w:rPr>
          <w:fldChar w:fldCharType="separate"/>
        </w:r>
        <w:r>
          <w:rPr>
            <w:noProof/>
            <w:webHidden/>
          </w:rPr>
          <w:t>153</w:t>
        </w:r>
        <w:r>
          <w:rPr>
            <w:noProof/>
            <w:webHidden/>
          </w:rPr>
          <w:fldChar w:fldCharType="end"/>
        </w:r>
      </w:hyperlink>
    </w:p>
    <w:p w14:paraId="2874C16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1" w:history="1">
        <w:r w:rsidRPr="004F2F42">
          <w:rPr>
            <w:rStyle w:val="Lienhypertexte"/>
            <w:noProof/>
          </w:rPr>
          <w:t>Figure A.4</w:t>
        </w:r>
        <w:r w:rsidRPr="004F2F42">
          <w:rPr>
            <w:rStyle w:val="Lienhypertexte"/>
            <w:noProof/>
          </w:rPr>
          <w:noBreakHyphen/>
          <w:t>6: NDM, Ny=160</w:t>
        </w:r>
        <w:r>
          <w:rPr>
            <w:noProof/>
            <w:webHidden/>
          </w:rPr>
          <w:tab/>
        </w:r>
        <w:r>
          <w:rPr>
            <w:noProof/>
            <w:webHidden/>
          </w:rPr>
          <w:fldChar w:fldCharType="begin"/>
        </w:r>
        <w:r>
          <w:rPr>
            <w:noProof/>
            <w:webHidden/>
          </w:rPr>
          <w:instrText xml:space="preserve"> PAGEREF _Toc536726161 \h </w:instrText>
        </w:r>
        <w:r>
          <w:rPr>
            <w:noProof/>
            <w:webHidden/>
          </w:rPr>
        </w:r>
        <w:r>
          <w:rPr>
            <w:noProof/>
            <w:webHidden/>
          </w:rPr>
          <w:fldChar w:fldCharType="separate"/>
        </w:r>
        <w:r>
          <w:rPr>
            <w:noProof/>
            <w:webHidden/>
          </w:rPr>
          <w:t>153</w:t>
        </w:r>
        <w:r>
          <w:rPr>
            <w:noProof/>
            <w:webHidden/>
          </w:rPr>
          <w:fldChar w:fldCharType="end"/>
        </w:r>
      </w:hyperlink>
    </w:p>
    <w:p w14:paraId="222D075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2" w:history="1">
        <w:r w:rsidRPr="004F2F42">
          <w:rPr>
            <w:rStyle w:val="Lienhypertexte"/>
            <w:noProof/>
          </w:rPr>
          <w:t>Figure A.4</w:t>
        </w:r>
        <w:r w:rsidRPr="004F2F42">
          <w:rPr>
            <w:rStyle w:val="Lienhypertexte"/>
            <w:noProof/>
          </w:rPr>
          <w:noBreakHyphen/>
          <w:t>7: LPCM, N=16</w:t>
        </w:r>
        <w:r>
          <w:rPr>
            <w:noProof/>
            <w:webHidden/>
          </w:rPr>
          <w:tab/>
        </w:r>
        <w:r>
          <w:rPr>
            <w:noProof/>
            <w:webHidden/>
          </w:rPr>
          <w:fldChar w:fldCharType="begin"/>
        </w:r>
        <w:r>
          <w:rPr>
            <w:noProof/>
            <w:webHidden/>
          </w:rPr>
          <w:instrText xml:space="preserve"> PAGEREF _Toc536726162 \h </w:instrText>
        </w:r>
        <w:r>
          <w:rPr>
            <w:noProof/>
            <w:webHidden/>
          </w:rPr>
        </w:r>
        <w:r>
          <w:rPr>
            <w:noProof/>
            <w:webHidden/>
          </w:rPr>
          <w:fldChar w:fldCharType="separate"/>
        </w:r>
        <w:r>
          <w:rPr>
            <w:noProof/>
            <w:webHidden/>
          </w:rPr>
          <w:t>154</w:t>
        </w:r>
        <w:r>
          <w:rPr>
            <w:noProof/>
            <w:webHidden/>
          </w:rPr>
          <w:fldChar w:fldCharType="end"/>
        </w:r>
      </w:hyperlink>
    </w:p>
    <w:p w14:paraId="347FED9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3" w:history="1">
        <w:r w:rsidRPr="004F2F42">
          <w:rPr>
            <w:rStyle w:val="Lienhypertexte"/>
            <w:noProof/>
          </w:rPr>
          <w:t>Figure A.4</w:t>
        </w:r>
        <w:r w:rsidRPr="004F2F42">
          <w:rPr>
            <w:rStyle w:val="Lienhypertexte"/>
            <w:noProof/>
          </w:rPr>
          <w:noBreakHyphen/>
          <w:t>8: NDM, N</w:t>
        </w:r>
        <w:r w:rsidRPr="004F2F42">
          <w:rPr>
            <w:rStyle w:val="Lienhypertexte"/>
            <w:noProof/>
            <w:vertAlign w:val="subscript"/>
          </w:rPr>
          <w:t>y</w:t>
        </w:r>
        <w:r w:rsidRPr="004F2F42">
          <w:rPr>
            <w:rStyle w:val="Lienhypertexte"/>
            <w:noProof/>
          </w:rPr>
          <w:t>=160</w:t>
        </w:r>
        <w:r>
          <w:rPr>
            <w:noProof/>
            <w:webHidden/>
          </w:rPr>
          <w:tab/>
        </w:r>
        <w:r>
          <w:rPr>
            <w:noProof/>
            <w:webHidden/>
          </w:rPr>
          <w:fldChar w:fldCharType="begin"/>
        </w:r>
        <w:r>
          <w:rPr>
            <w:noProof/>
            <w:webHidden/>
          </w:rPr>
          <w:instrText xml:space="preserve"> PAGEREF _Toc536726163 \h </w:instrText>
        </w:r>
        <w:r>
          <w:rPr>
            <w:noProof/>
            <w:webHidden/>
          </w:rPr>
        </w:r>
        <w:r>
          <w:rPr>
            <w:noProof/>
            <w:webHidden/>
          </w:rPr>
          <w:fldChar w:fldCharType="separate"/>
        </w:r>
        <w:r>
          <w:rPr>
            <w:noProof/>
            <w:webHidden/>
          </w:rPr>
          <w:t>154</w:t>
        </w:r>
        <w:r>
          <w:rPr>
            <w:noProof/>
            <w:webHidden/>
          </w:rPr>
          <w:fldChar w:fldCharType="end"/>
        </w:r>
      </w:hyperlink>
    </w:p>
    <w:p w14:paraId="2ACAE19F"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4" w:history="1">
        <w:r w:rsidRPr="004F2F42">
          <w:rPr>
            <w:rStyle w:val="Lienhypertexte"/>
            <w:noProof/>
          </w:rPr>
          <w:t>Figure A.4</w:t>
        </w:r>
        <w:r w:rsidRPr="004F2F42">
          <w:rPr>
            <w:rStyle w:val="Lienhypertexte"/>
            <w:noProof/>
          </w:rPr>
          <w:noBreakHyphen/>
          <w:t>9: LPCM, N=16</w:t>
        </w:r>
        <w:r>
          <w:rPr>
            <w:noProof/>
            <w:webHidden/>
          </w:rPr>
          <w:tab/>
        </w:r>
        <w:r>
          <w:rPr>
            <w:noProof/>
            <w:webHidden/>
          </w:rPr>
          <w:fldChar w:fldCharType="begin"/>
        </w:r>
        <w:r>
          <w:rPr>
            <w:noProof/>
            <w:webHidden/>
          </w:rPr>
          <w:instrText xml:space="preserve"> PAGEREF _Toc536726164 \h </w:instrText>
        </w:r>
        <w:r>
          <w:rPr>
            <w:noProof/>
            <w:webHidden/>
          </w:rPr>
        </w:r>
        <w:r>
          <w:rPr>
            <w:noProof/>
            <w:webHidden/>
          </w:rPr>
          <w:fldChar w:fldCharType="separate"/>
        </w:r>
        <w:r>
          <w:rPr>
            <w:noProof/>
            <w:webHidden/>
          </w:rPr>
          <w:t>154</w:t>
        </w:r>
        <w:r>
          <w:rPr>
            <w:noProof/>
            <w:webHidden/>
          </w:rPr>
          <w:fldChar w:fldCharType="end"/>
        </w:r>
      </w:hyperlink>
    </w:p>
    <w:p w14:paraId="443E5ED6"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5" w:history="1">
        <w:r w:rsidRPr="004F2F42">
          <w:rPr>
            <w:rStyle w:val="Lienhypertexte"/>
            <w:noProof/>
          </w:rPr>
          <w:t>Figure A.4</w:t>
        </w:r>
        <w:r w:rsidRPr="004F2F42">
          <w:rPr>
            <w:rStyle w:val="Lienhypertexte"/>
            <w:noProof/>
          </w:rPr>
          <w:noBreakHyphen/>
          <w:t>10: NDM, N</w:t>
        </w:r>
        <w:r w:rsidRPr="004F2F42">
          <w:rPr>
            <w:rStyle w:val="Lienhypertexte"/>
            <w:noProof/>
            <w:vertAlign w:val="subscript"/>
          </w:rPr>
          <w:t>y</w:t>
        </w:r>
        <w:r w:rsidRPr="004F2F42">
          <w:rPr>
            <w:rStyle w:val="Lienhypertexte"/>
            <w:noProof/>
          </w:rPr>
          <w:t>=160</w:t>
        </w:r>
        <w:r>
          <w:rPr>
            <w:noProof/>
            <w:webHidden/>
          </w:rPr>
          <w:tab/>
        </w:r>
        <w:r>
          <w:rPr>
            <w:noProof/>
            <w:webHidden/>
          </w:rPr>
          <w:fldChar w:fldCharType="begin"/>
        </w:r>
        <w:r>
          <w:rPr>
            <w:noProof/>
            <w:webHidden/>
          </w:rPr>
          <w:instrText xml:space="preserve"> PAGEREF _Toc536726165 \h </w:instrText>
        </w:r>
        <w:r>
          <w:rPr>
            <w:noProof/>
            <w:webHidden/>
          </w:rPr>
        </w:r>
        <w:r>
          <w:rPr>
            <w:noProof/>
            <w:webHidden/>
          </w:rPr>
          <w:fldChar w:fldCharType="separate"/>
        </w:r>
        <w:r>
          <w:rPr>
            <w:noProof/>
            <w:webHidden/>
          </w:rPr>
          <w:t>154</w:t>
        </w:r>
        <w:r>
          <w:rPr>
            <w:noProof/>
            <w:webHidden/>
          </w:rPr>
          <w:fldChar w:fldCharType="end"/>
        </w:r>
      </w:hyperlink>
    </w:p>
    <w:p w14:paraId="27C91BEC"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6" w:history="1">
        <w:r w:rsidRPr="004F2F42">
          <w:rPr>
            <w:rStyle w:val="Lienhypertexte"/>
            <w:noProof/>
          </w:rPr>
          <w:t>Figure C.2</w:t>
        </w:r>
        <w:r w:rsidRPr="004F2F42">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_Toc536726166 \h </w:instrText>
        </w:r>
        <w:r>
          <w:rPr>
            <w:noProof/>
            <w:webHidden/>
          </w:rPr>
        </w:r>
        <w:r>
          <w:rPr>
            <w:noProof/>
            <w:webHidden/>
          </w:rPr>
          <w:fldChar w:fldCharType="separate"/>
        </w:r>
        <w:r>
          <w:rPr>
            <w:noProof/>
            <w:webHidden/>
          </w:rPr>
          <w:t>159</w:t>
        </w:r>
        <w:r>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38" w:name="_Toc536726034"/>
      <w:r>
        <w:t>Liste des tableaux</w:t>
      </w:r>
      <w:bookmarkEnd w:id="2638"/>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9223385" w14:textId="77777777" w:rsidR="001E2FC7"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726167" w:history="1">
        <w:r w:rsidR="001E2FC7" w:rsidRPr="00C80962">
          <w:rPr>
            <w:rStyle w:val="Lienhypertexte"/>
            <w:noProof/>
          </w:rPr>
          <w:t>Tableau 2.5</w:t>
        </w:r>
        <w:r w:rsidR="001E2FC7" w:rsidRPr="00C80962">
          <w:rPr>
            <w:rStyle w:val="Lienhypertexte"/>
            <w:noProof/>
          </w:rPr>
          <w:noBreakHyphen/>
          <w:t>1 : Caractéristiques géométriques et du lubrifiant</w:t>
        </w:r>
        <w:r w:rsidR="001E2FC7">
          <w:rPr>
            <w:noProof/>
            <w:webHidden/>
          </w:rPr>
          <w:tab/>
        </w:r>
        <w:r w:rsidR="001E2FC7">
          <w:rPr>
            <w:noProof/>
            <w:webHidden/>
          </w:rPr>
          <w:fldChar w:fldCharType="begin"/>
        </w:r>
        <w:r w:rsidR="001E2FC7">
          <w:rPr>
            <w:noProof/>
            <w:webHidden/>
          </w:rPr>
          <w:instrText xml:space="preserve"> PAGEREF _Toc536726167 \h </w:instrText>
        </w:r>
        <w:r w:rsidR="001E2FC7">
          <w:rPr>
            <w:noProof/>
            <w:webHidden/>
          </w:rPr>
        </w:r>
        <w:r w:rsidR="001E2FC7">
          <w:rPr>
            <w:noProof/>
            <w:webHidden/>
          </w:rPr>
          <w:fldChar w:fldCharType="separate"/>
        </w:r>
        <w:r w:rsidR="001E2FC7">
          <w:rPr>
            <w:noProof/>
            <w:webHidden/>
          </w:rPr>
          <w:t>58</w:t>
        </w:r>
        <w:r w:rsidR="001E2FC7">
          <w:rPr>
            <w:noProof/>
            <w:webHidden/>
          </w:rPr>
          <w:fldChar w:fldCharType="end"/>
        </w:r>
      </w:hyperlink>
    </w:p>
    <w:p w14:paraId="201F2CE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8" w:history="1">
        <w:r w:rsidRPr="00C80962">
          <w:rPr>
            <w:rStyle w:val="Lienhypertexte"/>
            <w:bCs/>
            <w:noProof/>
          </w:rPr>
          <w:t>Tableau 2.5</w:t>
        </w:r>
        <w:r w:rsidRPr="00C80962">
          <w:rPr>
            <w:rStyle w:val="Lienhypertexte"/>
            <w:bCs/>
            <w:noProof/>
          </w:rPr>
          <w:noBreakHyphen/>
          <w:t>2 : Trois configurations de calcul avec les conditions aux limites</w:t>
        </w:r>
        <w:r>
          <w:rPr>
            <w:noProof/>
            <w:webHidden/>
          </w:rPr>
          <w:tab/>
        </w:r>
        <w:r>
          <w:rPr>
            <w:noProof/>
            <w:webHidden/>
          </w:rPr>
          <w:fldChar w:fldCharType="begin"/>
        </w:r>
        <w:r>
          <w:rPr>
            <w:noProof/>
            <w:webHidden/>
          </w:rPr>
          <w:instrText xml:space="preserve"> PAGEREF _Toc536726168 \h </w:instrText>
        </w:r>
        <w:r>
          <w:rPr>
            <w:noProof/>
            <w:webHidden/>
          </w:rPr>
        </w:r>
        <w:r>
          <w:rPr>
            <w:noProof/>
            <w:webHidden/>
          </w:rPr>
          <w:fldChar w:fldCharType="separate"/>
        </w:r>
        <w:r>
          <w:rPr>
            <w:noProof/>
            <w:webHidden/>
          </w:rPr>
          <w:t>59</w:t>
        </w:r>
        <w:r>
          <w:rPr>
            <w:noProof/>
            <w:webHidden/>
          </w:rPr>
          <w:fldChar w:fldCharType="end"/>
        </w:r>
      </w:hyperlink>
    </w:p>
    <w:p w14:paraId="670ADE4E"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69" w:history="1">
        <w:r w:rsidRPr="00C80962">
          <w:rPr>
            <w:rStyle w:val="Lienhypertexte"/>
            <w:noProof/>
          </w:rPr>
          <w:t>Tableau 3.1</w:t>
        </w:r>
        <w:r w:rsidRPr="00C80962">
          <w:rPr>
            <w:rStyle w:val="Lienhypertexte"/>
            <w:noProof/>
          </w:rPr>
          <w:noBreakHyphen/>
          <w:t>1 : Ordres de grandeur du coefficient de convection thermique H</w:t>
        </w:r>
        <w:r w:rsidRPr="00C80962">
          <w:rPr>
            <w:rStyle w:val="Lienhypertexte"/>
            <w:noProof/>
            <w:vertAlign w:val="subscript"/>
          </w:rPr>
          <w:t>c</w:t>
        </w:r>
        <w:r w:rsidRPr="00C80962">
          <w:rPr>
            <w:rStyle w:val="Lienhypertexte"/>
            <w:noProof/>
          </w:rPr>
          <w:t xml:space="preserve"> [W/m</w:t>
        </w:r>
        <w:r w:rsidRPr="00C80962">
          <w:rPr>
            <w:rStyle w:val="Lienhypertexte"/>
            <w:noProof/>
            <w:vertAlign w:val="superscript"/>
          </w:rPr>
          <w:t>2</w:t>
        </w:r>
        <w:r w:rsidRPr="00C80962">
          <w:rPr>
            <w:rStyle w:val="Lienhypertexte"/>
            <w:noProof/>
          </w:rPr>
          <w:t>K]</w:t>
        </w:r>
        <w:r>
          <w:rPr>
            <w:noProof/>
            <w:webHidden/>
          </w:rPr>
          <w:tab/>
        </w:r>
        <w:r>
          <w:rPr>
            <w:noProof/>
            <w:webHidden/>
          </w:rPr>
          <w:fldChar w:fldCharType="begin"/>
        </w:r>
        <w:r>
          <w:rPr>
            <w:noProof/>
            <w:webHidden/>
          </w:rPr>
          <w:instrText xml:space="preserve"> PAGEREF _Toc536726169 \h </w:instrText>
        </w:r>
        <w:r>
          <w:rPr>
            <w:noProof/>
            <w:webHidden/>
          </w:rPr>
        </w:r>
        <w:r>
          <w:rPr>
            <w:noProof/>
            <w:webHidden/>
          </w:rPr>
          <w:fldChar w:fldCharType="separate"/>
        </w:r>
        <w:r>
          <w:rPr>
            <w:noProof/>
            <w:webHidden/>
          </w:rPr>
          <w:t>64</w:t>
        </w:r>
        <w:r>
          <w:rPr>
            <w:noProof/>
            <w:webHidden/>
          </w:rPr>
          <w:fldChar w:fldCharType="end"/>
        </w:r>
      </w:hyperlink>
    </w:p>
    <w:p w14:paraId="26FF334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0" w:history="1">
        <w:r w:rsidRPr="00C80962">
          <w:rPr>
            <w:rStyle w:val="Lienhypertexte"/>
            <w:noProof/>
          </w:rPr>
          <w:t>Tableau 3.1</w:t>
        </w:r>
        <w:r w:rsidRPr="00C80962">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_Toc536726170 \h </w:instrText>
        </w:r>
        <w:r>
          <w:rPr>
            <w:noProof/>
            <w:webHidden/>
          </w:rPr>
        </w:r>
        <w:r>
          <w:rPr>
            <w:noProof/>
            <w:webHidden/>
          </w:rPr>
          <w:fldChar w:fldCharType="separate"/>
        </w:r>
        <w:r>
          <w:rPr>
            <w:noProof/>
            <w:webHidden/>
          </w:rPr>
          <w:t>67</w:t>
        </w:r>
        <w:r>
          <w:rPr>
            <w:noProof/>
            <w:webHidden/>
          </w:rPr>
          <w:fldChar w:fldCharType="end"/>
        </w:r>
      </w:hyperlink>
    </w:p>
    <w:p w14:paraId="275DDAB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1" w:history="1">
        <w:r w:rsidRPr="00C80962">
          <w:rPr>
            <w:rStyle w:val="Lienhypertexte"/>
            <w:noProof/>
          </w:rPr>
          <w:t>Tableau 4.2</w:t>
        </w:r>
        <w:r w:rsidRPr="00C80962">
          <w:rPr>
            <w:rStyle w:val="Lienhypertexte"/>
            <w:noProof/>
          </w:rPr>
          <w:noBreakHyphen/>
          <w:t>1 : Propriétés du lubrifiant</w:t>
        </w:r>
        <w:r>
          <w:rPr>
            <w:noProof/>
            <w:webHidden/>
          </w:rPr>
          <w:tab/>
        </w:r>
        <w:r>
          <w:rPr>
            <w:noProof/>
            <w:webHidden/>
          </w:rPr>
          <w:fldChar w:fldCharType="begin"/>
        </w:r>
        <w:r>
          <w:rPr>
            <w:noProof/>
            <w:webHidden/>
          </w:rPr>
          <w:instrText xml:space="preserve"> PAGEREF _Toc536726171 \h </w:instrText>
        </w:r>
        <w:r>
          <w:rPr>
            <w:noProof/>
            <w:webHidden/>
          </w:rPr>
        </w:r>
        <w:r>
          <w:rPr>
            <w:noProof/>
            <w:webHidden/>
          </w:rPr>
          <w:fldChar w:fldCharType="separate"/>
        </w:r>
        <w:r>
          <w:rPr>
            <w:noProof/>
            <w:webHidden/>
          </w:rPr>
          <w:t>90</w:t>
        </w:r>
        <w:r>
          <w:rPr>
            <w:noProof/>
            <w:webHidden/>
          </w:rPr>
          <w:fldChar w:fldCharType="end"/>
        </w:r>
      </w:hyperlink>
    </w:p>
    <w:p w14:paraId="569C8EB9"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2" w:history="1">
        <w:r w:rsidRPr="00C80962">
          <w:rPr>
            <w:rStyle w:val="Lienhypertexte"/>
            <w:noProof/>
          </w:rPr>
          <w:t>Tableau 4.2</w:t>
        </w:r>
        <w:r w:rsidRPr="00C80962">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_Toc536726172 \h </w:instrText>
        </w:r>
        <w:r>
          <w:rPr>
            <w:noProof/>
            <w:webHidden/>
          </w:rPr>
        </w:r>
        <w:r>
          <w:rPr>
            <w:noProof/>
            <w:webHidden/>
          </w:rPr>
          <w:fldChar w:fldCharType="separate"/>
        </w:r>
        <w:r>
          <w:rPr>
            <w:noProof/>
            <w:webHidden/>
          </w:rPr>
          <w:t>91</w:t>
        </w:r>
        <w:r>
          <w:rPr>
            <w:noProof/>
            <w:webHidden/>
          </w:rPr>
          <w:fldChar w:fldCharType="end"/>
        </w:r>
      </w:hyperlink>
    </w:p>
    <w:p w14:paraId="4F1C2CC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3" w:history="1">
        <w:r w:rsidRPr="00C80962">
          <w:rPr>
            <w:rStyle w:val="Lienhypertexte"/>
            <w:rFonts w:cs="Calibri"/>
            <w:noProof/>
          </w:rPr>
          <w:t>Tableau 4.2</w:t>
        </w:r>
        <w:r w:rsidRPr="00C80962">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_Toc536726173 \h </w:instrText>
        </w:r>
        <w:r>
          <w:rPr>
            <w:noProof/>
            <w:webHidden/>
          </w:rPr>
        </w:r>
        <w:r>
          <w:rPr>
            <w:noProof/>
            <w:webHidden/>
          </w:rPr>
          <w:fldChar w:fldCharType="separate"/>
        </w:r>
        <w:r>
          <w:rPr>
            <w:noProof/>
            <w:webHidden/>
          </w:rPr>
          <w:t>94</w:t>
        </w:r>
        <w:r>
          <w:rPr>
            <w:noProof/>
            <w:webHidden/>
          </w:rPr>
          <w:fldChar w:fldCharType="end"/>
        </w:r>
      </w:hyperlink>
    </w:p>
    <w:p w14:paraId="06EF3C9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4" w:history="1">
        <w:r w:rsidRPr="00C80962">
          <w:rPr>
            <w:rStyle w:val="Lienhypertexte"/>
            <w:noProof/>
          </w:rPr>
          <w:t>Tableau 5.1</w:t>
        </w:r>
        <w:r w:rsidRPr="00C80962">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_Toc536726174 \h </w:instrText>
        </w:r>
        <w:r>
          <w:rPr>
            <w:noProof/>
            <w:webHidden/>
          </w:rPr>
        </w:r>
        <w:r>
          <w:rPr>
            <w:noProof/>
            <w:webHidden/>
          </w:rPr>
          <w:fldChar w:fldCharType="separate"/>
        </w:r>
        <w:r>
          <w:rPr>
            <w:noProof/>
            <w:webHidden/>
          </w:rPr>
          <w:t>118</w:t>
        </w:r>
        <w:r>
          <w:rPr>
            <w:noProof/>
            <w:webHidden/>
          </w:rPr>
          <w:fldChar w:fldCharType="end"/>
        </w:r>
      </w:hyperlink>
    </w:p>
    <w:p w14:paraId="22F351D5"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5" w:history="1">
        <w:r w:rsidRPr="00C80962">
          <w:rPr>
            <w:rStyle w:val="Lienhypertexte"/>
            <w:noProof/>
          </w:rPr>
          <w:t>Tableau 5.2</w:t>
        </w:r>
        <w:r w:rsidRPr="00C80962">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_Toc536726175 \h </w:instrText>
        </w:r>
        <w:r>
          <w:rPr>
            <w:noProof/>
            <w:webHidden/>
          </w:rPr>
        </w:r>
        <w:r>
          <w:rPr>
            <w:noProof/>
            <w:webHidden/>
          </w:rPr>
          <w:fldChar w:fldCharType="separate"/>
        </w:r>
        <w:r>
          <w:rPr>
            <w:noProof/>
            <w:webHidden/>
          </w:rPr>
          <w:t>122</w:t>
        </w:r>
        <w:r>
          <w:rPr>
            <w:noProof/>
            <w:webHidden/>
          </w:rPr>
          <w:fldChar w:fldCharType="end"/>
        </w:r>
      </w:hyperlink>
    </w:p>
    <w:p w14:paraId="6B9712F8"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6" w:history="1">
        <w:r w:rsidRPr="00C80962">
          <w:rPr>
            <w:rStyle w:val="Lienhypertexte"/>
            <w:rFonts w:cs="Calibri"/>
            <w:noProof/>
          </w:rPr>
          <w:t>Tableau 5.2</w:t>
        </w:r>
        <w:r w:rsidRPr="00C80962">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C80962">
          <w:rPr>
            <w:rStyle w:val="Lienhypertexte"/>
            <w:rFonts w:cs="Calibri"/>
            <w:b/>
            <w:bCs/>
            <w:noProof/>
          </w:rPr>
          <w:t xml:space="preserve"> </w:t>
        </w:r>
        <w:r w:rsidRPr="00C80962">
          <w:rPr>
            <w:rStyle w:val="Lienhypertexte"/>
            <w:rFonts w:cs="Calibri"/>
            <w:bCs/>
            <w:noProof/>
          </w:rPr>
          <w:t>du rotor 700mm</w:t>
        </w:r>
        <w:r>
          <w:rPr>
            <w:noProof/>
            <w:webHidden/>
          </w:rPr>
          <w:tab/>
        </w:r>
        <w:r>
          <w:rPr>
            <w:noProof/>
            <w:webHidden/>
          </w:rPr>
          <w:fldChar w:fldCharType="begin"/>
        </w:r>
        <w:r>
          <w:rPr>
            <w:noProof/>
            <w:webHidden/>
          </w:rPr>
          <w:instrText xml:space="preserve"> PAGEREF _Toc536726176 \h </w:instrText>
        </w:r>
        <w:r>
          <w:rPr>
            <w:noProof/>
            <w:webHidden/>
          </w:rPr>
        </w:r>
        <w:r>
          <w:rPr>
            <w:noProof/>
            <w:webHidden/>
          </w:rPr>
          <w:fldChar w:fldCharType="separate"/>
        </w:r>
        <w:r>
          <w:rPr>
            <w:noProof/>
            <w:webHidden/>
          </w:rPr>
          <w:t>129</w:t>
        </w:r>
        <w:r>
          <w:rPr>
            <w:noProof/>
            <w:webHidden/>
          </w:rPr>
          <w:fldChar w:fldCharType="end"/>
        </w:r>
      </w:hyperlink>
    </w:p>
    <w:p w14:paraId="1DBFB5F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7" w:history="1">
        <w:r w:rsidRPr="00C80962">
          <w:rPr>
            <w:rStyle w:val="Lienhypertexte"/>
            <w:rFonts w:cs="Calibri"/>
            <w:noProof/>
          </w:rPr>
          <w:t>Tableau 5.2</w:t>
        </w:r>
        <w:r w:rsidRPr="00C80962">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_Toc536726177 \h </w:instrText>
        </w:r>
        <w:r>
          <w:rPr>
            <w:noProof/>
            <w:webHidden/>
          </w:rPr>
        </w:r>
        <w:r>
          <w:rPr>
            <w:noProof/>
            <w:webHidden/>
          </w:rPr>
          <w:fldChar w:fldCharType="separate"/>
        </w:r>
        <w:r>
          <w:rPr>
            <w:noProof/>
            <w:webHidden/>
          </w:rPr>
          <w:t>131</w:t>
        </w:r>
        <w:r>
          <w:rPr>
            <w:noProof/>
            <w:webHidden/>
          </w:rPr>
          <w:fldChar w:fldCharType="end"/>
        </w:r>
      </w:hyperlink>
    </w:p>
    <w:p w14:paraId="5EB3D682"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8" w:history="1">
        <w:r w:rsidRPr="00C80962">
          <w:rPr>
            <w:rStyle w:val="Lienhypertexte"/>
            <w:noProof/>
          </w:rPr>
          <w:t>Tableau 5.3</w:t>
        </w:r>
        <w:r w:rsidRPr="00C80962">
          <w:rPr>
            <w:rStyle w:val="Lienhypertexte"/>
            <w:noProof/>
          </w:rPr>
          <w:noBreakHyphen/>
          <w:t>1 : comparaison des vitesses du déclenchement et les vitesses critiques</w:t>
        </w:r>
        <w:r>
          <w:rPr>
            <w:noProof/>
            <w:webHidden/>
          </w:rPr>
          <w:tab/>
        </w:r>
        <w:r>
          <w:rPr>
            <w:noProof/>
            <w:webHidden/>
          </w:rPr>
          <w:fldChar w:fldCharType="begin"/>
        </w:r>
        <w:r>
          <w:rPr>
            <w:noProof/>
            <w:webHidden/>
          </w:rPr>
          <w:instrText xml:space="preserve"> PAGEREF _Toc536726178 \h </w:instrText>
        </w:r>
        <w:r>
          <w:rPr>
            <w:noProof/>
            <w:webHidden/>
          </w:rPr>
        </w:r>
        <w:r>
          <w:rPr>
            <w:noProof/>
            <w:webHidden/>
          </w:rPr>
          <w:fldChar w:fldCharType="separate"/>
        </w:r>
        <w:r>
          <w:rPr>
            <w:noProof/>
            <w:webHidden/>
          </w:rPr>
          <w:t>138</w:t>
        </w:r>
        <w:r>
          <w:rPr>
            <w:noProof/>
            <w:webHidden/>
          </w:rPr>
          <w:fldChar w:fldCharType="end"/>
        </w:r>
      </w:hyperlink>
    </w:p>
    <w:p w14:paraId="34393203"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79" w:history="1">
        <w:r w:rsidRPr="00C80962">
          <w:rPr>
            <w:rStyle w:val="Lienhypertexte"/>
            <w:noProof/>
          </w:rPr>
          <w:t>Tableau A</w:t>
        </w:r>
        <w:r w:rsidRPr="00C80962">
          <w:rPr>
            <w:rStyle w:val="Lienhypertexte"/>
            <w:noProof/>
          </w:rPr>
          <w:noBreakHyphen/>
          <w:t>1: Données utilisées pour le patin incliné 1D</w:t>
        </w:r>
        <w:r>
          <w:rPr>
            <w:noProof/>
            <w:webHidden/>
          </w:rPr>
          <w:tab/>
        </w:r>
        <w:r>
          <w:rPr>
            <w:noProof/>
            <w:webHidden/>
          </w:rPr>
          <w:fldChar w:fldCharType="begin"/>
        </w:r>
        <w:r>
          <w:rPr>
            <w:noProof/>
            <w:webHidden/>
          </w:rPr>
          <w:instrText xml:space="preserve"> PAGEREF _Toc536726179 \h </w:instrText>
        </w:r>
        <w:r>
          <w:rPr>
            <w:noProof/>
            <w:webHidden/>
          </w:rPr>
        </w:r>
        <w:r>
          <w:rPr>
            <w:noProof/>
            <w:webHidden/>
          </w:rPr>
          <w:fldChar w:fldCharType="separate"/>
        </w:r>
        <w:r>
          <w:rPr>
            <w:noProof/>
            <w:webHidden/>
          </w:rPr>
          <w:t>142</w:t>
        </w:r>
        <w:r>
          <w:rPr>
            <w:noProof/>
            <w:webHidden/>
          </w:rPr>
          <w:fldChar w:fldCharType="end"/>
        </w:r>
      </w:hyperlink>
    </w:p>
    <w:p w14:paraId="11406F7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80" w:history="1">
        <w:r w:rsidRPr="00C80962">
          <w:rPr>
            <w:rStyle w:val="Lienhypertexte"/>
            <w:noProof/>
          </w:rPr>
          <w:t>Tableau A.5</w:t>
        </w:r>
        <w:r w:rsidRPr="00C80962">
          <w:rPr>
            <w:rStyle w:val="Lienhypertexte"/>
            <w:noProof/>
          </w:rPr>
          <w:noBreakHyphen/>
          <w:t>1 : Résultat de tous les cas obtenus par le meilleur maillage NDM</w:t>
        </w:r>
        <w:r>
          <w:rPr>
            <w:noProof/>
            <w:webHidden/>
          </w:rPr>
          <w:tab/>
        </w:r>
        <w:r>
          <w:rPr>
            <w:noProof/>
            <w:webHidden/>
          </w:rPr>
          <w:fldChar w:fldCharType="begin"/>
        </w:r>
        <w:r>
          <w:rPr>
            <w:noProof/>
            <w:webHidden/>
          </w:rPr>
          <w:instrText xml:space="preserve"> PAGEREF _Toc536726180 \h </w:instrText>
        </w:r>
        <w:r>
          <w:rPr>
            <w:noProof/>
            <w:webHidden/>
          </w:rPr>
        </w:r>
        <w:r>
          <w:rPr>
            <w:noProof/>
            <w:webHidden/>
          </w:rPr>
          <w:fldChar w:fldCharType="separate"/>
        </w:r>
        <w:r>
          <w:rPr>
            <w:noProof/>
            <w:webHidden/>
          </w:rPr>
          <w:t>155</w:t>
        </w:r>
        <w:r>
          <w:rPr>
            <w:noProof/>
            <w:webHidden/>
          </w:rPr>
          <w:fldChar w:fldCharType="end"/>
        </w:r>
      </w:hyperlink>
    </w:p>
    <w:p w14:paraId="6FFFE710"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81" w:history="1">
        <w:r w:rsidRPr="00C80962">
          <w:rPr>
            <w:rStyle w:val="Lienhypertexte"/>
            <w:noProof/>
          </w:rPr>
          <w:t>Tableau A.5</w:t>
        </w:r>
        <w:r w:rsidRPr="00C80962">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Pr="00C80962">
          <w:rPr>
            <w:rStyle w:val="Lienhypertexte"/>
            <w:noProof/>
          </w:rPr>
          <w:t xml:space="preserve"> décrivant les variations de température pour le cas 1, N = 12</w:t>
        </w:r>
        <w:r>
          <w:rPr>
            <w:noProof/>
            <w:webHidden/>
          </w:rPr>
          <w:tab/>
        </w:r>
        <w:r>
          <w:rPr>
            <w:noProof/>
            <w:webHidden/>
          </w:rPr>
          <w:fldChar w:fldCharType="begin"/>
        </w:r>
        <w:r>
          <w:rPr>
            <w:noProof/>
            <w:webHidden/>
          </w:rPr>
          <w:instrText xml:space="preserve"> PAGEREF _Toc536726181 \h </w:instrText>
        </w:r>
        <w:r>
          <w:rPr>
            <w:noProof/>
            <w:webHidden/>
          </w:rPr>
        </w:r>
        <w:r>
          <w:rPr>
            <w:noProof/>
            <w:webHidden/>
          </w:rPr>
          <w:fldChar w:fldCharType="separate"/>
        </w:r>
        <w:r>
          <w:rPr>
            <w:noProof/>
            <w:webHidden/>
          </w:rPr>
          <w:t>155</w:t>
        </w:r>
        <w:r>
          <w:rPr>
            <w:noProof/>
            <w:webHidden/>
          </w:rPr>
          <w:fldChar w:fldCharType="end"/>
        </w:r>
      </w:hyperlink>
    </w:p>
    <w:p w14:paraId="475046AD"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82" w:history="1">
        <w:r w:rsidRPr="00C80962">
          <w:rPr>
            <w:rStyle w:val="Lienhypertexte"/>
            <w:noProof/>
          </w:rPr>
          <w:t>Tableau D</w:t>
        </w:r>
        <w:r w:rsidRPr="00C80962">
          <w:rPr>
            <w:rStyle w:val="Lienhypertexte"/>
            <w:noProof/>
          </w:rPr>
          <w:noBreakHyphen/>
          <w:t>1 : Valeurs précise des coefficients d’influence de l’effet Morton calculées pour le rotor court de 430mm</w:t>
        </w:r>
        <w:r>
          <w:rPr>
            <w:noProof/>
            <w:webHidden/>
          </w:rPr>
          <w:tab/>
        </w:r>
        <w:r>
          <w:rPr>
            <w:noProof/>
            <w:webHidden/>
          </w:rPr>
          <w:fldChar w:fldCharType="begin"/>
        </w:r>
        <w:r>
          <w:rPr>
            <w:noProof/>
            <w:webHidden/>
          </w:rPr>
          <w:instrText xml:space="preserve"> PAGEREF _Toc536726182 \h </w:instrText>
        </w:r>
        <w:r>
          <w:rPr>
            <w:noProof/>
            <w:webHidden/>
          </w:rPr>
        </w:r>
        <w:r>
          <w:rPr>
            <w:noProof/>
            <w:webHidden/>
          </w:rPr>
          <w:fldChar w:fldCharType="separate"/>
        </w:r>
        <w:r>
          <w:rPr>
            <w:noProof/>
            <w:webHidden/>
          </w:rPr>
          <w:t>160</w:t>
        </w:r>
        <w:r>
          <w:rPr>
            <w:noProof/>
            <w:webHidden/>
          </w:rPr>
          <w:fldChar w:fldCharType="end"/>
        </w:r>
      </w:hyperlink>
    </w:p>
    <w:p w14:paraId="6DB42A0B"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83" w:history="1">
        <w:r w:rsidRPr="00C80962">
          <w:rPr>
            <w:rStyle w:val="Lienhypertexte"/>
            <w:noProof/>
          </w:rPr>
          <w:t>Tableau D</w:t>
        </w:r>
        <w:r w:rsidRPr="00C80962">
          <w:rPr>
            <w:rStyle w:val="Lienhypertexte"/>
            <w:noProof/>
          </w:rPr>
          <w:noBreakHyphen/>
          <w:t>2 : Valeurs précise des coefficients d’influence de l’effet Morton calculées pour le rotor long de 700mm</w:t>
        </w:r>
        <w:r>
          <w:rPr>
            <w:noProof/>
            <w:webHidden/>
          </w:rPr>
          <w:tab/>
        </w:r>
        <w:r>
          <w:rPr>
            <w:noProof/>
            <w:webHidden/>
          </w:rPr>
          <w:fldChar w:fldCharType="begin"/>
        </w:r>
        <w:r>
          <w:rPr>
            <w:noProof/>
            <w:webHidden/>
          </w:rPr>
          <w:instrText xml:space="preserve"> PAGEREF _Toc536726183 \h </w:instrText>
        </w:r>
        <w:r>
          <w:rPr>
            <w:noProof/>
            <w:webHidden/>
          </w:rPr>
        </w:r>
        <w:r>
          <w:rPr>
            <w:noProof/>
            <w:webHidden/>
          </w:rPr>
          <w:fldChar w:fldCharType="separate"/>
        </w:r>
        <w:r>
          <w:rPr>
            <w:noProof/>
            <w:webHidden/>
          </w:rPr>
          <w:t>161</w:t>
        </w:r>
        <w:r>
          <w:rPr>
            <w:noProof/>
            <w:webHidden/>
          </w:rPr>
          <w:fldChar w:fldCharType="end"/>
        </w:r>
      </w:hyperlink>
    </w:p>
    <w:p w14:paraId="33BDE7FA" w14:textId="77777777" w:rsidR="001E2FC7" w:rsidRDefault="001E2FC7">
      <w:pPr>
        <w:pStyle w:val="Tabledesillustrations"/>
        <w:tabs>
          <w:tab w:val="right" w:leader="dot" w:pos="9060"/>
        </w:tabs>
        <w:rPr>
          <w:rFonts w:asciiTheme="minorHAnsi" w:eastAsiaTheme="minorEastAsia" w:hAnsiTheme="minorHAnsi" w:cstheme="minorBidi"/>
          <w:noProof/>
          <w:szCs w:val="22"/>
          <w:lang w:eastAsia="zh-CN"/>
        </w:rPr>
      </w:pPr>
      <w:hyperlink w:anchor="_Toc536726184" w:history="1">
        <w:r w:rsidRPr="00C80962">
          <w:rPr>
            <w:rStyle w:val="Lienhypertexte"/>
            <w:noProof/>
          </w:rPr>
          <w:t>Tableau D</w:t>
        </w:r>
        <w:r w:rsidRPr="00C80962">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Pr>
            <w:noProof/>
            <w:webHidden/>
          </w:rPr>
          <w:tab/>
        </w:r>
        <w:r>
          <w:rPr>
            <w:noProof/>
            <w:webHidden/>
          </w:rPr>
          <w:fldChar w:fldCharType="begin"/>
        </w:r>
        <w:r>
          <w:rPr>
            <w:noProof/>
            <w:webHidden/>
          </w:rPr>
          <w:instrText xml:space="preserve"> PAGEREF _Toc536726184 \h </w:instrText>
        </w:r>
        <w:r>
          <w:rPr>
            <w:noProof/>
            <w:webHidden/>
          </w:rPr>
        </w:r>
        <w:r>
          <w:rPr>
            <w:noProof/>
            <w:webHidden/>
          </w:rPr>
          <w:fldChar w:fldCharType="separate"/>
        </w:r>
        <w:r>
          <w:rPr>
            <w:noProof/>
            <w:webHidden/>
          </w:rPr>
          <w:t>162</w:t>
        </w:r>
        <w:r>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39" w:name="_Toc536726035"/>
      <w:r>
        <w:t>Références</w:t>
      </w:r>
      <w:bookmarkEnd w:id="2639"/>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40" w:name="_Ref526346265"/>
      <w:bookmarkStart w:id="2641" w:name="_Ref534794244"/>
      <w:bookmarkStart w:id="2642" w:name="_Ref533094789"/>
      <w:bookmarkStart w:id="2643"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40"/>
    </w:p>
    <w:p w14:paraId="20BD8504" w14:textId="597D1526" w:rsidR="0054208F" w:rsidRDefault="004E03AF" w:rsidP="00E0308D">
      <w:pPr>
        <w:pStyle w:val="Paragraphedeliste"/>
        <w:numPr>
          <w:ilvl w:val="0"/>
          <w:numId w:val="30"/>
        </w:numPr>
        <w:spacing w:line="360" w:lineRule="auto"/>
        <w:jc w:val="both"/>
        <w:rPr>
          <w:lang w:val="en-US"/>
        </w:rPr>
      </w:pPr>
      <w:bookmarkStart w:id="2644"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641"/>
      <w:bookmarkEnd w:id="2644"/>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45"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645"/>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46"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646"/>
    </w:p>
    <w:p w14:paraId="22F6FDEE" w14:textId="77777777" w:rsidR="00851955" w:rsidRDefault="00851955" w:rsidP="00E0308D">
      <w:pPr>
        <w:pStyle w:val="Paragraphedeliste"/>
        <w:numPr>
          <w:ilvl w:val="0"/>
          <w:numId w:val="30"/>
        </w:numPr>
        <w:spacing w:line="360" w:lineRule="auto"/>
        <w:jc w:val="both"/>
        <w:rPr>
          <w:lang w:val="en-US"/>
        </w:rPr>
      </w:pPr>
      <w:bookmarkStart w:id="2647" w:name="_Ref534794429"/>
      <w:bookmarkEnd w:id="2642"/>
      <w:r>
        <w:rPr>
          <w:lang w:val="en-US"/>
        </w:rPr>
        <w:t>D</w:t>
      </w:r>
      <w:r w:rsidRPr="004638BF">
        <w:rPr>
          <w:lang w:val="en-US"/>
        </w:rPr>
        <w:t>e Jongh, Frits. (2018). The Synchronous Rotor Instability Phenomenon - Morton Effect - (update 2018).</w:t>
      </w:r>
      <w:bookmarkEnd w:id="2647"/>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48"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648"/>
    </w:p>
    <w:p w14:paraId="60D06719" w14:textId="347A2917" w:rsidR="00851955" w:rsidRDefault="00BB4BF1" w:rsidP="00E0308D">
      <w:pPr>
        <w:pStyle w:val="Paragraphedeliste"/>
        <w:numPr>
          <w:ilvl w:val="0"/>
          <w:numId w:val="30"/>
        </w:numPr>
        <w:spacing w:line="360" w:lineRule="auto"/>
        <w:jc w:val="both"/>
        <w:rPr>
          <w:lang w:val="en-US"/>
        </w:rPr>
      </w:pPr>
      <w:bookmarkStart w:id="2649"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649"/>
    </w:p>
    <w:p w14:paraId="3FCE7534" w14:textId="435D680D" w:rsidR="002B0F67" w:rsidRDefault="006400B9" w:rsidP="002B0F67">
      <w:pPr>
        <w:pStyle w:val="Paragraphedeliste"/>
        <w:numPr>
          <w:ilvl w:val="0"/>
          <w:numId w:val="30"/>
        </w:numPr>
        <w:spacing w:line="360" w:lineRule="auto"/>
        <w:jc w:val="both"/>
      </w:pPr>
      <w:bookmarkStart w:id="2650"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650"/>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51" w:name="_Ref533092212"/>
      <w:bookmarkEnd w:id="2643"/>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651"/>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52" w:name="_Ref534796769"/>
      <w:r w:rsidRPr="001B73DC">
        <w:rPr>
          <w:rFonts w:asciiTheme="minorHAnsi" w:hAnsiTheme="minorHAnsi"/>
          <w:lang w:val="en-US"/>
        </w:rPr>
        <w:t>Muszynska, A. (2005). Rotordynamics. Boca Raton: CRC Press.</w:t>
      </w:r>
      <w:bookmarkEnd w:id="2652"/>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53"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653"/>
    </w:p>
    <w:p w14:paraId="63EA66CD" w14:textId="582C172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54"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72"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654"/>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655"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655"/>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56" w:name="_Ref533093642"/>
      <w:r>
        <w:rPr>
          <w:rFonts w:asciiTheme="minorHAnsi" w:hAnsiTheme="minorHAnsi"/>
          <w:lang w:val="en-US"/>
        </w:rPr>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656"/>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57" w:name="_Ref534632381"/>
      <w:r>
        <w:rPr>
          <w:rFonts w:asciiTheme="minorHAnsi" w:hAnsiTheme="minorHAnsi"/>
          <w:lang w:val="en-US"/>
        </w:rPr>
        <w:t xml:space="preserve"> </w:t>
      </w:r>
      <w:bookmarkStart w:id="2658"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657"/>
      <w:bookmarkEnd w:id="2658"/>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59"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659"/>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60"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660"/>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661" w:name="_Ref533096146"/>
      <w:r>
        <w:rPr>
          <w:rFonts w:asciiTheme="minorHAnsi" w:hAnsiTheme="minorHAnsi"/>
          <w:lang w:val="en-US"/>
        </w:rPr>
        <w:t xml:space="preserve"> </w:t>
      </w:r>
      <w:bookmarkStart w:id="2662"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661"/>
      <w:bookmarkEnd w:id="2662"/>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63"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663"/>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64"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664"/>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65"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665"/>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66" w:name="_Ref533096550"/>
      <w:r>
        <w:rPr>
          <w:rFonts w:asciiTheme="minorHAnsi" w:hAnsiTheme="minorHAnsi"/>
          <w:lang w:val="en-US"/>
        </w:rPr>
        <w:t xml:space="preserve"> </w:t>
      </w:r>
      <w:bookmarkStart w:id="2667"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666"/>
      <w:bookmarkEnd w:id="2667"/>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68"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668"/>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69" w:name="_Ref533096918"/>
      <w:r>
        <w:rPr>
          <w:rFonts w:asciiTheme="minorHAnsi" w:hAnsiTheme="minorHAnsi"/>
          <w:lang w:val="en-US"/>
        </w:rPr>
        <w:t xml:space="preserve"> </w:t>
      </w:r>
      <w:bookmarkStart w:id="2670"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669"/>
      <w:bookmarkEnd w:id="2670"/>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1" w:name="_Ref533097388"/>
      <w:r>
        <w:rPr>
          <w:rFonts w:asciiTheme="minorHAnsi" w:hAnsiTheme="minorHAnsi"/>
          <w:lang w:val="en-US"/>
        </w:rPr>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671"/>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2"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672"/>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73"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673"/>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4" w:name="_Ref534635218"/>
      <w:r>
        <w:rPr>
          <w:rFonts w:asciiTheme="minorHAnsi" w:hAnsiTheme="minorHAnsi"/>
          <w:lang w:val="en-US"/>
        </w:rPr>
        <w:t xml:space="preserve"> </w:t>
      </w:r>
      <w:bookmarkStart w:id="2675"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674"/>
      <w:bookmarkEnd w:id="2675"/>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6"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676"/>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7" w:name="_Ref533115138"/>
      <w:bookmarkStart w:id="2678"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677"/>
      <w:bookmarkEnd w:id="2678"/>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679" w:name="_Ref528660528"/>
      <w:bookmarkStart w:id="2680"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679"/>
      <w:bookmarkEnd w:id="268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68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681"/>
    </w:p>
    <w:p w14:paraId="7F03D491" w14:textId="38DB6578" w:rsidR="00AE0E1B" w:rsidRDefault="00AE0E1B" w:rsidP="00AE0E1B">
      <w:pPr>
        <w:pStyle w:val="Paragraphedeliste"/>
        <w:numPr>
          <w:ilvl w:val="0"/>
          <w:numId w:val="30"/>
        </w:numPr>
        <w:spacing w:line="360" w:lineRule="auto"/>
        <w:jc w:val="both"/>
        <w:rPr>
          <w:lang w:val="en-US"/>
        </w:rPr>
      </w:pPr>
      <w:bookmarkStart w:id="2682"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682"/>
    </w:p>
    <w:p w14:paraId="08B4D7ED" w14:textId="009028A4" w:rsidR="00670DF5" w:rsidRDefault="003273AF" w:rsidP="00670DF5">
      <w:pPr>
        <w:pStyle w:val="Paragraphedeliste"/>
        <w:numPr>
          <w:ilvl w:val="0"/>
          <w:numId w:val="30"/>
        </w:numPr>
        <w:spacing w:line="360" w:lineRule="auto"/>
        <w:jc w:val="both"/>
      </w:pPr>
      <w:bookmarkStart w:id="2683" w:name="_Ref525750678"/>
      <w:bookmarkStart w:id="2684"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683"/>
      <w:bookmarkEnd w:id="2684"/>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685" w:name="_Ref526330394"/>
      <w:r>
        <w:t xml:space="preserve"> </w:t>
      </w:r>
      <w:r w:rsidR="00AE0E1B" w:rsidRPr="00CD63D5">
        <w:t>Bonneau, D. ; Fatu, A. ; Souchet, D. “Paliers hydrodynamiques1 and 2, équations, modèles numériques isothermes et lubrification mixte”, Lavoisier, Paris, 2011, ISBN 978-2-7462-32990</w:t>
      </w:r>
      <w:bookmarkEnd w:id="2685"/>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686"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686"/>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687"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687"/>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688"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688"/>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689"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689"/>
    </w:p>
    <w:p w14:paraId="3C9EC656" w14:textId="2ED4FC1E" w:rsidR="00AE0E1B" w:rsidRDefault="00082A93" w:rsidP="00AE0E1B">
      <w:pPr>
        <w:pStyle w:val="Paragraphedeliste"/>
        <w:numPr>
          <w:ilvl w:val="0"/>
          <w:numId w:val="30"/>
        </w:numPr>
        <w:spacing w:line="360" w:lineRule="auto"/>
        <w:jc w:val="both"/>
        <w:rPr>
          <w:lang w:val="en-US"/>
        </w:rPr>
      </w:pPr>
      <w:bookmarkStart w:id="2690"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690"/>
    </w:p>
    <w:p w14:paraId="5EB8D043" w14:textId="2F7615C1" w:rsidR="0071775C" w:rsidRDefault="00082A93" w:rsidP="0071775C">
      <w:pPr>
        <w:pStyle w:val="Paragraphedeliste"/>
        <w:numPr>
          <w:ilvl w:val="0"/>
          <w:numId w:val="30"/>
        </w:numPr>
        <w:spacing w:line="360" w:lineRule="auto"/>
        <w:rPr>
          <w:lang w:val="en-US"/>
        </w:rPr>
      </w:pPr>
      <w:bookmarkStart w:id="2691"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691"/>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692"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692"/>
    </w:p>
    <w:p w14:paraId="18A0E002" w14:textId="153A8DB3" w:rsidR="00710DF8" w:rsidRDefault="00710DF8" w:rsidP="00710DF8">
      <w:pPr>
        <w:pStyle w:val="Paragraphedeliste"/>
        <w:numPr>
          <w:ilvl w:val="0"/>
          <w:numId w:val="30"/>
        </w:numPr>
        <w:spacing w:line="360" w:lineRule="auto"/>
        <w:jc w:val="both"/>
        <w:rPr>
          <w:lang w:val="en-US"/>
        </w:rPr>
      </w:pPr>
      <w:bookmarkStart w:id="2693" w:name="_Ref528171614"/>
      <w:r>
        <w:rPr>
          <w:lang w:val="en-US"/>
        </w:rPr>
        <w:t xml:space="preserve"> </w:t>
      </w:r>
      <w:bookmarkStart w:id="2694"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693"/>
      <w:bookmarkEnd w:id="2694"/>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695" w:name="_Ref535834134"/>
      <w:r>
        <w:t xml:space="preserve">Code Aster : </w:t>
      </w:r>
      <w:hyperlink r:id="rId173" w:history="1">
        <w:r w:rsidR="00AA6353" w:rsidRPr="001A225B">
          <w:rPr>
            <w:rStyle w:val="Lienhypertexte"/>
          </w:rPr>
          <w:t>https://www.code-aster.org/</w:t>
        </w:r>
      </w:hyperlink>
      <w:r w:rsidR="00AA6353">
        <w:t xml:space="preserve"> </w:t>
      </w:r>
      <w:r>
        <w:rPr>
          <w:b/>
          <w:bCs/>
        </w:rPr>
        <w:t>.</w:t>
      </w:r>
      <w:r>
        <w:t xml:space="preserve"> (en ligne)</w:t>
      </w:r>
      <w:bookmarkEnd w:id="2695"/>
      <w:r>
        <w:t xml:space="preserve"> </w:t>
      </w:r>
    </w:p>
    <w:p w14:paraId="0AA299A1" w14:textId="1AEC690B" w:rsidR="00CA41D6" w:rsidRDefault="00CA41D6" w:rsidP="00CA41D6">
      <w:pPr>
        <w:pStyle w:val="Paragraphedeliste"/>
        <w:numPr>
          <w:ilvl w:val="0"/>
          <w:numId w:val="30"/>
        </w:numPr>
        <w:spacing w:line="360" w:lineRule="auto"/>
        <w:jc w:val="both"/>
      </w:pPr>
      <w:bookmarkStart w:id="2696"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696"/>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697"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697"/>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698" w:name="_Ref528255279"/>
      <w:r w:rsidR="00902415">
        <w:t>CodeAster© Référence R</w:t>
      </w:r>
      <w:r w:rsidR="00902415" w:rsidRPr="00866FE3">
        <w:t>3.03.08</w:t>
      </w:r>
      <w:r w:rsidR="00902415">
        <w:t>, "</w:t>
      </w:r>
      <w:r w:rsidR="00902415" w:rsidRPr="00866FE3">
        <w:t>Relations cinématiques linéaires de type RBE3</w:t>
      </w:r>
      <w:r w:rsidR="00902415">
        <w:t>"</w:t>
      </w:r>
      <w:bookmarkEnd w:id="2698"/>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699"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699"/>
    </w:p>
    <w:p w14:paraId="7FEDAB21" w14:textId="64C8E20E" w:rsidR="00EA38FB" w:rsidRDefault="009246F4" w:rsidP="00EA38FB">
      <w:pPr>
        <w:pStyle w:val="Paragraphedeliste"/>
        <w:numPr>
          <w:ilvl w:val="0"/>
          <w:numId w:val="30"/>
        </w:numPr>
        <w:spacing w:line="360" w:lineRule="auto"/>
        <w:jc w:val="both"/>
        <w:rPr>
          <w:lang w:val="en-US"/>
        </w:rPr>
      </w:pPr>
      <w:bookmarkStart w:id="2700"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00"/>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01"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01"/>
    </w:p>
    <w:p w14:paraId="29EB4C45" w14:textId="57A95720" w:rsidR="008C2975" w:rsidRDefault="008C2975" w:rsidP="008C2975">
      <w:pPr>
        <w:pStyle w:val="Paragraphedeliste"/>
        <w:numPr>
          <w:ilvl w:val="0"/>
          <w:numId w:val="30"/>
        </w:numPr>
        <w:spacing w:line="360" w:lineRule="auto"/>
        <w:jc w:val="both"/>
      </w:pPr>
      <w:bookmarkStart w:id="2702"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02"/>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03"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03"/>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04"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04"/>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5"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05"/>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06"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06"/>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7"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w:t>
      </w:r>
      <w:bookmarkStart w:id="2708" w:name="_GoBack"/>
      <w:bookmarkEnd w:id="2708"/>
      <w:r w:rsidRPr="00814582">
        <w:rPr>
          <w:rFonts w:asciiTheme="minorHAnsi" w:hAnsiTheme="minorHAnsi"/>
          <w:lang w:val="en-US"/>
        </w:rPr>
        <w:t>:V004T03A022. doi:10.1115/99-GT-202</w:t>
      </w:r>
      <w:bookmarkEnd w:id="2707"/>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09"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09"/>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10" w:name="_Toc536726036"/>
      <w:r w:rsidRPr="0065054C">
        <w:t>Résumé</w:t>
      </w:r>
      <w:bookmarkEnd w:id="2710"/>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11" w:name="_Toc536726037"/>
      <w:r w:rsidRPr="00214956">
        <w:rPr>
          <w:rFonts w:eastAsiaTheme="majorEastAsia"/>
          <w:lang w:val="en-US"/>
        </w:rPr>
        <w:t>Abstract</w:t>
      </w:r>
      <w:bookmarkEnd w:id="2711"/>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7" w:author="Mihai ARGHIR" w:date="2019-01-27T12:34:00Z" w:initials="MA">
    <w:p w14:paraId="03F9687D" w14:textId="77777777" w:rsidR="001E6C73" w:rsidRDefault="001E6C73" w:rsidP="00FB7FD8">
      <w:pPr>
        <w:pStyle w:val="Commentaire"/>
      </w:pPr>
      <w:r>
        <w:rPr>
          <w:rStyle w:val="Marquedecommentaire"/>
        </w:rPr>
        <w:annotationRef/>
      </w:r>
      <w:r>
        <w:t>Ce n’est pas le champ de température qui est 3D ! mais c’est la variation de la température suivant une paroi. Laquelle ???</w:t>
      </w:r>
    </w:p>
  </w:comment>
  <w:comment w:id="448" w:author="ZHANG Silun" w:date="2019-01-29T16:46:00Z" w:initials="ZS">
    <w:p w14:paraId="122A3C6F" w14:textId="2F0A02CE" w:rsidR="001E6C73" w:rsidRDefault="001E6C73"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58" w:author="Mihai ARGHIR" w:date="2019-01-27T12:41:00Z" w:initials="MA">
    <w:p w14:paraId="430904A4" w14:textId="77777777" w:rsidR="001E6C73" w:rsidRDefault="001E6C73" w:rsidP="002368E4">
      <w:pPr>
        <w:pStyle w:val="Commentaire"/>
      </w:pPr>
      <w:r>
        <w:rPr>
          <w:rStyle w:val="Marquedecommentaire"/>
        </w:rPr>
        <w:annotationRef/>
      </w:r>
      <w:r>
        <w:t>Nombre des points de Lobatto</w:t>
      </w:r>
    </w:p>
  </w:comment>
  <w:comment w:id="459" w:author="ZHANG Silun" w:date="2019-01-29T17:42:00Z" w:initials="ZS">
    <w:p w14:paraId="6D5F9629" w14:textId="71B9652E" w:rsidR="001E6C73" w:rsidRDefault="001E6C73">
      <w:pPr>
        <w:pStyle w:val="Commentaire"/>
      </w:pPr>
      <w:r>
        <w:rPr>
          <w:rStyle w:val="Marquedecommentaire"/>
        </w:rPr>
        <w:annotationRef/>
      </w:r>
      <w:r>
        <w:t>Je les ai modifiées dans les figures.</w:t>
      </w:r>
    </w:p>
  </w:comment>
  <w:comment w:id="463" w:author="ZHANG Silun" w:date="2019-01-29T16:57:00Z" w:initials="ZS">
    <w:p w14:paraId="1CC388D3" w14:textId="7BBD0DD5" w:rsidR="001E6C73" w:rsidRDefault="001E6C73">
      <w:pPr>
        <w:pStyle w:val="Commentaire"/>
      </w:pPr>
      <w:r>
        <w:rPr>
          <w:rStyle w:val="Marquedecommentaire"/>
        </w:rPr>
        <w:annotationRef/>
      </w:r>
      <w:r>
        <w:t>Ici, j’ai parlé de la comparaison en annexe.</w:t>
      </w:r>
    </w:p>
  </w:comment>
  <w:comment w:id="1298" w:author="ZHANG Silun" w:date="2019-01-29T14:26:00Z" w:initials="ZS">
    <w:p w14:paraId="5C3FFDEE" w14:textId="6275F7EE" w:rsidR="001E6C73" w:rsidRDefault="001E6C73">
      <w:pPr>
        <w:pStyle w:val="Commentaire"/>
      </w:pPr>
      <w:r>
        <w:rPr>
          <w:rStyle w:val="Marquedecommentaire"/>
        </w:rPr>
        <w:annotationRef/>
      </w:r>
      <w:r>
        <w:t xml:space="preserve">Les phrases pour mentionner la modélisation du balourd thermique au niveau du disque. </w:t>
      </w:r>
    </w:p>
  </w:comment>
  <w:comment w:id="1338" w:author="ZHANG Silun" w:date="2019-01-29T14:32:00Z" w:initials="ZS">
    <w:p w14:paraId="741C9002" w14:textId="5D12ADB3" w:rsidR="001E6C73" w:rsidRDefault="001E6C73">
      <w:pPr>
        <w:pStyle w:val="Commentaire"/>
      </w:pPr>
      <w:r>
        <w:rPr>
          <w:rStyle w:val="Marquedecommentaire"/>
        </w:rPr>
        <w:annotationRef/>
      </w:r>
      <w:r>
        <w:t xml:space="preserve">Cette partie a été ajoutée pour préciser la modélisation du balourd utilisée dans le modèle du rotor à 4DDL </w:t>
      </w:r>
    </w:p>
  </w:comment>
  <w:comment w:id="1648" w:author="Mihai ARGHIR" w:date="2019-01-19T17:36:00Z" w:initials="MA">
    <w:p w14:paraId="32AAFD01" w14:textId="77777777" w:rsidR="001E6C73" w:rsidRPr="00D273D9" w:rsidRDefault="001E6C73"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49" w:author="ZHANG Silun" w:date="2019-01-22T15:28:00Z" w:initials="ZS">
    <w:p w14:paraId="64B8CE14" w14:textId="77777777" w:rsidR="001E6C73" w:rsidRDefault="001E6C73" w:rsidP="000F7453">
      <w:pPr>
        <w:pStyle w:val="Commentaire"/>
      </w:pPr>
      <w:r>
        <w:rPr>
          <w:rStyle w:val="Marquedecommentaire"/>
        </w:rPr>
        <w:annotationRef/>
      </w:r>
      <w:r>
        <w:t>Il s’agit de la stabilisation du flux thermique moyen et de la température du rotor</w:t>
      </w:r>
    </w:p>
  </w:comment>
  <w:comment w:id="1650" w:author="Mihai ARGHIR" w:date="2019-01-27T18:12:00Z" w:initials="MA">
    <w:p w14:paraId="20C6B061" w14:textId="77777777" w:rsidR="001E6C73" w:rsidRPr="00260106" w:rsidRDefault="001E6C73"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51" w:author="ZHANG Silun" w:date="2019-01-29T15:16:00Z" w:initials="ZS">
    <w:p w14:paraId="5394FF99" w14:textId="31A478B3" w:rsidR="001E6C73" w:rsidRDefault="001E6C73">
      <w:pPr>
        <w:pStyle w:val="Commentaire"/>
      </w:pPr>
      <w:r>
        <w:rPr>
          <w:rStyle w:val="Marquedecommentaire"/>
        </w:rPr>
        <w:annotationRef/>
      </w:r>
      <w:r>
        <w:t>Cette température est autour de 65°C</w:t>
      </w:r>
    </w:p>
  </w:comment>
  <w:comment w:id="1655" w:author="ZHANG Silun" w:date="2019-01-29T15:31:00Z" w:initials="ZS">
    <w:p w14:paraId="270A5A18" w14:textId="77777777" w:rsidR="001E6C73" w:rsidRDefault="001E6C73" w:rsidP="009D5221">
      <w:pPr>
        <w:pStyle w:val="Commentaire"/>
      </w:pPr>
      <w:r>
        <w:rPr>
          <w:rStyle w:val="Marquedecommentaire"/>
        </w:rPr>
        <w:annotationRef/>
      </w:r>
      <w:r>
        <w:t>Ajouté pour montrer le rotor préchauffé.</w:t>
      </w:r>
    </w:p>
  </w:comment>
  <w:comment w:id="1665" w:author="ZHANG Silun" w:date="2019-01-29T17:04:00Z" w:initials="ZS">
    <w:p w14:paraId="7E6E9BDC" w14:textId="587F955D" w:rsidR="001E6C73" w:rsidRDefault="001E6C73">
      <w:pPr>
        <w:pStyle w:val="Commentaire"/>
      </w:pPr>
      <w:r>
        <w:rPr>
          <w:rStyle w:val="Marquedecommentaire"/>
        </w:rPr>
        <w:annotationRef/>
      </w:r>
      <w:r>
        <w:t>Ajouté pour illustrer la température moyenne à la surface du rotor</w:t>
      </w:r>
    </w:p>
  </w:comment>
  <w:comment w:id="1685" w:author="Mihai ARGHIR" w:date="2019-01-27T18:13:00Z" w:initials="MA">
    <w:p w14:paraId="29B0DAE6" w14:textId="77777777" w:rsidR="001E6C73" w:rsidRPr="00260106" w:rsidRDefault="001E6C73"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2092" w:author="HASSINI Mohamed-amine" w:date="2019-01-31T16:40:00Z" w:initials="HM">
    <w:p w14:paraId="145A4F2C" w14:textId="2213159F" w:rsidR="001E6C73" w:rsidRDefault="001E6C73">
      <w:pPr>
        <w:pStyle w:val="Commentaire"/>
      </w:pPr>
      <w:r>
        <w:rPr>
          <w:rStyle w:val="Marquedecommentaire"/>
        </w:rPr>
        <w:annotationRef/>
      </w:r>
      <w:r>
        <w:t>code Aster est son nom. C’est un pas un code qui s’appelle Aster</w:t>
      </w:r>
    </w:p>
  </w:comment>
  <w:comment w:id="2102" w:author="HASSINI Mohamed-amine" w:date="2019-01-31T16:42:00Z" w:initials="HM">
    <w:p w14:paraId="5C0F6E2D" w14:textId="4E75B65A" w:rsidR="001E6C73" w:rsidRDefault="001E6C73">
      <w:pPr>
        <w:pStyle w:val="Commentaire"/>
      </w:pPr>
      <w:r>
        <w:rPr>
          <w:rStyle w:val="Marquedecommentaire"/>
        </w:rPr>
        <w:annotationRef/>
      </w:r>
      <w:r>
        <w:t>pourquoi c’est une image !</w:t>
      </w:r>
    </w:p>
  </w:comment>
  <w:comment w:id="2117" w:author="HASSINI Mohamed-amine" w:date="2019-01-14T19:16:00Z" w:initials="HM">
    <w:p w14:paraId="55EC61C6" w14:textId="77777777" w:rsidR="001E6C73" w:rsidRDefault="001E6C73" w:rsidP="00841777">
      <w:pPr>
        <w:pStyle w:val="Commentaire"/>
      </w:pPr>
      <w:r>
        <w:rPr>
          <w:rStyle w:val="Marquedecommentaire"/>
        </w:rPr>
        <w:annotationRef/>
      </w:r>
      <w:r>
        <w:t>C’est prématuré de dire ça ici. Utilise la comparaison avec l’expérimental</w:t>
      </w:r>
    </w:p>
  </w:comment>
  <w:comment w:id="2116" w:author="ZHANG Silun" w:date="2019-01-31T17:19:00Z" w:initials="ZS">
    <w:p w14:paraId="686FC1A5" w14:textId="77777777" w:rsidR="001E6C73" w:rsidRDefault="001E6C73" w:rsidP="00841777">
      <w:pPr>
        <w:pStyle w:val="Commentaire"/>
      </w:pPr>
      <w:r>
        <w:rPr>
          <w:rStyle w:val="Marquedecommentaire"/>
        </w:rPr>
        <w:annotationRef/>
      </w:r>
      <w:r>
        <w:t xml:space="preserve">Commentaire pour expliquer les écarts. </w:t>
      </w:r>
    </w:p>
  </w:comment>
  <w:comment w:id="2130" w:author="HASSINI Mohamed-amine" w:date="2019-01-15T15:51:00Z" w:initials="HM">
    <w:p w14:paraId="7B1595B3" w14:textId="77777777" w:rsidR="001E6C73" w:rsidRDefault="001E6C73" w:rsidP="00347A97">
      <w:pPr>
        <w:pStyle w:val="Commentaire"/>
      </w:pPr>
      <w:r>
        <w:rPr>
          <w:rStyle w:val="Marquedecommentaire"/>
        </w:rPr>
        <w:annotationRef/>
      </w:r>
      <w:r>
        <w:t>C’est une contrainte forte que tu as utilisé et c’est pas bon. Il faut refaire les calculs avec les coefficients dynamique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45A4F2C" w15:done="0"/>
  <w15:commentEx w15:paraId="5C0F6E2D" w15:done="0"/>
  <w15:commentEx w15:paraId="55EC61C6" w15:done="0"/>
  <w15:commentEx w15:paraId="686FC1A5" w15:done="0"/>
  <w15:commentEx w15:paraId="7B1595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87225" w14:textId="77777777" w:rsidR="001E6C73" w:rsidRDefault="001E6C73" w:rsidP="00263793">
      <w:r>
        <w:separator/>
      </w:r>
    </w:p>
  </w:endnote>
  <w:endnote w:type="continuationSeparator" w:id="0">
    <w:p w14:paraId="390EB6DD" w14:textId="77777777" w:rsidR="001E6C73" w:rsidRDefault="001E6C73"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8398"/>
      <w:docPartObj>
        <w:docPartGallery w:val="Page Numbers (Bottom of Page)"/>
        <w:docPartUnique/>
      </w:docPartObj>
    </w:sdtPr>
    <w:sdtContent>
      <w:p w14:paraId="105C9B7A" w14:textId="0C3987E5" w:rsidR="001E6C73" w:rsidRDefault="001E6C73">
        <w:pPr>
          <w:pStyle w:val="Pieddepage"/>
          <w:jc w:val="right"/>
        </w:pPr>
        <w:r>
          <w:fldChar w:fldCharType="begin"/>
        </w:r>
        <w:r>
          <w:instrText>PAGE   \* MERGEFORMAT</w:instrText>
        </w:r>
        <w:r>
          <w:fldChar w:fldCharType="separate"/>
        </w:r>
        <w:r w:rsidR="006D1AC8">
          <w:rPr>
            <w:noProof/>
          </w:rPr>
          <w:t>173</w:t>
        </w:r>
        <w:r>
          <w:fldChar w:fldCharType="end"/>
        </w:r>
      </w:p>
    </w:sdtContent>
  </w:sdt>
  <w:p w14:paraId="6F7FB6C7" w14:textId="77777777" w:rsidR="001E6C73" w:rsidRDefault="001E6C7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B71D4" w14:textId="77777777" w:rsidR="001E6C73" w:rsidRDefault="001E6C73" w:rsidP="00263793">
      <w:r>
        <w:separator/>
      </w:r>
    </w:p>
  </w:footnote>
  <w:footnote w:type="continuationSeparator" w:id="0">
    <w:p w14:paraId="7050D5F1" w14:textId="77777777" w:rsidR="001E6C73" w:rsidRDefault="001E6C73" w:rsidP="00263793">
      <w:r>
        <w:continuationSeparator/>
      </w:r>
    </w:p>
  </w:footnote>
  <w:footnote w:id="1">
    <w:p w14:paraId="4E1F30BE" w14:textId="254787B8" w:rsidR="001E6C73" w:rsidRDefault="001E6C73">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1E6C73" w:rsidRDefault="001E6C7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1E6C73" w:rsidRPr="00895849" w:rsidRDefault="001E6C73">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1E6C73" w:rsidRDefault="001E6C7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1E6C73" w:rsidRPr="00AC3448" w:rsidRDefault="001E6C73"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[39]</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[41]</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1E6C73" w:rsidRDefault="001E6C7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1E6C73" w:rsidRDefault="001E6C7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1E6C73" w:rsidRDefault="001E6C7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1E6C73" w:rsidRDefault="001E6C7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1E6C73" w:rsidRDefault="001E6C7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642FCF25" w14:textId="1C15E34D" w:rsidR="001E6C73" w:rsidRDefault="001E6C73">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montrée en Annexe 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1118CD95" w:rsidR="001E6C73" w:rsidRDefault="001E6C7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7F9396A1" w:rsidR="001E6C73" w:rsidRDefault="001E6C73">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25FDB516" w:rsidR="001E6C73" w:rsidRDefault="001E6C7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EC"/>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11E9"/>
    <w:rsid w:val="005F1517"/>
    <w:rsid w:val="005F16FF"/>
    <w:rsid w:val="005F1AAA"/>
    <w:rsid w:val="005F1FAA"/>
    <w:rsid w:val="005F218F"/>
    <w:rsid w:val="005F345D"/>
    <w:rsid w:val="005F34B5"/>
    <w:rsid w:val="005F35E7"/>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472"/>
    <w:rsid w:val="006A7A20"/>
    <w:rsid w:val="006A7F4D"/>
    <w:rsid w:val="006B093B"/>
    <w:rsid w:val="006B0B2A"/>
    <w:rsid w:val="006B0B4F"/>
    <w:rsid w:val="006B0BA0"/>
    <w:rsid w:val="006B1058"/>
    <w:rsid w:val="006B1664"/>
    <w:rsid w:val="006B1AC3"/>
    <w:rsid w:val="006B22C8"/>
    <w:rsid w:val="006B2378"/>
    <w:rsid w:val="006B2851"/>
    <w:rsid w:val="006B2A23"/>
    <w:rsid w:val="006B2AA2"/>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AF"/>
    <w:rsid w:val="006D6DB2"/>
    <w:rsid w:val="006D6FBC"/>
    <w:rsid w:val="006D718D"/>
    <w:rsid w:val="006D7EF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69B"/>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77DB3"/>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9A"/>
    <w:rsid w:val="009619B9"/>
    <w:rsid w:val="00961B82"/>
    <w:rsid w:val="00962235"/>
    <w:rsid w:val="00962364"/>
    <w:rsid w:val="0096262C"/>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620"/>
    <w:rsid w:val="00990893"/>
    <w:rsid w:val="00990FE4"/>
    <w:rsid w:val="009911BD"/>
    <w:rsid w:val="0099162C"/>
    <w:rsid w:val="009916F6"/>
    <w:rsid w:val="0099198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B7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7683"/>
    <w:rsid w:val="00B776CC"/>
    <w:rsid w:val="00B80512"/>
    <w:rsid w:val="00B8076C"/>
    <w:rsid w:val="00B809A1"/>
    <w:rsid w:val="00B809BE"/>
    <w:rsid w:val="00B81081"/>
    <w:rsid w:val="00B811DF"/>
    <w:rsid w:val="00B81C73"/>
    <w:rsid w:val="00B81DAD"/>
    <w:rsid w:val="00B81DEB"/>
    <w:rsid w:val="00B82595"/>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5F9F"/>
    <w:rsid w:val="00B860A6"/>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32F3"/>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8E2"/>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BD3"/>
    <w:rsid w:val="00E75151"/>
    <w:rsid w:val="00E7537F"/>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700"/>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microsoft.com/office/2011/relationships/people" Target="people.xml"/><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comments" Target="comments.xm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eader" Target="header3.xm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microsoft.com/office/2011/relationships/commentsExtended" Target="commentsExtended.xml"/><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microsoft.com/office/2007/relationships/hdphoto" Target="media/hdphoto1.wdp"/><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doi.org/10.1016/0043-1648(74)90193-8"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yperlink" Target="https://www.code-aster.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C9E8A-535C-46A6-8C36-76FE8B86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9474</TotalTime>
  <Pages>174</Pages>
  <Words>49745</Words>
  <Characters>273603</Characters>
  <Application>Microsoft Office Word</Application>
  <DocSecurity>0</DocSecurity>
  <Lines>2280</Lines>
  <Paragraphs>645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322703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2681</cp:revision>
  <cp:lastPrinted>2019-01-31T18:14:00Z</cp:lastPrinted>
  <dcterms:created xsi:type="dcterms:W3CDTF">2019-01-10T19:43:00Z</dcterms:created>
  <dcterms:modified xsi:type="dcterms:W3CDTF">2019-01-31T18:23:00Z</dcterms:modified>
</cp:coreProperties>
</file>