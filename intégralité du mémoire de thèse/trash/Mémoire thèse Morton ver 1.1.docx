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89686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89686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89686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89686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551DE103" w14:textId="77777777" w:rsidR="002A05EF"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4896865" w:history="1">
            <w:r w:rsidR="002A05EF" w:rsidRPr="000A07EF">
              <w:rPr>
                <w:rStyle w:val="Lienhypertexte"/>
              </w:rPr>
              <w:t>Résumé</w:t>
            </w:r>
            <w:r w:rsidR="002A05EF">
              <w:rPr>
                <w:webHidden/>
              </w:rPr>
              <w:tab/>
            </w:r>
            <w:r w:rsidR="002A05EF">
              <w:rPr>
                <w:webHidden/>
              </w:rPr>
              <w:fldChar w:fldCharType="begin"/>
            </w:r>
            <w:r w:rsidR="002A05EF">
              <w:rPr>
                <w:webHidden/>
              </w:rPr>
              <w:instrText xml:space="preserve"> PAGEREF _Toc534896865 \h </w:instrText>
            </w:r>
            <w:r w:rsidR="002A05EF">
              <w:rPr>
                <w:webHidden/>
              </w:rPr>
            </w:r>
            <w:r w:rsidR="002A05EF">
              <w:rPr>
                <w:webHidden/>
              </w:rPr>
              <w:fldChar w:fldCharType="separate"/>
            </w:r>
            <w:r w:rsidR="002A05EF">
              <w:rPr>
                <w:webHidden/>
              </w:rPr>
              <w:t>2</w:t>
            </w:r>
            <w:r w:rsidR="002A05EF">
              <w:rPr>
                <w:webHidden/>
              </w:rPr>
              <w:fldChar w:fldCharType="end"/>
            </w:r>
          </w:hyperlink>
        </w:p>
        <w:p w14:paraId="764E0C8C" w14:textId="77777777" w:rsidR="002A05EF" w:rsidRDefault="00D726CB">
          <w:pPr>
            <w:pStyle w:val="TM1"/>
            <w:rPr>
              <w:rFonts w:asciiTheme="minorHAnsi" w:eastAsiaTheme="minorEastAsia" w:hAnsiTheme="minorHAnsi" w:cstheme="minorBidi"/>
              <w:sz w:val="22"/>
              <w:szCs w:val="22"/>
              <w:lang w:eastAsia="zh-CN"/>
            </w:rPr>
          </w:pPr>
          <w:hyperlink w:anchor="_Toc534896866" w:history="1">
            <w:r w:rsidR="002A05EF" w:rsidRPr="000A07EF">
              <w:rPr>
                <w:rStyle w:val="Lienhypertexte"/>
                <w:rFonts w:eastAsiaTheme="majorEastAsia"/>
              </w:rPr>
              <w:t>Abstract</w:t>
            </w:r>
            <w:r w:rsidR="002A05EF">
              <w:rPr>
                <w:webHidden/>
              </w:rPr>
              <w:tab/>
            </w:r>
            <w:r w:rsidR="002A05EF">
              <w:rPr>
                <w:webHidden/>
              </w:rPr>
              <w:fldChar w:fldCharType="begin"/>
            </w:r>
            <w:r w:rsidR="002A05EF">
              <w:rPr>
                <w:webHidden/>
              </w:rPr>
              <w:instrText xml:space="preserve"> PAGEREF _Toc534896866 \h </w:instrText>
            </w:r>
            <w:r w:rsidR="002A05EF">
              <w:rPr>
                <w:webHidden/>
              </w:rPr>
            </w:r>
            <w:r w:rsidR="002A05EF">
              <w:rPr>
                <w:webHidden/>
              </w:rPr>
              <w:fldChar w:fldCharType="separate"/>
            </w:r>
            <w:r w:rsidR="002A05EF">
              <w:rPr>
                <w:webHidden/>
              </w:rPr>
              <w:t>3</w:t>
            </w:r>
            <w:r w:rsidR="002A05EF">
              <w:rPr>
                <w:webHidden/>
              </w:rPr>
              <w:fldChar w:fldCharType="end"/>
            </w:r>
          </w:hyperlink>
        </w:p>
        <w:p w14:paraId="2B445C9C" w14:textId="77777777" w:rsidR="002A05EF" w:rsidRDefault="00D726CB">
          <w:pPr>
            <w:pStyle w:val="TM1"/>
            <w:rPr>
              <w:rFonts w:asciiTheme="minorHAnsi" w:eastAsiaTheme="minorEastAsia" w:hAnsiTheme="minorHAnsi" w:cstheme="minorBidi"/>
              <w:sz w:val="22"/>
              <w:szCs w:val="22"/>
              <w:lang w:eastAsia="zh-CN"/>
            </w:rPr>
          </w:pPr>
          <w:hyperlink w:anchor="_Toc534896867" w:history="1">
            <w:r w:rsidR="002A05EF" w:rsidRPr="000A07EF">
              <w:rPr>
                <w:rStyle w:val="Lienhypertexte"/>
              </w:rPr>
              <w:t>Remerciements</w:t>
            </w:r>
            <w:r w:rsidR="002A05EF">
              <w:rPr>
                <w:webHidden/>
              </w:rPr>
              <w:tab/>
            </w:r>
            <w:r w:rsidR="002A05EF">
              <w:rPr>
                <w:webHidden/>
              </w:rPr>
              <w:fldChar w:fldCharType="begin"/>
            </w:r>
            <w:r w:rsidR="002A05EF">
              <w:rPr>
                <w:webHidden/>
              </w:rPr>
              <w:instrText xml:space="preserve"> PAGEREF _Toc534896867 \h </w:instrText>
            </w:r>
            <w:r w:rsidR="002A05EF">
              <w:rPr>
                <w:webHidden/>
              </w:rPr>
            </w:r>
            <w:r w:rsidR="002A05EF">
              <w:rPr>
                <w:webHidden/>
              </w:rPr>
              <w:fldChar w:fldCharType="separate"/>
            </w:r>
            <w:r w:rsidR="002A05EF">
              <w:rPr>
                <w:webHidden/>
              </w:rPr>
              <w:t>4</w:t>
            </w:r>
            <w:r w:rsidR="002A05EF">
              <w:rPr>
                <w:webHidden/>
              </w:rPr>
              <w:fldChar w:fldCharType="end"/>
            </w:r>
          </w:hyperlink>
        </w:p>
        <w:p w14:paraId="78A188FC" w14:textId="77777777" w:rsidR="002A05EF" w:rsidRDefault="00D726CB">
          <w:pPr>
            <w:pStyle w:val="TM1"/>
            <w:rPr>
              <w:rFonts w:asciiTheme="minorHAnsi" w:eastAsiaTheme="minorEastAsia" w:hAnsiTheme="minorHAnsi" w:cstheme="minorBidi"/>
              <w:sz w:val="22"/>
              <w:szCs w:val="22"/>
              <w:lang w:eastAsia="zh-CN"/>
            </w:rPr>
          </w:pPr>
          <w:hyperlink w:anchor="_Toc534896868" w:history="1">
            <w:r w:rsidR="002A05EF" w:rsidRPr="000A07EF">
              <w:rPr>
                <w:rStyle w:val="Lienhypertexte"/>
              </w:rPr>
              <w:t>Sommaire</w:t>
            </w:r>
            <w:r w:rsidR="002A05EF">
              <w:rPr>
                <w:webHidden/>
              </w:rPr>
              <w:tab/>
            </w:r>
            <w:r w:rsidR="002A05EF">
              <w:rPr>
                <w:webHidden/>
              </w:rPr>
              <w:fldChar w:fldCharType="begin"/>
            </w:r>
            <w:r w:rsidR="002A05EF">
              <w:rPr>
                <w:webHidden/>
              </w:rPr>
              <w:instrText xml:space="preserve"> PAGEREF _Toc534896868 \h </w:instrText>
            </w:r>
            <w:r w:rsidR="002A05EF">
              <w:rPr>
                <w:webHidden/>
              </w:rPr>
            </w:r>
            <w:r w:rsidR="002A05EF">
              <w:rPr>
                <w:webHidden/>
              </w:rPr>
              <w:fldChar w:fldCharType="separate"/>
            </w:r>
            <w:r w:rsidR="002A05EF">
              <w:rPr>
                <w:webHidden/>
              </w:rPr>
              <w:t>5</w:t>
            </w:r>
            <w:r w:rsidR="002A05EF">
              <w:rPr>
                <w:webHidden/>
              </w:rPr>
              <w:fldChar w:fldCharType="end"/>
            </w:r>
          </w:hyperlink>
        </w:p>
        <w:p w14:paraId="68113437" w14:textId="77777777" w:rsidR="002A05EF" w:rsidRDefault="00D726CB">
          <w:pPr>
            <w:pStyle w:val="TM1"/>
            <w:rPr>
              <w:rFonts w:asciiTheme="minorHAnsi" w:eastAsiaTheme="minorEastAsia" w:hAnsiTheme="minorHAnsi" w:cstheme="minorBidi"/>
              <w:sz w:val="22"/>
              <w:szCs w:val="22"/>
              <w:lang w:eastAsia="zh-CN"/>
            </w:rPr>
          </w:pPr>
          <w:hyperlink w:anchor="_Toc534896869" w:history="1">
            <w:r w:rsidR="002A05EF" w:rsidRPr="000A07EF">
              <w:rPr>
                <w:rStyle w:val="Lienhypertexte"/>
              </w:rPr>
              <w:t>Nomenclature</w:t>
            </w:r>
            <w:r w:rsidR="002A05EF">
              <w:rPr>
                <w:webHidden/>
              </w:rPr>
              <w:tab/>
            </w:r>
            <w:r w:rsidR="002A05EF">
              <w:rPr>
                <w:webHidden/>
              </w:rPr>
              <w:fldChar w:fldCharType="begin"/>
            </w:r>
            <w:r w:rsidR="002A05EF">
              <w:rPr>
                <w:webHidden/>
              </w:rPr>
              <w:instrText xml:space="preserve"> PAGEREF _Toc534896869 \h </w:instrText>
            </w:r>
            <w:r w:rsidR="002A05EF">
              <w:rPr>
                <w:webHidden/>
              </w:rPr>
            </w:r>
            <w:r w:rsidR="002A05EF">
              <w:rPr>
                <w:webHidden/>
              </w:rPr>
              <w:fldChar w:fldCharType="separate"/>
            </w:r>
            <w:r w:rsidR="002A05EF">
              <w:rPr>
                <w:webHidden/>
              </w:rPr>
              <w:t>8</w:t>
            </w:r>
            <w:r w:rsidR="002A05EF">
              <w:rPr>
                <w:webHidden/>
              </w:rPr>
              <w:fldChar w:fldCharType="end"/>
            </w:r>
          </w:hyperlink>
        </w:p>
        <w:p w14:paraId="770D07CE" w14:textId="77777777" w:rsidR="002A05EF" w:rsidRDefault="00D726CB">
          <w:pPr>
            <w:pStyle w:val="TM1"/>
            <w:rPr>
              <w:rFonts w:asciiTheme="minorHAnsi" w:eastAsiaTheme="minorEastAsia" w:hAnsiTheme="minorHAnsi" w:cstheme="minorBidi"/>
              <w:sz w:val="22"/>
              <w:szCs w:val="22"/>
              <w:lang w:eastAsia="zh-CN"/>
            </w:rPr>
          </w:pPr>
          <w:hyperlink w:anchor="_Toc534896870" w:history="1">
            <w:r w:rsidR="002A05EF" w:rsidRPr="000A07EF">
              <w:rPr>
                <w:rStyle w:val="Lienhypertexte"/>
              </w:rPr>
              <w:t>Introduction générale</w:t>
            </w:r>
            <w:r w:rsidR="002A05EF">
              <w:rPr>
                <w:webHidden/>
              </w:rPr>
              <w:tab/>
            </w:r>
            <w:r w:rsidR="002A05EF">
              <w:rPr>
                <w:webHidden/>
              </w:rPr>
              <w:fldChar w:fldCharType="begin"/>
            </w:r>
            <w:r w:rsidR="002A05EF">
              <w:rPr>
                <w:webHidden/>
              </w:rPr>
              <w:instrText xml:space="preserve"> PAGEREF _Toc534896870 \h </w:instrText>
            </w:r>
            <w:r w:rsidR="002A05EF">
              <w:rPr>
                <w:webHidden/>
              </w:rPr>
            </w:r>
            <w:r w:rsidR="002A05EF">
              <w:rPr>
                <w:webHidden/>
              </w:rPr>
              <w:fldChar w:fldCharType="separate"/>
            </w:r>
            <w:r w:rsidR="002A05EF">
              <w:rPr>
                <w:webHidden/>
              </w:rPr>
              <w:t>13</w:t>
            </w:r>
            <w:r w:rsidR="002A05EF">
              <w:rPr>
                <w:webHidden/>
              </w:rPr>
              <w:fldChar w:fldCharType="end"/>
            </w:r>
          </w:hyperlink>
        </w:p>
        <w:p w14:paraId="49F16445" w14:textId="77777777" w:rsidR="002A05EF" w:rsidRDefault="00D726CB">
          <w:pPr>
            <w:pStyle w:val="TM1"/>
            <w:rPr>
              <w:rFonts w:asciiTheme="minorHAnsi" w:eastAsiaTheme="minorEastAsia" w:hAnsiTheme="minorHAnsi" w:cstheme="minorBidi"/>
              <w:sz w:val="22"/>
              <w:szCs w:val="22"/>
              <w:lang w:eastAsia="zh-CN"/>
            </w:rPr>
          </w:pPr>
          <w:hyperlink w:anchor="_Toc534896871" w:history="1">
            <w:r w:rsidR="002A05EF" w:rsidRPr="000A07EF">
              <w:rPr>
                <w:rStyle w:val="Lienhypertexte"/>
              </w:rPr>
              <w:t>Chapitre 1 :  Etude bibliographique</w:t>
            </w:r>
            <w:r w:rsidR="002A05EF">
              <w:rPr>
                <w:webHidden/>
              </w:rPr>
              <w:tab/>
            </w:r>
            <w:r w:rsidR="002A05EF">
              <w:rPr>
                <w:webHidden/>
              </w:rPr>
              <w:fldChar w:fldCharType="begin"/>
            </w:r>
            <w:r w:rsidR="002A05EF">
              <w:rPr>
                <w:webHidden/>
              </w:rPr>
              <w:instrText xml:space="preserve"> PAGEREF _Toc534896871 \h </w:instrText>
            </w:r>
            <w:r w:rsidR="002A05EF">
              <w:rPr>
                <w:webHidden/>
              </w:rPr>
            </w:r>
            <w:r w:rsidR="002A05EF">
              <w:rPr>
                <w:webHidden/>
              </w:rPr>
              <w:fldChar w:fldCharType="separate"/>
            </w:r>
            <w:r w:rsidR="002A05EF">
              <w:rPr>
                <w:webHidden/>
              </w:rPr>
              <w:t>17</w:t>
            </w:r>
            <w:r w:rsidR="002A05EF">
              <w:rPr>
                <w:webHidden/>
              </w:rPr>
              <w:fldChar w:fldCharType="end"/>
            </w:r>
          </w:hyperlink>
        </w:p>
        <w:p w14:paraId="4CA07D6A"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872" w:history="1">
            <w:r w:rsidR="002A05EF" w:rsidRPr="000A07EF">
              <w:rPr>
                <w:rStyle w:val="Lienhypertexte"/>
                <w:noProof/>
              </w:rPr>
              <w:t>1.1</w:t>
            </w:r>
            <w:r w:rsidR="002A05EF">
              <w:rPr>
                <w:rFonts w:asciiTheme="minorHAnsi" w:eastAsiaTheme="minorEastAsia" w:hAnsiTheme="minorHAnsi" w:cstheme="minorBidi"/>
                <w:noProof/>
                <w:szCs w:val="22"/>
                <w:lang w:eastAsia="zh-CN"/>
              </w:rPr>
              <w:tab/>
            </w:r>
            <w:r w:rsidR="002A05EF" w:rsidRPr="000A07EF">
              <w:rPr>
                <w:rStyle w:val="Lienhypertexte"/>
                <w:noProof/>
              </w:rPr>
              <w:t>Instabilités (thermiques) liées aux vibrations synchrones</w:t>
            </w:r>
            <w:r w:rsidR="002A05EF">
              <w:rPr>
                <w:noProof/>
                <w:webHidden/>
              </w:rPr>
              <w:tab/>
            </w:r>
            <w:r w:rsidR="002A05EF">
              <w:rPr>
                <w:noProof/>
                <w:webHidden/>
              </w:rPr>
              <w:fldChar w:fldCharType="begin"/>
            </w:r>
            <w:r w:rsidR="002A05EF">
              <w:rPr>
                <w:noProof/>
                <w:webHidden/>
              </w:rPr>
              <w:instrText xml:space="preserve"> PAGEREF _Toc534896872 \h </w:instrText>
            </w:r>
            <w:r w:rsidR="002A05EF">
              <w:rPr>
                <w:noProof/>
                <w:webHidden/>
              </w:rPr>
            </w:r>
            <w:r w:rsidR="002A05EF">
              <w:rPr>
                <w:noProof/>
                <w:webHidden/>
              </w:rPr>
              <w:fldChar w:fldCharType="separate"/>
            </w:r>
            <w:r w:rsidR="002A05EF">
              <w:rPr>
                <w:noProof/>
                <w:webHidden/>
              </w:rPr>
              <w:t>17</w:t>
            </w:r>
            <w:r w:rsidR="002A05EF">
              <w:rPr>
                <w:noProof/>
                <w:webHidden/>
              </w:rPr>
              <w:fldChar w:fldCharType="end"/>
            </w:r>
          </w:hyperlink>
        </w:p>
        <w:p w14:paraId="43F816E3"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873" w:history="1">
            <w:r w:rsidR="002A05EF" w:rsidRPr="000A07EF">
              <w:rPr>
                <w:rStyle w:val="Lienhypertexte"/>
                <w:noProof/>
              </w:rPr>
              <w:t>1.1.1</w:t>
            </w:r>
            <w:r w:rsidR="002A05EF">
              <w:rPr>
                <w:rFonts w:asciiTheme="minorHAnsi" w:eastAsiaTheme="minorEastAsia" w:hAnsiTheme="minorHAnsi" w:cstheme="minorBidi"/>
                <w:noProof/>
                <w:szCs w:val="22"/>
                <w:lang w:eastAsia="zh-CN"/>
              </w:rPr>
              <w:tab/>
            </w:r>
            <w:r w:rsidR="002A05EF" w:rsidRPr="000A07EF">
              <w:rPr>
                <w:rStyle w:val="Lienhypertexte"/>
                <w:noProof/>
              </w:rPr>
              <w:t>Effet Newkirk</w:t>
            </w:r>
            <w:r w:rsidR="002A05EF">
              <w:rPr>
                <w:noProof/>
                <w:webHidden/>
              </w:rPr>
              <w:tab/>
            </w:r>
            <w:r w:rsidR="002A05EF">
              <w:rPr>
                <w:noProof/>
                <w:webHidden/>
              </w:rPr>
              <w:fldChar w:fldCharType="begin"/>
            </w:r>
            <w:r w:rsidR="002A05EF">
              <w:rPr>
                <w:noProof/>
                <w:webHidden/>
              </w:rPr>
              <w:instrText xml:space="preserve"> PAGEREF _Toc534896873 \h </w:instrText>
            </w:r>
            <w:r w:rsidR="002A05EF">
              <w:rPr>
                <w:noProof/>
                <w:webHidden/>
              </w:rPr>
            </w:r>
            <w:r w:rsidR="002A05EF">
              <w:rPr>
                <w:noProof/>
                <w:webHidden/>
              </w:rPr>
              <w:fldChar w:fldCharType="separate"/>
            </w:r>
            <w:r w:rsidR="002A05EF">
              <w:rPr>
                <w:noProof/>
                <w:webHidden/>
              </w:rPr>
              <w:t>17</w:t>
            </w:r>
            <w:r w:rsidR="002A05EF">
              <w:rPr>
                <w:noProof/>
                <w:webHidden/>
              </w:rPr>
              <w:fldChar w:fldCharType="end"/>
            </w:r>
          </w:hyperlink>
        </w:p>
        <w:p w14:paraId="1F92D1F7"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874" w:history="1">
            <w:r w:rsidR="002A05EF" w:rsidRPr="000A07EF">
              <w:rPr>
                <w:rStyle w:val="Lienhypertexte"/>
                <w:noProof/>
              </w:rPr>
              <w:t>1.1.2</w:t>
            </w:r>
            <w:r w:rsidR="002A05EF">
              <w:rPr>
                <w:rFonts w:asciiTheme="minorHAnsi" w:eastAsiaTheme="minorEastAsia" w:hAnsiTheme="minorHAnsi" w:cstheme="minorBidi"/>
                <w:noProof/>
                <w:szCs w:val="22"/>
                <w:lang w:eastAsia="zh-CN"/>
              </w:rPr>
              <w:tab/>
            </w:r>
            <w:r w:rsidR="002A05EF" w:rsidRPr="000A07EF">
              <w:rPr>
                <w:rStyle w:val="Lienhypertexte"/>
                <w:noProof/>
              </w:rPr>
              <w:t>Effet Morton</w:t>
            </w:r>
            <w:r w:rsidR="002A05EF">
              <w:rPr>
                <w:noProof/>
                <w:webHidden/>
              </w:rPr>
              <w:tab/>
            </w:r>
            <w:r w:rsidR="002A05EF">
              <w:rPr>
                <w:noProof/>
                <w:webHidden/>
              </w:rPr>
              <w:fldChar w:fldCharType="begin"/>
            </w:r>
            <w:r w:rsidR="002A05EF">
              <w:rPr>
                <w:noProof/>
                <w:webHidden/>
              </w:rPr>
              <w:instrText xml:space="preserve"> PAGEREF _Toc534896874 \h </w:instrText>
            </w:r>
            <w:r w:rsidR="002A05EF">
              <w:rPr>
                <w:noProof/>
                <w:webHidden/>
              </w:rPr>
            </w:r>
            <w:r w:rsidR="002A05EF">
              <w:rPr>
                <w:noProof/>
                <w:webHidden/>
              </w:rPr>
              <w:fldChar w:fldCharType="separate"/>
            </w:r>
            <w:r w:rsidR="002A05EF">
              <w:rPr>
                <w:noProof/>
                <w:webHidden/>
              </w:rPr>
              <w:t>20</w:t>
            </w:r>
            <w:r w:rsidR="002A05EF">
              <w:rPr>
                <w:noProof/>
                <w:webHidden/>
              </w:rPr>
              <w:fldChar w:fldCharType="end"/>
            </w:r>
          </w:hyperlink>
        </w:p>
        <w:p w14:paraId="5E8DBFDA"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875" w:history="1">
            <w:r w:rsidR="002A05EF" w:rsidRPr="000A07EF">
              <w:rPr>
                <w:rStyle w:val="Lienhypertexte"/>
                <w:noProof/>
              </w:rPr>
              <w:t>1.2</w:t>
            </w:r>
            <w:r w:rsidR="002A05EF">
              <w:rPr>
                <w:rFonts w:asciiTheme="minorHAnsi" w:eastAsiaTheme="minorEastAsia" w:hAnsiTheme="minorHAnsi" w:cstheme="minorBidi"/>
                <w:noProof/>
                <w:szCs w:val="22"/>
                <w:lang w:eastAsia="zh-CN"/>
              </w:rPr>
              <w:tab/>
            </w:r>
            <w:r w:rsidR="002A05EF" w:rsidRPr="000A07EF">
              <w:rPr>
                <w:rStyle w:val="Lienhypertexte"/>
                <w:noProof/>
              </w:rPr>
              <w:t>Etudes expérimentales et cas industriels</w:t>
            </w:r>
            <w:r w:rsidR="002A05EF">
              <w:rPr>
                <w:noProof/>
                <w:webHidden/>
              </w:rPr>
              <w:tab/>
            </w:r>
            <w:r w:rsidR="002A05EF">
              <w:rPr>
                <w:noProof/>
                <w:webHidden/>
              </w:rPr>
              <w:fldChar w:fldCharType="begin"/>
            </w:r>
            <w:r w:rsidR="002A05EF">
              <w:rPr>
                <w:noProof/>
                <w:webHidden/>
              </w:rPr>
              <w:instrText xml:space="preserve"> PAGEREF _Toc534896875 \h </w:instrText>
            </w:r>
            <w:r w:rsidR="002A05EF">
              <w:rPr>
                <w:noProof/>
                <w:webHidden/>
              </w:rPr>
            </w:r>
            <w:r w:rsidR="002A05EF">
              <w:rPr>
                <w:noProof/>
                <w:webHidden/>
              </w:rPr>
              <w:fldChar w:fldCharType="separate"/>
            </w:r>
            <w:r w:rsidR="002A05EF">
              <w:rPr>
                <w:noProof/>
                <w:webHidden/>
              </w:rPr>
              <w:t>22</w:t>
            </w:r>
            <w:r w:rsidR="002A05EF">
              <w:rPr>
                <w:noProof/>
                <w:webHidden/>
              </w:rPr>
              <w:fldChar w:fldCharType="end"/>
            </w:r>
          </w:hyperlink>
        </w:p>
        <w:p w14:paraId="7F060733"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876" w:history="1">
            <w:r w:rsidR="002A05EF" w:rsidRPr="000A07EF">
              <w:rPr>
                <w:rStyle w:val="Lienhypertexte"/>
                <w:noProof/>
              </w:rPr>
              <w:t>1.3</w:t>
            </w:r>
            <w:r w:rsidR="002A05EF">
              <w:rPr>
                <w:rFonts w:asciiTheme="minorHAnsi" w:eastAsiaTheme="minorEastAsia" w:hAnsiTheme="minorHAnsi" w:cstheme="minorBidi"/>
                <w:noProof/>
                <w:szCs w:val="22"/>
                <w:lang w:eastAsia="zh-CN"/>
              </w:rPr>
              <w:tab/>
            </w:r>
            <w:r w:rsidR="002A05EF" w:rsidRPr="000A07EF">
              <w:rPr>
                <w:rStyle w:val="Lienhypertexte"/>
                <w:noProof/>
              </w:rPr>
              <w:t>Modeles theoriques</w:t>
            </w:r>
            <w:r w:rsidR="002A05EF">
              <w:rPr>
                <w:noProof/>
                <w:webHidden/>
              </w:rPr>
              <w:tab/>
            </w:r>
            <w:r w:rsidR="002A05EF">
              <w:rPr>
                <w:noProof/>
                <w:webHidden/>
              </w:rPr>
              <w:fldChar w:fldCharType="begin"/>
            </w:r>
            <w:r w:rsidR="002A05EF">
              <w:rPr>
                <w:noProof/>
                <w:webHidden/>
              </w:rPr>
              <w:instrText xml:space="preserve"> PAGEREF _Toc534896876 \h </w:instrText>
            </w:r>
            <w:r w:rsidR="002A05EF">
              <w:rPr>
                <w:noProof/>
                <w:webHidden/>
              </w:rPr>
            </w:r>
            <w:r w:rsidR="002A05EF">
              <w:rPr>
                <w:noProof/>
                <w:webHidden/>
              </w:rPr>
              <w:fldChar w:fldCharType="separate"/>
            </w:r>
            <w:r w:rsidR="002A05EF">
              <w:rPr>
                <w:noProof/>
                <w:webHidden/>
              </w:rPr>
              <w:t>26</w:t>
            </w:r>
            <w:r w:rsidR="002A05EF">
              <w:rPr>
                <w:noProof/>
                <w:webHidden/>
              </w:rPr>
              <w:fldChar w:fldCharType="end"/>
            </w:r>
          </w:hyperlink>
        </w:p>
        <w:p w14:paraId="254F3D25"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877" w:history="1">
            <w:r w:rsidR="002A05EF" w:rsidRPr="000A07EF">
              <w:rPr>
                <w:rStyle w:val="Lienhypertexte"/>
                <w:noProof/>
              </w:rPr>
              <w:t>1.3.1</w:t>
            </w:r>
            <w:r w:rsidR="002A05EF">
              <w:rPr>
                <w:rFonts w:asciiTheme="minorHAnsi" w:eastAsiaTheme="minorEastAsia" w:hAnsiTheme="minorHAnsi" w:cstheme="minorBidi"/>
                <w:noProof/>
                <w:szCs w:val="22"/>
                <w:lang w:eastAsia="zh-CN"/>
              </w:rPr>
              <w:tab/>
            </w:r>
            <w:r w:rsidR="002A05EF" w:rsidRPr="000A07EF">
              <w:rPr>
                <w:rStyle w:val="Lienhypertexte"/>
                <w:noProof/>
              </w:rPr>
              <w:t>Méthodes inspirées de la théorie du contrôle</w:t>
            </w:r>
            <w:r w:rsidR="002A05EF">
              <w:rPr>
                <w:noProof/>
                <w:webHidden/>
              </w:rPr>
              <w:tab/>
            </w:r>
            <w:r w:rsidR="002A05EF">
              <w:rPr>
                <w:noProof/>
                <w:webHidden/>
              </w:rPr>
              <w:fldChar w:fldCharType="begin"/>
            </w:r>
            <w:r w:rsidR="002A05EF">
              <w:rPr>
                <w:noProof/>
                <w:webHidden/>
              </w:rPr>
              <w:instrText xml:space="preserve"> PAGEREF _Toc534896877 \h </w:instrText>
            </w:r>
            <w:r w:rsidR="002A05EF">
              <w:rPr>
                <w:noProof/>
                <w:webHidden/>
              </w:rPr>
            </w:r>
            <w:r w:rsidR="002A05EF">
              <w:rPr>
                <w:noProof/>
                <w:webHidden/>
              </w:rPr>
              <w:fldChar w:fldCharType="separate"/>
            </w:r>
            <w:r w:rsidR="002A05EF">
              <w:rPr>
                <w:noProof/>
                <w:webHidden/>
              </w:rPr>
              <w:t>26</w:t>
            </w:r>
            <w:r w:rsidR="002A05EF">
              <w:rPr>
                <w:noProof/>
                <w:webHidden/>
              </w:rPr>
              <w:fldChar w:fldCharType="end"/>
            </w:r>
          </w:hyperlink>
        </w:p>
        <w:p w14:paraId="6BE9739B"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878" w:history="1">
            <w:r w:rsidR="002A05EF" w:rsidRPr="000A07EF">
              <w:rPr>
                <w:rStyle w:val="Lienhypertexte"/>
                <w:noProof/>
              </w:rPr>
              <w:t>1.3.2</w:t>
            </w:r>
            <w:r w:rsidR="002A05EF">
              <w:rPr>
                <w:rFonts w:asciiTheme="minorHAnsi" w:eastAsiaTheme="minorEastAsia" w:hAnsiTheme="minorHAnsi" w:cstheme="minorBidi"/>
                <w:noProof/>
                <w:szCs w:val="22"/>
                <w:lang w:eastAsia="zh-CN"/>
              </w:rPr>
              <w:tab/>
            </w:r>
            <w:r w:rsidR="002A05EF" w:rsidRPr="000A07EF">
              <w:rPr>
                <w:rStyle w:val="Lienhypertexte"/>
                <w:noProof/>
              </w:rPr>
              <w:t>Méthode basée sur un balourd critique prédéfini</w:t>
            </w:r>
            <w:r w:rsidR="002A05EF">
              <w:rPr>
                <w:noProof/>
                <w:webHidden/>
              </w:rPr>
              <w:tab/>
            </w:r>
            <w:r w:rsidR="002A05EF">
              <w:rPr>
                <w:noProof/>
                <w:webHidden/>
              </w:rPr>
              <w:fldChar w:fldCharType="begin"/>
            </w:r>
            <w:r w:rsidR="002A05EF">
              <w:rPr>
                <w:noProof/>
                <w:webHidden/>
              </w:rPr>
              <w:instrText xml:space="preserve"> PAGEREF _Toc534896878 \h </w:instrText>
            </w:r>
            <w:r w:rsidR="002A05EF">
              <w:rPr>
                <w:noProof/>
                <w:webHidden/>
              </w:rPr>
            </w:r>
            <w:r w:rsidR="002A05EF">
              <w:rPr>
                <w:noProof/>
                <w:webHidden/>
              </w:rPr>
              <w:fldChar w:fldCharType="separate"/>
            </w:r>
            <w:r w:rsidR="002A05EF">
              <w:rPr>
                <w:noProof/>
                <w:webHidden/>
              </w:rPr>
              <w:t>28</w:t>
            </w:r>
            <w:r w:rsidR="002A05EF">
              <w:rPr>
                <w:noProof/>
                <w:webHidden/>
              </w:rPr>
              <w:fldChar w:fldCharType="end"/>
            </w:r>
          </w:hyperlink>
        </w:p>
        <w:p w14:paraId="7604DFDD"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879" w:history="1">
            <w:r w:rsidR="002A05EF" w:rsidRPr="000A07EF">
              <w:rPr>
                <w:rStyle w:val="Lienhypertexte"/>
                <w:noProof/>
              </w:rPr>
              <w:t>1.3.3</w:t>
            </w:r>
            <w:r w:rsidR="002A05EF">
              <w:rPr>
                <w:rFonts w:asciiTheme="minorHAnsi" w:eastAsiaTheme="minorEastAsia" w:hAnsiTheme="minorHAnsi" w:cstheme="minorBidi"/>
                <w:noProof/>
                <w:szCs w:val="22"/>
                <w:lang w:eastAsia="zh-CN"/>
              </w:rPr>
              <w:tab/>
            </w:r>
            <w:r w:rsidR="002A05EF" w:rsidRPr="000A07EF">
              <w:rPr>
                <w:rStyle w:val="Lienhypertexte"/>
                <w:noProof/>
              </w:rPr>
              <w:t>Méthodes du rapport thermique</w:t>
            </w:r>
            <w:r w:rsidR="002A05EF">
              <w:rPr>
                <w:noProof/>
                <w:webHidden/>
              </w:rPr>
              <w:tab/>
            </w:r>
            <w:r w:rsidR="002A05EF">
              <w:rPr>
                <w:noProof/>
                <w:webHidden/>
              </w:rPr>
              <w:fldChar w:fldCharType="begin"/>
            </w:r>
            <w:r w:rsidR="002A05EF">
              <w:rPr>
                <w:noProof/>
                <w:webHidden/>
              </w:rPr>
              <w:instrText xml:space="preserve"> PAGEREF _Toc534896879 \h </w:instrText>
            </w:r>
            <w:r w:rsidR="002A05EF">
              <w:rPr>
                <w:noProof/>
                <w:webHidden/>
              </w:rPr>
            </w:r>
            <w:r w:rsidR="002A05EF">
              <w:rPr>
                <w:noProof/>
                <w:webHidden/>
              </w:rPr>
              <w:fldChar w:fldCharType="separate"/>
            </w:r>
            <w:r w:rsidR="002A05EF">
              <w:rPr>
                <w:noProof/>
                <w:webHidden/>
              </w:rPr>
              <w:t>28</w:t>
            </w:r>
            <w:r w:rsidR="002A05EF">
              <w:rPr>
                <w:noProof/>
                <w:webHidden/>
              </w:rPr>
              <w:fldChar w:fldCharType="end"/>
            </w:r>
          </w:hyperlink>
        </w:p>
        <w:p w14:paraId="340D2A7B"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880" w:history="1">
            <w:r w:rsidR="002A05EF" w:rsidRPr="000A07EF">
              <w:rPr>
                <w:rStyle w:val="Lienhypertexte"/>
                <w:noProof/>
              </w:rPr>
              <w:t>1.3.4</w:t>
            </w:r>
            <w:r w:rsidR="002A05EF">
              <w:rPr>
                <w:rFonts w:asciiTheme="minorHAnsi" w:eastAsiaTheme="minorEastAsia" w:hAnsiTheme="minorHAnsi" w:cstheme="minorBidi"/>
                <w:noProof/>
                <w:szCs w:val="22"/>
                <w:lang w:eastAsia="zh-CN"/>
              </w:rPr>
              <w:tab/>
            </w:r>
            <w:r w:rsidR="002A05EF" w:rsidRPr="000A07EF">
              <w:rPr>
                <w:rStyle w:val="Lienhypertexte"/>
                <w:noProof/>
              </w:rPr>
              <w:t>Modeles non-linéaires en régime transitoire</w:t>
            </w:r>
            <w:r w:rsidR="002A05EF">
              <w:rPr>
                <w:noProof/>
                <w:webHidden/>
              </w:rPr>
              <w:tab/>
            </w:r>
            <w:r w:rsidR="002A05EF">
              <w:rPr>
                <w:noProof/>
                <w:webHidden/>
              </w:rPr>
              <w:fldChar w:fldCharType="begin"/>
            </w:r>
            <w:r w:rsidR="002A05EF">
              <w:rPr>
                <w:noProof/>
                <w:webHidden/>
              </w:rPr>
              <w:instrText xml:space="preserve"> PAGEREF _Toc534896880 \h </w:instrText>
            </w:r>
            <w:r w:rsidR="002A05EF">
              <w:rPr>
                <w:noProof/>
                <w:webHidden/>
              </w:rPr>
            </w:r>
            <w:r w:rsidR="002A05EF">
              <w:rPr>
                <w:noProof/>
                <w:webHidden/>
              </w:rPr>
              <w:fldChar w:fldCharType="separate"/>
            </w:r>
            <w:r w:rsidR="002A05EF">
              <w:rPr>
                <w:noProof/>
                <w:webHidden/>
              </w:rPr>
              <w:t>29</w:t>
            </w:r>
            <w:r w:rsidR="002A05EF">
              <w:rPr>
                <w:noProof/>
                <w:webHidden/>
              </w:rPr>
              <w:fldChar w:fldCharType="end"/>
            </w:r>
          </w:hyperlink>
        </w:p>
        <w:p w14:paraId="78237AA2"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881" w:history="1">
            <w:r w:rsidR="002A05EF" w:rsidRPr="000A07EF">
              <w:rPr>
                <w:rStyle w:val="Lienhypertexte"/>
                <w:noProof/>
              </w:rPr>
              <w:t>1.4</w:t>
            </w:r>
            <w:r w:rsidR="002A05EF">
              <w:rPr>
                <w:rFonts w:asciiTheme="minorHAnsi" w:eastAsiaTheme="minorEastAsia" w:hAnsiTheme="minorHAnsi" w:cstheme="minorBidi"/>
                <w:noProof/>
                <w:szCs w:val="22"/>
                <w:lang w:eastAsia="zh-CN"/>
              </w:rPr>
              <w:tab/>
            </w:r>
            <w:r w:rsidR="002A05EF" w:rsidRPr="000A07EF">
              <w:rPr>
                <w:rStyle w:val="Lienhypertexte"/>
                <w:noProof/>
              </w:rPr>
              <w:t>Stratégie de la modélisation : synthèse</w:t>
            </w:r>
            <w:r w:rsidR="002A05EF">
              <w:rPr>
                <w:noProof/>
                <w:webHidden/>
              </w:rPr>
              <w:tab/>
            </w:r>
            <w:r w:rsidR="002A05EF">
              <w:rPr>
                <w:noProof/>
                <w:webHidden/>
              </w:rPr>
              <w:fldChar w:fldCharType="begin"/>
            </w:r>
            <w:r w:rsidR="002A05EF">
              <w:rPr>
                <w:noProof/>
                <w:webHidden/>
              </w:rPr>
              <w:instrText xml:space="preserve"> PAGEREF _Toc534896881 \h </w:instrText>
            </w:r>
            <w:r w:rsidR="002A05EF">
              <w:rPr>
                <w:noProof/>
                <w:webHidden/>
              </w:rPr>
            </w:r>
            <w:r w:rsidR="002A05EF">
              <w:rPr>
                <w:noProof/>
                <w:webHidden/>
              </w:rPr>
              <w:fldChar w:fldCharType="separate"/>
            </w:r>
            <w:r w:rsidR="002A05EF">
              <w:rPr>
                <w:noProof/>
                <w:webHidden/>
              </w:rPr>
              <w:t>30</w:t>
            </w:r>
            <w:r w:rsidR="002A05EF">
              <w:rPr>
                <w:noProof/>
                <w:webHidden/>
              </w:rPr>
              <w:fldChar w:fldCharType="end"/>
            </w:r>
          </w:hyperlink>
        </w:p>
        <w:p w14:paraId="0424A3C6"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882" w:history="1">
            <w:r w:rsidR="002A05EF" w:rsidRPr="000A07EF">
              <w:rPr>
                <w:rStyle w:val="Lienhypertexte"/>
                <w:noProof/>
              </w:rPr>
              <w:t>1.5</w:t>
            </w:r>
            <w:r w:rsidR="002A05EF">
              <w:rPr>
                <w:rFonts w:asciiTheme="minorHAnsi" w:eastAsiaTheme="minorEastAsia" w:hAnsiTheme="minorHAnsi" w:cstheme="minorBidi"/>
                <w:noProof/>
                <w:szCs w:val="22"/>
                <w:lang w:eastAsia="zh-CN"/>
              </w:rPr>
              <w:tab/>
            </w:r>
            <w:r w:rsidR="002A05EF" w:rsidRPr="000A07EF">
              <w:rPr>
                <w:rStyle w:val="Lienhypertexte"/>
                <w:noProof/>
              </w:rPr>
              <w:t>Conclusion</w:t>
            </w:r>
            <w:r w:rsidR="002A05EF">
              <w:rPr>
                <w:noProof/>
                <w:webHidden/>
              </w:rPr>
              <w:tab/>
            </w:r>
            <w:r w:rsidR="002A05EF">
              <w:rPr>
                <w:noProof/>
                <w:webHidden/>
              </w:rPr>
              <w:fldChar w:fldCharType="begin"/>
            </w:r>
            <w:r w:rsidR="002A05EF">
              <w:rPr>
                <w:noProof/>
                <w:webHidden/>
              </w:rPr>
              <w:instrText xml:space="preserve"> PAGEREF _Toc534896882 \h </w:instrText>
            </w:r>
            <w:r w:rsidR="002A05EF">
              <w:rPr>
                <w:noProof/>
                <w:webHidden/>
              </w:rPr>
            </w:r>
            <w:r w:rsidR="002A05EF">
              <w:rPr>
                <w:noProof/>
                <w:webHidden/>
              </w:rPr>
              <w:fldChar w:fldCharType="separate"/>
            </w:r>
            <w:r w:rsidR="002A05EF">
              <w:rPr>
                <w:noProof/>
                <w:webHidden/>
              </w:rPr>
              <w:t>33</w:t>
            </w:r>
            <w:r w:rsidR="002A05EF">
              <w:rPr>
                <w:noProof/>
                <w:webHidden/>
              </w:rPr>
              <w:fldChar w:fldCharType="end"/>
            </w:r>
          </w:hyperlink>
        </w:p>
        <w:p w14:paraId="0CAB8D6B" w14:textId="77777777" w:rsidR="002A05EF" w:rsidRDefault="00D726CB">
          <w:pPr>
            <w:pStyle w:val="TM1"/>
            <w:rPr>
              <w:rFonts w:asciiTheme="minorHAnsi" w:eastAsiaTheme="minorEastAsia" w:hAnsiTheme="minorHAnsi" w:cstheme="minorBidi"/>
              <w:sz w:val="22"/>
              <w:szCs w:val="22"/>
              <w:lang w:eastAsia="zh-CN"/>
            </w:rPr>
          </w:pPr>
          <w:hyperlink w:anchor="_Toc534896883" w:history="1">
            <w:r w:rsidR="002A05EF" w:rsidRPr="000A07EF">
              <w:rPr>
                <w:rStyle w:val="Lienhypertexte"/>
              </w:rPr>
              <w:t>Chapitre 2 :  Modélisation des paliers hydrodynamiques</w:t>
            </w:r>
            <w:r w:rsidR="002A05EF">
              <w:rPr>
                <w:webHidden/>
              </w:rPr>
              <w:tab/>
            </w:r>
            <w:r w:rsidR="002A05EF">
              <w:rPr>
                <w:webHidden/>
              </w:rPr>
              <w:fldChar w:fldCharType="begin"/>
            </w:r>
            <w:r w:rsidR="002A05EF">
              <w:rPr>
                <w:webHidden/>
              </w:rPr>
              <w:instrText xml:space="preserve"> PAGEREF _Toc534896883 \h </w:instrText>
            </w:r>
            <w:r w:rsidR="002A05EF">
              <w:rPr>
                <w:webHidden/>
              </w:rPr>
            </w:r>
            <w:r w:rsidR="002A05EF">
              <w:rPr>
                <w:webHidden/>
              </w:rPr>
              <w:fldChar w:fldCharType="separate"/>
            </w:r>
            <w:r w:rsidR="002A05EF">
              <w:rPr>
                <w:webHidden/>
              </w:rPr>
              <w:t>34</w:t>
            </w:r>
            <w:r w:rsidR="002A05EF">
              <w:rPr>
                <w:webHidden/>
              </w:rPr>
              <w:fldChar w:fldCharType="end"/>
            </w:r>
          </w:hyperlink>
        </w:p>
        <w:p w14:paraId="2C5CF4F9"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887" w:history="1">
            <w:r w:rsidR="002A05EF" w:rsidRPr="000A07EF">
              <w:rPr>
                <w:rStyle w:val="Lienhypertexte"/>
                <w:noProof/>
              </w:rPr>
              <w:t>2.1</w:t>
            </w:r>
            <w:r w:rsidR="002A05EF">
              <w:rPr>
                <w:rFonts w:asciiTheme="minorHAnsi" w:eastAsiaTheme="minorEastAsia" w:hAnsiTheme="minorHAnsi" w:cstheme="minorBidi"/>
                <w:noProof/>
                <w:szCs w:val="22"/>
                <w:lang w:eastAsia="zh-CN"/>
              </w:rPr>
              <w:tab/>
            </w:r>
            <w:r w:rsidR="002A05EF" w:rsidRPr="000A07EF">
              <w:rPr>
                <w:rStyle w:val="Lienhypertexte"/>
                <w:noProof/>
              </w:rPr>
              <w:t>Introduction</w:t>
            </w:r>
            <w:r w:rsidR="002A05EF">
              <w:rPr>
                <w:noProof/>
                <w:webHidden/>
              </w:rPr>
              <w:tab/>
            </w:r>
            <w:r w:rsidR="002A05EF">
              <w:rPr>
                <w:noProof/>
                <w:webHidden/>
              </w:rPr>
              <w:fldChar w:fldCharType="begin"/>
            </w:r>
            <w:r w:rsidR="002A05EF">
              <w:rPr>
                <w:noProof/>
                <w:webHidden/>
              </w:rPr>
              <w:instrText xml:space="preserve"> PAGEREF _Toc534896887 \h </w:instrText>
            </w:r>
            <w:r w:rsidR="002A05EF">
              <w:rPr>
                <w:noProof/>
                <w:webHidden/>
              </w:rPr>
            </w:r>
            <w:r w:rsidR="002A05EF">
              <w:rPr>
                <w:noProof/>
                <w:webHidden/>
              </w:rPr>
              <w:fldChar w:fldCharType="separate"/>
            </w:r>
            <w:r w:rsidR="002A05EF">
              <w:rPr>
                <w:noProof/>
                <w:webHidden/>
              </w:rPr>
              <w:t>34</w:t>
            </w:r>
            <w:r w:rsidR="002A05EF">
              <w:rPr>
                <w:noProof/>
                <w:webHidden/>
              </w:rPr>
              <w:fldChar w:fldCharType="end"/>
            </w:r>
          </w:hyperlink>
        </w:p>
        <w:p w14:paraId="052EC9A8"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888" w:history="1">
            <w:r w:rsidR="002A05EF" w:rsidRPr="000A07EF">
              <w:rPr>
                <w:rStyle w:val="Lienhypertexte"/>
                <w:noProof/>
              </w:rPr>
              <w:t>2.2</w:t>
            </w:r>
            <w:r w:rsidR="002A05EF">
              <w:rPr>
                <w:rFonts w:asciiTheme="minorHAnsi" w:eastAsiaTheme="minorEastAsia" w:hAnsiTheme="minorHAnsi" w:cstheme="minorBidi"/>
                <w:noProof/>
                <w:szCs w:val="22"/>
                <w:lang w:eastAsia="zh-CN"/>
              </w:rPr>
              <w:tab/>
            </w:r>
            <w:r w:rsidR="002A05EF" w:rsidRPr="000A07EF">
              <w:rPr>
                <w:rStyle w:val="Lienhypertexte"/>
                <w:noProof/>
              </w:rPr>
              <w:t>Epaisseur du film mince en présence d’un désalignement</w:t>
            </w:r>
            <w:r w:rsidR="002A05EF">
              <w:rPr>
                <w:noProof/>
                <w:webHidden/>
              </w:rPr>
              <w:tab/>
            </w:r>
            <w:r w:rsidR="002A05EF">
              <w:rPr>
                <w:noProof/>
                <w:webHidden/>
              </w:rPr>
              <w:fldChar w:fldCharType="begin"/>
            </w:r>
            <w:r w:rsidR="002A05EF">
              <w:rPr>
                <w:noProof/>
                <w:webHidden/>
              </w:rPr>
              <w:instrText xml:space="preserve"> PAGEREF _Toc534896888 \h </w:instrText>
            </w:r>
            <w:r w:rsidR="002A05EF">
              <w:rPr>
                <w:noProof/>
                <w:webHidden/>
              </w:rPr>
            </w:r>
            <w:r w:rsidR="002A05EF">
              <w:rPr>
                <w:noProof/>
                <w:webHidden/>
              </w:rPr>
              <w:fldChar w:fldCharType="separate"/>
            </w:r>
            <w:r w:rsidR="002A05EF">
              <w:rPr>
                <w:noProof/>
                <w:webHidden/>
              </w:rPr>
              <w:t>35</w:t>
            </w:r>
            <w:r w:rsidR="002A05EF">
              <w:rPr>
                <w:noProof/>
                <w:webHidden/>
              </w:rPr>
              <w:fldChar w:fldCharType="end"/>
            </w:r>
          </w:hyperlink>
        </w:p>
        <w:p w14:paraId="6EFAD34C"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889" w:history="1">
            <w:r w:rsidR="002A05EF" w:rsidRPr="000A07EF">
              <w:rPr>
                <w:rStyle w:val="Lienhypertexte"/>
                <w:noProof/>
              </w:rPr>
              <w:t>2.3</w:t>
            </w:r>
            <w:r w:rsidR="002A05EF">
              <w:rPr>
                <w:rFonts w:asciiTheme="minorHAnsi" w:eastAsiaTheme="minorEastAsia" w:hAnsiTheme="minorHAnsi" w:cstheme="minorBidi"/>
                <w:noProof/>
                <w:szCs w:val="22"/>
                <w:lang w:eastAsia="zh-CN"/>
              </w:rPr>
              <w:tab/>
            </w:r>
            <w:r w:rsidR="002A05EF" w:rsidRPr="000A07EF">
              <w:rPr>
                <w:rStyle w:val="Lienhypertexte"/>
                <w:noProof/>
              </w:rPr>
              <w:t>Equations de la lubrification thermohydrodynamique</w:t>
            </w:r>
            <w:r w:rsidR="002A05EF">
              <w:rPr>
                <w:noProof/>
                <w:webHidden/>
              </w:rPr>
              <w:tab/>
            </w:r>
            <w:r w:rsidR="002A05EF">
              <w:rPr>
                <w:noProof/>
                <w:webHidden/>
              </w:rPr>
              <w:fldChar w:fldCharType="begin"/>
            </w:r>
            <w:r w:rsidR="002A05EF">
              <w:rPr>
                <w:noProof/>
                <w:webHidden/>
              </w:rPr>
              <w:instrText xml:space="preserve"> PAGEREF _Toc534896889 \h </w:instrText>
            </w:r>
            <w:r w:rsidR="002A05EF">
              <w:rPr>
                <w:noProof/>
                <w:webHidden/>
              </w:rPr>
            </w:r>
            <w:r w:rsidR="002A05EF">
              <w:rPr>
                <w:noProof/>
                <w:webHidden/>
              </w:rPr>
              <w:fldChar w:fldCharType="separate"/>
            </w:r>
            <w:r w:rsidR="002A05EF">
              <w:rPr>
                <w:noProof/>
                <w:webHidden/>
              </w:rPr>
              <w:t>37</w:t>
            </w:r>
            <w:r w:rsidR="002A05EF">
              <w:rPr>
                <w:noProof/>
                <w:webHidden/>
              </w:rPr>
              <w:fldChar w:fldCharType="end"/>
            </w:r>
          </w:hyperlink>
        </w:p>
        <w:p w14:paraId="2788FD54"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890" w:history="1">
            <w:r w:rsidR="002A05EF" w:rsidRPr="000A07EF">
              <w:rPr>
                <w:rStyle w:val="Lienhypertexte"/>
                <w:noProof/>
              </w:rPr>
              <w:t>2.3.1</w:t>
            </w:r>
            <w:r w:rsidR="002A05EF">
              <w:rPr>
                <w:rFonts w:asciiTheme="minorHAnsi" w:eastAsiaTheme="minorEastAsia" w:hAnsiTheme="minorHAnsi" w:cstheme="minorBidi"/>
                <w:noProof/>
                <w:szCs w:val="22"/>
                <w:lang w:eastAsia="zh-CN"/>
              </w:rPr>
              <w:tab/>
            </w:r>
            <w:r w:rsidR="002A05EF" w:rsidRPr="000A07EF">
              <w:rPr>
                <w:rStyle w:val="Lienhypertexte"/>
                <w:noProof/>
              </w:rPr>
              <w:t>Equation de Reynolds généralisée</w:t>
            </w:r>
            <w:r w:rsidR="002A05EF">
              <w:rPr>
                <w:noProof/>
                <w:webHidden/>
              </w:rPr>
              <w:tab/>
            </w:r>
            <w:r w:rsidR="002A05EF">
              <w:rPr>
                <w:noProof/>
                <w:webHidden/>
              </w:rPr>
              <w:fldChar w:fldCharType="begin"/>
            </w:r>
            <w:r w:rsidR="002A05EF">
              <w:rPr>
                <w:noProof/>
                <w:webHidden/>
              </w:rPr>
              <w:instrText xml:space="preserve"> PAGEREF _Toc534896890 \h </w:instrText>
            </w:r>
            <w:r w:rsidR="002A05EF">
              <w:rPr>
                <w:noProof/>
                <w:webHidden/>
              </w:rPr>
            </w:r>
            <w:r w:rsidR="002A05EF">
              <w:rPr>
                <w:noProof/>
                <w:webHidden/>
              </w:rPr>
              <w:fldChar w:fldCharType="separate"/>
            </w:r>
            <w:r w:rsidR="002A05EF">
              <w:rPr>
                <w:noProof/>
                <w:webHidden/>
              </w:rPr>
              <w:t>37</w:t>
            </w:r>
            <w:r w:rsidR="002A05EF">
              <w:rPr>
                <w:noProof/>
                <w:webHidden/>
              </w:rPr>
              <w:fldChar w:fldCharType="end"/>
            </w:r>
          </w:hyperlink>
        </w:p>
        <w:p w14:paraId="4D6B3696"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891" w:history="1">
            <w:r w:rsidR="002A05EF" w:rsidRPr="000A07EF">
              <w:rPr>
                <w:rStyle w:val="Lienhypertexte"/>
                <w:noProof/>
              </w:rPr>
              <w:t>2.3.2</w:t>
            </w:r>
            <w:r w:rsidR="002A05EF">
              <w:rPr>
                <w:rFonts w:asciiTheme="minorHAnsi" w:eastAsiaTheme="minorEastAsia" w:hAnsiTheme="minorHAnsi" w:cstheme="minorBidi"/>
                <w:noProof/>
                <w:szCs w:val="22"/>
                <w:lang w:eastAsia="zh-CN"/>
              </w:rPr>
              <w:tab/>
            </w:r>
            <w:r w:rsidR="002A05EF" w:rsidRPr="000A07EF">
              <w:rPr>
                <w:rStyle w:val="Lienhypertexte"/>
                <w:noProof/>
              </w:rPr>
              <w:t>Modèles de rupture et reformation du film (cavitation)</w:t>
            </w:r>
            <w:r w:rsidR="002A05EF">
              <w:rPr>
                <w:noProof/>
                <w:webHidden/>
              </w:rPr>
              <w:tab/>
            </w:r>
            <w:r w:rsidR="002A05EF">
              <w:rPr>
                <w:noProof/>
                <w:webHidden/>
              </w:rPr>
              <w:fldChar w:fldCharType="begin"/>
            </w:r>
            <w:r w:rsidR="002A05EF">
              <w:rPr>
                <w:noProof/>
                <w:webHidden/>
              </w:rPr>
              <w:instrText xml:space="preserve"> PAGEREF _Toc534896891 \h </w:instrText>
            </w:r>
            <w:r w:rsidR="002A05EF">
              <w:rPr>
                <w:noProof/>
                <w:webHidden/>
              </w:rPr>
            </w:r>
            <w:r w:rsidR="002A05EF">
              <w:rPr>
                <w:noProof/>
                <w:webHidden/>
              </w:rPr>
              <w:fldChar w:fldCharType="separate"/>
            </w:r>
            <w:r w:rsidR="002A05EF">
              <w:rPr>
                <w:noProof/>
                <w:webHidden/>
              </w:rPr>
              <w:t>40</w:t>
            </w:r>
            <w:r w:rsidR="002A05EF">
              <w:rPr>
                <w:noProof/>
                <w:webHidden/>
              </w:rPr>
              <w:fldChar w:fldCharType="end"/>
            </w:r>
          </w:hyperlink>
        </w:p>
        <w:p w14:paraId="251A05BD"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892" w:history="1">
            <w:r w:rsidR="002A05EF" w:rsidRPr="000A07EF">
              <w:rPr>
                <w:rStyle w:val="Lienhypertexte"/>
                <w:noProof/>
              </w:rPr>
              <w:t>2.3.3</w:t>
            </w:r>
            <w:r w:rsidR="002A05EF">
              <w:rPr>
                <w:rFonts w:asciiTheme="minorHAnsi" w:eastAsiaTheme="minorEastAsia" w:hAnsiTheme="minorHAnsi" w:cstheme="minorBidi"/>
                <w:noProof/>
                <w:szCs w:val="22"/>
                <w:lang w:eastAsia="zh-CN"/>
              </w:rPr>
              <w:tab/>
            </w:r>
            <w:r w:rsidR="002A05EF" w:rsidRPr="000A07EF">
              <w:rPr>
                <w:rStyle w:val="Lienhypertexte"/>
                <w:noProof/>
              </w:rPr>
              <w:t>Equation de l’énergie</w:t>
            </w:r>
            <w:r w:rsidR="002A05EF">
              <w:rPr>
                <w:noProof/>
                <w:webHidden/>
              </w:rPr>
              <w:tab/>
            </w:r>
            <w:r w:rsidR="002A05EF">
              <w:rPr>
                <w:noProof/>
                <w:webHidden/>
              </w:rPr>
              <w:fldChar w:fldCharType="begin"/>
            </w:r>
            <w:r w:rsidR="002A05EF">
              <w:rPr>
                <w:noProof/>
                <w:webHidden/>
              </w:rPr>
              <w:instrText xml:space="preserve"> PAGEREF _Toc534896892 \h </w:instrText>
            </w:r>
            <w:r w:rsidR="002A05EF">
              <w:rPr>
                <w:noProof/>
                <w:webHidden/>
              </w:rPr>
            </w:r>
            <w:r w:rsidR="002A05EF">
              <w:rPr>
                <w:noProof/>
                <w:webHidden/>
              </w:rPr>
              <w:fldChar w:fldCharType="separate"/>
            </w:r>
            <w:r w:rsidR="002A05EF">
              <w:rPr>
                <w:noProof/>
                <w:webHidden/>
              </w:rPr>
              <w:t>42</w:t>
            </w:r>
            <w:r w:rsidR="002A05EF">
              <w:rPr>
                <w:noProof/>
                <w:webHidden/>
              </w:rPr>
              <w:fldChar w:fldCharType="end"/>
            </w:r>
          </w:hyperlink>
        </w:p>
        <w:p w14:paraId="725AF70D"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893" w:history="1">
            <w:r w:rsidR="002A05EF" w:rsidRPr="000A07EF">
              <w:rPr>
                <w:rStyle w:val="Lienhypertexte"/>
                <w:noProof/>
              </w:rPr>
              <w:t>2.3.4</w:t>
            </w:r>
            <w:r w:rsidR="002A05EF">
              <w:rPr>
                <w:rFonts w:asciiTheme="minorHAnsi" w:eastAsiaTheme="minorEastAsia" w:hAnsiTheme="minorHAnsi" w:cstheme="minorBidi"/>
                <w:noProof/>
                <w:szCs w:val="22"/>
                <w:lang w:eastAsia="zh-CN"/>
              </w:rPr>
              <w:tab/>
            </w:r>
            <w:r w:rsidR="002A05EF" w:rsidRPr="000A07EF">
              <w:rPr>
                <w:rStyle w:val="Lienhypertexte"/>
                <w:noProof/>
              </w:rPr>
              <w:t>Méthode de colocation aux points de Lobatto</w:t>
            </w:r>
            <w:r w:rsidR="002A05EF">
              <w:rPr>
                <w:noProof/>
                <w:webHidden/>
              </w:rPr>
              <w:tab/>
            </w:r>
            <w:r w:rsidR="002A05EF">
              <w:rPr>
                <w:noProof/>
                <w:webHidden/>
              </w:rPr>
              <w:fldChar w:fldCharType="begin"/>
            </w:r>
            <w:r w:rsidR="002A05EF">
              <w:rPr>
                <w:noProof/>
                <w:webHidden/>
              </w:rPr>
              <w:instrText xml:space="preserve"> PAGEREF _Toc534896893 \h </w:instrText>
            </w:r>
            <w:r w:rsidR="002A05EF">
              <w:rPr>
                <w:noProof/>
                <w:webHidden/>
              </w:rPr>
            </w:r>
            <w:r w:rsidR="002A05EF">
              <w:rPr>
                <w:noProof/>
                <w:webHidden/>
              </w:rPr>
              <w:fldChar w:fldCharType="separate"/>
            </w:r>
            <w:r w:rsidR="002A05EF">
              <w:rPr>
                <w:noProof/>
                <w:webHidden/>
              </w:rPr>
              <w:t>42</w:t>
            </w:r>
            <w:r w:rsidR="002A05EF">
              <w:rPr>
                <w:noProof/>
                <w:webHidden/>
              </w:rPr>
              <w:fldChar w:fldCharType="end"/>
            </w:r>
          </w:hyperlink>
        </w:p>
        <w:p w14:paraId="26C4B44C"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894" w:history="1">
            <w:r w:rsidR="002A05EF" w:rsidRPr="000A07EF">
              <w:rPr>
                <w:rStyle w:val="Lienhypertexte"/>
                <w:noProof/>
              </w:rPr>
              <w:t>2.3.5</w:t>
            </w:r>
            <w:r w:rsidR="002A05EF">
              <w:rPr>
                <w:rFonts w:asciiTheme="minorHAnsi" w:eastAsiaTheme="minorEastAsia" w:hAnsiTheme="minorHAnsi" w:cstheme="minorBidi"/>
                <w:noProof/>
                <w:szCs w:val="22"/>
                <w:lang w:eastAsia="zh-CN"/>
              </w:rPr>
              <w:tab/>
            </w:r>
            <w:r w:rsidR="002A05EF" w:rsidRPr="000A07EF">
              <w:rPr>
                <w:rStyle w:val="Lienhypertexte"/>
                <w:noProof/>
              </w:rPr>
              <w:t>Résolution des équations couplées</w:t>
            </w:r>
            <w:r w:rsidR="002A05EF">
              <w:rPr>
                <w:noProof/>
                <w:webHidden/>
              </w:rPr>
              <w:tab/>
            </w:r>
            <w:r w:rsidR="002A05EF">
              <w:rPr>
                <w:noProof/>
                <w:webHidden/>
              </w:rPr>
              <w:fldChar w:fldCharType="begin"/>
            </w:r>
            <w:r w:rsidR="002A05EF">
              <w:rPr>
                <w:noProof/>
                <w:webHidden/>
              </w:rPr>
              <w:instrText xml:space="preserve"> PAGEREF _Toc534896894 \h </w:instrText>
            </w:r>
            <w:r w:rsidR="002A05EF">
              <w:rPr>
                <w:noProof/>
                <w:webHidden/>
              </w:rPr>
            </w:r>
            <w:r w:rsidR="002A05EF">
              <w:rPr>
                <w:noProof/>
                <w:webHidden/>
              </w:rPr>
              <w:fldChar w:fldCharType="separate"/>
            </w:r>
            <w:r w:rsidR="002A05EF">
              <w:rPr>
                <w:noProof/>
                <w:webHidden/>
              </w:rPr>
              <w:t>46</w:t>
            </w:r>
            <w:r w:rsidR="002A05EF">
              <w:rPr>
                <w:noProof/>
                <w:webHidden/>
              </w:rPr>
              <w:fldChar w:fldCharType="end"/>
            </w:r>
          </w:hyperlink>
        </w:p>
        <w:p w14:paraId="634583C6"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895" w:history="1">
            <w:r w:rsidR="002A05EF" w:rsidRPr="000A07EF">
              <w:rPr>
                <w:rStyle w:val="Lienhypertexte"/>
                <w:noProof/>
              </w:rPr>
              <w:t>2.4</w:t>
            </w:r>
            <w:r w:rsidR="002A05EF">
              <w:rPr>
                <w:rFonts w:asciiTheme="minorHAnsi" w:eastAsiaTheme="minorEastAsia" w:hAnsiTheme="minorHAnsi" w:cstheme="minorBidi"/>
                <w:noProof/>
                <w:szCs w:val="22"/>
                <w:lang w:eastAsia="zh-CN"/>
              </w:rPr>
              <w:tab/>
            </w:r>
            <w:r w:rsidR="002A05EF" w:rsidRPr="000A07EF">
              <w:rPr>
                <w:rStyle w:val="Lienhypertexte"/>
                <w:noProof/>
              </w:rPr>
              <w:t>Efforts générés dans paliers hydrodynamiques</w:t>
            </w:r>
            <w:r w:rsidR="002A05EF">
              <w:rPr>
                <w:noProof/>
                <w:webHidden/>
              </w:rPr>
              <w:tab/>
            </w:r>
            <w:r w:rsidR="002A05EF">
              <w:rPr>
                <w:noProof/>
                <w:webHidden/>
              </w:rPr>
              <w:fldChar w:fldCharType="begin"/>
            </w:r>
            <w:r w:rsidR="002A05EF">
              <w:rPr>
                <w:noProof/>
                <w:webHidden/>
              </w:rPr>
              <w:instrText xml:space="preserve"> PAGEREF _Toc534896895 \h </w:instrText>
            </w:r>
            <w:r w:rsidR="002A05EF">
              <w:rPr>
                <w:noProof/>
                <w:webHidden/>
              </w:rPr>
            </w:r>
            <w:r w:rsidR="002A05EF">
              <w:rPr>
                <w:noProof/>
                <w:webHidden/>
              </w:rPr>
              <w:fldChar w:fldCharType="separate"/>
            </w:r>
            <w:r w:rsidR="002A05EF">
              <w:rPr>
                <w:noProof/>
                <w:webHidden/>
              </w:rPr>
              <w:t>52</w:t>
            </w:r>
            <w:r w:rsidR="002A05EF">
              <w:rPr>
                <w:noProof/>
                <w:webHidden/>
              </w:rPr>
              <w:fldChar w:fldCharType="end"/>
            </w:r>
          </w:hyperlink>
        </w:p>
        <w:p w14:paraId="7CDD3DA9"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896" w:history="1">
            <w:r w:rsidR="002A05EF" w:rsidRPr="000A07EF">
              <w:rPr>
                <w:rStyle w:val="Lienhypertexte"/>
                <w:noProof/>
              </w:rPr>
              <w:t>2.5</w:t>
            </w:r>
            <w:r w:rsidR="002A05EF">
              <w:rPr>
                <w:rFonts w:asciiTheme="minorHAnsi" w:eastAsiaTheme="minorEastAsia" w:hAnsiTheme="minorHAnsi" w:cstheme="minorBidi"/>
                <w:noProof/>
                <w:szCs w:val="22"/>
                <w:lang w:eastAsia="zh-CN"/>
              </w:rPr>
              <w:tab/>
            </w:r>
            <w:r w:rsidR="002A05EF" w:rsidRPr="000A07EF">
              <w:rPr>
                <w:rStyle w:val="Lienhypertexte"/>
                <w:noProof/>
              </w:rPr>
              <w:t>Études de cas d’un palier avec deux lobes</w:t>
            </w:r>
            <w:r w:rsidR="002A05EF">
              <w:rPr>
                <w:noProof/>
                <w:webHidden/>
              </w:rPr>
              <w:tab/>
            </w:r>
            <w:r w:rsidR="002A05EF">
              <w:rPr>
                <w:noProof/>
                <w:webHidden/>
              </w:rPr>
              <w:fldChar w:fldCharType="begin"/>
            </w:r>
            <w:r w:rsidR="002A05EF">
              <w:rPr>
                <w:noProof/>
                <w:webHidden/>
              </w:rPr>
              <w:instrText xml:space="preserve"> PAGEREF _Toc534896896 \h </w:instrText>
            </w:r>
            <w:r w:rsidR="002A05EF">
              <w:rPr>
                <w:noProof/>
                <w:webHidden/>
              </w:rPr>
            </w:r>
            <w:r w:rsidR="002A05EF">
              <w:rPr>
                <w:noProof/>
                <w:webHidden/>
              </w:rPr>
              <w:fldChar w:fldCharType="separate"/>
            </w:r>
            <w:r w:rsidR="002A05EF">
              <w:rPr>
                <w:noProof/>
                <w:webHidden/>
              </w:rPr>
              <w:t>53</w:t>
            </w:r>
            <w:r w:rsidR="002A05EF">
              <w:rPr>
                <w:noProof/>
                <w:webHidden/>
              </w:rPr>
              <w:fldChar w:fldCharType="end"/>
            </w:r>
          </w:hyperlink>
        </w:p>
        <w:p w14:paraId="4E936A77"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897" w:history="1">
            <w:r w:rsidR="002A05EF" w:rsidRPr="000A07EF">
              <w:rPr>
                <w:rStyle w:val="Lienhypertexte"/>
                <w:noProof/>
              </w:rPr>
              <w:t>2.6</w:t>
            </w:r>
            <w:r w:rsidR="002A05EF">
              <w:rPr>
                <w:rFonts w:asciiTheme="minorHAnsi" w:eastAsiaTheme="minorEastAsia" w:hAnsiTheme="minorHAnsi" w:cstheme="minorBidi"/>
                <w:noProof/>
                <w:szCs w:val="22"/>
                <w:lang w:eastAsia="zh-CN"/>
              </w:rPr>
              <w:tab/>
            </w:r>
            <w:r w:rsidR="002A05EF" w:rsidRPr="000A07EF">
              <w:rPr>
                <w:rStyle w:val="Lienhypertexte"/>
                <w:noProof/>
              </w:rPr>
              <w:t>Conclusion</w:t>
            </w:r>
            <w:r w:rsidR="002A05EF">
              <w:rPr>
                <w:noProof/>
                <w:webHidden/>
              </w:rPr>
              <w:tab/>
            </w:r>
            <w:r w:rsidR="002A05EF">
              <w:rPr>
                <w:noProof/>
                <w:webHidden/>
              </w:rPr>
              <w:fldChar w:fldCharType="begin"/>
            </w:r>
            <w:r w:rsidR="002A05EF">
              <w:rPr>
                <w:noProof/>
                <w:webHidden/>
              </w:rPr>
              <w:instrText xml:space="preserve"> PAGEREF _Toc534896897 \h </w:instrText>
            </w:r>
            <w:r w:rsidR="002A05EF">
              <w:rPr>
                <w:noProof/>
                <w:webHidden/>
              </w:rPr>
            </w:r>
            <w:r w:rsidR="002A05EF">
              <w:rPr>
                <w:noProof/>
                <w:webHidden/>
              </w:rPr>
              <w:fldChar w:fldCharType="separate"/>
            </w:r>
            <w:r w:rsidR="002A05EF">
              <w:rPr>
                <w:noProof/>
                <w:webHidden/>
              </w:rPr>
              <w:t>56</w:t>
            </w:r>
            <w:r w:rsidR="002A05EF">
              <w:rPr>
                <w:noProof/>
                <w:webHidden/>
              </w:rPr>
              <w:fldChar w:fldCharType="end"/>
            </w:r>
          </w:hyperlink>
        </w:p>
        <w:p w14:paraId="08682AA1" w14:textId="77777777" w:rsidR="002A05EF" w:rsidRDefault="00D726CB">
          <w:pPr>
            <w:pStyle w:val="TM1"/>
            <w:rPr>
              <w:rFonts w:asciiTheme="minorHAnsi" w:eastAsiaTheme="minorEastAsia" w:hAnsiTheme="minorHAnsi" w:cstheme="minorBidi"/>
              <w:sz w:val="22"/>
              <w:szCs w:val="22"/>
              <w:lang w:eastAsia="zh-CN"/>
            </w:rPr>
          </w:pPr>
          <w:hyperlink w:anchor="_Toc534896898" w:history="1">
            <w:r w:rsidR="002A05EF" w:rsidRPr="000A07EF">
              <w:rPr>
                <w:rStyle w:val="Lienhypertexte"/>
              </w:rPr>
              <w:t>Chapitre 3 :  Modélisation des rotors</w:t>
            </w:r>
            <w:r w:rsidR="002A05EF">
              <w:rPr>
                <w:webHidden/>
              </w:rPr>
              <w:tab/>
            </w:r>
            <w:r w:rsidR="002A05EF">
              <w:rPr>
                <w:webHidden/>
              </w:rPr>
              <w:fldChar w:fldCharType="begin"/>
            </w:r>
            <w:r w:rsidR="002A05EF">
              <w:rPr>
                <w:webHidden/>
              </w:rPr>
              <w:instrText xml:space="preserve"> PAGEREF _Toc534896898 \h </w:instrText>
            </w:r>
            <w:r w:rsidR="002A05EF">
              <w:rPr>
                <w:webHidden/>
              </w:rPr>
            </w:r>
            <w:r w:rsidR="002A05EF">
              <w:rPr>
                <w:webHidden/>
              </w:rPr>
              <w:fldChar w:fldCharType="separate"/>
            </w:r>
            <w:r w:rsidR="002A05EF">
              <w:rPr>
                <w:webHidden/>
              </w:rPr>
              <w:t>58</w:t>
            </w:r>
            <w:r w:rsidR="002A05EF">
              <w:rPr>
                <w:webHidden/>
              </w:rPr>
              <w:fldChar w:fldCharType="end"/>
            </w:r>
          </w:hyperlink>
        </w:p>
        <w:p w14:paraId="1F381C56"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04" w:history="1">
            <w:r w:rsidR="002A05EF" w:rsidRPr="000A07EF">
              <w:rPr>
                <w:rStyle w:val="Lienhypertexte"/>
                <w:noProof/>
              </w:rPr>
              <w:t>3.1</w:t>
            </w:r>
            <w:r w:rsidR="002A05EF">
              <w:rPr>
                <w:rFonts w:asciiTheme="minorHAnsi" w:eastAsiaTheme="minorEastAsia" w:hAnsiTheme="minorHAnsi" w:cstheme="minorBidi"/>
                <w:noProof/>
                <w:szCs w:val="22"/>
                <w:lang w:eastAsia="zh-CN"/>
              </w:rPr>
              <w:tab/>
            </w:r>
            <w:r w:rsidR="002A05EF" w:rsidRPr="000A07EF">
              <w:rPr>
                <w:rStyle w:val="Lienhypertexte"/>
                <w:noProof/>
              </w:rPr>
              <w:t>Modèle thermomécanique des rotors</w:t>
            </w:r>
            <w:r w:rsidR="002A05EF">
              <w:rPr>
                <w:noProof/>
                <w:webHidden/>
              </w:rPr>
              <w:tab/>
            </w:r>
            <w:r w:rsidR="002A05EF">
              <w:rPr>
                <w:noProof/>
                <w:webHidden/>
              </w:rPr>
              <w:fldChar w:fldCharType="begin"/>
            </w:r>
            <w:r w:rsidR="002A05EF">
              <w:rPr>
                <w:noProof/>
                <w:webHidden/>
              </w:rPr>
              <w:instrText xml:space="preserve"> PAGEREF _Toc534896904 \h </w:instrText>
            </w:r>
            <w:r w:rsidR="002A05EF">
              <w:rPr>
                <w:noProof/>
                <w:webHidden/>
              </w:rPr>
            </w:r>
            <w:r w:rsidR="002A05EF">
              <w:rPr>
                <w:noProof/>
                <w:webHidden/>
              </w:rPr>
              <w:fldChar w:fldCharType="separate"/>
            </w:r>
            <w:r w:rsidR="002A05EF">
              <w:rPr>
                <w:noProof/>
                <w:webHidden/>
              </w:rPr>
              <w:t>58</w:t>
            </w:r>
            <w:r w:rsidR="002A05EF">
              <w:rPr>
                <w:noProof/>
                <w:webHidden/>
              </w:rPr>
              <w:fldChar w:fldCharType="end"/>
            </w:r>
          </w:hyperlink>
        </w:p>
        <w:p w14:paraId="46A3CB69"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05" w:history="1">
            <w:r w:rsidR="002A05EF" w:rsidRPr="000A07EF">
              <w:rPr>
                <w:rStyle w:val="Lienhypertexte"/>
                <w:noProof/>
              </w:rPr>
              <w:t>3.1.1</w:t>
            </w:r>
            <w:r w:rsidR="002A05EF">
              <w:rPr>
                <w:rFonts w:asciiTheme="minorHAnsi" w:eastAsiaTheme="minorEastAsia" w:hAnsiTheme="minorHAnsi" w:cstheme="minorBidi"/>
                <w:noProof/>
                <w:szCs w:val="22"/>
                <w:lang w:eastAsia="zh-CN"/>
              </w:rPr>
              <w:tab/>
            </w:r>
            <w:r w:rsidR="002A05EF" w:rsidRPr="000A07EF">
              <w:rPr>
                <w:rStyle w:val="Lienhypertexte"/>
                <w:noProof/>
              </w:rPr>
              <w:t>Modèle thermique linéaire</w:t>
            </w:r>
            <w:r w:rsidR="002A05EF">
              <w:rPr>
                <w:noProof/>
                <w:webHidden/>
              </w:rPr>
              <w:tab/>
            </w:r>
            <w:r w:rsidR="002A05EF">
              <w:rPr>
                <w:noProof/>
                <w:webHidden/>
              </w:rPr>
              <w:fldChar w:fldCharType="begin"/>
            </w:r>
            <w:r w:rsidR="002A05EF">
              <w:rPr>
                <w:noProof/>
                <w:webHidden/>
              </w:rPr>
              <w:instrText xml:space="preserve"> PAGEREF _Toc534896905 \h </w:instrText>
            </w:r>
            <w:r w:rsidR="002A05EF">
              <w:rPr>
                <w:noProof/>
                <w:webHidden/>
              </w:rPr>
            </w:r>
            <w:r w:rsidR="002A05EF">
              <w:rPr>
                <w:noProof/>
                <w:webHidden/>
              </w:rPr>
              <w:fldChar w:fldCharType="separate"/>
            </w:r>
            <w:r w:rsidR="002A05EF">
              <w:rPr>
                <w:noProof/>
                <w:webHidden/>
              </w:rPr>
              <w:t>59</w:t>
            </w:r>
            <w:r w:rsidR="002A05EF">
              <w:rPr>
                <w:noProof/>
                <w:webHidden/>
              </w:rPr>
              <w:fldChar w:fldCharType="end"/>
            </w:r>
          </w:hyperlink>
        </w:p>
        <w:p w14:paraId="14BF4F84"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06" w:history="1">
            <w:r w:rsidR="002A05EF" w:rsidRPr="000A07EF">
              <w:rPr>
                <w:rStyle w:val="Lienhypertexte"/>
                <w:noProof/>
              </w:rPr>
              <w:t>3.1.2</w:t>
            </w:r>
            <w:r w:rsidR="002A05EF">
              <w:rPr>
                <w:rFonts w:asciiTheme="minorHAnsi" w:eastAsiaTheme="minorEastAsia" w:hAnsiTheme="minorHAnsi" w:cstheme="minorBidi"/>
                <w:noProof/>
                <w:szCs w:val="22"/>
                <w:lang w:eastAsia="zh-CN"/>
              </w:rPr>
              <w:tab/>
            </w:r>
            <w:r w:rsidR="002A05EF" w:rsidRPr="000A07EF">
              <w:rPr>
                <w:rStyle w:val="Lienhypertexte"/>
                <w:noProof/>
              </w:rPr>
              <w:t>Modèle de déformation thermique</w:t>
            </w:r>
            <w:r w:rsidR="002A05EF">
              <w:rPr>
                <w:noProof/>
                <w:webHidden/>
              </w:rPr>
              <w:tab/>
            </w:r>
            <w:r w:rsidR="002A05EF">
              <w:rPr>
                <w:noProof/>
                <w:webHidden/>
              </w:rPr>
              <w:fldChar w:fldCharType="begin"/>
            </w:r>
            <w:r w:rsidR="002A05EF">
              <w:rPr>
                <w:noProof/>
                <w:webHidden/>
              </w:rPr>
              <w:instrText xml:space="preserve"> PAGEREF _Toc534896906 \h </w:instrText>
            </w:r>
            <w:r w:rsidR="002A05EF">
              <w:rPr>
                <w:noProof/>
                <w:webHidden/>
              </w:rPr>
            </w:r>
            <w:r w:rsidR="002A05EF">
              <w:rPr>
                <w:noProof/>
                <w:webHidden/>
              </w:rPr>
              <w:fldChar w:fldCharType="separate"/>
            </w:r>
            <w:r w:rsidR="002A05EF">
              <w:rPr>
                <w:noProof/>
                <w:webHidden/>
              </w:rPr>
              <w:t>61</w:t>
            </w:r>
            <w:r w:rsidR="002A05EF">
              <w:rPr>
                <w:noProof/>
                <w:webHidden/>
              </w:rPr>
              <w:fldChar w:fldCharType="end"/>
            </w:r>
          </w:hyperlink>
        </w:p>
        <w:p w14:paraId="0A5A42AA"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07" w:history="1">
            <w:r w:rsidR="002A05EF" w:rsidRPr="000A07EF">
              <w:rPr>
                <w:rStyle w:val="Lienhypertexte"/>
                <w:noProof/>
              </w:rPr>
              <w:t>3.2</w:t>
            </w:r>
            <w:r w:rsidR="002A05EF">
              <w:rPr>
                <w:rFonts w:asciiTheme="minorHAnsi" w:eastAsiaTheme="minorEastAsia" w:hAnsiTheme="minorHAnsi" w:cstheme="minorBidi"/>
                <w:noProof/>
                <w:szCs w:val="22"/>
                <w:lang w:eastAsia="zh-CN"/>
              </w:rPr>
              <w:tab/>
            </w:r>
            <w:r w:rsidR="002A05EF" w:rsidRPr="000A07EF">
              <w:rPr>
                <w:rStyle w:val="Lienhypertexte"/>
                <w:noProof/>
              </w:rPr>
              <w:t>Modèles dynamiques des rotors</w:t>
            </w:r>
            <w:r w:rsidR="002A05EF">
              <w:rPr>
                <w:noProof/>
                <w:webHidden/>
              </w:rPr>
              <w:tab/>
            </w:r>
            <w:r w:rsidR="002A05EF">
              <w:rPr>
                <w:noProof/>
                <w:webHidden/>
              </w:rPr>
              <w:fldChar w:fldCharType="begin"/>
            </w:r>
            <w:r w:rsidR="002A05EF">
              <w:rPr>
                <w:noProof/>
                <w:webHidden/>
              </w:rPr>
              <w:instrText xml:space="preserve"> PAGEREF _Toc534896907 \h </w:instrText>
            </w:r>
            <w:r w:rsidR="002A05EF">
              <w:rPr>
                <w:noProof/>
                <w:webHidden/>
              </w:rPr>
            </w:r>
            <w:r w:rsidR="002A05EF">
              <w:rPr>
                <w:noProof/>
                <w:webHidden/>
              </w:rPr>
              <w:fldChar w:fldCharType="separate"/>
            </w:r>
            <w:r w:rsidR="002A05EF">
              <w:rPr>
                <w:noProof/>
                <w:webHidden/>
              </w:rPr>
              <w:t>64</w:t>
            </w:r>
            <w:r w:rsidR="002A05EF">
              <w:rPr>
                <w:noProof/>
                <w:webHidden/>
              </w:rPr>
              <w:fldChar w:fldCharType="end"/>
            </w:r>
          </w:hyperlink>
        </w:p>
        <w:p w14:paraId="43BC20B7"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08" w:history="1">
            <w:r w:rsidR="002A05EF" w:rsidRPr="000A07EF">
              <w:rPr>
                <w:rStyle w:val="Lienhypertexte"/>
                <w:noProof/>
              </w:rPr>
              <w:t>3.2.1</w:t>
            </w:r>
            <w:r w:rsidR="002A05EF">
              <w:rPr>
                <w:rFonts w:asciiTheme="minorHAnsi" w:eastAsiaTheme="minorEastAsia" w:hAnsiTheme="minorHAnsi" w:cstheme="minorBidi"/>
                <w:noProof/>
                <w:szCs w:val="22"/>
                <w:lang w:eastAsia="zh-CN"/>
              </w:rPr>
              <w:tab/>
            </w:r>
            <w:r w:rsidR="002A05EF" w:rsidRPr="000A07EF">
              <w:rPr>
                <w:rStyle w:val="Lienhypertexte"/>
                <w:noProof/>
              </w:rPr>
              <w:t>Rotor rigide à quatres degrés deliberté</w:t>
            </w:r>
            <w:r w:rsidR="002A05EF">
              <w:rPr>
                <w:noProof/>
                <w:webHidden/>
              </w:rPr>
              <w:tab/>
            </w:r>
            <w:r w:rsidR="002A05EF">
              <w:rPr>
                <w:noProof/>
                <w:webHidden/>
              </w:rPr>
              <w:fldChar w:fldCharType="begin"/>
            </w:r>
            <w:r w:rsidR="002A05EF">
              <w:rPr>
                <w:noProof/>
                <w:webHidden/>
              </w:rPr>
              <w:instrText xml:space="preserve"> PAGEREF _Toc534896908 \h </w:instrText>
            </w:r>
            <w:r w:rsidR="002A05EF">
              <w:rPr>
                <w:noProof/>
                <w:webHidden/>
              </w:rPr>
            </w:r>
            <w:r w:rsidR="002A05EF">
              <w:rPr>
                <w:noProof/>
                <w:webHidden/>
              </w:rPr>
              <w:fldChar w:fldCharType="separate"/>
            </w:r>
            <w:r w:rsidR="002A05EF">
              <w:rPr>
                <w:noProof/>
                <w:webHidden/>
              </w:rPr>
              <w:t>64</w:t>
            </w:r>
            <w:r w:rsidR="002A05EF">
              <w:rPr>
                <w:noProof/>
                <w:webHidden/>
              </w:rPr>
              <w:fldChar w:fldCharType="end"/>
            </w:r>
          </w:hyperlink>
        </w:p>
        <w:p w14:paraId="233FE5B9"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09" w:history="1">
            <w:r w:rsidR="002A05EF" w:rsidRPr="000A07EF">
              <w:rPr>
                <w:rStyle w:val="Lienhypertexte"/>
                <w:noProof/>
              </w:rPr>
              <w:t>3.2.2</w:t>
            </w:r>
            <w:r w:rsidR="002A05EF">
              <w:rPr>
                <w:rFonts w:asciiTheme="minorHAnsi" w:eastAsiaTheme="minorEastAsia" w:hAnsiTheme="minorHAnsi" w:cstheme="minorBidi"/>
                <w:noProof/>
                <w:szCs w:val="22"/>
                <w:lang w:eastAsia="zh-CN"/>
              </w:rPr>
              <w:tab/>
            </w:r>
            <w:r w:rsidR="002A05EF" w:rsidRPr="000A07EF">
              <w:rPr>
                <w:rStyle w:val="Lienhypertexte"/>
                <w:noProof/>
              </w:rPr>
              <w:t xml:space="preserve">Rotor flexible à </w:t>
            </w:r>
            <m:oMath>
              <m:r>
                <m:rPr>
                  <m:sty m:val="bi"/>
                </m:rPr>
                <w:rPr>
                  <w:rStyle w:val="Lienhypertexte"/>
                  <w:rFonts w:ascii="Cambria Math" w:hAnsi="Cambria Math"/>
                  <w:noProof/>
                </w:rPr>
                <m:t>n</m:t>
              </m:r>
            </m:oMath>
            <w:r w:rsidR="002A05EF" w:rsidRPr="000A07EF">
              <w:rPr>
                <w:rStyle w:val="Lienhypertexte"/>
                <w:noProof/>
              </w:rPr>
              <w:t xml:space="preserve"> degrés de liberté</w:t>
            </w:r>
            <w:r w:rsidR="002A05EF">
              <w:rPr>
                <w:noProof/>
                <w:webHidden/>
              </w:rPr>
              <w:tab/>
            </w:r>
            <w:r w:rsidR="002A05EF">
              <w:rPr>
                <w:noProof/>
                <w:webHidden/>
              </w:rPr>
              <w:fldChar w:fldCharType="begin"/>
            </w:r>
            <w:r w:rsidR="002A05EF">
              <w:rPr>
                <w:noProof/>
                <w:webHidden/>
              </w:rPr>
              <w:instrText xml:space="preserve"> PAGEREF _Toc534896909 \h </w:instrText>
            </w:r>
            <w:r w:rsidR="002A05EF">
              <w:rPr>
                <w:noProof/>
                <w:webHidden/>
              </w:rPr>
            </w:r>
            <w:r w:rsidR="002A05EF">
              <w:rPr>
                <w:noProof/>
                <w:webHidden/>
              </w:rPr>
              <w:fldChar w:fldCharType="separate"/>
            </w:r>
            <w:r w:rsidR="002A05EF">
              <w:rPr>
                <w:noProof/>
                <w:webHidden/>
              </w:rPr>
              <w:t>66</w:t>
            </w:r>
            <w:r w:rsidR="002A05EF">
              <w:rPr>
                <w:noProof/>
                <w:webHidden/>
              </w:rPr>
              <w:fldChar w:fldCharType="end"/>
            </w:r>
          </w:hyperlink>
        </w:p>
        <w:p w14:paraId="655CAA7E"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10" w:history="1">
            <w:r w:rsidR="002A05EF" w:rsidRPr="000A07EF">
              <w:rPr>
                <w:rStyle w:val="Lienhypertexte"/>
                <w:noProof/>
              </w:rPr>
              <w:t>3.2.3</w:t>
            </w:r>
            <w:r w:rsidR="002A05EF">
              <w:rPr>
                <w:rFonts w:asciiTheme="minorHAnsi" w:eastAsiaTheme="minorEastAsia" w:hAnsiTheme="minorHAnsi" w:cstheme="minorBidi"/>
                <w:noProof/>
                <w:szCs w:val="22"/>
                <w:lang w:eastAsia="zh-CN"/>
              </w:rPr>
              <w:tab/>
            </w:r>
            <w:r w:rsidR="002A05EF" w:rsidRPr="000A07EF">
              <w:rPr>
                <w:rStyle w:val="Lienhypertexte"/>
                <w:noProof/>
              </w:rPr>
              <w:t>Méthode numérique d’intégration temporelles</w:t>
            </w:r>
            <w:r w:rsidR="002A05EF">
              <w:rPr>
                <w:noProof/>
                <w:webHidden/>
              </w:rPr>
              <w:tab/>
            </w:r>
            <w:r w:rsidR="002A05EF">
              <w:rPr>
                <w:noProof/>
                <w:webHidden/>
              </w:rPr>
              <w:fldChar w:fldCharType="begin"/>
            </w:r>
            <w:r w:rsidR="002A05EF">
              <w:rPr>
                <w:noProof/>
                <w:webHidden/>
              </w:rPr>
              <w:instrText xml:space="preserve"> PAGEREF _Toc534896910 \h </w:instrText>
            </w:r>
            <w:r w:rsidR="002A05EF">
              <w:rPr>
                <w:noProof/>
                <w:webHidden/>
              </w:rPr>
            </w:r>
            <w:r w:rsidR="002A05EF">
              <w:rPr>
                <w:noProof/>
                <w:webHidden/>
              </w:rPr>
              <w:fldChar w:fldCharType="separate"/>
            </w:r>
            <w:r w:rsidR="002A05EF">
              <w:rPr>
                <w:noProof/>
                <w:webHidden/>
              </w:rPr>
              <w:t>67</w:t>
            </w:r>
            <w:r w:rsidR="002A05EF">
              <w:rPr>
                <w:noProof/>
                <w:webHidden/>
              </w:rPr>
              <w:fldChar w:fldCharType="end"/>
            </w:r>
          </w:hyperlink>
        </w:p>
        <w:p w14:paraId="2F059E22"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11" w:history="1">
            <w:r w:rsidR="002A05EF" w:rsidRPr="000A07EF">
              <w:rPr>
                <w:rStyle w:val="Lienhypertexte"/>
                <w:noProof/>
              </w:rPr>
              <w:t>3.2.4</w:t>
            </w:r>
            <w:r w:rsidR="002A05EF">
              <w:rPr>
                <w:rFonts w:asciiTheme="minorHAnsi" w:eastAsiaTheme="minorEastAsia" w:hAnsiTheme="minorHAnsi" w:cstheme="minorBidi"/>
                <w:noProof/>
                <w:szCs w:val="22"/>
                <w:lang w:eastAsia="zh-CN"/>
              </w:rPr>
              <w:tab/>
            </w:r>
            <w:r w:rsidR="002A05EF" w:rsidRPr="000A07EF">
              <w:rPr>
                <w:rStyle w:val="Lienhypertexte"/>
                <w:noProof/>
              </w:rPr>
              <w:t>Vibration synchrone et sa solution périodique</w:t>
            </w:r>
            <w:r w:rsidR="002A05EF">
              <w:rPr>
                <w:noProof/>
                <w:webHidden/>
              </w:rPr>
              <w:tab/>
            </w:r>
            <w:r w:rsidR="002A05EF">
              <w:rPr>
                <w:noProof/>
                <w:webHidden/>
              </w:rPr>
              <w:fldChar w:fldCharType="begin"/>
            </w:r>
            <w:r w:rsidR="002A05EF">
              <w:rPr>
                <w:noProof/>
                <w:webHidden/>
              </w:rPr>
              <w:instrText xml:space="preserve"> PAGEREF _Toc534896911 \h </w:instrText>
            </w:r>
            <w:r w:rsidR="002A05EF">
              <w:rPr>
                <w:noProof/>
                <w:webHidden/>
              </w:rPr>
            </w:r>
            <w:r w:rsidR="002A05EF">
              <w:rPr>
                <w:noProof/>
                <w:webHidden/>
              </w:rPr>
              <w:fldChar w:fldCharType="separate"/>
            </w:r>
            <w:r w:rsidR="002A05EF">
              <w:rPr>
                <w:noProof/>
                <w:webHidden/>
              </w:rPr>
              <w:t>70</w:t>
            </w:r>
            <w:r w:rsidR="002A05EF">
              <w:rPr>
                <w:noProof/>
                <w:webHidden/>
              </w:rPr>
              <w:fldChar w:fldCharType="end"/>
            </w:r>
          </w:hyperlink>
        </w:p>
        <w:p w14:paraId="05904995"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12" w:history="1">
            <w:r w:rsidR="002A05EF" w:rsidRPr="000A07EF">
              <w:rPr>
                <w:rStyle w:val="Lienhypertexte"/>
                <w:noProof/>
              </w:rPr>
              <w:t>3.3</w:t>
            </w:r>
            <w:r w:rsidR="002A05EF">
              <w:rPr>
                <w:rFonts w:asciiTheme="minorHAnsi" w:eastAsiaTheme="minorEastAsia" w:hAnsiTheme="minorHAnsi" w:cstheme="minorBidi"/>
                <w:noProof/>
                <w:szCs w:val="22"/>
                <w:lang w:eastAsia="zh-CN"/>
              </w:rPr>
              <w:tab/>
            </w:r>
            <w:r w:rsidR="002A05EF" w:rsidRPr="000A07EF">
              <w:rPr>
                <w:rStyle w:val="Lienhypertexte"/>
                <w:noProof/>
              </w:rPr>
              <w:t>Modélisation du balourd thermique</w:t>
            </w:r>
            <w:r w:rsidR="002A05EF">
              <w:rPr>
                <w:noProof/>
                <w:webHidden/>
              </w:rPr>
              <w:tab/>
            </w:r>
            <w:r w:rsidR="002A05EF">
              <w:rPr>
                <w:noProof/>
                <w:webHidden/>
              </w:rPr>
              <w:fldChar w:fldCharType="begin"/>
            </w:r>
            <w:r w:rsidR="002A05EF">
              <w:rPr>
                <w:noProof/>
                <w:webHidden/>
              </w:rPr>
              <w:instrText xml:space="preserve"> PAGEREF _Toc534896912 \h </w:instrText>
            </w:r>
            <w:r w:rsidR="002A05EF">
              <w:rPr>
                <w:noProof/>
                <w:webHidden/>
              </w:rPr>
            </w:r>
            <w:r w:rsidR="002A05EF">
              <w:rPr>
                <w:noProof/>
                <w:webHidden/>
              </w:rPr>
              <w:fldChar w:fldCharType="separate"/>
            </w:r>
            <w:r w:rsidR="002A05EF">
              <w:rPr>
                <w:noProof/>
                <w:webHidden/>
              </w:rPr>
              <w:t>74</w:t>
            </w:r>
            <w:r w:rsidR="002A05EF">
              <w:rPr>
                <w:noProof/>
                <w:webHidden/>
              </w:rPr>
              <w:fldChar w:fldCharType="end"/>
            </w:r>
          </w:hyperlink>
        </w:p>
        <w:p w14:paraId="0B639AB2"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13" w:history="1">
            <w:r w:rsidR="002A05EF" w:rsidRPr="000A07EF">
              <w:rPr>
                <w:rStyle w:val="Lienhypertexte"/>
                <w:noProof/>
              </w:rPr>
              <w:t>3.3.1</w:t>
            </w:r>
            <w:r w:rsidR="002A05EF">
              <w:rPr>
                <w:rFonts w:asciiTheme="minorHAnsi" w:eastAsiaTheme="minorEastAsia" w:hAnsiTheme="minorHAnsi" w:cstheme="minorBidi"/>
                <w:noProof/>
                <w:szCs w:val="22"/>
                <w:lang w:eastAsia="zh-CN"/>
              </w:rPr>
              <w:tab/>
            </w:r>
            <w:r w:rsidR="002A05EF" w:rsidRPr="000A07EF">
              <w:rPr>
                <w:rStyle w:val="Lienhypertexte"/>
                <w:noProof/>
              </w:rPr>
              <w:t>Approche des masses conconcentrées</w:t>
            </w:r>
            <w:r w:rsidR="002A05EF">
              <w:rPr>
                <w:noProof/>
                <w:webHidden/>
              </w:rPr>
              <w:tab/>
            </w:r>
            <w:r w:rsidR="002A05EF">
              <w:rPr>
                <w:noProof/>
                <w:webHidden/>
              </w:rPr>
              <w:fldChar w:fldCharType="begin"/>
            </w:r>
            <w:r w:rsidR="002A05EF">
              <w:rPr>
                <w:noProof/>
                <w:webHidden/>
              </w:rPr>
              <w:instrText xml:space="preserve"> PAGEREF _Toc534896913 \h </w:instrText>
            </w:r>
            <w:r w:rsidR="002A05EF">
              <w:rPr>
                <w:noProof/>
                <w:webHidden/>
              </w:rPr>
            </w:r>
            <w:r w:rsidR="002A05EF">
              <w:rPr>
                <w:noProof/>
                <w:webHidden/>
              </w:rPr>
              <w:fldChar w:fldCharType="separate"/>
            </w:r>
            <w:r w:rsidR="002A05EF">
              <w:rPr>
                <w:noProof/>
                <w:webHidden/>
              </w:rPr>
              <w:t>74</w:t>
            </w:r>
            <w:r w:rsidR="002A05EF">
              <w:rPr>
                <w:noProof/>
                <w:webHidden/>
              </w:rPr>
              <w:fldChar w:fldCharType="end"/>
            </w:r>
          </w:hyperlink>
        </w:p>
        <w:p w14:paraId="07324FAC"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14" w:history="1">
            <w:r w:rsidR="002A05EF" w:rsidRPr="000A07EF">
              <w:rPr>
                <w:rStyle w:val="Lienhypertexte"/>
                <w:noProof/>
              </w:rPr>
              <w:t>3.3.2</w:t>
            </w:r>
            <w:r w:rsidR="002A05EF">
              <w:rPr>
                <w:rFonts w:asciiTheme="minorHAnsi" w:eastAsiaTheme="minorEastAsia" w:hAnsiTheme="minorHAnsi" w:cstheme="minorBidi"/>
                <w:noProof/>
                <w:szCs w:val="22"/>
                <w:lang w:eastAsia="zh-CN"/>
              </w:rPr>
              <w:tab/>
            </w:r>
            <w:r w:rsidR="002A05EF" w:rsidRPr="000A07EF">
              <w:rPr>
                <w:rStyle w:val="Lienhypertexte"/>
                <w:noProof/>
              </w:rPr>
              <w:t>Approche de défauts de la fibre neutre</w:t>
            </w:r>
            <w:r w:rsidR="002A05EF">
              <w:rPr>
                <w:noProof/>
                <w:webHidden/>
              </w:rPr>
              <w:tab/>
            </w:r>
            <w:r w:rsidR="002A05EF">
              <w:rPr>
                <w:noProof/>
                <w:webHidden/>
              </w:rPr>
              <w:fldChar w:fldCharType="begin"/>
            </w:r>
            <w:r w:rsidR="002A05EF">
              <w:rPr>
                <w:noProof/>
                <w:webHidden/>
              </w:rPr>
              <w:instrText xml:space="preserve"> PAGEREF _Toc534896914 \h </w:instrText>
            </w:r>
            <w:r w:rsidR="002A05EF">
              <w:rPr>
                <w:noProof/>
                <w:webHidden/>
              </w:rPr>
            </w:r>
            <w:r w:rsidR="002A05EF">
              <w:rPr>
                <w:noProof/>
                <w:webHidden/>
              </w:rPr>
              <w:fldChar w:fldCharType="separate"/>
            </w:r>
            <w:r w:rsidR="002A05EF">
              <w:rPr>
                <w:noProof/>
                <w:webHidden/>
              </w:rPr>
              <w:t>75</w:t>
            </w:r>
            <w:r w:rsidR="002A05EF">
              <w:rPr>
                <w:noProof/>
                <w:webHidden/>
              </w:rPr>
              <w:fldChar w:fldCharType="end"/>
            </w:r>
          </w:hyperlink>
        </w:p>
        <w:p w14:paraId="30272505"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15" w:history="1">
            <w:r w:rsidR="002A05EF" w:rsidRPr="000A07EF">
              <w:rPr>
                <w:rStyle w:val="Lienhypertexte"/>
                <w:noProof/>
              </w:rPr>
              <w:t>3.4</w:t>
            </w:r>
            <w:r w:rsidR="002A05EF">
              <w:rPr>
                <w:rFonts w:asciiTheme="minorHAnsi" w:eastAsiaTheme="minorEastAsia" w:hAnsiTheme="minorHAnsi" w:cstheme="minorBidi"/>
                <w:noProof/>
                <w:szCs w:val="22"/>
                <w:lang w:eastAsia="zh-CN"/>
              </w:rPr>
              <w:tab/>
            </w:r>
            <w:r w:rsidR="002A05EF" w:rsidRPr="000A07EF">
              <w:rPr>
                <w:rStyle w:val="Lienhypertexte"/>
                <w:noProof/>
              </w:rPr>
              <w:t>Conclusion</w:t>
            </w:r>
            <w:r w:rsidR="002A05EF">
              <w:rPr>
                <w:noProof/>
                <w:webHidden/>
              </w:rPr>
              <w:tab/>
            </w:r>
            <w:r w:rsidR="002A05EF">
              <w:rPr>
                <w:noProof/>
                <w:webHidden/>
              </w:rPr>
              <w:fldChar w:fldCharType="begin"/>
            </w:r>
            <w:r w:rsidR="002A05EF">
              <w:rPr>
                <w:noProof/>
                <w:webHidden/>
              </w:rPr>
              <w:instrText xml:space="preserve"> PAGEREF _Toc534896915 \h </w:instrText>
            </w:r>
            <w:r w:rsidR="002A05EF">
              <w:rPr>
                <w:noProof/>
                <w:webHidden/>
              </w:rPr>
            </w:r>
            <w:r w:rsidR="002A05EF">
              <w:rPr>
                <w:noProof/>
                <w:webHidden/>
              </w:rPr>
              <w:fldChar w:fldCharType="separate"/>
            </w:r>
            <w:r w:rsidR="002A05EF">
              <w:rPr>
                <w:noProof/>
                <w:webHidden/>
              </w:rPr>
              <w:t>76</w:t>
            </w:r>
            <w:r w:rsidR="002A05EF">
              <w:rPr>
                <w:noProof/>
                <w:webHidden/>
              </w:rPr>
              <w:fldChar w:fldCharType="end"/>
            </w:r>
          </w:hyperlink>
        </w:p>
        <w:p w14:paraId="68C3F8BF" w14:textId="77777777" w:rsidR="002A05EF" w:rsidRDefault="00D726CB">
          <w:pPr>
            <w:pStyle w:val="TM1"/>
            <w:rPr>
              <w:rFonts w:asciiTheme="minorHAnsi" w:eastAsiaTheme="minorEastAsia" w:hAnsiTheme="minorHAnsi" w:cstheme="minorBidi"/>
              <w:sz w:val="22"/>
              <w:szCs w:val="22"/>
              <w:lang w:eastAsia="zh-CN"/>
            </w:rPr>
          </w:pPr>
          <w:hyperlink w:anchor="_Toc534896916" w:history="1">
            <w:r w:rsidR="002A05EF" w:rsidRPr="000A07EF">
              <w:rPr>
                <w:rStyle w:val="Lienhypertexte"/>
              </w:rPr>
              <w:t>Chapitre 4 :  Simulations numériques</w:t>
            </w:r>
            <w:r w:rsidR="002A05EF">
              <w:rPr>
                <w:webHidden/>
              </w:rPr>
              <w:tab/>
            </w:r>
            <w:r w:rsidR="002A05EF">
              <w:rPr>
                <w:webHidden/>
              </w:rPr>
              <w:fldChar w:fldCharType="begin"/>
            </w:r>
            <w:r w:rsidR="002A05EF">
              <w:rPr>
                <w:webHidden/>
              </w:rPr>
              <w:instrText xml:space="preserve"> PAGEREF _Toc534896916 \h </w:instrText>
            </w:r>
            <w:r w:rsidR="002A05EF">
              <w:rPr>
                <w:webHidden/>
              </w:rPr>
            </w:r>
            <w:r w:rsidR="002A05EF">
              <w:rPr>
                <w:webHidden/>
              </w:rPr>
              <w:fldChar w:fldCharType="separate"/>
            </w:r>
            <w:r w:rsidR="002A05EF">
              <w:rPr>
                <w:webHidden/>
              </w:rPr>
              <w:t>77</w:t>
            </w:r>
            <w:r w:rsidR="002A05EF">
              <w:rPr>
                <w:webHidden/>
              </w:rPr>
              <w:fldChar w:fldCharType="end"/>
            </w:r>
          </w:hyperlink>
        </w:p>
        <w:p w14:paraId="412A9F9D"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19" w:history="1">
            <w:r w:rsidR="002A05EF" w:rsidRPr="000A07EF">
              <w:rPr>
                <w:rStyle w:val="Lienhypertexte"/>
                <w:noProof/>
              </w:rPr>
              <w:t>4.1</w:t>
            </w:r>
            <w:r w:rsidR="002A05EF">
              <w:rPr>
                <w:rFonts w:asciiTheme="minorHAnsi" w:eastAsiaTheme="minorEastAsia" w:hAnsiTheme="minorHAnsi" w:cstheme="minorBidi"/>
                <w:noProof/>
                <w:szCs w:val="22"/>
                <w:lang w:eastAsia="zh-CN"/>
              </w:rPr>
              <w:tab/>
            </w:r>
            <w:r w:rsidR="002A05EF" w:rsidRPr="000A07EF">
              <w:rPr>
                <w:rStyle w:val="Lienhypertexte"/>
                <w:noProof/>
              </w:rPr>
              <w:t>Modèle complet et non linéaire de l’effet Morton</w:t>
            </w:r>
            <w:r w:rsidR="002A05EF">
              <w:rPr>
                <w:noProof/>
                <w:webHidden/>
              </w:rPr>
              <w:tab/>
            </w:r>
            <w:r w:rsidR="002A05EF">
              <w:rPr>
                <w:noProof/>
                <w:webHidden/>
              </w:rPr>
              <w:fldChar w:fldCharType="begin"/>
            </w:r>
            <w:r w:rsidR="002A05EF">
              <w:rPr>
                <w:noProof/>
                <w:webHidden/>
              </w:rPr>
              <w:instrText xml:space="preserve"> PAGEREF _Toc534896919 \h </w:instrText>
            </w:r>
            <w:r w:rsidR="002A05EF">
              <w:rPr>
                <w:noProof/>
                <w:webHidden/>
              </w:rPr>
            </w:r>
            <w:r w:rsidR="002A05EF">
              <w:rPr>
                <w:noProof/>
                <w:webHidden/>
              </w:rPr>
              <w:fldChar w:fldCharType="separate"/>
            </w:r>
            <w:r w:rsidR="002A05EF">
              <w:rPr>
                <w:noProof/>
                <w:webHidden/>
              </w:rPr>
              <w:t>77</w:t>
            </w:r>
            <w:r w:rsidR="002A05EF">
              <w:rPr>
                <w:noProof/>
                <w:webHidden/>
              </w:rPr>
              <w:fldChar w:fldCharType="end"/>
            </w:r>
          </w:hyperlink>
        </w:p>
        <w:p w14:paraId="1B3A16EA"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20" w:history="1">
            <w:r w:rsidR="002A05EF" w:rsidRPr="000A07EF">
              <w:rPr>
                <w:rStyle w:val="Lienhypertexte"/>
                <w:noProof/>
              </w:rPr>
              <w:t>4.1.1</w:t>
            </w:r>
            <w:r w:rsidR="002A05EF">
              <w:rPr>
                <w:rFonts w:asciiTheme="minorHAnsi" w:eastAsiaTheme="minorEastAsia" w:hAnsiTheme="minorHAnsi" w:cstheme="minorBidi"/>
                <w:noProof/>
                <w:szCs w:val="22"/>
                <w:lang w:eastAsia="zh-CN"/>
              </w:rPr>
              <w:tab/>
            </w:r>
            <w:r w:rsidR="002A05EF" w:rsidRPr="000A07EF">
              <w:rPr>
                <w:rStyle w:val="Lienhypertexte"/>
                <w:noProof/>
              </w:rPr>
              <w:t>Approche du moyennage du flux thermique dans le temps</w:t>
            </w:r>
            <w:r w:rsidR="002A05EF">
              <w:rPr>
                <w:noProof/>
                <w:webHidden/>
              </w:rPr>
              <w:tab/>
            </w:r>
            <w:r w:rsidR="002A05EF">
              <w:rPr>
                <w:noProof/>
                <w:webHidden/>
              </w:rPr>
              <w:fldChar w:fldCharType="begin"/>
            </w:r>
            <w:r w:rsidR="002A05EF">
              <w:rPr>
                <w:noProof/>
                <w:webHidden/>
              </w:rPr>
              <w:instrText xml:space="preserve"> PAGEREF _Toc534896920 \h </w:instrText>
            </w:r>
            <w:r w:rsidR="002A05EF">
              <w:rPr>
                <w:noProof/>
                <w:webHidden/>
              </w:rPr>
            </w:r>
            <w:r w:rsidR="002A05EF">
              <w:rPr>
                <w:noProof/>
                <w:webHidden/>
              </w:rPr>
              <w:fldChar w:fldCharType="separate"/>
            </w:r>
            <w:r w:rsidR="002A05EF">
              <w:rPr>
                <w:noProof/>
                <w:webHidden/>
              </w:rPr>
              <w:t>77</w:t>
            </w:r>
            <w:r w:rsidR="002A05EF">
              <w:rPr>
                <w:noProof/>
                <w:webHidden/>
              </w:rPr>
              <w:fldChar w:fldCharType="end"/>
            </w:r>
          </w:hyperlink>
        </w:p>
        <w:p w14:paraId="1E8DD06C"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21" w:history="1">
            <w:r w:rsidR="002A05EF" w:rsidRPr="000A07EF">
              <w:rPr>
                <w:rStyle w:val="Lienhypertexte"/>
                <w:noProof/>
              </w:rPr>
              <w:t>4.1.2</w:t>
            </w:r>
            <w:r w:rsidR="002A05EF">
              <w:rPr>
                <w:rFonts w:asciiTheme="minorHAnsi" w:eastAsiaTheme="minorEastAsia" w:hAnsiTheme="minorHAnsi" w:cstheme="minorBidi"/>
                <w:noProof/>
                <w:szCs w:val="22"/>
                <w:lang w:eastAsia="zh-CN"/>
              </w:rPr>
              <w:tab/>
            </w:r>
            <w:r w:rsidR="002A05EF" w:rsidRPr="000A07EF">
              <w:rPr>
                <w:rStyle w:val="Lienhypertexte"/>
                <w:noProof/>
              </w:rPr>
              <w:t>Algorithme de l’effet Morton</w:t>
            </w:r>
            <w:r w:rsidR="002A05EF">
              <w:rPr>
                <w:noProof/>
                <w:webHidden/>
              </w:rPr>
              <w:tab/>
            </w:r>
            <w:r w:rsidR="002A05EF">
              <w:rPr>
                <w:noProof/>
                <w:webHidden/>
              </w:rPr>
              <w:fldChar w:fldCharType="begin"/>
            </w:r>
            <w:r w:rsidR="002A05EF">
              <w:rPr>
                <w:noProof/>
                <w:webHidden/>
              </w:rPr>
              <w:instrText xml:space="preserve"> PAGEREF _Toc534896921 \h </w:instrText>
            </w:r>
            <w:r w:rsidR="002A05EF">
              <w:rPr>
                <w:noProof/>
                <w:webHidden/>
              </w:rPr>
            </w:r>
            <w:r w:rsidR="002A05EF">
              <w:rPr>
                <w:noProof/>
                <w:webHidden/>
              </w:rPr>
              <w:fldChar w:fldCharType="separate"/>
            </w:r>
            <w:r w:rsidR="002A05EF">
              <w:rPr>
                <w:noProof/>
                <w:webHidden/>
              </w:rPr>
              <w:t>79</w:t>
            </w:r>
            <w:r w:rsidR="002A05EF">
              <w:rPr>
                <w:noProof/>
                <w:webHidden/>
              </w:rPr>
              <w:fldChar w:fldCharType="end"/>
            </w:r>
          </w:hyperlink>
        </w:p>
        <w:p w14:paraId="418188AA"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22" w:history="1">
            <w:r w:rsidR="002A05EF" w:rsidRPr="000A07EF">
              <w:rPr>
                <w:rStyle w:val="Lienhypertexte"/>
                <w:noProof/>
              </w:rPr>
              <w:t>4.2</w:t>
            </w:r>
            <w:r w:rsidR="002A05EF">
              <w:rPr>
                <w:rFonts w:asciiTheme="minorHAnsi" w:eastAsiaTheme="minorEastAsia" w:hAnsiTheme="minorHAnsi" w:cstheme="minorBidi"/>
                <w:noProof/>
                <w:szCs w:val="22"/>
                <w:lang w:eastAsia="zh-CN"/>
              </w:rPr>
              <w:tab/>
            </w:r>
            <w:r w:rsidR="002A05EF" w:rsidRPr="000A07EF">
              <w:rPr>
                <w:rStyle w:val="Lienhypertexte"/>
                <w:noProof/>
              </w:rPr>
              <w:t>Description du Banc de l’Effet Morton (BEM)</w:t>
            </w:r>
            <w:r w:rsidR="002A05EF">
              <w:rPr>
                <w:noProof/>
                <w:webHidden/>
              </w:rPr>
              <w:tab/>
            </w:r>
            <w:r w:rsidR="002A05EF">
              <w:rPr>
                <w:noProof/>
                <w:webHidden/>
              </w:rPr>
              <w:fldChar w:fldCharType="begin"/>
            </w:r>
            <w:r w:rsidR="002A05EF">
              <w:rPr>
                <w:noProof/>
                <w:webHidden/>
              </w:rPr>
              <w:instrText xml:space="preserve"> PAGEREF _Toc534896922 \h </w:instrText>
            </w:r>
            <w:r w:rsidR="002A05EF">
              <w:rPr>
                <w:noProof/>
                <w:webHidden/>
              </w:rPr>
            </w:r>
            <w:r w:rsidR="002A05EF">
              <w:rPr>
                <w:noProof/>
                <w:webHidden/>
              </w:rPr>
              <w:fldChar w:fldCharType="separate"/>
            </w:r>
            <w:r w:rsidR="002A05EF">
              <w:rPr>
                <w:noProof/>
                <w:webHidden/>
              </w:rPr>
              <w:t>81</w:t>
            </w:r>
            <w:r w:rsidR="002A05EF">
              <w:rPr>
                <w:noProof/>
                <w:webHidden/>
              </w:rPr>
              <w:fldChar w:fldCharType="end"/>
            </w:r>
          </w:hyperlink>
        </w:p>
        <w:p w14:paraId="2164BBE6"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23" w:history="1">
            <w:r w:rsidR="002A05EF" w:rsidRPr="000A07EF">
              <w:rPr>
                <w:rStyle w:val="Lienhypertexte"/>
                <w:noProof/>
              </w:rPr>
              <w:t>4.2.1</w:t>
            </w:r>
            <w:r w:rsidR="002A05EF">
              <w:rPr>
                <w:rFonts w:asciiTheme="minorHAnsi" w:eastAsiaTheme="minorEastAsia" w:hAnsiTheme="minorHAnsi" w:cstheme="minorBidi"/>
                <w:noProof/>
                <w:szCs w:val="22"/>
                <w:lang w:eastAsia="zh-CN"/>
              </w:rPr>
              <w:tab/>
            </w:r>
            <w:r w:rsidR="002A05EF" w:rsidRPr="000A07EF">
              <w:rPr>
                <w:rStyle w:val="Lienhypertexte"/>
                <w:noProof/>
              </w:rPr>
              <w:t>Caractéristiques du palier testé et lubrifiant</w:t>
            </w:r>
            <w:r w:rsidR="002A05EF">
              <w:rPr>
                <w:noProof/>
                <w:webHidden/>
              </w:rPr>
              <w:tab/>
            </w:r>
            <w:r w:rsidR="002A05EF">
              <w:rPr>
                <w:noProof/>
                <w:webHidden/>
              </w:rPr>
              <w:fldChar w:fldCharType="begin"/>
            </w:r>
            <w:r w:rsidR="002A05EF">
              <w:rPr>
                <w:noProof/>
                <w:webHidden/>
              </w:rPr>
              <w:instrText xml:space="preserve"> PAGEREF _Toc534896923 \h </w:instrText>
            </w:r>
            <w:r w:rsidR="002A05EF">
              <w:rPr>
                <w:noProof/>
                <w:webHidden/>
              </w:rPr>
            </w:r>
            <w:r w:rsidR="002A05EF">
              <w:rPr>
                <w:noProof/>
                <w:webHidden/>
              </w:rPr>
              <w:fldChar w:fldCharType="separate"/>
            </w:r>
            <w:r w:rsidR="002A05EF">
              <w:rPr>
                <w:noProof/>
                <w:webHidden/>
              </w:rPr>
              <w:t>81</w:t>
            </w:r>
            <w:r w:rsidR="002A05EF">
              <w:rPr>
                <w:noProof/>
                <w:webHidden/>
              </w:rPr>
              <w:fldChar w:fldCharType="end"/>
            </w:r>
          </w:hyperlink>
        </w:p>
        <w:p w14:paraId="30892DBD"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24" w:history="1">
            <w:r w:rsidR="002A05EF" w:rsidRPr="000A07EF">
              <w:rPr>
                <w:rStyle w:val="Lienhypertexte"/>
                <w:noProof/>
              </w:rPr>
              <w:t>4.2.2</w:t>
            </w:r>
            <w:r w:rsidR="002A05EF">
              <w:rPr>
                <w:rFonts w:asciiTheme="minorHAnsi" w:eastAsiaTheme="minorEastAsia" w:hAnsiTheme="minorHAnsi" w:cstheme="minorBidi"/>
                <w:noProof/>
                <w:szCs w:val="22"/>
                <w:lang w:eastAsia="zh-CN"/>
              </w:rPr>
              <w:tab/>
            </w:r>
            <w:r w:rsidR="002A05EF" w:rsidRPr="000A07EF">
              <w:rPr>
                <w:rStyle w:val="Lienhypertexte"/>
                <w:noProof/>
              </w:rPr>
              <w:t>Configuration du rotor 430mm</w:t>
            </w:r>
            <w:r w:rsidR="002A05EF">
              <w:rPr>
                <w:noProof/>
                <w:webHidden/>
              </w:rPr>
              <w:tab/>
            </w:r>
            <w:r w:rsidR="002A05EF">
              <w:rPr>
                <w:noProof/>
                <w:webHidden/>
              </w:rPr>
              <w:fldChar w:fldCharType="begin"/>
            </w:r>
            <w:r w:rsidR="002A05EF">
              <w:rPr>
                <w:noProof/>
                <w:webHidden/>
              </w:rPr>
              <w:instrText xml:space="preserve"> PAGEREF _Toc534896924 \h </w:instrText>
            </w:r>
            <w:r w:rsidR="002A05EF">
              <w:rPr>
                <w:noProof/>
                <w:webHidden/>
              </w:rPr>
            </w:r>
            <w:r w:rsidR="002A05EF">
              <w:rPr>
                <w:noProof/>
                <w:webHidden/>
              </w:rPr>
              <w:fldChar w:fldCharType="separate"/>
            </w:r>
            <w:r w:rsidR="002A05EF">
              <w:rPr>
                <w:noProof/>
                <w:webHidden/>
              </w:rPr>
              <w:t>82</w:t>
            </w:r>
            <w:r w:rsidR="002A05EF">
              <w:rPr>
                <w:noProof/>
                <w:webHidden/>
              </w:rPr>
              <w:fldChar w:fldCharType="end"/>
            </w:r>
          </w:hyperlink>
        </w:p>
        <w:p w14:paraId="19AC7491"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25" w:history="1">
            <w:r w:rsidR="002A05EF" w:rsidRPr="000A07EF">
              <w:rPr>
                <w:rStyle w:val="Lienhypertexte"/>
                <w:noProof/>
              </w:rPr>
              <w:t>4.2.3</w:t>
            </w:r>
            <w:r w:rsidR="002A05EF">
              <w:rPr>
                <w:rFonts w:asciiTheme="minorHAnsi" w:eastAsiaTheme="minorEastAsia" w:hAnsiTheme="minorHAnsi" w:cstheme="minorBidi"/>
                <w:noProof/>
                <w:szCs w:val="22"/>
                <w:lang w:eastAsia="zh-CN"/>
              </w:rPr>
              <w:tab/>
            </w:r>
            <w:r w:rsidR="002A05EF" w:rsidRPr="000A07EF">
              <w:rPr>
                <w:rStyle w:val="Lienhypertexte"/>
                <w:noProof/>
              </w:rPr>
              <w:t>Configuration du rotor 700mm</w:t>
            </w:r>
            <w:r w:rsidR="002A05EF">
              <w:rPr>
                <w:noProof/>
                <w:webHidden/>
              </w:rPr>
              <w:tab/>
            </w:r>
            <w:r w:rsidR="002A05EF">
              <w:rPr>
                <w:noProof/>
                <w:webHidden/>
              </w:rPr>
              <w:fldChar w:fldCharType="begin"/>
            </w:r>
            <w:r w:rsidR="002A05EF">
              <w:rPr>
                <w:noProof/>
                <w:webHidden/>
              </w:rPr>
              <w:instrText xml:space="preserve"> PAGEREF _Toc534896925 \h </w:instrText>
            </w:r>
            <w:r w:rsidR="002A05EF">
              <w:rPr>
                <w:noProof/>
                <w:webHidden/>
              </w:rPr>
            </w:r>
            <w:r w:rsidR="002A05EF">
              <w:rPr>
                <w:noProof/>
                <w:webHidden/>
              </w:rPr>
              <w:fldChar w:fldCharType="separate"/>
            </w:r>
            <w:r w:rsidR="002A05EF">
              <w:rPr>
                <w:noProof/>
                <w:webHidden/>
              </w:rPr>
              <w:t>86</w:t>
            </w:r>
            <w:r w:rsidR="002A05EF">
              <w:rPr>
                <w:noProof/>
                <w:webHidden/>
              </w:rPr>
              <w:fldChar w:fldCharType="end"/>
            </w:r>
          </w:hyperlink>
        </w:p>
        <w:p w14:paraId="0800AE67"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26" w:history="1">
            <w:r w:rsidR="002A05EF" w:rsidRPr="000A07EF">
              <w:rPr>
                <w:rStyle w:val="Lienhypertexte"/>
                <w:noProof/>
              </w:rPr>
              <w:t>4.3</w:t>
            </w:r>
            <w:r w:rsidR="002A05EF">
              <w:rPr>
                <w:rFonts w:asciiTheme="minorHAnsi" w:eastAsiaTheme="minorEastAsia" w:hAnsiTheme="minorHAnsi" w:cstheme="minorBidi"/>
                <w:noProof/>
                <w:szCs w:val="22"/>
                <w:lang w:eastAsia="zh-CN"/>
              </w:rPr>
              <w:tab/>
            </w:r>
            <w:r w:rsidR="002A05EF" w:rsidRPr="000A07EF">
              <w:rPr>
                <w:rStyle w:val="Lienhypertexte"/>
                <w:noProof/>
              </w:rPr>
              <w:t>Simulation du rotor 430mm</w:t>
            </w:r>
            <w:r w:rsidR="002A05EF">
              <w:rPr>
                <w:noProof/>
                <w:webHidden/>
              </w:rPr>
              <w:tab/>
            </w:r>
            <w:r w:rsidR="002A05EF">
              <w:rPr>
                <w:noProof/>
                <w:webHidden/>
              </w:rPr>
              <w:fldChar w:fldCharType="begin"/>
            </w:r>
            <w:r w:rsidR="002A05EF">
              <w:rPr>
                <w:noProof/>
                <w:webHidden/>
              </w:rPr>
              <w:instrText xml:space="preserve"> PAGEREF _Toc534896926 \h </w:instrText>
            </w:r>
            <w:r w:rsidR="002A05EF">
              <w:rPr>
                <w:noProof/>
                <w:webHidden/>
              </w:rPr>
            </w:r>
            <w:r w:rsidR="002A05EF">
              <w:rPr>
                <w:noProof/>
                <w:webHidden/>
              </w:rPr>
              <w:fldChar w:fldCharType="separate"/>
            </w:r>
            <w:r w:rsidR="002A05EF">
              <w:rPr>
                <w:noProof/>
                <w:webHidden/>
              </w:rPr>
              <w:t>89</w:t>
            </w:r>
            <w:r w:rsidR="002A05EF">
              <w:rPr>
                <w:noProof/>
                <w:webHidden/>
              </w:rPr>
              <w:fldChar w:fldCharType="end"/>
            </w:r>
          </w:hyperlink>
        </w:p>
        <w:p w14:paraId="1D2F6316"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27" w:history="1">
            <w:r w:rsidR="002A05EF" w:rsidRPr="000A07EF">
              <w:rPr>
                <w:rStyle w:val="Lienhypertexte"/>
                <w:noProof/>
              </w:rPr>
              <w:t>4.3.1</w:t>
            </w:r>
            <w:r w:rsidR="002A05EF">
              <w:rPr>
                <w:rFonts w:asciiTheme="minorHAnsi" w:eastAsiaTheme="minorEastAsia" w:hAnsiTheme="minorHAnsi" w:cstheme="minorBidi"/>
                <w:noProof/>
                <w:szCs w:val="22"/>
                <w:lang w:eastAsia="zh-CN"/>
              </w:rPr>
              <w:tab/>
            </w:r>
            <w:r w:rsidR="002A05EF" w:rsidRPr="000A07EF">
              <w:rPr>
                <w:rStyle w:val="Lienhypertexte"/>
                <w:noProof/>
              </w:rPr>
              <w:t>Vibrations synchrones</w:t>
            </w:r>
            <w:r w:rsidR="002A05EF">
              <w:rPr>
                <w:noProof/>
                <w:webHidden/>
              </w:rPr>
              <w:tab/>
            </w:r>
            <w:r w:rsidR="002A05EF">
              <w:rPr>
                <w:noProof/>
                <w:webHidden/>
              </w:rPr>
              <w:fldChar w:fldCharType="begin"/>
            </w:r>
            <w:r w:rsidR="002A05EF">
              <w:rPr>
                <w:noProof/>
                <w:webHidden/>
              </w:rPr>
              <w:instrText xml:space="preserve"> PAGEREF _Toc534896927 \h </w:instrText>
            </w:r>
            <w:r w:rsidR="002A05EF">
              <w:rPr>
                <w:noProof/>
                <w:webHidden/>
              </w:rPr>
            </w:r>
            <w:r w:rsidR="002A05EF">
              <w:rPr>
                <w:noProof/>
                <w:webHidden/>
              </w:rPr>
              <w:fldChar w:fldCharType="separate"/>
            </w:r>
            <w:r w:rsidR="002A05EF">
              <w:rPr>
                <w:noProof/>
                <w:webHidden/>
              </w:rPr>
              <w:t>90</w:t>
            </w:r>
            <w:r w:rsidR="002A05EF">
              <w:rPr>
                <w:noProof/>
                <w:webHidden/>
              </w:rPr>
              <w:fldChar w:fldCharType="end"/>
            </w:r>
          </w:hyperlink>
        </w:p>
        <w:p w14:paraId="3DF90946"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28" w:history="1">
            <w:r w:rsidR="002A05EF" w:rsidRPr="000A07EF">
              <w:rPr>
                <w:rStyle w:val="Lienhypertexte"/>
                <w:noProof/>
              </w:rPr>
              <w:t>4.3.2</w:t>
            </w:r>
            <w:r w:rsidR="002A05EF">
              <w:rPr>
                <w:rFonts w:asciiTheme="minorHAnsi" w:eastAsiaTheme="minorEastAsia" w:hAnsiTheme="minorHAnsi" w:cstheme="minorBidi"/>
                <w:noProof/>
                <w:szCs w:val="22"/>
                <w:lang w:eastAsia="zh-CN"/>
              </w:rPr>
              <w:tab/>
            </w:r>
            <w:r w:rsidR="002A05EF" w:rsidRPr="000A07EF">
              <w:rPr>
                <w:rStyle w:val="Lienhypertexte"/>
                <w:noProof/>
              </w:rPr>
              <w:t>Température du rotor</w:t>
            </w:r>
            <w:r w:rsidR="002A05EF">
              <w:rPr>
                <w:noProof/>
                <w:webHidden/>
              </w:rPr>
              <w:tab/>
            </w:r>
            <w:r w:rsidR="002A05EF">
              <w:rPr>
                <w:noProof/>
                <w:webHidden/>
              </w:rPr>
              <w:fldChar w:fldCharType="begin"/>
            </w:r>
            <w:r w:rsidR="002A05EF">
              <w:rPr>
                <w:noProof/>
                <w:webHidden/>
              </w:rPr>
              <w:instrText xml:space="preserve"> PAGEREF _Toc534896928 \h </w:instrText>
            </w:r>
            <w:r w:rsidR="002A05EF">
              <w:rPr>
                <w:noProof/>
                <w:webHidden/>
              </w:rPr>
            </w:r>
            <w:r w:rsidR="002A05EF">
              <w:rPr>
                <w:noProof/>
                <w:webHidden/>
              </w:rPr>
              <w:fldChar w:fldCharType="separate"/>
            </w:r>
            <w:r w:rsidR="002A05EF">
              <w:rPr>
                <w:noProof/>
                <w:webHidden/>
              </w:rPr>
              <w:t>93</w:t>
            </w:r>
            <w:r w:rsidR="002A05EF">
              <w:rPr>
                <w:noProof/>
                <w:webHidden/>
              </w:rPr>
              <w:fldChar w:fldCharType="end"/>
            </w:r>
          </w:hyperlink>
        </w:p>
        <w:p w14:paraId="15E5AACF"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29" w:history="1">
            <w:r w:rsidR="002A05EF" w:rsidRPr="000A07EF">
              <w:rPr>
                <w:rStyle w:val="Lienhypertexte"/>
                <w:noProof/>
              </w:rPr>
              <w:t>4.3.3</w:t>
            </w:r>
            <w:r w:rsidR="002A05EF">
              <w:rPr>
                <w:rFonts w:asciiTheme="minorHAnsi" w:eastAsiaTheme="minorEastAsia" w:hAnsiTheme="minorHAnsi" w:cstheme="minorBidi"/>
                <w:noProof/>
                <w:szCs w:val="22"/>
                <w:lang w:eastAsia="zh-CN"/>
              </w:rPr>
              <w:tab/>
            </w:r>
            <w:r w:rsidR="002A05EF" w:rsidRPr="000A07EF">
              <w:rPr>
                <w:rStyle w:val="Lienhypertexte"/>
                <w:noProof/>
              </w:rPr>
              <w:t>Phases du balourd, point haut et point chaud</w:t>
            </w:r>
            <w:r w:rsidR="002A05EF">
              <w:rPr>
                <w:noProof/>
                <w:webHidden/>
              </w:rPr>
              <w:tab/>
            </w:r>
            <w:r w:rsidR="002A05EF">
              <w:rPr>
                <w:noProof/>
                <w:webHidden/>
              </w:rPr>
              <w:fldChar w:fldCharType="begin"/>
            </w:r>
            <w:r w:rsidR="002A05EF">
              <w:rPr>
                <w:noProof/>
                <w:webHidden/>
              </w:rPr>
              <w:instrText xml:space="preserve"> PAGEREF _Toc534896929 \h </w:instrText>
            </w:r>
            <w:r w:rsidR="002A05EF">
              <w:rPr>
                <w:noProof/>
                <w:webHidden/>
              </w:rPr>
            </w:r>
            <w:r w:rsidR="002A05EF">
              <w:rPr>
                <w:noProof/>
                <w:webHidden/>
              </w:rPr>
              <w:fldChar w:fldCharType="separate"/>
            </w:r>
            <w:r w:rsidR="002A05EF">
              <w:rPr>
                <w:noProof/>
                <w:webHidden/>
              </w:rPr>
              <w:t>94</w:t>
            </w:r>
            <w:r w:rsidR="002A05EF">
              <w:rPr>
                <w:noProof/>
                <w:webHidden/>
              </w:rPr>
              <w:fldChar w:fldCharType="end"/>
            </w:r>
          </w:hyperlink>
        </w:p>
        <w:p w14:paraId="26D67BA7"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30" w:history="1">
            <w:r w:rsidR="002A05EF" w:rsidRPr="000A07EF">
              <w:rPr>
                <w:rStyle w:val="Lienhypertexte"/>
                <w:noProof/>
              </w:rPr>
              <w:t>4.3.4</w:t>
            </w:r>
            <w:r w:rsidR="002A05EF">
              <w:rPr>
                <w:rFonts w:asciiTheme="minorHAnsi" w:eastAsiaTheme="minorEastAsia" w:hAnsiTheme="minorHAnsi" w:cstheme="minorBidi"/>
                <w:noProof/>
                <w:szCs w:val="22"/>
                <w:lang w:eastAsia="zh-CN"/>
              </w:rPr>
              <w:tab/>
            </w:r>
            <w:r w:rsidR="002A05EF" w:rsidRPr="000A07EF">
              <w:rPr>
                <w:rStyle w:val="Lienhypertexte"/>
                <w:noProof/>
              </w:rPr>
              <w:t>Critiques des résultats</w:t>
            </w:r>
            <w:r w:rsidR="002A05EF">
              <w:rPr>
                <w:noProof/>
                <w:webHidden/>
              </w:rPr>
              <w:tab/>
            </w:r>
            <w:r w:rsidR="002A05EF">
              <w:rPr>
                <w:noProof/>
                <w:webHidden/>
              </w:rPr>
              <w:fldChar w:fldCharType="begin"/>
            </w:r>
            <w:r w:rsidR="002A05EF">
              <w:rPr>
                <w:noProof/>
                <w:webHidden/>
              </w:rPr>
              <w:instrText xml:space="preserve"> PAGEREF _Toc534896930 \h </w:instrText>
            </w:r>
            <w:r w:rsidR="002A05EF">
              <w:rPr>
                <w:noProof/>
                <w:webHidden/>
              </w:rPr>
            </w:r>
            <w:r w:rsidR="002A05EF">
              <w:rPr>
                <w:noProof/>
                <w:webHidden/>
              </w:rPr>
              <w:fldChar w:fldCharType="separate"/>
            </w:r>
            <w:r w:rsidR="002A05EF">
              <w:rPr>
                <w:noProof/>
                <w:webHidden/>
              </w:rPr>
              <w:t>95</w:t>
            </w:r>
            <w:r w:rsidR="002A05EF">
              <w:rPr>
                <w:noProof/>
                <w:webHidden/>
              </w:rPr>
              <w:fldChar w:fldCharType="end"/>
            </w:r>
          </w:hyperlink>
        </w:p>
        <w:p w14:paraId="0D526ED7"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31" w:history="1">
            <w:r w:rsidR="002A05EF" w:rsidRPr="000A07EF">
              <w:rPr>
                <w:rStyle w:val="Lienhypertexte"/>
                <w:noProof/>
              </w:rPr>
              <w:t>4.4</w:t>
            </w:r>
            <w:r w:rsidR="002A05EF">
              <w:rPr>
                <w:rFonts w:asciiTheme="minorHAnsi" w:eastAsiaTheme="minorEastAsia" w:hAnsiTheme="minorHAnsi" w:cstheme="minorBidi"/>
                <w:noProof/>
                <w:szCs w:val="22"/>
                <w:lang w:eastAsia="zh-CN"/>
              </w:rPr>
              <w:tab/>
            </w:r>
            <w:r w:rsidR="002A05EF" w:rsidRPr="000A07EF">
              <w:rPr>
                <w:rStyle w:val="Lienhypertexte"/>
                <w:noProof/>
              </w:rPr>
              <w:t>Simulation du rotor 700mm</w:t>
            </w:r>
            <w:r w:rsidR="002A05EF">
              <w:rPr>
                <w:noProof/>
                <w:webHidden/>
              </w:rPr>
              <w:tab/>
            </w:r>
            <w:r w:rsidR="002A05EF">
              <w:rPr>
                <w:noProof/>
                <w:webHidden/>
              </w:rPr>
              <w:fldChar w:fldCharType="begin"/>
            </w:r>
            <w:r w:rsidR="002A05EF">
              <w:rPr>
                <w:noProof/>
                <w:webHidden/>
              </w:rPr>
              <w:instrText xml:space="preserve"> PAGEREF _Toc534896931 \h </w:instrText>
            </w:r>
            <w:r w:rsidR="002A05EF">
              <w:rPr>
                <w:noProof/>
                <w:webHidden/>
              </w:rPr>
            </w:r>
            <w:r w:rsidR="002A05EF">
              <w:rPr>
                <w:noProof/>
                <w:webHidden/>
              </w:rPr>
              <w:fldChar w:fldCharType="separate"/>
            </w:r>
            <w:r w:rsidR="002A05EF">
              <w:rPr>
                <w:noProof/>
                <w:webHidden/>
              </w:rPr>
              <w:t>95</w:t>
            </w:r>
            <w:r w:rsidR="002A05EF">
              <w:rPr>
                <w:noProof/>
                <w:webHidden/>
              </w:rPr>
              <w:fldChar w:fldCharType="end"/>
            </w:r>
          </w:hyperlink>
        </w:p>
        <w:p w14:paraId="2E72F849"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32" w:history="1">
            <w:r w:rsidR="002A05EF" w:rsidRPr="000A07EF">
              <w:rPr>
                <w:rStyle w:val="Lienhypertexte"/>
                <w:noProof/>
              </w:rPr>
              <w:t>4.5</w:t>
            </w:r>
            <w:r w:rsidR="002A05EF">
              <w:rPr>
                <w:rFonts w:asciiTheme="minorHAnsi" w:eastAsiaTheme="minorEastAsia" w:hAnsiTheme="minorHAnsi" w:cstheme="minorBidi"/>
                <w:noProof/>
                <w:szCs w:val="22"/>
                <w:lang w:eastAsia="zh-CN"/>
              </w:rPr>
              <w:tab/>
            </w:r>
            <w:r w:rsidR="002A05EF" w:rsidRPr="000A07EF">
              <w:rPr>
                <w:rStyle w:val="Lienhypertexte"/>
                <w:noProof/>
              </w:rPr>
              <w:t>Conclusion</w:t>
            </w:r>
            <w:r w:rsidR="002A05EF">
              <w:rPr>
                <w:noProof/>
                <w:webHidden/>
              </w:rPr>
              <w:tab/>
            </w:r>
            <w:r w:rsidR="002A05EF">
              <w:rPr>
                <w:noProof/>
                <w:webHidden/>
              </w:rPr>
              <w:fldChar w:fldCharType="begin"/>
            </w:r>
            <w:r w:rsidR="002A05EF">
              <w:rPr>
                <w:noProof/>
                <w:webHidden/>
              </w:rPr>
              <w:instrText xml:space="preserve"> PAGEREF _Toc534896932 \h </w:instrText>
            </w:r>
            <w:r w:rsidR="002A05EF">
              <w:rPr>
                <w:noProof/>
                <w:webHidden/>
              </w:rPr>
            </w:r>
            <w:r w:rsidR="002A05EF">
              <w:rPr>
                <w:noProof/>
                <w:webHidden/>
              </w:rPr>
              <w:fldChar w:fldCharType="separate"/>
            </w:r>
            <w:r w:rsidR="002A05EF">
              <w:rPr>
                <w:noProof/>
                <w:webHidden/>
              </w:rPr>
              <w:t>99</w:t>
            </w:r>
            <w:r w:rsidR="002A05EF">
              <w:rPr>
                <w:noProof/>
                <w:webHidden/>
              </w:rPr>
              <w:fldChar w:fldCharType="end"/>
            </w:r>
          </w:hyperlink>
        </w:p>
        <w:p w14:paraId="0BABDB9E" w14:textId="77777777" w:rsidR="002A05EF" w:rsidRDefault="00D726CB">
          <w:pPr>
            <w:pStyle w:val="TM1"/>
            <w:rPr>
              <w:rFonts w:asciiTheme="minorHAnsi" w:eastAsiaTheme="minorEastAsia" w:hAnsiTheme="minorHAnsi" w:cstheme="minorBidi"/>
              <w:sz w:val="22"/>
              <w:szCs w:val="22"/>
              <w:lang w:eastAsia="zh-CN"/>
            </w:rPr>
          </w:pPr>
          <w:hyperlink w:anchor="_Toc534896933" w:history="1">
            <w:r w:rsidR="002A05EF" w:rsidRPr="000A07EF">
              <w:rPr>
                <w:rStyle w:val="Lienhypertexte"/>
              </w:rPr>
              <w:t>Chapitre 5 :  Analyses de la stabilité</w:t>
            </w:r>
            <w:r w:rsidR="002A05EF">
              <w:rPr>
                <w:webHidden/>
              </w:rPr>
              <w:tab/>
            </w:r>
            <w:r w:rsidR="002A05EF">
              <w:rPr>
                <w:webHidden/>
              </w:rPr>
              <w:fldChar w:fldCharType="begin"/>
            </w:r>
            <w:r w:rsidR="002A05EF">
              <w:rPr>
                <w:webHidden/>
              </w:rPr>
              <w:instrText xml:space="preserve"> PAGEREF _Toc534896933 \h </w:instrText>
            </w:r>
            <w:r w:rsidR="002A05EF">
              <w:rPr>
                <w:webHidden/>
              </w:rPr>
            </w:r>
            <w:r w:rsidR="002A05EF">
              <w:rPr>
                <w:webHidden/>
              </w:rPr>
              <w:fldChar w:fldCharType="separate"/>
            </w:r>
            <w:r w:rsidR="002A05EF">
              <w:rPr>
                <w:webHidden/>
              </w:rPr>
              <w:t>100</w:t>
            </w:r>
            <w:r w:rsidR="002A05EF">
              <w:rPr>
                <w:webHidden/>
              </w:rPr>
              <w:fldChar w:fldCharType="end"/>
            </w:r>
          </w:hyperlink>
        </w:p>
        <w:p w14:paraId="5B1500BB"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36" w:history="1">
            <w:r w:rsidR="002A05EF" w:rsidRPr="000A07EF">
              <w:rPr>
                <w:rStyle w:val="Lienhypertexte"/>
                <w:noProof/>
              </w:rPr>
              <w:t>5.1</w:t>
            </w:r>
            <w:r w:rsidR="002A05EF">
              <w:rPr>
                <w:rFonts w:asciiTheme="minorHAnsi" w:eastAsiaTheme="minorEastAsia" w:hAnsiTheme="minorHAnsi" w:cstheme="minorBidi"/>
                <w:noProof/>
                <w:szCs w:val="22"/>
                <w:lang w:eastAsia="zh-CN"/>
              </w:rPr>
              <w:tab/>
            </w:r>
            <w:r w:rsidR="002A05EF" w:rsidRPr="000A07EF">
              <w:rPr>
                <w:rStyle w:val="Lienhypertexte"/>
                <w:noProof/>
              </w:rPr>
              <w:t>Méthode d’analyse de la stabilité</w:t>
            </w:r>
            <w:r w:rsidR="002A05EF">
              <w:rPr>
                <w:noProof/>
                <w:webHidden/>
              </w:rPr>
              <w:tab/>
            </w:r>
            <w:r w:rsidR="002A05EF">
              <w:rPr>
                <w:noProof/>
                <w:webHidden/>
              </w:rPr>
              <w:fldChar w:fldCharType="begin"/>
            </w:r>
            <w:r w:rsidR="002A05EF">
              <w:rPr>
                <w:noProof/>
                <w:webHidden/>
              </w:rPr>
              <w:instrText xml:space="preserve"> PAGEREF _Toc534896936 \h </w:instrText>
            </w:r>
            <w:r w:rsidR="002A05EF">
              <w:rPr>
                <w:noProof/>
                <w:webHidden/>
              </w:rPr>
            </w:r>
            <w:r w:rsidR="002A05EF">
              <w:rPr>
                <w:noProof/>
                <w:webHidden/>
              </w:rPr>
              <w:fldChar w:fldCharType="separate"/>
            </w:r>
            <w:r w:rsidR="002A05EF">
              <w:rPr>
                <w:noProof/>
                <w:webHidden/>
              </w:rPr>
              <w:t>100</w:t>
            </w:r>
            <w:r w:rsidR="002A05EF">
              <w:rPr>
                <w:noProof/>
                <w:webHidden/>
              </w:rPr>
              <w:fldChar w:fldCharType="end"/>
            </w:r>
          </w:hyperlink>
        </w:p>
        <w:p w14:paraId="4FC9F8F3"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37" w:history="1">
            <w:r w:rsidR="002A05EF" w:rsidRPr="000A07EF">
              <w:rPr>
                <w:rStyle w:val="Lienhypertexte"/>
                <w:noProof/>
              </w:rPr>
              <w:t>5.1.1</w:t>
            </w:r>
            <w:r w:rsidR="002A05EF">
              <w:rPr>
                <w:rFonts w:asciiTheme="minorHAnsi" w:eastAsiaTheme="minorEastAsia" w:hAnsiTheme="minorHAnsi" w:cstheme="minorBidi"/>
                <w:noProof/>
                <w:szCs w:val="22"/>
                <w:lang w:eastAsia="zh-CN"/>
              </w:rPr>
              <w:tab/>
            </w:r>
            <w:r w:rsidR="002A05EF" w:rsidRPr="000A07EF">
              <w:rPr>
                <w:rStyle w:val="Lienhypertexte"/>
                <w:noProof/>
              </w:rPr>
              <w:t>Coefficients d’influence de l’effet Morton</w:t>
            </w:r>
            <w:r w:rsidR="002A05EF">
              <w:rPr>
                <w:noProof/>
                <w:webHidden/>
              </w:rPr>
              <w:tab/>
            </w:r>
            <w:r w:rsidR="002A05EF">
              <w:rPr>
                <w:noProof/>
                <w:webHidden/>
              </w:rPr>
              <w:fldChar w:fldCharType="begin"/>
            </w:r>
            <w:r w:rsidR="002A05EF">
              <w:rPr>
                <w:noProof/>
                <w:webHidden/>
              </w:rPr>
              <w:instrText xml:space="preserve"> PAGEREF _Toc534896937 \h </w:instrText>
            </w:r>
            <w:r w:rsidR="002A05EF">
              <w:rPr>
                <w:noProof/>
                <w:webHidden/>
              </w:rPr>
            </w:r>
            <w:r w:rsidR="002A05EF">
              <w:rPr>
                <w:noProof/>
                <w:webHidden/>
              </w:rPr>
              <w:fldChar w:fldCharType="separate"/>
            </w:r>
            <w:r w:rsidR="002A05EF">
              <w:rPr>
                <w:noProof/>
                <w:webHidden/>
              </w:rPr>
              <w:t>100</w:t>
            </w:r>
            <w:r w:rsidR="002A05EF">
              <w:rPr>
                <w:noProof/>
                <w:webHidden/>
              </w:rPr>
              <w:fldChar w:fldCharType="end"/>
            </w:r>
          </w:hyperlink>
        </w:p>
        <w:p w14:paraId="12605527"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38" w:history="1">
            <w:r w:rsidR="002A05EF" w:rsidRPr="000A07EF">
              <w:rPr>
                <w:rStyle w:val="Lienhypertexte"/>
                <w:noProof/>
              </w:rPr>
              <w:t>5.1.2</w:t>
            </w:r>
            <w:r w:rsidR="002A05EF">
              <w:rPr>
                <w:rFonts w:asciiTheme="minorHAnsi" w:eastAsiaTheme="minorEastAsia" w:hAnsiTheme="minorHAnsi" w:cstheme="minorBidi"/>
                <w:noProof/>
                <w:szCs w:val="22"/>
                <w:lang w:eastAsia="zh-CN"/>
              </w:rPr>
              <w:tab/>
            </w:r>
            <w:r w:rsidR="002A05EF" w:rsidRPr="000A07EF">
              <w:rPr>
                <w:rStyle w:val="Lienhypertexte"/>
                <w:noProof/>
              </w:rPr>
              <w:t>Critère de stabilité</w:t>
            </w:r>
            <w:r w:rsidR="002A05EF">
              <w:rPr>
                <w:noProof/>
                <w:webHidden/>
              </w:rPr>
              <w:tab/>
            </w:r>
            <w:r w:rsidR="002A05EF">
              <w:rPr>
                <w:noProof/>
                <w:webHidden/>
              </w:rPr>
              <w:fldChar w:fldCharType="begin"/>
            </w:r>
            <w:r w:rsidR="002A05EF">
              <w:rPr>
                <w:noProof/>
                <w:webHidden/>
              </w:rPr>
              <w:instrText xml:space="preserve"> PAGEREF _Toc534896938 \h </w:instrText>
            </w:r>
            <w:r w:rsidR="002A05EF">
              <w:rPr>
                <w:noProof/>
                <w:webHidden/>
              </w:rPr>
            </w:r>
            <w:r w:rsidR="002A05EF">
              <w:rPr>
                <w:noProof/>
                <w:webHidden/>
              </w:rPr>
              <w:fldChar w:fldCharType="separate"/>
            </w:r>
            <w:r w:rsidR="002A05EF">
              <w:rPr>
                <w:noProof/>
                <w:webHidden/>
              </w:rPr>
              <w:t>101</w:t>
            </w:r>
            <w:r w:rsidR="002A05EF">
              <w:rPr>
                <w:noProof/>
                <w:webHidden/>
              </w:rPr>
              <w:fldChar w:fldCharType="end"/>
            </w:r>
          </w:hyperlink>
        </w:p>
        <w:p w14:paraId="14AF689A"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39" w:history="1">
            <w:r w:rsidR="002A05EF" w:rsidRPr="000A07EF">
              <w:rPr>
                <w:rStyle w:val="Lienhypertexte"/>
                <w:noProof/>
              </w:rPr>
              <w:t>5.1.3</w:t>
            </w:r>
            <w:r w:rsidR="002A05EF">
              <w:rPr>
                <w:rFonts w:asciiTheme="minorHAnsi" w:eastAsiaTheme="minorEastAsia" w:hAnsiTheme="minorHAnsi" w:cstheme="minorBidi"/>
                <w:noProof/>
                <w:szCs w:val="22"/>
                <w:lang w:eastAsia="zh-CN"/>
              </w:rPr>
              <w:tab/>
            </w:r>
            <w:r w:rsidR="002A05EF" w:rsidRPr="000A07EF">
              <w:rPr>
                <w:rStyle w:val="Lienhypertexte"/>
                <w:noProof/>
              </w:rPr>
              <w:t>Approche Lorenz et Murphy</w:t>
            </w:r>
            <w:r w:rsidR="002A05EF">
              <w:rPr>
                <w:noProof/>
                <w:webHidden/>
              </w:rPr>
              <w:tab/>
            </w:r>
            <w:r w:rsidR="002A05EF">
              <w:rPr>
                <w:noProof/>
                <w:webHidden/>
              </w:rPr>
              <w:fldChar w:fldCharType="begin"/>
            </w:r>
            <w:r w:rsidR="002A05EF">
              <w:rPr>
                <w:noProof/>
                <w:webHidden/>
              </w:rPr>
              <w:instrText xml:space="preserve"> PAGEREF _Toc534896939 \h </w:instrText>
            </w:r>
            <w:r w:rsidR="002A05EF">
              <w:rPr>
                <w:noProof/>
                <w:webHidden/>
              </w:rPr>
            </w:r>
            <w:r w:rsidR="002A05EF">
              <w:rPr>
                <w:noProof/>
                <w:webHidden/>
              </w:rPr>
              <w:fldChar w:fldCharType="separate"/>
            </w:r>
            <w:r w:rsidR="002A05EF">
              <w:rPr>
                <w:noProof/>
                <w:webHidden/>
              </w:rPr>
              <w:t>103</w:t>
            </w:r>
            <w:r w:rsidR="002A05EF">
              <w:rPr>
                <w:noProof/>
                <w:webHidden/>
              </w:rPr>
              <w:fldChar w:fldCharType="end"/>
            </w:r>
          </w:hyperlink>
        </w:p>
        <w:p w14:paraId="284C8E99"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40" w:history="1">
            <w:r w:rsidR="002A05EF" w:rsidRPr="000A07EF">
              <w:rPr>
                <w:rStyle w:val="Lienhypertexte"/>
                <w:noProof/>
              </w:rPr>
              <w:t>5.1.4</w:t>
            </w:r>
            <w:r w:rsidR="002A05EF">
              <w:rPr>
                <w:rFonts w:asciiTheme="minorHAnsi" w:eastAsiaTheme="minorEastAsia" w:hAnsiTheme="minorHAnsi" w:cstheme="minorBidi"/>
                <w:noProof/>
                <w:szCs w:val="22"/>
                <w:lang w:eastAsia="zh-CN"/>
              </w:rPr>
              <w:tab/>
            </w:r>
            <w:r w:rsidR="002A05EF" w:rsidRPr="000A07EF">
              <w:rPr>
                <w:rStyle w:val="Lienhypertexte"/>
                <w:noProof/>
              </w:rPr>
              <w:t>Approche analytique améliorée</w:t>
            </w:r>
            <w:r w:rsidR="002A05EF">
              <w:rPr>
                <w:noProof/>
                <w:webHidden/>
              </w:rPr>
              <w:tab/>
            </w:r>
            <w:r w:rsidR="002A05EF">
              <w:rPr>
                <w:noProof/>
                <w:webHidden/>
              </w:rPr>
              <w:fldChar w:fldCharType="begin"/>
            </w:r>
            <w:r w:rsidR="002A05EF">
              <w:rPr>
                <w:noProof/>
                <w:webHidden/>
              </w:rPr>
              <w:instrText xml:space="preserve"> PAGEREF _Toc534896940 \h </w:instrText>
            </w:r>
            <w:r w:rsidR="002A05EF">
              <w:rPr>
                <w:noProof/>
                <w:webHidden/>
              </w:rPr>
            </w:r>
            <w:r w:rsidR="002A05EF">
              <w:rPr>
                <w:noProof/>
                <w:webHidden/>
              </w:rPr>
              <w:fldChar w:fldCharType="separate"/>
            </w:r>
            <w:r w:rsidR="002A05EF">
              <w:rPr>
                <w:noProof/>
                <w:webHidden/>
              </w:rPr>
              <w:t>104</w:t>
            </w:r>
            <w:r w:rsidR="002A05EF">
              <w:rPr>
                <w:noProof/>
                <w:webHidden/>
              </w:rPr>
              <w:fldChar w:fldCharType="end"/>
            </w:r>
          </w:hyperlink>
        </w:p>
        <w:p w14:paraId="1C075555"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41" w:history="1">
            <w:r w:rsidR="002A05EF" w:rsidRPr="000A07EF">
              <w:rPr>
                <w:rStyle w:val="Lienhypertexte"/>
                <w:noProof/>
              </w:rPr>
              <w:t>5.2</w:t>
            </w:r>
            <w:r w:rsidR="002A05EF">
              <w:rPr>
                <w:rFonts w:asciiTheme="minorHAnsi" w:eastAsiaTheme="minorEastAsia" w:hAnsiTheme="minorHAnsi" w:cstheme="minorBidi"/>
                <w:noProof/>
                <w:szCs w:val="22"/>
                <w:lang w:eastAsia="zh-CN"/>
              </w:rPr>
              <w:tab/>
            </w:r>
            <w:r w:rsidR="002A05EF" w:rsidRPr="000A07EF">
              <w:rPr>
                <w:rStyle w:val="Lienhypertexte"/>
                <w:noProof/>
              </w:rPr>
              <w:t>Application au Banc de l’effet Morton (BEM)</w:t>
            </w:r>
            <w:r w:rsidR="002A05EF">
              <w:rPr>
                <w:noProof/>
                <w:webHidden/>
              </w:rPr>
              <w:tab/>
            </w:r>
            <w:r w:rsidR="002A05EF">
              <w:rPr>
                <w:noProof/>
                <w:webHidden/>
              </w:rPr>
              <w:fldChar w:fldCharType="begin"/>
            </w:r>
            <w:r w:rsidR="002A05EF">
              <w:rPr>
                <w:noProof/>
                <w:webHidden/>
              </w:rPr>
              <w:instrText xml:space="preserve"> PAGEREF _Toc534896941 \h </w:instrText>
            </w:r>
            <w:r w:rsidR="002A05EF">
              <w:rPr>
                <w:noProof/>
                <w:webHidden/>
              </w:rPr>
            </w:r>
            <w:r w:rsidR="002A05EF">
              <w:rPr>
                <w:noProof/>
                <w:webHidden/>
              </w:rPr>
              <w:fldChar w:fldCharType="separate"/>
            </w:r>
            <w:r w:rsidR="002A05EF">
              <w:rPr>
                <w:noProof/>
                <w:webHidden/>
              </w:rPr>
              <w:t>105</w:t>
            </w:r>
            <w:r w:rsidR="002A05EF">
              <w:rPr>
                <w:noProof/>
                <w:webHidden/>
              </w:rPr>
              <w:fldChar w:fldCharType="end"/>
            </w:r>
          </w:hyperlink>
        </w:p>
        <w:p w14:paraId="606157DF"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42" w:history="1">
            <w:r w:rsidR="002A05EF" w:rsidRPr="000A07EF">
              <w:rPr>
                <w:rStyle w:val="Lienhypertexte"/>
                <w:noProof/>
              </w:rPr>
              <w:t>5.2.1</w:t>
            </w:r>
            <w:r w:rsidR="002A05EF">
              <w:rPr>
                <w:rFonts w:asciiTheme="minorHAnsi" w:eastAsiaTheme="minorEastAsia" w:hAnsiTheme="minorHAnsi" w:cstheme="minorBidi"/>
                <w:noProof/>
                <w:szCs w:val="22"/>
                <w:lang w:eastAsia="zh-CN"/>
              </w:rPr>
              <w:tab/>
            </w:r>
            <w:r w:rsidR="002A05EF" w:rsidRPr="000A07EF">
              <w:rPr>
                <w:rStyle w:val="Lienhypertexte"/>
                <w:noProof/>
              </w:rPr>
              <w:t>Configuration du rotor court 430mm</w:t>
            </w:r>
            <w:r w:rsidR="002A05EF">
              <w:rPr>
                <w:noProof/>
                <w:webHidden/>
              </w:rPr>
              <w:tab/>
            </w:r>
            <w:r w:rsidR="002A05EF">
              <w:rPr>
                <w:noProof/>
                <w:webHidden/>
              </w:rPr>
              <w:fldChar w:fldCharType="begin"/>
            </w:r>
            <w:r w:rsidR="002A05EF">
              <w:rPr>
                <w:noProof/>
                <w:webHidden/>
              </w:rPr>
              <w:instrText xml:space="preserve"> PAGEREF _Toc534896942 \h </w:instrText>
            </w:r>
            <w:r w:rsidR="002A05EF">
              <w:rPr>
                <w:noProof/>
                <w:webHidden/>
              </w:rPr>
            </w:r>
            <w:r w:rsidR="002A05EF">
              <w:rPr>
                <w:noProof/>
                <w:webHidden/>
              </w:rPr>
              <w:fldChar w:fldCharType="separate"/>
            </w:r>
            <w:r w:rsidR="002A05EF">
              <w:rPr>
                <w:noProof/>
                <w:webHidden/>
              </w:rPr>
              <w:t>106</w:t>
            </w:r>
            <w:r w:rsidR="002A05EF">
              <w:rPr>
                <w:noProof/>
                <w:webHidden/>
              </w:rPr>
              <w:fldChar w:fldCharType="end"/>
            </w:r>
          </w:hyperlink>
        </w:p>
        <w:p w14:paraId="1174F67B"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43" w:history="1">
            <w:r w:rsidR="002A05EF" w:rsidRPr="000A07EF">
              <w:rPr>
                <w:rStyle w:val="Lienhypertexte"/>
                <w:noProof/>
              </w:rPr>
              <w:t>5.2.2</w:t>
            </w:r>
            <w:r w:rsidR="002A05EF">
              <w:rPr>
                <w:rFonts w:asciiTheme="minorHAnsi" w:eastAsiaTheme="minorEastAsia" w:hAnsiTheme="minorHAnsi" w:cstheme="minorBidi"/>
                <w:noProof/>
                <w:szCs w:val="22"/>
                <w:lang w:eastAsia="zh-CN"/>
              </w:rPr>
              <w:tab/>
            </w:r>
            <w:r w:rsidR="002A05EF" w:rsidRPr="000A07EF">
              <w:rPr>
                <w:rStyle w:val="Lienhypertexte"/>
                <w:noProof/>
              </w:rPr>
              <w:t>Configuration du rotor long 700mm</w:t>
            </w:r>
            <w:r w:rsidR="002A05EF">
              <w:rPr>
                <w:noProof/>
                <w:webHidden/>
              </w:rPr>
              <w:tab/>
            </w:r>
            <w:r w:rsidR="002A05EF">
              <w:rPr>
                <w:noProof/>
                <w:webHidden/>
              </w:rPr>
              <w:fldChar w:fldCharType="begin"/>
            </w:r>
            <w:r w:rsidR="002A05EF">
              <w:rPr>
                <w:noProof/>
                <w:webHidden/>
              </w:rPr>
              <w:instrText xml:space="preserve"> PAGEREF _Toc534896943 \h </w:instrText>
            </w:r>
            <w:r w:rsidR="002A05EF">
              <w:rPr>
                <w:noProof/>
                <w:webHidden/>
              </w:rPr>
            </w:r>
            <w:r w:rsidR="002A05EF">
              <w:rPr>
                <w:noProof/>
                <w:webHidden/>
              </w:rPr>
              <w:fldChar w:fldCharType="separate"/>
            </w:r>
            <w:r w:rsidR="002A05EF">
              <w:rPr>
                <w:noProof/>
                <w:webHidden/>
              </w:rPr>
              <w:t>111</w:t>
            </w:r>
            <w:r w:rsidR="002A05EF">
              <w:rPr>
                <w:noProof/>
                <w:webHidden/>
              </w:rPr>
              <w:fldChar w:fldCharType="end"/>
            </w:r>
          </w:hyperlink>
        </w:p>
        <w:p w14:paraId="4F2098CF"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44" w:history="1">
            <w:r w:rsidR="002A05EF" w:rsidRPr="000A07EF">
              <w:rPr>
                <w:rStyle w:val="Lienhypertexte"/>
                <w:noProof/>
              </w:rPr>
              <w:t>5.3</w:t>
            </w:r>
            <w:r w:rsidR="002A05EF">
              <w:rPr>
                <w:rFonts w:asciiTheme="minorHAnsi" w:eastAsiaTheme="minorEastAsia" w:hAnsiTheme="minorHAnsi" w:cstheme="minorBidi"/>
                <w:noProof/>
                <w:szCs w:val="22"/>
                <w:lang w:eastAsia="zh-CN"/>
              </w:rPr>
              <w:tab/>
            </w:r>
            <w:r w:rsidR="002A05EF" w:rsidRPr="000A07EF">
              <w:rPr>
                <w:rStyle w:val="Lienhypertexte"/>
                <w:noProof/>
              </w:rPr>
              <w:t>Application du cas historique: Rotor Faulkner, Strong et Kirk</w:t>
            </w:r>
            <w:r w:rsidR="002A05EF">
              <w:rPr>
                <w:noProof/>
                <w:webHidden/>
              </w:rPr>
              <w:tab/>
            </w:r>
            <w:r w:rsidR="002A05EF">
              <w:rPr>
                <w:noProof/>
                <w:webHidden/>
              </w:rPr>
              <w:fldChar w:fldCharType="begin"/>
            </w:r>
            <w:r w:rsidR="002A05EF">
              <w:rPr>
                <w:noProof/>
                <w:webHidden/>
              </w:rPr>
              <w:instrText xml:space="preserve"> PAGEREF _Toc534896944 \h </w:instrText>
            </w:r>
            <w:r w:rsidR="002A05EF">
              <w:rPr>
                <w:noProof/>
                <w:webHidden/>
              </w:rPr>
            </w:r>
            <w:r w:rsidR="002A05EF">
              <w:rPr>
                <w:noProof/>
                <w:webHidden/>
              </w:rPr>
              <w:fldChar w:fldCharType="separate"/>
            </w:r>
            <w:r w:rsidR="002A05EF">
              <w:rPr>
                <w:noProof/>
                <w:webHidden/>
              </w:rPr>
              <w:t>117</w:t>
            </w:r>
            <w:r w:rsidR="002A05EF">
              <w:rPr>
                <w:noProof/>
                <w:webHidden/>
              </w:rPr>
              <w:fldChar w:fldCharType="end"/>
            </w:r>
          </w:hyperlink>
        </w:p>
        <w:p w14:paraId="30932C05"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45" w:history="1">
            <w:r w:rsidR="002A05EF" w:rsidRPr="000A07EF">
              <w:rPr>
                <w:rStyle w:val="Lienhypertexte"/>
                <w:noProof/>
              </w:rPr>
              <w:t>5.3.1</w:t>
            </w:r>
            <w:r w:rsidR="002A05EF">
              <w:rPr>
                <w:rFonts w:asciiTheme="minorHAnsi" w:eastAsiaTheme="minorEastAsia" w:hAnsiTheme="minorHAnsi" w:cstheme="minorBidi"/>
                <w:noProof/>
                <w:szCs w:val="22"/>
                <w:lang w:eastAsia="zh-CN"/>
              </w:rPr>
              <w:tab/>
            </w:r>
            <w:r w:rsidR="002A05EF" w:rsidRPr="000A07EF">
              <w:rPr>
                <w:rStyle w:val="Lienhypertexte"/>
                <w:noProof/>
              </w:rPr>
              <w:t>Analyse modale</w:t>
            </w:r>
            <w:r w:rsidR="002A05EF">
              <w:rPr>
                <w:noProof/>
                <w:webHidden/>
              </w:rPr>
              <w:tab/>
            </w:r>
            <w:r w:rsidR="002A05EF">
              <w:rPr>
                <w:noProof/>
                <w:webHidden/>
              </w:rPr>
              <w:fldChar w:fldCharType="begin"/>
            </w:r>
            <w:r w:rsidR="002A05EF">
              <w:rPr>
                <w:noProof/>
                <w:webHidden/>
              </w:rPr>
              <w:instrText xml:space="preserve"> PAGEREF _Toc534896945 \h </w:instrText>
            </w:r>
            <w:r w:rsidR="002A05EF">
              <w:rPr>
                <w:noProof/>
                <w:webHidden/>
              </w:rPr>
            </w:r>
            <w:r w:rsidR="002A05EF">
              <w:rPr>
                <w:noProof/>
                <w:webHidden/>
              </w:rPr>
              <w:fldChar w:fldCharType="separate"/>
            </w:r>
            <w:r w:rsidR="002A05EF">
              <w:rPr>
                <w:noProof/>
                <w:webHidden/>
              </w:rPr>
              <w:t>118</w:t>
            </w:r>
            <w:r w:rsidR="002A05EF">
              <w:rPr>
                <w:noProof/>
                <w:webHidden/>
              </w:rPr>
              <w:fldChar w:fldCharType="end"/>
            </w:r>
          </w:hyperlink>
        </w:p>
        <w:p w14:paraId="190C8819"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46" w:history="1">
            <w:r w:rsidR="002A05EF" w:rsidRPr="000A07EF">
              <w:rPr>
                <w:rStyle w:val="Lienhypertexte"/>
                <w:noProof/>
              </w:rPr>
              <w:t>5.3.2</w:t>
            </w:r>
            <w:r w:rsidR="002A05EF">
              <w:rPr>
                <w:rFonts w:asciiTheme="minorHAnsi" w:eastAsiaTheme="minorEastAsia" w:hAnsiTheme="minorHAnsi" w:cstheme="minorBidi"/>
                <w:noProof/>
                <w:szCs w:val="22"/>
                <w:lang w:eastAsia="zh-CN"/>
              </w:rPr>
              <w:tab/>
            </w:r>
            <w:r w:rsidR="002A05EF" w:rsidRPr="000A07EF">
              <w:rPr>
                <w:rStyle w:val="Lienhypertexte"/>
                <w:noProof/>
              </w:rPr>
              <w:t>Analyse de la stabilité de l’effet Morton</w:t>
            </w:r>
            <w:r w:rsidR="002A05EF">
              <w:rPr>
                <w:noProof/>
                <w:webHidden/>
              </w:rPr>
              <w:tab/>
            </w:r>
            <w:r w:rsidR="002A05EF">
              <w:rPr>
                <w:noProof/>
                <w:webHidden/>
              </w:rPr>
              <w:fldChar w:fldCharType="begin"/>
            </w:r>
            <w:r w:rsidR="002A05EF">
              <w:rPr>
                <w:noProof/>
                <w:webHidden/>
              </w:rPr>
              <w:instrText xml:space="preserve"> PAGEREF _Toc534896946 \h </w:instrText>
            </w:r>
            <w:r w:rsidR="002A05EF">
              <w:rPr>
                <w:noProof/>
                <w:webHidden/>
              </w:rPr>
            </w:r>
            <w:r w:rsidR="002A05EF">
              <w:rPr>
                <w:noProof/>
                <w:webHidden/>
              </w:rPr>
              <w:fldChar w:fldCharType="separate"/>
            </w:r>
            <w:r w:rsidR="002A05EF">
              <w:rPr>
                <w:noProof/>
                <w:webHidden/>
              </w:rPr>
              <w:t>120</w:t>
            </w:r>
            <w:r w:rsidR="002A05EF">
              <w:rPr>
                <w:noProof/>
                <w:webHidden/>
              </w:rPr>
              <w:fldChar w:fldCharType="end"/>
            </w:r>
          </w:hyperlink>
        </w:p>
        <w:p w14:paraId="10CDD71D"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47" w:history="1">
            <w:r w:rsidR="002A05EF" w:rsidRPr="000A07EF">
              <w:rPr>
                <w:rStyle w:val="Lienhypertexte"/>
                <w:noProof/>
                <w:lang w:eastAsia="zh-CN"/>
              </w:rPr>
              <w:t>5.4</w:t>
            </w:r>
            <w:r w:rsidR="002A05EF">
              <w:rPr>
                <w:rFonts w:asciiTheme="minorHAnsi" w:eastAsiaTheme="minorEastAsia" w:hAnsiTheme="minorHAnsi" w:cstheme="minorBidi"/>
                <w:noProof/>
                <w:szCs w:val="22"/>
                <w:lang w:eastAsia="zh-CN"/>
              </w:rPr>
              <w:tab/>
            </w:r>
            <w:r w:rsidR="002A05EF" w:rsidRPr="000A07EF">
              <w:rPr>
                <w:rStyle w:val="Lienhypertexte"/>
                <w:noProof/>
                <w:lang w:eastAsia="zh-CN"/>
              </w:rPr>
              <w:t>Solutions de l’effet Morton instable</w:t>
            </w:r>
            <w:r w:rsidR="002A05EF">
              <w:rPr>
                <w:noProof/>
                <w:webHidden/>
              </w:rPr>
              <w:tab/>
            </w:r>
            <w:r w:rsidR="002A05EF">
              <w:rPr>
                <w:noProof/>
                <w:webHidden/>
              </w:rPr>
              <w:fldChar w:fldCharType="begin"/>
            </w:r>
            <w:r w:rsidR="002A05EF">
              <w:rPr>
                <w:noProof/>
                <w:webHidden/>
              </w:rPr>
              <w:instrText xml:space="preserve"> PAGEREF _Toc534896947 \h </w:instrText>
            </w:r>
            <w:r w:rsidR="002A05EF">
              <w:rPr>
                <w:noProof/>
                <w:webHidden/>
              </w:rPr>
            </w:r>
            <w:r w:rsidR="002A05EF">
              <w:rPr>
                <w:noProof/>
                <w:webHidden/>
              </w:rPr>
              <w:fldChar w:fldCharType="separate"/>
            </w:r>
            <w:r w:rsidR="002A05EF">
              <w:rPr>
                <w:noProof/>
                <w:webHidden/>
              </w:rPr>
              <w:t>123</w:t>
            </w:r>
            <w:r w:rsidR="002A05EF">
              <w:rPr>
                <w:noProof/>
                <w:webHidden/>
              </w:rPr>
              <w:fldChar w:fldCharType="end"/>
            </w:r>
          </w:hyperlink>
        </w:p>
        <w:p w14:paraId="43C23792"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48" w:history="1">
            <w:r w:rsidR="002A05EF" w:rsidRPr="000A07EF">
              <w:rPr>
                <w:rStyle w:val="Lienhypertexte"/>
                <w:noProof/>
                <w:lang w:eastAsia="zh-CN"/>
              </w:rPr>
              <w:t>5.4.1</w:t>
            </w:r>
            <w:r w:rsidR="002A05EF">
              <w:rPr>
                <w:rFonts w:asciiTheme="minorHAnsi" w:eastAsiaTheme="minorEastAsia" w:hAnsiTheme="minorHAnsi" w:cstheme="minorBidi"/>
                <w:noProof/>
                <w:szCs w:val="22"/>
                <w:lang w:eastAsia="zh-CN"/>
              </w:rPr>
              <w:tab/>
            </w:r>
            <w:r w:rsidR="002A05EF" w:rsidRPr="000A07EF">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2A05EF">
              <w:rPr>
                <w:noProof/>
                <w:webHidden/>
              </w:rPr>
              <w:tab/>
            </w:r>
            <w:r w:rsidR="002A05EF">
              <w:rPr>
                <w:noProof/>
                <w:webHidden/>
              </w:rPr>
              <w:fldChar w:fldCharType="begin"/>
            </w:r>
            <w:r w:rsidR="002A05EF">
              <w:rPr>
                <w:noProof/>
                <w:webHidden/>
              </w:rPr>
              <w:instrText xml:space="preserve"> PAGEREF _Toc534896948 \h </w:instrText>
            </w:r>
            <w:r w:rsidR="002A05EF">
              <w:rPr>
                <w:noProof/>
                <w:webHidden/>
              </w:rPr>
            </w:r>
            <w:r w:rsidR="002A05EF">
              <w:rPr>
                <w:noProof/>
                <w:webHidden/>
              </w:rPr>
              <w:fldChar w:fldCharType="separate"/>
            </w:r>
            <w:r w:rsidR="002A05EF">
              <w:rPr>
                <w:noProof/>
                <w:webHidden/>
              </w:rPr>
              <w:t>123</w:t>
            </w:r>
            <w:r w:rsidR="002A05EF">
              <w:rPr>
                <w:noProof/>
                <w:webHidden/>
              </w:rPr>
              <w:fldChar w:fldCharType="end"/>
            </w:r>
          </w:hyperlink>
        </w:p>
        <w:p w14:paraId="0CDAB32F"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49" w:history="1">
            <w:r w:rsidR="002A05EF" w:rsidRPr="000A07EF">
              <w:rPr>
                <w:rStyle w:val="Lienhypertexte"/>
                <w:noProof/>
                <w:lang w:eastAsia="zh-CN"/>
              </w:rPr>
              <w:t>5.4.2</w:t>
            </w:r>
            <w:r w:rsidR="002A05EF">
              <w:rPr>
                <w:rFonts w:asciiTheme="minorHAnsi" w:eastAsiaTheme="minorEastAsia" w:hAnsiTheme="minorHAnsi" w:cstheme="minorBidi"/>
                <w:noProof/>
                <w:szCs w:val="22"/>
                <w:lang w:eastAsia="zh-CN"/>
              </w:rPr>
              <w:tab/>
            </w:r>
            <w:r w:rsidR="002A05EF" w:rsidRPr="000A07EF">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sidR="002A05EF">
              <w:rPr>
                <w:noProof/>
                <w:webHidden/>
              </w:rPr>
              <w:tab/>
            </w:r>
            <w:r w:rsidR="002A05EF">
              <w:rPr>
                <w:noProof/>
                <w:webHidden/>
              </w:rPr>
              <w:fldChar w:fldCharType="begin"/>
            </w:r>
            <w:r w:rsidR="002A05EF">
              <w:rPr>
                <w:noProof/>
                <w:webHidden/>
              </w:rPr>
              <w:instrText xml:space="preserve"> PAGEREF _Toc534896949 \h </w:instrText>
            </w:r>
            <w:r w:rsidR="002A05EF">
              <w:rPr>
                <w:noProof/>
                <w:webHidden/>
              </w:rPr>
            </w:r>
            <w:r w:rsidR="002A05EF">
              <w:rPr>
                <w:noProof/>
                <w:webHidden/>
              </w:rPr>
              <w:fldChar w:fldCharType="separate"/>
            </w:r>
            <w:r w:rsidR="002A05EF">
              <w:rPr>
                <w:noProof/>
                <w:webHidden/>
              </w:rPr>
              <w:t>125</w:t>
            </w:r>
            <w:r w:rsidR="002A05EF">
              <w:rPr>
                <w:noProof/>
                <w:webHidden/>
              </w:rPr>
              <w:fldChar w:fldCharType="end"/>
            </w:r>
          </w:hyperlink>
        </w:p>
        <w:p w14:paraId="3D18CF11"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50" w:history="1">
            <w:r w:rsidR="002A05EF" w:rsidRPr="000A07EF">
              <w:rPr>
                <w:rStyle w:val="Lienhypertexte"/>
                <w:noProof/>
                <w:lang w:eastAsia="zh-CN"/>
              </w:rPr>
              <w:t>5.4.3</w:t>
            </w:r>
            <w:r w:rsidR="002A05EF">
              <w:rPr>
                <w:rFonts w:asciiTheme="minorHAnsi" w:eastAsiaTheme="minorEastAsia" w:hAnsiTheme="minorHAnsi" w:cstheme="minorBidi"/>
                <w:noProof/>
                <w:szCs w:val="22"/>
                <w:lang w:eastAsia="zh-CN"/>
              </w:rPr>
              <w:tab/>
            </w:r>
            <w:r w:rsidR="002A05EF" w:rsidRPr="000A07EF">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002A05EF" w:rsidRPr="000A07EF">
              <w:rPr>
                <w:rStyle w:val="Lienhypertexte"/>
                <w:noProof/>
                <w:lang w:eastAsia="zh-CN"/>
              </w:rPr>
              <w:t xml:space="preserve"> et </w:t>
            </w:r>
            <m:oMath>
              <m:r>
                <m:rPr>
                  <m:sty m:val="bi"/>
                </m:rPr>
                <w:rPr>
                  <w:rStyle w:val="Lienhypertexte"/>
                  <w:rFonts w:ascii="Cambria Math" w:hAnsi="Cambria Math"/>
                  <w:noProof/>
                  <w:lang w:eastAsia="zh-CN"/>
                </w:rPr>
                <m:t>B</m:t>
              </m:r>
            </m:oMath>
            <w:r w:rsidR="002A05EF">
              <w:rPr>
                <w:noProof/>
                <w:webHidden/>
              </w:rPr>
              <w:tab/>
            </w:r>
            <w:r w:rsidR="002A05EF">
              <w:rPr>
                <w:noProof/>
                <w:webHidden/>
              </w:rPr>
              <w:fldChar w:fldCharType="begin"/>
            </w:r>
            <w:r w:rsidR="002A05EF">
              <w:rPr>
                <w:noProof/>
                <w:webHidden/>
              </w:rPr>
              <w:instrText xml:space="preserve"> PAGEREF _Toc534896950 \h </w:instrText>
            </w:r>
            <w:r w:rsidR="002A05EF">
              <w:rPr>
                <w:noProof/>
                <w:webHidden/>
              </w:rPr>
            </w:r>
            <w:r w:rsidR="002A05EF">
              <w:rPr>
                <w:noProof/>
                <w:webHidden/>
              </w:rPr>
              <w:fldChar w:fldCharType="separate"/>
            </w:r>
            <w:r w:rsidR="002A05EF">
              <w:rPr>
                <w:noProof/>
                <w:webHidden/>
              </w:rPr>
              <w:t>126</w:t>
            </w:r>
            <w:r w:rsidR="002A05EF">
              <w:rPr>
                <w:noProof/>
                <w:webHidden/>
              </w:rPr>
              <w:fldChar w:fldCharType="end"/>
            </w:r>
          </w:hyperlink>
        </w:p>
        <w:p w14:paraId="7BCC9377" w14:textId="77777777" w:rsidR="002A05EF" w:rsidRDefault="00D726CB">
          <w:pPr>
            <w:pStyle w:val="TM3"/>
            <w:tabs>
              <w:tab w:val="left" w:pos="1320"/>
              <w:tab w:val="right" w:leader="dot" w:pos="9062"/>
            </w:tabs>
            <w:rPr>
              <w:rFonts w:asciiTheme="minorHAnsi" w:eastAsiaTheme="minorEastAsia" w:hAnsiTheme="minorHAnsi" w:cstheme="minorBidi"/>
              <w:noProof/>
              <w:szCs w:val="22"/>
              <w:lang w:eastAsia="zh-CN"/>
            </w:rPr>
          </w:pPr>
          <w:hyperlink w:anchor="_Toc534896951" w:history="1">
            <w:r w:rsidR="002A05EF" w:rsidRPr="000A07EF">
              <w:rPr>
                <w:rStyle w:val="Lienhypertexte"/>
                <w:noProof/>
              </w:rPr>
              <w:t>5.4.4</w:t>
            </w:r>
            <w:r w:rsidR="002A05EF">
              <w:rPr>
                <w:rFonts w:asciiTheme="minorHAnsi" w:eastAsiaTheme="minorEastAsia" w:hAnsiTheme="minorHAnsi" w:cstheme="minorBidi"/>
                <w:noProof/>
                <w:szCs w:val="22"/>
                <w:lang w:eastAsia="zh-CN"/>
              </w:rPr>
              <w:tab/>
            </w:r>
            <w:r w:rsidR="002A05EF" w:rsidRPr="000A07EF">
              <w:rPr>
                <w:rStyle w:val="Lienhypertexte"/>
                <w:noProof/>
              </w:rPr>
              <w:t>Conclusion sur les solutions</w:t>
            </w:r>
            <w:r w:rsidR="002A05EF">
              <w:rPr>
                <w:noProof/>
                <w:webHidden/>
              </w:rPr>
              <w:tab/>
            </w:r>
            <w:r w:rsidR="002A05EF">
              <w:rPr>
                <w:noProof/>
                <w:webHidden/>
              </w:rPr>
              <w:fldChar w:fldCharType="begin"/>
            </w:r>
            <w:r w:rsidR="002A05EF">
              <w:rPr>
                <w:noProof/>
                <w:webHidden/>
              </w:rPr>
              <w:instrText xml:space="preserve"> PAGEREF _Toc534896951 \h </w:instrText>
            </w:r>
            <w:r w:rsidR="002A05EF">
              <w:rPr>
                <w:noProof/>
                <w:webHidden/>
              </w:rPr>
            </w:r>
            <w:r w:rsidR="002A05EF">
              <w:rPr>
                <w:noProof/>
                <w:webHidden/>
              </w:rPr>
              <w:fldChar w:fldCharType="separate"/>
            </w:r>
            <w:r w:rsidR="002A05EF">
              <w:rPr>
                <w:noProof/>
                <w:webHidden/>
              </w:rPr>
              <w:t>128</w:t>
            </w:r>
            <w:r w:rsidR="002A05EF">
              <w:rPr>
                <w:noProof/>
                <w:webHidden/>
              </w:rPr>
              <w:fldChar w:fldCharType="end"/>
            </w:r>
          </w:hyperlink>
        </w:p>
        <w:p w14:paraId="724249B1" w14:textId="77777777" w:rsidR="002A05EF" w:rsidRDefault="00D726CB">
          <w:pPr>
            <w:pStyle w:val="TM2"/>
            <w:tabs>
              <w:tab w:val="left" w:pos="880"/>
              <w:tab w:val="right" w:leader="dot" w:pos="9062"/>
            </w:tabs>
            <w:rPr>
              <w:rFonts w:asciiTheme="minorHAnsi" w:eastAsiaTheme="minorEastAsia" w:hAnsiTheme="minorHAnsi" w:cstheme="minorBidi"/>
              <w:noProof/>
              <w:szCs w:val="22"/>
              <w:lang w:eastAsia="zh-CN"/>
            </w:rPr>
          </w:pPr>
          <w:hyperlink w:anchor="_Toc534896952" w:history="1">
            <w:r w:rsidR="002A05EF" w:rsidRPr="000A07EF">
              <w:rPr>
                <w:rStyle w:val="Lienhypertexte"/>
                <w:noProof/>
              </w:rPr>
              <w:t>5.5</w:t>
            </w:r>
            <w:r w:rsidR="002A05EF">
              <w:rPr>
                <w:rFonts w:asciiTheme="minorHAnsi" w:eastAsiaTheme="minorEastAsia" w:hAnsiTheme="minorHAnsi" w:cstheme="minorBidi"/>
                <w:noProof/>
                <w:szCs w:val="22"/>
                <w:lang w:eastAsia="zh-CN"/>
              </w:rPr>
              <w:tab/>
            </w:r>
            <w:r w:rsidR="002A05EF" w:rsidRPr="000A07EF">
              <w:rPr>
                <w:rStyle w:val="Lienhypertexte"/>
                <w:noProof/>
              </w:rPr>
              <w:t>Conclusion</w:t>
            </w:r>
            <w:r w:rsidR="002A05EF">
              <w:rPr>
                <w:noProof/>
                <w:webHidden/>
              </w:rPr>
              <w:tab/>
            </w:r>
            <w:r w:rsidR="002A05EF">
              <w:rPr>
                <w:noProof/>
                <w:webHidden/>
              </w:rPr>
              <w:fldChar w:fldCharType="begin"/>
            </w:r>
            <w:r w:rsidR="002A05EF">
              <w:rPr>
                <w:noProof/>
                <w:webHidden/>
              </w:rPr>
              <w:instrText xml:space="preserve"> PAGEREF _Toc534896952 \h </w:instrText>
            </w:r>
            <w:r w:rsidR="002A05EF">
              <w:rPr>
                <w:noProof/>
                <w:webHidden/>
              </w:rPr>
            </w:r>
            <w:r w:rsidR="002A05EF">
              <w:rPr>
                <w:noProof/>
                <w:webHidden/>
              </w:rPr>
              <w:fldChar w:fldCharType="separate"/>
            </w:r>
            <w:r w:rsidR="002A05EF">
              <w:rPr>
                <w:noProof/>
                <w:webHidden/>
              </w:rPr>
              <w:t>129</w:t>
            </w:r>
            <w:r w:rsidR="002A05EF">
              <w:rPr>
                <w:noProof/>
                <w:webHidden/>
              </w:rPr>
              <w:fldChar w:fldCharType="end"/>
            </w:r>
          </w:hyperlink>
        </w:p>
        <w:p w14:paraId="7412091A" w14:textId="77777777" w:rsidR="002A05EF" w:rsidRDefault="00D726CB">
          <w:pPr>
            <w:pStyle w:val="TM1"/>
            <w:rPr>
              <w:rFonts w:asciiTheme="minorHAnsi" w:eastAsiaTheme="minorEastAsia" w:hAnsiTheme="minorHAnsi" w:cstheme="minorBidi"/>
              <w:sz w:val="22"/>
              <w:szCs w:val="22"/>
              <w:lang w:eastAsia="zh-CN"/>
            </w:rPr>
          </w:pPr>
          <w:hyperlink w:anchor="_Toc534896953" w:history="1">
            <w:r w:rsidR="002A05EF" w:rsidRPr="000A07EF">
              <w:rPr>
                <w:rStyle w:val="Lienhypertexte"/>
              </w:rPr>
              <w:t>Conclusion générale</w:t>
            </w:r>
            <w:r w:rsidR="002A05EF">
              <w:rPr>
                <w:webHidden/>
              </w:rPr>
              <w:tab/>
            </w:r>
            <w:r w:rsidR="002A05EF">
              <w:rPr>
                <w:webHidden/>
              </w:rPr>
              <w:fldChar w:fldCharType="begin"/>
            </w:r>
            <w:r w:rsidR="002A05EF">
              <w:rPr>
                <w:webHidden/>
              </w:rPr>
              <w:instrText xml:space="preserve"> PAGEREF _Toc534896953 \h </w:instrText>
            </w:r>
            <w:r w:rsidR="002A05EF">
              <w:rPr>
                <w:webHidden/>
              </w:rPr>
            </w:r>
            <w:r w:rsidR="002A05EF">
              <w:rPr>
                <w:webHidden/>
              </w:rPr>
              <w:fldChar w:fldCharType="separate"/>
            </w:r>
            <w:r w:rsidR="002A05EF">
              <w:rPr>
                <w:webHidden/>
              </w:rPr>
              <w:t>130</w:t>
            </w:r>
            <w:r w:rsidR="002A05EF">
              <w:rPr>
                <w:webHidden/>
              </w:rPr>
              <w:fldChar w:fldCharType="end"/>
            </w:r>
          </w:hyperlink>
        </w:p>
        <w:p w14:paraId="72F429BF" w14:textId="77777777" w:rsidR="002A05EF" w:rsidRDefault="00D726CB">
          <w:pPr>
            <w:pStyle w:val="TM1"/>
            <w:rPr>
              <w:rFonts w:asciiTheme="minorHAnsi" w:eastAsiaTheme="minorEastAsia" w:hAnsiTheme="minorHAnsi" w:cstheme="minorBidi"/>
              <w:sz w:val="22"/>
              <w:szCs w:val="22"/>
              <w:lang w:eastAsia="zh-CN"/>
            </w:rPr>
          </w:pPr>
          <w:hyperlink w:anchor="_Toc534896954" w:history="1">
            <w:r w:rsidR="002A05EF" w:rsidRPr="000A07EF">
              <w:rPr>
                <w:rStyle w:val="Lienhypertexte"/>
              </w:rPr>
              <w:t>Annexe I : Méthode des éléments finis pour la conduction thermique</w:t>
            </w:r>
            <w:r w:rsidR="002A05EF">
              <w:rPr>
                <w:webHidden/>
              </w:rPr>
              <w:tab/>
            </w:r>
            <w:r w:rsidR="002A05EF">
              <w:rPr>
                <w:webHidden/>
              </w:rPr>
              <w:fldChar w:fldCharType="begin"/>
            </w:r>
            <w:r w:rsidR="002A05EF">
              <w:rPr>
                <w:webHidden/>
              </w:rPr>
              <w:instrText xml:space="preserve"> PAGEREF _Toc534896954 \h </w:instrText>
            </w:r>
            <w:r w:rsidR="002A05EF">
              <w:rPr>
                <w:webHidden/>
              </w:rPr>
            </w:r>
            <w:r w:rsidR="002A05EF">
              <w:rPr>
                <w:webHidden/>
              </w:rPr>
              <w:fldChar w:fldCharType="separate"/>
            </w:r>
            <w:r w:rsidR="002A05EF">
              <w:rPr>
                <w:webHidden/>
              </w:rPr>
              <w:t>131</w:t>
            </w:r>
            <w:r w:rsidR="002A05EF">
              <w:rPr>
                <w:webHidden/>
              </w:rPr>
              <w:fldChar w:fldCharType="end"/>
            </w:r>
          </w:hyperlink>
        </w:p>
        <w:p w14:paraId="1BF2759B" w14:textId="77777777" w:rsidR="002A05EF" w:rsidRDefault="00D726CB">
          <w:pPr>
            <w:pStyle w:val="TM2"/>
            <w:tabs>
              <w:tab w:val="left" w:pos="1100"/>
              <w:tab w:val="right" w:leader="dot" w:pos="9062"/>
            </w:tabs>
            <w:rPr>
              <w:rFonts w:asciiTheme="minorHAnsi" w:eastAsiaTheme="minorEastAsia" w:hAnsiTheme="minorHAnsi" w:cstheme="minorBidi"/>
              <w:noProof/>
              <w:szCs w:val="22"/>
              <w:lang w:eastAsia="zh-CN"/>
            </w:rPr>
          </w:pPr>
          <w:hyperlink w:anchor="_Toc534896955" w:history="1">
            <w:r w:rsidR="002A05EF" w:rsidRPr="000A07EF">
              <w:rPr>
                <w:rStyle w:val="Lienhypertexte"/>
                <w:noProof/>
              </w:rPr>
              <w:t>A.II.1.</w:t>
            </w:r>
            <w:r w:rsidR="002A05EF">
              <w:rPr>
                <w:rFonts w:asciiTheme="minorHAnsi" w:eastAsiaTheme="minorEastAsia" w:hAnsiTheme="minorHAnsi" w:cstheme="minorBidi"/>
                <w:noProof/>
                <w:szCs w:val="22"/>
                <w:lang w:eastAsia="zh-CN"/>
              </w:rPr>
              <w:tab/>
            </w:r>
            <w:r w:rsidR="002A05EF" w:rsidRPr="000A07EF">
              <w:rPr>
                <w:rStyle w:val="Lienhypertexte"/>
                <w:noProof/>
              </w:rPr>
              <w:t>Formulation variationnelle du problème conduction thermique</w:t>
            </w:r>
            <w:r w:rsidR="002A05EF">
              <w:rPr>
                <w:noProof/>
                <w:webHidden/>
              </w:rPr>
              <w:tab/>
            </w:r>
            <w:r w:rsidR="002A05EF">
              <w:rPr>
                <w:noProof/>
                <w:webHidden/>
              </w:rPr>
              <w:fldChar w:fldCharType="begin"/>
            </w:r>
            <w:r w:rsidR="002A05EF">
              <w:rPr>
                <w:noProof/>
                <w:webHidden/>
              </w:rPr>
              <w:instrText xml:space="preserve"> PAGEREF _Toc534896955 \h </w:instrText>
            </w:r>
            <w:r w:rsidR="002A05EF">
              <w:rPr>
                <w:noProof/>
                <w:webHidden/>
              </w:rPr>
            </w:r>
            <w:r w:rsidR="002A05EF">
              <w:rPr>
                <w:noProof/>
                <w:webHidden/>
              </w:rPr>
              <w:fldChar w:fldCharType="separate"/>
            </w:r>
            <w:r w:rsidR="002A05EF">
              <w:rPr>
                <w:noProof/>
                <w:webHidden/>
              </w:rPr>
              <w:t>131</w:t>
            </w:r>
            <w:r w:rsidR="002A05EF">
              <w:rPr>
                <w:noProof/>
                <w:webHidden/>
              </w:rPr>
              <w:fldChar w:fldCharType="end"/>
            </w:r>
          </w:hyperlink>
        </w:p>
        <w:p w14:paraId="3F968078" w14:textId="77777777" w:rsidR="002A05EF" w:rsidRDefault="00D726CB">
          <w:pPr>
            <w:pStyle w:val="TM2"/>
            <w:tabs>
              <w:tab w:val="left" w:pos="1100"/>
              <w:tab w:val="right" w:leader="dot" w:pos="9062"/>
            </w:tabs>
            <w:rPr>
              <w:rFonts w:asciiTheme="minorHAnsi" w:eastAsiaTheme="minorEastAsia" w:hAnsiTheme="minorHAnsi" w:cstheme="minorBidi"/>
              <w:noProof/>
              <w:szCs w:val="22"/>
              <w:lang w:eastAsia="zh-CN"/>
            </w:rPr>
          </w:pPr>
          <w:hyperlink w:anchor="_Toc534896956" w:history="1">
            <w:r w:rsidR="002A05EF" w:rsidRPr="000A07EF">
              <w:rPr>
                <w:rStyle w:val="Lienhypertexte"/>
                <w:noProof/>
              </w:rPr>
              <w:t>A.II.2.</w:t>
            </w:r>
            <w:r w:rsidR="002A05EF">
              <w:rPr>
                <w:rFonts w:asciiTheme="minorHAnsi" w:eastAsiaTheme="minorEastAsia" w:hAnsiTheme="minorHAnsi" w:cstheme="minorBidi"/>
                <w:noProof/>
                <w:szCs w:val="22"/>
                <w:lang w:eastAsia="zh-CN"/>
              </w:rPr>
              <w:tab/>
            </w:r>
            <w:r w:rsidR="002A05EF" w:rsidRPr="000A07EF">
              <w:rPr>
                <w:rStyle w:val="Lienhypertexte"/>
                <w:noProof/>
              </w:rPr>
              <w:t>Approximation nodale élémentaire et assemblage final</w:t>
            </w:r>
            <w:r w:rsidR="002A05EF">
              <w:rPr>
                <w:noProof/>
                <w:webHidden/>
              </w:rPr>
              <w:tab/>
            </w:r>
            <w:r w:rsidR="002A05EF">
              <w:rPr>
                <w:noProof/>
                <w:webHidden/>
              </w:rPr>
              <w:fldChar w:fldCharType="begin"/>
            </w:r>
            <w:r w:rsidR="002A05EF">
              <w:rPr>
                <w:noProof/>
                <w:webHidden/>
              </w:rPr>
              <w:instrText xml:space="preserve"> PAGEREF _Toc534896956 \h </w:instrText>
            </w:r>
            <w:r w:rsidR="002A05EF">
              <w:rPr>
                <w:noProof/>
                <w:webHidden/>
              </w:rPr>
            </w:r>
            <w:r w:rsidR="002A05EF">
              <w:rPr>
                <w:noProof/>
                <w:webHidden/>
              </w:rPr>
              <w:fldChar w:fldCharType="separate"/>
            </w:r>
            <w:r w:rsidR="002A05EF">
              <w:rPr>
                <w:noProof/>
                <w:webHidden/>
              </w:rPr>
              <w:t>131</w:t>
            </w:r>
            <w:r w:rsidR="002A05EF">
              <w:rPr>
                <w:noProof/>
                <w:webHidden/>
              </w:rPr>
              <w:fldChar w:fldCharType="end"/>
            </w:r>
          </w:hyperlink>
        </w:p>
        <w:p w14:paraId="0BCB482D" w14:textId="77777777" w:rsidR="002A05EF" w:rsidRDefault="00D726CB">
          <w:pPr>
            <w:pStyle w:val="TM1"/>
            <w:rPr>
              <w:rFonts w:asciiTheme="minorHAnsi" w:eastAsiaTheme="minorEastAsia" w:hAnsiTheme="minorHAnsi" w:cstheme="minorBidi"/>
              <w:sz w:val="22"/>
              <w:szCs w:val="22"/>
              <w:lang w:eastAsia="zh-CN"/>
            </w:rPr>
          </w:pPr>
          <w:hyperlink w:anchor="_Toc534896957" w:history="1">
            <w:r w:rsidR="002A05EF" w:rsidRPr="000A07EF">
              <w:rPr>
                <w:rStyle w:val="Lienhypertexte"/>
              </w:rPr>
              <w:t>Annexe II :  Détermination du point haut</w:t>
            </w:r>
            <w:r w:rsidR="002A05EF">
              <w:rPr>
                <w:webHidden/>
              </w:rPr>
              <w:tab/>
            </w:r>
            <w:r w:rsidR="002A05EF">
              <w:rPr>
                <w:webHidden/>
              </w:rPr>
              <w:fldChar w:fldCharType="begin"/>
            </w:r>
            <w:r w:rsidR="002A05EF">
              <w:rPr>
                <w:webHidden/>
              </w:rPr>
              <w:instrText xml:space="preserve"> PAGEREF _Toc534896957 \h </w:instrText>
            </w:r>
            <w:r w:rsidR="002A05EF">
              <w:rPr>
                <w:webHidden/>
              </w:rPr>
            </w:r>
            <w:r w:rsidR="002A05EF">
              <w:rPr>
                <w:webHidden/>
              </w:rPr>
              <w:fldChar w:fldCharType="separate"/>
            </w:r>
            <w:r w:rsidR="002A05EF">
              <w:rPr>
                <w:webHidden/>
              </w:rPr>
              <w:t>133</w:t>
            </w:r>
            <w:r w:rsidR="002A05EF">
              <w:rPr>
                <w:webHidden/>
              </w:rPr>
              <w:fldChar w:fldCharType="end"/>
            </w:r>
          </w:hyperlink>
        </w:p>
        <w:p w14:paraId="109C8BE4" w14:textId="77777777" w:rsidR="002A05EF" w:rsidRDefault="00D726CB">
          <w:pPr>
            <w:pStyle w:val="TM1"/>
            <w:rPr>
              <w:rFonts w:asciiTheme="minorHAnsi" w:eastAsiaTheme="minorEastAsia" w:hAnsiTheme="minorHAnsi" w:cstheme="minorBidi"/>
              <w:sz w:val="22"/>
              <w:szCs w:val="22"/>
              <w:lang w:eastAsia="zh-CN"/>
            </w:rPr>
          </w:pPr>
          <w:hyperlink w:anchor="_Toc534896958" w:history="1">
            <w:r w:rsidR="002A05EF" w:rsidRPr="000A07EF">
              <w:rPr>
                <w:rStyle w:val="Lienhypertexte"/>
              </w:rPr>
              <w:t>Références</w:t>
            </w:r>
            <w:r w:rsidR="002A05EF">
              <w:rPr>
                <w:webHidden/>
              </w:rPr>
              <w:tab/>
            </w:r>
            <w:r w:rsidR="002A05EF">
              <w:rPr>
                <w:webHidden/>
              </w:rPr>
              <w:fldChar w:fldCharType="begin"/>
            </w:r>
            <w:r w:rsidR="002A05EF">
              <w:rPr>
                <w:webHidden/>
              </w:rPr>
              <w:instrText xml:space="preserve"> PAGEREF _Toc534896958 \h </w:instrText>
            </w:r>
            <w:r w:rsidR="002A05EF">
              <w:rPr>
                <w:webHidden/>
              </w:rPr>
            </w:r>
            <w:r w:rsidR="002A05EF">
              <w:rPr>
                <w:webHidden/>
              </w:rPr>
              <w:fldChar w:fldCharType="separate"/>
            </w:r>
            <w:r w:rsidR="002A05EF">
              <w:rPr>
                <w:webHidden/>
              </w:rPr>
              <w:t>136</w:t>
            </w:r>
            <w:r w:rsidR="002A05EF">
              <w:rPr>
                <w:webHidden/>
              </w:rPr>
              <w:fldChar w:fldCharType="end"/>
            </w:r>
          </w:hyperlink>
        </w:p>
        <w:p w14:paraId="3936D875" w14:textId="0B3F1106" w:rsidR="00D85C53" w:rsidRDefault="00162B5B">
          <w:pPr>
            <w:rPr>
              <w:b/>
              <w:bCs/>
            </w:rPr>
          </w:pPr>
          <w:r>
            <w:rPr>
              <w:b/>
              <w:bCs/>
            </w:rPr>
            <w:fldChar w:fldCharType="end"/>
          </w:r>
        </w:p>
        <w:p w14:paraId="3EDE5DE2" w14:textId="081AC2AB" w:rsidR="00162B5B" w:rsidRDefault="00D726CB"/>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89686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D726CB"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D726CB"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D726CB"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03F6A5F9" w:rsidR="00F216A3" w:rsidRDefault="00BA2AC0" w:rsidP="009E1F60">
            <w:pPr>
              <w:spacing w:line="276" w:lineRule="auto"/>
              <w:jc w:val="left"/>
            </w:pPr>
            <w:r>
              <w:t xml:space="preserve">balourd critique </w:t>
            </w:r>
            <w:r w:rsidR="00D726CB">
              <w:t>prédéfini</w:t>
            </w:r>
            <w:bookmarkStart w:id="5" w:name="_GoBack"/>
            <w:bookmarkEnd w:id="5"/>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D726C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D726C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D726C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D726CB"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D726CB"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D726CB"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D726CB"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D726CB"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D726CB"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D726CB"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D726CB"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D726CB"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D726CB"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D726CB"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D726CB"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D726CB"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D726CB"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D726CB"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D726CB"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D726CB"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D726CB"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6" w:name="_Ref529546849"/>
            <w:bookmarkEnd w:id="6"/>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D726CB"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D726CB"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D726CB"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D726CB"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D726CB"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D726CB"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D726CB"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D726CB"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D726CB"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D726CB"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D726CB"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D726CB"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D726CB"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D726CB"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D726CB"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D726CB"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D726CB"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D726CB"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D726CB"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D726CB"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D726CB"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D726CB"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D726CB"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D726CB"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D726CB"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D726CB"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D726CB"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D726CB"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D726CB"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D726CB"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D726CB"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D726CB"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D726CB"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D726CB"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D726CB"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D726CB"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D726CB"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D726CB"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D726CB"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D726CB"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D726CB"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D726CB"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D726CB"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D726CB"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7" w:name="_Toc534896870"/>
      <w:r>
        <w:lastRenderedPageBreak/>
        <w:t>Introduction générale</w:t>
      </w:r>
      <w:bookmarkEnd w:id="7"/>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3B452E7B" w:rsidR="004F6F8B" w:rsidRDefault="0034739B" w:rsidP="0034739B">
      <w:pPr>
        <w:spacing w:line="360" w:lineRule="auto"/>
        <w:ind w:firstLine="708"/>
      </w:pPr>
      <w:r>
        <w:t xml:space="preserve">Turbines à vapeur est un type de machine tournante qui extrait l'énergie thermique de la vapeur sous pression et l'utilise pour produire un travail mécanique de rotation. Ce mouvement de rotation est bien adapté pour entraîner un alternateur électrique dans le but de générer de l'électricité. Dans </w:t>
      </w:r>
      <w:r w:rsidR="000B460E">
        <w:t>les c</w:t>
      </w:r>
      <w:r w:rsidR="000B460E" w:rsidRPr="000B460E">
        <w:t>entrale</w:t>
      </w:r>
      <w:r w:rsidR="000B460E">
        <w:t>s</w:t>
      </w:r>
      <w:r w:rsidR="000B460E" w:rsidRPr="000B460E">
        <w:t xml:space="preserve"> électrique</w:t>
      </w:r>
      <w:r w:rsidR="000B460E">
        <w:t>s</w:t>
      </w:r>
      <w:r>
        <w:t xml:space="preserve">, </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"la ligne d’arbre</w:t>
      </w:r>
      <w:r w:rsidR="00333537">
        <w:t>s</w:t>
      </w:r>
      <w:r w:rsidR="00AB473D">
        <w:t xml:space="preserve">". </w:t>
      </w:r>
      <w:r w:rsidR="002B658F">
        <w:t xml:space="preserve">La turbine à vapeur couplée </w:t>
      </w:r>
      <w:r>
        <w:t xml:space="preserve">avec </w:t>
      </w:r>
      <w:r w:rsidR="002B658F">
        <w:t>l’</w:t>
      </w:r>
      <w:r>
        <w:t>alternateur, nomm</w:t>
      </w:r>
      <w:r w:rsidR="002B658F">
        <w:t>é</w:t>
      </w:r>
      <w:r>
        <w:t xml:space="preserve"> 'Groupe Turbo-Alternateur</w:t>
      </w:r>
      <w:r w:rsidR="002A534D">
        <w:t xml:space="preserve"> </w:t>
      </w:r>
      <w:r>
        <w:t>(GTA)</w:t>
      </w:r>
      <w:r w:rsidR="00742D30">
        <w:t>’,</w:t>
      </w:r>
      <w:r>
        <w:t xml:space="preserve"> est indispensable pour assurer la production de l'énergie quotidienne</w:t>
      </w:r>
      <w:r w:rsidR="002A534D">
        <w:t xml:space="preserve"> (</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2A05EF" w:rsidRPr="002A05EF">
        <w:rPr>
          <w:b/>
          <w:iCs/>
        </w:rPr>
        <w:t xml:space="preserve">Figure </w:t>
      </w:r>
      <w:r w:rsidR="002A05EF" w:rsidRPr="002A05EF">
        <w:rPr>
          <w:b/>
          <w:iCs/>
          <w:noProof/>
        </w:rPr>
        <w:t>1</w:t>
      </w:r>
      <w:r w:rsidR="002A534D" w:rsidRPr="002A534D">
        <w:rPr>
          <w:b/>
        </w:rPr>
        <w:fldChar w:fldCharType="end"/>
      </w:r>
      <w:r w:rsidR="002A534D">
        <w:t>)</w:t>
      </w:r>
      <w:r>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3AB5DC1F"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8" w:name="_Ref534813007"/>
      <w:bookmarkStart w:id="9" w:name="_Toc532823523"/>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8"/>
      <w:r w:rsidRPr="00A21671">
        <w:rPr>
          <w:rFonts w:ascii="Calibri" w:eastAsia="Times New Roman" w:hAnsi="Calibri" w:cs="Times New Roman"/>
          <w:i w:val="0"/>
          <w:iCs w:val="0"/>
          <w:color w:val="auto"/>
          <w:sz w:val="22"/>
          <w:szCs w:val="20"/>
          <w:lang w:eastAsia="fr-FR"/>
        </w:rPr>
        <w:t> : Photographie d’une ligne d’arbre de GTA 1300 MW</w:t>
      </w:r>
      <w:bookmarkEnd w:id="9"/>
      <w:r>
        <w:rPr>
          <w:rFonts w:ascii="Calibri" w:eastAsia="Times New Roman" w:hAnsi="Calibri" w:cs="Times New Roman"/>
          <w:i w:val="0"/>
          <w:iCs w:val="0"/>
          <w:color w:val="auto"/>
          <w:sz w:val="22"/>
          <w:szCs w:val="20"/>
          <w:lang w:eastAsia="fr-FR"/>
        </w:rPr>
        <w:t xml:space="preserve"> exploité par le groupe EDF </w:t>
      </w:r>
    </w:p>
    <w:p w14:paraId="52ABB17E" w14:textId="0EFFAA27" w:rsidR="00640CC9" w:rsidRDefault="0034739B" w:rsidP="007C3176">
      <w:pPr>
        <w:spacing w:line="360" w:lineRule="auto"/>
        <w:ind w:firstLine="708"/>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s</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avec </w:t>
      </w:r>
      <w:r w:rsidR="00DA21F3">
        <w:t>un</w:t>
      </w:r>
      <w:r w:rsidR="000C4A56">
        <w:t xml:space="preserve"> niveau important</w:t>
      </w:r>
      <w:r w:rsidR="00ED7CBF">
        <w:t xml:space="preserve"> </w:t>
      </w:r>
      <w:r w:rsidR="00513D9C">
        <w:t>pourraient</w:t>
      </w:r>
      <w:r w:rsidR="00ED7CBF">
        <w:t xml:space="preserve"> être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C655F0">
        <w:t>p</w:t>
      </w:r>
      <w:r w:rsidR="000C4A56">
        <w:t>arfois</w:t>
      </w:r>
      <w:r w:rsidR="00BF4B06">
        <w:t xml:space="preserve"> </w:t>
      </w:r>
      <w:r w:rsidR="000C4A56">
        <w:t xml:space="preserve">conduire à un comportement instable et dangereux. </w:t>
      </w:r>
      <w:r w:rsidR="00513D9C">
        <w:t xml:space="preserve">Ainsi, </w:t>
      </w:r>
      <w:r w:rsidR="00C81BA4">
        <w:t>l</w:t>
      </w:r>
      <w:r w:rsidR="00640CC9">
        <w:t xml:space="preserve">a recherche des solutions pour éviter et diminuer le niveau </w:t>
      </w:r>
      <w:r w:rsidR="00C81BA4">
        <w:t xml:space="preserve">important </w:t>
      </w:r>
      <w:r w:rsidR="00640CC9">
        <w:t>des vibrations</w:t>
      </w:r>
      <w:r w:rsidR="00C81BA4">
        <w:t xml:space="preserve"> est un sujet principal en dynamique des rotors.</w:t>
      </w:r>
      <w:r w:rsidR="003003DC">
        <w:t xml:space="preserve"> </w:t>
      </w:r>
      <w:r w:rsidR="00640CC9">
        <w:t xml:space="preserve"> </w:t>
      </w:r>
    </w:p>
    <w:p w14:paraId="470A2C9C" w14:textId="1B672615" w:rsidR="000C2B20" w:rsidRDefault="001E2B16" w:rsidP="00D3040C">
      <w:pPr>
        <w:spacing w:line="360" w:lineRule="auto"/>
        <w:ind w:firstLine="708"/>
      </w:pPr>
      <w:r>
        <w:t xml:space="preserve">Le comportement des vibrations peut provenir des divers effets parasites tels que déséquilibrage, déformation non homogène et </w:t>
      </w:r>
      <w:r w:rsidR="00BD1D7A">
        <w:t>dé</w:t>
      </w:r>
      <w:r>
        <w:t>salignement</w:t>
      </w:r>
      <w:r w:rsidR="00BD1D7A">
        <w:t xml:space="preserve"> du rotor</w:t>
      </w:r>
      <w:r>
        <w:t xml:space="preserve">. </w:t>
      </w:r>
      <w:r w:rsidR="00FE61BA">
        <w:t xml:space="preserve">Ces effets </w:t>
      </w:r>
      <w:r w:rsidR="00504EEC">
        <w:t>créent</w:t>
      </w:r>
      <w:r w:rsidR="00242925">
        <w:t xml:space="preserve"> souvent</w:t>
      </w:r>
      <w:r w:rsidR="009F3F4D">
        <w:t xml:space="preserve"> l</w:t>
      </w:r>
      <w:r w:rsidR="00FE61BA">
        <w:t>es sources d’</w:t>
      </w:r>
      <w:r w:rsidR="00277CE7">
        <w:t>excitation synchrone</w:t>
      </w:r>
      <w:r w:rsidR="00E61861">
        <w:t xml:space="preserve"> </w:t>
      </w:r>
      <w:r w:rsidR="00151B4E">
        <w:t xml:space="preserve">qui sont </w:t>
      </w:r>
      <w:r w:rsidR="000D057E">
        <w:t>caractérisées</w:t>
      </w:r>
      <w:r w:rsidR="008954C4">
        <w:t xml:space="preserve"> sous forme de</w:t>
      </w:r>
      <w:r w:rsidR="00E61861">
        <w:t xml:space="preserve"> balourd.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0C2B20">
        <w:t xml:space="preserve"> au rotor.  Sous l’effet de cette force</w:t>
      </w:r>
      <w:r w:rsidR="005638C9">
        <w:t xml:space="preserve"> et les autres forces extérieures appliquées au rotor (force des paliers, gravité etc.)</w:t>
      </w:r>
      <w:r w:rsidR="000C2B20">
        <w:t xml:space="preserve">, </w:t>
      </w:r>
      <w:r w:rsidR="000C2B20">
        <w:lastRenderedPageBreak/>
        <w:t>l</w:t>
      </w:r>
      <w:r w:rsidR="004844EA">
        <w:t>e</w:t>
      </w:r>
      <w:r w:rsidR="0083539B">
        <w:t xml:space="preserve"> centre du </w:t>
      </w:r>
      <w:r w:rsidR="004844EA">
        <w:t>rotor</w:t>
      </w:r>
      <w:r w:rsidR="000C2B20">
        <w:t xml:space="preserve"> vibre et</w:t>
      </w:r>
      <w:r w:rsidR="004844EA">
        <w:t xml:space="preserve"> </w:t>
      </w:r>
      <w:r w:rsidR="000C2B20">
        <w:t>trace</w:t>
      </w:r>
      <w:r w:rsidR="0083539B">
        <w:t xml:space="preserve"> une trajectoire périodique autour d’</w:t>
      </w:r>
      <w:r w:rsidR="00BA0D23">
        <w:t>une position</w:t>
      </w:r>
      <w:r w:rsidR="00E82F73">
        <w:t xml:space="preserve"> d’équilibre</w:t>
      </w:r>
      <w:r w:rsidR="00BA0D23">
        <w:t xml:space="preserve"> </w:t>
      </w:r>
      <w:r w:rsidR="00FC297E">
        <w:t>en même temps de sa rotation propre</w:t>
      </w:r>
      <w:r w:rsidR="001E2394">
        <w:t xml:space="preserve"> (</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2A05EF" w:rsidRPr="002A05EF">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82F9B14"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10" w:name="_Ref534883893"/>
      <w:r w:rsidRPr="00E66279">
        <w:rPr>
          <w:rFonts w:ascii="Calibri" w:eastAsia="Times New Roman" w:hAnsi="Calibri" w:cs="Times New Roman"/>
          <w:i w:val="0"/>
          <w:iCs w:val="0"/>
          <w:color w:val="auto"/>
          <w:sz w:val="22"/>
          <w:szCs w:val="20"/>
          <w:lang w:eastAsia="fr-FR"/>
        </w:rPr>
        <w:t xml:space="preserve">Figure </w:t>
      </w:r>
      <w:r w:rsidRPr="00E66279">
        <w:rPr>
          <w:rFonts w:ascii="Calibri" w:eastAsia="Times New Roman" w:hAnsi="Calibri" w:cs="Times New Roman"/>
          <w:i w:val="0"/>
          <w:iCs w:val="0"/>
          <w:color w:val="auto"/>
          <w:sz w:val="22"/>
          <w:szCs w:val="20"/>
          <w:lang w:eastAsia="fr-FR"/>
        </w:rPr>
        <w:fldChar w:fldCharType="begin"/>
      </w:r>
      <w:r w:rsidRPr="00E66279">
        <w:rPr>
          <w:rFonts w:ascii="Calibri" w:eastAsia="Times New Roman" w:hAnsi="Calibri" w:cs="Times New Roman"/>
          <w:i w:val="0"/>
          <w:iCs w:val="0"/>
          <w:color w:val="auto"/>
          <w:sz w:val="22"/>
          <w:szCs w:val="20"/>
          <w:lang w:eastAsia="fr-FR"/>
        </w:rPr>
        <w:instrText xml:space="preserve"> SEQ Figure \* ARABIC </w:instrText>
      </w:r>
      <w:r w:rsidRPr="00E66279">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Pr="00E66279">
        <w:rPr>
          <w:rFonts w:ascii="Calibri" w:eastAsia="Times New Roman" w:hAnsi="Calibri" w:cs="Times New Roman"/>
          <w:i w:val="0"/>
          <w:iCs w:val="0"/>
          <w:color w:val="auto"/>
          <w:sz w:val="22"/>
          <w:szCs w:val="20"/>
          <w:lang w:eastAsia="fr-FR"/>
        </w:rPr>
        <w:fldChar w:fldCharType="end"/>
      </w:r>
      <w:bookmarkEnd w:id="10"/>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096BBE72" w14:textId="1911C8C1"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2A05EF">
        <w:rPr>
          <w:b/>
        </w:rPr>
        <w:t>[1]</w:t>
      </w:r>
      <w:r w:rsidR="00414610" w:rsidRPr="00414610">
        <w:rPr>
          <w:b/>
        </w:rPr>
        <w:fldChar w:fldCharType="end"/>
      </w:r>
      <w:r w:rsidR="006C75C0">
        <w:t xml:space="preserve"> avec toutes les connaissances accumulé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BA6A24">
        <w:t xml:space="preserve">conduire </w:t>
      </w:r>
      <w:r w:rsidR="00DA4B32">
        <w:t xml:space="preserve">à une instabilité des vibrations </w:t>
      </w:r>
      <w:r w:rsidR="009D653D">
        <w:t>dans le temps</w:t>
      </w:r>
      <w:r w:rsidR="00C95B45">
        <w:t>.</w:t>
      </w:r>
      <w:r w:rsidR="007A09F1">
        <w:t xml:space="preserve"> Ce problème décrit est </w:t>
      </w:r>
      <w:r w:rsidR="00A918E4">
        <w:t xml:space="preserve">dénommé </w:t>
      </w:r>
      <w:r w:rsidR="007A09F1">
        <w:t>l’effet Morton.</w:t>
      </w:r>
    </w:p>
    <w:p w14:paraId="1B4F6635" w14:textId="5DA2379D"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2A05EF">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2A05EF">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2A05EF" w:rsidRPr="002A05EF">
        <w:rPr>
          <w:rStyle w:val="shorttext"/>
          <w:b/>
          <w:iCs/>
        </w:rPr>
        <w:t>Figure 3</w:t>
      </w:r>
      <w:r w:rsidR="00CE3722" w:rsidRPr="00CE3722">
        <w:rPr>
          <w:b/>
        </w:rPr>
        <w:fldChar w:fldCharType="end"/>
      </w:r>
      <w:r w:rsidR="00CE3722">
        <w:rPr>
          <w:b/>
        </w:rPr>
        <w:t>)</w:t>
      </w:r>
      <w:r w:rsidR="0026547A">
        <w:t xml:space="preserve">. La source de l’instabilité a été clairement identifiée comme étant le couplage entre la vibration synchrone du rotor et sa déformation thermique </w:t>
      </w:r>
      <w:r w:rsidR="0026547A">
        <w:lastRenderedPageBreak/>
        <w:t>due à l’échauffement dans les paliers. A présent, elle est reconnue comme un problème de la dynamique des rotors dont les modèles théoriques et expérimentaux nécessitent encore des développements. Le nombre élevé d’articles de review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2A05EF">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2A05EF">
        <w:rPr>
          <w:b/>
        </w:rPr>
        <w:t>[7]</w:t>
      </w:r>
      <w:r w:rsidR="0026547A" w:rsidRPr="00F31491">
        <w:rPr>
          <w:b/>
        </w:rPr>
        <w:fldChar w:fldCharType="end"/>
      </w:r>
      <w:r w:rsidR="0026547A">
        <w:t>) témoigne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0F496FBB">
            <wp:extent cx="4782709" cy="3050348"/>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20"/>
                    <a:stretch>
                      <a:fillRect/>
                    </a:stretch>
                  </pic:blipFill>
                  <pic:spPr>
                    <a:xfrm>
                      <a:off x="0" y="0"/>
                      <a:ext cx="4785665" cy="3052233"/>
                    </a:xfrm>
                    <a:prstGeom prst="rect">
                      <a:avLst/>
                    </a:prstGeom>
                  </pic:spPr>
                </pic:pic>
              </a:graphicData>
            </a:graphic>
          </wp:inline>
        </w:drawing>
      </w:r>
    </w:p>
    <w:p w14:paraId="19B40527" w14:textId="77777777" w:rsidR="00DD28B9" w:rsidRDefault="00DD28B9" w:rsidP="00CE3722">
      <w:pPr>
        <w:jc w:val="center"/>
        <w:rPr>
          <w:rStyle w:val="shorttext"/>
          <w:i/>
          <w:iCs/>
        </w:rPr>
      </w:pPr>
      <w:bookmarkStart w:id="11" w:name="_Ref534896233"/>
      <w:r w:rsidRPr="00CE3722">
        <w:t xml:space="preserve">Figure </w:t>
      </w:r>
      <w:fldSimple w:instr=" SEQ Figure \* ARABIC ">
        <w:r w:rsidR="002A05EF">
          <w:rPr>
            <w:noProof/>
          </w:rPr>
          <w:t>3</w:t>
        </w:r>
      </w:fldSimple>
      <w:bookmarkEnd w:id="11"/>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2A05EF">
        <w:rPr>
          <w:b/>
        </w:rPr>
        <w:t>[5]</w:t>
      </w:r>
      <w:r w:rsidRPr="00CE3722">
        <w:rPr>
          <w:b/>
        </w:rPr>
        <w:fldChar w:fldCharType="end"/>
      </w:r>
      <w:r w:rsidRPr="00CE3722">
        <w:t>)</w:t>
      </w:r>
    </w:p>
    <w:p w14:paraId="438A16FD" w14:textId="78A3C0EA" w:rsidR="00B704F6" w:rsidRDefault="00D119C4" w:rsidP="00CE3722">
      <w:pPr>
        <w:overflowPunct/>
        <w:spacing w:before="120" w:line="360" w:lineRule="auto"/>
        <w:ind w:firstLine="709"/>
        <w:textAlignment w:val="auto"/>
      </w:pPr>
      <w:r>
        <w:t xml:space="preserve">Les objectives </w:t>
      </w:r>
      <w:r w:rsidR="00966469" w:rsidRPr="00966469">
        <w:t xml:space="preserve">de cette thèse est </w:t>
      </w:r>
      <w:r w:rsidR="00B704F6">
        <w:t xml:space="preserve">ainsi </w:t>
      </w:r>
      <w:r w:rsidR="00966469" w:rsidRPr="00966469">
        <w:t>de mieux comprendre l’effet Morton, ses causes et</w:t>
      </w:r>
      <w:r>
        <w:t xml:space="preserve"> de proposer</w:t>
      </w:r>
      <w:r w:rsidR="00966469" w:rsidRPr="00966469">
        <w:t xml:space="preserve"> ses éventuels remèdes</w:t>
      </w:r>
      <w:r>
        <w:t xml:space="preserve"> aux industries</w:t>
      </w:r>
      <w:r w:rsidR="00966469" w:rsidRPr="00966469">
        <w:t xml:space="preserve">. Ceci passe par des simulations </w:t>
      </w:r>
      <w:r w:rsidR="00CC35B5">
        <w:t xml:space="preserve">numériques qui </w:t>
      </w:r>
      <w:r>
        <w:t>présen</w:t>
      </w:r>
      <w:r w:rsidR="00E307F3">
        <w:t>tent des challenges importants.</w:t>
      </w:r>
      <w:r>
        <w:t xml:space="preserve"> </w:t>
      </w:r>
      <w:r w:rsidR="009A1399">
        <w:t>D’une part</w:t>
      </w:r>
      <w:r w:rsidR="00E307F3">
        <w:t xml:space="preserve">, </w:t>
      </w:r>
      <w:r w:rsidR="009A1399">
        <w:rPr>
          <w:szCs w:val="22"/>
        </w:rPr>
        <w:t xml:space="preserve">l’effet Morton est par essence un problème multi-physique qui est au carrefour de plusieurs </w:t>
      </w:r>
      <w:r w:rsidR="00E86794">
        <w:rPr>
          <w:szCs w:val="22"/>
        </w:rPr>
        <w:t>disciplines,</w:t>
      </w:r>
      <w:r w:rsidR="00554443">
        <w:rPr>
          <w:szCs w:val="22"/>
        </w:rPr>
        <w:t xml:space="preserve"> </w:t>
      </w:r>
      <w:r w:rsidR="009A1399">
        <w:rPr>
          <w:szCs w:val="22"/>
        </w:rPr>
        <w:t xml:space="preserve">à savoir la dynamique du rotor, la lubrification hydrodynamique et la thermomécanique. Le couplage de ces phénomènes présente des challenges numérique et informatique non négligeables. D’autre part, </w:t>
      </w:r>
      <w:r>
        <w:rPr>
          <w:szCs w:val="22"/>
        </w:rPr>
        <w:t xml:space="preserve">la problématique posée par l’effet Morton est multi-échelle en temps et en espace. </w:t>
      </w:r>
      <w:r w:rsidR="009A1399">
        <w:rPr>
          <w:szCs w:val="22"/>
        </w:rPr>
        <w:t>L</w:t>
      </w:r>
      <w:r w:rsidR="004D61DA">
        <w:rPr>
          <w:szCs w:val="22"/>
        </w:rPr>
        <w:t xml:space="preserve">es temps caractéristiques des vibrations de la ligne d’arbres est de l’ordre de milliseconde alors que ceux relatifs aux transferts thermiques sont de l’ordre de minutes, voire </w:t>
      </w:r>
      <w:r w:rsidR="009F3168">
        <w:rPr>
          <w:szCs w:val="22"/>
        </w:rPr>
        <w:t xml:space="preserve">heures. </w:t>
      </w:r>
      <w:r w:rsidR="004D61DA">
        <w:rPr>
          <w:szCs w:val="22"/>
        </w:rPr>
        <w:t xml:space="preserve">Les dimensions caractéristiques sont elles aussi très différentes (des pièces mécaniques de quelques dizaines de mètres guidées par des films fluides de quelque dizaines de microns). </w:t>
      </w:r>
      <w:r w:rsidR="00DE357A">
        <w:rPr>
          <w:szCs w:val="22"/>
        </w:rPr>
        <w:t xml:space="preserve">Les deux défis rendent la modélisation numérique du phénomène sophistiquée.  </w:t>
      </w:r>
    </w:p>
    <w:p w14:paraId="3D2CD0C3" w14:textId="6F839AF0" w:rsidR="00E86794" w:rsidRDefault="002B128D" w:rsidP="00E86794">
      <w:pPr>
        <w:overflowPunct/>
        <w:spacing w:line="360" w:lineRule="auto"/>
        <w:ind w:firstLine="708"/>
        <w:textAlignment w:val="auto"/>
      </w:pPr>
      <w:r>
        <w:t xml:space="preserve">Au point de vue </w:t>
      </w:r>
      <w:r w:rsidR="00554443">
        <w:t>d’</w:t>
      </w:r>
      <w:r>
        <w:t>industrie</w:t>
      </w:r>
      <w:r w:rsidR="00554443">
        <w:t xml:space="preserve">, </w:t>
      </w:r>
      <w:r w:rsidR="00D44368">
        <w:t xml:space="preserve">la maitrise de l’effet Morton permet de </w:t>
      </w:r>
      <w:r w:rsidR="00D44368">
        <w:rPr>
          <w:szCs w:val="22"/>
        </w:rPr>
        <w:t>d’affirmer ou d’infirmer la possibilité qu’un tel phénomène puisse toucher les machines du parc de production</w:t>
      </w:r>
      <w:r w:rsidR="008252AB">
        <w:rPr>
          <w:szCs w:val="22"/>
        </w:rPr>
        <w:t xml:space="preserve"> de l’électricité</w:t>
      </w:r>
      <w:r w:rsidR="00D44368">
        <w:rPr>
          <w:szCs w:val="22"/>
        </w:rPr>
        <w:t xml:space="preserve">, dans le cas échéant, identifier les paramètres déclencheur. Par conséquence, disposer de modèles numériques fiables permettrait, à terme, d’aider les opérateurs des turbines à vapeurs à réaliser des diagnostics plus précis quant à certaines crises vibratoires qui affectent certaines machines. </w:t>
      </w:r>
    </w:p>
    <w:p w14:paraId="2DBFBD88" w14:textId="612C9405" w:rsidR="00A57B66" w:rsidRPr="001540C1" w:rsidRDefault="00E86794" w:rsidP="001540C1">
      <w:pPr>
        <w:spacing w:line="360" w:lineRule="auto"/>
        <w:ind w:firstLine="708"/>
        <w:rPr>
          <w:sz w:val="23"/>
          <w:szCs w:val="23"/>
        </w:rPr>
      </w:pPr>
      <w:r>
        <w:rPr>
          <w:sz w:val="23"/>
          <w:szCs w:val="23"/>
        </w:rPr>
        <w:lastRenderedPageBreak/>
        <w:t xml:space="preserve">C’est dans ce cadre que </w:t>
      </w:r>
      <w:r w:rsidR="006D1EA7">
        <w:rPr>
          <w:sz w:val="23"/>
          <w:szCs w:val="23"/>
        </w:rPr>
        <w:t>l</w:t>
      </w:r>
      <w:r w:rsidR="00A32D46">
        <w:rPr>
          <w:sz w:val="23"/>
          <w:szCs w:val="23"/>
        </w:rPr>
        <w:t>es travaux de</w:t>
      </w:r>
      <w:r w:rsidR="00BE2046">
        <w:rPr>
          <w:sz w:val="23"/>
          <w:szCs w:val="23"/>
        </w:rPr>
        <w:t xml:space="preserve"> </w:t>
      </w:r>
      <w:r>
        <w:rPr>
          <w:sz w:val="23"/>
          <w:szCs w:val="23"/>
        </w:rPr>
        <w:t xml:space="preserve">thèse </w:t>
      </w:r>
      <w:r w:rsidR="00A32D46">
        <w:rPr>
          <w:sz w:val="23"/>
          <w:szCs w:val="23"/>
        </w:rPr>
        <w:t>traitant</w:t>
      </w:r>
      <w:r w:rsidR="00BE2046">
        <w:rPr>
          <w:sz w:val="23"/>
          <w:szCs w:val="23"/>
        </w:rPr>
        <w:t xml:space="preserve"> </w:t>
      </w:r>
      <w:r>
        <w:rPr>
          <w:sz w:val="23"/>
          <w:szCs w:val="23"/>
        </w:rPr>
        <w:t>l’effet Morton</w:t>
      </w:r>
      <w:r w:rsidR="00BE2046">
        <w:rPr>
          <w:sz w:val="23"/>
          <w:szCs w:val="23"/>
        </w:rPr>
        <w:t xml:space="preserve"> </w:t>
      </w:r>
      <w:r w:rsidR="00A32D46">
        <w:rPr>
          <w:sz w:val="23"/>
          <w:szCs w:val="23"/>
        </w:rPr>
        <w:t>se sont</w:t>
      </w:r>
      <w:r w:rsidR="00BE2046">
        <w:rPr>
          <w:sz w:val="23"/>
          <w:szCs w:val="23"/>
        </w:rPr>
        <w:t xml:space="preserve"> déroulés</w:t>
      </w:r>
      <w:r w:rsidR="001540C1">
        <w:rPr>
          <w:sz w:val="23"/>
          <w:szCs w:val="23"/>
        </w:rPr>
        <w:t xml:space="preserve">. </w:t>
      </w:r>
      <w:r w:rsidR="005D6E20" w:rsidRPr="001540C1">
        <w:rPr>
          <w:sz w:val="23"/>
          <w:szCs w:val="23"/>
        </w:rPr>
        <w:t xml:space="preserve">En </w:t>
      </w:r>
      <w:r w:rsidR="00B934A9" w:rsidRPr="001540C1">
        <w:rPr>
          <w:sz w:val="23"/>
          <w:szCs w:val="23"/>
        </w:rPr>
        <w:t>préambule d</w:t>
      </w:r>
      <w:r w:rsidR="002C61E9" w:rsidRPr="001540C1">
        <w:rPr>
          <w:sz w:val="23"/>
          <w:szCs w:val="23"/>
        </w:rPr>
        <w:t>u mémoire</w:t>
      </w:r>
      <w:r w:rsidR="005D6E20" w:rsidRPr="001540C1">
        <w:rPr>
          <w:sz w:val="23"/>
          <w:szCs w:val="23"/>
        </w:rPr>
        <w:t>, une étude bibli</w:t>
      </w:r>
      <w:r w:rsidR="007B1FBF" w:rsidRPr="001540C1">
        <w:rPr>
          <w:sz w:val="23"/>
          <w:szCs w:val="23"/>
        </w:rPr>
        <w:t xml:space="preserve">ographique est réalisée afin d’exposer </w:t>
      </w:r>
      <w:r w:rsidR="005D6E20" w:rsidRPr="001540C1">
        <w:rPr>
          <w:sz w:val="23"/>
          <w:szCs w:val="23"/>
        </w:rPr>
        <w:t xml:space="preserve">au lecteur </w:t>
      </w:r>
      <w:r w:rsidR="004860E6" w:rsidRPr="001540C1">
        <w:rPr>
          <w:sz w:val="23"/>
          <w:szCs w:val="23"/>
        </w:rPr>
        <w:t>un</w:t>
      </w:r>
      <w:r w:rsidR="004B7021" w:rsidRPr="001540C1">
        <w:rPr>
          <w:sz w:val="23"/>
          <w:szCs w:val="23"/>
        </w:rPr>
        <w:t xml:space="preserve"> panorama des études dans la littérature. </w:t>
      </w:r>
      <w:r w:rsidR="00EE00E1" w:rsidRPr="001540C1">
        <w:rPr>
          <w:sz w:val="23"/>
          <w:szCs w:val="23"/>
        </w:rPr>
        <w:t>Cette recherche bibliographique présent</w:t>
      </w:r>
      <w:r w:rsidR="00E3629C" w:rsidRPr="001540C1">
        <w:rPr>
          <w:sz w:val="23"/>
          <w:szCs w:val="23"/>
        </w:rPr>
        <w:t>e</w:t>
      </w:r>
      <w:r w:rsidR="00EE00E1" w:rsidRPr="001540C1">
        <w:rPr>
          <w:sz w:val="23"/>
          <w:szCs w:val="23"/>
        </w:rPr>
        <w:t xml:space="preserve"> dans un premier temps </w:t>
      </w:r>
      <w:r w:rsidR="00D33048" w:rsidRPr="001540C1">
        <w:rPr>
          <w:sz w:val="23"/>
          <w:szCs w:val="23"/>
        </w:rPr>
        <w:t xml:space="preserve">les instabilités liées aux vibrations synchrones </w:t>
      </w:r>
      <w:r w:rsidR="00CE1AF6" w:rsidRPr="001540C1">
        <w:rPr>
          <w:sz w:val="23"/>
          <w:szCs w:val="23"/>
        </w:rPr>
        <w:t>à l’</w:t>
      </w:r>
      <w:r w:rsidR="00414D62" w:rsidRPr="001540C1">
        <w:rPr>
          <w:sz w:val="23"/>
          <w:szCs w:val="23"/>
        </w:rPr>
        <w:t>origine thermique</w:t>
      </w:r>
      <w:r w:rsidR="00E3629C" w:rsidRPr="001540C1">
        <w:rPr>
          <w:sz w:val="23"/>
          <w:szCs w:val="23"/>
        </w:rPr>
        <w:t xml:space="preserve">, puis les </w:t>
      </w:r>
      <w:r w:rsidR="00E3629C">
        <w:t xml:space="preserve">principaux travaux théoriques et expérimentaux dédié à l’analyse de l’effet Morton, enfin une synthèse de la stratégie de modélisation numérique qui sert d’un fil conducteur durant toute la thèse. </w:t>
      </w:r>
      <w:r w:rsidR="006F7BD3">
        <w:t xml:space="preserve"> </w:t>
      </w:r>
      <w:r w:rsidR="001540C1">
        <w:t>E</w:t>
      </w:r>
      <w:r w:rsidR="006F7BD3">
        <w:t xml:space="preserve">nsuite, </w:t>
      </w:r>
      <w:r w:rsidR="00EC6642">
        <w:t>l</w:t>
      </w:r>
      <w:r w:rsidR="001540C1">
        <w:t>a</w:t>
      </w:r>
      <w:r w:rsidR="00EC6642">
        <w:t xml:space="preserve"> modélisation </w:t>
      </w:r>
      <w:r w:rsidR="001540C1">
        <w:t xml:space="preserve">des phénomènes physiques concernés dans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alors que le chapitre 3 est consacré à la modélisation du rotor.  </w:t>
      </w:r>
      <w:r w:rsidR="007811A7">
        <w:t xml:space="preserve">Ces deux chapitres mettent aux pointes les outils numériques qui permettent de traiter l’effet Morton. </w:t>
      </w:r>
      <w:r w:rsidR="00CC5F5C">
        <w:t xml:space="preserve">Dans </w:t>
      </w:r>
      <w:r w:rsidR="00842814">
        <w:t>les chapitres</w:t>
      </w:r>
      <w:r w:rsidR="00CC5F5C">
        <w:t xml:space="preserve"> 4 et 5,</w:t>
      </w:r>
      <w:r w:rsidR="00842814">
        <w:t xml:space="preserve"> sont présentés</w:t>
      </w:r>
      <w:r w:rsidR="00CC5F5C">
        <w:t xml:space="preserve"> </w:t>
      </w:r>
      <w:r w:rsidR="00AE315F">
        <w:t>l</w:t>
      </w:r>
      <w:r w:rsidR="00842814">
        <w:t xml:space="preserve">es résultats numériques qui contribuent à la compréhension de l’effet Morton. </w:t>
      </w:r>
      <w:r w:rsidR="00267637">
        <w:t xml:space="preserve">Le chapitre 4 présente </w:t>
      </w:r>
      <w:r w:rsidR="002A4D19">
        <w:t>les simulations</w:t>
      </w:r>
      <w:r w:rsidR="00B13E44">
        <w:t xml:space="preserve"> numériques</w:t>
      </w:r>
      <w:r w:rsidR="00267637">
        <w:t xml:space="preserve"> en se basant sur un banc d’essais dédié à réaliser </w:t>
      </w:r>
      <w:r w:rsidR="002A4D19">
        <w:t xml:space="preserve">les </w:t>
      </w:r>
      <w:r w:rsidR="00864283">
        <w:t>études</w:t>
      </w:r>
      <w:r w:rsidR="002A4D19">
        <w:t xml:space="preserve"> expérimentales</w:t>
      </w:r>
      <w:r w:rsidR="00267637">
        <w:t xml:space="preserve"> de l’effet Morton</w:t>
      </w:r>
      <w:r w:rsidR="003A74BA">
        <w:rPr>
          <w:rStyle w:val="Appelnotedebasdep"/>
        </w:rPr>
        <w:footnoteReference w:id="1"/>
      </w:r>
      <w:r w:rsidR="003A74BA">
        <w:t xml:space="preserve">. </w:t>
      </w:r>
      <w:r w:rsidR="00CE6965">
        <w:t>L</w:t>
      </w:r>
      <w:r w:rsidR="001A67CA">
        <w:t>e chapitre 5 expose une méthode d’analyse de la stabilité de l’effet Morton. Cette méthode permet de prédire l’instabilité provoquée par l’effet Morton de manière précise</w:t>
      </w:r>
      <w:r w:rsidR="005177BC">
        <w:t xml:space="preserve"> et efficace</w:t>
      </w:r>
      <w:r w:rsidR="001A67CA">
        <w:t>. Ainsi</w:t>
      </w:r>
      <w:r w:rsidR="005177BC">
        <w:t>,</w:t>
      </w:r>
      <w:r w:rsidR="001A67CA">
        <w:t xml:space="preserve"> elle est très </w:t>
      </w:r>
      <w:r w:rsidR="00590D86">
        <w:t>adaptée</w:t>
      </w:r>
      <w:r w:rsidR="001A67CA">
        <w:t xml:space="preserve"> au besoin des industries qui </w:t>
      </w:r>
      <w:r w:rsidR="000005CE">
        <w:t>voudraient</w:t>
      </w:r>
      <w:r w:rsidR="005177BC">
        <w:t xml:space="preserve"> </w:t>
      </w:r>
      <w:r w:rsidR="00017237">
        <w:t xml:space="preserve">quantifier </w:t>
      </w:r>
      <w:r w:rsidR="000005CE">
        <w:t>le risque</w:t>
      </w:r>
      <w:r w:rsidR="00017237">
        <w:t xml:space="preserve"> du déclenchement de l’instabilité sur </w:t>
      </w:r>
      <w:r w:rsidR="00551D34">
        <w:t>s</w:t>
      </w:r>
      <w:r w:rsidR="00017237">
        <w:t xml:space="preserve">es machines. </w:t>
      </w:r>
      <w:r w:rsidR="00CE6965">
        <w:t xml:space="preserve">Les analyses </w:t>
      </w:r>
      <w:r w:rsidR="00551D34">
        <w:t>de la</w:t>
      </w:r>
      <w:r w:rsidR="008F4C4C">
        <w:t xml:space="preserve"> stabilité</w:t>
      </w:r>
      <w:r w:rsidR="00551D34">
        <w:t xml:space="preserve"> de l’effet Morton</w:t>
      </w:r>
      <w:r w:rsidR="00CE6965">
        <w:t xml:space="preserve"> en se basant sur </w:t>
      </w:r>
      <w:r w:rsidR="008F4C4C">
        <w:t>le banc</w:t>
      </w:r>
      <w:r w:rsidR="00CE6965">
        <w:t xml:space="preserve"> d’essais</w:t>
      </w:r>
      <w:r w:rsidR="008F4C4C">
        <w:t xml:space="preserve"> </w:t>
      </w:r>
      <w:r w:rsidR="00CE6965">
        <w:t xml:space="preserve">sont effectuées et ses résultats </w:t>
      </w:r>
      <w:r w:rsidR="008F4C4C">
        <w:t>permettent</w:t>
      </w:r>
      <w:r w:rsidR="00CE6965">
        <w:t xml:space="preserve"> d’expliquer le comportement</w:t>
      </w:r>
      <w:r w:rsidR="008F4C4C">
        <w:t xml:space="preserve"> dynamique du banc</w:t>
      </w:r>
      <w:r w:rsidR="009E4D21">
        <w:t xml:space="preserve"> simulé</w:t>
      </w:r>
      <w:r w:rsidR="00812E56">
        <w:t xml:space="preserve"> et observé</w:t>
      </w:r>
      <w:r w:rsidR="00CE6965">
        <w:t xml:space="preserve">. </w:t>
      </w:r>
      <w:r w:rsidR="0096124C">
        <w:t xml:space="preserve"> Enfin, une conclusion générale est tirée à partir des résultats numériques obtenus</w:t>
      </w:r>
      <w:r w:rsidR="00F84888">
        <w:t xml:space="preserve">. </w:t>
      </w:r>
      <w:r w:rsidR="00F16D48">
        <w:t xml:space="preserve">Cela </w:t>
      </w:r>
      <w:r w:rsidR="00F84888">
        <w:t xml:space="preserve">permet </w:t>
      </w:r>
      <w:r w:rsidR="00F84888">
        <w:rPr>
          <w:sz w:val="23"/>
          <w:szCs w:val="23"/>
        </w:rPr>
        <w:t>de faire un bilan sur le travail réalisé dans son ensemble</w:t>
      </w:r>
      <w:r w:rsidR="00F84888">
        <w:t>, ainsi de donner</w:t>
      </w:r>
      <w:r w:rsidR="0096124C">
        <w:t xml:space="preserve"> de</w:t>
      </w:r>
      <w:r w:rsidR="004F1B9D">
        <w:t>s perspectives à la suite de ces</w:t>
      </w:r>
      <w:r w:rsidR="0096124C">
        <w:t xml:space="preserve"> travaux</w:t>
      </w:r>
      <w:r w:rsidR="00067510">
        <w:t xml:space="preserve"> </w:t>
      </w:r>
      <w:r w:rsidR="00067510" w:rsidRPr="00067510">
        <w:t>en vue d’améliorer</w:t>
      </w:r>
      <w:r w:rsidR="006A59CB">
        <w:t xml:space="preserve"> </w:t>
      </w:r>
      <w:r w:rsidR="006A59CB">
        <w:rPr>
          <w:sz w:val="23"/>
          <w:szCs w:val="23"/>
        </w:rPr>
        <w:t>les connaissances sur l’effet Morton et autour de</w:t>
      </w:r>
      <w:r w:rsidR="00067510" w:rsidRPr="00067510">
        <w:t xml:space="preserve"> </w:t>
      </w:r>
      <w:r w:rsidR="00067510">
        <w:t>la modélisation numérique de</w:t>
      </w:r>
      <w:r w:rsidR="00462D09">
        <w:t xml:space="preserve"> cet</w:t>
      </w:r>
      <w:r w:rsidR="000C7E22">
        <w:t>te</w:t>
      </w:r>
      <w:r w:rsidR="00462D09">
        <w:t xml:space="preserve"> </w:t>
      </w:r>
      <w:r w:rsidR="000C7E22">
        <w:t>problématique</w:t>
      </w:r>
      <w:r w:rsidR="0096124C">
        <w:t xml:space="preserve">. </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2" w:name="_Toc53489687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2"/>
    </w:p>
    <w:p w14:paraId="69A6C1A9" w14:textId="77777777" w:rsidR="00D2424B" w:rsidRDefault="00D2424B" w:rsidP="00D2424B"/>
    <w:p w14:paraId="5899C582" w14:textId="23FF994A" w:rsidR="00E82DF1" w:rsidRPr="00630876" w:rsidRDefault="00E82DF1" w:rsidP="00106910">
      <w:pPr>
        <w:pStyle w:val="Titre2"/>
      </w:pPr>
      <w:bookmarkStart w:id="13" w:name="_Toc534294718"/>
      <w:bookmarkStart w:id="14" w:name="_Toc53489687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3"/>
      <w:r w:rsidR="00864DC5">
        <w:t>s</w:t>
      </w:r>
      <w:bookmarkEnd w:id="14"/>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5" w:name="_Toc534294719"/>
      <w:bookmarkStart w:id="16" w:name="_Toc534896873"/>
      <w:r>
        <w:t>E</w:t>
      </w:r>
      <w:r w:rsidRPr="00814672">
        <w:t xml:space="preserve">ffet </w:t>
      </w:r>
      <w:r w:rsidRPr="00C65243">
        <w:t>Newkirk</w:t>
      </w:r>
      <w:bookmarkEnd w:id="15"/>
      <w:bookmarkEnd w:id="16"/>
    </w:p>
    <w:p w14:paraId="43F1F020" w14:textId="77777777" w:rsidR="00E82DF1" w:rsidRDefault="00E82DF1" w:rsidP="00E82DF1"/>
    <w:p w14:paraId="3395DD68" w14:textId="457B2356"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la déformation du rotor. La flexion ainsi générée conduit à une déformation élastique du rotor</w:t>
      </w:r>
      <w:r w:rsidRPr="00450FB1">
        <w:t>.</w:t>
      </w:r>
      <w:r>
        <w:t xml:space="preserve"> Cette déformation conduit à un balourd thermique qui peut amplifier l’amplitude de la vibration synchrone et donc les forces de frottement dans le contact. Un comportement instable du rotor peut être déclenché. </w:t>
      </w: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4E1F558" w:rsidR="00E82DF1" w:rsidRPr="00E25B26" w:rsidRDefault="00EE6940" w:rsidP="00E25B26">
      <w:pPr>
        <w:pStyle w:val="Lgende"/>
        <w:jc w:val="center"/>
        <w:rPr>
          <w:rFonts w:ascii="Calibri" w:eastAsia="Times New Roman" w:hAnsi="Calibri" w:cs="Times New Roman"/>
          <w:i w:val="0"/>
          <w:iCs w:val="0"/>
          <w:noProof/>
          <w:color w:val="auto"/>
          <w:sz w:val="22"/>
          <w:szCs w:val="20"/>
          <w:lang w:eastAsia="fr-FR"/>
        </w:rPr>
      </w:pPr>
      <w:bookmarkStart w:id="17"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7"/>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5783A2F6" w14:textId="7062A25E"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2A05EF">
        <w:rPr>
          <w:b/>
        </w:rPr>
        <w:t>[8]</w:t>
      </w:r>
      <w:r w:rsidRPr="000441BB">
        <w:rPr>
          <w:b/>
        </w:rPr>
        <w:fldChar w:fldCharType="end"/>
      </w:r>
      <w:r>
        <w:t xml:space="preserve"> qui  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joints labyrinthe d’un générateur à roue hydraulique. Quand la machine fonctionnait</w:t>
      </w:r>
      <w:r w:rsidRPr="00450FB1">
        <w:t xml:space="preserve"> </w:t>
      </w:r>
      <w:r>
        <w:t>au</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2</w:t>
      </w:r>
      <w:r w:rsidR="008528C5" w:rsidRPr="008528C5">
        <w:rPr>
          <w:b/>
        </w:rPr>
        <w:fldChar w:fldCharType="end"/>
      </w:r>
      <w:r>
        <w:t>.</w:t>
      </w:r>
      <w:r w:rsidRPr="00DD0408">
        <w:rPr>
          <w:b/>
        </w:rPr>
        <w:t>a</w:t>
      </w:r>
      <w:r>
        <w:t>). Ceci aggravait le contact rotor-stator et menait à l’instabilité vibratoire.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60D4722E"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8"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8"/>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6AAB9751" w14:textId="083CB908"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2A05EF">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2A05EF">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4182DFA1" w14:textId="7FCBD7EB" w:rsidR="00DC28A6" w:rsidRDefault="00864E06" w:rsidP="007F1649">
      <w:pPr>
        <w:spacing w:line="360" w:lineRule="auto"/>
        <w:rPr>
          <w:rStyle w:val="shorttext"/>
          <w:iCs/>
        </w:rPr>
      </w:pPr>
      <w:commentRangeStart w:id="19"/>
      <w:r>
        <w:t>D</w:t>
      </w:r>
      <w:r w:rsidRPr="00864E06">
        <w:t>’ailleurs</w:t>
      </w:r>
      <w:r>
        <w:t>, l</w:t>
      </w:r>
      <w:r w:rsidR="001B73DC">
        <w:t>’origine de</w:t>
      </w:r>
      <w:r w:rsidR="001C360F">
        <w:t xml:space="preserve"> ces</w:t>
      </w:r>
      <w:r w:rsidR="001B73DC">
        <w:t xml:space="preserve"> vibrations spirales a été qualitativement </w:t>
      </w:r>
      <w:r w:rsidR="00673B70">
        <w:t>expliquée</w:t>
      </w:r>
      <w:r w:rsidR="001B73DC">
        <w:t xml:space="preserve"> dans l’ouvrage</w:t>
      </w:r>
      <w:r w:rsidR="00CF18C1">
        <w:t xml:space="preserve"> de </w:t>
      </w:r>
      <w:r w:rsidR="00CF18C1" w:rsidRPr="00CF18C1">
        <w:t>Muszynska</w:t>
      </w:r>
      <w:r w:rsidR="00CF18C1">
        <w:t xml:space="preserve"> </w:t>
      </w:r>
      <w:r w:rsidR="00673B70" w:rsidRPr="00CF18C1">
        <w:rPr>
          <w:rStyle w:val="shorttext"/>
          <w:b/>
          <w:iCs/>
        </w:rPr>
        <w:fldChar w:fldCharType="begin"/>
      </w:r>
      <w:r w:rsidR="00673B70" w:rsidRPr="00CF18C1">
        <w:rPr>
          <w:rStyle w:val="shorttext"/>
          <w:b/>
          <w:iCs/>
        </w:rPr>
        <w:instrText xml:space="preserve"> REF _Ref534796769 \r \h  \* MERGEFORMAT </w:instrText>
      </w:r>
      <w:r w:rsidR="00673B70" w:rsidRPr="00CF18C1">
        <w:rPr>
          <w:rStyle w:val="shorttext"/>
          <w:b/>
          <w:iCs/>
        </w:rPr>
      </w:r>
      <w:r w:rsidR="00673B70" w:rsidRPr="00CF18C1">
        <w:rPr>
          <w:rStyle w:val="shorttext"/>
          <w:b/>
          <w:iCs/>
        </w:rPr>
        <w:fldChar w:fldCharType="separate"/>
      </w:r>
      <w:r w:rsidR="002A05EF">
        <w:rPr>
          <w:rStyle w:val="shorttext"/>
          <w:b/>
          <w:iCs/>
        </w:rPr>
        <w:t>[11]</w:t>
      </w:r>
      <w:r w:rsidR="00673B70" w:rsidRPr="00CF18C1">
        <w:rPr>
          <w:rStyle w:val="shorttext"/>
          <w:b/>
          <w:iCs/>
        </w:rPr>
        <w:fldChar w:fldCharType="end"/>
      </w:r>
      <w:r w:rsidR="004072A4">
        <w:rPr>
          <w:rStyle w:val="shorttext"/>
          <w:b/>
          <w:iCs/>
        </w:rPr>
        <w:t>.</w:t>
      </w:r>
      <w:r w:rsidR="00C149E8">
        <w:rPr>
          <w:rStyle w:val="shorttext"/>
          <w:b/>
          <w:iCs/>
        </w:rPr>
        <w:t xml:space="preserve"> </w:t>
      </w:r>
      <w:r w:rsidR="004072A4" w:rsidRPr="004072A4">
        <w:rPr>
          <w:rStyle w:val="shorttext"/>
          <w:iCs/>
        </w:rPr>
        <w:t>D</w:t>
      </w:r>
      <w:r w:rsidR="007A5AB8">
        <w:rPr>
          <w:rStyle w:val="shorttext"/>
          <w:iCs/>
        </w:rPr>
        <w:t xml:space="preserve">ans l’étape </w:t>
      </w:r>
      <w:r w:rsidR="007A5AB8" w:rsidRPr="00C149E8">
        <w:rPr>
          <w:rStyle w:val="shorttext"/>
          <w:iCs/>
        </w:rPr>
        <w:t>(a)</w:t>
      </w:r>
      <w:r w:rsidR="004072A4">
        <w:rPr>
          <w:rStyle w:val="shorttext"/>
          <w:iCs/>
        </w:rPr>
        <w:t xml:space="preserve"> illustré à la </w:t>
      </w:r>
      <w:r w:rsidR="004072A4" w:rsidRPr="00DC28A6">
        <w:rPr>
          <w:rStyle w:val="shorttext"/>
          <w:b/>
          <w:iCs/>
        </w:rPr>
        <w:fldChar w:fldCharType="begin"/>
      </w:r>
      <w:r w:rsidR="004072A4" w:rsidRPr="00DC28A6">
        <w:rPr>
          <w:rStyle w:val="shorttext"/>
          <w:b/>
          <w:iCs/>
        </w:rPr>
        <w:instrText xml:space="preserve"> REF _Ref534797277 \h  \* MERGEFORMAT </w:instrText>
      </w:r>
      <w:r w:rsidR="004072A4" w:rsidRPr="00DC28A6">
        <w:rPr>
          <w:rStyle w:val="shorttext"/>
          <w:b/>
          <w:iCs/>
        </w:rPr>
      </w:r>
      <w:r w:rsidR="004072A4" w:rsidRPr="00DC28A6">
        <w:rPr>
          <w:rStyle w:val="shorttext"/>
          <w:b/>
          <w:iCs/>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3</w:t>
      </w:r>
      <w:r w:rsidR="004072A4" w:rsidRPr="00DC28A6">
        <w:rPr>
          <w:rStyle w:val="shorttext"/>
          <w:b/>
          <w:iCs/>
        </w:rPr>
        <w:fldChar w:fldCharType="end"/>
      </w:r>
      <w:r w:rsidR="007A5AB8">
        <w:rPr>
          <w:rStyle w:val="shorttext"/>
          <w:iCs/>
        </w:rPr>
        <w:t xml:space="preserve">, </w:t>
      </w:r>
      <w:r w:rsidR="00DC28A6">
        <w:rPr>
          <w:rStyle w:val="shorttext"/>
          <w:iCs/>
        </w:rPr>
        <w:t xml:space="preserve">un rotor </w:t>
      </w:r>
      <w:r w:rsidR="00D81639">
        <w:rPr>
          <w:rStyle w:val="shorttext"/>
          <w:iCs/>
        </w:rPr>
        <w:t xml:space="preserve">se comporte avec les vibrations </w:t>
      </w:r>
      <w:r w:rsidR="00D81639">
        <w:rPr>
          <w:rStyle w:val="shorttext"/>
          <w:iCs/>
        </w:rPr>
        <w:lastRenderedPageBreak/>
        <w:t>synchrones</w:t>
      </w:r>
      <w:r w:rsidR="00C103F7">
        <w:rPr>
          <w:rStyle w:val="shorttext"/>
          <w:iCs/>
        </w:rPr>
        <w:t xml:space="preserve"> mené par une force du balourd</w:t>
      </w:r>
      <w:r w:rsidR="003B685B">
        <w:rPr>
          <w:rStyle w:val="shorttext"/>
          <w:iCs/>
        </w:rPr>
        <w:t xml:space="preserve"> mécanique</w:t>
      </w:r>
      <w:r w:rsidR="00103261">
        <w:rPr>
          <w:rStyle w:val="shorttext"/>
          <w:iCs/>
        </w:rPr>
        <w:t>.</w:t>
      </w:r>
      <w:r w:rsidR="003D71FE">
        <w:rPr>
          <w:rStyle w:val="shorttext"/>
          <w:iCs/>
        </w:rPr>
        <w:t xml:space="preserve"> Il </w:t>
      </w:r>
      <w:r w:rsidR="005F3E9C">
        <w:rPr>
          <w:rStyle w:val="shorttext"/>
          <w:iCs/>
        </w:rPr>
        <w:t xml:space="preserve">tourne à la vitesse </w:t>
      </w:r>
      <m:oMath>
        <m:r>
          <w:rPr>
            <w:rStyle w:val="shorttext"/>
            <w:rFonts w:ascii="Cambria Math" w:hAnsi="Cambria Math"/>
          </w:rPr>
          <m:t>Ω</m:t>
        </m:r>
      </m:oMath>
      <w:r w:rsidR="005F3E9C">
        <w:rPr>
          <w:rStyle w:val="shorttext"/>
          <w:iCs/>
        </w:rPr>
        <w:t xml:space="preserve"> avant la première vitesse critique</w:t>
      </w:r>
      <w:r w:rsidR="00D95024">
        <w:rPr>
          <w:rStyle w:val="shorttext"/>
          <w:iCs/>
        </w:rPr>
        <w:t xml:space="preserve">. </w:t>
      </w:r>
      <w:r w:rsidR="00FD16F4">
        <w:rPr>
          <w:rStyle w:val="shorttext"/>
          <w:iCs/>
        </w:rPr>
        <w:t xml:space="preserve">Les amplitudes initiales de vibration sont notées </w:t>
      </w:r>
      <m:oMath>
        <m:r>
          <w:rPr>
            <w:rStyle w:val="shorttext"/>
            <w:rFonts w:ascii="Cambria Math" w:hAnsi="Cambria Math"/>
          </w:rPr>
          <m:t>B</m:t>
        </m:r>
      </m:oMath>
      <w:r w:rsidR="00FD16F4">
        <w:rPr>
          <w:rStyle w:val="shorttext"/>
          <w:iCs/>
        </w:rPr>
        <w:t xml:space="preserve"> </w:t>
      </w:r>
      <w:r w:rsidR="005F3E9C">
        <w:rPr>
          <w:rStyle w:val="shorttext"/>
          <w:iCs/>
        </w:rPr>
        <w:t xml:space="preserve">et l’angle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197C82">
        <w:rPr>
          <w:rStyle w:val="shorttext"/>
          <w:iCs/>
        </w:rPr>
        <w:t xml:space="preserve"> entre la phase du point lourd </w:t>
      </w:r>
      <w:r w:rsidR="003D71FE">
        <w:rPr>
          <w:rStyle w:val="shorttext"/>
          <w:iCs/>
        </w:rPr>
        <w:t xml:space="preserve">(position angulaire du balourd à la surface du rotor) </w:t>
      </w:r>
      <w:r w:rsidR="00197C82">
        <w:rPr>
          <w:rStyle w:val="shorttext"/>
          <w:iCs/>
        </w:rPr>
        <w:t xml:space="preserve">et celui du point haut est </w:t>
      </w:r>
      <w:r w:rsidR="007B24DA">
        <w:rPr>
          <w:rStyle w:val="shorttext"/>
          <w:iCs/>
        </w:rPr>
        <w:t>inférieur</w:t>
      </w:r>
      <w:r w:rsidR="00197C82">
        <w:rPr>
          <w:rStyle w:val="shorttext"/>
          <w:iCs/>
        </w:rPr>
        <w:t xml:space="preserve"> à 90°.</w:t>
      </w:r>
      <w:r w:rsidR="00D038DB">
        <w:rPr>
          <w:rStyle w:val="shorttext"/>
          <w:iCs/>
        </w:rPr>
        <w:t xml:space="preserve"> </w:t>
      </w:r>
      <w:r w:rsidR="003F2DCA">
        <w:rPr>
          <w:rStyle w:val="shorttext"/>
          <w:iCs/>
        </w:rPr>
        <w:t xml:space="preserve"> L’étape</w:t>
      </w:r>
      <w:r w:rsidR="00197C82">
        <w:rPr>
          <w:rStyle w:val="shorttext"/>
          <w:iCs/>
        </w:rPr>
        <w:t xml:space="preserve"> </w:t>
      </w:r>
      <w:r w:rsidR="00D038DB" w:rsidRPr="003F2DCA">
        <w:rPr>
          <w:rStyle w:val="shorttext"/>
          <w:iCs/>
        </w:rPr>
        <w:t>(b)</w:t>
      </w:r>
      <w:r w:rsidR="003B685B">
        <w:rPr>
          <w:rStyle w:val="shorttext"/>
          <w:iCs/>
        </w:rPr>
        <w:t> </w:t>
      </w:r>
      <w:r w:rsidR="004634BE">
        <w:rPr>
          <w:rStyle w:val="shorttext"/>
          <w:iCs/>
        </w:rPr>
        <w:t>: à</w:t>
      </w:r>
      <w:r w:rsidR="00D75203">
        <w:rPr>
          <w:rStyle w:val="shorttext"/>
          <w:iCs/>
        </w:rPr>
        <w:t xml:space="preserve"> cause du</w:t>
      </w:r>
      <w:r w:rsidR="00D75203" w:rsidRPr="00D75203">
        <w:rPr>
          <w:rStyle w:val="shorttext"/>
          <w:iCs/>
        </w:rPr>
        <w:t xml:space="preserve"> frot</w:t>
      </w:r>
      <w:r w:rsidR="00D75203">
        <w:rPr>
          <w:rStyle w:val="shorttext"/>
          <w:iCs/>
        </w:rPr>
        <w:t xml:space="preserve">tement au point haut, le rotor </w:t>
      </w:r>
      <w:r w:rsidR="00D75203" w:rsidRPr="00D75203">
        <w:rPr>
          <w:rStyle w:val="shorttext"/>
          <w:iCs/>
        </w:rPr>
        <w:t>fléchit.</w:t>
      </w:r>
      <w:r w:rsidR="00E539C2">
        <w:rPr>
          <w:rStyle w:val="shorttext"/>
          <w:iCs/>
        </w:rPr>
        <w:t xml:space="preserve"> Une nouvelle source d’excitation synchrone est créée sous forme d’une force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sidR="00E539C2">
        <w:rPr>
          <w:rStyle w:val="shorttext"/>
          <w:iCs/>
        </w:rPr>
        <w:t xml:space="preserve"> du balourd thermique. </w:t>
      </w:r>
      <w:r w:rsidR="00F35DD9">
        <w:rPr>
          <w:rStyle w:val="shorttext"/>
          <w:iCs/>
        </w:rPr>
        <w:t xml:space="preserve"> L’étape (c)</w:t>
      </w:r>
      <w:r w:rsidR="003B685B">
        <w:rPr>
          <w:rStyle w:val="shorttext"/>
          <w:iCs/>
        </w:rPr>
        <w:t xml:space="preserve"> : La force du balourd mécanique s’’ajoute vectoriellement avec celle du balourd thermique et le balourd </w:t>
      </w:r>
      <w:r w:rsidR="009E6E9C">
        <w:rPr>
          <w:rStyle w:val="shorttext"/>
          <w:iCs/>
        </w:rPr>
        <w:t>total</w:t>
      </w:r>
      <w:r w:rsidR="003B685B">
        <w:rPr>
          <w:rStyle w:val="shorttext"/>
          <w:iCs/>
        </w:rPr>
        <w:t xml:space="preserve">, autrement dit balourd </w:t>
      </w:r>
      <w:r w:rsidR="009E6E9C">
        <w:rPr>
          <w:rStyle w:val="shorttext"/>
          <w:iCs/>
        </w:rPr>
        <w:t>effectif</w:t>
      </w:r>
      <w:r w:rsidR="003B685B">
        <w:rPr>
          <w:rStyle w:val="shorttext"/>
          <w:iCs/>
        </w:rPr>
        <w:t xml:space="preserve">,  génère la force effective. </w:t>
      </w:r>
      <w:r w:rsidR="00295102">
        <w:rPr>
          <w:rStyle w:val="shorttext"/>
          <w:iCs/>
        </w:rPr>
        <w:t xml:space="preserve">L’étape (d) : </w:t>
      </w:r>
      <w:r w:rsidR="00B776CC">
        <w:rPr>
          <w:rStyle w:val="shorttext"/>
          <w:iCs/>
        </w:rPr>
        <w:t xml:space="preserve">Sous l’effet du balourd total, l’amplitude des vibrations deviennent plus grandes. </w:t>
      </w:r>
      <w:r w:rsidR="00FA3EB6">
        <w:rPr>
          <w:rStyle w:val="shorttext"/>
          <w:iCs/>
        </w:rPr>
        <w:t>En plus,</w:t>
      </w:r>
      <w:r w:rsidR="00E67354">
        <w:rPr>
          <w:rStyle w:val="shorttext"/>
          <w:iCs/>
        </w:rPr>
        <w:t xml:space="preserve"> le fait que la phase entre le balourd total et celui du point haut doit être constant et égale à</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E67354">
        <w:rPr>
          <w:rStyle w:val="shorttext"/>
          <w:iCs/>
        </w:rPr>
        <w:t xml:space="preserve"> à la vitesse de rotation</w:t>
      </w:r>
      <m:oMath>
        <m:r>
          <w:rPr>
            <w:rStyle w:val="shorttext"/>
            <w:rFonts w:ascii="Cambria Math" w:hAnsi="Cambria Math"/>
          </w:rPr>
          <m:t xml:space="preserve"> Ω</m:t>
        </m:r>
      </m:oMath>
      <w:r w:rsidR="00E67354">
        <w:rPr>
          <w:rStyle w:val="shorttext"/>
          <w:iCs/>
        </w:rPr>
        <w:t xml:space="preserve">, </w:t>
      </w:r>
      <w:r w:rsidR="00B63BE6">
        <w:rPr>
          <w:rStyle w:val="shorttext"/>
          <w:iCs/>
        </w:rPr>
        <w:t xml:space="preserve">une nouvelle position </w:t>
      </w:r>
      <w:r w:rsidR="00D86D96">
        <w:rPr>
          <w:rStyle w:val="shorttext"/>
          <w:iCs/>
        </w:rPr>
        <w:t xml:space="preserve">du point haut et </w:t>
      </w:r>
      <w:r w:rsidR="00B63BE6">
        <w:rPr>
          <w:rStyle w:val="shorttext"/>
          <w:iCs/>
        </w:rPr>
        <w:t>du frottement est ainsi développé</w:t>
      </w:r>
      <w:r w:rsidR="00A56D9B">
        <w:rPr>
          <w:rStyle w:val="shorttext"/>
          <w:iCs/>
        </w:rPr>
        <w:t>e</w:t>
      </w:r>
      <w:r w:rsidR="00B63BE6">
        <w:rPr>
          <w:rStyle w:val="shorttext"/>
          <w:iCs/>
        </w:rPr>
        <w:t xml:space="preserve">. </w:t>
      </w:r>
      <w:r w:rsidR="00053B30">
        <w:rPr>
          <w:rStyle w:val="shorttext"/>
          <w:iCs/>
        </w:rPr>
        <w:t xml:space="preserve">Ces quatre étapes montrent que le rotor devrait tourner pour ajuster le déphasage entre le nouveau point lourd et le nouveau point haut. </w:t>
      </w:r>
      <w:r w:rsidR="00052D09">
        <w:rPr>
          <w:rStyle w:val="shorttext"/>
          <w:iCs/>
        </w:rPr>
        <w:t xml:space="preserve">De la manière rétroactive, ce nouveau point haut apparu à la surface du rotor crée de nouveau une force du balourd thermique. Sa somme vectorielle avec l’ancien balourd </w:t>
      </w:r>
      <w:r w:rsidR="00064BD7">
        <w:rPr>
          <w:rStyle w:val="shorttext"/>
          <w:iCs/>
        </w:rPr>
        <w:t>total</w:t>
      </w:r>
      <w:r w:rsidR="00052D09">
        <w:rPr>
          <w:rStyle w:val="shorttext"/>
          <w:iCs/>
        </w:rPr>
        <w:t xml:space="preserve"> continue à changer les amplitudes des vibrations synchrones et ses phases. </w:t>
      </w:r>
      <w:r w:rsidR="00053B30">
        <w:rPr>
          <w:rStyle w:val="shorttext"/>
          <w:iCs/>
        </w:rPr>
        <w:t>C’est pourquoi</w:t>
      </w:r>
      <w:r w:rsidR="00052D09">
        <w:rPr>
          <w:rStyle w:val="shorttext"/>
          <w:iCs/>
        </w:rPr>
        <w:t xml:space="preserve"> </w:t>
      </w:r>
      <w:r w:rsidR="00F87861">
        <w:rPr>
          <w:rStyle w:val="shorttext"/>
          <w:iCs/>
        </w:rPr>
        <w:t xml:space="preserve">les phases et les amplitudes évoluent à la vitesse constante </w:t>
      </w:r>
      <m:oMath>
        <m:r>
          <w:rPr>
            <w:rStyle w:val="shorttext"/>
            <w:rFonts w:ascii="Cambria Math" w:hAnsi="Cambria Math"/>
          </w:rPr>
          <m:t>Ω</m:t>
        </m:r>
      </m:oMath>
      <w:r w:rsidR="00F87861">
        <w:rPr>
          <w:rStyle w:val="shorttext"/>
          <w:iCs/>
        </w:rPr>
        <w:t xml:space="preserve"> dans le temps. Dans le cas où le balourd </w:t>
      </w:r>
      <w:r w:rsidR="003C25ED">
        <w:rPr>
          <w:rStyle w:val="shorttext"/>
          <w:iCs/>
        </w:rPr>
        <w:t>total</w:t>
      </w:r>
      <w:r w:rsidR="00F87861">
        <w:rPr>
          <w:rStyle w:val="shorttext"/>
          <w:iCs/>
        </w:rPr>
        <w:t xml:space="preserve"> devient de plus en plus important</w:t>
      </w:r>
      <w:r w:rsidR="003C25ED">
        <w:rPr>
          <w:rStyle w:val="shorttext"/>
          <w:iCs/>
        </w:rPr>
        <w:t xml:space="preserve"> dans le temps</w:t>
      </w:r>
      <w:r w:rsidR="00F87861">
        <w:rPr>
          <w:rStyle w:val="shorttext"/>
          <w:iCs/>
        </w:rPr>
        <w:t xml:space="preserve">, la vibration spirale divergente est observée.  </w:t>
      </w:r>
      <w:r w:rsidR="00053B30">
        <w:rPr>
          <w:rStyle w:val="shorttext"/>
          <w:iCs/>
        </w:rPr>
        <w:t xml:space="preserve">   </w:t>
      </w:r>
    </w:p>
    <w:p w14:paraId="53D625B8" w14:textId="3127A5FE" w:rsidR="007F1649" w:rsidRPr="00101C5D" w:rsidRDefault="00A24EF0" w:rsidP="007F1649">
      <w:pPr>
        <w:jc w:val="center"/>
        <w:rPr>
          <w:highlight w:val="red"/>
        </w:rPr>
      </w:pPr>
      <w:r w:rsidRPr="00A24EF0">
        <w:rPr>
          <w:noProof/>
          <w:highlight w:val="red"/>
          <w:lang w:eastAsia="zh-CN"/>
        </w:rPr>
        <w:drawing>
          <wp:inline distT="0" distB="0" distL="0" distR="0" wp14:anchorId="5917D5DE" wp14:editId="57D41CEF">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7F1649" w14:paraId="024F1D5C" w14:textId="77777777" w:rsidTr="004634BE">
        <w:trPr>
          <w:trHeight w:val="350"/>
          <w:jc w:val="center"/>
        </w:trPr>
        <w:tc>
          <w:tcPr>
            <w:tcW w:w="9062" w:type="dxa"/>
            <w:vAlign w:val="center"/>
          </w:tcPr>
          <w:p w14:paraId="5971EAF2" w14:textId="53D82F86" w:rsidR="007F1649" w:rsidRPr="00AB2C82" w:rsidRDefault="007F1649" w:rsidP="004C2CEB">
            <w:pPr>
              <w:pStyle w:val="Lgende"/>
              <w:spacing w:after="0"/>
              <w:jc w:val="center"/>
              <w:rPr>
                <w:rFonts w:ascii="Calibri" w:eastAsia="Times New Roman" w:hAnsi="Calibri" w:cs="Times New Roman"/>
                <w:i w:val="0"/>
                <w:iCs w:val="0"/>
                <w:color w:val="auto"/>
                <w:sz w:val="22"/>
                <w:szCs w:val="20"/>
                <w:lang w:eastAsia="fr-FR"/>
              </w:rPr>
            </w:pPr>
            <w:bookmarkStart w:id="20" w:name="_Ref534797277"/>
            <w:r w:rsidRPr="00101C5D">
              <w:rPr>
                <w:rStyle w:val="shorttext"/>
                <w:rFonts w:ascii="Calibri" w:eastAsia="Times New Roman" w:hAnsi="Calibri" w:cs="Times New Roman"/>
                <w:i w:val="0"/>
                <w:iCs w:val="0"/>
                <w:color w:val="auto"/>
                <w:sz w:val="22"/>
                <w:szCs w:val="20"/>
                <w:highlight w:val="red"/>
                <w:lang w:eastAsia="fr-FR"/>
              </w:rPr>
              <w:t xml:space="preserve">Figure </w:t>
            </w:r>
            <w:r>
              <w:rPr>
                <w:rStyle w:val="shorttext"/>
                <w:rFonts w:ascii="Calibri" w:eastAsia="Times New Roman" w:hAnsi="Calibri" w:cs="Times New Roman"/>
                <w:i w:val="0"/>
                <w:iCs w:val="0"/>
                <w:color w:val="auto"/>
                <w:sz w:val="22"/>
                <w:szCs w:val="20"/>
                <w:highlight w:val="red"/>
                <w:lang w:eastAsia="fr-FR"/>
              </w:rPr>
              <w:fldChar w:fldCharType="begin"/>
            </w:r>
            <w:r>
              <w:rPr>
                <w:rStyle w:val="shorttext"/>
                <w:rFonts w:ascii="Calibri" w:eastAsia="Times New Roman" w:hAnsi="Calibri" w:cs="Times New Roman"/>
                <w:i w:val="0"/>
                <w:iCs w:val="0"/>
                <w:color w:val="auto"/>
                <w:sz w:val="22"/>
                <w:szCs w:val="20"/>
                <w:highlight w:val="red"/>
                <w:lang w:eastAsia="fr-FR"/>
              </w:rPr>
              <w:instrText xml:space="preserve"> STYLEREF 2 \s </w:instrText>
            </w:r>
            <w:r>
              <w:rPr>
                <w:rStyle w:val="shorttext"/>
                <w:rFonts w:ascii="Calibri" w:eastAsia="Times New Roman" w:hAnsi="Calibri" w:cs="Times New Roman"/>
                <w:i w:val="0"/>
                <w:iCs w:val="0"/>
                <w:color w:val="auto"/>
                <w:sz w:val="22"/>
                <w:szCs w:val="20"/>
                <w:highlight w:val="red"/>
                <w:lang w:eastAsia="fr-FR"/>
              </w:rPr>
              <w:fldChar w:fldCharType="separate"/>
            </w:r>
            <w:r w:rsidR="002A05EF">
              <w:rPr>
                <w:rStyle w:val="shorttext"/>
                <w:rFonts w:ascii="Calibri" w:eastAsia="Times New Roman" w:hAnsi="Calibri" w:cs="Times New Roman"/>
                <w:i w:val="0"/>
                <w:iCs w:val="0"/>
                <w:noProof/>
                <w:color w:val="auto"/>
                <w:sz w:val="22"/>
                <w:szCs w:val="20"/>
                <w:highlight w:val="red"/>
                <w:lang w:eastAsia="fr-FR"/>
              </w:rPr>
              <w:t>1.1</w:t>
            </w:r>
            <w:r>
              <w:rPr>
                <w:rStyle w:val="shorttext"/>
                <w:rFonts w:ascii="Calibri" w:eastAsia="Times New Roman" w:hAnsi="Calibri" w:cs="Times New Roman"/>
                <w:i w:val="0"/>
                <w:iCs w:val="0"/>
                <w:color w:val="auto"/>
                <w:sz w:val="22"/>
                <w:szCs w:val="20"/>
                <w:highlight w:val="red"/>
                <w:lang w:eastAsia="fr-FR"/>
              </w:rPr>
              <w:fldChar w:fldCharType="end"/>
            </w:r>
            <w:r>
              <w:rPr>
                <w:rStyle w:val="shorttext"/>
                <w:rFonts w:ascii="Calibri" w:eastAsia="Times New Roman" w:hAnsi="Calibri" w:cs="Times New Roman"/>
                <w:i w:val="0"/>
                <w:iCs w:val="0"/>
                <w:color w:val="auto"/>
                <w:sz w:val="22"/>
                <w:szCs w:val="20"/>
                <w:highlight w:val="red"/>
                <w:lang w:eastAsia="fr-FR"/>
              </w:rPr>
              <w:noBreakHyphen/>
            </w:r>
            <w:r>
              <w:rPr>
                <w:rStyle w:val="shorttext"/>
                <w:rFonts w:ascii="Calibri" w:eastAsia="Times New Roman" w:hAnsi="Calibri" w:cs="Times New Roman"/>
                <w:i w:val="0"/>
                <w:iCs w:val="0"/>
                <w:color w:val="auto"/>
                <w:sz w:val="22"/>
                <w:szCs w:val="20"/>
                <w:highlight w:val="red"/>
                <w:lang w:eastAsia="fr-FR"/>
              </w:rPr>
              <w:fldChar w:fldCharType="begin"/>
            </w:r>
            <w:r>
              <w:rPr>
                <w:rStyle w:val="shorttext"/>
                <w:rFonts w:ascii="Calibri" w:eastAsia="Times New Roman" w:hAnsi="Calibri" w:cs="Times New Roman"/>
                <w:i w:val="0"/>
                <w:iCs w:val="0"/>
                <w:color w:val="auto"/>
                <w:sz w:val="22"/>
                <w:szCs w:val="20"/>
                <w:highlight w:val="red"/>
                <w:lang w:eastAsia="fr-FR"/>
              </w:rPr>
              <w:instrText xml:space="preserve"> SEQ Figure \* ARABIC \s 2 </w:instrText>
            </w:r>
            <w:r>
              <w:rPr>
                <w:rStyle w:val="shorttext"/>
                <w:rFonts w:ascii="Calibri" w:eastAsia="Times New Roman" w:hAnsi="Calibri" w:cs="Times New Roman"/>
                <w:i w:val="0"/>
                <w:iCs w:val="0"/>
                <w:color w:val="auto"/>
                <w:sz w:val="22"/>
                <w:szCs w:val="20"/>
                <w:highlight w:val="red"/>
                <w:lang w:eastAsia="fr-FR"/>
              </w:rPr>
              <w:fldChar w:fldCharType="separate"/>
            </w:r>
            <w:r w:rsidR="002A05EF">
              <w:rPr>
                <w:rStyle w:val="shorttext"/>
                <w:rFonts w:ascii="Calibri" w:eastAsia="Times New Roman" w:hAnsi="Calibri" w:cs="Times New Roman"/>
                <w:i w:val="0"/>
                <w:iCs w:val="0"/>
                <w:noProof/>
                <w:color w:val="auto"/>
                <w:sz w:val="22"/>
                <w:szCs w:val="20"/>
                <w:highlight w:val="red"/>
                <w:lang w:eastAsia="fr-FR"/>
              </w:rPr>
              <w:t>3</w:t>
            </w:r>
            <w:r>
              <w:rPr>
                <w:rStyle w:val="shorttext"/>
                <w:rFonts w:ascii="Calibri" w:eastAsia="Times New Roman" w:hAnsi="Calibri" w:cs="Times New Roman"/>
                <w:i w:val="0"/>
                <w:iCs w:val="0"/>
                <w:color w:val="auto"/>
                <w:sz w:val="22"/>
                <w:szCs w:val="20"/>
                <w:highlight w:val="red"/>
                <w:lang w:eastAsia="fr-FR"/>
              </w:rPr>
              <w:fldChar w:fldCharType="end"/>
            </w:r>
            <w:bookmarkEnd w:id="20"/>
            <w:r w:rsidRPr="00101C5D">
              <w:rPr>
                <w:rStyle w:val="shorttext"/>
                <w:rFonts w:ascii="Calibri" w:eastAsia="Times New Roman" w:hAnsi="Calibri" w:cs="Times New Roman"/>
                <w:i w:val="0"/>
                <w:iCs w:val="0"/>
                <w:color w:val="auto"/>
                <w:sz w:val="22"/>
                <w:szCs w:val="20"/>
                <w:highlight w:val="red"/>
                <w:lang w:eastAsia="fr-FR"/>
              </w:rPr>
              <w:t> : Explication des vibrations spirales générées par l’effet Newkirk [Muszynska, « Rotordynamics », page 696, fig. 5.84)</w:t>
            </w:r>
            <w:r>
              <w:rPr>
                <w:rStyle w:val="shorttext"/>
                <w:rFonts w:ascii="Calibri" w:eastAsia="Times New Roman" w:hAnsi="Calibri" w:cs="Times New Roman"/>
                <w:i w:val="0"/>
                <w:iCs w:val="0"/>
                <w:color w:val="auto"/>
                <w:sz w:val="22"/>
                <w:szCs w:val="20"/>
                <w:lang w:eastAsia="fr-FR"/>
              </w:rPr>
              <w:t xml:space="preserve"> </w:t>
            </w:r>
            <w:r w:rsidR="004C2CEB" w:rsidRPr="004C2CEB">
              <w:rPr>
                <w:rStyle w:val="shorttext"/>
                <w:rFonts w:ascii="Calibri" w:eastAsia="Times New Roman" w:hAnsi="Calibri" w:cs="Times New Roman"/>
                <w:b/>
                <w:i w:val="0"/>
                <w:iCs w:val="0"/>
                <w:color w:val="auto"/>
                <w:sz w:val="22"/>
                <w:szCs w:val="20"/>
                <w:lang w:eastAsia="fr-FR"/>
              </w:rPr>
              <w:fldChar w:fldCharType="begin"/>
            </w:r>
            <w:r w:rsidR="004C2CEB" w:rsidRPr="004C2CEB">
              <w:rPr>
                <w:rStyle w:val="shorttext"/>
                <w:rFonts w:ascii="Calibri" w:eastAsia="Times New Roman" w:hAnsi="Calibri" w:cs="Times New Roman"/>
                <w:b/>
                <w:i w:val="0"/>
                <w:iCs w:val="0"/>
                <w:color w:val="auto"/>
                <w:sz w:val="22"/>
                <w:szCs w:val="20"/>
                <w:lang w:eastAsia="fr-FR"/>
              </w:rPr>
              <w:instrText xml:space="preserve"> REF _Ref534796769 \r \h </w:instrText>
            </w:r>
            <w:r w:rsidR="004C2CEB">
              <w:rPr>
                <w:rStyle w:val="shorttext"/>
                <w:rFonts w:ascii="Calibri" w:eastAsia="Times New Roman" w:hAnsi="Calibri" w:cs="Times New Roman"/>
                <w:b/>
                <w:i w:val="0"/>
                <w:iCs w:val="0"/>
                <w:color w:val="auto"/>
                <w:sz w:val="22"/>
                <w:szCs w:val="20"/>
                <w:lang w:eastAsia="fr-FR"/>
              </w:rPr>
              <w:instrText xml:space="preserve"> \* MERGEFORMAT </w:instrText>
            </w:r>
            <w:r w:rsidR="004C2CEB" w:rsidRPr="004C2CEB">
              <w:rPr>
                <w:rStyle w:val="shorttext"/>
                <w:rFonts w:ascii="Calibri" w:eastAsia="Times New Roman" w:hAnsi="Calibri" w:cs="Times New Roman"/>
                <w:b/>
                <w:i w:val="0"/>
                <w:iCs w:val="0"/>
                <w:color w:val="auto"/>
                <w:sz w:val="22"/>
                <w:szCs w:val="20"/>
                <w:lang w:eastAsia="fr-FR"/>
              </w:rPr>
            </w:r>
            <w:r w:rsidR="004C2CEB" w:rsidRPr="004C2CEB">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[11]</w:t>
            </w:r>
            <w:r w:rsidR="004C2CEB" w:rsidRPr="004C2CEB">
              <w:rPr>
                <w:rStyle w:val="shorttext"/>
                <w:rFonts w:ascii="Calibri" w:eastAsia="Times New Roman" w:hAnsi="Calibri" w:cs="Times New Roman"/>
                <w:b/>
                <w:i w:val="0"/>
                <w:iCs w:val="0"/>
                <w:color w:val="auto"/>
                <w:sz w:val="22"/>
                <w:szCs w:val="20"/>
                <w:lang w:eastAsia="fr-FR"/>
              </w:rPr>
              <w:fldChar w:fldCharType="end"/>
            </w:r>
          </w:p>
        </w:tc>
      </w:tr>
    </w:tbl>
    <w:commentRangeEnd w:id="19"/>
    <w:p w14:paraId="2E6CE948" w14:textId="5FB02C90" w:rsidR="00E82DF1" w:rsidRDefault="003D342D" w:rsidP="00025C11">
      <w:r>
        <w:rPr>
          <w:rStyle w:val="Marquedecommentaire"/>
        </w:rPr>
        <w:commentReference w:id="19"/>
      </w:r>
      <w:r w:rsidR="007F1649">
        <w:rPr>
          <w:rStyle w:val="Marquedecommentaire"/>
        </w:rPr>
        <w:commentReference w:id="21"/>
      </w:r>
      <w:r w:rsidR="00A77C5E">
        <w:rPr>
          <w:rStyle w:val="Marquedecommentaire"/>
        </w:rPr>
        <w:commentReference w:id="22"/>
      </w:r>
      <w:r w:rsidR="00E82DF1" w:rsidRPr="007D42D3">
        <w:t>En 1980</w:t>
      </w:r>
      <w:r w:rsidR="00E82DF1">
        <w:t xml:space="preserve"> </w:t>
      </w:r>
      <w:r w:rsidR="00E82DF1" w:rsidRPr="00107542">
        <w:t>Kellenberger</w:t>
      </w:r>
      <w:r w:rsidR="00E82DF1">
        <w:t xml:space="preserve"> </w:t>
      </w:r>
      <w:r w:rsidR="00E82DF1" w:rsidRPr="005F508B">
        <w:rPr>
          <w:b/>
        </w:rPr>
        <w:fldChar w:fldCharType="begin"/>
      </w:r>
      <w:r w:rsidR="00E82DF1" w:rsidRPr="005F508B">
        <w:rPr>
          <w:b/>
        </w:rPr>
        <w:instrText xml:space="preserve"> REF _Ref533093007 \r \h  \* MERGEFORMAT </w:instrText>
      </w:r>
      <w:r w:rsidR="00E82DF1" w:rsidRPr="005F508B">
        <w:rPr>
          <w:b/>
        </w:rPr>
      </w:r>
      <w:r w:rsidR="00E82DF1" w:rsidRPr="005F508B">
        <w:rPr>
          <w:b/>
        </w:rPr>
        <w:fldChar w:fldCharType="separate"/>
      </w:r>
      <w:r w:rsidR="002A05EF">
        <w:rPr>
          <w:b/>
        </w:rPr>
        <w:t>[12]</w:t>
      </w:r>
      <w:r w:rsidR="00E82DF1" w:rsidRPr="005F508B">
        <w:rPr>
          <w:b/>
        </w:rPr>
        <w:fldChar w:fldCharType="end"/>
      </w:r>
      <w:r w:rsidR="00E82DF1">
        <w:t xml:space="preserve"> a constaté l’effet Newkirk sur les </w:t>
      </w:r>
      <w:r w:rsidR="00E82DF1" w:rsidRPr="00107542">
        <w:t>turbogénérateurs refroidis au gaz</w:t>
      </w:r>
      <w:r w:rsidR="00E82DF1">
        <w:t>. Le</w:t>
      </w:r>
      <w:r w:rsidR="00E82DF1" w:rsidRPr="005749BF">
        <w:t xml:space="preserve"> </w:t>
      </w:r>
      <w:r w:rsidR="00E82DF1">
        <w:t xml:space="preserve">contact </w:t>
      </w:r>
      <w:r w:rsidR="00E82DF1" w:rsidRPr="005749BF">
        <w:t xml:space="preserve">entre le rotor </w:t>
      </w:r>
      <w:r w:rsidR="00E82DF1">
        <w:t xml:space="preserve">et le stator du turbogénérateur avait lieu au niveau d’un </w:t>
      </w:r>
      <w:r w:rsidR="00E82DF1" w:rsidRPr="005749BF">
        <w:t>joint torique.</w:t>
      </w:r>
      <w:r w:rsidR="00E82DF1">
        <w:t xml:space="preserve"> </w:t>
      </w:r>
      <w:r w:rsidR="00E82DF1" w:rsidRPr="00075D6B">
        <w:t xml:space="preserve">Contrairement à </w:t>
      </w:r>
      <w:r w:rsidR="00E82DF1">
        <w:t xml:space="preserve">la démarche de </w:t>
      </w:r>
      <w:r w:rsidR="00E82DF1" w:rsidRPr="00075D6B">
        <w:t xml:space="preserve">Dimarogonas, Kellenberger a </w:t>
      </w:r>
      <w:r w:rsidR="00E82DF1">
        <w:t>utilisé</w:t>
      </w:r>
      <w:r w:rsidR="00E82DF1" w:rsidRPr="00075D6B">
        <w:t xml:space="preserve"> des équations linéaires en faisant </w:t>
      </w:r>
      <w:r w:rsidR="00E82DF1" w:rsidRPr="00075D6B">
        <w:lastRenderedPageBreak/>
        <w:t xml:space="preserve">des hypothèses </w:t>
      </w:r>
      <w:r w:rsidR="00E82DF1">
        <w:t>simples</w:t>
      </w:r>
      <w:r w:rsidR="00E82DF1" w:rsidRPr="00075D6B">
        <w:t xml:space="preserve">, </w:t>
      </w:r>
      <w:r w:rsidR="00E82DF1">
        <w:t>tel que</w:t>
      </w:r>
      <w:r w:rsidR="00E82DF1" w:rsidRPr="00075D6B">
        <w:t xml:space="preserve"> l</w:t>
      </w:r>
      <w:r w:rsidR="00E82DF1">
        <w:t xml:space="preserve">a flexion thermique du rotor </w:t>
      </w:r>
      <w:r w:rsidR="00E82DF1" w:rsidRPr="00075D6B">
        <w:t>est linéairement proportionnelle à la</w:t>
      </w:r>
      <w:r w:rsidR="00E82DF1">
        <w:t xml:space="preserve"> différence de la</w:t>
      </w:r>
      <w:r w:rsidR="00E82DF1" w:rsidRPr="00075D6B">
        <w:t xml:space="preserve"> température </w:t>
      </w:r>
      <w:r w:rsidR="00E82DF1">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rsidR="00E82DF1">
        <w:t xml:space="preserve">. </w:t>
      </w:r>
    </w:p>
    <w:p w14:paraId="2452D50A" w14:textId="77777777" w:rsidR="00E82DF1" w:rsidRDefault="00E82DF1" w:rsidP="00E82DF1">
      <w:pPr>
        <w:pStyle w:val="Titre3"/>
        <w:ind w:left="709"/>
      </w:pPr>
      <w:bookmarkStart w:id="23" w:name="_Toc534896874"/>
      <w:r>
        <w:t>E</w:t>
      </w:r>
      <w:r w:rsidRPr="00814672">
        <w:t xml:space="preserve">ffet </w:t>
      </w:r>
      <w:r w:rsidRPr="00C65243">
        <w:t>Morton</w:t>
      </w:r>
      <w:bookmarkEnd w:id="23"/>
    </w:p>
    <w:p w14:paraId="18C3A725" w14:textId="77777777" w:rsidR="00E82DF1" w:rsidRPr="00C77822" w:rsidRDefault="00E82DF1" w:rsidP="00E82DF1"/>
    <w:p w14:paraId="24EFE6FF" w14:textId="1EAD5A5B"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2A05EF">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l’effet de Morton plus compliqué.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1AF528D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24"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24"/>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de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1A11A214"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114102">
        <w:t>Le fait que</w:t>
      </w:r>
      <w:r>
        <w:t xml:space="preserve"> la chaleur générée par le cisaillement visqueux du film mince est proportionnelle au carré de la vitesse, l’échauffement du rotor n’est pas uniforme suivant la direction circonférentielle. Par conséquent, tout comme pour l’effet de Newkirk, la température à la surface du rotor n’est pas uniforme mais varie avec une différence </w:t>
      </w:r>
      <m:oMath>
        <m:r>
          <m:rPr>
            <m:sty m:val="p"/>
          </m:rPr>
          <w:rPr>
            <w:rFonts w:ascii="Cambria Math" w:hAnsi="Cambria Math"/>
          </w:rPr>
          <m:t>Δ</m:t>
        </m:r>
        <m:r>
          <w:rPr>
            <w:rFonts w:ascii="Cambria Math" w:hAnsi="Cambria Math"/>
          </w:rPr>
          <m:t>T</m:t>
        </m:r>
      </m:oMath>
      <w:r>
        <w:t xml:space="preserve"> entre le point « chaud » et le point « froid ».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w:t>
      </w:r>
      <w:r>
        <w:lastRenderedPageBreak/>
        <w:t xml:space="preserve">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2A05EF">
        <w:rPr>
          <w:b/>
        </w:rPr>
        <w:t>[6]</w:t>
      </w:r>
      <w:r w:rsidR="00EB1BB5" w:rsidRPr="00EB1BB5">
        <w:rPr>
          <w:b/>
        </w:rPr>
        <w:fldChar w:fldCharType="end"/>
      </w:r>
      <w:r w:rsidR="00EB1BB5">
        <w:t xml:space="preserve"> </w:t>
      </w:r>
      <w:r>
        <w:t>et</w:t>
      </w:r>
      <w:r w:rsidR="00EB1BB5">
        <w:t xml:space="preserve"> </w:t>
      </w:r>
      <w:r w:rsidR="00EB1BB5" w:rsidRPr="00EB1BB5">
        <w:rPr>
          <w:b/>
        </w:rPr>
        <w:fldChar w:fldCharType="begin"/>
      </w:r>
      <w:r w:rsidR="00EB1BB5" w:rsidRPr="00EB1BB5">
        <w:rPr>
          <w:b/>
        </w:rPr>
        <w:instrText xml:space="preserve"> REF _Ref533094789 \r \h </w:instrText>
      </w:r>
      <w:r w:rsidR="00EB1BB5">
        <w:rPr>
          <w:b/>
        </w:rPr>
        <w:instrText xml:space="preserve"> \* MERGEFORMAT </w:instrText>
      </w:r>
      <w:r w:rsidR="00EB1BB5" w:rsidRPr="00EB1BB5">
        <w:rPr>
          <w:b/>
        </w:rPr>
      </w:r>
      <w:r w:rsidR="00EB1BB5" w:rsidRPr="00EB1BB5">
        <w:rPr>
          <w:b/>
        </w:rPr>
        <w:fldChar w:fldCharType="separate"/>
      </w:r>
      <w:r w:rsidR="002A05EF">
        <w:rPr>
          <w:b/>
        </w:rPr>
        <w:t>0</w:t>
      </w:r>
      <w:r w:rsidR="00EB1BB5" w:rsidRPr="00EB1BB5">
        <w:rPr>
          <w:b/>
        </w:rPr>
        <w:fldChar w:fldCharType="end"/>
      </w:r>
      <w:r>
        <w:t xml:space="preserve">, toutes les études expérimentales confirment que le point chaud est retardé par rapport à le point haut d’un déphasage compris entre 0° et 60°. </w:t>
      </w: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2FEB01A0">
            <wp:extent cx="3133725" cy="1901592"/>
            <wp:effectExtent l="0" t="0" r="0" b="381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6704" cy="1927673"/>
                    </a:xfrm>
                    <a:prstGeom prst="rect">
                      <a:avLst/>
                    </a:prstGeom>
                    <a:noFill/>
                    <a:ln>
                      <a:noFill/>
                    </a:ln>
                  </pic:spPr>
                </pic:pic>
              </a:graphicData>
            </a:graphic>
          </wp:inline>
        </w:drawing>
      </w:r>
    </w:p>
    <w:p w14:paraId="7C2177B8" w14:textId="711DCCBD"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25"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25"/>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385B65A3" w:rsidR="00527F3A" w:rsidRDefault="00E82DF1" w:rsidP="00971AD0">
      <w:pPr>
        <w:spacing w:line="360" w:lineRule="auto"/>
        <w:ind w:firstLine="708"/>
      </w:pPr>
      <w:r w:rsidRPr="00101C5D">
        <w:rPr>
          <w:highlight w:val="yellow"/>
        </w:rPr>
        <w:t>Suite à la distribution non-uniforme de la température, la déformation thermique non uniforme développe une flexion thermique et la dilatation thermique (</w:t>
      </w:r>
      <w:r w:rsidR="005D158A" w:rsidRPr="005D158A">
        <w:rPr>
          <w:b/>
          <w:highlight w:val="yellow"/>
        </w:rPr>
        <w:fldChar w:fldCharType="begin"/>
      </w:r>
      <w:r w:rsidR="005D158A" w:rsidRPr="005D158A">
        <w:rPr>
          <w:b/>
          <w:highlight w:val="yellow"/>
        </w:rPr>
        <w:instrText xml:space="preserve"> REF _Ref534630904 \h  \* MERGEFORMAT </w:instrText>
      </w:r>
      <w:r w:rsidR="005D158A" w:rsidRPr="005D158A">
        <w:rPr>
          <w:b/>
          <w:highlight w:val="yellow"/>
        </w:rPr>
      </w:r>
      <w:r w:rsidR="005D158A" w:rsidRPr="005D158A">
        <w:rPr>
          <w:b/>
          <w:highlight w:val="yellow"/>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5</w:t>
      </w:r>
      <w:r w:rsidR="005D158A" w:rsidRPr="005D158A">
        <w:rPr>
          <w:b/>
          <w:highlight w:val="yellow"/>
        </w:rPr>
        <w:fldChar w:fldCharType="end"/>
      </w:r>
      <w:r w:rsidRPr="00101C5D">
        <w:rPr>
          <w:highlight w:val="yellow"/>
        </w:rPr>
        <w:t>). Sous configuration d’une masse considérable en porte-à-faux, une source d’excitation pourrait être créée. Cette source d’excitation communément appelée le balourd thermique modifie l’amplitude et la phase de vibration qui sont corrélée avec la différence de la température</w:t>
      </w:r>
      <m:oMath>
        <m:r>
          <w:rPr>
            <w:rFonts w:ascii="Cambria Math" w:hAnsi="Cambria Math"/>
            <w:highlight w:val="yellow"/>
          </w:rPr>
          <m:t xml:space="preserve"> </m:t>
        </m:r>
        <m:r>
          <m:rPr>
            <m:sty m:val="p"/>
          </m:rPr>
          <w:rPr>
            <w:rFonts w:ascii="Cambria Math" w:hAnsi="Cambria Math"/>
            <w:highlight w:val="yellow"/>
          </w:rPr>
          <m:t>Δ</m:t>
        </m:r>
        <m:r>
          <w:rPr>
            <w:rFonts w:ascii="Cambria Math" w:hAnsi="Cambria Math"/>
            <w:highlight w:val="yellow"/>
          </w:rPr>
          <m:t>T</m:t>
        </m:r>
      </m:oMath>
      <w:r w:rsidRPr="00101C5D">
        <w:rPr>
          <w:highlight w:val="yellow"/>
        </w:rPr>
        <w:t xml:space="preserve"> et la phase du point chaud à la surface du rotor. Quand les conditions de fonctionnement sont favorables, l’instabilité de la vibr</w:t>
      </w:r>
      <w:r w:rsidR="00BA7EF6">
        <w:rPr>
          <w:highlight w:val="yellow"/>
        </w:rPr>
        <w:t>ation synchrone se déclenche. La</w:t>
      </w:r>
      <w:r w:rsidRPr="00101C5D">
        <w:rPr>
          <w:highlight w:val="yellow"/>
        </w:rPr>
        <w:t xml:space="preserve"> </w:t>
      </w:r>
      <w:r w:rsidR="00BA7EF6">
        <w:rPr>
          <w:highlight w:val="yellow"/>
        </w:rPr>
        <w:t xml:space="preserve">boucle </w:t>
      </w:r>
      <w:r w:rsidRPr="00101C5D">
        <w:rPr>
          <w:highlight w:val="yellow"/>
        </w:rPr>
        <w:t>rétroacti</w:t>
      </w:r>
      <w:r w:rsidR="00BA7EF6">
        <w:rPr>
          <w:highlight w:val="yellow"/>
        </w:rPr>
        <w:t>ve</w:t>
      </w:r>
      <w:r w:rsidRPr="00101C5D">
        <w:rPr>
          <w:highlight w:val="yellow"/>
        </w:rPr>
        <w:t xml:space="preserve"> de l’effet Morton est </w:t>
      </w:r>
      <w:r w:rsidR="00BA7EF6" w:rsidRPr="00101C5D">
        <w:rPr>
          <w:highlight w:val="yellow"/>
        </w:rPr>
        <w:t>synthétisée</w:t>
      </w:r>
      <w:r w:rsidRPr="00101C5D">
        <w:rPr>
          <w:highlight w:val="yellow"/>
        </w:rPr>
        <w:t xml:space="preserve"> à la</w:t>
      </w:r>
      <w:r w:rsidR="00BA7EF6">
        <w:rPr>
          <w:b/>
          <w:highlight w:val="yellow"/>
        </w:rPr>
        <w:t xml:space="preserve"> </w:t>
      </w:r>
      <w:r w:rsidR="00BA7EF6" w:rsidRPr="00BA7EF6">
        <w:rPr>
          <w:b/>
          <w:highlight w:val="yellow"/>
        </w:rPr>
        <w:fldChar w:fldCharType="begin"/>
      </w:r>
      <w:r w:rsidR="00BA7EF6" w:rsidRPr="00BA7EF6">
        <w:rPr>
          <w:b/>
          <w:highlight w:val="yellow"/>
        </w:rPr>
        <w:instrText xml:space="preserve"> REF _Ref534630975 \h  \* MERGEFORMAT </w:instrText>
      </w:r>
      <w:r w:rsidR="00BA7EF6" w:rsidRPr="00BA7EF6">
        <w:rPr>
          <w:b/>
          <w:highlight w:val="yellow"/>
        </w:rPr>
      </w:r>
      <w:r w:rsidR="00BA7EF6" w:rsidRPr="00BA7EF6">
        <w:rPr>
          <w:b/>
          <w:highlight w:val="yellow"/>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6</w:t>
      </w:r>
      <w:r w:rsidR="00BA7EF6" w:rsidRPr="00BA7EF6">
        <w:rPr>
          <w:b/>
          <w:highlight w:val="yellow"/>
        </w:rPr>
        <w:fldChar w:fldCharType="end"/>
      </w:r>
      <w:r w:rsidRPr="00101C5D">
        <w:rPr>
          <w:highlight w:val="yellow"/>
        </w:rPr>
        <w:t>. En autre, la dilatation thermique du rotor change également le jeu radial du palier, ce qui agit également sur le fonctionnement dynamique de machine.</w:t>
      </w: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9"/>
                    <a:stretch>
                      <a:fillRect/>
                    </a:stretch>
                  </pic:blipFill>
                  <pic:spPr>
                    <a:xfrm>
                      <a:off x="0" y="0"/>
                      <a:ext cx="5760720" cy="1600835"/>
                    </a:xfrm>
                    <a:prstGeom prst="rect">
                      <a:avLst/>
                    </a:prstGeom>
                  </pic:spPr>
                </pic:pic>
              </a:graphicData>
            </a:graphic>
          </wp:inline>
        </w:drawing>
      </w:r>
    </w:p>
    <w:p w14:paraId="25C9BDFC" w14:textId="04271746"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26"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26"/>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542E21E3" w14:textId="71701287" w:rsidR="00AA4CC0" w:rsidRDefault="00E82DF1" w:rsidP="00016AEA">
      <w:pPr>
        <w:snapToGrid w:val="0"/>
        <w:spacing w:line="360" w:lineRule="auto"/>
      </w:pPr>
      <w:r>
        <w:t>Dû au fait qu’aucune machine tournante n’est parfaitement équilibrée et le balourd étant reconnu comme la source des vibrations synchrones, l’effet Morton pourrait apparaître sur toutes les machines supportées par des paliers hydrodynamiques. Toutefois, la plupart de machines ne sont pas endommagées et fonctionnent avec des vibrations synchrones à un régime thermique stable.</w:t>
      </w:r>
      <w:r w:rsidR="00AA4CC0">
        <w:t xml:space="preserve"> </w:t>
      </w:r>
      <w:r>
        <w:lastRenderedPageBreak/>
        <w:t>Cependant, certaines conditions particulières peuvent déclencher cette instabilité mais,</w:t>
      </w:r>
      <w:r w:rsidRPr="00C8231C">
        <w:t xml:space="preserve"> </w:t>
      </w:r>
      <w:r>
        <w:t>dû au</w:t>
      </w:r>
      <w:r w:rsidRPr="00C8231C">
        <w:t xml:space="preserve"> fait qu</w:t>
      </w:r>
      <w:r>
        <w:t>’</w:t>
      </w:r>
      <w:r w:rsidRPr="00C8231C">
        <w:t>e</w:t>
      </w:r>
      <w:r>
        <w:t>lle</w:t>
      </w:r>
      <w:r w:rsidRPr="00C8231C">
        <w:t xml:space="preserve"> ne surgit qu’après un certain temps de fonctionnement</w:t>
      </w:r>
      <w:r>
        <w:t>, son</w:t>
      </w:r>
      <w:r w:rsidRPr="00C8231C">
        <w:t xml:space="preserve"> </w:t>
      </w:r>
      <w:r>
        <w:t>identification</w:t>
      </w:r>
      <w:r w:rsidRPr="00C8231C">
        <w:t xml:space="preserve"> </w:t>
      </w:r>
      <w:r>
        <w:t>est difficile</w:t>
      </w:r>
      <w:r w:rsidRPr="00C8231C">
        <w:t>.</w:t>
      </w:r>
      <w:r>
        <w:rPr>
          <w:rStyle w:val="Appelnotedebasdep"/>
        </w:rPr>
        <w:footnoteReference w:id="2"/>
      </w:r>
      <w:r>
        <w:t xml:space="preserve"> </w:t>
      </w:r>
    </w:p>
    <w:p w14:paraId="0294849E" w14:textId="77777777" w:rsidR="003F5A41" w:rsidRDefault="003F5A41" w:rsidP="003F5A41">
      <w:pPr>
        <w:pStyle w:val="Titre2"/>
        <w:ind w:left="709"/>
      </w:pPr>
      <w:bookmarkStart w:id="27" w:name="_Toc534294728"/>
      <w:bookmarkStart w:id="28" w:name="_Toc534896875"/>
      <w:r>
        <w:t>Etudes</w:t>
      </w:r>
      <w:r w:rsidRPr="00DE7318">
        <w:t xml:space="preserve"> </w:t>
      </w:r>
      <w:r>
        <w:t>expérimentales</w:t>
      </w:r>
      <w:bookmarkEnd w:id="27"/>
      <w:r>
        <w:t xml:space="preserve"> et cas industriels</w:t>
      </w:r>
      <w:bookmarkEnd w:id="28"/>
    </w:p>
    <w:p w14:paraId="16B06570" w14:textId="77777777" w:rsidR="003F5A41" w:rsidRPr="00B047AB" w:rsidRDefault="003F5A41" w:rsidP="003F5A41"/>
    <w:p w14:paraId="08302A79" w14:textId="7736D26B"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2A05EF">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w:t>
      </w:r>
      <w:r w:rsidRPr="006C2807">
        <w:rPr>
          <w:lang w:eastAsia="zh-CN"/>
        </w:rPr>
        <w:t xml:space="preserve"> </w:t>
      </w:r>
    </w:p>
    <w:p w14:paraId="3ADA1197" w14:textId="7777777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2A05EF">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6C352CFD" w:rsidR="003F5A41" w:rsidRDefault="003F5A41" w:rsidP="003F5A41">
      <w:pPr>
        <w:spacing w:line="360" w:lineRule="auto"/>
        <w:ind w:firstLine="708"/>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2A05EF">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 xml:space="preserve">même après le démontage des joints labyrinthes (connus à ce moment comme étant une des cause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3DB5E67C"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2A05EF">
        <w:rPr>
          <w:b/>
        </w:rPr>
        <w:t>[14]</w:t>
      </w:r>
      <w:r w:rsidR="005F1FAA" w:rsidRPr="005F1FAA">
        <w:rPr>
          <w:b/>
        </w:rPr>
        <w:fldChar w:fldCharType="end"/>
      </w:r>
      <w:r w:rsidR="005F1FAA">
        <w:rPr>
          <w:b/>
        </w:rPr>
        <w:t xml:space="preserve"> </w:t>
      </w:r>
      <w:r>
        <w:t xml:space="preserve">ont fabriqué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commentRangeStart w:id="29"/>
      <w:r>
        <w:t xml:space="preserve">Cette différence de température augmentait avec la vitesse de rotation </w:t>
      </w:r>
      <w:r w:rsidRPr="00101C5D">
        <w:rPr>
          <w:highlight w:val="yellow"/>
        </w:rPr>
        <w:t>et limitait la vitesse de fonctionnement. L’instabilité apparaissait de manière non répétitive. Le banc d’essai montrait bien que la variation de la différence de la température correspondait à l’apparition de l’effet Morton instable.</w:t>
      </w:r>
      <w:r w:rsidRPr="006C2807">
        <w:t xml:space="preserve"> </w:t>
      </w:r>
      <w:commentRangeEnd w:id="29"/>
      <w:r w:rsidR="00347A77">
        <w:rPr>
          <w:rStyle w:val="Marquedecommentaire"/>
        </w:rPr>
        <w:commentReference w:id="29"/>
      </w:r>
    </w:p>
    <w:p w14:paraId="0FC2C811" w14:textId="31691F73" w:rsidR="003F5A41" w:rsidRDefault="003F5A41" w:rsidP="003F5A41">
      <w:pPr>
        <w:spacing w:line="360" w:lineRule="auto"/>
        <w:ind w:firstLine="708"/>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2A05EF">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w:t>
      </w:r>
      <w:r w:rsidRPr="007C07AF">
        <w:lastRenderedPageBreak/>
        <w:t>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96969" cy="2567147"/>
                    </a:xfrm>
                    <a:prstGeom prst="rect">
                      <a:avLst/>
                    </a:prstGeom>
                  </pic:spPr>
                </pic:pic>
              </a:graphicData>
            </a:graphic>
          </wp:inline>
        </w:drawing>
      </w:r>
    </w:p>
    <w:p w14:paraId="1F422501" w14:textId="217941BD"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30"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30"/>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117" cy="2572221"/>
                    </a:xfrm>
                    <a:prstGeom prst="rect">
                      <a:avLst/>
                    </a:prstGeom>
                  </pic:spPr>
                </pic:pic>
              </a:graphicData>
            </a:graphic>
          </wp:inline>
        </w:drawing>
      </w:r>
    </w:p>
    <w:p w14:paraId="559825E2" w14:textId="738BEC79"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31"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31"/>
      <w:r>
        <w:rPr>
          <w:rStyle w:val="shorttext"/>
          <w:rFonts w:ascii="Calibri" w:eastAsia="Times New Roman" w:hAnsi="Calibri" w:cs="Times New Roman"/>
          <w:i w:val="0"/>
          <w:iCs w:val="0"/>
          <w:color w:val="auto"/>
          <w:sz w:val="22"/>
          <w:szCs w:val="20"/>
          <w:lang w:eastAsia="fr-FR"/>
        </w:rPr>
        <w:t> : Vibration spirale constaté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011127C8"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2A05EF">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w:t>
      </w:r>
      <w:r>
        <w:rPr>
          <w:rStyle w:val="shorttext"/>
        </w:rPr>
        <w:lastRenderedPageBreak/>
        <w:t xml:space="preserve">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premières deux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26DBEF8A" w:rsidR="003F5A41" w:rsidRDefault="003F5A41" w:rsidP="003F5A41">
      <w:pPr>
        <w:pStyle w:val="Lgende"/>
        <w:jc w:val="center"/>
        <w:rPr>
          <w:rStyle w:val="shorttext"/>
        </w:rPr>
      </w:pPr>
      <w:bookmarkStart w:id="32"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3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3135E27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33"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33"/>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5E68D90C" w:rsidR="003F5A41" w:rsidRDefault="003F5A41" w:rsidP="00CF1BFA">
      <w:pPr>
        <w:spacing w:line="360" w:lineRule="auto"/>
        <w:ind w:firstLine="708"/>
      </w:pPr>
      <w:r>
        <w:rPr>
          <w:szCs w:val="22"/>
        </w:rPr>
        <w:lastRenderedPageBreak/>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2A05EF">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2A05EF">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1A343D74" w:rsidR="003F5A41" w:rsidRDefault="003F5A41" w:rsidP="003F5A41">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2A05EF">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simplifiée proposée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2A05EF">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des modèles physiques raffinés. Pour cette raison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au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34" w:name="_Toc534896876"/>
      <w:r>
        <w:t>M</w:t>
      </w:r>
      <w:r w:rsidR="007F0B3C">
        <w:t>odeles theoriques</w:t>
      </w:r>
      <w:bookmarkEnd w:id="34"/>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35" w:name="_Toc534294730"/>
      <w:bookmarkStart w:id="36" w:name="_Toc534896877"/>
      <w:r w:rsidRPr="00675419">
        <w:t xml:space="preserve">Méthodes inspirées </w:t>
      </w:r>
      <w:r>
        <w:t>de</w:t>
      </w:r>
      <w:r w:rsidRPr="00675419">
        <w:t xml:space="preserve"> la </w:t>
      </w:r>
      <w:r w:rsidRPr="004106D7">
        <w:t>théorie</w:t>
      </w:r>
      <w:r w:rsidRPr="00675419">
        <w:t xml:space="preserve"> du </w:t>
      </w:r>
      <w:r>
        <w:t>contrôle</w:t>
      </w:r>
      <w:bookmarkEnd w:id="35"/>
      <w:bookmarkEnd w:id="36"/>
    </w:p>
    <w:p w14:paraId="01C5EC5A" w14:textId="77777777" w:rsidR="007F0B3C" w:rsidRPr="00D8108D" w:rsidRDefault="007F0B3C" w:rsidP="007F0B3C"/>
    <w:p w14:paraId="2108EDF9" w14:textId="26352145" w:rsidR="007F0B3C" w:rsidRDefault="007F0B3C" w:rsidP="007F0B3C">
      <w:pPr>
        <w:spacing w:line="360" w:lineRule="auto"/>
        <w:ind w:firstLine="708"/>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2A05EF">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37"/>
      <w:r w:rsidRPr="00101C5D">
        <w:rPr>
          <w:highlight w:val="yellow"/>
        </w:rPr>
        <w:t>L’ellipse est décomposée en trois orbites circulaires : un cercle en position équilibrée et deux cercles de perturbation.</w:t>
      </w:r>
      <w:r w:rsidRPr="00A22718">
        <w:t xml:space="preserve"> </w:t>
      </w:r>
      <w:commentRangeEnd w:id="37"/>
      <w:r w:rsidR="00227BC7">
        <w:rPr>
          <w:rStyle w:val="Marquedecommentaire"/>
        </w:rPr>
        <w:commentReference w:id="37"/>
      </w:r>
      <w:r w:rsidRPr="00A22718">
        <w:t>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 xml:space="preserve">et l’angle de </w:t>
      </w:r>
      <w:r>
        <w:lastRenderedPageBreak/>
        <w:t>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2A05EF">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i Re(</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77777777" w:rsidR="007F0B3C" w:rsidRPr="004B4CB9" w:rsidRDefault="007F0B3C" w:rsidP="007F0B3C">
      <w:pPr>
        <w:spacing w:line="360" w:lineRule="auto"/>
        <w:ind w:firstLine="708"/>
      </w:pPr>
      <w:r w:rsidRPr="00D40424">
        <w:t>Un an après</w:t>
      </w:r>
      <w:r w:rsidRPr="00A22718">
        <w:t>, Koegh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2A05EF">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7777777" w:rsidR="007F0B3C" w:rsidRDefault="007F0B3C" w:rsidP="007F0B3C">
      <w:pPr>
        <w:spacing w:line="360" w:lineRule="auto"/>
        <w:ind w:firstLine="708"/>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2A05EF">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D726CB"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D726CB"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D726CB"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41AB91EA"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2A05EF" w:rsidRPr="002A05EF">
        <w:rPr>
          <w:rStyle w:val="shorttext"/>
          <w:b/>
          <w:iCs/>
        </w:rPr>
        <w:t xml:space="preserve">Figure </w:t>
      </w:r>
      <w:r w:rsidR="002A05EF" w:rsidRPr="002A05EF">
        <w:rPr>
          <w:rStyle w:val="shorttext"/>
          <w:b/>
          <w:iCs/>
          <w:noProof/>
        </w:rPr>
        <w:t>1.3</w:t>
      </w:r>
      <w:r w:rsidR="002A05EF" w:rsidRPr="002A05EF">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2A05EF">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2A05EF">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182" cy="2305082"/>
                    </a:xfrm>
                    <a:prstGeom prst="rect">
                      <a:avLst/>
                    </a:prstGeom>
                  </pic:spPr>
                </pic:pic>
              </a:graphicData>
            </a:graphic>
          </wp:inline>
        </w:drawing>
      </w:r>
    </w:p>
    <w:p w14:paraId="05AEBB82" w14:textId="44E71DCE"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38"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38"/>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77777777"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2A05EF">
        <w:rPr>
          <w:b/>
        </w:rPr>
        <w:t>[18]</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2A05EF">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xml:space="preserve">. Le module des coefficients représente la sensibilité des phénomènes physiques qui contribuent au déclenchement de l’instabilité. La phase des coefficients décrit un retard entre les informations physiques concernées. La stabilité est déterminé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2A05EF">
        <w:rPr>
          <w:b/>
        </w:rPr>
        <w:t>[21]</w:t>
      </w:r>
      <w:r w:rsidRPr="00411F22">
        <w:rPr>
          <w:b/>
          <w:lang w:val="en-US"/>
        </w:rPr>
        <w:fldChar w:fldCharType="end"/>
      </w:r>
      <w:r>
        <w:t>.</w:t>
      </w:r>
      <w:r w:rsidR="00E9024A">
        <w:t xml:space="preserve"> </w:t>
      </w:r>
    </w:p>
    <w:p w14:paraId="0349A708" w14:textId="1C018B5B" w:rsidR="007F0B3C" w:rsidRDefault="007F0B3C" w:rsidP="008520B4">
      <w:pPr>
        <w:spacing w:line="360" w:lineRule="auto"/>
        <w:ind w:firstLine="708"/>
      </w:pPr>
      <w:r>
        <w:t>Grâce aux coefficients d’influence, l’analyse de l’effet Morton devient possible avec les outils numériques usuels en dynamique de rotor et en lubrification. Cependant, ces coefficients sont calculés de manière linéaire et en régime stationnaire. Les calculs sont donc peu précis. Cette méthode est reprise avec une description p</w:t>
      </w:r>
      <w:r w:rsidR="00D61E6C">
        <w:t>lus détaillé dans le chapitre 5</w:t>
      </w:r>
      <w:r>
        <w:t xml:space="preserve"> de cette thèse.</w:t>
      </w:r>
    </w:p>
    <w:p w14:paraId="3B998D90" w14:textId="77777777" w:rsidR="007F0B3C" w:rsidRDefault="007F0B3C" w:rsidP="007F0B3C">
      <w:pPr>
        <w:pStyle w:val="Titre3"/>
        <w:ind w:left="709"/>
      </w:pPr>
      <w:bookmarkStart w:id="39" w:name="_Toc534294731"/>
      <w:bookmarkStart w:id="40" w:name="_Toc534896878"/>
      <w:r>
        <w:t>Méthode basée sur un balourd critique prédéfini</w:t>
      </w:r>
      <w:bookmarkEnd w:id="39"/>
      <w:bookmarkEnd w:id="40"/>
    </w:p>
    <w:p w14:paraId="0CD894E0" w14:textId="77777777" w:rsidR="007F0B3C" w:rsidRPr="00ED53DD" w:rsidRDefault="007F0B3C" w:rsidP="007F0B3C"/>
    <w:p w14:paraId="6BD40B65" w14:textId="122B3A25"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2A05EF">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D726CB"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58825F89" w14:textId="3BC238ED" w:rsidR="007F0B3C" w:rsidRDefault="007F0B3C" w:rsidP="00C42F8E">
      <w:pPr>
        <w:spacing w:before="120"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2A05EF">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2A05EF">
        <w:rPr>
          <w:b/>
        </w:rPr>
        <w:t>[19]</w:t>
      </w:r>
      <w:r>
        <w:rPr>
          <w:b/>
        </w:rPr>
        <w:fldChar w:fldCharType="end"/>
      </w:r>
      <w:r w:rsidRPr="00A22718">
        <w:t>, le compresseur de gaz présenté par de Jongh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2A05EF">
        <w:rPr>
          <w:b/>
        </w:rPr>
        <w:t>[14]</w:t>
      </w:r>
      <w:r w:rsidR="00AC7ABC" w:rsidRPr="00AC7ABC">
        <w:rPr>
          <w:b/>
        </w:rPr>
        <w:fldChar w:fldCharType="end"/>
      </w:r>
      <w:r w:rsidR="00AC7ABC">
        <w:t xml:space="preserve"> </w:t>
      </w:r>
      <w:r w:rsidRPr="00A22718">
        <w:t>et le compresseur de pipe</w:t>
      </w:r>
      <w:r>
        <w:t>line rencontré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2A05EF">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77777777" w:rsidR="007F0B3C" w:rsidRDefault="007F0B3C" w:rsidP="007F0B3C">
      <w:pPr>
        <w:pStyle w:val="Titre3"/>
        <w:ind w:left="567"/>
      </w:pPr>
      <w:bookmarkStart w:id="41" w:name="_Toc534294732"/>
      <w:bookmarkStart w:id="42" w:name="_Toc534896879"/>
      <w:commentRangeStart w:id="43"/>
      <w:r w:rsidRPr="00E160FB">
        <w:t>Méthode</w:t>
      </w:r>
      <w:r>
        <w:t>s</w:t>
      </w:r>
      <w:r w:rsidRPr="00E160FB">
        <w:t xml:space="preserve"> du rapport thermique</w:t>
      </w:r>
      <w:bookmarkEnd w:id="41"/>
      <w:commentRangeEnd w:id="43"/>
      <w:r w:rsidR="0026426D">
        <w:rPr>
          <w:rStyle w:val="Marquedecommentaire"/>
          <w:b w:val="0"/>
          <w:caps w:val="0"/>
        </w:rPr>
        <w:commentReference w:id="43"/>
      </w:r>
      <w:bookmarkEnd w:id="42"/>
    </w:p>
    <w:p w14:paraId="0BD09356" w14:textId="77777777" w:rsidR="007F0B3C" w:rsidRPr="00965050" w:rsidRDefault="007F0B3C" w:rsidP="007F0B3C"/>
    <w:p w14:paraId="5BB10549" w14:textId="77777777" w:rsidR="007F0B3C" w:rsidRDefault="007F0B3C" w:rsidP="007F0B3C">
      <w:pPr>
        <w:spacing w:line="360" w:lineRule="auto"/>
        <w:ind w:firstLine="708"/>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2A05EF">
        <w:rPr>
          <w:b/>
        </w:rPr>
        <w:t>[13]</w:t>
      </w:r>
      <w:r w:rsidRPr="00D27342">
        <w:rPr>
          <w:b/>
        </w:rPr>
        <w:fldChar w:fldCharType="end"/>
      </w:r>
      <w:r w:rsidRPr="008D5D0E">
        <w:t xml:space="preserve"> </w:t>
      </w:r>
      <w:r w:rsidRPr="00D27342">
        <w:t>en 1987</w:t>
      </w:r>
      <w:r>
        <w:t xml:space="preserve"> pour calculer l’in</w:t>
      </w:r>
      <w:r w:rsidRPr="00606480">
        <w:t xml:space="preserve">stabilité </w:t>
      </w:r>
      <w:r>
        <w:t>de la vibration synchrone sans distinction entre les sources d’échauffement du rotor, i.e. le contact avec le stator ou le cisaillement visqueux de lubrifiant sans un palier. La méthode s’est basée sur le</w:t>
      </w:r>
      <w:r w:rsidRPr="00606480">
        <w:t xml:space="preserve"> </w:t>
      </w:r>
      <w:commentRangeStart w:id="44"/>
      <w:r w:rsidRPr="00101C5D">
        <w:rPr>
          <w:highlight w:val="yellow"/>
        </w:rPr>
        <w:t>modèle du point chaud</w:t>
      </w:r>
      <w:commentRangeEnd w:id="44"/>
      <w:r w:rsidR="00A3627A">
        <w:rPr>
          <w:rStyle w:val="Marquedecommentaire"/>
        </w:rPr>
        <w:commentReference w:id="44"/>
      </w:r>
      <w:r>
        <w:t xml:space="preserve"> 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2A05EF">
        <w:rPr>
          <w:b/>
        </w:rPr>
        <w:t>[12]</w:t>
      </w:r>
      <w:r w:rsidRPr="00204740">
        <w:rPr>
          <w:b/>
        </w:rPr>
        <w:fldChar w:fldCharType="end"/>
      </w:r>
      <w:r>
        <w:t>,</w:t>
      </w:r>
      <w:r w:rsidRPr="00606480">
        <w:t xml:space="preserve"> initialement </w:t>
      </w:r>
      <w:r>
        <w:t>proposée</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cs="Cambria Math"/>
                  </w:rPr>
                  <m:t>x</m:t>
                </m:r>
                <m:r>
                  <m:rPr>
                    <m:sty m:val="bi"/>
                  </m:rPr>
                  <w:rPr>
                    <w:rFonts w:ascii="Cambria Math" w:hAnsi="Cambria Math" w:cs="Calibri"/>
                    <w:lang w:val="en-US"/>
                  </w:rPr>
                  <m:t>̇</m:t>
                </m:r>
                <m:r>
                  <m:rPr>
                    <m:sty m:val="bi"/>
                  </m:rPr>
                  <w:rPr>
                    <w:rFonts w:ascii="Cambria Math" w:hAnsi="Cambria Math" w:cs="Cambria Math"/>
                  </w:rPr>
                  <m:t>B</m:t>
                </m:r>
                <m:r>
                  <w:rPr>
                    <w:rFonts w:ascii="Cambria Math" w:hAnsi="Cambria Math"/>
                    <w:lang w:val="en-US"/>
                  </w:rPr>
                  <m:t xml:space="preserve"> = 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m:t>
                </m:r>
                <m:r>
                  <m:rPr>
                    <m:sty m:val="bi"/>
                  </m:rPr>
                  <w:rPr>
                    <w:rFonts w:ascii="Cambria Math" w:hAnsi="Cambria Math" w:cs="Cambria Math"/>
                  </w:rPr>
                  <m:t>B</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225D7230" w14:textId="77777777" w:rsidR="007F0B3C" w:rsidRPr="00101C5D" w:rsidRDefault="007F0B3C" w:rsidP="007F0B3C">
      <w:pPr>
        <w:rPr>
          <w:highlight w:val="yellow"/>
        </w:rPr>
      </w:pPr>
      <w:r w:rsidRPr="00101C5D">
        <w:rPr>
          <w:highlight w:val="yellow"/>
        </w:rPr>
        <w:t xml:space="preserve">avec  </w:t>
      </w:r>
    </w:p>
    <w:p w14:paraId="75F25DE5" w14:textId="77777777" w:rsidR="007F0B3C" w:rsidRPr="00101C5D" w:rsidRDefault="007F0B3C" w:rsidP="007F0B3C">
      <w:pPr>
        <w:rPr>
          <w:highlight w:val="yellow"/>
        </w:rPr>
      </w:pPr>
      <m:oMath>
        <m:r>
          <m:rPr>
            <m:sty m:val="bi"/>
          </m:rPr>
          <w:rPr>
            <w:rFonts w:ascii="Cambria Math" w:hAnsi="Cambria Math"/>
            <w:highlight w:val="yellow"/>
          </w:rPr>
          <m:t>x</m:t>
        </m:r>
        <m:r>
          <w:rPr>
            <w:rFonts w:ascii="Cambria Math" w:hAnsi="Cambria Math"/>
            <w:highlight w:val="yellow"/>
          </w:rPr>
          <m:t>:</m:t>
        </m:r>
      </m:oMath>
      <w:r w:rsidRPr="00101C5D">
        <w:rPr>
          <w:highlight w:val="yellow"/>
        </w:rPr>
        <w:t xml:space="preserve"> déplacement du rotor au niveau du point chaud déduit par la dilatation thermique </w:t>
      </w:r>
    </w:p>
    <w:p w14:paraId="6E091ED0" w14:textId="77777777" w:rsidR="007F0B3C" w:rsidRPr="00101C5D" w:rsidRDefault="007F0B3C" w:rsidP="007F0B3C">
      <w:pPr>
        <w:rPr>
          <w:highlight w:val="yellow"/>
        </w:rPr>
      </w:pPr>
      <m:oMath>
        <m:r>
          <m:rPr>
            <m:sty m:val="bi"/>
          </m:rPr>
          <w:rPr>
            <w:rFonts w:ascii="Cambria Math" w:hAnsi="Cambria Math" w:cs="Cambria Math"/>
            <w:highlight w:val="yellow"/>
          </w:rPr>
          <m:t>B</m:t>
        </m:r>
        <m:r>
          <w:rPr>
            <w:rFonts w:ascii="Cambria Math" w:hAnsi="Cambria Math" w:cs="Cambria Math"/>
            <w:highlight w:val="yellow"/>
          </w:rPr>
          <m:t>:</m:t>
        </m:r>
      </m:oMath>
      <w:r w:rsidRPr="00101C5D">
        <w:rPr>
          <w:highlight w:val="yellow"/>
        </w:rPr>
        <w:t xml:space="preserve"> tenseur de déformation thermique</w:t>
      </w:r>
    </w:p>
    <w:p w14:paraId="6EEFFEE1" w14:textId="77777777" w:rsidR="007F0B3C" w:rsidRPr="00101C5D" w:rsidRDefault="007F0B3C" w:rsidP="007F0B3C">
      <w:pPr>
        <w:rPr>
          <w:highlight w:val="yellow"/>
        </w:rPr>
      </w:pPr>
      <m:oMath>
        <m:r>
          <w:rPr>
            <w:rFonts w:ascii="Cambria Math" w:hAnsi="Cambria Math" w:cs="Cambria Math"/>
            <w:highlight w:val="yellow"/>
          </w:rPr>
          <m:t>p</m:t>
        </m:r>
        <m:r>
          <w:rPr>
            <w:rFonts w:ascii="Cambria Math" w:hAnsi="Cambria Math"/>
            <w:highlight w:val="yellow"/>
          </w:rPr>
          <m:t>ω</m:t>
        </m:r>
        <m:r>
          <m:rPr>
            <m:sty m:val="bi"/>
          </m:rPr>
          <w:rPr>
            <w:rFonts w:ascii="Cambria Math" w:hAnsi="Cambria Math" w:cs="Cambria Math"/>
            <w:highlight w:val="yellow"/>
          </w:rPr>
          <m:t>x</m:t>
        </m:r>
        <m:r>
          <w:rPr>
            <w:rFonts w:ascii="Cambria Math" w:hAnsi="Cambria Math" w:cs="Cambria Math"/>
            <w:highlight w:val="yellow"/>
          </w:rPr>
          <m:t>:</m:t>
        </m:r>
      </m:oMath>
      <w:r w:rsidRPr="00101C5D">
        <w:rPr>
          <w:highlight w:val="yellow"/>
        </w:rPr>
        <w:t xml:space="preserve"> terme de la chaleur générée </w:t>
      </w:r>
    </w:p>
    <w:p w14:paraId="0811FE8B" w14:textId="77777777" w:rsidR="007F0B3C" w:rsidRPr="00101C5D" w:rsidRDefault="007F0B3C" w:rsidP="007F0B3C">
      <w:pPr>
        <w:rPr>
          <w:highlight w:val="yellow"/>
        </w:rPr>
      </w:pPr>
      <m:oMath>
        <m:r>
          <w:rPr>
            <w:rFonts w:ascii="Cambria Math" w:hAnsi="Cambria Math" w:cs="Cambria Math"/>
            <w:highlight w:val="yellow"/>
          </w:rPr>
          <m:t>Q</m:t>
        </m:r>
        <m:r>
          <m:rPr>
            <m:sty m:val="bi"/>
          </m:rPr>
          <w:rPr>
            <w:rFonts w:ascii="Cambria Math" w:hAnsi="Cambria Math" w:cs="Cambria Math"/>
            <w:highlight w:val="yellow"/>
          </w:rPr>
          <m:t>xB</m:t>
        </m:r>
        <m:r>
          <w:rPr>
            <w:rFonts w:ascii="Cambria Math" w:hAnsi="Cambria Math" w:cs="Cambria Math"/>
            <w:highlight w:val="yellow"/>
          </w:rPr>
          <m:t>:</m:t>
        </m:r>
      </m:oMath>
      <w:r w:rsidRPr="00101C5D">
        <w:rPr>
          <w:highlight w:val="yellow"/>
        </w:rPr>
        <w:t xml:space="preserve"> terme de la chaleur dégagée </w:t>
      </w:r>
    </w:p>
    <w:p w14:paraId="355ED744" w14:textId="77777777" w:rsidR="007F0B3C" w:rsidRPr="00101C5D" w:rsidRDefault="007F0B3C" w:rsidP="007F0B3C">
      <w:pPr>
        <w:spacing w:line="360" w:lineRule="auto"/>
        <w:rPr>
          <w:highlight w:val="yellow"/>
        </w:rPr>
      </w:pPr>
      <m:oMath>
        <m:r>
          <w:rPr>
            <w:rFonts w:ascii="Cambria Math" w:hAnsi="Cambria Math"/>
            <w:highlight w:val="yellow"/>
          </w:rPr>
          <m:t xml:space="preserve">P </m:t>
        </m:r>
      </m:oMath>
      <w:r w:rsidRPr="00101C5D">
        <w:rPr>
          <w:highlight w:val="yellow"/>
        </w:rPr>
        <w:t>et</w:t>
      </w:r>
      <m:oMath>
        <m:r>
          <w:rPr>
            <w:rFonts w:ascii="Cambria Math" w:hAnsi="Cambria Math"/>
            <w:highlight w:val="yellow"/>
          </w:rPr>
          <m:t xml:space="preserve"> Q : </m:t>
        </m:r>
      </m:oMath>
      <w:r w:rsidRPr="00101C5D">
        <w:rPr>
          <w:highlight w:val="yellow"/>
        </w:rPr>
        <w:t xml:space="preserve">coefficients de proportionnalité pour la chaleur générée et chaleur dégagée </w:t>
      </w:r>
    </w:p>
    <w:p w14:paraId="12750B18" w14:textId="77777777" w:rsidR="007F0B3C" w:rsidRDefault="007F0B3C" w:rsidP="007F0B3C">
      <w:pPr>
        <w:spacing w:line="360" w:lineRule="auto"/>
      </w:pPr>
      <w:r w:rsidRPr="00101C5D">
        <w:rPr>
          <w:highlight w:val="yellow"/>
        </w:rPr>
        <w:t xml:space="preserve">La chaleur générée dans le système est supposée proportionnelle à la vitesse de rotation </w:t>
      </w:r>
      <m:oMath>
        <m:r>
          <w:rPr>
            <w:rFonts w:ascii="Cambria Math" w:hAnsi="Cambria Math"/>
            <w:highlight w:val="yellow"/>
          </w:rPr>
          <m:t>ω</m:t>
        </m:r>
      </m:oMath>
      <w:r w:rsidRPr="00101C5D">
        <w:rPr>
          <w:highlight w:val="yellow"/>
        </w:rPr>
        <w:t xml:space="preserve"> et à l’amplitude de vibration </w:t>
      </w:r>
      <m:oMath>
        <m:r>
          <m:rPr>
            <m:sty m:val="bi"/>
          </m:rPr>
          <w:rPr>
            <w:rFonts w:ascii="Cambria Math" w:hAnsi="Cambria Math"/>
            <w:highlight w:val="yellow"/>
          </w:rPr>
          <m:t>x</m:t>
        </m:r>
      </m:oMath>
      <w:r w:rsidRPr="00101C5D">
        <w:rPr>
          <w:highlight w:val="yellow"/>
        </w:rPr>
        <w:t xml:space="preserve"> à la position axiale du point chaud, alors que la chaleur dégagée est proportionnelle à la déformation thermique</w:t>
      </w:r>
      <m:oMath>
        <m:r>
          <m:rPr>
            <m:sty m:val="p"/>
          </m:rPr>
          <w:rPr>
            <w:rFonts w:ascii="Cambria Math" w:hAnsi="Cambria Math"/>
            <w:highlight w:val="yellow"/>
          </w:rPr>
          <m:t xml:space="preserve"> </m:t>
        </m:r>
        <m:r>
          <m:rPr>
            <m:sty m:val="bi"/>
          </m:rPr>
          <w:rPr>
            <w:rFonts w:ascii="Cambria Math" w:hAnsi="Cambria Math" w:cs="Cambria Math"/>
            <w:highlight w:val="yellow"/>
          </w:rPr>
          <m:t>xB</m:t>
        </m:r>
      </m:oMath>
      <w:r w:rsidRPr="00101C5D">
        <w:rPr>
          <w:highlight w:val="yellow"/>
        </w:rPr>
        <w:t>. La valeur critique de la stabilité est le rapport</w:t>
      </w:r>
      <m:oMath>
        <m:r>
          <w:rPr>
            <w:rFonts w:ascii="Cambria Math" w:hAnsi="Cambria Math"/>
            <w:highlight w:val="yellow"/>
          </w:rPr>
          <m:t xml:space="preserve"> Pω/</m:t>
        </m:r>
        <m:r>
          <w:rPr>
            <w:rFonts w:ascii="Cambria Math" w:hAnsi="Cambria Math" w:cs="Cambria Math"/>
            <w:highlight w:val="yellow"/>
          </w:rPr>
          <m:t>Q</m:t>
        </m:r>
      </m:oMath>
      <w:r w:rsidRPr="00101C5D">
        <w:rPr>
          <w:highlight w:val="yellow"/>
        </w:rPr>
        <w:t xml:space="preserve">. Les coefficients de proportionnalité </w:t>
      </w:r>
      <m:oMath>
        <m:r>
          <w:rPr>
            <w:rFonts w:ascii="Cambria Math" w:hAnsi="Cambria Math"/>
            <w:highlight w:val="yellow"/>
          </w:rPr>
          <m:t>P</m:t>
        </m:r>
        <m:r>
          <m:rPr>
            <m:sty m:val="p"/>
          </m:rPr>
          <w:rPr>
            <w:rFonts w:ascii="Cambria Math" w:hAnsi="Cambria Math"/>
            <w:highlight w:val="yellow"/>
          </w:rPr>
          <m:t xml:space="preserve"> </m:t>
        </m:r>
      </m:oMath>
      <w:r w:rsidRPr="00101C5D">
        <w:rPr>
          <w:highlight w:val="yellow"/>
        </w:rPr>
        <w:t>et</w:t>
      </w:r>
      <m:oMath>
        <m:r>
          <m:rPr>
            <m:sty m:val="p"/>
          </m:rPr>
          <w:rPr>
            <w:rFonts w:ascii="Cambria Math" w:hAnsi="Cambria Math"/>
            <w:highlight w:val="yellow"/>
          </w:rPr>
          <m:t xml:space="preserve"> Q</m:t>
        </m:r>
      </m:oMath>
      <w:r w:rsidRPr="00101C5D">
        <w:rPr>
          <w:highlight w:val="yellow"/>
        </w:rPr>
        <w:t xml:space="preserve"> pour la chaleur générée et la chaleur dégagée sont calculés selon le mécanisme de l’échauffement du système. La méthode de calcul est détaillée en annexe de </w:t>
      </w:r>
      <w:r w:rsidRPr="00101C5D">
        <w:rPr>
          <w:b/>
          <w:highlight w:val="yellow"/>
        </w:rPr>
        <w:fldChar w:fldCharType="begin"/>
      </w:r>
      <w:r w:rsidRPr="00101C5D">
        <w:rPr>
          <w:b/>
          <w:highlight w:val="yellow"/>
        </w:rPr>
        <w:instrText xml:space="preserve"> REF _Ref533093642 \r \h  \* MERGEFORMAT </w:instrText>
      </w:r>
      <w:r w:rsidRPr="00101C5D">
        <w:rPr>
          <w:b/>
          <w:highlight w:val="yellow"/>
        </w:rPr>
      </w:r>
      <w:r w:rsidRPr="00101C5D">
        <w:rPr>
          <w:b/>
          <w:highlight w:val="yellow"/>
        </w:rPr>
        <w:fldChar w:fldCharType="separate"/>
      </w:r>
      <w:r w:rsidR="002A05EF">
        <w:rPr>
          <w:b/>
          <w:highlight w:val="yellow"/>
        </w:rPr>
        <w:t>[13]</w:t>
      </w:r>
      <w:r w:rsidRPr="00101C5D">
        <w:rPr>
          <w:b/>
          <w:highlight w:val="yellow"/>
        </w:rPr>
        <w:fldChar w:fldCharType="end"/>
      </w:r>
      <w:r w:rsidRPr="00101C5D">
        <w:rPr>
          <w:highlight w:val="yellow"/>
        </w:rPr>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45" w:name="_Toc534294733"/>
      <w:bookmarkStart w:id="46" w:name="_Toc534896880"/>
      <w:r>
        <w:rPr>
          <w:rFonts w:hint="eastAsia"/>
        </w:rPr>
        <w:t>M</w:t>
      </w:r>
      <w:r>
        <w:t>odeles non-linéaires en régime transitoire</w:t>
      </w:r>
      <w:bookmarkEnd w:id="45"/>
      <w:bookmarkEnd w:id="46"/>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5A1B68D8" w:rsidR="007F0B3C" w:rsidRDefault="007F0B3C" w:rsidP="007F0B3C">
      <w:pPr>
        <w:spacing w:line="360" w:lineRule="auto"/>
        <w:ind w:firstLine="708"/>
      </w:pPr>
      <w:r w:rsidRPr="00022F93">
        <w:lastRenderedPageBreak/>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2A05EF">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2A05EF">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2A05EF">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e rotor et celle des vibrations synchrones. </w:t>
      </w:r>
    </w:p>
    <w:p w14:paraId="75DC6895" w14:textId="6164E609"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2A05EF" w:rsidRPr="002A05EF">
        <w:rPr>
          <w:rStyle w:val="shorttext"/>
          <w:b/>
          <w:iCs/>
        </w:rPr>
        <w:t xml:space="preserve">Figure </w:t>
      </w:r>
      <w:r w:rsidR="002A05EF" w:rsidRPr="002A05EF">
        <w:rPr>
          <w:rStyle w:val="shorttext"/>
          <w:b/>
          <w:iCs/>
          <w:noProof/>
        </w:rPr>
        <w:t>1.3</w:t>
      </w:r>
      <w:r w:rsidR="002A05EF" w:rsidRPr="002A05EF">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57E31818"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47"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2A05EF">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2A05EF">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47"/>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25F7BFD2" w:rsidR="007F0B3C" w:rsidRDefault="007F0B3C" w:rsidP="007F0B3C">
      <w:pPr>
        <w:spacing w:line="360" w:lineRule="auto"/>
        <w:ind w:firstLine="708"/>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2A05EF">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2A05EF">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52084F08" w:rsidR="007F0B3C" w:rsidRDefault="007F0B3C" w:rsidP="007F0B3C">
      <w:pPr>
        <w:spacing w:line="360" w:lineRule="auto"/>
        <w:ind w:firstLine="708"/>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2A05EF">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2A05EF">
        <w:rPr>
          <w:b/>
        </w:rPr>
        <w:t>[24]</w:t>
      </w:r>
      <w:r w:rsidRPr="00904279">
        <w:rPr>
          <w:b/>
        </w:rPr>
        <w:fldChar w:fldCharType="end"/>
      </w:r>
      <w:r>
        <w:rPr>
          <w:b/>
        </w:rPr>
        <w:t xml:space="preserve"> </w:t>
      </w:r>
      <w:r>
        <w:t xml:space="preserve">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w:t>
      </w:r>
      <w:r>
        <w:lastRenderedPageBreak/>
        <w:t>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1109EE65" w:rsidR="007F0B3C" w:rsidRDefault="007F0B3C" w:rsidP="007F0B3C">
      <w:pPr>
        <w:spacing w:line="360" w:lineRule="auto"/>
        <w:ind w:firstLine="708"/>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2A05EF">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2A05EF">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61CE92A8"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2A05EF">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48" w:name="_Toc534294734"/>
      <w:bookmarkStart w:id="49" w:name="_Toc534896881"/>
      <w:r>
        <w:t xml:space="preserve">Stratégie de </w:t>
      </w:r>
      <w:r w:rsidR="000948D0">
        <w:t xml:space="preserve">la </w:t>
      </w:r>
      <w:r>
        <w:t>modélisation</w:t>
      </w:r>
      <w:bookmarkEnd w:id="48"/>
      <w:r w:rsidR="00C31B63">
        <w:t> :</w:t>
      </w:r>
      <w:r>
        <w:t xml:space="preserve"> synth</w:t>
      </w:r>
      <w:r w:rsidR="008E3C18">
        <w:t>è</w:t>
      </w:r>
      <w:r>
        <w:t>se</w:t>
      </w:r>
      <w:bookmarkEnd w:id="49"/>
    </w:p>
    <w:p w14:paraId="1EEC0925" w14:textId="77777777" w:rsidR="007F0B3C" w:rsidRPr="007E756F" w:rsidRDefault="007F0B3C" w:rsidP="007F0B3C"/>
    <w:p w14:paraId="6027A269" w14:textId="7A7B8FD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2A05EF" w:rsidRPr="002A05EF">
        <w:rPr>
          <w:rStyle w:val="shorttext"/>
          <w:b/>
          <w:iCs/>
        </w:rPr>
        <w:t xml:space="preserve">Figure </w:t>
      </w:r>
      <w:r w:rsidR="002A05EF" w:rsidRPr="002A05EF">
        <w:rPr>
          <w:rStyle w:val="shorttext"/>
          <w:b/>
          <w:iCs/>
          <w:noProof/>
        </w:rPr>
        <w:t>1.4</w:t>
      </w:r>
      <w:r w:rsidR="002A05EF" w:rsidRPr="002A05EF">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50"/>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6118C88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51"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2A05EF">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2A05EF">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51"/>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79A287E2"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2A05EF">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2A05EF">
        <w:rPr>
          <w:b/>
        </w:rPr>
        <w:t>[18]</w:t>
      </w:r>
      <w:r w:rsidRPr="00D03177">
        <w:rPr>
          <w:b/>
        </w:rPr>
        <w:fldChar w:fldCharType="end"/>
      </w:r>
      <w:r>
        <w:t xml:space="preserve"> pour analyser la stabilité de la vibration synchrone. D’autre part, ces trois modèles </w:t>
      </w:r>
      <w:r>
        <w:lastRenderedPageBreak/>
        <w:t xml:space="preserve">pourraient être </w:t>
      </w:r>
      <w:r w:rsidR="000F715D">
        <w:t>couplés</w:t>
      </w:r>
      <w:r>
        <w:t xml:space="preserve">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2A05EF">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038EE5B6"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2A05EF">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52" w:name="_Ref534635639"/>
            <w:r>
              <w:rPr>
                <w:rFonts w:ascii="Times New Roman" w:eastAsia="Times New Roman" w:hAnsi="Times New Roman"/>
                <w:b/>
                <w:iCs w:val="0"/>
                <w:color w:val="auto"/>
                <w:sz w:val="22"/>
                <w:szCs w:val="22"/>
                <w:lang w:eastAsia="fr-FR"/>
              </w:rPr>
              <w:t xml:space="preserve"> </w:t>
            </w:r>
            <w:bookmarkEnd w:id="52"/>
          </w:p>
        </w:tc>
      </w:tr>
    </w:tbl>
    <w:p w14:paraId="277A6337" w14:textId="77777777"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2A05EF">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2A05EF">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2A05EF">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 n’est plus valable et donc l’utilisation des coefficients dynamiques introduit des erreurs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2A05EF">
        <w:rPr>
          <w:b/>
        </w:rPr>
        <w:t>[26]</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2A05EF">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60B71C06"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2A05EF">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2A05EF">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2A05EF">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w:t>
      </w:r>
      <w:r w:rsidRPr="00B25777">
        <w:lastRenderedPageBreak/>
        <w:t>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2A05EF">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2A05EF">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conduction de la chaleur dans rotor</w:t>
      </w:r>
      <w:r w:rsidRPr="00B25777">
        <w:t xml:space="preserve">. </w:t>
      </w:r>
      <w:r>
        <w:t>Dans une deuxième étape l’équation de conduction de la chaleur dans le rotor est intégrée avec un pas de temps beaucoup plus grand.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5EB59AE5"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r>
        <w:t xml:space="preserve">de type </w:t>
      </w:r>
      <w:r w:rsidRPr="00800CFD">
        <w:t xml:space="preserve">de masse concentrée </w:t>
      </w:r>
      <w:r>
        <w:t xml:space="preserve">(balourd thermique) </w:t>
      </w:r>
      <w:r w:rsidRPr="00800CFD">
        <w:t>et l’approche du défaut de la fibre neutre</w:t>
      </w:r>
      <w:r>
        <w:t xml:space="preserve"> du rotor</w:t>
      </w:r>
      <w:r w:rsidRPr="00800CFD">
        <w:t xml:space="preserve">. </w:t>
      </w:r>
    </w:p>
    <w:p w14:paraId="12CC7244" w14:textId="044C91DD"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2A05EF">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2A05EF">
        <w:rPr>
          <w:b/>
        </w:rPr>
        <w:t>[18]</w:t>
      </w:r>
      <w:r>
        <w:rPr>
          <w:b/>
        </w:rPr>
        <w:fldChar w:fldCharType="end"/>
      </w:r>
      <w:r>
        <w:t xml:space="preserve">, de Jongh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2A05EF">
        <w:rPr>
          <w:b/>
        </w:rPr>
        <w:t>0</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2A05EF">
        <w:rPr>
          <w:b/>
        </w:rPr>
        <w:t>[24]</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2A05EF">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33BAC63D"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2A05EF">
        <w:rPr>
          <w:b/>
        </w:rPr>
        <w:t>[19]</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2A05EF">
        <w:rPr>
          <w:b/>
        </w:rPr>
        <w:t>[20]</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2A05EF">
        <w:rPr>
          <w:b/>
        </w:rPr>
        <w:t>[13]</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2A05EF">
        <w:rPr>
          <w:b/>
        </w:rPr>
        <w:t>[34]</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2A05EF">
        <w:rPr>
          <w:b/>
        </w:rPr>
        <w:t>[27]</w:t>
      </w:r>
      <w:r w:rsidR="00065A30" w:rsidRPr="00307425">
        <w:rPr>
          <w:b/>
        </w:rPr>
        <w:fldChar w:fldCharType="end"/>
      </w:r>
      <w:r w:rsidR="00065A30">
        <w:t xml:space="preserve"> </w:t>
      </w:r>
      <w:r>
        <w:rPr>
          <w:b/>
        </w:rPr>
        <w:t>.</w:t>
      </w:r>
      <w:r>
        <w:t xml:space="preserve"> Contrairement à l’approche précédente qui ne considéré que la force centrifugée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2A05EF">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53" w:name="_Toc534294735"/>
      <w:bookmarkStart w:id="54" w:name="_Toc534896882"/>
      <w:r>
        <w:lastRenderedPageBreak/>
        <w:t>Conclusion</w:t>
      </w:r>
      <w:bookmarkEnd w:id="53"/>
      <w:bookmarkEnd w:id="54"/>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77777777" w:rsidR="007F0B3C" w:rsidRDefault="007F0B3C" w:rsidP="007F0B3C">
      <w:pPr>
        <w:spacing w:line="360" w:lineRule="auto"/>
        <w:ind w:firstLine="708"/>
      </w:pPr>
      <w:r>
        <w:t xml:space="preserve">Les principales études expérimentales et numériques consacrée à la compréhension et à l’analyse de la stabilité de l’effet Morton sont présentés.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55" w:name="_Toc53489688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55"/>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6" w:name="_Toc533165043"/>
      <w:bookmarkStart w:id="57" w:name="_Toc533165498"/>
      <w:bookmarkStart w:id="58" w:name="_Toc533165854"/>
      <w:bookmarkStart w:id="59" w:name="_Toc533165905"/>
      <w:bookmarkStart w:id="60" w:name="_Toc533166093"/>
      <w:bookmarkStart w:id="61" w:name="_Toc533166127"/>
      <w:bookmarkStart w:id="62" w:name="_Toc533167316"/>
      <w:bookmarkStart w:id="63" w:name="_Toc533168739"/>
      <w:bookmarkStart w:id="64" w:name="_Toc533168965"/>
      <w:bookmarkStart w:id="65" w:name="_Toc533169249"/>
      <w:bookmarkStart w:id="66" w:name="_Toc533169500"/>
      <w:bookmarkStart w:id="67" w:name="_Toc533170191"/>
      <w:bookmarkStart w:id="68" w:name="_Toc533170329"/>
      <w:bookmarkStart w:id="69" w:name="_Toc533171274"/>
      <w:bookmarkStart w:id="70" w:name="_Toc533172556"/>
      <w:bookmarkStart w:id="71" w:name="_Toc533172735"/>
      <w:bookmarkStart w:id="72" w:name="_Toc533173191"/>
      <w:bookmarkStart w:id="73" w:name="_Toc533173483"/>
      <w:bookmarkStart w:id="74" w:name="_Toc533173685"/>
      <w:bookmarkStart w:id="75" w:name="_Toc533173936"/>
      <w:bookmarkStart w:id="76" w:name="_Toc533173989"/>
      <w:bookmarkStart w:id="77" w:name="_Toc533174155"/>
      <w:bookmarkStart w:id="78" w:name="_Toc533768820"/>
      <w:bookmarkStart w:id="79" w:name="_Toc533769119"/>
      <w:bookmarkStart w:id="80" w:name="_Toc533769291"/>
      <w:bookmarkStart w:id="81" w:name="_Toc533769343"/>
      <w:bookmarkStart w:id="82" w:name="_Toc533769742"/>
      <w:bookmarkStart w:id="83" w:name="_Toc533771803"/>
      <w:bookmarkStart w:id="84" w:name="_Toc533772291"/>
      <w:bookmarkStart w:id="85" w:name="_Toc533774363"/>
      <w:bookmarkStart w:id="86" w:name="_Toc533775555"/>
      <w:bookmarkStart w:id="87" w:name="_Toc533776199"/>
      <w:bookmarkStart w:id="88" w:name="_Toc533776326"/>
      <w:bookmarkStart w:id="89" w:name="_Toc533777551"/>
      <w:bookmarkStart w:id="90" w:name="_Toc534279459"/>
      <w:bookmarkStart w:id="91" w:name="_Toc534279557"/>
      <w:bookmarkStart w:id="92" w:name="_Toc534279635"/>
      <w:bookmarkStart w:id="93" w:name="_Toc534290931"/>
      <w:bookmarkStart w:id="94" w:name="_Toc534293213"/>
      <w:bookmarkStart w:id="95" w:name="_Toc534293497"/>
      <w:bookmarkStart w:id="96" w:name="_Toc534293575"/>
      <w:bookmarkStart w:id="97" w:name="_Toc534387874"/>
      <w:bookmarkStart w:id="98" w:name="_Toc534410845"/>
      <w:bookmarkStart w:id="99" w:name="_Toc534620759"/>
      <w:bookmarkStart w:id="100" w:name="_Toc534621245"/>
      <w:bookmarkStart w:id="101" w:name="_Toc534621350"/>
      <w:bookmarkStart w:id="102" w:name="_Toc534621457"/>
      <w:bookmarkStart w:id="103" w:name="_Toc534625116"/>
      <w:bookmarkStart w:id="104" w:name="_Toc534631416"/>
      <w:bookmarkStart w:id="105" w:name="_Toc534631516"/>
      <w:bookmarkStart w:id="106" w:name="_Toc534631869"/>
      <w:bookmarkStart w:id="107" w:name="_Toc534632102"/>
      <w:bookmarkStart w:id="108" w:name="_Toc534632314"/>
      <w:bookmarkStart w:id="109" w:name="_Toc534632436"/>
      <w:bookmarkStart w:id="110" w:name="_Toc534632535"/>
      <w:bookmarkStart w:id="111" w:name="_Toc534633828"/>
      <w:bookmarkStart w:id="112" w:name="_Toc534634172"/>
      <w:bookmarkStart w:id="113" w:name="_Toc534634576"/>
      <w:bookmarkStart w:id="114" w:name="_Toc534634951"/>
      <w:bookmarkStart w:id="115" w:name="_Toc534635051"/>
      <w:bookmarkStart w:id="116" w:name="_Toc534635151"/>
      <w:bookmarkStart w:id="117" w:name="_Toc534635251"/>
      <w:bookmarkStart w:id="118" w:name="_Toc534635351"/>
      <w:bookmarkStart w:id="119" w:name="_Toc534635472"/>
      <w:bookmarkStart w:id="120" w:name="_Toc534635571"/>
      <w:bookmarkStart w:id="121" w:name="_Toc534636621"/>
      <w:bookmarkStart w:id="122" w:name="_Toc534638249"/>
      <w:bookmarkStart w:id="123" w:name="_Toc534638335"/>
      <w:bookmarkStart w:id="124" w:name="_Toc534638702"/>
      <w:bookmarkStart w:id="125" w:name="_Toc534640557"/>
      <w:bookmarkStart w:id="126" w:name="_Toc534650367"/>
      <w:bookmarkStart w:id="127" w:name="_Toc534707643"/>
      <w:bookmarkStart w:id="128" w:name="_Toc534719948"/>
      <w:bookmarkStart w:id="129" w:name="_Toc534720631"/>
      <w:bookmarkStart w:id="130" w:name="_Toc534721403"/>
      <w:bookmarkStart w:id="131" w:name="_Toc534723181"/>
      <w:bookmarkStart w:id="132" w:name="_Toc534724093"/>
      <w:bookmarkStart w:id="133" w:name="_Toc534724638"/>
      <w:bookmarkStart w:id="134" w:name="_Toc534724942"/>
      <w:bookmarkStart w:id="135" w:name="_Toc534725613"/>
      <w:bookmarkStart w:id="136" w:name="_Toc534729696"/>
      <w:bookmarkStart w:id="137" w:name="_Toc534792245"/>
      <w:bookmarkStart w:id="138" w:name="_Toc534792894"/>
      <w:bookmarkStart w:id="139" w:name="_Toc534793218"/>
      <w:bookmarkStart w:id="140" w:name="_Toc534793976"/>
      <w:bookmarkStart w:id="141" w:name="_Toc534794071"/>
      <w:bookmarkStart w:id="142" w:name="_Toc534794168"/>
      <w:bookmarkStart w:id="143" w:name="_Toc534796800"/>
      <w:bookmarkStart w:id="144" w:name="_Toc534878056"/>
      <w:bookmarkStart w:id="145" w:name="_Toc534878150"/>
      <w:bookmarkStart w:id="146" w:name="_Toc534880488"/>
      <w:bookmarkStart w:id="147" w:name="_Toc534895220"/>
      <w:bookmarkStart w:id="148" w:name="_Toc534895937"/>
      <w:bookmarkStart w:id="149" w:name="_Toc534896491"/>
      <w:bookmarkStart w:id="150" w:name="_Toc534896884"/>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18F09B98"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51" w:name="_Toc533768821"/>
      <w:bookmarkStart w:id="152" w:name="_Toc533769120"/>
      <w:bookmarkStart w:id="153" w:name="_Toc533769292"/>
      <w:bookmarkStart w:id="154" w:name="_Toc533769344"/>
      <w:bookmarkStart w:id="155" w:name="_Toc533769743"/>
      <w:bookmarkStart w:id="156" w:name="_Toc533771804"/>
      <w:bookmarkStart w:id="157" w:name="_Toc533772292"/>
      <w:bookmarkStart w:id="158" w:name="_Toc533774364"/>
      <w:bookmarkStart w:id="159" w:name="_Toc533775556"/>
      <w:bookmarkStart w:id="160" w:name="_Toc533776200"/>
      <w:bookmarkStart w:id="161" w:name="_Toc533776327"/>
      <w:bookmarkStart w:id="162" w:name="_Toc533777552"/>
      <w:bookmarkStart w:id="163" w:name="_Toc534279460"/>
      <w:bookmarkStart w:id="164" w:name="_Toc534279558"/>
      <w:bookmarkStart w:id="165" w:name="_Toc534279636"/>
      <w:bookmarkStart w:id="166" w:name="_Toc534290932"/>
      <w:bookmarkStart w:id="167" w:name="_Toc534293214"/>
      <w:bookmarkStart w:id="168" w:name="_Toc534293498"/>
      <w:bookmarkStart w:id="169" w:name="_Toc534293576"/>
      <w:bookmarkStart w:id="170" w:name="_Toc534387875"/>
      <w:bookmarkStart w:id="171" w:name="_Toc534410846"/>
      <w:bookmarkStart w:id="172" w:name="_Toc534620760"/>
      <w:bookmarkStart w:id="173" w:name="_Toc534621246"/>
      <w:bookmarkStart w:id="174" w:name="_Toc534621351"/>
      <w:bookmarkStart w:id="175" w:name="_Toc534621458"/>
      <w:bookmarkStart w:id="176" w:name="_Toc534625117"/>
      <w:bookmarkStart w:id="177" w:name="_Toc534631417"/>
      <w:bookmarkStart w:id="178" w:name="_Toc534631517"/>
      <w:bookmarkStart w:id="179" w:name="_Toc534631870"/>
      <w:bookmarkStart w:id="180" w:name="_Toc534632103"/>
      <w:bookmarkStart w:id="181" w:name="_Toc534632315"/>
      <w:bookmarkStart w:id="182" w:name="_Toc534632437"/>
      <w:bookmarkStart w:id="183" w:name="_Toc534632536"/>
      <w:bookmarkStart w:id="184" w:name="_Toc534633829"/>
      <w:bookmarkStart w:id="185" w:name="_Toc534634173"/>
      <w:bookmarkStart w:id="186" w:name="_Toc534634577"/>
      <w:bookmarkStart w:id="187" w:name="_Toc534634952"/>
      <w:bookmarkStart w:id="188" w:name="_Toc534635052"/>
      <w:bookmarkStart w:id="189" w:name="_Toc534635152"/>
      <w:bookmarkStart w:id="190" w:name="_Toc534635252"/>
      <w:bookmarkStart w:id="191" w:name="_Toc534635352"/>
      <w:bookmarkStart w:id="192" w:name="_Toc534635473"/>
      <w:bookmarkStart w:id="193" w:name="_Toc534635572"/>
      <w:bookmarkStart w:id="194" w:name="_Toc534636622"/>
      <w:bookmarkStart w:id="195" w:name="_Toc534638250"/>
      <w:bookmarkStart w:id="196" w:name="_Toc534638336"/>
      <w:bookmarkStart w:id="197" w:name="_Toc534638703"/>
      <w:bookmarkStart w:id="198" w:name="_Toc534640558"/>
      <w:bookmarkStart w:id="199" w:name="_Toc534650368"/>
      <w:bookmarkStart w:id="200" w:name="_Toc534707644"/>
      <w:bookmarkStart w:id="201" w:name="_Toc534719949"/>
      <w:bookmarkStart w:id="202" w:name="_Toc534720632"/>
      <w:bookmarkStart w:id="203" w:name="_Toc534721404"/>
      <w:bookmarkStart w:id="204" w:name="_Toc534723182"/>
      <w:bookmarkStart w:id="205" w:name="_Toc534724094"/>
      <w:bookmarkStart w:id="206" w:name="_Toc534724639"/>
      <w:bookmarkStart w:id="207" w:name="_Toc534724943"/>
      <w:bookmarkStart w:id="208" w:name="_Toc534725614"/>
      <w:bookmarkStart w:id="209" w:name="_Toc534729697"/>
      <w:bookmarkStart w:id="210" w:name="_Toc534792246"/>
      <w:bookmarkStart w:id="211" w:name="_Toc534792895"/>
      <w:bookmarkStart w:id="212" w:name="_Toc534793219"/>
      <w:bookmarkStart w:id="213" w:name="_Toc534793977"/>
      <w:bookmarkStart w:id="214" w:name="_Toc534794072"/>
      <w:bookmarkStart w:id="215" w:name="_Toc534794169"/>
      <w:bookmarkStart w:id="216" w:name="_Toc534796801"/>
      <w:bookmarkStart w:id="217" w:name="_Toc534878057"/>
      <w:bookmarkStart w:id="218" w:name="_Toc534878151"/>
      <w:bookmarkStart w:id="219" w:name="_Toc534880489"/>
      <w:bookmarkStart w:id="220" w:name="_Toc534895221"/>
      <w:bookmarkStart w:id="221" w:name="_Toc534895938"/>
      <w:bookmarkStart w:id="222" w:name="_Toc534896492"/>
      <w:bookmarkStart w:id="223" w:name="_Toc534896885"/>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7B4EB787"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24" w:name="_Toc534793220"/>
      <w:bookmarkStart w:id="225" w:name="_Toc534793978"/>
      <w:bookmarkStart w:id="226" w:name="_Toc534794073"/>
      <w:bookmarkStart w:id="227" w:name="_Toc534794170"/>
      <w:bookmarkStart w:id="228" w:name="_Toc534796802"/>
      <w:bookmarkStart w:id="229" w:name="_Toc534878058"/>
      <w:bookmarkStart w:id="230" w:name="_Toc534878152"/>
      <w:bookmarkStart w:id="231" w:name="_Toc534880490"/>
      <w:bookmarkStart w:id="232" w:name="_Toc534895222"/>
      <w:bookmarkStart w:id="233" w:name="_Toc534895939"/>
      <w:bookmarkStart w:id="234" w:name="_Toc534896493"/>
      <w:bookmarkStart w:id="235" w:name="_Toc534896886"/>
      <w:bookmarkEnd w:id="224"/>
      <w:bookmarkEnd w:id="225"/>
      <w:bookmarkEnd w:id="226"/>
      <w:bookmarkEnd w:id="227"/>
      <w:bookmarkEnd w:id="228"/>
      <w:bookmarkEnd w:id="229"/>
      <w:bookmarkEnd w:id="230"/>
      <w:bookmarkEnd w:id="231"/>
      <w:bookmarkEnd w:id="232"/>
      <w:bookmarkEnd w:id="233"/>
      <w:bookmarkEnd w:id="234"/>
      <w:bookmarkEnd w:id="235"/>
    </w:p>
    <w:p w14:paraId="1988AFD7" w14:textId="7A99DA0A" w:rsidR="00166F02" w:rsidRDefault="00166F02" w:rsidP="00106910">
      <w:pPr>
        <w:pStyle w:val="Titre2"/>
        <w:ind w:left="709"/>
      </w:pPr>
      <w:bookmarkStart w:id="236" w:name="_Toc534896887"/>
      <w:r>
        <w:t>Introduction</w:t>
      </w:r>
      <w:bookmarkEnd w:id="236"/>
    </w:p>
    <w:p w14:paraId="1087A80B" w14:textId="77777777" w:rsidR="0093422C" w:rsidRPr="0093422C" w:rsidRDefault="0093422C" w:rsidP="0093422C"/>
    <w:p w14:paraId="227CF0F7" w14:textId="68A9D958" w:rsidR="00E27515" w:rsidRDefault="0093422C" w:rsidP="003C19CD">
      <w:pPr>
        <w:spacing w:line="360" w:lineRule="auto"/>
        <w:ind w:firstLine="708"/>
      </w:pPr>
      <w:r w:rsidRPr="005D4068">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2A05EF" w:rsidRPr="002A05EF">
        <w:rPr>
          <w:b/>
        </w:rPr>
        <w:t>Figure 2.1</w:t>
      </w:r>
      <w:r w:rsidR="002A05EF" w:rsidRPr="002A05EF">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situé entre le rotor et le stator. Il est caractérisé de « fil</w:t>
      </w:r>
      <w:r w:rsidR="009A3834">
        <w:t>m</w:t>
      </w:r>
      <w:r w:rsidRPr="005D4068">
        <w:t xml:space="preserve">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 </w:t>
      </w:r>
      <w:r w:rsidR="00915B36">
        <w:t>les autres efforts extérieurs</w:t>
      </w:r>
      <w:r w:rsidRPr="005D4068">
        <w:t xml:space="preserve">. </w:t>
      </w:r>
      <w:r w:rsidR="00E27515">
        <w:t xml:space="preserve">En même temps que la génération de pression, le cisaillement visqueux du lubrifiant produit de la chaleur qui chauffe </w:t>
      </w:r>
      <w:r w:rsidR="00564BD0">
        <w:t xml:space="preserve">le fluide ainsi que les parties </w:t>
      </w:r>
      <w:r w:rsidR="00E27515">
        <w:t>solides</w:t>
      </w:r>
      <w:r w:rsidR="00352FBE">
        <w:t xml:space="preserve"> (rotor et coussinet)</w:t>
      </w:r>
      <w:r w:rsidR="00E27515">
        <w:t xml:space="preserve"> en contact avec le lubrifiant. </w:t>
      </w:r>
      <w:r w:rsidR="00E41A30">
        <w:t>Ces derniers, sous l’effet de la chaleur, se déforment modifiant ainsi les conditions de fonctionnement du système tournant.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600" cy="2239200"/>
                    </a:xfrm>
                    <a:prstGeom prst="rect">
                      <a:avLst/>
                    </a:prstGeom>
                  </pic:spPr>
                </pic:pic>
              </a:graphicData>
            </a:graphic>
          </wp:inline>
        </w:drawing>
      </w:r>
    </w:p>
    <w:p w14:paraId="3D7194C4" w14:textId="3DFC6B8C" w:rsidR="0093422C" w:rsidRPr="00657B2B" w:rsidRDefault="0093422C" w:rsidP="0034774B">
      <w:pPr>
        <w:pStyle w:val="Lgende"/>
        <w:spacing w:line="360" w:lineRule="auto"/>
        <w:jc w:val="center"/>
        <w:rPr>
          <w:i w:val="0"/>
          <w:sz w:val="22"/>
        </w:rPr>
      </w:pPr>
      <w:bookmarkStart w:id="237"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1</w:t>
      </w:r>
      <w:r w:rsidR="007B73B8">
        <w:rPr>
          <w:i w:val="0"/>
          <w:sz w:val="22"/>
        </w:rPr>
        <w:fldChar w:fldCharType="end"/>
      </w:r>
      <w:bookmarkEnd w:id="237"/>
      <w:r>
        <w:rPr>
          <w:i w:val="0"/>
          <w:sz w:val="22"/>
        </w:rPr>
        <w:t> :</w:t>
      </w:r>
      <w:r w:rsidRPr="00FD3405">
        <w:t xml:space="preserve"> </w:t>
      </w:r>
      <w:r w:rsidRPr="00FD3405">
        <w:rPr>
          <w:i w:val="0"/>
          <w:sz w:val="22"/>
        </w:rPr>
        <w:t>forces hydrodynamiques et de la distribution de pression dans un palier</w:t>
      </w:r>
    </w:p>
    <w:p w14:paraId="446A2086" w14:textId="79AB79F5"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w:t>
      </w:r>
      <w:r w:rsidRPr="00A329C6">
        <w:lastRenderedPageBreak/>
        <w:t xml:space="preserve">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2A05EF">
        <w:rPr>
          <w:b/>
        </w:rPr>
        <w:t>[35]</w:t>
      </w:r>
      <w:r w:rsidRPr="005B2E1D">
        <w:rPr>
          <w:b/>
        </w:rP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tridimensionnel</w:t>
      </w:r>
      <w:r>
        <w:t xml:space="preserve"> de température dans le film mince</w:t>
      </w:r>
      <w:r w:rsidR="00447F3D">
        <w:t xml:space="preserve">. La résolution numérique de cette dernière nécessite une discrétisation suffisamment fine pour capter les gradients de température suivant l’épaisseur du film. </w:t>
      </w:r>
      <w:r w:rsidRPr="00F44F45">
        <w:t xml:space="preserve"> </w:t>
      </w:r>
      <w:r w:rsidR="003212C0">
        <w:t>Lorsque le régime d’écoulement est turbulent, l</w:t>
      </w:r>
      <w:r w:rsidRPr="00F44F45">
        <w:t>es gradients</w:t>
      </w:r>
      <w:r>
        <w:t xml:space="preserve"> de température</w:t>
      </w:r>
      <w:r w:rsidRPr="00F44F45">
        <w:t xml:space="preserve"> </w:t>
      </w:r>
      <w:r w:rsidR="003212C0">
        <w:t xml:space="preserve">deviennent </w:t>
      </w:r>
      <w:r w:rsidRPr="00F44F45">
        <w:t xml:space="preserve">beaucoup plus </w:t>
      </w:r>
      <w:r>
        <w:t>forts</w:t>
      </w:r>
      <w:r w:rsidR="003212C0">
        <w:t xml:space="preserve"> et</w:t>
      </w:r>
      <w:r w:rsidRPr="00F44F45">
        <w:t xml:space="preserve"> le nombre de points de discrétisation </w:t>
      </w:r>
      <w:r w:rsidR="002D61EE">
        <w:t xml:space="preserve">suivant l’épaisseur du </w:t>
      </w:r>
      <w:r w:rsidRPr="00F44F45">
        <w:t xml:space="preserve">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3C3464A" w:rsidR="0093422C" w:rsidRDefault="0093422C" w:rsidP="004D57BA">
      <w:pPr>
        <w:spacing w:line="360" w:lineRule="auto"/>
        <w:ind w:firstLine="708"/>
      </w:pPr>
      <w:r>
        <w:t>Afin de réduire l’effort de calcul lors de la résolution</w:t>
      </w:r>
      <w:r w:rsidR="00BF0C39">
        <w:t xml:space="preserve"> numérique</w:t>
      </w:r>
      <w:r>
        <w:t xml:space="preserve">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rsidRPr="001D2D3F">
        <w:rPr>
          <w:b/>
        </w:rPr>
        <w:fldChar w:fldCharType="begin"/>
      </w:r>
      <w:r w:rsidRPr="001D2D3F">
        <w:rPr>
          <w:b/>
        </w:rPr>
        <w:instrText xml:space="preserve"> REF _Ref526263891 \r \h </w:instrText>
      </w:r>
      <w:r w:rsidR="001D2D3F">
        <w:rPr>
          <w:b/>
        </w:rPr>
        <w:instrText xml:space="preserve"> \* MERGEFORMAT </w:instrText>
      </w:r>
      <w:r w:rsidRPr="001D2D3F">
        <w:rPr>
          <w:b/>
        </w:rPr>
      </w:r>
      <w:r w:rsidRPr="001D2D3F">
        <w:rPr>
          <w:b/>
        </w:rPr>
        <w:fldChar w:fldCharType="separate"/>
      </w:r>
      <w:r w:rsidR="002A05EF">
        <w:rPr>
          <w:b/>
        </w:rPr>
        <w:t>[35]</w:t>
      </w:r>
      <w:r w:rsidRPr="001D2D3F">
        <w:rPr>
          <w:b/>
        </w:rPr>
        <w:fldChar w:fldCharType="end"/>
      </w:r>
      <w:r>
        <w:t xml:space="preserve"> est utilisée. </w:t>
      </w:r>
      <w:r w:rsidR="006F7180">
        <w:t xml:space="preserve">Cette méthode d’ordre élevé permet de réduire le nombre de points </w:t>
      </w:r>
      <w:r w:rsidR="00724D7C">
        <w:t>nécessaires</w:t>
      </w:r>
      <w:r w:rsidR="006F7180">
        <w:t xml:space="preserve"> pour décrire le champ de température suivant l’épaisseur du film et par conséquent,</w:t>
      </w:r>
      <w:r w:rsidR="00931338">
        <w:t xml:space="preserve"> </w:t>
      </w:r>
      <w:r w:rsidR="006F7180">
        <w:t xml:space="preserve">réduit substantiellement les temps de calculs </w:t>
      </w:r>
      <w:r>
        <w:t xml:space="preserve">pour la simulation de l’effet Morton. Cette méthode est également couplée avec un algorithme de cavitation </w:t>
      </w:r>
      <w:r>
        <w:fldChar w:fldCharType="begin"/>
      </w:r>
      <w:r>
        <w:instrText xml:space="preserve"> REF _Ref526263911 \r \h </w:instrText>
      </w:r>
      <w:r w:rsidR="001D2D3F">
        <w:instrText xml:space="preserve"> \* MERGEFORMAT </w:instrText>
      </w:r>
      <w:r>
        <w:fldChar w:fldCharType="separate"/>
      </w:r>
      <w:r w:rsidR="002A05EF" w:rsidRPr="002A05EF">
        <w:rPr>
          <w:b/>
        </w:rPr>
        <w:t>[37</w:t>
      </w:r>
      <w:r w:rsidR="002A05EF">
        <w:t>]</w:t>
      </w:r>
      <w:r>
        <w:fldChar w:fldCharType="end"/>
      </w:r>
      <w:r>
        <w:t xml:space="preserve"> qui permet de traiter la zone de rupture de film lors du fonctionnement de palier hydrodynamique. </w:t>
      </w:r>
    </w:p>
    <w:p w14:paraId="47B234C5" w14:textId="656C5128" w:rsidR="0093422C" w:rsidRDefault="0093422C" w:rsidP="004D57BA">
      <w:pPr>
        <w:spacing w:line="360" w:lineRule="auto"/>
        <w:ind w:firstLine="708"/>
      </w:pPr>
      <w:r>
        <w:t>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lubrification thermo-hydrodynamique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1A9F3253" w14:textId="4BD4B835" w:rsidR="0093422C" w:rsidRDefault="0093422C" w:rsidP="00B74996">
      <w:pPr>
        <w:pStyle w:val="Titre2"/>
        <w:ind w:left="709"/>
      </w:pPr>
      <w:bookmarkStart w:id="238" w:name="_Toc534896888"/>
      <w:r>
        <w:t>Epaisseur du film mince en présence d’un désalignement</w:t>
      </w:r>
      <w:bookmarkEnd w:id="238"/>
    </w:p>
    <w:p w14:paraId="685A5BF0" w14:textId="77777777" w:rsidR="0093422C" w:rsidRDefault="0093422C" w:rsidP="0093422C"/>
    <w:p w14:paraId="46B35E67" w14:textId="09F002D1" w:rsidR="0093422C" w:rsidRDefault="00174F79" w:rsidP="001A0E70">
      <w:pPr>
        <w:spacing w:line="360" w:lineRule="auto"/>
        <w:ind w:firstLine="708"/>
      </w:pPr>
      <w:r>
        <w:t>L</w:t>
      </w:r>
      <w:r w:rsidR="0093422C">
        <w:t xml:space="preserve">’épaisseur du film mince est un paramètre capital pour la modélisation de la lubrification hydrodynamique. Elle est essentiellement déterminée par la géométrie du palier et la position du centre du rotor dans le palier. </w:t>
      </w:r>
      <w:r w:rsidR="0093422C" w:rsidRPr="00090D56">
        <w:t xml:space="preserve">La plupart des </w:t>
      </w:r>
      <w:r w:rsidR="0093422C">
        <w:t xml:space="preserve">études </w:t>
      </w:r>
      <w:r w:rsidR="0093422C" w:rsidRPr="00090D56">
        <w:t xml:space="preserve">antérieures n'ont </w:t>
      </w:r>
      <w:r w:rsidR="0093422C">
        <w:t>considéré</w:t>
      </w:r>
      <w:r w:rsidR="0093422C" w:rsidRPr="00090D56">
        <w:t xml:space="preserve"> que le mouvement 2D </w:t>
      </w:r>
      <w:r w:rsidR="0093422C">
        <w:t>du rotor dans le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2A05EF" w:rsidRPr="002A05EF">
        <w:rPr>
          <w:b/>
        </w:rPr>
        <w:t xml:space="preserve">Figure </w:t>
      </w:r>
      <w:r w:rsidR="002A05EF" w:rsidRPr="002A05EF">
        <w:rPr>
          <w:b/>
          <w:noProof/>
        </w:rPr>
        <w:t>2.2</w:t>
      </w:r>
      <w:r w:rsidR="002A05EF" w:rsidRPr="002A05EF">
        <w:rPr>
          <w:b/>
          <w:noProof/>
        </w:rPr>
        <w:noBreakHyphen/>
        <w:t>1</w:t>
      </w:r>
      <w:r w:rsidR="0093422C" w:rsidRPr="001A0326">
        <w:rPr>
          <w:b/>
        </w:rPr>
        <w:fldChar w:fldCharType="end"/>
      </w:r>
      <w:r w:rsidR="0093422C">
        <w:t xml:space="preserve">). Cependant, sous effet thermique et en présence d’un désalignement du rotor, le jeu en dehors du plan médian du palier peut être modifié ce qui influence l’épaisseur du film. Dans le cas de la simulation de l’effet Morton, afin d’obtenir </w:t>
      </w:r>
      <w:r w:rsidR="0093422C">
        <w:lastRenderedPageBreak/>
        <w:t>l’épaisseur du film de manière plus précise,  le désalignement de rotor a été pris en compte au niveau du palier.</w:t>
      </w:r>
    </w:p>
    <w:p w14:paraId="35EA259E" w14:textId="77777777" w:rsidR="0093422C" w:rsidRDefault="0093422C" w:rsidP="0093422C">
      <w:pPr>
        <w:keepNext/>
        <w:spacing w:line="360" w:lineRule="auto"/>
        <w:jc w:val="center"/>
      </w:pPr>
      <w:r w:rsidRPr="001613E9">
        <w:rPr>
          <w:noProof/>
          <w:lang w:eastAsia="zh-CN"/>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8"/>
                    <a:stretch>
                      <a:fillRect/>
                    </a:stretch>
                  </pic:blipFill>
                  <pic:spPr>
                    <a:xfrm>
                      <a:off x="0" y="0"/>
                      <a:ext cx="2653200" cy="2700000"/>
                    </a:xfrm>
                    <a:prstGeom prst="rect">
                      <a:avLst/>
                    </a:prstGeom>
                  </pic:spPr>
                </pic:pic>
              </a:graphicData>
            </a:graphic>
          </wp:inline>
        </w:drawing>
      </w:r>
    </w:p>
    <w:p w14:paraId="72B1FA2F" w14:textId="0194EA41" w:rsidR="0093422C" w:rsidRDefault="0093422C" w:rsidP="0093422C">
      <w:pPr>
        <w:pStyle w:val="Lgende"/>
        <w:jc w:val="center"/>
      </w:pPr>
      <w:bookmarkStart w:id="239" w:name="_Ref526328409"/>
      <w:r w:rsidRPr="001613E9">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1</w:t>
      </w:r>
      <w:r w:rsidR="007B73B8">
        <w:rPr>
          <w:i w:val="0"/>
          <w:sz w:val="22"/>
        </w:rPr>
        <w:fldChar w:fldCharType="end"/>
      </w:r>
      <w:bookmarkEnd w:id="239"/>
      <w:r>
        <w:rPr>
          <w:i w:val="0"/>
          <w:sz w:val="22"/>
        </w:rPr>
        <w:t xml:space="preserve"> le mouvement du rotor au plan médian du palier</w:t>
      </w:r>
    </w:p>
    <w:p w14:paraId="30D7CA79" w14:textId="641011D4"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2A05EF">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40"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1" w:name="_Ref533168788"/>
            <w:r w:rsidRPr="005600FC">
              <w:rPr>
                <w:rFonts w:ascii="Times New Roman" w:eastAsia="Times New Roman" w:hAnsi="Times New Roman"/>
                <w:b/>
                <w:iCs w:val="0"/>
                <w:color w:val="auto"/>
                <w:sz w:val="22"/>
                <w:szCs w:val="22"/>
                <w:lang w:eastAsia="fr-FR"/>
              </w:rPr>
              <w:t xml:space="preserve"> </w:t>
            </w:r>
            <w:bookmarkEnd w:id="240"/>
            <w:bookmarkEnd w:id="241"/>
          </w:p>
        </w:tc>
      </w:tr>
    </w:tbl>
    <w:p w14:paraId="0CB25A39" w14:textId="6718D57C" w:rsidR="0093422C" w:rsidRDefault="0093422C" w:rsidP="00843EFB">
      <w:pPr>
        <w:spacing w:before="120" w:line="360" w:lineRule="auto"/>
      </w:pPr>
      <w:r>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sidRPr="00FA4F26">
        <w:rPr>
          <w:b/>
        </w:rPr>
        <w:fldChar w:fldCharType="begin"/>
      </w:r>
      <w:r w:rsidRPr="00FA4F26">
        <w:rPr>
          <w:b/>
        </w:rPr>
        <w:instrText xml:space="preserve"> REF _Ref526342507 \h </w:instrText>
      </w:r>
      <w:r w:rsidR="00FA4F26" w:rsidRPr="00FA4F26">
        <w:rPr>
          <w:b/>
        </w:rPr>
        <w:instrText xml:space="preserve"> \* MERGEFORMAT </w:instrText>
      </w:r>
      <w:r w:rsidRPr="00FA4F26">
        <w:rPr>
          <w:b/>
        </w:rPr>
      </w:r>
      <w:r w:rsidRPr="00FA4F26">
        <w:rPr>
          <w:b/>
        </w:rPr>
        <w:fldChar w:fldCharType="separate"/>
      </w:r>
      <w:r w:rsidR="002A05EF" w:rsidRPr="002A05EF">
        <w:rPr>
          <w:b/>
        </w:rPr>
        <w:t xml:space="preserve">Figure </w:t>
      </w:r>
      <w:r w:rsidR="002A05EF" w:rsidRPr="002A05EF">
        <w:rPr>
          <w:b/>
          <w:noProof/>
        </w:rPr>
        <w:t>2.2</w:t>
      </w:r>
      <w:r w:rsidR="002A05EF" w:rsidRPr="002A05EF">
        <w:rPr>
          <w:b/>
          <w:noProof/>
        </w:rPr>
        <w:noBreakHyphen/>
        <w:t>2</w:t>
      </w:r>
      <w:r w:rsidRPr="00FA4F26">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313BED69" w14:textId="77777777" w:rsidR="0093422C" w:rsidRDefault="0093422C" w:rsidP="0093422C">
      <w:pPr>
        <w:keepNext/>
        <w:spacing w:line="360" w:lineRule="auto"/>
      </w:pPr>
      <w:r w:rsidRPr="00480E87">
        <w:rPr>
          <w:noProof/>
          <w:lang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9"/>
                    <a:stretch>
                      <a:fillRect/>
                    </a:stretch>
                  </pic:blipFill>
                  <pic:spPr>
                    <a:xfrm>
                      <a:off x="0" y="0"/>
                      <a:ext cx="5760720" cy="2056765"/>
                    </a:xfrm>
                    <a:prstGeom prst="rect">
                      <a:avLst/>
                    </a:prstGeom>
                  </pic:spPr>
                </pic:pic>
              </a:graphicData>
            </a:graphic>
          </wp:inline>
        </w:drawing>
      </w:r>
    </w:p>
    <w:p w14:paraId="630FB188" w14:textId="41D353CC" w:rsidR="0093422C" w:rsidRPr="003D7DC1" w:rsidRDefault="0093422C" w:rsidP="0093422C">
      <w:pPr>
        <w:pStyle w:val="Lgende"/>
        <w:jc w:val="center"/>
        <w:rPr>
          <w:i w:val="0"/>
          <w:sz w:val="22"/>
        </w:rPr>
      </w:pPr>
      <w:bookmarkStart w:id="242"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2</w:t>
      </w:r>
      <w:r w:rsidR="007B73B8">
        <w:rPr>
          <w:i w:val="0"/>
          <w:sz w:val="22"/>
        </w:rPr>
        <w:fldChar w:fldCharType="end"/>
      </w:r>
      <w:bookmarkEnd w:id="242"/>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3152EA3A" w:rsidR="0093422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E93552" w:rsidRPr="001E6A32">
        <w:rPr>
          <w:b/>
        </w:rPr>
        <w:fldChar w:fldCharType="begin"/>
      </w:r>
      <w:r w:rsidR="00E93552" w:rsidRPr="001E6A32">
        <w:rPr>
          <w:b/>
        </w:rPr>
        <w:instrText xml:space="preserve"> REF _Ref533168788 \r \h </w:instrText>
      </w:r>
      <w:r w:rsidR="00E93552">
        <w:rPr>
          <w:b/>
        </w:rPr>
        <w:instrText xml:space="preserve"> \* MERGEFORMAT </w:instrText>
      </w:r>
      <w:r w:rsidR="00E93552" w:rsidRPr="001E6A32">
        <w:rPr>
          <w:b/>
        </w:rPr>
      </w:r>
      <w:r w:rsidR="00E93552" w:rsidRPr="001E6A32">
        <w:rPr>
          <w:b/>
        </w:rPr>
        <w:fldChar w:fldCharType="separate"/>
      </w:r>
      <w:r w:rsidR="002A05EF">
        <w:rPr>
          <w:b/>
        </w:rPr>
        <w:t>Eq.2-1</w:t>
      </w:r>
      <w:r w:rsidR="00E93552" w:rsidRPr="001E6A32">
        <w:rPr>
          <w:b/>
        </w:rPr>
        <w:fldChar w:fldCharType="end"/>
      </w:r>
      <w:r w:rsidR="00907984">
        <w:rPr>
          <w:b/>
        </w:rPr>
        <w:t xml:space="preserve"> </w:t>
      </w:r>
      <w:r>
        <w:t>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77777777" w:rsidR="0093422C" w:rsidRDefault="0093422C" w:rsidP="0093422C">
      <w:pPr>
        <w:spacing w:line="360" w:lineRule="auto"/>
      </w:pPr>
      <w:r>
        <w:lastRenderedPageBreak/>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D726CB"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77777777"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2105E07D" w14:textId="18FEA8C7" w:rsidR="0093422C" w:rsidRDefault="0093422C" w:rsidP="00B74996">
      <w:pPr>
        <w:pStyle w:val="Titre2"/>
        <w:ind w:left="709"/>
      </w:pPr>
      <w:bookmarkStart w:id="243" w:name="_Toc534896889"/>
      <w:r>
        <w:t>Equations de la lubrification thermohydrodynamique</w:t>
      </w:r>
      <w:bookmarkEnd w:id="243"/>
    </w:p>
    <w:p w14:paraId="7981D554" w14:textId="77777777" w:rsidR="0093422C" w:rsidRDefault="0093422C" w:rsidP="0093422C"/>
    <w:p w14:paraId="04E1E105" w14:textId="063F0819" w:rsidR="0093422C" w:rsidRDefault="0093422C" w:rsidP="00C95875">
      <w:pPr>
        <w:spacing w:line="360" w:lineRule="auto"/>
        <w:ind w:firstLine="567"/>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re et de reformation d</w:t>
      </w:r>
      <w:r w:rsidR="0002704F">
        <w:t>u</w:t>
      </w:r>
      <w:r>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244" w:name="_Toc534896890"/>
      <w:r>
        <w:t xml:space="preserve">Equation de Reynolds </w:t>
      </w:r>
      <w:r w:rsidRPr="0078195A">
        <w:t>généralisée</w:t>
      </w:r>
      <w:bookmarkEnd w:id="244"/>
    </w:p>
    <w:p w14:paraId="64138F78" w14:textId="77777777" w:rsidR="0093422C" w:rsidRDefault="0093422C" w:rsidP="0093422C"/>
    <w:p w14:paraId="42D5E3F5" w14:textId="402EB75C"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d’étude pour </w:t>
      </w:r>
      <w:r w:rsidR="0015444F">
        <w:rPr>
          <w:szCs w:val="22"/>
        </w:rPr>
        <w:t xml:space="preserve">le problème de la lubrification hydrodynamique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2A05EF" w:rsidRPr="002A05EF">
        <w:rPr>
          <w:b/>
          <w:szCs w:val="22"/>
        </w:rPr>
        <w:t xml:space="preserve">Figure </w:t>
      </w:r>
      <w:r w:rsidR="002A05EF" w:rsidRPr="002A05EF">
        <w:rPr>
          <w:b/>
          <w:noProof/>
          <w:szCs w:val="22"/>
        </w:rPr>
        <w:t>2.3</w:t>
      </w:r>
      <w:r w:rsidR="002A05EF" w:rsidRPr="002A05EF">
        <w:rPr>
          <w:b/>
          <w:noProof/>
          <w:szCs w:val="22"/>
        </w:rPr>
        <w:noBreakHyphen/>
        <w:t>1</w:t>
      </w:r>
      <w:r w:rsidR="005E4FDE" w:rsidRPr="00F36A6E">
        <w:rPr>
          <w:b/>
          <w:szCs w:val="22"/>
        </w:rPr>
        <w:fldChar w:fldCharType="end"/>
      </w:r>
      <w:r w:rsidR="005E4FDE"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lang w:eastAsia="zh-CN"/>
        </w:rPr>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4386628D" w:rsidR="005E4FDE" w:rsidRPr="00CA5952" w:rsidRDefault="005E4FDE" w:rsidP="005E4FDE">
      <w:pPr>
        <w:pStyle w:val="Lgende"/>
        <w:spacing w:line="360" w:lineRule="auto"/>
        <w:jc w:val="center"/>
        <w:rPr>
          <w:i w:val="0"/>
          <w:sz w:val="22"/>
        </w:rPr>
      </w:pPr>
      <w:bookmarkStart w:id="245" w:name="_Ref525808346"/>
      <w:r w:rsidRPr="0065305A">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2.3</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1</w:t>
      </w:r>
      <w:r w:rsidR="007B73B8">
        <w:rPr>
          <w:i w:val="0"/>
          <w:sz w:val="22"/>
        </w:rPr>
        <w:fldChar w:fldCharType="end"/>
      </w:r>
      <w:bookmarkEnd w:id="245"/>
      <w:r w:rsidRPr="0065305A">
        <w:rPr>
          <w:i w:val="0"/>
          <w:sz w:val="22"/>
        </w:rPr>
        <w:t xml:space="preserve"> : domaine d’étude </w:t>
      </w:r>
      <w:r>
        <w:rPr>
          <w:i w:val="0"/>
          <w:sz w:val="22"/>
        </w:rPr>
        <w:t>entre deux parois</w:t>
      </w:r>
    </w:p>
    <w:p w14:paraId="5D73E4C1" w14:textId="12E76A3D" w:rsidR="0093422C" w:rsidRDefault="000A273C" w:rsidP="0093422C">
      <w:pPr>
        <w:spacing w:line="360" w:lineRule="auto"/>
      </w:pPr>
      <w:r>
        <w:lastRenderedPageBreak/>
        <w:tab/>
      </w:r>
      <w:r w:rsidR="00F359E7">
        <w:t xml:space="preserve">L’équation de Reynolds généralisée est </w:t>
      </w:r>
      <w:r w:rsidR="0093422C">
        <w:t xml:space="preserve">une forme simplifiée des équations </w:t>
      </w:r>
      <w:r w:rsidR="0093422C" w:rsidRPr="0059608D">
        <w:t>de Navier-Stokes</w:t>
      </w:r>
      <w:r w:rsidR="0093422C">
        <w:t xml:space="preserve"> pour décrire la pression d’un fluide dans des mécanismes lubrifiés. Elle est déduite des équations de Navier-Stokes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2A05EF">
        <w:rPr>
          <w:b/>
        </w:rPr>
        <w:t>[40]</w:t>
      </w:r>
      <w:r w:rsidR="00ED4BE4" w:rsidRPr="00ED4BE4">
        <w:rPr>
          <w:b/>
        </w:rPr>
        <w:fldChar w:fldCharType="end"/>
      </w:r>
      <w:r w:rsidR="0093422C">
        <w:t xml:space="preserve"> ci-dessous :</w:t>
      </w:r>
    </w:p>
    <w:p w14:paraId="421BAB1C" w14:textId="1FAD7EB7"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3A8039B3" w14:textId="77777777" w:rsidR="0093422C" w:rsidRDefault="0093422C" w:rsidP="00706BB2">
      <w:pPr>
        <w:pStyle w:val="Paragraphedeliste"/>
        <w:numPr>
          <w:ilvl w:val="0"/>
          <w:numId w:val="7"/>
        </w:numPr>
        <w:spacing w:line="360" w:lineRule="auto"/>
      </w:pPr>
      <w:r>
        <w:t>Le milieu fluide est un milieu continu,</w:t>
      </w:r>
    </w:p>
    <w:p w14:paraId="64324A69" w14:textId="77777777" w:rsidR="0093422C" w:rsidRDefault="0093422C" w:rsidP="00706BB2">
      <w:pPr>
        <w:pStyle w:val="Paragraphedeliste"/>
        <w:numPr>
          <w:ilvl w:val="0"/>
          <w:numId w:val="7"/>
        </w:numPr>
        <w:spacing w:line="360" w:lineRule="auto"/>
      </w:pPr>
      <w:r>
        <w:t>L’écoulement est laminaire,</w:t>
      </w:r>
    </w:p>
    <w:p w14:paraId="785D9BCC" w14:textId="77777777" w:rsidR="0093422C" w:rsidRDefault="0093422C" w:rsidP="00706BB2">
      <w:pPr>
        <w:pStyle w:val="Paragraphedeliste"/>
        <w:numPr>
          <w:ilvl w:val="0"/>
          <w:numId w:val="7"/>
        </w:numPr>
        <w:spacing w:line="360" w:lineRule="auto"/>
      </w:pPr>
      <w:r>
        <w:t>Le fluide est newtonien,</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314A8579" w14:textId="77777777" w:rsidR="0093422C" w:rsidRDefault="0093422C" w:rsidP="00706BB2">
      <w:pPr>
        <w:pStyle w:val="Paragraphedeliste"/>
        <w:numPr>
          <w:ilvl w:val="0"/>
          <w:numId w:val="7"/>
        </w:numPr>
        <w:spacing w:line="360" w:lineRule="auto"/>
      </w:pPr>
      <w:r>
        <w:t>Les forces d’inertie sont négligeables devant les forces de viscosité et de pression,</w:t>
      </w:r>
    </w:p>
    <w:p w14:paraId="12EF3473" w14:textId="77777777" w:rsidR="0093422C" w:rsidRDefault="0093422C" w:rsidP="00706BB2">
      <w:pPr>
        <w:pStyle w:val="Paragraphedeliste"/>
        <w:numPr>
          <w:ilvl w:val="0"/>
          <w:numId w:val="7"/>
        </w:numPr>
        <w:spacing w:line="360" w:lineRule="auto"/>
      </w:pPr>
      <w:r>
        <w:t>Il n’existe pas de glissement entre le fluide et les parois de contact,</w:t>
      </w:r>
    </w:p>
    <w:p w14:paraId="7DBBC9CF" w14:textId="77777777" w:rsidR="0093422C" w:rsidRDefault="0093422C" w:rsidP="00706BB2">
      <w:pPr>
        <w:pStyle w:val="Paragraphedeliste"/>
        <w:numPr>
          <w:ilvl w:val="0"/>
          <w:numId w:val="7"/>
        </w:numPr>
        <w:spacing w:line="360" w:lineRule="auto"/>
      </w:pPr>
      <w:r>
        <w:t>La courbure générale du film est négligée (cas des paliers radiaux),</w:t>
      </w:r>
    </w:p>
    <w:p w14:paraId="283A0695" w14:textId="4876037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r w:rsidR="00A22928">
        <w:rPr>
          <w:szCs w:val="23"/>
        </w:rPr>
        <w:t xml:space="preserve"> suivante</w:t>
      </w:r>
      <w:r w:rsidRPr="002267F6">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77777777" w:rsidR="0093422C" w:rsidRPr="00BD7BB7" w:rsidRDefault="00D726CB"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6" w:name="_Ref525751376"/>
            <w:r w:rsidRPr="005600FC">
              <w:rPr>
                <w:rFonts w:ascii="Times New Roman" w:eastAsia="Times New Roman" w:hAnsi="Times New Roman"/>
                <w:b/>
                <w:iCs w:val="0"/>
                <w:color w:val="auto"/>
                <w:sz w:val="22"/>
                <w:szCs w:val="22"/>
                <w:lang w:eastAsia="fr-FR"/>
              </w:rPr>
              <w:t xml:space="preserve"> </w:t>
            </w:r>
            <w:bookmarkEnd w:id="246"/>
          </w:p>
        </w:tc>
      </w:tr>
    </w:tbl>
    <w:p w14:paraId="4109D560" w14:textId="46A954FE" w:rsidR="00836AFE" w:rsidRDefault="00836AFE" w:rsidP="00836AFE">
      <w:pPr>
        <w:spacing w:before="120" w:line="360" w:lineRule="auto"/>
        <w:ind w:firstLine="708"/>
        <w:rPr>
          <w:szCs w:val="22"/>
        </w:rPr>
      </w:pPr>
      <w:ins w:id="247" w:author="ZHANG Silun" w:date="2019-01-07T15:52:00Z">
        <w:r>
          <w:rPr>
            <w:szCs w:val="22"/>
          </w:rPr>
          <w:t>Le premier résultat fondamental que l’on peut déduire de ces équations est que le champ de pression reste constant suivant l’épaisseur du film, ce qui implique la résolution de l’équation de Reynolds est un problème 2D.</w:t>
        </w:r>
      </w:ins>
    </w:p>
    <w:p w14:paraId="4E495DC7" w14:textId="6369C28E" w:rsidR="0093422C" w:rsidRPr="001B0A51" w:rsidRDefault="0093422C" w:rsidP="008F5640">
      <w:pPr>
        <w:spacing w:line="360" w:lineRule="auto"/>
        <w:ind w:firstLine="708"/>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2A05EF">
        <w:rPr>
          <w:b/>
          <w:szCs w:val="22"/>
        </w:rPr>
        <w:t>Eq.2-4</w:t>
      </w:r>
      <w:r w:rsidRPr="000873FC">
        <w:rPr>
          <w:b/>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D726CB"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8" w:name="_Ref525824932"/>
            <w:r w:rsidRPr="005600FC">
              <w:rPr>
                <w:rFonts w:ascii="Times New Roman" w:eastAsia="Times New Roman" w:hAnsi="Times New Roman"/>
                <w:b/>
                <w:iCs w:val="0"/>
                <w:color w:val="auto"/>
                <w:sz w:val="22"/>
                <w:szCs w:val="22"/>
                <w:lang w:eastAsia="fr-FR"/>
              </w:rPr>
              <w:t xml:space="preserve"> </w:t>
            </w:r>
            <w:bookmarkEnd w:id="248"/>
          </w:p>
        </w:tc>
      </w:tr>
    </w:tbl>
    <w:p w14:paraId="437A75ED" w14:textId="3D3414CD" w:rsidR="0093422C" w:rsidRPr="001B0A51" w:rsidRDefault="0093422C" w:rsidP="00D11E17">
      <w:pPr>
        <w:spacing w:before="120"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w:t>
      </w:r>
      <w:r w:rsidR="00D11E17">
        <w:rPr>
          <w:szCs w:val="22"/>
        </w:rPr>
        <w:t xml:space="preserve"> dite de Dowson</w:t>
      </w:r>
      <w:r w:rsidRPr="001B0A51">
        <w:rPr>
          <w:szCs w:val="22"/>
        </w:rPr>
        <w:t xml:space="preserve"> qui contiennent les informations de viscosité </w:t>
      </w:r>
      <m:oMath>
        <m:r>
          <w:rPr>
            <w:rFonts w:ascii="Cambria Math" w:hAnsi="Cambria Math"/>
            <w:szCs w:val="22"/>
          </w:rPr>
          <m:t>μ</m:t>
        </m:r>
      </m:oMath>
      <w:r w:rsidRPr="001B0A51">
        <w:rPr>
          <w:szCs w:val="22"/>
        </w:rPr>
        <w:t xml:space="preserve"> (</w:t>
      </w:r>
      <w:r w:rsidRPr="005257E7">
        <w:rPr>
          <w:b/>
          <w:szCs w:val="22"/>
        </w:rPr>
        <w:fldChar w:fldCharType="begin"/>
      </w:r>
      <w:r w:rsidRPr="005257E7">
        <w:rPr>
          <w:b/>
          <w:szCs w:val="22"/>
        </w:rPr>
        <w:instrText xml:space="preserve"> REF _Ref525772474 \r \h  \* MERGEFORMAT </w:instrText>
      </w:r>
      <w:r w:rsidRPr="005257E7">
        <w:rPr>
          <w:b/>
          <w:szCs w:val="22"/>
        </w:rPr>
      </w:r>
      <w:r w:rsidRPr="005257E7">
        <w:rPr>
          <w:b/>
          <w:szCs w:val="22"/>
        </w:rPr>
        <w:fldChar w:fldCharType="separate"/>
      </w:r>
      <w:r w:rsidR="002A05EF">
        <w:rPr>
          <w:b/>
          <w:szCs w:val="22"/>
        </w:rPr>
        <w:t>Eq.2-6</w:t>
      </w:r>
      <w:r w:rsidRPr="005257E7">
        <w:rPr>
          <w:b/>
          <w:szCs w:val="22"/>
        </w:rPr>
        <w:fldChar w:fldCharType="end"/>
      </w:r>
      <w:r w:rsidRPr="001B0A51">
        <w:rPr>
          <w:szCs w:val="22"/>
        </w:rPr>
        <w:t xml:space="preserve">). </w:t>
      </w:r>
      <w:commentRangeStart w:id="249"/>
      <w:r w:rsidRPr="001B0A51">
        <w:rPr>
          <w:szCs w:val="22"/>
        </w:rPr>
        <w:t xml:space="preserve">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commentRangeEnd w:id="249"/>
      <w:r w:rsidR="00520073">
        <w:rPr>
          <w:rStyle w:val="Marquedecommentaire"/>
        </w:rPr>
        <w:commentReference w:id="249"/>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D726CB"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0" w:name="_Ref525772474"/>
            <w:r w:rsidRPr="005600FC">
              <w:rPr>
                <w:rFonts w:ascii="Times New Roman" w:eastAsia="Times New Roman" w:hAnsi="Times New Roman"/>
                <w:b/>
                <w:iCs w:val="0"/>
                <w:color w:val="auto"/>
                <w:sz w:val="22"/>
                <w:szCs w:val="22"/>
                <w:lang w:eastAsia="fr-FR"/>
              </w:rPr>
              <w:t xml:space="preserve"> </w:t>
            </w:r>
            <w:bookmarkEnd w:id="250"/>
          </w:p>
        </w:tc>
      </w:tr>
    </w:tbl>
    <w:p w14:paraId="0B918147" w14:textId="724130D2" w:rsidR="0093422C" w:rsidRPr="001B0A51"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2A05EF">
        <w:rPr>
          <w:b/>
          <w:szCs w:val="22"/>
        </w:rPr>
        <w:t>Eq.2-7</w:t>
      </w:r>
      <w:r w:rsidRPr="005257E7">
        <w:rPr>
          <w:b/>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D726CB"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1" w:name="_Ref525808447"/>
            <w:r w:rsidRPr="005600FC">
              <w:rPr>
                <w:rFonts w:ascii="Times New Roman" w:eastAsia="Times New Roman" w:hAnsi="Times New Roman"/>
                <w:b/>
                <w:iCs w:val="0"/>
                <w:color w:val="auto"/>
                <w:sz w:val="22"/>
                <w:szCs w:val="22"/>
                <w:lang w:eastAsia="fr-FR"/>
              </w:rPr>
              <w:t xml:space="preserve"> </w:t>
            </w:r>
            <w:bookmarkEnd w:id="251"/>
          </w:p>
        </w:tc>
      </w:tr>
    </w:tbl>
    <w:p w14:paraId="029BBACC" w14:textId="675C8C40" w:rsidR="0093422C" w:rsidRPr="00FE5119" w:rsidRDefault="0093422C" w:rsidP="00F23B4C">
      <w:pPr>
        <w:spacing w:before="120" w:line="360" w:lineRule="auto"/>
        <w:rPr>
          <w:szCs w:val="22"/>
        </w:rPr>
      </w:pPr>
      <w:r w:rsidRPr="00FE5119">
        <w:rPr>
          <w:szCs w:val="22"/>
        </w:rPr>
        <w:t>C’est ainsi qu’est obtenue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2A05EF">
        <w:rPr>
          <w:b/>
          <w:szCs w:val="22"/>
        </w:rPr>
        <w:t>[38]</w:t>
      </w:r>
      <w:r w:rsidR="0063315D" w:rsidRPr="0063315D">
        <w:rPr>
          <w:b/>
          <w:szCs w:val="22"/>
        </w:rPr>
        <w:fldChar w:fldCharType="end"/>
      </w:r>
      <w:r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D726CB"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6E9AFE9C" w:rsidR="0093422C" w:rsidRPr="001F3A1F" w:rsidRDefault="00926580" w:rsidP="007878F2">
      <w:pPr>
        <w:spacing w:before="120" w:line="360" w:lineRule="auto"/>
        <w:jc w:val="left"/>
        <w:rPr>
          <w:szCs w:val="22"/>
        </w:rPr>
      </w:pP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D726CB"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3992F367" w:rsidR="00ED4BE4" w:rsidRPr="0020509C" w:rsidRDefault="00ED4BE4" w:rsidP="00ED4BE4">
      <w:pPr>
        <w:spacing w:line="360" w:lineRule="auto"/>
        <w:ind w:firstLine="708"/>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w:t>
      </w:r>
      <w:r>
        <w:rPr>
          <w:szCs w:val="23"/>
        </w:rPr>
        <w:t>En effet, c</w:t>
      </w:r>
      <w:r w:rsidRPr="0020509C">
        <w:rPr>
          <w:szCs w:val="23"/>
        </w:rPr>
        <w:t xml:space="preserve">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r>
        <w:rPr>
          <w:szCs w:val="23"/>
        </w:rPr>
        <w:t xml:space="preserve">en </w:t>
      </w:r>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xml:space="preserve">. </w:t>
      </w:r>
      <w:commentRangeStart w:id="252"/>
      <w:commentRangeStart w:id="253"/>
      <w:r w:rsidRPr="0020509C">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et</w:t>
      </w:r>
      <m:oMath>
        <m:r>
          <w:rPr>
            <w:rFonts w:ascii="Cambria Math" w:hAnsi="Cambria Math"/>
            <w:szCs w:val="23"/>
          </w:rPr>
          <m:t xml:space="preserve"> 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w:t>
      </w:r>
      <w:r w:rsidR="00705786" w:rsidRPr="0020509C">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w:t>
      </w:r>
      <w:commentRangeEnd w:id="252"/>
      <w:r>
        <w:rPr>
          <w:rStyle w:val="Marquedecommentaire"/>
        </w:rPr>
        <w:commentReference w:id="252"/>
      </w:r>
      <w:commentRangeEnd w:id="253"/>
      <w:r>
        <w:rPr>
          <w:rStyle w:val="Marquedecommentaire"/>
        </w:rPr>
        <w:commentReference w:id="253"/>
      </w:r>
      <w:r w:rsidRPr="0020509C">
        <w:rPr>
          <w:szCs w:val="23"/>
        </w:rPr>
        <w:t>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D726CB"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A873288" w14:textId="42479103" w:rsidR="0093422C" w:rsidRPr="008317A9" w:rsidRDefault="0093422C" w:rsidP="003657B5">
      <w:pPr>
        <w:spacing w:line="360" w:lineRule="auto"/>
        <w:ind w:firstLine="708"/>
        <w:rPr>
          <w:szCs w:val="22"/>
        </w:rPr>
      </w:pPr>
      <w:r w:rsidRPr="008317A9">
        <w:rPr>
          <w:szCs w:val="22"/>
        </w:rPr>
        <w:lastRenderedPageBreak/>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w:t>
      </w:r>
      <w:r w:rsidR="002D6824">
        <w:rPr>
          <w:szCs w:val="22"/>
        </w:rPr>
        <w:t xml:space="preserve"> suivant l’épaisseur du film</w:t>
      </w:r>
      <w:r w:rsidRPr="008317A9">
        <w:rPr>
          <w:szCs w:val="22"/>
        </w:rPr>
        <w:t>),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D726CB"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4" w:name="_Ref528678284"/>
            <w:r w:rsidRPr="005600FC">
              <w:rPr>
                <w:rFonts w:ascii="Times New Roman" w:eastAsia="Times New Roman" w:hAnsi="Times New Roman"/>
                <w:b/>
                <w:iCs w:val="0"/>
                <w:color w:val="auto"/>
                <w:sz w:val="22"/>
                <w:szCs w:val="22"/>
                <w:lang w:eastAsia="fr-FR"/>
              </w:rPr>
              <w:t xml:space="preserve"> </w:t>
            </w:r>
            <w:bookmarkEnd w:id="254"/>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D726CB"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55" w:name="_Ref534719748"/>
            <w:r w:rsidRPr="005600FC">
              <w:rPr>
                <w:rFonts w:ascii="Times New Roman" w:eastAsia="Times New Roman" w:hAnsi="Times New Roman"/>
                <w:b/>
                <w:iCs w:val="0"/>
                <w:color w:val="auto"/>
                <w:sz w:val="22"/>
                <w:szCs w:val="22"/>
                <w:lang w:eastAsia="fr-FR"/>
              </w:rPr>
              <w:t xml:space="preserve"> </w:t>
            </w:r>
            <w:bookmarkEnd w:id="255"/>
          </w:p>
        </w:tc>
      </w:tr>
    </w:tbl>
    <w:p w14:paraId="6992E778" w14:textId="77777777" w:rsidR="0030124D" w:rsidRDefault="0030124D" w:rsidP="005360D9"/>
    <w:p w14:paraId="2F9E974D" w14:textId="51C842D0" w:rsidR="0093422C" w:rsidRDefault="0093422C" w:rsidP="00B74996">
      <w:pPr>
        <w:pStyle w:val="Titre3"/>
        <w:ind w:left="709"/>
      </w:pPr>
      <w:bookmarkStart w:id="256" w:name="_Toc534896891"/>
      <w:r>
        <w:t>Modèles de rupture et reformation du film (cavitation)</w:t>
      </w:r>
      <w:bookmarkEnd w:id="256"/>
    </w:p>
    <w:p w14:paraId="721F42DB" w14:textId="77777777" w:rsidR="0093422C" w:rsidRDefault="0093422C" w:rsidP="0093422C">
      <w:pPr>
        <w:rPr>
          <w:sz w:val="23"/>
          <w:szCs w:val="23"/>
        </w:rPr>
      </w:pPr>
    </w:p>
    <w:p w14:paraId="4244A045" w14:textId="59835CE6" w:rsidR="00DA1175" w:rsidRDefault="00DA1175" w:rsidP="00DA1175">
      <w:pPr>
        <w:spacing w:line="360" w:lineRule="auto"/>
        <w:ind w:firstLine="708"/>
        <w:rPr>
          <w:szCs w:val="23"/>
        </w:rPr>
      </w:pPr>
      <w:r>
        <w:rPr>
          <w:szCs w:val="23"/>
        </w:rPr>
        <w:t xml:space="preserve">Le phénomène de la rupture et de la 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dite convergente et</w:t>
      </w:r>
      <w:r>
        <w:rPr>
          <w:szCs w:val="23"/>
        </w:rPr>
        <w:t xml:space="preserve"> 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2A05EF" w:rsidRPr="002A05EF">
        <w:rPr>
          <w:b/>
          <w:noProof/>
          <w:szCs w:val="22"/>
        </w:rPr>
        <w:t>Figure 2.3</w:t>
      </w:r>
      <w:r w:rsidR="002A05EF" w:rsidRPr="002A05EF">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w:t>
      </w:r>
      <w:commentRangeStart w:id="257"/>
      <w:r w:rsidRPr="008317A9">
        <w:rPr>
          <w:szCs w:val="23"/>
        </w:rPr>
        <w:t>convergente correspond</w:t>
      </w:r>
      <w:r>
        <w:rPr>
          <w:szCs w:val="23"/>
        </w:rPr>
        <w:t xml:space="preserve"> à l’amont du coin d’huile</w:t>
      </w:r>
      <w:r w:rsidRPr="008317A9">
        <w:rPr>
          <w:szCs w:val="23"/>
        </w:rPr>
        <w:t xml:space="preserve"> où l’épaisseur de film</w:t>
      </w:r>
      <w:r>
        <w:rPr>
          <w:szCs w:val="23"/>
        </w:rPr>
        <w:t xml:space="preserve"> diminue suivant la direction circonférentielle.</w:t>
      </w:r>
      <w:r w:rsidRPr="008317A9">
        <w:rPr>
          <w:szCs w:val="23"/>
        </w:rPr>
        <w:t xml:space="preserve"> </w:t>
      </w:r>
      <w:r>
        <w:rPr>
          <w:szCs w:val="23"/>
        </w:rPr>
        <w:t xml:space="preserve">A la sortie du coin de d’huile, </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commentRangeEnd w:id="257"/>
      <w:r>
        <w:rPr>
          <w:rStyle w:val="Marquedecommentaire"/>
        </w:rPr>
        <w:commentReference w:id="257"/>
      </w: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6A3702D" w:rsidR="003336E1" w:rsidRPr="000325F0" w:rsidRDefault="000325F0" w:rsidP="000325F0">
      <w:pPr>
        <w:pStyle w:val="Lgende"/>
        <w:jc w:val="center"/>
        <w:rPr>
          <w:i w:val="0"/>
          <w:noProof/>
          <w:sz w:val="22"/>
          <w:szCs w:val="22"/>
        </w:rPr>
      </w:pPr>
      <w:bookmarkStart w:id="258"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2A05EF">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2A05EF">
        <w:rPr>
          <w:i w:val="0"/>
          <w:noProof/>
          <w:sz w:val="22"/>
          <w:szCs w:val="22"/>
        </w:rPr>
        <w:t>2</w:t>
      </w:r>
      <w:r w:rsidR="007B73B8">
        <w:rPr>
          <w:i w:val="0"/>
          <w:noProof/>
          <w:sz w:val="22"/>
          <w:szCs w:val="22"/>
        </w:rPr>
        <w:fldChar w:fldCharType="end"/>
      </w:r>
      <w:bookmarkEnd w:id="258"/>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571EBB10" w:rsidR="0093422C" w:rsidRPr="008317A9" w:rsidRDefault="0093422C" w:rsidP="000B734D">
      <w:pPr>
        <w:spacing w:line="360" w:lineRule="auto"/>
        <w:ind w:firstLine="708"/>
        <w:rPr>
          <w:szCs w:val="23"/>
        </w:rPr>
      </w:pPr>
      <w:r w:rsidRPr="008317A9">
        <w:rPr>
          <w:szCs w:val="23"/>
        </w:rPr>
        <w:t xml:space="preserve">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2A05EF">
        <w:rPr>
          <w:b/>
          <w:szCs w:val="23"/>
        </w:rPr>
        <w:t>[39]</w:t>
      </w:r>
      <w:r w:rsidRPr="009E69BE">
        <w:rPr>
          <w:b/>
          <w:szCs w:val="23"/>
        </w:rPr>
        <w:fldChar w:fldCharType="end"/>
      </w:r>
      <w:r w:rsidRPr="008317A9">
        <w:rPr>
          <w:szCs w:val="23"/>
        </w:rPr>
        <w:t>. Il suppose que dans la zone cavitante</w:t>
      </w:r>
      <w:r w:rsidR="00913607">
        <w:rPr>
          <w:szCs w:val="23"/>
        </w:rPr>
        <w:t>,</w:t>
      </w:r>
      <w:r w:rsidRPr="008317A9">
        <w:rPr>
          <w:szCs w:val="23"/>
        </w:rPr>
        <w:t xml:space="preserve"> il existe une superposition de filets d’huile et de filets d’air. Ils proposent de considérer que, dans cette zone, le mélange de lubrifiant et de gaz est homogène, tout en gardant la zone de rupture inchangée. Ils </w:t>
      </w:r>
      <w:r w:rsidRPr="008317A9">
        <w:rPr>
          <w:szCs w:val="23"/>
        </w:rPr>
        <w:lastRenderedPageBreak/>
        <w:t>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D726CB"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9" w:name="_Ref525835347"/>
            <w:r w:rsidRPr="005600FC">
              <w:rPr>
                <w:rFonts w:ascii="Times New Roman" w:eastAsia="Times New Roman" w:hAnsi="Times New Roman"/>
                <w:b/>
                <w:iCs w:val="0"/>
                <w:color w:val="auto"/>
                <w:sz w:val="22"/>
                <w:szCs w:val="22"/>
                <w:lang w:eastAsia="fr-FR"/>
              </w:rPr>
              <w:t xml:space="preserve"> </w:t>
            </w:r>
            <w:bookmarkEnd w:id="259"/>
          </w:p>
        </w:tc>
      </w:tr>
    </w:tbl>
    <w:p w14:paraId="0C59B2E7" w14:textId="1B340E6C" w:rsidR="0093422C" w:rsidRPr="008317A9" w:rsidRDefault="0093422C" w:rsidP="00C00A09">
      <w:pPr>
        <w:spacing w:before="120" w:line="360" w:lineRule="auto"/>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2A05EF">
        <w:rPr>
          <w:b/>
          <w:szCs w:val="23"/>
        </w:rPr>
        <w:t>[37]</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2A05EF">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0E27417E" w:rsidR="0093422C" w:rsidRPr="00DD3440" w:rsidRDefault="00D726CB" w:rsidP="00FE1F2E">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r>
                <w:rPr>
                  <w:rFonts w:ascii="Cambria Math" w:hAnsi="Cambria Math"/>
                  <w:sz w:val="23"/>
                  <w:szCs w:val="23"/>
                </w:rPr>
                <m:t xml:space="preserve">,  </m:t>
              </m:r>
              <m:r>
                <w:rPr>
                  <w:rFonts w:ascii="Cambria Math" w:hAnsi="Cambria Math" w:cs="Cambria Math"/>
                  <w:sz w:val="23"/>
                  <w:szCs w:val="23"/>
                </w:rPr>
                <m:t>θ ≥0</m:t>
              </m:r>
            </m:oMath>
            <w:r w:rsidR="0093422C">
              <w:rPr>
                <w:sz w:val="23"/>
                <w:szCs w:val="23"/>
              </w:rPr>
              <w:t xml:space="preserve"> </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0" w:name="_Ref525840140"/>
            <w:r w:rsidRPr="005600FC">
              <w:rPr>
                <w:rFonts w:ascii="Times New Roman" w:eastAsia="Times New Roman" w:hAnsi="Times New Roman"/>
                <w:b/>
                <w:iCs w:val="0"/>
                <w:color w:val="auto"/>
                <w:sz w:val="22"/>
                <w:szCs w:val="22"/>
                <w:lang w:eastAsia="fr-FR"/>
              </w:rPr>
              <w:t xml:space="preserve"> </w:t>
            </w:r>
            <w:bookmarkEnd w:id="260"/>
          </w:p>
        </w:tc>
      </w:tr>
    </w:tbl>
    <w:p w14:paraId="1468447C" w14:textId="77777777" w:rsidR="0093422C" w:rsidRPr="008317A9" w:rsidRDefault="0093422C" w:rsidP="0093422C">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D726CB"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77777777" w:rsidR="0093422C" w:rsidRDefault="0093422C" w:rsidP="0093422C">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E8082F4" w14:textId="0235A697"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EB63B2">
        <w:rPr>
          <w:b/>
          <w:szCs w:val="23"/>
        </w:rPr>
        <w:fldChar w:fldCharType="begin"/>
      </w:r>
      <w:r w:rsidRPr="00EB63B2">
        <w:rPr>
          <w:b/>
          <w:szCs w:val="23"/>
        </w:rPr>
        <w:instrText xml:space="preserve"> REF _Ref525842533 \r \h </w:instrText>
      </w:r>
      <w:r w:rsidR="00EB63B2">
        <w:rPr>
          <w:b/>
          <w:szCs w:val="23"/>
        </w:rPr>
        <w:instrText xml:space="preserve"> \* MERGEFORMAT </w:instrText>
      </w:r>
      <w:r w:rsidRPr="00EB63B2">
        <w:rPr>
          <w:b/>
          <w:szCs w:val="23"/>
        </w:rPr>
      </w:r>
      <w:r w:rsidRPr="00EB63B2">
        <w:rPr>
          <w:b/>
          <w:szCs w:val="23"/>
        </w:rPr>
        <w:fldChar w:fldCharType="separate"/>
      </w:r>
      <w:r w:rsidR="002A05EF">
        <w:rPr>
          <w:b/>
          <w:szCs w:val="23"/>
        </w:rPr>
        <w:t>Eq.2-16</w:t>
      </w:r>
      <w:r w:rsidRPr="00EB63B2">
        <w:rPr>
          <w:b/>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1" w:name="_Ref525842533"/>
            <w:r w:rsidRPr="005600FC">
              <w:rPr>
                <w:rFonts w:ascii="Times New Roman" w:eastAsia="Times New Roman" w:hAnsi="Times New Roman"/>
                <w:b/>
                <w:iCs w:val="0"/>
                <w:color w:val="auto"/>
                <w:sz w:val="22"/>
                <w:szCs w:val="22"/>
                <w:lang w:eastAsia="fr-FR"/>
              </w:rPr>
              <w:t xml:space="preserve"> </w:t>
            </w:r>
            <w:bookmarkEnd w:id="261"/>
          </w:p>
        </w:tc>
      </w:tr>
    </w:tbl>
    <w:p w14:paraId="2AAB8144" w14:textId="2B91D47B" w:rsidR="0093422C" w:rsidRPr="008317A9" w:rsidRDefault="0093422C" w:rsidP="0083749B">
      <w:pPr>
        <w:spacing w:before="120"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00485F94">
        <w:rPr>
          <w:szCs w:val="23"/>
        </w:rPr>
        <w:t xml:space="preserve">qui permet </w:t>
      </w:r>
      <w:r w:rsidRPr="008317A9">
        <w:rPr>
          <w:szCs w:val="23"/>
        </w:rPr>
        <w:t xml:space="preserve">à la fois </w:t>
      </w:r>
      <w:r w:rsidR="00485F94">
        <w:rPr>
          <w:szCs w:val="23"/>
        </w:rPr>
        <w:t>d’</w:t>
      </w:r>
      <w:r w:rsidRPr="008317A9">
        <w:rPr>
          <w:szCs w:val="23"/>
        </w:rPr>
        <w:t>avoir la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2A05EF">
        <w:rPr>
          <w:b/>
          <w:szCs w:val="23"/>
        </w:rPr>
        <w:t>2.3.5.1</w:t>
      </w:r>
      <w:r w:rsidRPr="006F22D5">
        <w:rPr>
          <w:b/>
          <w:szCs w:val="23"/>
        </w:rPr>
        <w:fldChar w:fldCharType="end"/>
      </w:r>
      <w:r>
        <w:rPr>
          <w:szCs w:val="23"/>
        </w:rPr>
        <w:t>.</w:t>
      </w:r>
    </w:p>
    <w:p w14:paraId="108AD9C2" w14:textId="4260299B"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2A05EF">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77777777"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2" w:name="_Ref526267109"/>
            <w:r w:rsidRPr="005600FC">
              <w:rPr>
                <w:rFonts w:ascii="Times New Roman" w:eastAsia="Times New Roman" w:hAnsi="Times New Roman"/>
                <w:b/>
                <w:iCs w:val="0"/>
                <w:color w:val="auto"/>
                <w:sz w:val="22"/>
                <w:szCs w:val="22"/>
                <w:lang w:eastAsia="fr-FR"/>
              </w:rPr>
              <w:t xml:space="preserve"> </w:t>
            </w:r>
            <w:bookmarkEnd w:id="262"/>
          </w:p>
        </w:tc>
      </w:tr>
    </w:tbl>
    <w:p w14:paraId="0029784A" w14:textId="28F2DE66"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2A05EF">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3" w:name="_Ref526267143"/>
            <w:r w:rsidRPr="005600FC">
              <w:rPr>
                <w:rFonts w:ascii="Times New Roman" w:eastAsia="Times New Roman" w:hAnsi="Times New Roman"/>
                <w:b/>
                <w:iCs w:val="0"/>
                <w:color w:val="auto"/>
                <w:sz w:val="22"/>
                <w:szCs w:val="22"/>
                <w:lang w:eastAsia="fr-FR"/>
              </w:rPr>
              <w:t xml:space="preserve"> </w:t>
            </w:r>
            <w:bookmarkEnd w:id="263"/>
          </w:p>
        </w:tc>
      </w:tr>
    </w:tbl>
    <w:p w14:paraId="38795F14" w14:textId="32394269" w:rsidR="0093422C" w:rsidRDefault="0093422C" w:rsidP="00B74996">
      <w:pPr>
        <w:pStyle w:val="Titre3"/>
        <w:ind w:left="709"/>
      </w:pPr>
      <w:bookmarkStart w:id="264" w:name="_Toc534896892"/>
      <w:r>
        <w:lastRenderedPageBreak/>
        <w:t>Equation de l’énergie</w:t>
      </w:r>
      <w:bookmarkEnd w:id="264"/>
    </w:p>
    <w:p w14:paraId="1E4BFFEA" w14:textId="190262F5" w:rsidR="0093422C" w:rsidRDefault="0093422C" w:rsidP="009B1930">
      <w:pPr>
        <w:spacing w:before="120" w:line="360" w:lineRule="auto"/>
        <w:ind w:firstLine="709"/>
      </w:pPr>
      <w:r>
        <w:t>L’équation de l’énergie permet la détermination d</w:t>
      </w:r>
      <w:r w:rsidR="00534460">
        <w:t>u</w:t>
      </w:r>
      <w:r>
        <w:t xml:space="preserve"> champ de température dans le film lubrifiant. Dans la mécanique des films minces visqueux, l’équation de l’énergie peut se simplifier, compte tenu que l’épaisseur du film est très faible devant </w:t>
      </w:r>
      <w:r w:rsidR="008A08A3">
        <w:t>les autres dimensions caractéristiques du palier</w:t>
      </w:r>
      <w:r>
        <w:t>.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2A05EF">
        <w:rPr>
          <w:b/>
        </w:rPr>
        <w:t>[40]</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5" w:name="_Ref525825321"/>
            <w:r w:rsidRPr="005600FC">
              <w:rPr>
                <w:rFonts w:ascii="Times New Roman" w:eastAsia="Times New Roman" w:hAnsi="Times New Roman"/>
                <w:b/>
                <w:iCs w:val="0"/>
                <w:color w:val="auto"/>
                <w:sz w:val="22"/>
                <w:szCs w:val="22"/>
                <w:lang w:eastAsia="fr-FR"/>
              </w:rPr>
              <w:t xml:space="preserve"> </w:t>
            </w:r>
            <w:bookmarkEnd w:id="265"/>
          </w:p>
        </w:tc>
      </w:tr>
    </w:tbl>
    <w:p w14:paraId="7CC10CED" w14:textId="77777777" w:rsidR="0093422C" w:rsidRDefault="0093422C" w:rsidP="009B1930">
      <w:pPr>
        <w:spacing w:before="120" w:line="360" w:lineRule="auto"/>
        <w:ind w:firstLine="708"/>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519E672" w14:textId="794914A7"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2A05EF">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D726CB"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4DEC89D8" w:rsidR="0093422C" w:rsidRDefault="0093422C" w:rsidP="009B1930">
      <w:pPr>
        <w:spacing w:before="120" w:line="360" w:lineRule="auto"/>
        <w:ind w:firstLine="709"/>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2A05EF">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C0B599" w14:textId="4D6F372D" w:rsidR="0093422C" w:rsidRDefault="0093422C" w:rsidP="009B1930">
      <w:pPr>
        <w:spacing w:before="120" w:line="360" w:lineRule="auto"/>
        <w:ind w:firstLine="709"/>
      </w:pPr>
      <w:r>
        <w:t xml:space="preserve">Dans la zone cavitante, </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2A05EF">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2A05EF">
        <w:t>[40]</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77777777"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77777777" w:rsidR="00AE5F7D" w:rsidRDefault="00AE5F7D" w:rsidP="00AE5F7D">
      <w:pPr>
        <w:pStyle w:val="Titre3"/>
        <w:ind w:left="709"/>
      </w:pPr>
      <w:bookmarkStart w:id="266" w:name="_Toc534896893"/>
      <w:bookmarkStart w:id="267" w:name="_Ref528670063"/>
      <w:r>
        <w:t>Méthode de colocation aux points de Lobatto</w:t>
      </w:r>
      <w:bookmarkEnd w:id="266"/>
    </w:p>
    <w:p w14:paraId="7EDF5BCE" w14:textId="77777777" w:rsidR="00AE5F7D" w:rsidRDefault="00AE5F7D" w:rsidP="0083429D">
      <w:pPr>
        <w:spacing w:before="120" w:line="360" w:lineRule="auto"/>
        <w:ind w:firstLine="709"/>
      </w:pPr>
      <w:r>
        <w:t xml:space="preserve">La méthode des points de Lobatto a été premièrement proposée par </w:t>
      </w:r>
      <w:r w:rsidRPr="00275C6D">
        <w:t>Elrod et Brewe</w:t>
      </w:r>
      <w:r>
        <w:t xml:space="preserve"> </w:t>
      </w:r>
      <w:r w:rsidRPr="00C5391E">
        <w:rPr>
          <w:b/>
        </w:rPr>
        <w:fldChar w:fldCharType="begin"/>
      </w:r>
      <w:r w:rsidRPr="00C5391E">
        <w:rPr>
          <w:b/>
        </w:rPr>
        <w:instrText xml:space="preserve"> REF _Ref526269669 \r \h </w:instrText>
      </w:r>
      <w:r>
        <w:rPr>
          <w:b/>
        </w:rPr>
        <w:instrText xml:space="preserve"> \* MERGEFORMAT </w:instrText>
      </w:r>
      <w:r w:rsidRPr="00C5391E">
        <w:rPr>
          <w:b/>
        </w:rPr>
      </w:r>
      <w:r w:rsidRPr="00C5391E">
        <w:rPr>
          <w:b/>
        </w:rPr>
        <w:fldChar w:fldCharType="separate"/>
      </w:r>
      <w:r w:rsidR="002A05EF">
        <w:rPr>
          <w:b/>
        </w:rPr>
        <w:t>[42]</w:t>
      </w:r>
      <w:r w:rsidRPr="00C5391E">
        <w:rPr>
          <w:b/>
        </w:rP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2A05EF">
        <w:rPr>
          <w:b/>
        </w:rPr>
        <w:t>Eq.2-6</w:t>
      </w:r>
      <w:r w:rsidRPr="00B16C1B">
        <w:rPr>
          <w:b/>
        </w:rPr>
        <w:fldChar w:fldCharType="end"/>
      </w:r>
      <w:r>
        <w:t>) suivant</w:t>
      </w:r>
      <w:r w:rsidRPr="00643917">
        <w:t xml:space="preserve"> l'épaisseur du film</w:t>
      </w:r>
      <w:r>
        <w:t xml:space="preserve"> ont été discrétisés et calculés par ces polynômes</w:t>
      </w:r>
      <w:r w:rsidRPr="00643917">
        <w:t>.</w:t>
      </w:r>
      <w:r w:rsidRPr="0008089E">
        <w:t xml:space="preserve"> La </w:t>
      </w:r>
      <w:r w:rsidRPr="0008089E">
        <w:lastRenderedPageBreak/>
        <w:t>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Pr>
          <w:b/>
        </w:rPr>
        <w:instrText xml:space="preserve"> \* MERGEFORMAT </w:instrText>
      </w:r>
      <w:r w:rsidRPr="00917E4F">
        <w:rPr>
          <w:b/>
        </w:rPr>
      </w:r>
      <w:r w:rsidRPr="00917E4F">
        <w:rPr>
          <w:b/>
        </w:rPr>
        <w:fldChar w:fldCharType="separate"/>
      </w:r>
      <w:r w:rsidR="002A05EF">
        <w:rPr>
          <w:b/>
        </w:rPr>
        <w:t>[43]</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59D1E0ED" w14:textId="77777777"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2A05EF">
        <w:rPr>
          <w:b/>
        </w:rPr>
        <w:t>[44]</w:t>
      </w:r>
      <w:r w:rsidRPr="00B16C1B">
        <w:rPr>
          <w:b/>
        </w:rP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rsidRPr="00AA4FF8">
        <w:rPr>
          <w:b/>
        </w:rPr>
        <w:fldChar w:fldCharType="begin"/>
      </w:r>
      <w:r w:rsidRPr="00AA4FF8">
        <w:rPr>
          <w:b/>
        </w:rPr>
        <w:instrText xml:space="preserve"> REF _Ref526269669 \r \h </w:instrText>
      </w:r>
      <w:r>
        <w:rPr>
          <w:b/>
        </w:rPr>
        <w:instrText xml:space="preserve"> \* MERGEFORMAT </w:instrText>
      </w:r>
      <w:r w:rsidRPr="00AA4FF8">
        <w:rPr>
          <w:b/>
        </w:rPr>
      </w:r>
      <w:r w:rsidRPr="00AA4FF8">
        <w:rPr>
          <w:b/>
        </w:rPr>
        <w:fldChar w:fldCharType="separate"/>
      </w:r>
      <w:r w:rsidR="002A05EF">
        <w:rPr>
          <w:b/>
        </w:rPr>
        <w:t>[42]</w:t>
      </w:r>
      <w:r w:rsidRPr="00AA4FF8">
        <w:rPr>
          <w:b/>
        </w:rPr>
        <w:fldChar w:fldCharType="end"/>
      </w:r>
      <w:r w:rsidRPr="0082282C">
        <w:t xml:space="preserve"> et</w:t>
      </w:r>
      <w:r>
        <w:t xml:space="preserve"> </w:t>
      </w:r>
      <w:r w:rsidRPr="00AA4FF8">
        <w:rPr>
          <w:b/>
        </w:rPr>
        <w:fldChar w:fldCharType="begin"/>
      </w:r>
      <w:r w:rsidRPr="00AA4FF8">
        <w:rPr>
          <w:b/>
        </w:rPr>
        <w:instrText xml:space="preserve"> REF _Ref526269748 \r \h </w:instrText>
      </w:r>
      <w:r>
        <w:rPr>
          <w:b/>
        </w:rPr>
        <w:instrText xml:space="preserve"> \* MERGEFORMAT </w:instrText>
      </w:r>
      <w:r w:rsidRPr="00AA4FF8">
        <w:rPr>
          <w:b/>
        </w:rPr>
      </w:r>
      <w:r w:rsidRPr="00AA4FF8">
        <w:rPr>
          <w:b/>
        </w:rPr>
        <w:fldChar w:fldCharType="separate"/>
      </w:r>
      <w:r w:rsidR="002A05EF">
        <w:rPr>
          <w:b/>
        </w:rPr>
        <w:t>[43]</w:t>
      </w:r>
      <w:r w:rsidRPr="00AA4FF8">
        <w:rPr>
          <w:b/>
        </w:rP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63AEBDEF" w14:textId="77777777"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2A05EF">
        <w:rPr>
          <w:b/>
        </w:rPr>
        <w:t>[35]</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1B971DC" w14:textId="77777777" w:rsidR="00AE5F7D" w:rsidRDefault="00AE5F7D" w:rsidP="00AE5F7D">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2A05EF">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2A05EF">
        <w:rPr>
          <w:b/>
        </w:rPr>
        <w:t>Eq.2-6</w:t>
      </w:r>
      <w:r w:rsidRPr="00373637">
        <w:rPr>
          <w:b/>
        </w:rPr>
        <w:fldChar w:fldCharType="end"/>
      </w:r>
      <w:r>
        <w:t>) et d’évaluer la densité et la 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0251DE51" w14:textId="77777777" w:rsidR="00AE5F7D" w:rsidRDefault="00AE5F7D" w:rsidP="00AE5F7D">
      <w:pPr>
        <w:spacing w:line="360" w:lineRule="auto"/>
        <w:ind w:firstLine="708"/>
      </w:pPr>
      <w:commentRangeStart w:id="268"/>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 xml:space="preserve">sur l'épaisseur du film </w:t>
      </w:r>
      <w:r>
        <w:t>en utilisant</w:t>
      </w:r>
      <w:r w:rsidRPr="00982E9F">
        <w:t xml:space="preserve"> </w:t>
      </w:r>
      <w:r>
        <w:t>l</w:t>
      </w:r>
      <w:r w:rsidRPr="00982E9F">
        <w:t>es polynômes de Legendre</w:t>
      </w:r>
      <w:r>
        <w:t>. Les polynômes de six premiers ordres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CA48D7">
        <w:trPr>
          <w:trHeight w:val="635"/>
          <w:tblHeader/>
          <w:jc w:val="center"/>
        </w:trPr>
        <w:tc>
          <w:tcPr>
            <w:tcW w:w="7943" w:type="dxa"/>
            <w:vAlign w:val="center"/>
          </w:tcPr>
          <w:p w14:paraId="19CA714A" w14:textId="77777777" w:rsidR="00AE5F7D" w:rsidRPr="003E2624" w:rsidRDefault="00D726CB"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096"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77777777" w:rsidR="00AE5F7D" w:rsidRDefault="00AE5F7D" w:rsidP="00AE5F7D">
      <w:pPr>
        <w:spacing w:before="120" w:line="360" w:lineRule="auto"/>
        <w:ind w:firstLine="709"/>
      </w:pPr>
      <w:r w:rsidRPr="00982E9F">
        <w:t>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69" w:name="_Ref534709750"/>
            <w:r w:rsidRPr="00134F70">
              <w:rPr>
                <w:rFonts w:ascii="Times New Roman" w:eastAsia="Times New Roman" w:hAnsi="Times New Roman"/>
                <w:b/>
                <w:iCs w:val="0"/>
                <w:color w:val="auto"/>
                <w:sz w:val="22"/>
                <w:szCs w:val="22"/>
                <w:lang w:eastAsia="fr-FR"/>
              </w:rPr>
              <w:t xml:space="preserve"> </w:t>
            </w:r>
            <w:bookmarkEnd w:id="269"/>
          </w:p>
        </w:tc>
      </w:tr>
    </w:tbl>
    <w:p w14:paraId="052D3AFD" w14:textId="77777777" w:rsidR="00AE5F7D" w:rsidRPr="007678E2" w:rsidRDefault="00AE5F7D" w:rsidP="0083429D">
      <w:pPr>
        <w:spacing w:line="360" w:lineRule="auto"/>
        <w:ind w:firstLine="708"/>
      </w:pPr>
      <w:r w:rsidRPr="007678E2">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selon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D726CB"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commentRangeStart w:id="270"/>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1" w:name="_Ref526242254"/>
            <w:r w:rsidRPr="00134F70">
              <w:rPr>
                <w:rFonts w:ascii="Times New Roman" w:eastAsia="Times New Roman" w:hAnsi="Times New Roman"/>
                <w:b/>
                <w:iCs w:val="0"/>
                <w:color w:val="auto"/>
                <w:sz w:val="22"/>
                <w:szCs w:val="22"/>
                <w:lang w:eastAsia="fr-FR"/>
              </w:rPr>
              <w:t xml:space="preserve"> </w:t>
            </w:r>
            <w:bookmarkEnd w:id="271"/>
          </w:p>
        </w:tc>
      </w:tr>
    </w:tbl>
    <w:p w14:paraId="50EB8D8E" w14:textId="0CCEF692" w:rsidR="00AE5F7D" w:rsidRDefault="00AE5F7D" w:rsidP="004F1AFA">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w:t>
      </w:r>
      <w:r w:rsidRPr="00456035">
        <w:t xml:space="preserve"> </w:t>
      </w:r>
      <w:commentRangeEnd w:id="268"/>
      <w:r w:rsidR="00B46355">
        <w:rPr>
          <w:rStyle w:val="Marquedecommentaire"/>
        </w:rPr>
        <w:commentReference w:id="268"/>
      </w:r>
    </w:p>
    <w:p w14:paraId="5E9FFDDB" w14:textId="1855A692" w:rsidR="004F1AFA" w:rsidRDefault="0030124D" w:rsidP="004F1AFA">
      <w:pPr>
        <w:pStyle w:val="Titre4"/>
        <w:ind w:left="709"/>
      </w:pPr>
      <w:r>
        <w:t>Formulation de l’</w:t>
      </w:r>
      <w:r w:rsidR="00C53F1D">
        <w:t>équation</w:t>
      </w:r>
      <w:r>
        <w:t xml:space="preserve"> </w:t>
      </w:r>
      <w:r w:rsidR="00C53F1D">
        <w:t>de Reynolds</w:t>
      </w:r>
    </w:p>
    <w:p w14:paraId="49FD9604" w14:textId="77777777" w:rsidR="00AE5F7D" w:rsidRDefault="00AE5F7D" w:rsidP="00F52D9C">
      <w:pPr>
        <w:spacing w:before="12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2A05EF">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2C4DAD">
        <w:rPr>
          <w:b/>
        </w:rPr>
        <w:t xml:space="preserve">dans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2A05EF">
        <w:rPr>
          <w:b/>
        </w:rPr>
        <w:t>Eq.2-12</w:t>
      </w:r>
      <w:r w:rsidRPr="002C4DAD">
        <w:rPr>
          <w:b/>
        </w:rPr>
        <w:fldChar w:fldCharType="end"/>
      </w:r>
      <w:r>
        <w:t>. Une fois le changement de variable d’</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2A05EF">
        <w:rPr>
          <w:b/>
        </w:rPr>
        <w:t>Eq.2-24</w:t>
      </w:r>
      <w:r w:rsidRPr="00EA70BA">
        <w:rPr>
          <w:b/>
        </w:rPr>
        <w:fldChar w:fldCharType="end"/>
      </w:r>
      <w:r w:rsidRPr="005C489E">
        <w:t> </w:t>
      </w:r>
      <w:r>
        <w:t>effectué, ces intégrales peuvent être exprimées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0E2001" w:rsidRDefault="00D726CB"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0E2001" w:rsidRDefault="00D726CB"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0E2001" w:rsidRDefault="00D726CB"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0E2001" w:rsidRDefault="00D726CB"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2" w:name="_Ref534712804"/>
            <w:r w:rsidRPr="001C390D">
              <w:rPr>
                <w:rFonts w:ascii="Calibri" w:eastAsia="Times New Roman" w:hAnsi="Calibri" w:cs="Times New Roman"/>
                <w:i w:val="0"/>
                <w:iCs w:val="0"/>
                <w:color w:val="auto"/>
                <w:sz w:val="22"/>
                <w:szCs w:val="20"/>
                <w:lang w:eastAsia="fr-FR"/>
              </w:rPr>
              <w:t xml:space="preserve"> </w:t>
            </w:r>
            <w:bookmarkEnd w:id="272"/>
          </w:p>
        </w:tc>
      </w:tr>
    </w:tbl>
    <w:p w14:paraId="2B5C2CEC" w14:textId="77777777" w:rsidR="00AE5F7D" w:rsidRDefault="00AE5F7D" w:rsidP="00AE5F7D">
      <w:pPr>
        <w:spacing w:before="120" w:line="360" w:lineRule="auto"/>
      </w:pPr>
      <w:r>
        <w:t xml:space="preserve">Après remplacer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2A05EF">
        <w:rPr>
          <w:b/>
        </w:rPr>
        <w:t>Eq.2-26</w:t>
      </w:r>
      <w:r w:rsidRPr="009564F0">
        <w:rPr>
          <w:b/>
        </w:rPr>
        <w:fldChar w:fldCharType="end"/>
      </w:r>
      <w:r w:rsidRPr="009564F0">
        <w:t xml:space="preserve"> par </w:t>
      </w:r>
      <w:r>
        <w:t xml:space="preserve">la fluidité exprimée dans </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2A05EF">
        <w:rPr>
          <w:b/>
        </w:rPr>
        <w:t>Eq.2-25</w:t>
      </w:r>
      <w:r w:rsidRPr="00BC0440">
        <w:rPr>
          <w:b/>
        </w:rPr>
        <w:fldChar w:fldCharType="end"/>
      </w:r>
      <w:r>
        <w:rPr>
          <w:b/>
        </w:rPr>
        <w:t xml:space="preserve">, </w:t>
      </w:r>
      <w:r>
        <w:t xml:space="preserve">les intégrales peuvent être évaluées grâce à l’orthogonalité des polynômes de Legendre qui impose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B51B534" w14:textId="77777777" w:rsidTr="00CA48D7">
        <w:trPr>
          <w:cantSplit/>
          <w:trHeight w:val="635"/>
          <w:jc w:val="center"/>
        </w:trPr>
        <w:tc>
          <w:tcPr>
            <w:tcW w:w="7440" w:type="dxa"/>
            <w:vAlign w:val="center"/>
          </w:tcPr>
          <w:p w14:paraId="0A343454" w14:textId="77777777" w:rsidR="00AE5F7D" w:rsidRPr="007C3A40" w:rsidRDefault="00D726CB"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0FC81EC9"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8A1377F" w14:textId="56F6174C" w:rsidR="00AE5F7D" w:rsidRDefault="00AE5F7D" w:rsidP="00AE5F7D">
      <w:pPr>
        <w:spacing w:before="120" w:line="360" w:lineRule="auto"/>
      </w:pPr>
      <w:r>
        <w:t>Cette caractéristique permet de simplifier le calcul de l’intégration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P</m:t>
        </m:r>
        <m:d>
          <m:dPr>
            <m:ctrlPr>
              <w:rPr>
                <w:rFonts w:ascii="Cambria Math" w:hAnsi="Cambria Math"/>
                <w:i/>
              </w:rPr>
            </m:ctrlPr>
          </m:dPr>
          <m:e>
            <m:r>
              <w:rPr>
                <w:rFonts w:ascii="Cambria Math" w:hAnsi="Cambria Math"/>
              </w:rPr>
              <m:t>ζ</m:t>
            </m:r>
          </m:e>
        </m:d>
        <m:r>
          <w:rPr>
            <w:rFonts w:ascii="Cambria Math" w:hAnsi="Cambria Math"/>
          </w:rPr>
          <m:t>=ζ</m:t>
        </m:r>
      </m:oMath>
      <w:r>
        <w:t>. Ainsi les deux premières intégrales dans un interva</w:t>
      </w:r>
      <w:r w:rsidR="00CA66C0">
        <w:t>lle borné [-1,1] sont obtenues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77777777" w:rsidR="00AE5F7D" w:rsidRPr="003C080C" w:rsidRDefault="00D726CB"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3" w:name="_Ref534721791"/>
            <w:r w:rsidRPr="001C390D">
              <w:rPr>
                <w:rFonts w:ascii="Calibri" w:eastAsia="Times New Roman" w:hAnsi="Calibri" w:cs="Times New Roman"/>
                <w:i w:val="0"/>
                <w:iCs w:val="0"/>
                <w:color w:val="auto"/>
                <w:sz w:val="22"/>
                <w:szCs w:val="20"/>
                <w:lang w:eastAsia="fr-FR"/>
              </w:rPr>
              <w:t xml:space="preserve"> </w:t>
            </w:r>
            <w:bookmarkEnd w:id="273"/>
          </w:p>
        </w:tc>
      </w:tr>
    </w:tbl>
    <w:p w14:paraId="0F3F86B3" w14:textId="77777777" w:rsidR="00AE5F7D" w:rsidRDefault="00AE5F7D" w:rsidP="00AE5F7D">
      <w:pPr>
        <w:spacing w:line="360" w:lineRule="auto"/>
        <w:rPr>
          <w:b/>
        </w:rPr>
      </w:pPr>
      <w:r>
        <w:t xml:space="preserve">Les deux autres intégrales sont calculées de la manière similaire, mais il faut utiliser les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2A05EF">
        <w:rPr>
          <w:b/>
        </w:rPr>
        <w:t>Eq.2-29</w:t>
      </w:r>
      <w:r w:rsidRPr="00CB74D3">
        <w:rPr>
          <w:b/>
        </w:rPr>
        <w:fldChar w:fldCharType="end"/>
      </w:r>
      <w:r>
        <w:t xml:space="preserve"> dont la démonstration est détaillée dans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2A05EF">
        <w:rPr>
          <w:b/>
        </w:rPr>
        <w:t>[44]</w:t>
      </w:r>
      <w:r w:rsidRPr="007174DA">
        <w:rPr>
          <w:b/>
        </w:rPr>
        <w:fldChar w:fldCharType="end"/>
      </w:r>
      <w:r>
        <w:t xml:space="preserve"> </w:t>
      </w:r>
      <w:r>
        <w:rPr>
          <w:b/>
        </w:rPr>
        <w:t> </w:t>
      </w:r>
      <w:r w:rsidRPr="00FC6485">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54A7531" w14:textId="77777777" w:rsidTr="00CA48D7">
        <w:trPr>
          <w:cantSplit/>
          <w:trHeight w:val="635"/>
          <w:jc w:val="center"/>
        </w:trPr>
        <w:tc>
          <w:tcPr>
            <w:tcW w:w="7440" w:type="dxa"/>
            <w:vAlign w:val="center"/>
          </w:tcPr>
          <w:p w14:paraId="131F35DB" w14:textId="77777777" w:rsidR="00AE5F7D" w:rsidRPr="007C3A40" w:rsidRDefault="00D726CB" w:rsidP="00CA48D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2F61C835"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4" w:name="_Ref534722716"/>
            <w:r w:rsidRPr="001C390D">
              <w:rPr>
                <w:rFonts w:ascii="Calibri" w:eastAsia="Times New Roman" w:hAnsi="Calibri" w:cs="Times New Roman"/>
                <w:i w:val="0"/>
                <w:iCs w:val="0"/>
                <w:color w:val="auto"/>
                <w:sz w:val="22"/>
                <w:szCs w:val="20"/>
                <w:lang w:eastAsia="fr-FR"/>
              </w:rPr>
              <w:t xml:space="preserve"> </w:t>
            </w:r>
            <w:bookmarkEnd w:id="274"/>
          </w:p>
        </w:tc>
      </w:tr>
    </w:tbl>
    <w:p w14:paraId="247EADC5" w14:textId="77777777" w:rsidR="00AE5F7D" w:rsidRDefault="00AE5F7D" w:rsidP="00AE5F7D">
      <w:pPr>
        <w:spacing w:before="120" w:line="360" w:lineRule="auto"/>
      </w:pPr>
      <w:r>
        <w:lastRenderedPageBreak/>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2A05EF">
        <w:rPr>
          <w:b/>
        </w:rPr>
        <w:t>Eq.2-28</w:t>
      </w:r>
      <w:r w:rsidRPr="00853932">
        <w:rPr>
          <w:b/>
        </w:rPr>
        <w:fldChar w:fldCharType="end"/>
      </w:r>
      <w:r w:rsidRPr="00853932">
        <w:t xml:space="preserve">, </w:t>
      </w:r>
      <w:r>
        <w:t xml:space="preserve">les termes qui ne contient pas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xml:space="preserve">.  Par conséquent, les termes avec un ordre supérieur de 2 dans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t xml:space="preserve"> sera disparu pendant l’intégration. Ainsi, les deux autres intégrales dans </w:t>
      </w:r>
      <w:r w:rsidRPr="003E7423">
        <w:rPr>
          <w:b/>
        </w:rPr>
        <w:fldChar w:fldCharType="begin"/>
      </w:r>
      <w:r w:rsidRPr="003E7423">
        <w:rPr>
          <w:b/>
        </w:rPr>
        <w:instrText xml:space="preserve"> REF _Ref534712804 \r \h </w:instrText>
      </w:r>
      <w:r>
        <w:rPr>
          <w:b/>
        </w:rPr>
        <w:instrText xml:space="preserve"> \* MERGEFORMAT </w:instrText>
      </w:r>
      <w:r w:rsidRPr="003E7423">
        <w:rPr>
          <w:b/>
        </w:rPr>
      </w:r>
      <w:r w:rsidRPr="003E7423">
        <w:rPr>
          <w:b/>
        </w:rPr>
        <w:fldChar w:fldCharType="separate"/>
      </w:r>
      <w:r w:rsidR="002A05EF">
        <w:rPr>
          <w:b/>
        </w:rPr>
        <w:t>Eq.2-26</w:t>
      </w:r>
      <w:r w:rsidRPr="003E7423">
        <w:rPr>
          <w:b/>
        </w:rPr>
        <w:fldChar w:fldCharType="end"/>
      </w:r>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1F027BA0" w14:textId="77777777" w:rsidTr="00CA48D7">
        <w:trPr>
          <w:cantSplit/>
          <w:trHeight w:val="635"/>
          <w:jc w:val="center"/>
        </w:trPr>
        <w:tc>
          <w:tcPr>
            <w:tcW w:w="7440" w:type="dxa"/>
            <w:vAlign w:val="center"/>
          </w:tcPr>
          <w:p w14:paraId="2ADD37A8" w14:textId="77777777" w:rsidR="00AE5F7D" w:rsidRPr="003C080C" w:rsidRDefault="00D726CB"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3AD00C0"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5" w:name="_Ref534723903"/>
            <w:r w:rsidRPr="001C390D">
              <w:rPr>
                <w:rFonts w:ascii="Calibri" w:eastAsia="Times New Roman" w:hAnsi="Calibri" w:cs="Times New Roman"/>
                <w:i w:val="0"/>
                <w:iCs w:val="0"/>
                <w:color w:val="auto"/>
                <w:sz w:val="22"/>
                <w:szCs w:val="20"/>
                <w:lang w:eastAsia="fr-FR"/>
              </w:rPr>
              <w:t xml:space="preserve"> </w:t>
            </w:r>
            <w:bookmarkEnd w:id="275"/>
          </w:p>
        </w:tc>
      </w:tr>
    </w:tbl>
    <w:p w14:paraId="3D4D739B" w14:textId="0DA46C3D" w:rsidR="00AE5F7D" w:rsidRDefault="00AE5F7D" w:rsidP="00AE5F7D">
      <w:pPr>
        <w:spacing w:before="120" w:line="360" w:lineRule="auto"/>
      </w:pPr>
      <w:r>
        <w:t xml:space="preserve">En remplaçant les expressions </w:t>
      </w:r>
      <w:r w:rsidRPr="00653707">
        <w:rPr>
          <w:b/>
        </w:rPr>
        <w:fldChar w:fldCharType="begin"/>
      </w:r>
      <w:r w:rsidRPr="00653707">
        <w:rPr>
          <w:b/>
        </w:rPr>
        <w:instrText xml:space="preserve"> REF _Ref534723903 \r \h </w:instrText>
      </w:r>
      <w:r w:rsidR="00653707">
        <w:rPr>
          <w:b/>
        </w:rPr>
        <w:instrText xml:space="preserve"> \* MERGEFORMAT </w:instrText>
      </w:r>
      <w:r w:rsidRPr="00653707">
        <w:rPr>
          <w:b/>
        </w:rPr>
      </w:r>
      <w:r w:rsidRPr="00653707">
        <w:rPr>
          <w:b/>
        </w:rPr>
        <w:fldChar w:fldCharType="separate"/>
      </w:r>
      <w:r w:rsidR="002A05EF">
        <w:rPr>
          <w:b/>
        </w:rPr>
        <w:t>Eq.2-30</w:t>
      </w:r>
      <w:r w:rsidRPr="00653707">
        <w:rPr>
          <w:b/>
        </w:rPr>
        <w:fldChar w:fldCharType="end"/>
      </w:r>
      <w:r>
        <w:t xml:space="preserve"> et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2A05EF">
        <w:rPr>
          <w:b/>
        </w:rPr>
        <w:t>Eq.2-28</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2A05EF">
        <w:rPr>
          <w:b/>
        </w:rPr>
        <w:t>Eq.2-26</w:t>
      </w:r>
      <w:r w:rsidRPr="00653707">
        <w:rPr>
          <w:b/>
        </w:rPr>
        <w:fldChar w:fldCharType="end"/>
      </w:r>
      <w:r>
        <w:t xml:space="preserve">, les intégrales dans l’équation de Reynolds sont obtenues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CA48D7">
        <w:trPr>
          <w:trHeight w:val="635"/>
          <w:tblHeader/>
          <w:jc w:val="center"/>
        </w:trPr>
        <w:tc>
          <w:tcPr>
            <w:tcW w:w="7943" w:type="dxa"/>
            <w:vAlign w:val="center"/>
          </w:tcPr>
          <w:p w14:paraId="6C46F038" w14:textId="0D4761F8" w:rsidR="00AE5F7D" w:rsidRPr="00D51381" w:rsidRDefault="00D726CB"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096"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270"/>
    <w:p w14:paraId="4B4CE3CC" w14:textId="56BC7EB4" w:rsidR="00AE5F7D" w:rsidRDefault="00AE5F7D" w:rsidP="00AE5F7D">
      <w:pPr>
        <w:spacing w:before="120" w:line="360" w:lineRule="auto"/>
      </w:pPr>
      <w:r>
        <w:rPr>
          <w:rStyle w:val="Marquedecommentaire"/>
        </w:rPr>
        <w:commentReference w:id="270"/>
      </w:r>
      <w:r>
        <w:t>L’équation de Reynolds généralisée</w:t>
      </w:r>
      <w:r w:rsidR="00FC5504">
        <w:t xml:space="preserve"> sans cavitation</w:t>
      </w:r>
      <w:r>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77777777" w:rsidR="00AE5F7D" w:rsidRPr="00D51381" w:rsidRDefault="00D726CB" w:rsidP="00CA48D7">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2493E75" w14:textId="5E2002B0" w:rsidR="00A873BA" w:rsidRDefault="00A873BA" w:rsidP="00A873BA">
      <w:pPr>
        <w:pStyle w:val="Titre4"/>
        <w:ind w:left="709"/>
      </w:pPr>
      <w:r>
        <w:t>Expression</w:t>
      </w:r>
      <w:r w:rsidR="001E6278">
        <w:t>s</w:t>
      </w:r>
      <w:r>
        <w:t xml:space="preserve"> des vitesses </w:t>
      </w:r>
    </w:p>
    <w:p w14:paraId="139B4C1A" w14:textId="77777777" w:rsidR="00AE5F7D" w:rsidRDefault="00AE5F7D" w:rsidP="00AE5F7D">
      <w:pPr>
        <w:spacing w:before="120"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D726CB"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7777777" w:rsidR="00AE5F7D" w:rsidRDefault="00AE5F7D" w:rsidP="00AE5F7D">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D726CB"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7777777" w:rsidR="00AE5F7D" w:rsidRDefault="00AE5F7D" w:rsidP="00AE5F7D">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2A05EF">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w:lastRenderedPageBreak/>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4A42B15E" w:rsidR="00AE5F7D" w:rsidRDefault="00DE4DB3" w:rsidP="00DB2D35">
      <w:pPr>
        <w:spacing w:before="120" w:line="360" w:lineRule="auto"/>
      </w:pPr>
      <w:r>
        <w:t xml:space="preserve">En se basant sur le </w:t>
      </w:r>
      <w:r w:rsidR="00AE5F7D">
        <w:t>changement de variable, l’équation de l’énergie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2A05EF">
        <w:rPr>
          <w:b/>
        </w:rPr>
        <w:t>Eq.2-19</w:t>
      </w:r>
      <w:r w:rsidR="00AE5F7D" w:rsidRPr="006D338D">
        <w:rPr>
          <w:b/>
        </w:rPr>
        <w:fldChar w:fldCharType="end"/>
      </w:r>
      <w:r w:rsidR="00AE5F7D">
        <w:t xml:space="preserve">)  </w:t>
      </w:r>
      <w:r w:rsidR="0063638C">
        <w:t xml:space="preserve">est </w:t>
      </w:r>
      <w:r w:rsidR="00AE5F7D">
        <w:t>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w:commentRangeStart w:id="276"/>
            <w:commentRangeStart w:id="277"/>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8" w:name="_Ref528678596"/>
            <w:r w:rsidRPr="001C390D">
              <w:rPr>
                <w:rFonts w:ascii="Calibri" w:eastAsia="Times New Roman" w:hAnsi="Calibri" w:cs="Times New Roman"/>
                <w:i w:val="0"/>
                <w:iCs w:val="0"/>
                <w:color w:val="auto"/>
                <w:sz w:val="22"/>
                <w:szCs w:val="20"/>
                <w:lang w:eastAsia="fr-FR"/>
              </w:rPr>
              <w:t xml:space="preserve"> </w:t>
            </w:r>
            <w:bookmarkStart w:id="279" w:name="_Ref534727979"/>
            <w:bookmarkEnd w:id="278"/>
            <w:commentRangeEnd w:id="276"/>
            <w:r>
              <w:rPr>
                <w:rStyle w:val="Marquedecommentaire"/>
                <w:rFonts w:ascii="Calibri" w:eastAsia="Times New Roman" w:hAnsi="Calibri" w:cs="Times New Roman"/>
                <w:i w:val="0"/>
                <w:iCs w:val="0"/>
                <w:color w:val="auto"/>
                <w:lang w:eastAsia="fr-FR"/>
              </w:rPr>
              <w:commentReference w:id="276"/>
            </w:r>
            <w:r w:rsidR="001A3271">
              <w:rPr>
                <w:rStyle w:val="Marquedecommentaire"/>
                <w:rFonts w:ascii="Calibri" w:eastAsia="Times New Roman" w:hAnsi="Calibri" w:cs="Times New Roman"/>
                <w:i w:val="0"/>
                <w:iCs w:val="0"/>
                <w:color w:val="auto"/>
                <w:lang w:eastAsia="fr-FR"/>
              </w:rPr>
              <w:commentReference w:id="277"/>
            </w:r>
            <w:bookmarkEnd w:id="279"/>
          </w:p>
        </w:tc>
      </w:tr>
    </w:tbl>
    <w:commentRangeEnd w:id="277"/>
    <w:p w14:paraId="35DDE93D" w14:textId="7A97F896"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2A05EF">
        <w:rPr>
          <w:b/>
        </w:rPr>
        <w:t>Eq.2-36</w:t>
      </w:r>
      <w:r w:rsidRPr="00A61859">
        <w:rPr>
          <w:b/>
        </w:rPr>
        <w:fldChar w:fldCharType="end"/>
      </w:r>
      <w:r>
        <w:t xml:space="preserve"> sera remplacée par </w:t>
      </w:r>
      <w:r w:rsidRPr="00A61859">
        <w:rPr>
          <w:b/>
        </w:rPr>
        <w:fldChar w:fldCharType="begin"/>
      </w:r>
      <w:r w:rsidRPr="00A61859">
        <w:rPr>
          <w:b/>
        </w:rPr>
        <w:instrText xml:space="preserve"> REF _Ref526242254 \r \h  \* MERGEFORMAT </w:instrText>
      </w:r>
      <w:r w:rsidRPr="00A61859">
        <w:rPr>
          <w:b/>
        </w:rPr>
      </w:r>
      <w:r w:rsidRPr="00A61859">
        <w:rPr>
          <w:b/>
        </w:rPr>
        <w:fldChar w:fldCharType="separate"/>
      </w:r>
      <w:r w:rsidR="002A05EF">
        <w:rPr>
          <w:b/>
        </w:rPr>
        <w:t>Eq.2-25</w:t>
      </w:r>
      <w:r w:rsidRPr="00A61859">
        <w:rPr>
          <w:b/>
        </w:rP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rsidR="003A76A4">
        <w:t xml:space="preserve">. </w:t>
      </w:r>
    </w:p>
    <w:p w14:paraId="3DBC2BE3" w14:textId="29403235" w:rsidR="0093422C" w:rsidRPr="00646D8F" w:rsidRDefault="0093422C" w:rsidP="00B74996">
      <w:pPr>
        <w:pStyle w:val="Titre3"/>
        <w:ind w:left="709"/>
      </w:pPr>
      <w:bookmarkStart w:id="280" w:name="_Toc534896894"/>
      <w:r>
        <w:t>Résolution des équations couplées</w:t>
      </w:r>
      <w:bookmarkEnd w:id="267"/>
      <w:bookmarkEnd w:id="280"/>
    </w:p>
    <w:p w14:paraId="76EC719D" w14:textId="77777777" w:rsidR="0093422C" w:rsidRDefault="0093422C" w:rsidP="0093422C"/>
    <w:p w14:paraId="67CF7F2E" w14:textId="4A3C6F48"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2A05EF">
        <w:rPr>
          <w:b/>
        </w:rPr>
        <w:t>[41]</w:t>
      </w:r>
      <w:r w:rsidRPr="000706F0">
        <w:rPr>
          <w:b/>
        </w:rP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1E4EFE53" w14:textId="77777777" w:rsidR="0093422C" w:rsidRDefault="0093422C" w:rsidP="00B74996">
      <w:pPr>
        <w:pStyle w:val="Titre4"/>
        <w:ind w:left="709"/>
      </w:pPr>
      <w:bookmarkStart w:id="281" w:name="_Ref528671596"/>
      <w:r>
        <w:t>Discrétisation de l’équation de Reynolds avec cavitation</w:t>
      </w:r>
      <w:bookmarkEnd w:id="281"/>
    </w:p>
    <w:p w14:paraId="511A9398" w14:textId="503FE1D4" w:rsidR="0093422C" w:rsidRDefault="0093422C" w:rsidP="00666D63">
      <w:pPr>
        <w:spacing w:before="120" w:line="360" w:lineRule="auto"/>
        <w:ind w:firstLine="709"/>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2A05EF" w:rsidRPr="002A05EF">
        <w:rPr>
          <w:b/>
          <w:noProof/>
        </w:rPr>
        <w:t>Figure 2.3</w:t>
      </w:r>
      <w:r w:rsidR="002A05EF" w:rsidRPr="002A05EF">
        <w:rPr>
          <w:b/>
          <w:noProof/>
        </w:rPr>
        <w:noBreakHyphen/>
        <w:t>3</w:t>
      </w:r>
      <w:r w:rsidRPr="004854D1">
        <w:rPr>
          <w:b/>
        </w:rPr>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lastRenderedPageBreak/>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430800" cy="2037600"/>
                    </a:xfrm>
                    <a:prstGeom prst="rect">
                      <a:avLst/>
                    </a:prstGeom>
                  </pic:spPr>
                </pic:pic>
              </a:graphicData>
            </a:graphic>
          </wp:inline>
        </w:drawing>
      </w:r>
    </w:p>
    <w:p w14:paraId="3CDD3B82" w14:textId="0E0B8D54" w:rsidR="0093422C" w:rsidRPr="00DF06F6" w:rsidRDefault="0093422C" w:rsidP="0093422C">
      <w:pPr>
        <w:pStyle w:val="Lgende"/>
        <w:spacing w:line="360" w:lineRule="auto"/>
        <w:jc w:val="center"/>
        <w:rPr>
          <w:i w:val="0"/>
          <w:noProof/>
          <w:sz w:val="22"/>
        </w:rPr>
      </w:pPr>
      <w:bookmarkStart w:id="282"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2A05EF">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2A05EF">
        <w:rPr>
          <w:i w:val="0"/>
          <w:noProof/>
          <w:sz w:val="22"/>
        </w:rPr>
        <w:t>3</w:t>
      </w:r>
      <w:r w:rsidR="007B73B8">
        <w:rPr>
          <w:i w:val="0"/>
          <w:noProof/>
          <w:sz w:val="22"/>
        </w:rPr>
        <w:fldChar w:fldCharType="end"/>
      </w:r>
      <w:bookmarkEnd w:id="282"/>
      <w:r>
        <w:rPr>
          <w:i w:val="0"/>
          <w:noProof/>
          <w:sz w:val="22"/>
        </w:rPr>
        <w:t> : le maillge 2D utilisé pour l’équation de Reynolds</w:t>
      </w:r>
    </w:p>
    <w:p w14:paraId="14CD2D67" w14:textId="126ACF8F" w:rsidR="00DB4537" w:rsidRDefault="00926272" w:rsidP="006824D0">
      <w:pPr>
        <w:spacing w:line="360" w:lineRule="auto"/>
        <w:ind w:firstLine="708"/>
      </w:pPr>
      <w:r>
        <w:t>La discrétisation de l’équation de Reynolds est identique pour la formulation obtenu par la méthode</w:t>
      </w:r>
      <w:r w:rsidR="00473295">
        <w:t xml:space="preserve"> de</w:t>
      </w:r>
      <w:r>
        <w:t xml:space="preserve"> colocation aux points de Lobatto et la formulation classique, car la décomposition polynômiale intervient uniquement dans la direction y selon l’épaisseur du film</w:t>
      </w:r>
      <w:r w:rsidR="00611FE7">
        <w:t xml:space="preserve"> et la seule différence entre les deux formulations est la façon de calculer les intégrales</w:t>
      </w:r>
      <w:r>
        <w:t>.</w:t>
      </w:r>
      <w:r w:rsidR="000E1412">
        <w:t xml:space="preserve"> Ainsi, </w:t>
      </w:r>
      <w:r w:rsidR="00FC5504">
        <w:t>l</w:t>
      </w:r>
      <w:r w:rsidR="00A55044">
        <w:t>a discrétisation est basée sur l’équation de Reynolds</w:t>
      </w:r>
      <w:r w:rsidR="0093231F">
        <w:t xml:space="preserve"> généralisée</w:t>
      </w:r>
      <w:r w:rsidR="00A55044">
        <w:t xml:space="preserve"> avec cavitation</w:t>
      </w:r>
      <w:r w:rsidR="0093231F">
        <w:t xml:space="preserve"> </w:t>
      </w:r>
      <w:r w:rsidR="00A55044" w:rsidRPr="00451C54">
        <w:rPr>
          <w:b/>
        </w:rPr>
        <w:fldChar w:fldCharType="begin"/>
      </w:r>
      <w:r w:rsidR="00A55044" w:rsidRPr="00451C54">
        <w:rPr>
          <w:b/>
        </w:rPr>
        <w:instrText xml:space="preserve"> REF _Ref525835347 \r \h  \* MERGEFORMAT </w:instrText>
      </w:r>
      <w:r w:rsidR="00A55044" w:rsidRPr="00451C54">
        <w:rPr>
          <w:b/>
        </w:rPr>
      </w:r>
      <w:r w:rsidR="00A55044" w:rsidRPr="00451C54">
        <w:rPr>
          <w:b/>
        </w:rPr>
        <w:fldChar w:fldCharType="separate"/>
      </w:r>
      <w:r w:rsidR="002A05EF">
        <w:rPr>
          <w:b/>
        </w:rPr>
        <w:t>Eq.2-13</w:t>
      </w:r>
      <w:r w:rsidR="00A55044" w:rsidRPr="00451C54">
        <w:rPr>
          <w:b/>
        </w:rPr>
        <w:fldChar w:fldCharType="end"/>
      </w:r>
      <w:r w:rsidR="00A55044">
        <w:t xml:space="preserve">. </w:t>
      </w:r>
    </w:p>
    <w:p w14:paraId="0E40AC9E" w14:textId="316E8A31" w:rsidR="0093422C" w:rsidRDefault="00753571" w:rsidP="00753571">
      <w:pPr>
        <w:spacing w:line="360" w:lineRule="auto"/>
        <w:ind w:firstLine="708"/>
      </w:pPr>
      <w:r>
        <w:t>L’</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2A05EF">
        <w:rPr>
          <w:b/>
        </w:rPr>
        <w:t>Eq.2-13</w:t>
      </w:r>
      <w:r w:rsidRPr="00451C54">
        <w:rPr>
          <w:b/>
        </w:rPr>
        <w:fldChar w:fldCharType="end"/>
      </w:r>
      <w:r w:rsidR="0093231F">
        <w:t xml:space="preserve"> </w:t>
      </w:r>
      <w:r w:rsidR="0093422C">
        <w:t>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D726CB"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71B5F563" w:rsidR="0093422C" w:rsidRDefault="0093422C" w:rsidP="000A072A">
      <w:pPr>
        <w:spacing w:before="120" w:line="360" w:lineRule="auto"/>
      </w:pPr>
      <w:r w:rsidRPr="0071791A">
        <w:t xml:space="preserve">Une fois la discrétisation réalisée pour tous les termes de l’équation, on obtient </w:t>
      </w:r>
      <w:r>
        <w:t>la forme discrétisée de l’</w:t>
      </w:r>
      <w:r w:rsidRPr="0071791A">
        <w:t>équation qui s’exprime en fonction de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D726CB"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D726CB"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D726CB"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D726CB"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77777777" w:rsidR="0093422C" w:rsidRPr="005D4068" w:rsidRDefault="0093422C" w:rsidP="000A072A">
      <w:pPr>
        <w:spacing w:before="120"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D726CB"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D726CB"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3" w:name="_Ref525844214"/>
            <w:r w:rsidRPr="00134F70">
              <w:rPr>
                <w:rFonts w:ascii="Times New Roman" w:eastAsia="Times New Roman" w:hAnsi="Times New Roman"/>
                <w:b/>
                <w:iCs w:val="0"/>
                <w:color w:val="auto"/>
                <w:sz w:val="22"/>
                <w:szCs w:val="22"/>
                <w:lang w:eastAsia="fr-FR"/>
              </w:rPr>
              <w:t xml:space="preserve"> </w:t>
            </w:r>
            <w:bookmarkEnd w:id="283"/>
          </w:p>
        </w:tc>
      </w:tr>
    </w:tbl>
    <w:p w14:paraId="044D14F2" w14:textId="77777777"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C2944FC" w14:textId="5D4CF805" w:rsidR="0093422C" w:rsidRDefault="0093422C" w:rsidP="000A072A">
      <w:pPr>
        <w:spacing w:line="360" w:lineRule="auto"/>
        <w:ind w:firstLine="708"/>
      </w:pPr>
      <w:r>
        <w:t xml:space="preserve">Une fois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2A05EF">
        <w:rPr>
          <w:b/>
        </w:rPr>
        <w:t>Eq.2-40</w:t>
      </w:r>
      <w:r w:rsidRPr="00F94B6B">
        <w:rPr>
          <w:b/>
        </w:rP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3D19672" w14:textId="77777777" w:rsidR="0093422C" w:rsidRDefault="0093422C" w:rsidP="0093422C">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4" w:name="_Ref525898126"/>
            <w:r w:rsidRPr="00134F70">
              <w:rPr>
                <w:rFonts w:ascii="Times New Roman" w:eastAsia="Times New Roman" w:hAnsi="Times New Roman"/>
                <w:b/>
                <w:iCs w:val="0"/>
                <w:color w:val="auto"/>
                <w:sz w:val="22"/>
                <w:szCs w:val="22"/>
                <w:lang w:eastAsia="fr-FR"/>
              </w:rPr>
              <w:t xml:space="preserve"> </w:t>
            </w:r>
            <w:bookmarkEnd w:id="284"/>
          </w:p>
        </w:tc>
      </w:tr>
    </w:tbl>
    <w:p w14:paraId="26B2A758" w14:textId="23A2A4C6" w:rsidR="0093422C" w:rsidRDefault="0093422C" w:rsidP="00556C95">
      <w:pPr>
        <w:spacing w:before="120"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2A05EF">
        <w:rPr>
          <w:b/>
        </w:rPr>
        <w:t>Eq.2-16</w:t>
      </w:r>
      <w:r w:rsidRPr="00314374">
        <w:rPr>
          <w:b/>
        </w:rP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D726CB"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285" w:name="_Ref534738787"/>
      <w:r>
        <w:t>Discrétisation de l’équation de l’énergie</w:t>
      </w:r>
      <w:bookmarkEnd w:id="285"/>
      <w:r>
        <w:t xml:space="preserve"> </w:t>
      </w:r>
    </w:p>
    <w:p w14:paraId="1F6F61FB" w14:textId="04215F7F"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 xml:space="preserve">de discrétisation </w:t>
      </w:r>
      <w:r>
        <w:t xml:space="preserve">classique </w:t>
      </w:r>
      <w:r w:rsidR="00A75667">
        <w:t xml:space="preserve">en trois </w:t>
      </w:r>
      <w:r w:rsidR="00473295">
        <w:t>dimensions</w:t>
      </w:r>
      <w:r w:rsidR="00A75667">
        <w:t xml:space="preserve">, soit en se basant sur la méthode de colocation aux points Lobatto. </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2A05EF">
        <w:rPr>
          <w:b/>
        </w:rPr>
        <w:t>[35]</w:t>
      </w:r>
      <w:r w:rsidR="00384436" w:rsidRPr="00384436">
        <w:rPr>
          <w:b/>
        </w:rPr>
        <w:fldChar w:fldCharType="end"/>
      </w:r>
      <w:r w:rsidR="00384436">
        <w:rPr>
          <w:b/>
        </w:rPr>
        <w:t>.</w:t>
      </w:r>
      <w:r w:rsidR="00C80FAF">
        <w:t xml:space="preserve"> </w:t>
      </w:r>
    </w:p>
    <w:p w14:paraId="0A6BCF97" w14:textId="3B63E40E" w:rsidR="00484343" w:rsidRDefault="002A1358" w:rsidP="00706BB2">
      <w:pPr>
        <w:pStyle w:val="Paragraphedeliste"/>
        <w:numPr>
          <w:ilvl w:val="0"/>
          <w:numId w:val="31"/>
        </w:numPr>
        <w:spacing w:line="360" w:lineRule="auto"/>
      </w:pPr>
      <w:r>
        <w:t>D</w:t>
      </w:r>
      <w:r w:rsidR="000A7DBC">
        <w:t>iscrétisation classique</w:t>
      </w:r>
    </w:p>
    <w:p w14:paraId="0E7CA479" w14:textId="42863249"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2A05EF">
        <w:rPr>
          <w:b/>
        </w:rPr>
        <w:t>Eq.2-19</w:t>
      </w:r>
      <w:r w:rsidRPr="00F355AE">
        <w:rPr>
          <w:b/>
        </w:rPr>
        <w:fldChar w:fldCharType="end"/>
      </w:r>
      <w:r>
        <w:t xml:space="preserve"> est discrétisée de la manière</w:t>
      </w:r>
      <w:r w:rsidR="002F745B">
        <w:t xml:space="preserve"> similaire</w:t>
      </w:r>
      <w:r>
        <w:t xml:space="preserve"> que l</w:t>
      </w:r>
      <w:r w:rsidR="00C37205">
        <w:t>’équation de Reynolds. Toutefois</w:t>
      </w:r>
      <w:r>
        <w:t xml:space="preserve">, </w:t>
      </w:r>
      <w:r w:rsidR="00C37205">
        <w:t xml:space="preserve">le volume de contrôle </w:t>
      </w:r>
      <w:r>
        <w:t>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w:lastRenderedPageBreak/>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6" w:name="_Ref526268159"/>
            <w:r w:rsidRPr="00134F70">
              <w:rPr>
                <w:rFonts w:ascii="Times New Roman" w:eastAsia="Times New Roman" w:hAnsi="Times New Roman"/>
                <w:b/>
                <w:iCs w:val="0"/>
                <w:color w:val="auto"/>
                <w:sz w:val="22"/>
                <w:szCs w:val="22"/>
                <w:lang w:eastAsia="fr-FR"/>
              </w:rPr>
              <w:t xml:space="preserve"> </w:t>
            </w:r>
            <w:bookmarkEnd w:id="286"/>
          </w:p>
        </w:tc>
      </w:tr>
    </w:tbl>
    <w:p w14:paraId="5B484FBA" w14:textId="77777777" w:rsidR="0093422C" w:rsidRDefault="0093422C" w:rsidP="00F3024E">
      <w:pPr>
        <w:spacing w:before="12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D726CB"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D726CB"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5AABE31D" w:rsidR="0093422C" w:rsidRDefault="00267179"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D726CB"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116C524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2A05EF">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r w:rsidR="00DB235B">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D726CB"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77777777" w:rsidR="0093422C" w:rsidRDefault="0093422C"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D726CB"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D726CB"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D726CB"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66659CF7" w:rsidR="00746F82" w:rsidRDefault="00C978D3" w:rsidP="00706BB2">
      <w:pPr>
        <w:pStyle w:val="Paragraphedeliste"/>
        <w:numPr>
          <w:ilvl w:val="0"/>
          <w:numId w:val="31"/>
        </w:numPr>
        <w:spacing w:line="360" w:lineRule="auto"/>
      </w:pPr>
      <w:commentRangeStart w:id="287"/>
      <w:r>
        <w:t xml:space="preserve">Discrétisation </w:t>
      </w:r>
      <w:r w:rsidRPr="004375FC">
        <w:t>hybride</w:t>
      </w:r>
    </w:p>
    <w:p w14:paraId="62E49907" w14:textId="0CB58407" w:rsidR="00C9127B" w:rsidRDefault="001A7936" w:rsidP="00C978D3">
      <w:pPr>
        <w:spacing w:line="360" w:lineRule="auto"/>
        <w:ind w:firstLine="708"/>
      </w:pPr>
      <w:r>
        <w:t>L’équation de l’énergie reformulé</w:t>
      </w:r>
      <w:r w:rsidR="00AA5370">
        <w:t>e</w:t>
      </w:r>
      <w:r>
        <w:t xml:space="preserve"> en utilisant la méthode de collocation aux points Lobatto</w:t>
      </w:r>
      <w:r w:rsidR="001A3271">
        <w:t xml:space="preserv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r>
      <w:r w:rsidR="004375FC" w:rsidRPr="004375FC">
        <w:rPr>
          <w:b/>
        </w:rPr>
        <w:fldChar w:fldCharType="separate"/>
      </w:r>
      <w:r w:rsidR="002A05EF">
        <w:rPr>
          <w:b/>
        </w:rPr>
        <w:t>Eq.2-36</w:t>
      </w:r>
      <w:r w:rsidR="004375FC" w:rsidRPr="004375FC">
        <w:rPr>
          <w:b/>
        </w:rPr>
        <w:fldChar w:fldCharType="end"/>
      </w:r>
      <w:r w:rsidR="004375FC">
        <w:t xml:space="preserve"> est </w:t>
      </w:r>
      <w:r w:rsidR="004375FC" w:rsidRPr="004375FC">
        <w:t>discrétisé de manière hybride</w:t>
      </w:r>
      <w:r w:rsidR="004375FC">
        <w:t>.</w:t>
      </w:r>
      <w:r w:rsidR="005A31D0">
        <w:t xml:space="preserve"> </w:t>
      </w:r>
      <w:r w:rsidR="00C978D3">
        <w:t>Cette discrétisation</w:t>
      </w:r>
      <w:r w:rsidR="00071247">
        <w:t xml:space="preserve"> hybride</w:t>
      </w:r>
      <w:r w:rsidR="00C978D3">
        <w:t xml:space="preserve"> utilise la</w:t>
      </w:r>
      <w:r w:rsidR="00C978D3" w:rsidRPr="002A1358">
        <w:t xml:space="preserve"> décomposition </w:t>
      </w:r>
      <w:r w:rsidR="00C978D3" w:rsidRPr="002A1358">
        <w:lastRenderedPageBreak/>
        <w:t>polynomiale</w:t>
      </w:r>
      <w:r w:rsidR="00C978D3">
        <w:t xml:space="preserve"> de Legendre</w:t>
      </w:r>
      <w:r w:rsidR="00C978D3" w:rsidRPr="002A1358">
        <w:t xml:space="preserve"> </w:t>
      </w:r>
      <w:r w:rsidR="00534D2F">
        <w:t>dans la direction de</w:t>
      </w:r>
      <w:r w:rsidR="00C978D3" w:rsidRPr="002A1358">
        <w:t xml:space="preserve"> l’épaisseur du film</w:t>
      </w:r>
      <w:r w:rsidR="00534D2F">
        <w:t xml:space="preserve"> </w:t>
      </w:r>
      <m:oMath>
        <m:r>
          <w:rPr>
            <w:rFonts w:ascii="Cambria Math" w:hAnsi="Cambria Math"/>
          </w:rPr>
          <m:t>ζ</m:t>
        </m:r>
      </m:oMath>
      <w:r w:rsidR="00C978D3">
        <w:t xml:space="preserve"> et 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2210C9">
        <w:t xml:space="preserve"> </w:t>
      </w:r>
      <w:r w:rsidR="004D7A1E">
        <w:t xml:space="preserve">Ainsi, le volume de contrôle est délimité </w:t>
      </w:r>
      <w:r w:rsidR="00D766F8">
        <w:t>par les quatres face qui couvrent toute l’épaisseur du film ( e,w,n,s ) et une ligne P au centre du volume le long de l’épaisseur film.</w:t>
      </w:r>
      <w:r w:rsidR="00C52242">
        <w:t xml:space="preserve"> Pour faciliter la représentation, cette</w:t>
      </w:r>
      <w:r w:rsidR="005A31D0">
        <w:t xml:space="preserve"> discrétisation</w:t>
      </w:r>
      <w:r w:rsidR="0092103F">
        <w:t xml:space="preserve"> hybride</w:t>
      </w:r>
      <w:r w:rsidR="008D63BD">
        <w:t xml:space="preserve"> </w:t>
      </w:r>
      <w:r w:rsidR="00C52242">
        <w:t xml:space="preserve">en </w:t>
      </w:r>
      <w:r w:rsidR="008D63BD">
        <w:t>2D</w:t>
      </w:r>
      <w:r w:rsidR="005A31D0">
        <w:t xml:space="preserve"> 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2A05EF" w:rsidRPr="002A05EF">
        <w:rPr>
          <w:b/>
          <w:noProof/>
        </w:rPr>
        <w:t>Figure 2.3</w:t>
      </w:r>
      <w:r w:rsidR="002A05EF" w:rsidRPr="002A05EF">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3"/>
                    <a:stretch>
                      <a:fillRect/>
                    </a:stretch>
                  </pic:blipFill>
                  <pic:spPr>
                    <a:xfrm>
                      <a:off x="0" y="0"/>
                      <a:ext cx="3966100" cy="2309794"/>
                    </a:xfrm>
                    <a:prstGeom prst="rect">
                      <a:avLst/>
                    </a:prstGeom>
                  </pic:spPr>
                </pic:pic>
              </a:graphicData>
            </a:graphic>
          </wp:inline>
        </w:drawing>
      </w:r>
    </w:p>
    <w:p w14:paraId="7F2F3EF7" w14:textId="2459EBE9" w:rsidR="00D356A7" w:rsidRPr="00DF06F6" w:rsidRDefault="00D356A7" w:rsidP="00D356A7">
      <w:pPr>
        <w:pStyle w:val="Lgende"/>
        <w:spacing w:line="360" w:lineRule="auto"/>
        <w:jc w:val="center"/>
        <w:rPr>
          <w:i w:val="0"/>
          <w:noProof/>
          <w:sz w:val="22"/>
        </w:rPr>
      </w:pPr>
      <w:bookmarkStart w:id="288"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2A05EF">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2A05EF">
        <w:rPr>
          <w:i w:val="0"/>
          <w:noProof/>
          <w:sz w:val="22"/>
        </w:rPr>
        <w:t>4</w:t>
      </w:r>
      <w:r>
        <w:rPr>
          <w:i w:val="0"/>
          <w:noProof/>
          <w:sz w:val="22"/>
        </w:rPr>
        <w:fldChar w:fldCharType="end"/>
      </w:r>
      <w:bookmarkEnd w:id="288"/>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59134257" w14:textId="4CBA2F80" w:rsidR="00746F82" w:rsidRDefault="00FA216E" w:rsidP="00D929D0">
      <w:pPr>
        <w:spacing w:before="120" w:after="120"/>
      </w:pPr>
      <w:r>
        <w:t>Suite à cette discrétisation hybride</w:t>
      </w:r>
      <w:r w:rsidR="00411D13">
        <w:t xml:space="preserve">, l’équation de l’énergie </w:t>
      </w:r>
      <w:r w:rsidR="00411D13" w:rsidRPr="004375FC">
        <w:rPr>
          <w:b/>
        </w:rPr>
        <w:fldChar w:fldCharType="begin"/>
      </w:r>
      <w:r w:rsidR="00411D13" w:rsidRPr="004375FC">
        <w:rPr>
          <w:b/>
        </w:rPr>
        <w:instrText xml:space="preserve"> REF _Ref534727979 \r \h </w:instrText>
      </w:r>
      <w:r w:rsidR="00411D13">
        <w:rPr>
          <w:b/>
        </w:rPr>
        <w:instrText xml:space="preserve"> \* MERGEFORMAT </w:instrText>
      </w:r>
      <w:r w:rsidR="00411D13" w:rsidRPr="004375FC">
        <w:rPr>
          <w:b/>
        </w:rPr>
      </w:r>
      <w:r w:rsidR="00411D13" w:rsidRPr="004375FC">
        <w:rPr>
          <w:b/>
        </w:rPr>
        <w:fldChar w:fldCharType="separate"/>
      </w:r>
      <w:r w:rsidR="002A05EF">
        <w:rPr>
          <w:b/>
        </w:rPr>
        <w:t>Eq.2-36</w:t>
      </w:r>
      <w:r w:rsidR="00411D13" w:rsidRPr="004375FC">
        <w:rPr>
          <w:b/>
        </w:rPr>
        <w:fldChar w:fldCharType="end"/>
      </w:r>
      <w:r w:rsidR="00411D13">
        <w:t xml:space="preserve"> est intégrée </w:t>
      </w:r>
      <w:r>
        <w:t>suivant</w:t>
      </w:r>
      <w:r w:rsidR="00411D13">
        <w:t xml:space="preserve"> x et z.</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D726CB"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F34BEF5" w14:textId="41E37BF2"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 xml:space="preserve">es termes de transport par convection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D726CB"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4A997207"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de upwind est </w:t>
      </w:r>
      <w:r w:rsidRPr="00483BA9">
        <w:rPr>
          <w:rFonts w:ascii="Calibri" w:hAnsi="Calibri"/>
          <w:snapToGrid/>
          <w:color w:val="auto"/>
          <w:sz w:val="22"/>
          <w:szCs w:val="20"/>
          <w:lang w:val="fr-FR" w:eastAsia="fr-FR" w:bidi="ar-SA"/>
        </w:rPr>
        <w:t xml:space="preserve">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Après l’intégration, ces termes sont exprimés à l’aide des coefficients de discrétisation.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D726CB"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D726CB"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D726CB"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335DE3A5" w:rsidR="00A87EB5" w:rsidRDefault="00A87EB5" w:rsidP="00A87EB5">
      <w:pPr>
        <w:spacing w:line="360" w:lineRule="auto"/>
        <w:ind w:firstLine="708"/>
      </w:pPr>
      <w:r>
        <w:lastRenderedPageBreak/>
        <w:t xml:space="preserve">Le terme de conduction thermique est plus simple à traiter. </w:t>
      </w:r>
      <w:r w:rsidR="00C3161F">
        <w:t>Son intégration donne par</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D726CB"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1817E6E5" w14:textId="73EB7F02" w:rsidR="00403E38" w:rsidRDefault="00056882" w:rsidP="00BE0AAA">
      <w:pPr>
        <w:spacing w:line="360" w:lineRule="auto"/>
      </w:pPr>
      <w:r>
        <w:t>Après la discrétisation en utilisant la méthode volume finis, c’est la décomposition polynomiale intervient.</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ce qui donne la forme discrétisée de l’équation de l’énergie en utilisant la méthode de collocation aux points Lobatto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D726CB"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commentRangeEnd w:id="287"/>
    <w:p w14:paraId="734A4EC1" w14:textId="77777777" w:rsidR="002A35B8" w:rsidRDefault="00D116C9" w:rsidP="00BE0AAA">
      <w:pPr>
        <w:spacing w:line="360" w:lineRule="auto"/>
      </w:pPr>
      <w:r>
        <w:rPr>
          <w:rStyle w:val="Marquedecommentaire"/>
        </w:rPr>
        <w:commentReference w:id="287"/>
      </w: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179223CC" w:rsidR="0093422C" w:rsidRDefault="0093422C" w:rsidP="00AE0E5B">
      <w:pPr>
        <w:spacing w:line="360" w:lineRule="auto"/>
        <w:ind w:firstLine="708"/>
      </w:pPr>
      <w:r>
        <w:t xml:space="preserve">La résolution de l’équation de Reynolds couplée avec l’équation de l’énergie suit l’algorithme du calcul thermo-hydrodynamique (THD)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2A05EF" w:rsidRPr="002A05EF">
        <w:rPr>
          <w:b/>
          <w:noProof/>
        </w:rPr>
        <w:t>Figure 2.3</w:t>
      </w:r>
      <w:r w:rsidR="002A05EF" w:rsidRPr="002A05EF">
        <w:rPr>
          <w:b/>
          <w:noProof/>
        </w:rPr>
        <w:noBreakHyphen/>
        <w:t>5</w:t>
      </w:r>
      <w:r w:rsidRPr="00102744">
        <w:rPr>
          <w:b/>
        </w:rPr>
        <w:fldChar w:fldCharType="end"/>
      </w:r>
      <w:r>
        <w:t>. Cet algor</w:t>
      </w:r>
      <w:r w:rsidR="009A04FC">
        <w:t>ithme suit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3106800"/>
                    </a:xfrm>
                    <a:prstGeom prst="rect">
                      <a:avLst/>
                    </a:prstGeom>
                  </pic:spPr>
                </pic:pic>
              </a:graphicData>
            </a:graphic>
          </wp:inline>
        </w:drawing>
      </w:r>
    </w:p>
    <w:p w14:paraId="33BE36F9" w14:textId="3425302C" w:rsidR="003519E6" w:rsidRPr="005841B5" w:rsidRDefault="003519E6" w:rsidP="003519E6">
      <w:pPr>
        <w:pStyle w:val="Lgende"/>
        <w:spacing w:line="360" w:lineRule="auto"/>
        <w:jc w:val="center"/>
        <w:rPr>
          <w:i w:val="0"/>
          <w:noProof/>
          <w:sz w:val="22"/>
        </w:rPr>
      </w:pPr>
      <w:bookmarkStart w:id="289"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2A05EF">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2A05EF">
        <w:rPr>
          <w:i w:val="0"/>
          <w:noProof/>
          <w:sz w:val="22"/>
        </w:rPr>
        <w:t>5</w:t>
      </w:r>
      <w:r w:rsidR="007B73B8">
        <w:rPr>
          <w:i w:val="0"/>
          <w:noProof/>
          <w:sz w:val="22"/>
        </w:rPr>
        <w:fldChar w:fldCharType="end"/>
      </w:r>
      <w:bookmarkEnd w:id="289"/>
      <w:r>
        <w:rPr>
          <w:i w:val="0"/>
          <w:noProof/>
          <w:sz w:val="22"/>
        </w:rPr>
        <w:t> : algorithme du calcul THD</w:t>
      </w:r>
    </w:p>
    <w:p w14:paraId="29B78B39" w14:textId="77777777" w:rsidR="0093422C" w:rsidRDefault="0093422C" w:rsidP="006919F1">
      <w:pPr>
        <w:spacing w:line="360" w:lineRule="auto"/>
        <w:ind w:firstLine="708"/>
      </w:pPr>
      <w:r>
        <w:lastRenderedPageBreak/>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77777777" w:rsidR="0093422C" w:rsidRDefault="0093422C" w:rsidP="006919F1">
      <w:pPr>
        <w:spacing w:line="360" w:lineRule="auto"/>
        <w:ind w:firstLine="708"/>
      </w:pPr>
      <w:r>
        <w:t>Etape 3 : Les composantes du champ de vitesse sont calculées sur les résultats des champs de pression et de viscosité.</w:t>
      </w:r>
    </w:p>
    <w:p w14:paraId="1502C188" w14:textId="77777777" w:rsidR="0093422C" w:rsidRDefault="0093422C" w:rsidP="006919F1">
      <w:pPr>
        <w:spacing w:line="360" w:lineRule="auto"/>
        <w:ind w:firstLine="708"/>
      </w:pPr>
      <w:r>
        <w:t>Etape 4 :L’équation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77777777" w:rsidR="0093422C" w:rsidRDefault="0093422C" w:rsidP="0093422C">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1D17670F" w14:textId="34ACDCFE" w:rsidR="0093422C" w:rsidRDefault="0093422C" w:rsidP="00B74996">
      <w:pPr>
        <w:pStyle w:val="Titre2"/>
        <w:ind w:left="709"/>
      </w:pPr>
      <w:bookmarkStart w:id="290" w:name="_Toc534896895"/>
      <w:r>
        <w:t>Efforts générés dans paliers hydrodynamiques</w:t>
      </w:r>
      <w:bookmarkEnd w:id="290"/>
    </w:p>
    <w:p w14:paraId="66D40BD0" w14:textId="77777777" w:rsidR="000B533E" w:rsidRPr="000B533E" w:rsidRDefault="000B533E" w:rsidP="000B533E"/>
    <w:p w14:paraId="25D95A2E" w14:textId="7365754D" w:rsidR="0093422C" w:rsidRPr="00D14956" w:rsidRDefault="0093422C" w:rsidP="003D2705">
      <w:pPr>
        <w:spacing w:line="360" w:lineRule="auto"/>
        <w:ind w:firstLine="708"/>
      </w:pPr>
      <w:r w:rsidRPr="00D14956">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2A05EF" w:rsidRPr="002A05EF">
        <w:rPr>
          <w:b/>
        </w:rPr>
        <w:t>Figure 2.2</w:t>
      </w:r>
      <w:r w:rsidR="002A05EF" w:rsidRPr="002A05EF">
        <w:rPr>
          <w:b/>
        </w:rPr>
        <w:noBreakHyphen/>
        <w:t>1</w:t>
      </w:r>
      <w:r w:rsidRPr="005F16FF">
        <w:rPr>
          <w:b/>
        </w:rPr>
        <w:fldChar w:fldCharType="end"/>
      </w:r>
      <w:r w:rsidRPr="00317C9E">
        <w:t>)</w:t>
      </w:r>
      <w:r w:rsidRPr="00D14956">
        <w:t>, après l’intégration sur le domaine de calcul de la pression</w:t>
      </w:r>
      <m:oMath>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D14956">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7777777" w:rsidR="0093422C" w:rsidRPr="00D51381" w:rsidRDefault="00D726CB"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C4A47BD" w14:textId="77777777" w:rsidR="0093422C" w:rsidRPr="00D14956" w:rsidRDefault="0093422C" w:rsidP="0093422C">
      <w:pPr>
        <w:spacing w:line="360" w:lineRule="auto"/>
        <w:rPr>
          <w:szCs w:val="22"/>
        </w:rPr>
      </w:pPr>
      <w:r w:rsidRPr="00D14956">
        <w:rPr>
          <w:szCs w:val="22"/>
        </w:rPr>
        <w:t xml:space="preserve">avec </w:t>
      </w:r>
      <m:oMath>
        <m:sSup>
          <m:sSupPr>
            <m:ctrlPr>
              <w:rPr>
                <w:rFonts w:ascii="Cambria Math" w:hAnsi="Cambria Math"/>
                <w:i/>
                <w:szCs w:val="22"/>
              </w:rPr>
            </m:ctrlPr>
          </m:sSupPr>
          <m:e>
            <m:r>
              <w:rPr>
                <w:rFonts w:ascii="Cambria Math" w:hAnsi="Cambria Math"/>
                <w:szCs w:val="22"/>
              </w:rPr>
              <m:t>θ</m:t>
            </m:r>
          </m:e>
          <m:sup>
            <m:r>
              <w:rPr>
                <w:rFonts w:ascii="Cambria Math" w:hAnsi="Cambria Math"/>
                <w:szCs w:val="22"/>
              </w:rPr>
              <m:t>*</m:t>
            </m:r>
          </m:sup>
        </m:sSup>
        <m:r>
          <w:rPr>
            <w:rFonts w:ascii="Cambria Math" w:hAnsi="Cambria Math"/>
            <w:szCs w:val="22"/>
          </w:rPr>
          <m:t xml:space="preserve">(x)=x/Rc </m:t>
        </m:r>
      </m:oMath>
      <w:r w:rsidRPr="00D14956">
        <w:rPr>
          <w:szCs w:val="22"/>
        </w:rPr>
        <w:t xml:space="preserve"> où </w:t>
      </w:r>
      <m:oMath>
        <m:r>
          <w:rPr>
            <w:rFonts w:ascii="Cambria Math" w:hAnsi="Cambria Math"/>
            <w:szCs w:val="22"/>
          </w:rPr>
          <m:t>Rc</m:t>
        </m:r>
      </m:oMath>
      <w:r w:rsidRPr="00D14956">
        <w:rPr>
          <w:szCs w:val="22"/>
        </w:rPr>
        <w:t xml:space="preserve"> est la rayon intérieure du coussinet. </w:t>
      </w:r>
    </w:p>
    <w:p w14:paraId="68AEE417" w14:textId="77777777" w:rsidR="0093422C" w:rsidRPr="00D14956" w:rsidRDefault="0093422C" w:rsidP="003D2705">
      <w:pPr>
        <w:spacing w:before="120" w:line="360" w:lineRule="auto"/>
        <w:ind w:firstLine="709"/>
        <w:rPr>
          <w:szCs w:val="22"/>
        </w:rPr>
      </w:pPr>
      <w:r w:rsidRPr="00D14956">
        <w:rPr>
          <w:szCs w:val="22"/>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3B3EEC96" w14:textId="77777777" w:rsidTr="00FE1F2E">
        <w:trPr>
          <w:trHeight w:val="635"/>
          <w:tblHeader/>
          <w:jc w:val="center"/>
        </w:trPr>
        <w:tc>
          <w:tcPr>
            <w:tcW w:w="7943" w:type="dxa"/>
            <w:vAlign w:val="center"/>
          </w:tcPr>
          <w:p w14:paraId="18713CAC" w14:textId="77777777" w:rsidR="0093422C" w:rsidRPr="00D51381" w:rsidRDefault="0093422C" w:rsidP="00FE1F2E">
            <w:pPr>
              <w:spacing w:line="360" w:lineRule="auto"/>
              <w:jc w:val="center"/>
            </w:pPr>
            <m:oMathPara>
              <m:oMath>
                <m:r>
                  <m:rPr>
                    <m:scr m:val="script"/>
                    <m:sty m:val="bi"/>
                  </m:rPr>
                  <w:rPr>
                    <w:rFonts w:ascii="Cambria Math" w:hAnsi="Cambria Math"/>
                  </w:rPr>
                  <w:lastRenderedPageBreak/>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4B313EB1"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77777777" w:rsidR="0093422C" w:rsidRPr="00D14956" w:rsidRDefault="0093422C" w:rsidP="003D2705">
      <w:pPr>
        <w:spacing w:before="120" w:line="360" w:lineRule="auto"/>
        <w:ind w:firstLine="709"/>
        <w:rPr>
          <w:szCs w:val="22"/>
        </w:rPr>
      </w:pPr>
      <w:r w:rsidRPr="00D14956">
        <w:rPr>
          <w:szCs w:val="22"/>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3EA365BD" w14:textId="77777777" w:rsidR="0093422C" w:rsidRPr="00D14956" w:rsidRDefault="0093422C" w:rsidP="003D2705">
      <w:pPr>
        <w:spacing w:before="120" w:line="360" w:lineRule="auto"/>
        <w:ind w:firstLine="567"/>
        <w:rPr>
          <w:szCs w:val="22"/>
        </w:rPr>
      </w:pPr>
      <w:r w:rsidRPr="00D14956">
        <w:rPr>
          <w:szCs w:val="22"/>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1D82CBD2" w14:textId="7CF4DFA2" w:rsidR="0093422C" w:rsidRDefault="0093422C" w:rsidP="00B74996">
      <w:pPr>
        <w:pStyle w:val="Titre2"/>
        <w:ind w:left="709"/>
      </w:pPr>
      <w:bookmarkStart w:id="291" w:name="_Toc534896896"/>
      <w:r>
        <w:t>Études de cas d’un palier avec deux lobes</w:t>
      </w:r>
      <w:bookmarkEnd w:id="291"/>
    </w:p>
    <w:p w14:paraId="3DD1E7B1" w14:textId="77777777" w:rsidR="0093422C" w:rsidRDefault="0093422C" w:rsidP="0093422C">
      <w:pPr>
        <w:spacing w:line="360" w:lineRule="auto"/>
      </w:pPr>
    </w:p>
    <w:p w14:paraId="38B2582E" w14:textId="3D4C4C0D"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2A05EF">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2A05EF" w:rsidRPr="002A05EF">
        <w:rPr>
          <w:b/>
          <w:szCs w:val="22"/>
        </w:rPr>
        <w:t xml:space="preserve">Figure </w:t>
      </w:r>
      <w:r w:rsidR="002A05EF" w:rsidRPr="002A05EF">
        <w:rPr>
          <w:b/>
          <w:i/>
          <w:iCs/>
          <w:noProof/>
          <w:szCs w:val="22"/>
        </w:rPr>
        <w:t>2.5</w:t>
      </w:r>
      <w:r w:rsidR="002A05EF" w:rsidRPr="002A05EF">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2A05EF" w:rsidRPr="002A05EF">
        <w:rPr>
          <w:b/>
          <w:szCs w:val="22"/>
        </w:rPr>
        <w:t xml:space="preserve">Tableau </w:t>
      </w:r>
      <w:r w:rsidR="002A05EF" w:rsidRPr="002A05EF">
        <w:rPr>
          <w:b/>
          <w:i/>
          <w:iCs/>
          <w:noProof/>
          <w:szCs w:val="22"/>
        </w:rPr>
        <w:t>2.5</w:t>
      </w:r>
      <w:r w:rsidR="002A05EF" w:rsidRPr="002A05EF">
        <w:rPr>
          <w:b/>
          <w:i/>
          <w:iCs/>
          <w:noProof/>
          <w:szCs w:val="22"/>
        </w:rPr>
        <w:noBreakHyphen/>
        <w:t>1</w:t>
      </w:r>
      <w:r w:rsidRPr="003F2FCB">
        <w:rPr>
          <w:b/>
        </w:rPr>
        <w:fldChar w:fldCharType="end"/>
      </w:r>
      <w:r>
        <w:t xml:space="preserve">. </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3E35D6A0" w14:textId="77777777" w:rsidR="000C251D" w:rsidRPr="004447C8" w:rsidRDefault="000C251D" w:rsidP="000C251D">
      <w:pPr>
        <w:pStyle w:val="Lgende"/>
        <w:jc w:val="center"/>
        <w:rPr>
          <w:i w:val="0"/>
          <w:iCs w:val="0"/>
          <w:color w:val="auto"/>
          <w:sz w:val="22"/>
          <w:szCs w:val="22"/>
        </w:rPr>
      </w:pPr>
      <w:bookmarkStart w:id="292"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2A05EF">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2A05EF">
        <w:rPr>
          <w:i w:val="0"/>
          <w:iCs w:val="0"/>
          <w:noProof/>
          <w:color w:val="auto"/>
          <w:sz w:val="22"/>
          <w:szCs w:val="22"/>
        </w:rPr>
        <w:t>1</w:t>
      </w:r>
      <w:r>
        <w:rPr>
          <w:i w:val="0"/>
          <w:iCs w:val="0"/>
          <w:color w:val="auto"/>
          <w:sz w:val="22"/>
          <w:szCs w:val="22"/>
        </w:rPr>
        <w:fldChar w:fldCharType="end"/>
      </w:r>
      <w:bookmarkEnd w:id="292"/>
      <w:r>
        <w:rPr>
          <w:i w:val="0"/>
          <w:iCs w:val="0"/>
          <w:color w:val="auto"/>
          <w:sz w:val="22"/>
          <w:szCs w:val="22"/>
        </w:rPr>
        <w:t> : Caractéristiques géométriques et du lubrifiant</w:t>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lang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45D61C2C" w14:textId="2484DF39" w:rsidR="00B74996" w:rsidRPr="004447C8" w:rsidRDefault="00B74996" w:rsidP="00B74996">
      <w:pPr>
        <w:pStyle w:val="Lgende"/>
        <w:spacing w:line="360" w:lineRule="auto"/>
        <w:jc w:val="center"/>
        <w:rPr>
          <w:i w:val="0"/>
          <w:iCs w:val="0"/>
          <w:color w:val="auto"/>
          <w:sz w:val="22"/>
          <w:szCs w:val="22"/>
        </w:rPr>
      </w:pPr>
      <w:bookmarkStart w:id="293"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2A05EF">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2A05EF">
        <w:rPr>
          <w:i w:val="0"/>
          <w:iCs w:val="0"/>
          <w:noProof/>
          <w:color w:val="auto"/>
          <w:sz w:val="22"/>
          <w:szCs w:val="22"/>
        </w:rPr>
        <w:t>1</w:t>
      </w:r>
      <w:r w:rsidR="007B73B8">
        <w:rPr>
          <w:i w:val="0"/>
          <w:iCs w:val="0"/>
          <w:color w:val="auto"/>
          <w:sz w:val="22"/>
          <w:szCs w:val="22"/>
        </w:rPr>
        <w:fldChar w:fldCharType="end"/>
      </w:r>
      <w:bookmarkEnd w:id="293"/>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3B77CB5D"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2A05EF" w:rsidRPr="002A05EF">
        <w:rPr>
          <w:b/>
          <w:bCs/>
          <w:iCs/>
        </w:rPr>
        <w:t xml:space="preserve">Tableau </w:t>
      </w:r>
      <w:r w:rsidR="002A05EF" w:rsidRPr="002A05EF">
        <w:rPr>
          <w:b/>
          <w:bCs/>
          <w:iCs/>
          <w:noProof/>
        </w:rPr>
        <w:t>2.5</w:t>
      </w:r>
      <w:r w:rsidR="002A05EF" w:rsidRPr="002A05EF">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6B35D86" w14:textId="47483A2E" w:rsidR="0093422C" w:rsidRPr="00E65649" w:rsidRDefault="0093422C" w:rsidP="0093422C">
      <w:pPr>
        <w:pStyle w:val="Lgende"/>
        <w:spacing w:line="360" w:lineRule="auto"/>
        <w:jc w:val="center"/>
        <w:rPr>
          <w:rFonts w:ascii="Calibri" w:eastAsia="Times New Roman" w:hAnsi="Calibri" w:cs="Times New Roman"/>
          <w:bCs/>
          <w:i w:val="0"/>
          <w:iCs w:val="0"/>
          <w:color w:val="auto"/>
          <w:sz w:val="22"/>
          <w:szCs w:val="20"/>
          <w:lang w:eastAsia="fr-FR"/>
        </w:rPr>
      </w:pPr>
      <w:bookmarkStart w:id="294" w:name="_Ref528707371"/>
      <w:r w:rsidRPr="00E65649">
        <w:rPr>
          <w:rFonts w:ascii="Calibri" w:eastAsia="Times New Roman" w:hAnsi="Calibri" w:cs="Times New Roman"/>
          <w:bCs/>
          <w:i w:val="0"/>
          <w:iCs w:val="0"/>
          <w:color w:val="auto"/>
          <w:sz w:val="22"/>
          <w:szCs w:val="20"/>
          <w:lang w:eastAsia="fr-FR"/>
        </w:rPr>
        <w:t xml:space="preserve">Tableau </w:t>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STYLEREF 2 \s </w:instrText>
      </w:r>
      <w:r w:rsidR="009521A5">
        <w:rPr>
          <w:rFonts w:ascii="Calibri" w:eastAsia="Times New Roman" w:hAnsi="Calibri" w:cs="Times New Roman"/>
          <w:bCs/>
          <w:i w:val="0"/>
          <w:iCs w:val="0"/>
          <w:color w:val="auto"/>
          <w:sz w:val="22"/>
          <w:szCs w:val="20"/>
          <w:lang w:eastAsia="fr-FR"/>
        </w:rPr>
        <w:fldChar w:fldCharType="separate"/>
      </w:r>
      <w:r w:rsidR="002A05EF">
        <w:rPr>
          <w:rFonts w:ascii="Calibri" w:eastAsia="Times New Roman" w:hAnsi="Calibri" w:cs="Times New Roman"/>
          <w:bCs/>
          <w:i w:val="0"/>
          <w:iCs w:val="0"/>
          <w:noProof/>
          <w:color w:val="auto"/>
          <w:sz w:val="22"/>
          <w:szCs w:val="20"/>
          <w:lang w:eastAsia="fr-FR"/>
        </w:rPr>
        <w:t>2.5</w:t>
      </w:r>
      <w:r w:rsidR="009521A5">
        <w:rPr>
          <w:rFonts w:ascii="Calibri" w:eastAsia="Times New Roman" w:hAnsi="Calibri" w:cs="Times New Roman"/>
          <w:bCs/>
          <w:i w:val="0"/>
          <w:iCs w:val="0"/>
          <w:color w:val="auto"/>
          <w:sz w:val="22"/>
          <w:szCs w:val="20"/>
          <w:lang w:eastAsia="fr-FR"/>
        </w:rPr>
        <w:fldChar w:fldCharType="end"/>
      </w:r>
      <w:r w:rsidR="009521A5">
        <w:rPr>
          <w:rFonts w:ascii="Calibri" w:eastAsia="Times New Roman" w:hAnsi="Calibri" w:cs="Times New Roman"/>
          <w:bCs/>
          <w:i w:val="0"/>
          <w:iCs w:val="0"/>
          <w:color w:val="auto"/>
          <w:sz w:val="22"/>
          <w:szCs w:val="20"/>
          <w:lang w:eastAsia="fr-FR"/>
        </w:rPr>
        <w:noBreakHyphen/>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SEQ Tableau \* ARABIC \s 2 </w:instrText>
      </w:r>
      <w:r w:rsidR="009521A5">
        <w:rPr>
          <w:rFonts w:ascii="Calibri" w:eastAsia="Times New Roman" w:hAnsi="Calibri" w:cs="Times New Roman"/>
          <w:bCs/>
          <w:i w:val="0"/>
          <w:iCs w:val="0"/>
          <w:color w:val="auto"/>
          <w:sz w:val="22"/>
          <w:szCs w:val="20"/>
          <w:lang w:eastAsia="fr-FR"/>
        </w:rPr>
        <w:fldChar w:fldCharType="separate"/>
      </w:r>
      <w:r w:rsidR="002A05EF">
        <w:rPr>
          <w:rFonts w:ascii="Calibri" w:eastAsia="Times New Roman" w:hAnsi="Calibri" w:cs="Times New Roman"/>
          <w:bCs/>
          <w:i w:val="0"/>
          <w:iCs w:val="0"/>
          <w:noProof/>
          <w:color w:val="auto"/>
          <w:sz w:val="22"/>
          <w:szCs w:val="20"/>
          <w:lang w:eastAsia="fr-FR"/>
        </w:rPr>
        <w:t>2</w:t>
      </w:r>
      <w:r w:rsidR="009521A5">
        <w:rPr>
          <w:rFonts w:ascii="Calibri" w:eastAsia="Times New Roman" w:hAnsi="Calibri" w:cs="Times New Roman"/>
          <w:bCs/>
          <w:i w:val="0"/>
          <w:iCs w:val="0"/>
          <w:color w:val="auto"/>
          <w:sz w:val="22"/>
          <w:szCs w:val="20"/>
          <w:lang w:eastAsia="fr-FR"/>
        </w:rPr>
        <w:fldChar w:fldCharType="end"/>
      </w:r>
      <w:bookmarkEnd w:id="294"/>
      <w:r>
        <w:rPr>
          <w:rFonts w:ascii="Calibri" w:eastAsia="Times New Roman" w:hAnsi="Calibri" w:cs="Times New Roman"/>
          <w:bCs/>
          <w:i w:val="0"/>
          <w:iCs w:val="0"/>
          <w:color w:val="auto"/>
          <w:sz w:val="22"/>
          <w:szCs w:val="20"/>
          <w:lang w:eastAsia="fr-FR"/>
        </w:rPr>
        <w:t> : Trois configurations de calcul avec les conditions aux limites</w:t>
      </w:r>
    </w:p>
    <w:p w14:paraId="4A17ABD4" w14:textId="77777777"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222401D0" w:rsidR="0093422C" w:rsidRDefault="0093422C" w:rsidP="00D26553">
      <w:pPr>
        <w:spacing w:line="360" w:lineRule="auto"/>
        <w:ind w:firstLine="708"/>
        <w:rPr>
          <w:lang w:eastAsia="zh-CN"/>
        </w:rPr>
      </w:pPr>
      <w:r w:rsidRPr="003E463A">
        <w:rPr>
          <w:lang w:eastAsia="zh-CN"/>
        </w:rPr>
        <w:lastRenderedPageBreak/>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2A05EF" w:rsidRPr="002A05EF">
        <w:rPr>
          <w:b/>
        </w:rPr>
        <w:t xml:space="preserve">Figure </w:t>
      </w:r>
      <w:r w:rsidR="002A05EF" w:rsidRPr="002A05EF">
        <w:rPr>
          <w:b/>
          <w:noProof/>
        </w:rPr>
        <w:t>2.5</w:t>
      </w:r>
      <w:r w:rsidR="002A05EF" w:rsidRPr="002A05EF">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2A05EF" w:rsidRPr="002A05EF">
        <w:rPr>
          <w:b/>
        </w:rPr>
        <w:t>Figure</w:t>
      </w:r>
      <w:r w:rsidR="002A05EF" w:rsidRPr="002A05EF">
        <w:rPr>
          <w:b/>
          <w:noProof/>
        </w:rPr>
        <w:t xml:space="preserve"> 2.5</w:t>
      </w:r>
      <w:r w:rsidR="002A05EF" w:rsidRPr="002A05EF">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5A88E38" w:rsidR="0093422C" w:rsidRDefault="0093422C" w:rsidP="00E75151">
      <w:pPr>
        <w:jc w:val="center"/>
      </w:pPr>
      <w:bookmarkStart w:id="295"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2A05EF">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2A05EF">
        <w:rPr>
          <w:noProof/>
        </w:rPr>
        <w:t>2</w:t>
      </w:r>
      <w:r w:rsidR="00B46355">
        <w:rPr>
          <w:noProof/>
        </w:rPr>
        <w:fldChar w:fldCharType="end"/>
      </w:r>
      <w:bookmarkEnd w:id="295"/>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644DF3F2"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2A05EF">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2A05EF">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37D7E32" w:rsidR="0093422C" w:rsidRDefault="0093422C" w:rsidP="00E75151">
      <w:pPr>
        <w:jc w:val="center"/>
      </w:pPr>
      <w:bookmarkStart w:id="296"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2A05EF">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2A05EF">
        <w:rPr>
          <w:noProof/>
        </w:rPr>
        <w:t>4</w:t>
      </w:r>
      <w:r w:rsidR="00B46355">
        <w:rPr>
          <w:noProof/>
        </w:rPr>
        <w:fldChar w:fldCharType="end"/>
      </w:r>
      <w:bookmarkEnd w:id="296"/>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297" w:name="_Toc534896897"/>
      <w:r w:rsidRPr="00CC16EF">
        <w:t>Conclusion</w:t>
      </w:r>
      <w:bookmarkEnd w:id="297"/>
    </w:p>
    <w:p w14:paraId="40A8C02B" w14:textId="77777777" w:rsidR="0093422C" w:rsidRDefault="0093422C" w:rsidP="0093422C"/>
    <w:p w14:paraId="24E116A0" w14:textId="77777777"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w:t>
      </w:r>
      <w:r>
        <w:rPr>
          <w:sz w:val="23"/>
          <w:szCs w:val="23"/>
        </w:rPr>
        <w:lastRenderedPageBreak/>
        <w:t xml:space="preserve">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6A2DCC44" w14:textId="77777777" w:rsidR="0093422C" w:rsidRDefault="0093422C" w:rsidP="0093422C">
      <w:pPr>
        <w:spacing w:line="360" w:lineRule="auto"/>
        <w:rPr>
          <w:sz w:val="23"/>
          <w:szCs w:val="23"/>
        </w:rPr>
      </w:pPr>
    </w:p>
    <w:p w14:paraId="7A024C3A" w14:textId="351441E4" w:rsidR="004C2DD0" w:rsidRDefault="0093422C" w:rsidP="0093422C">
      <w:pPr>
        <w:spacing w:line="360" w:lineRule="auto"/>
      </w:pPr>
      <w:r>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298" w:name="_Toc534896898"/>
      <w:r>
        <w:lastRenderedPageBreak/>
        <w:t xml:space="preserve">Chapitre 3 : </w:t>
      </w:r>
      <w:r w:rsidR="00FE05DA">
        <w:br/>
      </w:r>
      <w:r>
        <w:t>Modélisation des rotors</w:t>
      </w:r>
      <w:bookmarkEnd w:id="298"/>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299" w:name="_Toc533768834"/>
      <w:bookmarkStart w:id="300" w:name="_Toc533769133"/>
      <w:bookmarkStart w:id="301" w:name="_Toc533769305"/>
      <w:bookmarkStart w:id="302" w:name="_Toc533769357"/>
      <w:bookmarkStart w:id="303" w:name="_Toc533769756"/>
      <w:bookmarkStart w:id="304" w:name="_Toc533771817"/>
      <w:bookmarkStart w:id="305" w:name="_Toc533772305"/>
      <w:bookmarkStart w:id="306" w:name="_Toc533774377"/>
      <w:bookmarkStart w:id="307" w:name="_Toc533775569"/>
      <w:bookmarkStart w:id="308" w:name="_Toc533776213"/>
      <w:bookmarkStart w:id="309" w:name="_Toc533776340"/>
      <w:bookmarkStart w:id="310" w:name="_Toc533777565"/>
      <w:bookmarkStart w:id="311" w:name="_Toc534279473"/>
      <w:bookmarkStart w:id="312" w:name="_Toc534279571"/>
      <w:bookmarkStart w:id="313" w:name="_Toc534279649"/>
      <w:bookmarkStart w:id="314" w:name="_Toc534290945"/>
      <w:bookmarkStart w:id="315" w:name="_Toc534293227"/>
      <w:bookmarkStart w:id="316" w:name="_Toc534293511"/>
      <w:bookmarkStart w:id="317" w:name="_Toc534293589"/>
      <w:bookmarkStart w:id="318" w:name="_Toc534387888"/>
      <w:bookmarkStart w:id="319" w:name="_Toc534410859"/>
      <w:bookmarkStart w:id="320" w:name="_Toc534620773"/>
      <w:bookmarkStart w:id="321" w:name="_Toc534621259"/>
      <w:bookmarkStart w:id="322" w:name="_Toc534621364"/>
      <w:bookmarkStart w:id="323" w:name="_Toc534621471"/>
      <w:bookmarkStart w:id="324" w:name="_Toc534625130"/>
      <w:bookmarkStart w:id="325" w:name="_Toc534631430"/>
      <w:bookmarkStart w:id="326" w:name="_Toc534631530"/>
      <w:bookmarkStart w:id="327" w:name="_Toc534631883"/>
      <w:bookmarkStart w:id="328" w:name="_Toc534632116"/>
      <w:bookmarkStart w:id="329" w:name="_Toc534632328"/>
      <w:bookmarkStart w:id="330" w:name="_Toc534632450"/>
      <w:bookmarkStart w:id="331" w:name="_Toc534632549"/>
      <w:bookmarkStart w:id="332" w:name="_Toc534633842"/>
      <w:bookmarkStart w:id="333" w:name="_Toc534634186"/>
      <w:bookmarkStart w:id="334" w:name="_Toc534634590"/>
      <w:bookmarkStart w:id="335" w:name="_Toc534634965"/>
      <w:bookmarkStart w:id="336" w:name="_Toc534635065"/>
      <w:bookmarkStart w:id="337" w:name="_Toc534635165"/>
      <w:bookmarkStart w:id="338" w:name="_Toc534635265"/>
      <w:bookmarkStart w:id="339" w:name="_Toc534635365"/>
      <w:bookmarkStart w:id="340" w:name="_Toc534635486"/>
      <w:bookmarkStart w:id="341" w:name="_Toc534635585"/>
      <w:bookmarkStart w:id="342" w:name="_Toc534636635"/>
      <w:bookmarkStart w:id="343" w:name="_Toc534638263"/>
      <w:bookmarkStart w:id="344" w:name="_Toc534638349"/>
      <w:bookmarkStart w:id="345" w:name="_Toc534638716"/>
      <w:bookmarkStart w:id="346" w:name="_Toc534640571"/>
      <w:bookmarkStart w:id="347" w:name="_Toc534650381"/>
      <w:bookmarkStart w:id="348" w:name="_Toc534707657"/>
      <w:bookmarkStart w:id="349" w:name="_Toc534719962"/>
      <w:bookmarkStart w:id="350" w:name="_Toc534720645"/>
      <w:bookmarkStart w:id="351" w:name="_Toc534721417"/>
      <w:bookmarkStart w:id="352" w:name="_Toc534723195"/>
      <w:bookmarkStart w:id="353" w:name="_Toc534724107"/>
      <w:bookmarkStart w:id="354" w:name="_Toc534724652"/>
      <w:bookmarkStart w:id="355" w:name="_Toc534724956"/>
      <w:bookmarkStart w:id="356" w:name="_Toc534725627"/>
      <w:bookmarkStart w:id="357" w:name="_Toc534729710"/>
      <w:bookmarkStart w:id="358" w:name="_Toc534792259"/>
      <w:bookmarkStart w:id="359" w:name="_Toc534792908"/>
      <w:bookmarkStart w:id="360" w:name="_Toc534793233"/>
      <w:bookmarkStart w:id="361" w:name="_Toc534793991"/>
      <w:bookmarkStart w:id="362" w:name="_Toc534794086"/>
      <w:bookmarkStart w:id="363" w:name="_Toc534794183"/>
      <w:bookmarkStart w:id="364" w:name="_Toc534796815"/>
      <w:bookmarkStart w:id="365" w:name="_Toc534878071"/>
      <w:bookmarkStart w:id="366" w:name="_Toc534878165"/>
      <w:bookmarkStart w:id="367" w:name="_Toc534880503"/>
      <w:bookmarkStart w:id="368" w:name="_Toc534895235"/>
      <w:bookmarkStart w:id="369" w:name="_Toc534895952"/>
      <w:bookmarkStart w:id="370" w:name="_Toc534896506"/>
      <w:bookmarkStart w:id="371" w:name="_Toc534896899"/>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72" w:name="_Toc533768835"/>
      <w:bookmarkStart w:id="373" w:name="_Toc533769134"/>
      <w:bookmarkStart w:id="374" w:name="_Toc533769306"/>
      <w:bookmarkStart w:id="375" w:name="_Toc533769358"/>
      <w:bookmarkStart w:id="376" w:name="_Toc533769757"/>
      <w:bookmarkStart w:id="377" w:name="_Toc533771818"/>
      <w:bookmarkStart w:id="378" w:name="_Toc533772306"/>
      <w:bookmarkStart w:id="379" w:name="_Toc533774378"/>
      <w:bookmarkStart w:id="380" w:name="_Toc533775570"/>
      <w:bookmarkStart w:id="381" w:name="_Toc533776214"/>
      <w:bookmarkStart w:id="382" w:name="_Toc533776341"/>
      <w:bookmarkStart w:id="383" w:name="_Toc533777566"/>
      <w:bookmarkStart w:id="384" w:name="_Toc534279474"/>
      <w:bookmarkStart w:id="385" w:name="_Toc534279572"/>
      <w:bookmarkStart w:id="386" w:name="_Toc534279650"/>
      <w:bookmarkStart w:id="387" w:name="_Toc534290946"/>
      <w:bookmarkStart w:id="388" w:name="_Toc534293228"/>
      <w:bookmarkStart w:id="389" w:name="_Toc534293512"/>
      <w:bookmarkStart w:id="390" w:name="_Toc534293590"/>
      <w:bookmarkStart w:id="391" w:name="_Toc534387889"/>
      <w:bookmarkStart w:id="392" w:name="_Toc534410860"/>
      <w:bookmarkStart w:id="393" w:name="_Toc534620774"/>
      <w:bookmarkStart w:id="394" w:name="_Toc534621260"/>
      <w:bookmarkStart w:id="395" w:name="_Toc534621365"/>
      <w:bookmarkStart w:id="396" w:name="_Toc534621472"/>
      <w:bookmarkStart w:id="397" w:name="_Toc534625131"/>
      <w:bookmarkStart w:id="398" w:name="_Toc534631431"/>
      <w:bookmarkStart w:id="399" w:name="_Toc534631531"/>
      <w:bookmarkStart w:id="400" w:name="_Toc534631884"/>
      <w:bookmarkStart w:id="401" w:name="_Toc534632117"/>
      <w:bookmarkStart w:id="402" w:name="_Toc534632329"/>
      <w:bookmarkStart w:id="403" w:name="_Toc534632451"/>
      <w:bookmarkStart w:id="404" w:name="_Toc534632550"/>
      <w:bookmarkStart w:id="405" w:name="_Toc534633843"/>
      <w:bookmarkStart w:id="406" w:name="_Toc534634187"/>
      <w:bookmarkStart w:id="407" w:name="_Toc534634591"/>
      <w:bookmarkStart w:id="408" w:name="_Toc534634966"/>
      <w:bookmarkStart w:id="409" w:name="_Toc534635066"/>
      <w:bookmarkStart w:id="410" w:name="_Toc534635166"/>
      <w:bookmarkStart w:id="411" w:name="_Toc534635266"/>
      <w:bookmarkStart w:id="412" w:name="_Toc534635366"/>
      <w:bookmarkStart w:id="413" w:name="_Toc534635487"/>
      <w:bookmarkStart w:id="414" w:name="_Toc534635586"/>
      <w:bookmarkStart w:id="415" w:name="_Toc534636636"/>
      <w:bookmarkStart w:id="416" w:name="_Toc534638264"/>
      <w:bookmarkStart w:id="417" w:name="_Toc534638350"/>
      <w:bookmarkStart w:id="418" w:name="_Toc534638717"/>
      <w:bookmarkStart w:id="419" w:name="_Toc534640572"/>
      <w:bookmarkStart w:id="420" w:name="_Toc534650382"/>
      <w:bookmarkStart w:id="421" w:name="_Toc534707658"/>
      <w:bookmarkStart w:id="422" w:name="_Toc534719963"/>
      <w:bookmarkStart w:id="423" w:name="_Toc534720646"/>
      <w:bookmarkStart w:id="424" w:name="_Toc534721418"/>
      <w:bookmarkStart w:id="425" w:name="_Toc534723196"/>
      <w:bookmarkStart w:id="426" w:name="_Toc534724108"/>
      <w:bookmarkStart w:id="427" w:name="_Toc534724653"/>
      <w:bookmarkStart w:id="428" w:name="_Toc534724957"/>
      <w:bookmarkStart w:id="429" w:name="_Toc534725628"/>
      <w:bookmarkStart w:id="430" w:name="_Toc534729711"/>
      <w:bookmarkStart w:id="431" w:name="_Toc534792260"/>
      <w:bookmarkStart w:id="432" w:name="_Toc534792909"/>
      <w:bookmarkStart w:id="433" w:name="_Toc534793234"/>
      <w:bookmarkStart w:id="434" w:name="_Toc534793992"/>
      <w:bookmarkStart w:id="435" w:name="_Toc534794087"/>
      <w:bookmarkStart w:id="436" w:name="_Toc534794184"/>
      <w:bookmarkStart w:id="437" w:name="_Toc534796816"/>
      <w:bookmarkStart w:id="438" w:name="_Toc534878072"/>
      <w:bookmarkStart w:id="439" w:name="_Toc534878166"/>
      <w:bookmarkStart w:id="440" w:name="_Toc534880504"/>
      <w:bookmarkStart w:id="441" w:name="_Toc534895236"/>
      <w:bookmarkStart w:id="442" w:name="_Toc534895953"/>
      <w:bookmarkStart w:id="443" w:name="_Toc534896507"/>
      <w:bookmarkStart w:id="444" w:name="_Toc534896900"/>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45" w:name="_Toc533768836"/>
      <w:bookmarkStart w:id="446" w:name="_Toc533769135"/>
      <w:bookmarkStart w:id="447" w:name="_Toc533769307"/>
      <w:bookmarkStart w:id="448" w:name="_Toc533769359"/>
      <w:bookmarkStart w:id="449" w:name="_Toc533769758"/>
      <w:bookmarkStart w:id="450" w:name="_Toc533771819"/>
      <w:bookmarkStart w:id="451" w:name="_Toc533772307"/>
      <w:bookmarkStart w:id="452" w:name="_Toc533774379"/>
      <w:bookmarkStart w:id="453" w:name="_Toc533775571"/>
      <w:bookmarkStart w:id="454" w:name="_Toc533776215"/>
      <w:bookmarkStart w:id="455" w:name="_Toc533776342"/>
      <w:bookmarkStart w:id="456" w:name="_Toc533777567"/>
      <w:bookmarkStart w:id="457" w:name="_Toc534279475"/>
      <w:bookmarkStart w:id="458" w:name="_Toc534279573"/>
      <w:bookmarkStart w:id="459" w:name="_Toc534279651"/>
      <w:bookmarkStart w:id="460" w:name="_Toc534290947"/>
      <w:bookmarkStart w:id="461" w:name="_Toc534293229"/>
      <w:bookmarkStart w:id="462" w:name="_Toc534293513"/>
      <w:bookmarkStart w:id="463" w:name="_Toc534293591"/>
      <w:bookmarkStart w:id="464" w:name="_Toc534387890"/>
      <w:bookmarkStart w:id="465" w:name="_Toc534410861"/>
      <w:bookmarkStart w:id="466" w:name="_Toc534620775"/>
      <w:bookmarkStart w:id="467" w:name="_Toc534621261"/>
      <w:bookmarkStart w:id="468" w:name="_Toc534621366"/>
      <w:bookmarkStart w:id="469" w:name="_Toc534621473"/>
      <w:bookmarkStart w:id="470" w:name="_Toc534625132"/>
      <w:bookmarkStart w:id="471" w:name="_Toc534631432"/>
      <w:bookmarkStart w:id="472" w:name="_Toc534631532"/>
      <w:bookmarkStart w:id="473" w:name="_Toc534631885"/>
      <w:bookmarkStart w:id="474" w:name="_Toc534632118"/>
      <w:bookmarkStart w:id="475" w:name="_Toc534632330"/>
      <w:bookmarkStart w:id="476" w:name="_Toc534632452"/>
      <w:bookmarkStart w:id="477" w:name="_Toc534632551"/>
      <w:bookmarkStart w:id="478" w:name="_Toc534633844"/>
      <w:bookmarkStart w:id="479" w:name="_Toc534634188"/>
      <w:bookmarkStart w:id="480" w:name="_Toc534634592"/>
      <w:bookmarkStart w:id="481" w:name="_Toc534634967"/>
      <w:bookmarkStart w:id="482" w:name="_Toc534635067"/>
      <w:bookmarkStart w:id="483" w:name="_Toc534635167"/>
      <w:bookmarkStart w:id="484" w:name="_Toc534635267"/>
      <w:bookmarkStart w:id="485" w:name="_Toc534635367"/>
      <w:bookmarkStart w:id="486" w:name="_Toc534635488"/>
      <w:bookmarkStart w:id="487" w:name="_Toc534635587"/>
      <w:bookmarkStart w:id="488" w:name="_Toc534636637"/>
      <w:bookmarkStart w:id="489" w:name="_Toc534638265"/>
      <w:bookmarkStart w:id="490" w:name="_Toc534638351"/>
      <w:bookmarkStart w:id="491" w:name="_Toc534638718"/>
      <w:bookmarkStart w:id="492" w:name="_Toc534640573"/>
      <w:bookmarkStart w:id="493" w:name="_Toc534650383"/>
      <w:bookmarkStart w:id="494" w:name="_Toc534707659"/>
      <w:bookmarkStart w:id="495" w:name="_Toc534719964"/>
      <w:bookmarkStart w:id="496" w:name="_Toc534720647"/>
      <w:bookmarkStart w:id="497" w:name="_Toc534721419"/>
      <w:bookmarkStart w:id="498" w:name="_Toc534723197"/>
      <w:bookmarkStart w:id="499" w:name="_Toc534724109"/>
      <w:bookmarkStart w:id="500" w:name="_Toc534724654"/>
      <w:bookmarkStart w:id="501" w:name="_Toc534724958"/>
      <w:bookmarkStart w:id="502" w:name="_Toc534725629"/>
      <w:bookmarkStart w:id="503" w:name="_Toc534729712"/>
      <w:bookmarkStart w:id="504" w:name="_Toc534792261"/>
      <w:bookmarkStart w:id="505" w:name="_Toc534792910"/>
      <w:bookmarkStart w:id="506" w:name="_Toc534793235"/>
      <w:bookmarkStart w:id="507" w:name="_Toc534793993"/>
      <w:bookmarkStart w:id="508" w:name="_Toc534794088"/>
      <w:bookmarkStart w:id="509" w:name="_Toc534794185"/>
      <w:bookmarkStart w:id="510" w:name="_Toc534796817"/>
      <w:bookmarkStart w:id="511" w:name="_Toc534878073"/>
      <w:bookmarkStart w:id="512" w:name="_Toc534878167"/>
      <w:bookmarkStart w:id="513" w:name="_Toc534880505"/>
      <w:bookmarkStart w:id="514" w:name="_Toc534895237"/>
      <w:bookmarkStart w:id="515" w:name="_Toc534895954"/>
      <w:bookmarkStart w:id="516" w:name="_Toc534896508"/>
      <w:bookmarkStart w:id="517" w:name="_Toc534896901"/>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518" w:name="_Toc533768837"/>
      <w:bookmarkStart w:id="519" w:name="_Toc533769136"/>
      <w:bookmarkStart w:id="520" w:name="_Toc533769308"/>
      <w:bookmarkStart w:id="521" w:name="_Toc533769360"/>
      <w:bookmarkStart w:id="522" w:name="_Toc533769759"/>
      <w:bookmarkStart w:id="523" w:name="_Toc533771820"/>
      <w:bookmarkStart w:id="524" w:name="_Toc533772308"/>
      <w:bookmarkStart w:id="525" w:name="_Toc533774380"/>
      <w:bookmarkStart w:id="526" w:name="_Toc533775572"/>
      <w:bookmarkStart w:id="527" w:name="_Toc533776216"/>
      <w:bookmarkStart w:id="528" w:name="_Toc533776343"/>
      <w:bookmarkStart w:id="529" w:name="_Toc533777568"/>
      <w:bookmarkStart w:id="530" w:name="_Toc534279476"/>
      <w:bookmarkStart w:id="531" w:name="_Toc534279574"/>
      <w:bookmarkStart w:id="532" w:name="_Toc534279652"/>
      <w:bookmarkStart w:id="533" w:name="_Toc534290948"/>
      <w:bookmarkStart w:id="534" w:name="_Toc534293230"/>
      <w:bookmarkStart w:id="535" w:name="_Toc534293514"/>
      <w:bookmarkStart w:id="536" w:name="_Toc534293592"/>
      <w:bookmarkStart w:id="537" w:name="_Toc534387891"/>
      <w:bookmarkStart w:id="538" w:name="_Toc534410862"/>
      <w:bookmarkStart w:id="539" w:name="_Toc534620776"/>
      <w:bookmarkStart w:id="540" w:name="_Toc534621262"/>
      <w:bookmarkStart w:id="541" w:name="_Toc534621367"/>
      <w:bookmarkStart w:id="542" w:name="_Toc534621474"/>
      <w:bookmarkStart w:id="543" w:name="_Toc534625133"/>
      <w:bookmarkStart w:id="544" w:name="_Toc534631433"/>
      <w:bookmarkStart w:id="545" w:name="_Toc534631533"/>
      <w:bookmarkStart w:id="546" w:name="_Toc534631886"/>
      <w:bookmarkStart w:id="547" w:name="_Toc534632119"/>
      <w:bookmarkStart w:id="548" w:name="_Toc534632331"/>
      <w:bookmarkStart w:id="549" w:name="_Toc534632453"/>
      <w:bookmarkStart w:id="550" w:name="_Toc534632552"/>
      <w:bookmarkStart w:id="551" w:name="_Toc534633845"/>
      <w:bookmarkStart w:id="552" w:name="_Toc534634189"/>
      <w:bookmarkStart w:id="553" w:name="_Toc534634593"/>
      <w:bookmarkStart w:id="554" w:name="_Toc534634968"/>
      <w:bookmarkStart w:id="555" w:name="_Toc534635068"/>
      <w:bookmarkStart w:id="556" w:name="_Toc534635168"/>
      <w:bookmarkStart w:id="557" w:name="_Toc534635268"/>
      <w:bookmarkStart w:id="558" w:name="_Toc534635368"/>
      <w:bookmarkStart w:id="559" w:name="_Toc534635489"/>
      <w:bookmarkStart w:id="560" w:name="_Toc534635588"/>
      <w:bookmarkStart w:id="561" w:name="_Toc534636638"/>
      <w:bookmarkStart w:id="562" w:name="_Toc534638266"/>
      <w:bookmarkStart w:id="563" w:name="_Toc534638352"/>
      <w:bookmarkStart w:id="564" w:name="_Toc534638719"/>
      <w:bookmarkStart w:id="565" w:name="_Toc534640574"/>
      <w:bookmarkStart w:id="566" w:name="_Toc534650384"/>
      <w:bookmarkStart w:id="567" w:name="_Toc534707660"/>
      <w:bookmarkStart w:id="568" w:name="_Toc534719965"/>
      <w:bookmarkStart w:id="569" w:name="_Toc534720648"/>
      <w:bookmarkStart w:id="570" w:name="_Toc534721420"/>
      <w:bookmarkStart w:id="571" w:name="_Toc534723198"/>
      <w:bookmarkStart w:id="572" w:name="_Toc534724110"/>
      <w:bookmarkStart w:id="573" w:name="_Toc534724655"/>
      <w:bookmarkStart w:id="574" w:name="_Toc534724959"/>
      <w:bookmarkStart w:id="575" w:name="_Toc534725630"/>
      <w:bookmarkStart w:id="576" w:name="_Toc534729713"/>
      <w:bookmarkStart w:id="577" w:name="_Toc534792262"/>
      <w:bookmarkStart w:id="578" w:name="_Toc534792911"/>
      <w:bookmarkStart w:id="579" w:name="_Toc534793236"/>
      <w:bookmarkStart w:id="580" w:name="_Toc534793994"/>
      <w:bookmarkStart w:id="581" w:name="_Toc534794089"/>
      <w:bookmarkStart w:id="582" w:name="_Toc534794186"/>
      <w:bookmarkStart w:id="583" w:name="_Toc534796818"/>
      <w:bookmarkStart w:id="584" w:name="_Toc534878074"/>
      <w:bookmarkStart w:id="585" w:name="_Toc534878168"/>
      <w:bookmarkStart w:id="586" w:name="_Toc534880506"/>
      <w:bookmarkStart w:id="587" w:name="_Toc534895238"/>
      <w:bookmarkStart w:id="588" w:name="_Toc534895955"/>
      <w:bookmarkStart w:id="589" w:name="_Toc534896509"/>
      <w:bookmarkStart w:id="590" w:name="_Toc534896902"/>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591" w:name="_Toc534793237"/>
      <w:bookmarkStart w:id="592" w:name="_Toc534793995"/>
      <w:bookmarkStart w:id="593" w:name="_Toc534794090"/>
      <w:bookmarkStart w:id="594" w:name="_Toc534794187"/>
      <w:bookmarkStart w:id="595" w:name="_Toc534796819"/>
      <w:bookmarkStart w:id="596" w:name="_Toc534878075"/>
      <w:bookmarkStart w:id="597" w:name="_Toc534878169"/>
      <w:bookmarkStart w:id="598" w:name="_Toc534880507"/>
      <w:bookmarkStart w:id="599" w:name="_Toc534895239"/>
      <w:bookmarkStart w:id="600" w:name="_Toc534895956"/>
      <w:bookmarkStart w:id="601" w:name="_Toc534896510"/>
      <w:bookmarkStart w:id="602" w:name="_Toc534896903"/>
      <w:bookmarkEnd w:id="591"/>
      <w:bookmarkEnd w:id="592"/>
      <w:bookmarkEnd w:id="593"/>
      <w:bookmarkEnd w:id="594"/>
      <w:bookmarkEnd w:id="595"/>
      <w:bookmarkEnd w:id="596"/>
      <w:bookmarkEnd w:id="597"/>
      <w:bookmarkEnd w:id="598"/>
      <w:bookmarkEnd w:id="599"/>
      <w:bookmarkEnd w:id="600"/>
      <w:bookmarkEnd w:id="601"/>
      <w:bookmarkEnd w:id="602"/>
    </w:p>
    <w:p w14:paraId="1706BCAC" w14:textId="09ADD96C" w:rsidR="008F23B1" w:rsidRDefault="006C2BAC" w:rsidP="00106910">
      <w:pPr>
        <w:pStyle w:val="Titre2"/>
        <w:ind w:left="709"/>
      </w:pPr>
      <w:bookmarkStart w:id="603" w:name="_Toc534896904"/>
      <w:r>
        <w:t>M</w:t>
      </w:r>
      <w:r w:rsidR="008F23B1" w:rsidRPr="00170752">
        <w:t>odèle thermomécanique des rotors</w:t>
      </w:r>
      <w:bookmarkEnd w:id="603"/>
    </w:p>
    <w:p w14:paraId="53D78A33" w14:textId="77777777" w:rsidR="005124A7" w:rsidRDefault="005124A7" w:rsidP="005124A7">
      <w:pPr>
        <w:spacing w:line="360" w:lineRule="auto"/>
        <w:ind w:firstLine="708"/>
      </w:pPr>
    </w:p>
    <w:p w14:paraId="7880D70A" w14:textId="5EB7958F"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2A05EF" w:rsidRPr="002A05EF">
        <w:rPr>
          <w:b/>
          <w:iCs/>
        </w:rPr>
        <w:t xml:space="preserve">Figure </w:t>
      </w:r>
      <w:r w:rsidR="002A05EF" w:rsidRPr="002A05EF">
        <w:rPr>
          <w:b/>
          <w:iCs/>
          <w:noProof/>
        </w:rPr>
        <w:t>3.1</w:t>
      </w:r>
      <w:r w:rsidR="002A05EF" w:rsidRPr="002A05EF">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0C346C61"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604"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04"/>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2A05EF">
        <w:rPr>
          <w:b/>
          <w:i w:val="0"/>
          <w:sz w:val="22"/>
        </w:rPr>
        <w:t>[47]</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706BB2">
      <w:pPr>
        <w:numPr>
          <w:ilvl w:val="0"/>
          <w:numId w:val="9"/>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706BB2">
      <w:pPr>
        <w:numPr>
          <w:ilvl w:val="0"/>
          <w:numId w:val="9"/>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605" w:name="_Toc534896905"/>
      <w:r>
        <w:t>M</w:t>
      </w:r>
      <w:r w:rsidR="008F23B1">
        <w:t>odèle thermique linéaire</w:t>
      </w:r>
      <w:bookmarkEnd w:id="605"/>
    </w:p>
    <w:p w14:paraId="0B499C84" w14:textId="77777777" w:rsidR="0067206F" w:rsidRPr="0067206F" w:rsidRDefault="0067206F" w:rsidP="0067206F"/>
    <w:p w14:paraId="165D44A2" w14:textId="4700D1E8"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2A05EF">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D726CB"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06"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606"/>
          </w:p>
        </w:tc>
      </w:tr>
    </w:tbl>
    <w:p w14:paraId="64BF73E7" w14:textId="7F16E5A8"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2A05EF" w:rsidRPr="002A05EF">
        <w:rPr>
          <w:b/>
          <w:szCs w:val="22"/>
        </w:rPr>
        <w:t xml:space="preserve">Tableau </w:t>
      </w:r>
      <w:r w:rsidR="002A05EF" w:rsidRPr="002A05EF">
        <w:rPr>
          <w:b/>
          <w:noProof/>
          <w:szCs w:val="22"/>
        </w:rPr>
        <w:t>3.1</w:t>
      </w:r>
      <w:r w:rsidR="002A05EF" w:rsidRPr="002A05EF">
        <w:rPr>
          <w:b/>
          <w:noProof/>
          <w:szCs w:val="22"/>
        </w:rPr>
        <w:noBreakHyphen/>
        <w:t>1</w:t>
      </w:r>
      <w:r w:rsidR="00232237" w:rsidRPr="00232237">
        <w:rPr>
          <w:b/>
        </w:rPr>
        <w:fldChar w:fldCharType="end"/>
      </w:r>
      <w:r>
        <w:t>.</w:t>
      </w:r>
    </w:p>
    <w:p w14:paraId="01750727" w14:textId="7902451C" w:rsidR="0040562F" w:rsidRPr="0040562F" w:rsidRDefault="0040562F" w:rsidP="0040562F">
      <w:pPr>
        <w:jc w:val="center"/>
      </w:pPr>
      <w:bookmarkStart w:id="607" w:name="_Ref533769891"/>
      <w:r w:rsidRPr="004447C8">
        <w:rPr>
          <w:szCs w:val="22"/>
        </w:rPr>
        <w:t xml:space="preserve">Tableau </w:t>
      </w:r>
      <w:r w:rsidR="009521A5">
        <w:rPr>
          <w:szCs w:val="22"/>
        </w:rPr>
        <w:fldChar w:fldCharType="begin"/>
      </w:r>
      <w:r w:rsidR="009521A5">
        <w:rPr>
          <w:szCs w:val="22"/>
        </w:rPr>
        <w:instrText xml:space="preserve"> STYLEREF 2 \s </w:instrText>
      </w:r>
      <w:r w:rsidR="009521A5">
        <w:rPr>
          <w:szCs w:val="22"/>
        </w:rPr>
        <w:fldChar w:fldCharType="separate"/>
      </w:r>
      <w:r w:rsidR="002A05EF">
        <w:rPr>
          <w:noProof/>
          <w:szCs w:val="22"/>
        </w:rPr>
        <w:t>3.1</w:t>
      </w:r>
      <w:r w:rsidR="009521A5">
        <w:rPr>
          <w:szCs w:val="22"/>
        </w:rPr>
        <w:fldChar w:fldCharType="end"/>
      </w:r>
      <w:r w:rsidR="009521A5">
        <w:rPr>
          <w:szCs w:val="22"/>
        </w:rPr>
        <w:noBreakHyphen/>
      </w:r>
      <w:r w:rsidR="009521A5">
        <w:rPr>
          <w:szCs w:val="22"/>
        </w:rPr>
        <w:fldChar w:fldCharType="begin"/>
      </w:r>
      <w:r w:rsidR="009521A5">
        <w:rPr>
          <w:szCs w:val="22"/>
        </w:rPr>
        <w:instrText xml:space="preserve"> SEQ Tableau \* ARABIC \s 2 </w:instrText>
      </w:r>
      <w:r w:rsidR="009521A5">
        <w:rPr>
          <w:szCs w:val="22"/>
        </w:rPr>
        <w:fldChar w:fldCharType="separate"/>
      </w:r>
      <w:r w:rsidR="002A05EF">
        <w:rPr>
          <w:noProof/>
          <w:szCs w:val="22"/>
        </w:rPr>
        <w:t>1</w:t>
      </w:r>
      <w:r w:rsidR="009521A5">
        <w:rPr>
          <w:szCs w:val="22"/>
        </w:rPr>
        <w:fldChar w:fldCharType="end"/>
      </w:r>
      <w:bookmarkEnd w:id="607"/>
      <w:r>
        <w:rPr>
          <w:szCs w:val="22"/>
        </w:rPr>
        <w:t> : C</w:t>
      </w:r>
      <w:r>
        <w:t>aractéristiques thermiques de l’acier utilisé</w:t>
      </w:r>
    </w:p>
    <w:p w14:paraId="49BFC251" w14:textId="77777777" w:rsidR="008F23B1" w:rsidRDefault="008F23B1" w:rsidP="008F23B1">
      <w:pPr>
        <w:spacing w:line="360" w:lineRule="auto"/>
        <w:jc w:val="center"/>
      </w:pPr>
      <w:r>
        <w:rPr>
          <w:noProof/>
          <w:lang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35DFEE5B"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2A05EF" w:rsidRPr="002A05EF">
        <w:rPr>
          <w:b/>
          <w:iCs/>
        </w:rPr>
        <w:t xml:space="preserve">Figure </w:t>
      </w:r>
      <w:r w:rsidR="002A05EF" w:rsidRPr="002A05EF">
        <w:rPr>
          <w:b/>
          <w:iCs/>
          <w:noProof/>
        </w:rPr>
        <w:t>3.1</w:t>
      </w:r>
      <w:r w:rsidR="002A05EF" w:rsidRPr="002A05EF">
        <w:rPr>
          <w:b/>
          <w:iCs/>
          <w:noProof/>
        </w:rPr>
        <w:noBreakHyphen/>
        <w:t>2</w:t>
      </w:r>
      <w:r w:rsidRPr="00342581">
        <w:rPr>
          <w:b/>
        </w:rPr>
        <w:fldChar w:fldCharType="end"/>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D726CB"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13BB535C"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2A05EF">
        <w:rPr>
          <w:b/>
        </w:rPr>
        <w:t>[55]</w:t>
      </w:r>
      <w:r w:rsidRPr="00FD1ED7">
        <w:rPr>
          <w:b/>
        </w:rPr>
        <w:fldChar w:fldCharType="end"/>
      </w:r>
      <w:r>
        <w:t xml:space="preserve"> donne quelques ordres de grandeur de ce coefficient. </w:t>
      </w:r>
    </w:p>
    <w:p w14:paraId="0398D42A" w14:textId="16A2AA42"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706BB2">
      <w:pPr>
        <w:pStyle w:val="Paragraphedeliste"/>
        <w:numPr>
          <w:ilvl w:val="0"/>
          <w:numId w:val="2"/>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16AA99DE"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608" w:name="_Ref529545990"/>
      <w:r w:rsidRPr="004343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08"/>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609" w:name="_Ref533776278"/>
      <w:r>
        <w:t>Intégration numérique</w:t>
      </w:r>
      <w:bookmarkEnd w:id="609"/>
    </w:p>
    <w:p w14:paraId="4EFFDEA6" w14:textId="77777777" w:rsidR="008F23B1" w:rsidRPr="00C40A7A" w:rsidRDefault="008F23B1" w:rsidP="008F23B1">
      <w:pPr>
        <w:pStyle w:val="Default"/>
      </w:pPr>
    </w:p>
    <w:p w14:paraId="490D73ED" w14:textId="038E5F6F"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2A05EF">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D726CB"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10" w:name="_Ref529547194"/>
            <w:r w:rsidRPr="005600FC">
              <w:rPr>
                <w:rFonts w:ascii="Times New Roman" w:eastAsia="Times New Roman" w:hAnsi="Times New Roman"/>
                <w:b/>
                <w:iCs w:val="0"/>
                <w:color w:val="auto"/>
                <w:sz w:val="22"/>
                <w:szCs w:val="22"/>
                <w:lang w:eastAsia="fr-FR"/>
              </w:rPr>
              <w:t xml:space="preserve"> </w:t>
            </w:r>
            <w:bookmarkEnd w:id="610"/>
          </w:p>
        </w:tc>
      </w:tr>
    </w:tbl>
    <w:p w14:paraId="0AECC953" w14:textId="15299B7F"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2A05EF">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D726CB"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611" w:name="_Ref529548381"/>
            <w:r w:rsidRPr="005600FC">
              <w:rPr>
                <w:rFonts w:ascii="Times New Roman" w:eastAsia="Times New Roman" w:hAnsi="Times New Roman"/>
                <w:b/>
                <w:iCs w:val="0"/>
                <w:color w:val="auto"/>
                <w:sz w:val="22"/>
                <w:szCs w:val="22"/>
                <w:lang w:eastAsia="fr-FR"/>
              </w:rPr>
              <w:t xml:space="preserve"> </w:t>
            </w:r>
            <w:bookmarkEnd w:id="611"/>
          </w:p>
        </w:tc>
      </w:tr>
    </w:tbl>
    <w:p w14:paraId="380B7AD8" w14:textId="53A8FD20"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2A05EF">
        <w:rPr>
          <w:b/>
        </w:rPr>
        <w:t>[56]</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2A05EF">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D726CB"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4803D44B"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2A05EF">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612" w:name="_Toc534896906"/>
      <w:r>
        <w:t>M</w:t>
      </w:r>
      <w:r w:rsidR="008F23B1">
        <w:t>odèle de déformation thermique</w:t>
      </w:r>
      <w:bookmarkEnd w:id="612"/>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lastRenderedPageBreak/>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D726CB"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D726CB"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3B64868D"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2A05EF" w:rsidRPr="002A05EF">
        <w:rPr>
          <w:b/>
          <w:iCs/>
        </w:rPr>
        <w:t xml:space="preserve">Tableau </w:t>
      </w:r>
      <w:r w:rsidR="002A05EF" w:rsidRPr="002A05EF">
        <w:rPr>
          <w:b/>
          <w:iCs/>
          <w:noProof/>
        </w:rPr>
        <w:t>3.1</w:t>
      </w:r>
      <w:r w:rsidR="002A05EF" w:rsidRPr="002A05EF">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2A05EF">
        <w:rPr>
          <w:b/>
        </w:rPr>
        <w:t>[55]</w:t>
      </w:r>
      <w:r w:rsidRPr="00470072">
        <w:rPr>
          <w:b/>
        </w:rPr>
        <w:fldChar w:fldCharType="end"/>
      </w:r>
      <w:r>
        <w:t xml:space="preserve"> présente ses valeurs pour quelques matériaux usuels.</w:t>
      </w:r>
    </w:p>
    <w:p w14:paraId="4CB3F896" w14:textId="07EBB007"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613" w:name="_Ref530004758"/>
      <w:r w:rsidRPr="00AE331A">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w:t>
      </w:r>
      <w:r w:rsidR="009521A5">
        <w:rPr>
          <w:rFonts w:ascii="Calibri" w:eastAsia="Times New Roman" w:hAnsi="Calibri" w:cs="Times New Roman"/>
          <w:i w:val="0"/>
          <w:iCs w:val="0"/>
          <w:color w:val="auto"/>
          <w:sz w:val="22"/>
          <w:szCs w:val="20"/>
          <w:lang w:eastAsia="fr-FR"/>
        </w:rPr>
        <w:fldChar w:fldCharType="end"/>
      </w:r>
      <w:bookmarkEnd w:id="613"/>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D726CB"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529072FC"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2A05EF">
        <w:rPr>
          <w:b/>
        </w:rPr>
        <w:t>[57]</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4BFD0B02"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6402858"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2A05EF" w:rsidRPr="002A05EF">
        <w:rPr>
          <w:b/>
          <w:iCs/>
        </w:rPr>
        <w:t xml:space="preserve">Figure </w:t>
      </w:r>
      <w:r w:rsidR="002A05EF" w:rsidRPr="002A05EF">
        <w:rPr>
          <w:b/>
          <w:iCs/>
          <w:noProof/>
        </w:rPr>
        <w:t>3.1</w:t>
      </w:r>
      <w:r w:rsidR="002A05EF" w:rsidRPr="002A05EF">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22479BE3"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614"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14"/>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2865709D"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2A05EF" w:rsidRPr="002A05EF">
        <w:rPr>
          <w:b/>
          <w:iCs/>
        </w:rPr>
        <w:t xml:space="preserve">Figure </w:t>
      </w:r>
      <w:r w:rsidR="002A05EF" w:rsidRPr="002A05EF">
        <w:rPr>
          <w:b/>
          <w:iCs/>
          <w:noProof/>
        </w:rPr>
        <w:t>3.1</w:t>
      </w:r>
      <w:r w:rsidR="002A05EF" w:rsidRPr="002A05EF">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1E84AC1D"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615"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615"/>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D726CB"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07B84189"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2A05EF">
        <w:rPr>
          <w:b/>
        </w:rPr>
        <w:t>3.3</w:t>
      </w:r>
      <w:r w:rsidR="0085283A" w:rsidRPr="0085283A">
        <w:rPr>
          <w:b/>
        </w:rPr>
        <w:fldChar w:fldCharType="end"/>
      </w:r>
      <w:r>
        <w:t>.</w:t>
      </w:r>
    </w:p>
    <w:p w14:paraId="233DAF58" w14:textId="191B1C43" w:rsidR="008F23B1" w:rsidRDefault="00504245" w:rsidP="00504245">
      <w:pPr>
        <w:pStyle w:val="Titre2"/>
        <w:ind w:left="709"/>
      </w:pPr>
      <w:bookmarkStart w:id="616" w:name="_Toc534896907"/>
      <w:r>
        <w:t>M</w:t>
      </w:r>
      <w:r w:rsidR="008F23B1">
        <w:t>odèles dynamiques des rotors</w:t>
      </w:r>
      <w:bookmarkEnd w:id="616"/>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617" w:name="_Toc534896908"/>
      <w:r w:rsidRPr="00FE7BC5">
        <w:t xml:space="preserve">Rotor rigide à </w:t>
      </w:r>
      <w:r>
        <w:t>quatres degrés deliberté</w:t>
      </w:r>
      <w:bookmarkEnd w:id="617"/>
    </w:p>
    <w:p w14:paraId="39849EF5" w14:textId="1D6A46C8"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2A05EF" w:rsidRPr="002A05EF">
        <w:rPr>
          <w:b/>
        </w:rPr>
        <w:t xml:space="preserve">Figure </w:t>
      </w:r>
      <w:r w:rsidR="002A05EF" w:rsidRPr="002A05EF">
        <w:rPr>
          <w:b/>
          <w:iCs/>
          <w:noProof/>
        </w:rPr>
        <w:t>3.2</w:t>
      </w:r>
      <w:r w:rsidR="002A05EF" w:rsidRPr="002A05EF">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D726CB"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D726CB"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D726CB"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D726CB"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18" w:name="_Ref527451513"/>
            <w:r w:rsidRPr="001C390D">
              <w:rPr>
                <w:rFonts w:ascii="Calibri" w:eastAsia="Times New Roman" w:hAnsi="Calibri" w:cs="Times New Roman"/>
                <w:i w:val="0"/>
                <w:iCs w:val="0"/>
                <w:color w:val="auto"/>
                <w:sz w:val="22"/>
                <w:szCs w:val="20"/>
                <w:lang w:eastAsia="fr-FR"/>
              </w:rPr>
              <w:t xml:space="preserve"> </w:t>
            </w:r>
            <w:bookmarkEnd w:id="618"/>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50C5B62E"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619"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19"/>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D726CB"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D726CB"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3"/>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D726CB"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D726CB"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0" w:name="_Ref529996805"/>
            <w:r w:rsidRPr="001C390D">
              <w:rPr>
                <w:rFonts w:ascii="Calibri" w:eastAsia="Times New Roman" w:hAnsi="Calibri" w:cs="Times New Roman"/>
                <w:i w:val="0"/>
                <w:iCs w:val="0"/>
                <w:color w:val="auto"/>
                <w:sz w:val="22"/>
                <w:szCs w:val="20"/>
                <w:lang w:eastAsia="fr-FR"/>
              </w:rPr>
              <w:t xml:space="preserve"> </w:t>
            </w:r>
            <w:bookmarkEnd w:id="620"/>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D726CB"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D726CB"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1" w:name="_Ref527450146"/>
            <w:r w:rsidRPr="001C390D">
              <w:rPr>
                <w:rFonts w:ascii="Calibri" w:eastAsia="Times New Roman" w:hAnsi="Calibri" w:cs="Times New Roman"/>
                <w:i w:val="0"/>
                <w:iCs w:val="0"/>
                <w:color w:val="auto"/>
                <w:sz w:val="22"/>
                <w:szCs w:val="20"/>
                <w:lang w:eastAsia="fr-FR"/>
              </w:rPr>
              <w:t xml:space="preserve"> </w:t>
            </w:r>
            <w:bookmarkEnd w:id="621"/>
          </w:p>
        </w:tc>
      </w:tr>
    </w:tbl>
    <w:p w14:paraId="46D477A2" w14:textId="199AC09C"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2A05EF">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D726CB"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D726CB"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2" w:name="_Ref527451487"/>
            <w:r w:rsidRPr="001C390D">
              <w:rPr>
                <w:rFonts w:ascii="Calibri" w:eastAsia="Times New Roman" w:hAnsi="Calibri" w:cs="Times New Roman"/>
                <w:i w:val="0"/>
                <w:iCs w:val="0"/>
                <w:color w:val="auto"/>
                <w:sz w:val="22"/>
                <w:szCs w:val="20"/>
                <w:lang w:eastAsia="fr-FR"/>
              </w:rPr>
              <w:t xml:space="preserve"> </w:t>
            </w:r>
            <w:bookmarkEnd w:id="622"/>
          </w:p>
        </w:tc>
      </w:tr>
    </w:tbl>
    <w:p w14:paraId="474240A0" w14:textId="065286BA"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2A05EF">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2A05EF">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3" w:name="_Ref532491934"/>
            <w:r w:rsidRPr="001C390D">
              <w:rPr>
                <w:rFonts w:ascii="Calibri" w:eastAsia="Times New Roman" w:hAnsi="Calibri" w:cs="Times New Roman"/>
                <w:i w:val="0"/>
                <w:iCs w:val="0"/>
                <w:color w:val="auto"/>
                <w:sz w:val="22"/>
                <w:szCs w:val="20"/>
                <w:lang w:eastAsia="fr-FR"/>
              </w:rPr>
              <w:t xml:space="preserve"> </w:t>
            </w:r>
            <w:bookmarkEnd w:id="623"/>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624" w:name="_Toc534896909"/>
      <w:r w:rsidRPr="005C43B6">
        <w:t xml:space="preserve">Rotor flexible à </w:t>
      </w:r>
      <m:oMath>
        <m:r>
          <m:rPr>
            <m:sty m:val="bi"/>
          </m:rPr>
          <w:rPr>
            <w:rFonts w:ascii="Cambria Math" w:hAnsi="Cambria Math"/>
          </w:rPr>
          <m:t>n</m:t>
        </m:r>
      </m:oMath>
      <w:r w:rsidRPr="005C43B6">
        <w:t xml:space="preserve"> degrés de liberté</w:t>
      </w:r>
      <w:bookmarkEnd w:id="624"/>
    </w:p>
    <w:p w14:paraId="7D17528C" w14:textId="77777777" w:rsidR="00946052" w:rsidRPr="00946052" w:rsidRDefault="00946052" w:rsidP="00946052"/>
    <w:p w14:paraId="006CD31F" w14:textId="12CD7370"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2A05EF">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2A05EF">
        <w:rPr>
          <w:b/>
        </w:rPr>
        <w:t>[50]</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5" w:name="_Ref532491926"/>
            <w:r w:rsidRPr="001C390D">
              <w:rPr>
                <w:rFonts w:ascii="Calibri" w:eastAsia="Times New Roman" w:hAnsi="Calibri" w:cs="Times New Roman"/>
                <w:i w:val="0"/>
                <w:iCs w:val="0"/>
                <w:color w:val="auto"/>
                <w:sz w:val="22"/>
                <w:szCs w:val="20"/>
                <w:lang w:eastAsia="fr-FR"/>
              </w:rPr>
              <w:t xml:space="preserve"> </w:t>
            </w:r>
            <w:bookmarkEnd w:id="625"/>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626" w:name="_Toc534896910"/>
      <w:r>
        <w:t>Méthode numérique d’intégration temporelles</w:t>
      </w:r>
      <w:bookmarkEnd w:id="626"/>
    </w:p>
    <w:p w14:paraId="34C0DD9D" w14:textId="77777777" w:rsidR="008F23B1" w:rsidRDefault="008F23B1" w:rsidP="008F23B1"/>
    <w:p w14:paraId="6602ACDF" w14:textId="131417AF"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2A05EF">
        <w:rPr>
          <w:b/>
        </w:rPr>
        <w:t>[52]</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7F99B6CD"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2A05EF">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2A05EF">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7" w:name="_Ref527642609"/>
            <w:r w:rsidRPr="001C390D">
              <w:rPr>
                <w:rFonts w:ascii="Calibri" w:eastAsia="Times New Roman" w:hAnsi="Calibri" w:cs="Times New Roman"/>
                <w:i w:val="0"/>
                <w:iCs w:val="0"/>
                <w:color w:val="auto"/>
                <w:sz w:val="22"/>
                <w:szCs w:val="20"/>
                <w:lang w:eastAsia="fr-FR"/>
              </w:rPr>
              <w:t xml:space="preserve"> </w:t>
            </w:r>
            <w:bookmarkEnd w:id="627"/>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D726CB"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D726CB"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8" w:name="_Ref527644224"/>
            <w:r w:rsidRPr="001C390D">
              <w:rPr>
                <w:rFonts w:ascii="Calibri" w:eastAsia="Times New Roman" w:hAnsi="Calibri" w:cs="Times New Roman"/>
                <w:i w:val="0"/>
                <w:iCs w:val="0"/>
                <w:color w:val="auto"/>
                <w:sz w:val="22"/>
                <w:szCs w:val="20"/>
                <w:lang w:eastAsia="fr-FR"/>
              </w:rPr>
              <w:t xml:space="preserve"> </w:t>
            </w:r>
            <w:bookmarkEnd w:id="628"/>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6A89520F"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2A05EF">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629" w:name="_Ref527647596"/>
            <w:r w:rsidRPr="00F37648">
              <w:rPr>
                <w:rFonts w:eastAsiaTheme="minorEastAsia"/>
              </w:rPr>
              <w:t xml:space="preserve"> </w:t>
            </w:r>
            <w:bookmarkEnd w:id="629"/>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D726CB"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D726CB"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867FD35"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2A05EF">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D726CB"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630" w:name="_Ref532560710"/>
            <w:r w:rsidRPr="00F37648">
              <w:rPr>
                <w:rFonts w:eastAsiaTheme="minorEastAsia"/>
              </w:rPr>
              <w:t xml:space="preserve"> </w:t>
            </w:r>
            <w:bookmarkEnd w:id="630"/>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D726CB"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D726CB"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0F3F3411"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2A05EF">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D726CB"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D726CB"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35AB52D8"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631"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31"/>
      <w:r>
        <w:rPr>
          <w:rFonts w:ascii="Calibri" w:eastAsia="Times New Roman" w:hAnsi="Calibri" w:cs="Times New Roman"/>
          <w:i w:val="0"/>
          <w:iCs w:val="0"/>
          <w:color w:val="auto"/>
          <w:sz w:val="22"/>
          <w:szCs w:val="20"/>
          <w:lang w:eastAsia="fr-FR"/>
        </w:rPr>
        <w:t> : algorithme utilisé pour l’analyse transitoire non linéaire</w:t>
      </w:r>
    </w:p>
    <w:p w14:paraId="5DEA9905" w14:textId="3818756E"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2A05EF" w:rsidRPr="002A05EF">
        <w:rPr>
          <w:b/>
          <w:iCs/>
        </w:rPr>
        <w:t>Figure 3.2</w:t>
      </w:r>
      <w:r w:rsidR="002A05EF" w:rsidRPr="002A05EF">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632" w:name="_Ref533776247"/>
      <w:bookmarkStart w:id="633" w:name="_Toc534896911"/>
      <w:r>
        <w:t>Vibration synchrone et sa solution périodique</w:t>
      </w:r>
      <w:bookmarkEnd w:id="632"/>
      <w:bookmarkEnd w:id="633"/>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3370CEDF"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2A05EF">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D726CB"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34" w:name="_Ref478549772"/>
            <w:bookmarkStart w:id="635" w:name="_Ref478549690"/>
            <w:r w:rsidRPr="00737867">
              <w:rPr>
                <w:rFonts w:ascii="Times New Roman" w:eastAsia="Times New Roman" w:hAnsi="Times New Roman"/>
                <w:b/>
                <w:iCs w:val="0"/>
                <w:color w:val="auto"/>
                <w:sz w:val="22"/>
                <w:szCs w:val="22"/>
                <w:lang w:eastAsia="fr-FR"/>
              </w:rPr>
              <w:t xml:space="preserve"> </w:t>
            </w:r>
            <w:bookmarkEnd w:id="634"/>
          </w:p>
        </w:tc>
        <w:bookmarkEnd w:id="635"/>
      </w:tr>
    </w:tbl>
    <w:p w14:paraId="4CC618A6" w14:textId="34494B10"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2A05EF">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D726CB"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36" w:name="_Ref532562776"/>
            <w:r>
              <w:rPr>
                <w:rFonts w:ascii="Times New Roman" w:eastAsia="Times New Roman" w:hAnsi="Times New Roman"/>
                <w:b/>
                <w:iCs w:val="0"/>
                <w:color w:val="auto"/>
                <w:sz w:val="22"/>
                <w:szCs w:val="22"/>
                <w:lang w:val="en-US" w:eastAsia="fr-FR"/>
              </w:rPr>
              <w:t xml:space="preserve"> </w:t>
            </w:r>
            <w:bookmarkEnd w:id="636"/>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D726CB"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37" w:name="_Ref507252382"/>
            <w:r w:rsidRPr="00BC5E15">
              <w:rPr>
                <w:rFonts w:ascii="Times New Roman" w:eastAsia="Times New Roman" w:hAnsi="Times New Roman"/>
                <w:b/>
                <w:iCs w:val="0"/>
                <w:color w:val="auto"/>
                <w:sz w:val="22"/>
                <w:szCs w:val="22"/>
                <w:lang w:eastAsia="fr-FR"/>
              </w:rPr>
              <w:t xml:space="preserve"> </w:t>
            </w:r>
            <w:bookmarkEnd w:id="637"/>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D726CB"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8AC5A8"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2A05EF">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3442AEF7"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2A05EF">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D726CB"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38" w:name="_Ref528576979"/>
            <w:r w:rsidRPr="00CE7924">
              <w:rPr>
                <w:rFonts w:ascii="Times New Roman" w:eastAsia="Times New Roman" w:hAnsi="Times New Roman"/>
                <w:b/>
                <w:iCs w:val="0"/>
                <w:color w:val="auto"/>
                <w:sz w:val="22"/>
                <w:szCs w:val="22"/>
                <w:lang w:eastAsia="fr-FR"/>
              </w:rPr>
              <w:t xml:space="preserve"> </w:t>
            </w:r>
            <w:bookmarkEnd w:id="638"/>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D726CB"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39" w:name="_Ref528576952"/>
            <w:r>
              <w:rPr>
                <w:rFonts w:ascii="Times New Roman" w:eastAsia="Times New Roman" w:hAnsi="Times New Roman"/>
                <w:b/>
                <w:iCs w:val="0"/>
                <w:color w:val="auto"/>
                <w:sz w:val="22"/>
                <w:szCs w:val="22"/>
                <w:lang w:val="en-US" w:eastAsia="fr-FR"/>
              </w:rPr>
              <w:t xml:space="preserve"> </w:t>
            </w:r>
            <w:bookmarkEnd w:id="639"/>
          </w:p>
        </w:tc>
      </w:tr>
    </w:tbl>
    <w:p w14:paraId="03487758" w14:textId="73FC0674"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2A05EF">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D726CB"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7FAD1DA7"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2A05EF" w:rsidRPr="002A05EF">
        <w:rPr>
          <w:b/>
          <w:i/>
          <w:iCs/>
        </w:rPr>
        <w:t xml:space="preserve">Figure </w:t>
      </w:r>
      <w:r w:rsidR="002A05EF" w:rsidRPr="002A05EF">
        <w:rPr>
          <w:b/>
          <w:i/>
          <w:iCs/>
          <w:noProof/>
        </w:rPr>
        <w:t>3.2</w:t>
      </w:r>
      <w:r w:rsidR="002A05EF" w:rsidRPr="002A05EF">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2A05EF">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2A05EF">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5BE3555A"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4C6B9037"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2A05EF">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537483A4"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640" w:name="_Ref528059593"/>
      <w:r w:rsidRPr="00823B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40"/>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D726CB"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07D85349"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2A05EF" w:rsidRPr="002A05EF">
        <w:rPr>
          <w:b/>
        </w:rPr>
        <w:t xml:space="preserve">Figure </w:t>
      </w:r>
      <w:r w:rsidR="002A05EF" w:rsidRPr="002A05EF">
        <w:rPr>
          <w:b/>
          <w:noProof/>
        </w:rPr>
        <w:t>3.2</w:t>
      </w:r>
      <w:r w:rsidR="002A05EF" w:rsidRPr="002A05EF">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7918B603" w:rsidR="008F23B1" w:rsidRDefault="008F23B1" w:rsidP="008F23B1">
      <w:pPr>
        <w:jc w:val="center"/>
      </w:pPr>
      <w:bookmarkStart w:id="641"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2A05EF">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2A05EF">
        <w:rPr>
          <w:noProof/>
        </w:rPr>
        <w:t>5</w:t>
      </w:r>
      <w:r w:rsidR="00B46355">
        <w:rPr>
          <w:noProof/>
        </w:rPr>
        <w:fldChar w:fldCharType="end"/>
      </w:r>
      <w:bookmarkEnd w:id="641"/>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642" w:name="_Ref533770770"/>
      <w:bookmarkStart w:id="643" w:name="_Toc534896912"/>
      <w:r>
        <w:lastRenderedPageBreak/>
        <w:t>Modélisation du balourd thermique</w:t>
      </w:r>
      <w:bookmarkEnd w:id="642"/>
      <w:bookmarkEnd w:id="643"/>
    </w:p>
    <w:p w14:paraId="78C454BE" w14:textId="77777777" w:rsidR="008F23B1" w:rsidRDefault="008F23B1" w:rsidP="008F23B1">
      <w:pPr>
        <w:spacing w:line="360" w:lineRule="auto"/>
      </w:pPr>
    </w:p>
    <w:p w14:paraId="1EF40791" w14:textId="3BE0414F"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2A05EF">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2A05EF">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644" w:name="_Toc534896913"/>
      <w:r>
        <w:t>Approche des masses conconcentrées</w:t>
      </w:r>
      <w:bookmarkEnd w:id="644"/>
    </w:p>
    <w:p w14:paraId="195DFBCA" w14:textId="77777777" w:rsidR="00377126" w:rsidRPr="00377126" w:rsidRDefault="00377126" w:rsidP="00377126"/>
    <w:p w14:paraId="47982632" w14:textId="4DC91225"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2A05EF" w:rsidRPr="002A05EF">
        <w:rPr>
          <w:b/>
        </w:rPr>
        <w:t>Figure 3.3</w:t>
      </w:r>
      <w:r w:rsidR="002A05EF" w:rsidRPr="002A05EF">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D726CB"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D726CB"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6E39CFFB"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645"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45"/>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D726CB"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D726CB"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646"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7" w:name="_Ref528586408"/>
            <w:r w:rsidRPr="00222B71">
              <w:rPr>
                <w:rFonts w:ascii="Calibri" w:eastAsia="Times New Roman" w:hAnsi="Calibri" w:cs="Times New Roman"/>
                <w:i w:val="0"/>
                <w:iCs w:val="0"/>
                <w:color w:val="auto"/>
                <w:sz w:val="22"/>
                <w:szCs w:val="20"/>
                <w:lang w:eastAsia="fr-FR"/>
              </w:rPr>
              <w:t xml:space="preserve"> </w:t>
            </w:r>
            <w:bookmarkEnd w:id="647"/>
          </w:p>
        </w:tc>
      </w:tr>
    </w:tbl>
    <w:p w14:paraId="1BC20D96" w14:textId="77777777" w:rsidR="008F23B1" w:rsidRPr="00291150" w:rsidRDefault="008F23B1" w:rsidP="00377126">
      <w:pPr>
        <w:pStyle w:val="Titre3"/>
        <w:ind w:left="709"/>
      </w:pPr>
      <w:bookmarkStart w:id="648" w:name="_Toc534896914"/>
      <w:r>
        <w:t>Approche de défauts de la fibre neutre</w:t>
      </w:r>
      <w:bookmarkEnd w:id="646"/>
      <w:bookmarkEnd w:id="648"/>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D726CB"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D726CB"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D726CB"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D726CB"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D726CB"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D726CB"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9" w:name="_Ref528591501"/>
            <w:r w:rsidRPr="00222B71">
              <w:rPr>
                <w:rFonts w:ascii="Calibri" w:eastAsia="Times New Roman" w:hAnsi="Calibri" w:cs="Times New Roman"/>
                <w:i w:val="0"/>
                <w:iCs w:val="0"/>
                <w:color w:val="auto"/>
                <w:sz w:val="22"/>
                <w:szCs w:val="20"/>
                <w:lang w:eastAsia="fr-FR"/>
              </w:rPr>
              <w:t xml:space="preserve"> </w:t>
            </w:r>
            <w:bookmarkEnd w:id="649"/>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D726CB"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D726CB"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D726CB"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50" w:name="_Ref532583633"/>
            <w:r w:rsidRPr="00222B71">
              <w:rPr>
                <w:rFonts w:ascii="Calibri" w:eastAsia="Times New Roman" w:hAnsi="Calibri" w:cs="Times New Roman"/>
                <w:i w:val="0"/>
                <w:iCs w:val="0"/>
                <w:color w:val="auto"/>
                <w:sz w:val="22"/>
                <w:szCs w:val="20"/>
                <w:lang w:eastAsia="fr-FR"/>
              </w:rPr>
              <w:t xml:space="preserve"> </w:t>
            </w:r>
            <w:bookmarkEnd w:id="650"/>
          </w:p>
        </w:tc>
      </w:tr>
    </w:tbl>
    <w:p w14:paraId="78B03BAA" w14:textId="20CA995D"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2A05EF">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D726CB"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651" w:name="_Toc534896915"/>
      <w:r>
        <w:t>Conclusion</w:t>
      </w:r>
      <w:bookmarkEnd w:id="651"/>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652" w:name="_Toc534896916"/>
      <w:r>
        <w:lastRenderedPageBreak/>
        <w:t>Chapitre 4</w:t>
      </w:r>
      <w:r w:rsidR="00B431E6">
        <w:t xml:space="preserve"> : </w:t>
      </w:r>
      <w:r>
        <w:br/>
      </w:r>
      <w:r w:rsidR="00B431E6">
        <w:t>Simulations numériques</w:t>
      </w:r>
      <w:bookmarkEnd w:id="652"/>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53" w:name="_Toc533772322"/>
      <w:bookmarkStart w:id="654" w:name="_Toc533774394"/>
      <w:bookmarkStart w:id="655" w:name="_Toc533775586"/>
      <w:bookmarkStart w:id="656" w:name="_Toc533776230"/>
      <w:bookmarkStart w:id="657" w:name="_Toc533776357"/>
      <w:bookmarkStart w:id="658" w:name="_Toc533777582"/>
      <w:bookmarkStart w:id="659" w:name="_Toc534279490"/>
      <w:bookmarkStart w:id="660" w:name="_Toc534279588"/>
      <w:bookmarkStart w:id="661" w:name="_Toc534279666"/>
      <w:bookmarkStart w:id="662" w:name="_Toc534290962"/>
      <w:bookmarkStart w:id="663" w:name="_Toc534293244"/>
      <w:bookmarkStart w:id="664" w:name="_Toc534293528"/>
      <w:bookmarkStart w:id="665" w:name="_Toc534293606"/>
      <w:bookmarkStart w:id="666" w:name="_Toc534387905"/>
      <w:bookmarkStart w:id="667" w:name="_Toc534410876"/>
      <w:bookmarkStart w:id="668" w:name="_Toc534620790"/>
      <w:bookmarkStart w:id="669" w:name="_Toc534621276"/>
      <w:bookmarkStart w:id="670" w:name="_Toc534621381"/>
      <w:bookmarkStart w:id="671" w:name="_Toc534621488"/>
      <w:bookmarkStart w:id="672" w:name="_Toc534625147"/>
      <w:bookmarkStart w:id="673" w:name="_Toc534631447"/>
      <w:bookmarkStart w:id="674" w:name="_Toc534631547"/>
      <w:bookmarkStart w:id="675" w:name="_Toc534631900"/>
      <w:bookmarkStart w:id="676" w:name="_Toc534632133"/>
      <w:bookmarkStart w:id="677" w:name="_Toc534632345"/>
      <w:bookmarkStart w:id="678" w:name="_Toc534632467"/>
      <w:bookmarkStart w:id="679" w:name="_Toc534632566"/>
      <w:bookmarkStart w:id="680" w:name="_Toc534633859"/>
      <w:bookmarkStart w:id="681" w:name="_Toc534634203"/>
      <w:bookmarkStart w:id="682" w:name="_Toc534634607"/>
      <w:bookmarkStart w:id="683" w:name="_Toc534634982"/>
      <w:bookmarkStart w:id="684" w:name="_Toc534635082"/>
      <w:bookmarkStart w:id="685" w:name="_Toc534635182"/>
      <w:bookmarkStart w:id="686" w:name="_Toc534635282"/>
      <w:bookmarkStart w:id="687" w:name="_Toc534635382"/>
      <w:bookmarkStart w:id="688" w:name="_Toc534635503"/>
      <w:bookmarkStart w:id="689" w:name="_Toc534635602"/>
      <w:bookmarkStart w:id="690" w:name="_Toc534636652"/>
      <w:bookmarkStart w:id="691" w:name="_Toc534638280"/>
      <w:bookmarkStart w:id="692" w:name="_Toc534638366"/>
      <w:bookmarkStart w:id="693" w:name="_Toc534638733"/>
      <w:bookmarkStart w:id="694" w:name="_Toc534640588"/>
      <w:bookmarkStart w:id="695" w:name="_Toc534650398"/>
      <w:bookmarkStart w:id="696" w:name="_Toc534707674"/>
      <w:bookmarkStart w:id="697" w:name="_Toc534719979"/>
      <w:bookmarkStart w:id="698" w:name="_Toc534720662"/>
      <w:bookmarkStart w:id="699" w:name="_Toc534721434"/>
      <w:bookmarkStart w:id="700" w:name="_Toc534723212"/>
      <w:bookmarkStart w:id="701" w:name="_Toc534724124"/>
      <w:bookmarkStart w:id="702" w:name="_Toc534724669"/>
      <w:bookmarkStart w:id="703" w:name="_Toc534724973"/>
      <w:bookmarkStart w:id="704" w:name="_Toc534725644"/>
      <w:bookmarkStart w:id="705" w:name="_Toc534729727"/>
      <w:bookmarkStart w:id="706" w:name="_Toc534792276"/>
      <w:bookmarkStart w:id="707" w:name="_Toc534792925"/>
      <w:bookmarkStart w:id="708" w:name="_Toc534793251"/>
      <w:bookmarkStart w:id="709" w:name="_Toc534794009"/>
      <w:bookmarkStart w:id="710" w:name="_Toc534794104"/>
      <w:bookmarkStart w:id="711" w:name="_Toc534794201"/>
      <w:bookmarkStart w:id="712" w:name="_Toc534796833"/>
      <w:bookmarkStart w:id="713" w:name="_Toc534878089"/>
      <w:bookmarkStart w:id="714" w:name="_Toc534878183"/>
      <w:bookmarkStart w:id="715" w:name="_Toc534880521"/>
      <w:bookmarkStart w:id="716" w:name="_Toc534895253"/>
      <w:bookmarkStart w:id="717" w:name="_Toc534895970"/>
      <w:bookmarkStart w:id="718" w:name="_Toc534896524"/>
      <w:bookmarkStart w:id="719" w:name="_Toc534896917"/>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20" w:name="_Toc534793252"/>
      <w:bookmarkStart w:id="721" w:name="_Toc534794010"/>
      <w:bookmarkStart w:id="722" w:name="_Toc534794105"/>
      <w:bookmarkStart w:id="723" w:name="_Toc534794202"/>
      <w:bookmarkStart w:id="724" w:name="_Toc534796834"/>
      <w:bookmarkStart w:id="725" w:name="_Toc534878090"/>
      <w:bookmarkStart w:id="726" w:name="_Toc534878184"/>
      <w:bookmarkStart w:id="727" w:name="_Toc534880522"/>
      <w:bookmarkStart w:id="728" w:name="_Toc534895254"/>
      <w:bookmarkStart w:id="729" w:name="_Toc534895971"/>
      <w:bookmarkStart w:id="730" w:name="_Toc534896525"/>
      <w:bookmarkStart w:id="731" w:name="_Toc534896918"/>
      <w:bookmarkEnd w:id="720"/>
      <w:bookmarkEnd w:id="721"/>
      <w:bookmarkEnd w:id="722"/>
      <w:bookmarkEnd w:id="723"/>
      <w:bookmarkEnd w:id="724"/>
      <w:bookmarkEnd w:id="725"/>
      <w:bookmarkEnd w:id="726"/>
      <w:bookmarkEnd w:id="727"/>
      <w:bookmarkEnd w:id="728"/>
      <w:bookmarkEnd w:id="729"/>
      <w:bookmarkEnd w:id="730"/>
      <w:bookmarkEnd w:id="731"/>
    </w:p>
    <w:p w14:paraId="14BE9E13" w14:textId="5B661D98" w:rsidR="00B431E6" w:rsidRDefault="00B431E6" w:rsidP="006A3D40">
      <w:pPr>
        <w:pStyle w:val="Titre2"/>
        <w:ind w:left="709" w:hanging="709"/>
      </w:pPr>
      <w:bookmarkStart w:id="732" w:name="_Toc534896919"/>
      <w:r>
        <w:t>Modèle complet et non linéaire de l’effet Morton</w:t>
      </w:r>
      <w:bookmarkEnd w:id="732"/>
    </w:p>
    <w:p w14:paraId="6FC30016" w14:textId="77777777" w:rsidR="00B431E6" w:rsidRDefault="00B431E6" w:rsidP="003537CB">
      <w:pPr>
        <w:pStyle w:val="Titre3"/>
        <w:ind w:left="709"/>
      </w:pPr>
      <w:bookmarkStart w:id="733" w:name="_Toc534896920"/>
      <w:r>
        <w:t>Approche du moyennage du flux thermique dans le temps</w:t>
      </w:r>
      <w:bookmarkEnd w:id="733"/>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37EDE0C2"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2A05EF" w:rsidRPr="002A05EF">
        <w:rPr>
          <w:b/>
          <w:color w:val="000000" w:themeColor="text1"/>
        </w:rPr>
        <w:t xml:space="preserve">Figure </w:t>
      </w:r>
      <w:r w:rsidR="002A05EF" w:rsidRPr="002A05EF">
        <w:rPr>
          <w:b/>
          <w:i/>
          <w:noProof/>
        </w:rPr>
        <w:t>4.1</w:t>
      </w:r>
      <w:r w:rsidR="002A05EF" w:rsidRPr="002A05EF">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6150" cy="3021996"/>
                    </a:xfrm>
                    <a:prstGeom prst="rect">
                      <a:avLst/>
                    </a:prstGeom>
                  </pic:spPr>
                </pic:pic>
              </a:graphicData>
            </a:graphic>
          </wp:inline>
        </w:drawing>
      </w:r>
    </w:p>
    <w:p w14:paraId="35A99739" w14:textId="75680DE2" w:rsidR="00B431E6" w:rsidRPr="00935A0C" w:rsidRDefault="00B431E6" w:rsidP="00B431E6">
      <w:pPr>
        <w:pStyle w:val="Lgende"/>
        <w:spacing w:line="360" w:lineRule="auto"/>
        <w:jc w:val="center"/>
        <w:rPr>
          <w:i w:val="0"/>
          <w:sz w:val="22"/>
        </w:rPr>
      </w:pPr>
      <w:bookmarkStart w:id="734"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1</w:t>
      </w:r>
      <w:r w:rsidR="007B73B8">
        <w:rPr>
          <w:i w:val="0"/>
          <w:sz w:val="22"/>
        </w:rPr>
        <w:fldChar w:fldCharType="end"/>
      </w:r>
      <w:bookmarkEnd w:id="734"/>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573EF69A"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2A05EF">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D726CB"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D726CB"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735" w:name="_Ref525134360"/>
            <w:bookmarkStart w:id="736"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735"/>
          </w:p>
        </w:tc>
        <w:bookmarkEnd w:id="736"/>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D726CB"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737" w:name="_Toc534896921"/>
      <w:r>
        <w:t>Algorithme de l’effet Morton</w:t>
      </w:r>
      <w:bookmarkEnd w:id="737"/>
      <w:r>
        <w:t xml:space="preserve"> </w:t>
      </w:r>
    </w:p>
    <w:p w14:paraId="2ABF8127" w14:textId="6943F27C"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2A05EF" w:rsidRPr="002A05EF">
        <w:t>Figure 4.1</w:t>
      </w:r>
      <w:r w:rsidR="002A05EF" w:rsidRPr="002A05EF">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63554D29" w:rsidR="00B431E6" w:rsidRPr="00733813" w:rsidRDefault="00B431E6" w:rsidP="00B431E6">
      <w:pPr>
        <w:pStyle w:val="Lgende"/>
        <w:jc w:val="center"/>
        <w:rPr>
          <w:i w:val="0"/>
          <w:sz w:val="22"/>
        </w:rPr>
      </w:pPr>
      <w:bookmarkStart w:id="738"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2</w:t>
      </w:r>
      <w:r w:rsidR="007B73B8">
        <w:rPr>
          <w:i w:val="0"/>
          <w:sz w:val="22"/>
        </w:rPr>
        <w:fldChar w:fldCharType="end"/>
      </w:r>
      <w:bookmarkEnd w:id="738"/>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009CEF5C"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2A05EF">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694952" cy="5243599"/>
                    </a:xfrm>
                    <a:prstGeom prst="rect">
                      <a:avLst/>
                    </a:prstGeom>
                  </pic:spPr>
                </pic:pic>
              </a:graphicData>
            </a:graphic>
          </wp:inline>
        </w:drawing>
      </w:r>
    </w:p>
    <w:p w14:paraId="4BA3C802" w14:textId="064DE267" w:rsidR="00643557" w:rsidRDefault="00643557" w:rsidP="00643557">
      <w:pPr>
        <w:pStyle w:val="Lgende"/>
        <w:jc w:val="center"/>
      </w:pPr>
      <w:bookmarkStart w:id="739"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3</w:t>
      </w:r>
      <w:r w:rsidR="007B73B8">
        <w:rPr>
          <w:i w:val="0"/>
          <w:sz w:val="22"/>
        </w:rPr>
        <w:fldChar w:fldCharType="end"/>
      </w:r>
      <w:bookmarkEnd w:id="739"/>
      <w:r w:rsidRPr="00CE45D8">
        <w:rPr>
          <w:i w:val="0"/>
          <w:sz w:val="22"/>
        </w:rPr>
        <w:t> :</w:t>
      </w:r>
      <w:r>
        <w:rPr>
          <w:i w:val="0"/>
          <w:sz w:val="22"/>
        </w:rPr>
        <w:t xml:space="preserve"> Algorithme de l’effet Morton</w:t>
      </w:r>
    </w:p>
    <w:p w14:paraId="6DC69DFE" w14:textId="616A22C3"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2A05EF" w:rsidRPr="002A05EF">
        <w:rPr>
          <w:b/>
        </w:rPr>
        <w:t xml:space="preserve">Figure </w:t>
      </w:r>
      <w:r w:rsidR="002A05EF" w:rsidRPr="002A05EF">
        <w:rPr>
          <w:b/>
          <w:noProof/>
        </w:rPr>
        <w:t>4.1</w:t>
      </w:r>
      <w:r w:rsidR="002A05EF" w:rsidRPr="002A05EF">
        <w:rPr>
          <w:b/>
          <w:noProof/>
        </w:rPr>
        <w:noBreakHyphen/>
        <w:t>3</w:t>
      </w:r>
      <w:r w:rsidR="00C60449" w:rsidRPr="00C60449">
        <w:rPr>
          <w:b/>
        </w:rPr>
        <w:fldChar w:fldCharType="end"/>
      </w:r>
      <w:r>
        <w:t>.</w:t>
      </w:r>
    </w:p>
    <w:p w14:paraId="43FCB475" w14:textId="72C2C4BE"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2A05EF">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740" w:name="_Toc534896922"/>
      <w:r>
        <w:t>Description du Banc de l’Effet Morton (BEM)</w:t>
      </w:r>
      <w:bookmarkEnd w:id="740"/>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741" w:name="_Toc534896923"/>
      <w:r>
        <w:t>Caractéristiques du palier testé et lubrifiant</w:t>
      </w:r>
      <w:bookmarkEnd w:id="741"/>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0A0144EF"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742"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742"/>
      <w:r w:rsidRPr="00D842A2">
        <w:rPr>
          <w:rFonts w:ascii="Calibri" w:eastAsia="Times New Roman" w:hAnsi="Calibri" w:cs="Times New Roman"/>
          <w:i w:val="0"/>
          <w:iCs w:val="0"/>
          <w:color w:val="auto"/>
          <w:sz w:val="22"/>
          <w:szCs w:val="20"/>
          <w:lang w:eastAsia="fr-FR"/>
        </w:rPr>
        <w:t xml:space="preserve"> : Palier testé</w:t>
      </w:r>
    </w:p>
    <w:p w14:paraId="5596AA01" w14:textId="0D5211B7"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2A05EF" w:rsidRPr="002A05EF">
        <w:rPr>
          <w:b/>
        </w:rPr>
        <w:t xml:space="preserve">Figure </w:t>
      </w:r>
      <w:r w:rsidR="002A05EF" w:rsidRPr="002A05EF">
        <w:rPr>
          <w:b/>
          <w:noProof/>
        </w:rPr>
        <w:t>4.2</w:t>
      </w:r>
      <w:r w:rsidR="002A05EF" w:rsidRPr="002A05EF">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0A9326B9"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2A05EF" w:rsidRPr="002A05EF">
        <w:rPr>
          <w:b/>
        </w:rPr>
        <w:t xml:space="preserve">Tableau </w:t>
      </w:r>
      <w:r w:rsidR="002A05EF" w:rsidRPr="002A05EF">
        <w:rPr>
          <w:b/>
          <w:noProof/>
        </w:rPr>
        <w:t>4.2</w:t>
      </w:r>
      <w:r w:rsidR="002A05EF" w:rsidRPr="002A05EF">
        <w:rPr>
          <w:b/>
          <w:noProof/>
        </w:rPr>
        <w:noBreakHyphen/>
        <w:t>1</w:t>
      </w:r>
      <w:r w:rsidRPr="0057433F">
        <w:rPr>
          <w:b/>
        </w:rPr>
        <w:fldChar w:fldCharType="end"/>
      </w:r>
      <w:r>
        <w:t>.</w:t>
      </w:r>
    </w:p>
    <w:p w14:paraId="23D43CF5" w14:textId="051D913C"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743"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743"/>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744" w:name="_Toc534896924"/>
      <w:r>
        <w:t>Configuration du rotor 430mm</w:t>
      </w:r>
      <w:bookmarkEnd w:id="744"/>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4772362" cy="2078439"/>
                    </a:xfrm>
                    <a:prstGeom prst="rect">
                      <a:avLst/>
                    </a:prstGeom>
                  </pic:spPr>
                </pic:pic>
              </a:graphicData>
            </a:graphic>
          </wp:inline>
        </w:drawing>
      </w:r>
    </w:p>
    <w:p w14:paraId="2127BDDB" w14:textId="27E9CBD8"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745"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45"/>
      <w:r>
        <w:rPr>
          <w:rFonts w:ascii="Calibri" w:eastAsia="Times New Roman" w:hAnsi="Calibri" w:cs="Times New Roman"/>
          <w:i w:val="0"/>
          <w:iCs w:val="0"/>
          <w:color w:val="auto"/>
          <w:sz w:val="22"/>
          <w:szCs w:val="20"/>
          <w:lang w:eastAsia="fr-FR"/>
        </w:rPr>
        <w:t> : La configuration du rotor 430mm</w:t>
      </w:r>
    </w:p>
    <w:p w14:paraId="0CAB3036" w14:textId="132B407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2A05EF" w:rsidRPr="002A05EF">
        <w:rPr>
          <w:b/>
          <w:iCs/>
        </w:rPr>
        <w:t>Figure</w:t>
      </w:r>
      <w:r w:rsidR="002A05EF" w:rsidRPr="002A05EF">
        <w:rPr>
          <w:iCs/>
        </w:rPr>
        <w:t xml:space="preserve"> </w:t>
      </w:r>
      <w:r w:rsidR="002A05EF" w:rsidRPr="002A05EF">
        <w:rPr>
          <w:b/>
          <w:i/>
          <w:iCs/>
        </w:rPr>
        <w:t>4.2</w:t>
      </w:r>
      <w:r w:rsidR="002A05EF" w:rsidRPr="002A05EF">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2A05EF" w:rsidRPr="002A05EF">
        <w:rPr>
          <w:b/>
        </w:rPr>
        <w:t xml:space="preserve">Tableau </w:t>
      </w:r>
      <w:r w:rsidR="002A05EF" w:rsidRPr="002A05EF">
        <w:rPr>
          <w:b/>
          <w:iCs/>
          <w:noProof/>
        </w:rPr>
        <w:t>4.2</w:t>
      </w:r>
      <w:r w:rsidR="002A05EF" w:rsidRPr="002A05EF">
        <w:rPr>
          <w:b/>
          <w:iCs/>
          <w:noProof/>
        </w:rPr>
        <w:noBreakHyphen/>
        <w:t>2</w:t>
      </w:r>
      <w:r w:rsidRPr="00255AF6">
        <w:rPr>
          <w:b/>
        </w:rPr>
        <w:fldChar w:fldCharType="end"/>
      </w:r>
      <w:r>
        <w:t xml:space="preserve">. </w:t>
      </w:r>
    </w:p>
    <w:p w14:paraId="1E653D31" w14:textId="34760C8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746" w:name="_Ref531165681"/>
      <w:r w:rsidRPr="00901BDC">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746"/>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78882BF0"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4BF6B95F" w:rsidR="00B431E6" w:rsidRPr="00134C82" w:rsidRDefault="00B431E6" w:rsidP="00B431E6">
      <w:pPr>
        <w:pStyle w:val="Lgende"/>
        <w:jc w:val="center"/>
        <w:rPr>
          <w:rFonts w:ascii="Calibri" w:hAnsi="Calibri" w:cs="Calibri"/>
          <w:i w:val="0"/>
          <w:iCs w:val="0"/>
          <w:color w:val="000000"/>
          <w:sz w:val="22"/>
          <w:szCs w:val="24"/>
        </w:rPr>
      </w:pPr>
      <w:bookmarkStart w:id="747"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47"/>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1B76FABA" w:rsidR="00B431E6" w:rsidRPr="00134C82" w:rsidRDefault="00B431E6" w:rsidP="00B431E6">
      <w:pPr>
        <w:pStyle w:val="Lgende"/>
        <w:jc w:val="center"/>
        <w:rPr>
          <w:rFonts w:ascii="Calibri" w:hAnsi="Calibri" w:cs="Calibri"/>
          <w:i w:val="0"/>
          <w:iCs w:val="0"/>
          <w:color w:val="000000"/>
          <w:sz w:val="22"/>
          <w:szCs w:val="24"/>
        </w:rPr>
      </w:pPr>
      <w:bookmarkStart w:id="748"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48"/>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39703EB" w:rsidR="00B431E6" w:rsidRPr="00EC09BF" w:rsidRDefault="00B431E6" w:rsidP="00B431E6">
      <w:pPr>
        <w:pStyle w:val="Lgende"/>
        <w:jc w:val="center"/>
        <w:rPr>
          <w:rFonts w:ascii="Calibri" w:hAnsi="Calibri" w:cs="Calibri"/>
          <w:i w:val="0"/>
          <w:iCs w:val="0"/>
          <w:color w:val="000000"/>
          <w:sz w:val="22"/>
          <w:szCs w:val="24"/>
        </w:rPr>
      </w:pPr>
      <w:bookmarkStart w:id="749"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49"/>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5BAB0E09" w:rsidR="00B431E6" w:rsidRDefault="00B431E6" w:rsidP="00B431E6">
      <w:pPr>
        <w:pStyle w:val="Lgende"/>
        <w:spacing w:after="0"/>
        <w:jc w:val="center"/>
        <w:rPr>
          <w:rFonts w:ascii="Calibri" w:hAnsi="Calibri" w:cs="Calibri"/>
          <w:i w:val="0"/>
          <w:iCs w:val="0"/>
          <w:color w:val="000000"/>
          <w:sz w:val="22"/>
          <w:szCs w:val="24"/>
        </w:rPr>
      </w:pPr>
      <w:bookmarkStart w:id="750"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50"/>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5D69DBB"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751" w:name="_Toc534896925"/>
      <w:r>
        <w:lastRenderedPageBreak/>
        <w:t>Configuration du rotor 700mm</w:t>
      </w:r>
      <w:bookmarkEnd w:id="751"/>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375612" cy="2342942"/>
                    </a:xfrm>
                    <a:prstGeom prst="rect">
                      <a:avLst/>
                    </a:prstGeom>
                  </pic:spPr>
                </pic:pic>
              </a:graphicData>
            </a:graphic>
          </wp:inline>
        </w:drawing>
      </w:r>
    </w:p>
    <w:p w14:paraId="074877AA" w14:textId="7083564A" w:rsidR="00B431E6" w:rsidRPr="00693D56" w:rsidRDefault="00B431E6" w:rsidP="00B431E6">
      <w:pPr>
        <w:pStyle w:val="Lgende"/>
        <w:jc w:val="center"/>
        <w:rPr>
          <w:rFonts w:ascii="Calibri" w:hAnsi="Calibri" w:cs="Calibri"/>
          <w:i w:val="0"/>
          <w:iCs w:val="0"/>
          <w:color w:val="000000"/>
          <w:sz w:val="22"/>
          <w:szCs w:val="24"/>
        </w:rPr>
      </w:pPr>
      <w:bookmarkStart w:id="752"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752"/>
      <w:r w:rsidRPr="00FC14C6">
        <w:rPr>
          <w:rFonts w:ascii="Calibri" w:hAnsi="Calibri" w:cs="Calibri"/>
          <w:i w:val="0"/>
          <w:iCs w:val="0"/>
          <w:color w:val="000000"/>
          <w:sz w:val="22"/>
          <w:szCs w:val="24"/>
        </w:rPr>
        <w:t> : La configuration du rotor 700mm</w:t>
      </w:r>
    </w:p>
    <w:p w14:paraId="02235EA6" w14:textId="2493A02E"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2A05EF" w:rsidRPr="002A05EF">
        <w:rPr>
          <w:rFonts w:cs="Calibri"/>
          <w:b/>
          <w:color w:val="000000"/>
          <w:szCs w:val="24"/>
        </w:rPr>
        <w:t xml:space="preserve">Figure </w:t>
      </w:r>
      <w:r w:rsidR="002A05EF" w:rsidRPr="002A05EF">
        <w:rPr>
          <w:rFonts w:cs="Calibri"/>
          <w:b/>
          <w:iCs/>
          <w:noProof/>
          <w:color w:val="000000"/>
          <w:szCs w:val="24"/>
        </w:rPr>
        <w:t>4.2</w:t>
      </w:r>
      <w:r w:rsidR="002A05EF" w:rsidRPr="002A05EF">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2A05EF" w:rsidRPr="002A05EF">
        <w:rPr>
          <w:rFonts w:cs="Calibri"/>
          <w:b/>
          <w:color w:val="000000"/>
          <w:szCs w:val="24"/>
        </w:rPr>
        <w:t xml:space="preserve">Tableau </w:t>
      </w:r>
      <w:r w:rsidR="002A05EF" w:rsidRPr="002A05EF">
        <w:rPr>
          <w:rFonts w:cs="Calibri"/>
          <w:b/>
          <w:i/>
          <w:iCs/>
          <w:noProof/>
          <w:color w:val="000000"/>
          <w:szCs w:val="24"/>
        </w:rPr>
        <w:t>4.2</w:t>
      </w:r>
      <w:r w:rsidR="002A05EF" w:rsidRPr="002A05EF">
        <w:rPr>
          <w:rFonts w:cs="Calibri"/>
          <w:b/>
          <w:i/>
          <w:iCs/>
          <w:noProof/>
          <w:color w:val="000000"/>
          <w:szCs w:val="24"/>
        </w:rPr>
        <w:noBreakHyphen/>
        <w:t>3</w:t>
      </w:r>
      <w:r w:rsidRPr="001A7513">
        <w:rPr>
          <w:b/>
        </w:rPr>
        <w:fldChar w:fldCharType="end"/>
      </w:r>
    </w:p>
    <w:p w14:paraId="21F2A806" w14:textId="5903F365" w:rsidR="00B431E6" w:rsidRPr="00FC14C6" w:rsidRDefault="00B431E6" w:rsidP="00B431E6">
      <w:pPr>
        <w:pStyle w:val="Lgende"/>
        <w:spacing w:after="0"/>
        <w:jc w:val="center"/>
        <w:rPr>
          <w:rFonts w:ascii="Calibri" w:hAnsi="Calibri" w:cs="Calibri"/>
          <w:i w:val="0"/>
          <w:iCs w:val="0"/>
          <w:color w:val="000000"/>
          <w:sz w:val="22"/>
          <w:szCs w:val="24"/>
        </w:rPr>
      </w:pPr>
      <w:bookmarkStart w:id="753"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753"/>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1D9921D3" w14:textId="54AB4655"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557954" cy="3041533"/>
                    </a:xfrm>
                    <a:prstGeom prst="rect">
                      <a:avLst/>
                    </a:prstGeom>
                  </pic:spPr>
                </pic:pic>
              </a:graphicData>
            </a:graphic>
          </wp:inline>
        </w:drawing>
      </w:r>
    </w:p>
    <w:p w14:paraId="78C9ECD4" w14:textId="1B2EC3A6"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600201" cy="3069725"/>
                    </a:xfrm>
                    <a:prstGeom prst="rect">
                      <a:avLst/>
                    </a:prstGeom>
                  </pic:spPr>
                </pic:pic>
              </a:graphicData>
            </a:graphic>
          </wp:inline>
        </w:drawing>
      </w:r>
    </w:p>
    <w:p w14:paraId="1C5A5EBB" w14:textId="2CF6AD81"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24D83ACB"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565D229F" w:rsidR="00B431E6" w:rsidRDefault="00B431E6" w:rsidP="00B431E6">
      <w:pPr>
        <w:pStyle w:val="Lgende"/>
        <w:spacing w:after="0"/>
        <w:jc w:val="center"/>
        <w:rPr>
          <w:rFonts w:ascii="Calibri" w:hAnsi="Calibri" w:cs="Calibri"/>
          <w:i w:val="0"/>
          <w:iCs w:val="0"/>
          <w:color w:val="000000"/>
          <w:sz w:val="22"/>
          <w:szCs w:val="24"/>
        </w:rPr>
      </w:pPr>
      <w:bookmarkStart w:id="754"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754"/>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755" w:name="_Toc534896926"/>
      <w:r>
        <w:t>Simulation du rotor 430mm</w:t>
      </w:r>
      <w:bookmarkEnd w:id="755"/>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054613FB"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2A05EF" w:rsidRPr="002A05EF">
        <w:rPr>
          <w:rFonts w:cs="Calibri"/>
          <w:b/>
          <w:iCs/>
          <w:color w:val="000000"/>
          <w:szCs w:val="24"/>
        </w:rPr>
        <w:t>Figure 4.3</w:t>
      </w:r>
      <w:r w:rsidR="002A05EF" w:rsidRPr="002A05EF">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4AB556FA" w14:textId="07656E9C" w:rsidR="00B431E6" w:rsidRPr="00FA69FB" w:rsidRDefault="00B431E6" w:rsidP="00B431E6">
      <w:pPr>
        <w:pStyle w:val="Lgende"/>
        <w:jc w:val="center"/>
        <w:rPr>
          <w:rFonts w:ascii="Calibri" w:hAnsi="Calibri" w:cs="Calibri"/>
          <w:i w:val="0"/>
          <w:iCs w:val="0"/>
          <w:color w:val="000000"/>
          <w:sz w:val="22"/>
          <w:szCs w:val="24"/>
        </w:rPr>
      </w:pPr>
      <w:bookmarkStart w:id="756"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56"/>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757" w:name="_Toc534896927"/>
      <w:r>
        <w:t>Vibrations synchrones</w:t>
      </w:r>
      <w:bookmarkEnd w:id="757"/>
      <w:r>
        <w:t xml:space="preserve"> </w:t>
      </w:r>
    </w:p>
    <w:p w14:paraId="420B60B6" w14:textId="05AEA806"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2A05EF" w:rsidRPr="002A05EF">
        <w:rPr>
          <w:b/>
          <w:iCs/>
        </w:rPr>
        <w:t xml:space="preserve">Figure </w:t>
      </w:r>
      <w:r w:rsidR="002A05EF" w:rsidRPr="002A05EF">
        <w:rPr>
          <w:b/>
          <w:iCs/>
          <w:noProof/>
        </w:rPr>
        <w:t>4.3</w:t>
      </w:r>
      <w:r w:rsidR="002A05EF" w:rsidRPr="002A05EF">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2A05EF" w:rsidRPr="002A05EF">
        <w:rPr>
          <w:b/>
          <w:iCs/>
        </w:rPr>
        <w:t xml:space="preserve">Figure </w:t>
      </w:r>
      <w:r w:rsidR="002A05EF" w:rsidRPr="002A05EF">
        <w:rPr>
          <w:b/>
          <w:iCs/>
          <w:noProof/>
        </w:rPr>
        <w:t>4.3</w:t>
      </w:r>
      <w:r w:rsidR="002A05EF" w:rsidRPr="002A05EF">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182E863A"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58"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58"/>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066737E2"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59"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759"/>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760" w:name="_Toc534896928"/>
      <w:r>
        <w:lastRenderedPageBreak/>
        <w:t>Température du rotor</w:t>
      </w:r>
      <w:bookmarkEnd w:id="760"/>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23646B5C"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2A05EF" w:rsidRPr="002A05EF">
        <w:rPr>
          <w:b/>
          <w:iCs/>
        </w:rPr>
        <w:t>Figure 4.3</w:t>
      </w:r>
      <w:r w:rsidR="002A05EF" w:rsidRPr="002A05EF">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653BDE5E"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761"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761"/>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5C58C618"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2A05EF" w:rsidRPr="002A05EF">
        <w:rPr>
          <w:b/>
          <w:iCs/>
        </w:rPr>
        <w:t>Figure 4.3</w:t>
      </w:r>
      <w:r w:rsidR="002A05EF" w:rsidRPr="002A05EF">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2A05EF" w:rsidRPr="002A05EF">
        <w:rPr>
          <w:b/>
          <w:iCs/>
        </w:rPr>
        <w:t xml:space="preserve">Figure </w:t>
      </w:r>
      <w:r w:rsidR="002A05EF" w:rsidRPr="002A05EF">
        <w:rPr>
          <w:b/>
          <w:iCs/>
          <w:noProof/>
        </w:rPr>
        <w:t>4.3</w:t>
      </w:r>
      <w:r w:rsidR="002A05EF" w:rsidRPr="002A05EF">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4962" cy="3463095"/>
                    </a:xfrm>
                    <a:prstGeom prst="rect">
                      <a:avLst/>
                    </a:prstGeom>
                  </pic:spPr>
                </pic:pic>
              </a:graphicData>
            </a:graphic>
          </wp:inline>
        </w:drawing>
      </w:r>
    </w:p>
    <w:p w14:paraId="12170609" w14:textId="472DF1CB"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762"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762"/>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763" w:name="_Toc534896929"/>
      <w:r>
        <w:t>Phases du balourd, point haut et point chaud</w:t>
      </w:r>
      <w:bookmarkEnd w:id="763"/>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661A287F"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2A05EF" w:rsidRPr="002A05EF">
        <w:rPr>
          <w:b/>
        </w:rPr>
        <w:t xml:space="preserve">Figure </w:t>
      </w:r>
      <w:r w:rsidR="002A05EF" w:rsidRPr="002A05EF">
        <w:rPr>
          <w:b/>
          <w:iCs/>
          <w:noProof/>
        </w:rPr>
        <w:t>4.3</w:t>
      </w:r>
      <w:r w:rsidR="002A05EF" w:rsidRPr="002A05EF">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2A05EF">
        <w:rPr>
          <w:b/>
        </w:rPr>
        <w:t>[59]</w:t>
      </w:r>
      <w:r w:rsidR="00D77A9B">
        <w:rPr>
          <w:b/>
        </w:rPr>
        <w:fldChar w:fldCharType="end"/>
      </w:r>
      <w:r>
        <w:t xml:space="preserve">.   </w:t>
      </w:r>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163F9058"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764"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764"/>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765" w:name="_Toc534896930"/>
      <w:r>
        <w:t>Critiques des résultats</w:t>
      </w:r>
      <w:bookmarkEnd w:id="765"/>
    </w:p>
    <w:p w14:paraId="0E9CF1E1" w14:textId="336AB045" w:rsidR="00B431E6" w:rsidRPr="003E5F16" w:rsidRDefault="00B431E6" w:rsidP="008606ED">
      <w:pPr>
        <w:spacing w:before="120" w:line="360" w:lineRule="auto"/>
        <w:ind w:firstLine="709"/>
        <w:rPr>
          <w:u w:val="single"/>
        </w:rPr>
      </w:pPr>
      <w:commentRangeStart w:id="766"/>
      <w:r>
        <w:t xml:space="preserve">La comparaison entre les résultats numériques et expérimentaux montre un bon accord sur les valeurs physiques et la tendance d’évolution dans le temps. </w:t>
      </w:r>
      <w:r w:rsidRPr="002A05EF">
        <w:t>Les différences de comparaison se trouvent principalement sur le début de la simulation où l’évolution est rapide.</w:t>
      </w:r>
      <w:r w:rsidR="00D079C9" w:rsidRPr="002A05EF">
        <w:t xml:space="preserve"> </w:t>
      </w:r>
      <w:r w:rsidRPr="002A05EF">
        <w:t xml:space="preserve"> </w:t>
      </w:r>
      <w:r w:rsidR="00D079C9" w:rsidRPr="002A05EF">
        <w:t>Cette différence est à cause de l’état d’équilibre thermique du système non stabilisé. En fa</w:t>
      </w:r>
      <w:r w:rsidR="007908A2" w:rsidRPr="002A05EF">
        <w:t>i</w:t>
      </w:r>
      <w:r w:rsidR="00D079C9" w:rsidRPr="002A05EF">
        <w:t xml:space="preserve">t, </w:t>
      </w:r>
      <w:r w:rsidR="00642C5C" w:rsidRPr="002A05EF">
        <w:t xml:space="preserve">étant donné que le démarrage du rotor n’a pas pris en compte dans la simulation, le flux thermique et la température évolue rapidement. Cette évolution n’est pas physique. </w:t>
      </w:r>
      <w:r w:rsidR="00D079C9" w:rsidRPr="002A05EF">
        <w:t xml:space="preserve"> </w:t>
      </w:r>
      <w:commentRangeEnd w:id="766"/>
      <w:r w:rsidR="002A05EF">
        <w:rPr>
          <w:rStyle w:val="Marquedecommentaire"/>
        </w:rPr>
        <w:commentReference w:id="766"/>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767" w:name="_Toc534896931"/>
      <w:r>
        <w:t>Simulation du rotor 700mm</w:t>
      </w:r>
      <w:bookmarkEnd w:id="767"/>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w:t>
      </w:r>
      <w:r>
        <w:lastRenderedPageBreak/>
        <w:t xml:space="preserve">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4ECFEECD"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6</w:t>
      </w:r>
      <w:r w:rsidRPr="00A00C96">
        <w:rPr>
          <w:b/>
        </w:rPr>
        <w:fldChar w:fldCharType="end"/>
      </w:r>
      <w:r>
        <w:t>.</w:t>
      </w:r>
    </w:p>
    <w:p w14:paraId="7AA80871" w14:textId="2DAC7D19"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6FB7E9F7" w:rsidR="00B431E6" w:rsidRPr="00022C61" w:rsidRDefault="00B431E6" w:rsidP="00B431E6">
      <w:pPr>
        <w:pStyle w:val="Lgende"/>
        <w:jc w:val="center"/>
        <w:rPr>
          <w:rFonts w:ascii="Calibri" w:hAnsi="Calibri" w:cs="Calibri"/>
          <w:i w:val="0"/>
          <w:iCs w:val="0"/>
          <w:color w:val="000000"/>
          <w:sz w:val="22"/>
          <w:szCs w:val="24"/>
        </w:rPr>
      </w:pPr>
      <w:bookmarkStart w:id="768"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68"/>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1A5E5854" w:rsidR="00B431E6" w:rsidRPr="007E69FD" w:rsidRDefault="00B431E6" w:rsidP="00B431E6">
      <w:pPr>
        <w:pStyle w:val="Lgende"/>
        <w:jc w:val="center"/>
        <w:rPr>
          <w:rFonts w:ascii="Calibri" w:hAnsi="Calibri" w:cs="Calibri"/>
          <w:i w:val="0"/>
          <w:iCs w:val="0"/>
          <w:color w:val="000000"/>
          <w:sz w:val="22"/>
          <w:szCs w:val="24"/>
        </w:rPr>
      </w:pPr>
      <w:bookmarkStart w:id="769"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769"/>
      <w:r>
        <w:rPr>
          <w:rFonts w:ascii="Calibri" w:hAnsi="Calibri" w:cs="Calibri"/>
          <w:i w:val="0"/>
          <w:iCs w:val="0"/>
          <w:color w:val="000000"/>
          <w:sz w:val="22"/>
          <w:szCs w:val="24"/>
        </w:rPr>
        <w:t> : Phases des vibrations synchrones au niveau du palier</w:t>
      </w:r>
    </w:p>
    <w:p w14:paraId="59E847C7" w14:textId="233A6E56"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36A67115" w:rsidR="00B431E6" w:rsidRDefault="00B431E6" w:rsidP="00B431E6">
      <w:pPr>
        <w:pStyle w:val="Lgende"/>
        <w:jc w:val="center"/>
        <w:rPr>
          <w:rFonts w:ascii="Calibri" w:hAnsi="Calibri" w:cs="Calibri"/>
          <w:i w:val="0"/>
          <w:iCs w:val="0"/>
          <w:color w:val="000000"/>
          <w:sz w:val="22"/>
          <w:szCs w:val="24"/>
        </w:rPr>
      </w:pPr>
      <w:bookmarkStart w:id="770" w:name="_Ref53363169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70"/>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39AC2F76" w:rsidR="00B431E6" w:rsidRDefault="00B431E6" w:rsidP="00B431E6">
      <w:pPr>
        <w:pStyle w:val="Lgende"/>
        <w:jc w:val="center"/>
        <w:rPr>
          <w:rFonts w:ascii="Calibri" w:hAnsi="Calibri" w:cs="Calibri"/>
          <w:i w:val="0"/>
          <w:iCs w:val="0"/>
          <w:color w:val="000000"/>
          <w:sz w:val="22"/>
          <w:szCs w:val="24"/>
        </w:rPr>
      </w:pPr>
      <w:bookmarkStart w:id="771"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7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5B326721" w:rsidR="00B431E6" w:rsidRDefault="00B431E6" w:rsidP="00B431E6">
      <w:pPr>
        <w:pStyle w:val="Lgende"/>
        <w:jc w:val="center"/>
        <w:rPr>
          <w:rFonts w:ascii="Calibri" w:hAnsi="Calibri" w:cs="Calibri"/>
          <w:i w:val="0"/>
          <w:iCs w:val="0"/>
          <w:color w:val="000000"/>
          <w:sz w:val="22"/>
          <w:szCs w:val="24"/>
        </w:rPr>
      </w:pPr>
      <w:bookmarkStart w:id="772"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72"/>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B24E2A5" w:rsidR="00B431E6" w:rsidRDefault="00B431E6" w:rsidP="00B431E6">
      <w:pPr>
        <w:pStyle w:val="Lgende"/>
        <w:jc w:val="center"/>
        <w:rPr>
          <w:rFonts w:ascii="Calibri" w:hAnsi="Calibri" w:cs="Calibri"/>
          <w:i w:val="0"/>
          <w:iCs w:val="0"/>
          <w:color w:val="000000"/>
          <w:sz w:val="22"/>
          <w:szCs w:val="24"/>
        </w:rPr>
      </w:pPr>
      <w:bookmarkStart w:id="773"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73"/>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774" w:name="_Toc534896932"/>
      <w:r>
        <w:t>Conclusion</w:t>
      </w:r>
      <w:bookmarkEnd w:id="774"/>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775" w:name="_Toc534896933"/>
      <w:r>
        <w:lastRenderedPageBreak/>
        <w:t xml:space="preserve">Chapitre 5 : </w:t>
      </w:r>
      <w:r>
        <w:br/>
        <w:t>Analyses de la stabilité</w:t>
      </w:r>
      <w:bookmarkEnd w:id="775"/>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76" w:name="_Toc534279506"/>
      <w:bookmarkStart w:id="777" w:name="_Toc534279604"/>
      <w:bookmarkStart w:id="778" w:name="_Toc534279682"/>
      <w:bookmarkStart w:id="779" w:name="_Toc534290978"/>
      <w:bookmarkStart w:id="780" w:name="_Toc534293260"/>
      <w:bookmarkStart w:id="781" w:name="_Toc534293544"/>
      <w:bookmarkStart w:id="782" w:name="_Toc534293622"/>
      <w:bookmarkStart w:id="783" w:name="_Toc534387921"/>
      <w:bookmarkStart w:id="784" w:name="_Toc534410892"/>
      <w:bookmarkStart w:id="785" w:name="_Toc534620806"/>
      <w:bookmarkStart w:id="786" w:name="_Toc534621292"/>
      <w:bookmarkStart w:id="787" w:name="_Toc534621397"/>
      <w:bookmarkStart w:id="788" w:name="_Toc534621504"/>
      <w:bookmarkStart w:id="789" w:name="_Toc534625163"/>
      <w:bookmarkStart w:id="790" w:name="_Toc534631463"/>
      <w:bookmarkStart w:id="791" w:name="_Toc534631563"/>
      <w:bookmarkStart w:id="792" w:name="_Toc534631916"/>
      <w:bookmarkStart w:id="793" w:name="_Toc534632149"/>
      <w:bookmarkStart w:id="794" w:name="_Toc534632361"/>
      <w:bookmarkStart w:id="795" w:name="_Toc534632483"/>
      <w:bookmarkStart w:id="796" w:name="_Toc534632582"/>
      <w:bookmarkStart w:id="797" w:name="_Toc534633875"/>
      <w:bookmarkStart w:id="798" w:name="_Toc534634219"/>
      <w:bookmarkStart w:id="799" w:name="_Toc534634623"/>
      <w:bookmarkStart w:id="800" w:name="_Toc534634998"/>
      <w:bookmarkStart w:id="801" w:name="_Toc534635098"/>
      <w:bookmarkStart w:id="802" w:name="_Toc534635198"/>
      <w:bookmarkStart w:id="803" w:name="_Toc534635298"/>
      <w:bookmarkStart w:id="804" w:name="_Toc534635398"/>
      <w:bookmarkStart w:id="805" w:name="_Toc534635519"/>
      <w:bookmarkStart w:id="806" w:name="_Toc534635618"/>
      <w:bookmarkStart w:id="807" w:name="_Toc534636668"/>
      <w:bookmarkStart w:id="808" w:name="_Toc534638296"/>
      <w:bookmarkStart w:id="809" w:name="_Toc534638382"/>
      <w:bookmarkStart w:id="810" w:name="_Toc534638749"/>
      <w:bookmarkStart w:id="811" w:name="_Toc534640604"/>
      <w:bookmarkStart w:id="812" w:name="_Toc534650414"/>
      <w:bookmarkStart w:id="813" w:name="_Toc534707690"/>
      <w:bookmarkStart w:id="814" w:name="_Toc534719995"/>
      <w:bookmarkStart w:id="815" w:name="_Toc534720678"/>
      <w:bookmarkStart w:id="816" w:name="_Toc534721450"/>
      <w:bookmarkStart w:id="817" w:name="_Toc534723228"/>
      <w:bookmarkStart w:id="818" w:name="_Toc534724140"/>
      <w:bookmarkStart w:id="819" w:name="_Toc534724685"/>
      <w:bookmarkStart w:id="820" w:name="_Toc534724989"/>
      <w:bookmarkStart w:id="821" w:name="_Toc534725660"/>
      <w:bookmarkStart w:id="822" w:name="_Toc534729743"/>
      <w:bookmarkStart w:id="823" w:name="_Toc534792292"/>
      <w:bookmarkStart w:id="824" w:name="_Toc534792941"/>
      <w:bookmarkStart w:id="825" w:name="_Toc534793268"/>
      <w:bookmarkStart w:id="826" w:name="_Toc534794026"/>
      <w:bookmarkStart w:id="827" w:name="_Toc534794121"/>
      <w:bookmarkStart w:id="828" w:name="_Toc534794218"/>
      <w:bookmarkStart w:id="829" w:name="_Toc534796850"/>
      <w:bookmarkStart w:id="830" w:name="_Toc534878106"/>
      <w:bookmarkStart w:id="831" w:name="_Toc534878200"/>
      <w:bookmarkStart w:id="832" w:name="_Toc534880538"/>
      <w:bookmarkStart w:id="833" w:name="_Toc534895270"/>
      <w:bookmarkStart w:id="834" w:name="_Toc534895987"/>
      <w:bookmarkStart w:id="835" w:name="_Toc534896541"/>
      <w:bookmarkStart w:id="836" w:name="_Toc534896934"/>
      <w:bookmarkStart w:id="837" w:name="_Ref531012649"/>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38" w:name="_Toc534793269"/>
      <w:bookmarkStart w:id="839" w:name="_Toc534794027"/>
      <w:bookmarkStart w:id="840" w:name="_Toc534794122"/>
      <w:bookmarkStart w:id="841" w:name="_Toc534794219"/>
      <w:bookmarkStart w:id="842" w:name="_Toc534796851"/>
      <w:bookmarkStart w:id="843" w:name="_Toc534878107"/>
      <w:bookmarkStart w:id="844" w:name="_Toc534878201"/>
      <w:bookmarkStart w:id="845" w:name="_Toc534880539"/>
      <w:bookmarkStart w:id="846" w:name="_Toc534895271"/>
      <w:bookmarkStart w:id="847" w:name="_Toc534895988"/>
      <w:bookmarkStart w:id="848" w:name="_Toc534896542"/>
      <w:bookmarkStart w:id="849" w:name="_Toc534896935"/>
      <w:bookmarkEnd w:id="838"/>
      <w:bookmarkEnd w:id="839"/>
      <w:bookmarkEnd w:id="840"/>
      <w:bookmarkEnd w:id="841"/>
      <w:bookmarkEnd w:id="842"/>
      <w:bookmarkEnd w:id="843"/>
      <w:bookmarkEnd w:id="844"/>
      <w:bookmarkEnd w:id="845"/>
      <w:bookmarkEnd w:id="846"/>
      <w:bookmarkEnd w:id="847"/>
      <w:bookmarkEnd w:id="848"/>
      <w:bookmarkEnd w:id="849"/>
    </w:p>
    <w:p w14:paraId="58616707" w14:textId="31864B3D" w:rsidR="006F4286" w:rsidRDefault="006F4286" w:rsidP="00106910">
      <w:pPr>
        <w:pStyle w:val="Titre2"/>
        <w:ind w:left="709"/>
      </w:pPr>
      <w:bookmarkStart w:id="850" w:name="_Toc534896936"/>
      <w:r>
        <w:t xml:space="preserve">Méthode d’analyse de la </w:t>
      </w:r>
      <w:bookmarkEnd w:id="837"/>
      <w:r>
        <w:t>stabilité</w:t>
      </w:r>
      <w:bookmarkEnd w:id="850"/>
    </w:p>
    <w:p w14:paraId="2BBA5461" w14:textId="21FE7047"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2A05EF">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851"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851"/>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D726CB"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852" w:name="_Toc534896937"/>
      <w:r>
        <w:t>Coefficients d’influence de l’effet Morton</w:t>
      </w:r>
      <w:bookmarkEnd w:id="852"/>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w:lastRenderedPageBreak/>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853" w:name="_Ref518574219"/>
            <w:r w:rsidRPr="00B70EB0">
              <w:rPr>
                <w:rFonts w:ascii="Times New Roman" w:eastAsia="Times New Roman" w:hAnsi="Times New Roman"/>
                <w:b/>
                <w:iCs w:val="0"/>
                <w:color w:val="auto"/>
                <w:sz w:val="22"/>
                <w:szCs w:val="22"/>
                <w:lang w:eastAsia="fr-FR"/>
              </w:rPr>
              <w:t xml:space="preserve"> </w:t>
            </w:r>
            <w:bookmarkEnd w:id="853"/>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083B96D4"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2A05EF">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D726CB"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854" w:name="_Ref534201420"/>
            <w:r>
              <w:rPr>
                <w:rFonts w:ascii="Times New Roman" w:eastAsia="Times New Roman" w:hAnsi="Times New Roman"/>
                <w:b/>
                <w:iCs w:val="0"/>
                <w:color w:val="auto"/>
                <w:sz w:val="22"/>
                <w:szCs w:val="22"/>
                <w:lang w:val="en-US" w:eastAsia="fr-FR"/>
              </w:rPr>
              <w:t xml:space="preserve"> </w:t>
            </w:r>
            <w:bookmarkEnd w:id="854"/>
          </w:p>
        </w:tc>
      </w:tr>
    </w:tbl>
    <w:p w14:paraId="708D8795" w14:textId="77777777" w:rsidR="006F4286" w:rsidRDefault="006F4286" w:rsidP="00C51F86">
      <w:pPr>
        <w:pStyle w:val="Titre3"/>
        <w:ind w:left="709"/>
      </w:pPr>
      <w:bookmarkStart w:id="855" w:name="_Toc534896938"/>
      <w:r>
        <w:t>Critère de stabilité</w:t>
      </w:r>
      <w:bookmarkEnd w:id="855"/>
    </w:p>
    <w:p w14:paraId="00974CFA" w14:textId="77777777" w:rsidR="006F4286" w:rsidRPr="00FA40FE" w:rsidRDefault="006F4286" w:rsidP="006F4286"/>
    <w:p w14:paraId="4770D163" w14:textId="74DFD773"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2A05EF">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w:lastRenderedPageBreak/>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856" w:name="_Ref530059670"/>
            <w:r w:rsidRPr="00E03861">
              <w:rPr>
                <w:rFonts w:ascii="Times New Roman" w:eastAsiaTheme="minorEastAsia" w:hAnsi="Times New Roman"/>
                <w:b/>
                <w:i/>
              </w:rPr>
              <w:t xml:space="preserve"> </w:t>
            </w:r>
            <w:bookmarkEnd w:id="856"/>
          </w:p>
        </w:tc>
      </w:tr>
    </w:tbl>
    <w:p w14:paraId="7A8FF3FB" w14:textId="13242791"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2A05EF">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2A05EF">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2A05EF">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D726CB"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857" w:name="_Ref530060431"/>
            <w:r w:rsidRPr="00E03861">
              <w:rPr>
                <w:rFonts w:ascii="Times New Roman" w:eastAsiaTheme="minorEastAsia" w:hAnsi="Times New Roman"/>
                <w:b/>
                <w:i/>
              </w:rPr>
              <w:t xml:space="preserve"> </w:t>
            </w:r>
            <w:bookmarkEnd w:id="857"/>
          </w:p>
        </w:tc>
      </w:tr>
    </w:tbl>
    <w:p w14:paraId="6EBCD9BE" w14:textId="638DB4FB"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2A05EF">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858" w:name="_Ref531096466"/>
            <w:r w:rsidRPr="00E03861">
              <w:rPr>
                <w:rFonts w:ascii="Times New Roman" w:eastAsiaTheme="minorEastAsia" w:hAnsi="Times New Roman"/>
                <w:b/>
                <w:i/>
              </w:rPr>
              <w:t xml:space="preserve"> </w:t>
            </w:r>
            <w:bookmarkEnd w:id="858"/>
          </w:p>
        </w:tc>
      </w:tr>
    </w:tbl>
    <w:p w14:paraId="7534CB22" w14:textId="77777777" w:rsidR="00617882" w:rsidRDefault="00617882" w:rsidP="006F4286">
      <w:pPr>
        <w:spacing w:line="360" w:lineRule="auto"/>
        <w:rPr>
          <w:rFonts w:eastAsiaTheme="minorEastAsia"/>
          <w:lang w:eastAsia="zh-CN"/>
        </w:rPr>
      </w:pPr>
    </w:p>
    <w:p w14:paraId="081BAD3E" w14:textId="119D1F8A"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2A05EF">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859" w:name="_Toc534896939"/>
      <w:r>
        <w:lastRenderedPageBreak/>
        <w:t>Approche Lorenz et Murphy</w:t>
      </w:r>
      <w:bookmarkEnd w:id="859"/>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706BB2">
      <w:pPr>
        <w:pStyle w:val="Paragraphedeliste"/>
        <w:numPr>
          <w:ilvl w:val="0"/>
          <w:numId w:val="19"/>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61D3705B" w:rsidR="006F4286" w:rsidRDefault="006F4286" w:rsidP="00706BB2">
      <w:pPr>
        <w:pStyle w:val="Paragraphedeliste"/>
        <w:numPr>
          <w:ilvl w:val="0"/>
          <w:numId w:val="19"/>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2A05EF">
        <w:rPr>
          <w:b/>
        </w:rPr>
        <w:t>[18]</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706BB2">
      <w:pPr>
        <w:pStyle w:val="Paragraphedeliste"/>
        <w:numPr>
          <w:ilvl w:val="0"/>
          <w:numId w:val="19"/>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5F16951E"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2A05EF">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036A5787" w:rsidR="006F4286" w:rsidRDefault="006F4286" w:rsidP="00706BB2">
      <w:pPr>
        <w:pStyle w:val="Paragraphedeliste"/>
        <w:numPr>
          <w:ilvl w:val="0"/>
          <w:numId w:val="19"/>
        </w:numPr>
        <w:spacing w:line="360" w:lineRule="auto"/>
        <w:jc w:val="both"/>
      </w:pPr>
      <w:r>
        <w:lastRenderedPageBreak/>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2A05EF">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860" w:name="_Ref518572565"/>
            <w:r w:rsidRPr="008C024E">
              <w:rPr>
                <w:rFonts w:ascii="Times New Roman" w:eastAsia="Times New Roman" w:hAnsi="Times New Roman"/>
                <w:b/>
                <w:iCs w:val="0"/>
                <w:color w:val="auto"/>
                <w:sz w:val="22"/>
                <w:szCs w:val="22"/>
                <w:lang w:eastAsia="fr-FR"/>
              </w:rPr>
              <w:t xml:space="preserve"> </w:t>
            </w:r>
            <w:bookmarkEnd w:id="860"/>
          </w:p>
        </w:tc>
      </w:tr>
    </w:tbl>
    <w:p w14:paraId="6DF86F7E" w14:textId="702DB580"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2A05EF">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0957C03C"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2A05EF">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2A05EF">
        <w:rPr>
          <w:b/>
        </w:rPr>
        <w:t>[12]</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861" w:name="_Toc534896940"/>
      <w:r>
        <w:t>Approche analytique améliorée</w:t>
      </w:r>
      <w:bookmarkEnd w:id="861"/>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706BB2">
      <w:pPr>
        <w:pStyle w:val="Paragraphedeliste"/>
        <w:numPr>
          <w:ilvl w:val="0"/>
          <w:numId w:val="21"/>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w:t>
      </w:r>
      <w:r>
        <w:lastRenderedPageBreak/>
        <w:t xml:space="preserve">du modèle thermique en régime transitoire permet d’évoluer le champ de température du rotor dans le temps et de prédire le point chaud à la surface du rotor. </w:t>
      </w:r>
    </w:p>
    <w:p w14:paraId="5014F769" w14:textId="77777777"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2665DF35"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2A05EF" w:rsidRPr="002A05EF">
        <w:rPr>
          <w:b/>
          <w:iCs/>
        </w:rPr>
        <w:t xml:space="preserve">Tableau </w:t>
      </w:r>
      <w:r w:rsidR="002A05EF" w:rsidRPr="002A05EF">
        <w:rPr>
          <w:b/>
          <w:iCs/>
          <w:noProof/>
        </w:rPr>
        <w:t>5.1</w:t>
      </w:r>
      <w:r w:rsidR="002A05EF" w:rsidRPr="002A05EF">
        <w:rPr>
          <w:b/>
          <w:iCs/>
          <w:noProof/>
        </w:rPr>
        <w:noBreakHyphen/>
        <w:t>1</w:t>
      </w:r>
      <w:r w:rsidRPr="00B02552">
        <w:rPr>
          <w:b/>
        </w:rPr>
        <w:fldChar w:fldCharType="end"/>
      </w:r>
      <w:r>
        <w:t xml:space="preserve">. </w:t>
      </w:r>
    </w:p>
    <w:p w14:paraId="56D42199" w14:textId="7C1D3D6C"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862"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86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37995"/>
                    </a:xfrm>
                    <a:prstGeom prst="rect">
                      <a:avLst/>
                    </a:prstGeom>
                  </pic:spPr>
                </pic:pic>
              </a:graphicData>
            </a:graphic>
          </wp:inline>
        </w:drawing>
      </w:r>
    </w:p>
    <w:p w14:paraId="619DD1E7" w14:textId="3EF2DEDB"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2A05EF">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863" w:name="_Toc534896941"/>
      <w:r w:rsidRPr="00EA3D98">
        <w:t xml:space="preserve">Application au Banc de l’effet Morton </w:t>
      </w:r>
      <w:r>
        <w:t>(BEM)</w:t>
      </w:r>
      <w:bookmarkEnd w:id="863"/>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t xml:space="preserve">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w:t>
      </w:r>
      <w:r>
        <w:rPr>
          <w:noProof/>
          <w:lang w:eastAsia="zh-CN"/>
        </w:rPr>
        <w:lastRenderedPageBreak/>
        <w:t>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864" w:name="_Toc534896942"/>
      <w:r>
        <w:t>Configuration du rotor</w:t>
      </w:r>
      <w:r w:rsidR="003F464C">
        <w:t xml:space="preserve"> court</w:t>
      </w:r>
      <w:r>
        <w:t xml:space="preserve"> 430mm</w:t>
      </w:r>
      <w:bookmarkEnd w:id="864"/>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4A7A4C98"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2A05EF" w:rsidRPr="002A05EF">
        <w:rPr>
          <w:b/>
          <w:iCs/>
          <w:sz w:val="22"/>
        </w:rPr>
        <w:t>Figure 5.2</w:t>
      </w:r>
      <w:r w:rsidR="002A05EF" w:rsidRPr="002A05EF">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1489CC45" w:rsidR="00B0655E" w:rsidRPr="002F007B" w:rsidRDefault="00B0655E" w:rsidP="008D2A74">
            <w:pPr>
              <w:pStyle w:val="Lgende"/>
              <w:spacing w:after="0"/>
              <w:jc w:val="both"/>
              <w:rPr>
                <w:rFonts w:ascii="Calibri" w:hAnsi="Calibri" w:cs="Calibri"/>
                <w:i w:val="0"/>
                <w:iCs w:val="0"/>
                <w:color w:val="000000"/>
                <w:sz w:val="22"/>
                <w:szCs w:val="24"/>
              </w:rPr>
            </w:pPr>
            <w:bookmarkStart w:id="865"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865"/>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39B10338" w14:textId="77777777" w:rsidR="00B0655E" w:rsidRDefault="00B0655E" w:rsidP="00B0655E">
      <w:pPr>
        <w:rPr>
          <w:lang w:eastAsia="zh-CN"/>
        </w:rPr>
      </w:pPr>
    </w:p>
    <w:p w14:paraId="56D55807" w14:textId="2F5A9C5F"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2A05EF" w:rsidRPr="002A05EF">
        <w:rPr>
          <w:b/>
          <w:sz w:val="22"/>
        </w:rPr>
        <w:t xml:space="preserve">Figure </w:t>
      </w:r>
      <w:r w:rsidR="002A05EF" w:rsidRPr="002A05EF">
        <w:rPr>
          <w:b/>
          <w:noProof/>
          <w:sz w:val="22"/>
        </w:rPr>
        <w:t>5.2</w:t>
      </w:r>
      <w:r w:rsidR="002A05EF" w:rsidRPr="002A05EF">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075DA0F" w:rsidR="00B0655E" w:rsidRPr="00EA28FB" w:rsidRDefault="00B0655E" w:rsidP="008D2A74">
            <w:pPr>
              <w:pStyle w:val="Default"/>
              <w:spacing w:line="360" w:lineRule="auto"/>
              <w:jc w:val="center"/>
              <w:rPr>
                <w:b/>
                <w:sz w:val="22"/>
              </w:rPr>
            </w:pPr>
            <w:bookmarkStart w:id="866"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2A05EF">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2A05EF">
              <w:rPr>
                <w:noProof/>
                <w:sz w:val="22"/>
              </w:rPr>
              <w:t>2</w:t>
            </w:r>
            <w:r w:rsidR="007B73B8">
              <w:rPr>
                <w:sz w:val="22"/>
              </w:rPr>
              <w:fldChar w:fldCharType="end"/>
            </w:r>
            <w:bookmarkEnd w:id="866"/>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0D19C046"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2A05EF" w:rsidRPr="002A05EF">
        <w:rPr>
          <w:b/>
          <w:sz w:val="22"/>
          <w:szCs w:val="22"/>
        </w:rPr>
        <w:t xml:space="preserve">Tableau </w:t>
      </w:r>
      <w:r w:rsidR="002A05EF" w:rsidRPr="002A05EF">
        <w:rPr>
          <w:b/>
          <w:noProof/>
          <w:sz w:val="22"/>
          <w:szCs w:val="22"/>
        </w:rPr>
        <w:t>5.2</w:t>
      </w:r>
      <w:r w:rsidR="002A05EF" w:rsidRPr="002A05EF">
        <w:rPr>
          <w:b/>
          <w:noProof/>
          <w:sz w:val="22"/>
          <w:szCs w:val="22"/>
        </w:rPr>
        <w:noBreakHyphen/>
        <w:t>1</w:t>
      </w:r>
      <w:r w:rsidRPr="0091306C">
        <w:rPr>
          <w:b/>
          <w:sz w:val="22"/>
        </w:rPr>
        <w:fldChar w:fldCharType="end"/>
      </w:r>
      <w:r w:rsidRPr="00FC14C6">
        <w:rPr>
          <w:sz w:val="22"/>
        </w:rPr>
        <w:t xml:space="preserve">. </w:t>
      </w:r>
    </w:p>
    <w:p w14:paraId="584950FA" w14:textId="39469F48" w:rsidR="00B0655E" w:rsidRPr="006A5998" w:rsidRDefault="00B0655E" w:rsidP="00B0655E">
      <w:pPr>
        <w:pStyle w:val="Default"/>
        <w:spacing w:line="360" w:lineRule="auto"/>
        <w:jc w:val="center"/>
        <w:rPr>
          <w:sz w:val="22"/>
          <w:szCs w:val="22"/>
        </w:rPr>
      </w:pPr>
      <w:bookmarkStart w:id="867"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2A05EF">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2A05EF">
        <w:rPr>
          <w:noProof/>
          <w:sz w:val="22"/>
          <w:szCs w:val="22"/>
        </w:rPr>
        <w:t>1</w:t>
      </w:r>
      <w:r w:rsidR="009521A5">
        <w:rPr>
          <w:sz w:val="22"/>
          <w:szCs w:val="22"/>
        </w:rPr>
        <w:fldChar w:fldCharType="end"/>
      </w:r>
      <w:bookmarkEnd w:id="867"/>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6E087E3F"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2A05EF" w:rsidRPr="002A05EF">
        <w:rPr>
          <w:b/>
        </w:rPr>
        <w:t xml:space="preserve">Figure </w:t>
      </w:r>
      <w:r w:rsidR="002A05EF" w:rsidRPr="002A05EF">
        <w:rPr>
          <w:b/>
          <w:noProof/>
        </w:rPr>
        <w:t>5.2</w:t>
      </w:r>
      <w:r w:rsidR="002A05EF" w:rsidRPr="002A05EF">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6C643C9E" w:rsidR="00B0655E" w:rsidRPr="0008498D" w:rsidRDefault="00B0655E" w:rsidP="008D2A74">
            <w:pPr>
              <w:pStyle w:val="Default"/>
              <w:spacing w:line="360" w:lineRule="auto"/>
              <w:jc w:val="center"/>
              <w:rPr>
                <w:b/>
                <w:sz w:val="22"/>
              </w:rPr>
            </w:pPr>
            <w:bookmarkStart w:id="868"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2A05EF">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2A05EF">
              <w:rPr>
                <w:noProof/>
                <w:sz w:val="22"/>
              </w:rPr>
              <w:t>3</w:t>
            </w:r>
            <w:r w:rsidR="007B73B8">
              <w:rPr>
                <w:sz w:val="22"/>
              </w:rPr>
              <w:fldChar w:fldCharType="end"/>
            </w:r>
            <w:bookmarkEnd w:id="868"/>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706C792B" w:rsidR="00B0655E" w:rsidRDefault="00B0655E" w:rsidP="00B0655E">
      <w:pPr>
        <w:pStyle w:val="Default"/>
        <w:spacing w:line="360" w:lineRule="auto"/>
        <w:ind w:firstLine="708"/>
        <w:jc w:val="both"/>
        <w:rPr>
          <w:sz w:val="22"/>
        </w:rPr>
      </w:pPr>
      <w:r w:rsidRPr="00FC14C6">
        <w:rPr>
          <w:sz w:val="22"/>
        </w:rPr>
        <w:lastRenderedPageBreak/>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2A05EF">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22B2DC20"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2A05EF" w:rsidRPr="002A05EF">
        <w:rPr>
          <w:b/>
          <w:sz w:val="22"/>
        </w:rPr>
        <w:t xml:space="preserve">Figure </w:t>
      </w:r>
      <w:r w:rsidR="002A05EF" w:rsidRPr="002A05EF">
        <w:rPr>
          <w:b/>
          <w:noProof/>
          <w:sz w:val="22"/>
        </w:rPr>
        <w:t>5.2</w:t>
      </w:r>
      <w:r w:rsidR="002A05EF" w:rsidRPr="002A05EF">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2A05EF" w:rsidRPr="002A05EF">
        <w:rPr>
          <w:b/>
          <w:iCs/>
          <w:sz w:val="22"/>
        </w:rPr>
        <w:t>Figure 5.2</w:t>
      </w:r>
      <w:r w:rsidR="002A05EF" w:rsidRPr="002A05EF">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000" cy="2687737"/>
                    </a:xfrm>
                    <a:prstGeom prst="rect">
                      <a:avLst/>
                    </a:prstGeom>
                  </pic:spPr>
                </pic:pic>
              </a:graphicData>
            </a:graphic>
          </wp:inline>
        </w:drawing>
      </w:r>
    </w:p>
    <w:p w14:paraId="6A8D75A4" w14:textId="5C74CC60" w:rsidR="00B0655E" w:rsidRDefault="00B0655E" w:rsidP="00B0655E">
      <w:pPr>
        <w:pStyle w:val="Default"/>
        <w:jc w:val="center"/>
        <w:rPr>
          <w:sz w:val="22"/>
        </w:rPr>
      </w:pPr>
      <w:bookmarkStart w:id="869"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2A05EF">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2A05EF">
        <w:rPr>
          <w:noProof/>
          <w:sz w:val="22"/>
        </w:rPr>
        <w:t>4</w:t>
      </w:r>
      <w:r w:rsidR="007B73B8">
        <w:rPr>
          <w:sz w:val="22"/>
        </w:rPr>
        <w:fldChar w:fldCharType="end"/>
      </w:r>
      <w:bookmarkEnd w:id="869"/>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641F2098" w:rsidR="00B0655E" w:rsidRPr="00FC14C6" w:rsidRDefault="00B0655E" w:rsidP="00B0655E">
      <w:pPr>
        <w:pStyle w:val="Lgende"/>
        <w:jc w:val="center"/>
        <w:rPr>
          <w:rFonts w:ascii="Calibri" w:hAnsi="Calibri" w:cs="Calibri"/>
          <w:i w:val="0"/>
          <w:iCs w:val="0"/>
          <w:color w:val="000000"/>
          <w:sz w:val="22"/>
          <w:szCs w:val="24"/>
        </w:rPr>
      </w:pPr>
      <w:bookmarkStart w:id="870"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870"/>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lastRenderedPageBreak/>
        <w:t>Résultats des analyses</w:t>
      </w:r>
    </w:p>
    <w:p w14:paraId="705BC4B9" w14:textId="6D8E1202"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2A05EF">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2A05EF" w:rsidRPr="002A05EF">
        <w:rPr>
          <w:b/>
          <w:iCs/>
          <w:sz w:val="22"/>
        </w:rPr>
        <w:t xml:space="preserve">Figure </w:t>
      </w:r>
      <w:r w:rsidR="002A05EF" w:rsidRPr="002A05EF">
        <w:rPr>
          <w:b/>
          <w:iCs/>
          <w:noProof/>
          <w:sz w:val="22"/>
        </w:rPr>
        <w:t>5.2</w:t>
      </w:r>
      <w:r w:rsidR="002A05EF" w:rsidRPr="002A05EF">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4E06ADC1" w:rsidR="00B0655E" w:rsidRPr="00FC14C6" w:rsidRDefault="00B0655E" w:rsidP="00B0655E">
      <w:pPr>
        <w:pStyle w:val="Lgende"/>
        <w:jc w:val="center"/>
        <w:rPr>
          <w:rFonts w:ascii="Calibri" w:hAnsi="Calibri" w:cs="Calibri"/>
          <w:i w:val="0"/>
          <w:iCs w:val="0"/>
          <w:color w:val="000000"/>
          <w:sz w:val="22"/>
          <w:szCs w:val="24"/>
        </w:rPr>
      </w:pPr>
      <w:bookmarkStart w:id="871"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871"/>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6EBEE19A"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2A05EF" w:rsidRPr="002A05EF">
        <w:rPr>
          <w:b/>
          <w:iCs/>
          <w:sz w:val="22"/>
        </w:rPr>
        <w:t xml:space="preserve">Figure </w:t>
      </w:r>
      <w:r w:rsidR="002A05EF" w:rsidRPr="002A05EF">
        <w:rPr>
          <w:b/>
          <w:iCs/>
          <w:noProof/>
          <w:sz w:val="22"/>
        </w:rPr>
        <w:t>5.2</w:t>
      </w:r>
      <w:r w:rsidR="002A05EF" w:rsidRPr="002A05EF">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r>
        <w:rPr>
          <w:sz w:val="22"/>
        </w:rPr>
        <w:t>sses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872" w:name="_Ref534367121"/>
      <w:bookmarkStart w:id="873" w:name="_Toc534896943"/>
      <w:r>
        <w:t>Configuration du rotor long 700mm</w:t>
      </w:r>
      <w:bookmarkEnd w:id="872"/>
      <w:bookmarkEnd w:id="873"/>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w:t>
      </w:r>
      <w:r w:rsidRPr="00A56003">
        <w:rPr>
          <w:sz w:val="22"/>
        </w:rPr>
        <w:lastRenderedPageBreak/>
        <w:t xml:space="preserve">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727158D0"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2A05EF" w:rsidRPr="002A05EF">
        <w:rPr>
          <w:b/>
          <w:iCs/>
          <w:sz w:val="22"/>
        </w:rPr>
        <w:t xml:space="preserve">Figure </w:t>
      </w:r>
      <w:r w:rsidR="002A05EF" w:rsidRPr="002A05EF">
        <w:rPr>
          <w:b/>
          <w:iCs/>
          <w:noProof/>
          <w:sz w:val="22"/>
        </w:rPr>
        <w:t>5.2</w:t>
      </w:r>
      <w:r w:rsidR="002A05EF" w:rsidRPr="002A05EF">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2A05EF" w:rsidRPr="002A05EF">
        <w:rPr>
          <w:b/>
          <w:sz w:val="22"/>
        </w:rPr>
        <w:t xml:space="preserve">Figure </w:t>
      </w:r>
      <w:r w:rsidR="002A05EF" w:rsidRPr="002A05EF">
        <w:rPr>
          <w:b/>
          <w:noProof/>
          <w:sz w:val="22"/>
        </w:rPr>
        <w:t>5.2</w:t>
      </w:r>
      <w:r w:rsidR="002A05EF" w:rsidRPr="002A05EF">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55D467B4" w:rsidR="00B0655E" w:rsidRPr="00086068" w:rsidRDefault="00B0655E" w:rsidP="008D2A74">
            <w:pPr>
              <w:pStyle w:val="Lgende"/>
              <w:spacing w:after="0"/>
              <w:jc w:val="center"/>
              <w:rPr>
                <w:rFonts w:ascii="Calibri" w:hAnsi="Calibri" w:cs="Calibri"/>
                <w:i w:val="0"/>
                <w:iCs w:val="0"/>
                <w:color w:val="000000"/>
                <w:sz w:val="22"/>
                <w:szCs w:val="24"/>
              </w:rPr>
            </w:pPr>
            <w:bookmarkStart w:id="874"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87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34815142" w:rsidR="000242D9" w:rsidRPr="00086068" w:rsidRDefault="000242D9" w:rsidP="008D2A74">
            <w:pPr>
              <w:pStyle w:val="Default"/>
              <w:spacing w:line="360" w:lineRule="auto"/>
              <w:jc w:val="center"/>
              <w:rPr>
                <w:sz w:val="22"/>
              </w:rPr>
            </w:pPr>
            <w:bookmarkStart w:id="875"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2A05EF">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2A05EF">
              <w:rPr>
                <w:noProof/>
                <w:sz w:val="22"/>
              </w:rPr>
              <w:t>8</w:t>
            </w:r>
            <w:r w:rsidR="007B73B8">
              <w:rPr>
                <w:sz w:val="22"/>
              </w:rPr>
              <w:fldChar w:fldCharType="end"/>
            </w:r>
            <w:bookmarkEnd w:id="87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3DEC0190"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876"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2A05EF" w:rsidRPr="002A05EF">
        <w:rPr>
          <w:b/>
          <w:sz w:val="22"/>
        </w:rPr>
        <w:t xml:space="preserve">Figure </w:t>
      </w:r>
      <w:r w:rsidR="002A05EF" w:rsidRPr="002A05EF">
        <w:rPr>
          <w:b/>
          <w:noProof/>
          <w:sz w:val="22"/>
        </w:rPr>
        <w:t>5.2</w:t>
      </w:r>
      <w:r w:rsidR="002A05EF" w:rsidRPr="002A05EF">
        <w:rPr>
          <w:b/>
          <w:noProof/>
          <w:sz w:val="22"/>
        </w:rPr>
        <w:noBreakHyphen/>
        <w:t>9</w:t>
      </w:r>
      <w:r w:rsidR="00DC3387" w:rsidRPr="00DC3387">
        <w:rPr>
          <w:b/>
          <w:sz w:val="22"/>
        </w:rPr>
        <w:fldChar w:fldCharType="end"/>
      </w:r>
      <w:r w:rsidR="00DC3387">
        <w:t>.</w:t>
      </w:r>
    </w:p>
    <w:p w14:paraId="5296FFEB" w14:textId="3E2DE6B5" w:rsidR="00B0655E" w:rsidRDefault="00B0655E" w:rsidP="00444C16">
      <w:pPr>
        <w:pStyle w:val="Lgende"/>
        <w:spacing w:after="0"/>
        <w:jc w:val="center"/>
        <w:rPr>
          <w:noProof/>
        </w:rPr>
      </w:pPr>
      <w:bookmarkStart w:id="877" w:name="_Ref534380440"/>
      <w:r w:rsidRPr="00A56003">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876"/>
      <w:bookmarkEnd w:id="877"/>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eastAsia="zh-CN"/>
        </w:rPr>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E7356C6" w:rsidR="00B0655E" w:rsidRPr="00086068" w:rsidRDefault="00B0655E" w:rsidP="008D2A74">
            <w:pPr>
              <w:pStyle w:val="Default"/>
              <w:spacing w:line="360" w:lineRule="auto"/>
              <w:jc w:val="center"/>
              <w:rPr>
                <w:sz w:val="22"/>
              </w:rPr>
            </w:pPr>
            <w:bookmarkStart w:id="878"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2A05EF">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2A05EF">
              <w:rPr>
                <w:noProof/>
                <w:sz w:val="22"/>
              </w:rPr>
              <w:t>9</w:t>
            </w:r>
            <w:r w:rsidR="007B73B8">
              <w:rPr>
                <w:sz w:val="22"/>
              </w:rPr>
              <w:fldChar w:fldCharType="end"/>
            </w:r>
            <w:bookmarkEnd w:id="878"/>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lastRenderedPageBreak/>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7AE2EF7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2A05EF" w:rsidRPr="002A05EF">
        <w:rPr>
          <w:b/>
          <w:iCs/>
          <w:sz w:val="22"/>
        </w:rPr>
        <w:t xml:space="preserve">Figure </w:t>
      </w:r>
      <w:r w:rsidR="002A05EF" w:rsidRPr="002A05EF">
        <w:rPr>
          <w:b/>
          <w:iCs/>
          <w:noProof/>
          <w:sz w:val="22"/>
        </w:rPr>
        <w:t>5.2</w:t>
      </w:r>
      <w:r w:rsidR="002A05EF" w:rsidRPr="002A05EF">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275" cy="2880638"/>
                    </a:xfrm>
                    <a:prstGeom prst="rect">
                      <a:avLst/>
                    </a:prstGeom>
                  </pic:spPr>
                </pic:pic>
              </a:graphicData>
            </a:graphic>
          </wp:inline>
        </w:drawing>
      </w:r>
    </w:p>
    <w:p w14:paraId="1754A0C5" w14:textId="14E92AEC" w:rsidR="00B0655E" w:rsidRDefault="00B0655E" w:rsidP="00B0655E">
      <w:pPr>
        <w:pStyle w:val="Lgende"/>
        <w:jc w:val="center"/>
        <w:rPr>
          <w:rFonts w:ascii="Calibri" w:hAnsi="Calibri" w:cs="Calibri"/>
          <w:i w:val="0"/>
          <w:color w:val="000000"/>
          <w:sz w:val="22"/>
          <w:szCs w:val="24"/>
        </w:rPr>
      </w:pPr>
      <w:bookmarkStart w:id="879"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879"/>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6BC5F2D5"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2A05EF" w:rsidRPr="002A05EF">
        <w:rPr>
          <w:b/>
          <w:iCs/>
        </w:rPr>
        <w:t xml:space="preserve">Figure </w:t>
      </w:r>
      <w:r w:rsidR="002A05EF" w:rsidRPr="002A05EF">
        <w:rPr>
          <w:b/>
          <w:iCs/>
          <w:noProof/>
        </w:rPr>
        <w:t>5.2</w:t>
      </w:r>
      <w:r w:rsidR="002A05EF" w:rsidRPr="002A05EF">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5FE1B119" w:rsidR="004D6813" w:rsidRPr="00E44D67" w:rsidRDefault="004D6813" w:rsidP="004D6813">
      <w:pPr>
        <w:pStyle w:val="Lgende"/>
        <w:jc w:val="center"/>
        <w:rPr>
          <w:rFonts w:ascii="Calibri" w:hAnsi="Calibri" w:cs="Calibri"/>
          <w:i w:val="0"/>
          <w:iCs w:val="0"/>
          <w:color w:val="000000"/>
          <w:sz w:val="22"/>
          <w:szCs w:val="24"/>
        </w:rPr>
      </w:pPr>
      <w:bookmarkStart w:id="880"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88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12EE31A5"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2A05EF" w:rsidRPr="002A05EF">
        <w:rPr>
          <w:b/>
          <w:iCs/>
        </w:rPr>
        <w:t xml:space="preserve">Figure </w:t>
      </w:r>
      <w:r w:rsidR="002A05EF" w:rsidRPr="002A05EF">
        <w:rPr>
          <w:b/>
          <w:iCs/>
          <w:noProof/>
        </w:rPr>
        <w:t>5.2</w:t>
      </w:r>
      <w:r w:rsidR="002A05EF" w:rsidRPr="002A05EF">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2A05EF" w:rsidRPr="002A05EF">
        <w:rPr>
          <w:b/>
          <w:iCs/>
        </w:rPr>
        <w:t xml:space="preserve">Figure </w:t>
      </w:r>
      <w:r w:rsidR="002A05EF" w:rsidRPr="002A05EF">
        <w:rPr>
          <w:b/>
          <w:iCs/>
          <w:noProof/>
        </w:rPr>
        <w:t>5.2</w:t>
      </w:r>
      <w:r w:rsidR="002A05EF" w:rsidRPr="002A05EF">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340BD377"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2A05EF" w:rsidRPr="002A05EF">
        <w:rPr>
          <w:rFonts w:cs="Calibri"/>
          <w:b/>
          <w:color w:val="000000"/>
          <w:szCs w:val="24"/>
        </w:rPr>
        <w:t xml:space="preserve">Tableau </w:t>
      </w:r>
      <w:r w:rsidR="002A05EF" w:rsidRPr="002A05EF">
        <w:rPr>
          <w:rFonts w:cs="Calibri"/>
          <w:b/>
          <w:iCs/>
          <w:noProof/>
          <w:color w:val="000000"/>
          <w:szCs w:val="24"/>
        </w:rPr>
        <w:t>5.2</w:t>
      </w:r>
      <w:r w:rsidR="002A05EF" w:rsidRPr="002A05EF">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2A05EF" w:rsidRPr="002A05EF">
        <w:rPr>
          <w:rFonts w:cs="Calibri"/>
          <w:b/>
          <w:iCs/>
          <w:color w:val="000000"/>
          <w:szCs w:val="24"/>
        </w:rPr>
        <w:t>Tableau 5.2</w:t>
      </w:r>
      <w:r w:rsidR="002A05EF" w:rsidRPr="002A05EF">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389DC607"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881"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881"/>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882" w:name="_Toc534896944"/>
      <w:r>
        <w:lastRenderedPageBreak/>
        <w:t>Application du cas historique: Rotor Faulkner, Strong et Kirk</w:t>
      </w:r>
      <w:bookmarkEnd w:id="882"/>
    </w:p>
    <w:p w14:paraId="75F17200" w14:textId="77777777" w:rsidR="008D16BD" w:rsidRDefault="008D16BD" w:rsidP="008D16BD"/>
    <w:p w14:paraId="4AAF517A" w14:textId="15656E3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Strong et Kirk </w:t>
      </w:r>
      <w:r>
        <w:fldChar w:fldCharType="begin"/>
      </w:r>
      <w:r>
        <w:instrText xml:space="preserve"> REF _Ref531885219 \r \h  \* MERGEFORMAT </w:instrText>
      </w:r>
      <w:r>
        <w:fldChar w:fldCharType="separate"/>
      </w:r>
      <w:r w:rsidR="002A05EF">
        <w:t>[61]</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0F57AD65"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2A05EF">
        <w:t>[61]</w:t>
      </w:r>
      <w:r>
        <w:fldChar w:fldCharType="end"/>
      </w:r>
      <w:r>
        <w:t xml:space="preserve">, </w:t>
      </w:r>
      <w:r>
        <w:fldChar w:fldCharType="begin"/>
      </w:r>
      <w:r>
        <w:instrText xml:space="preserve"> REF _Ref444181446 \r \h </w:instrText>
      </w:r>
      <w:r>
        <w:fldChar w:fldCharType="separate"/>
      </w:r>
      <w:r w:rsidR="002A05EF">
        <w:t>[64]</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2A05EF">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6C5E9FCE"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2A05EF" w:rsidRPr="002A05EF">
        <w:rPr>
          <w:b/>
        </w:rPr>
        <w:t>Figure 5.3</w:t>
      </w:r>
      <w:r w:rsidR="002A05EF" w:rsidRPr="002A05EF">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2A05EF">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2A05EF" w:rsidRPr="002A05EF">
        <w:rPr>
          <w:b/>
        </w:rPr>
        <w:t>Tableau 5.3</w:t>
      </w:r>
      <w:r w:rsidR="002A05EF" w:rsidRPr="002A05EF">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092325"/>
                    </a:xfrm>
                    <a:prstGeom prst="rect">
                      <a:avLst/>
                    </a:prstGeom>
                  </pic:spPr>
                </pic:pic>
              </a:graphicData>
            </a:graphic>
          </wp:inline>
        </w:drawing>
      </w:r>
    </w:p>
    <w:p w14:paraId="69E60F89" w14:textId="49C1CBC7" w:rsidR="008D16BD" w:rsidRPr="00504036" w:rsidRDefault="008D16BD" w:rsidP="00504036">
      <w:pPr>
        <w:pStyle w:val="Lgende"/>
        <w:jc w:val="center"/>
        <w:rPr>
          <w:rFonts w:ascii="Calibri" w:hAnsi="Calibri" w:cs="Calibri"/>
          <w:i w:val="0"/>
          <w:iCs w:val="0"/>
          <w:color w:val="000000"/>
          <w:sz w:val="22"/>
          <w:szCs w:val="24"/>
        </w:rPr>
      </w:pPr>
      <w:bookmarkStart w:id="883"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883"/>
      <w:r w:rsidRPr="00D42449">
        <w:rPr>
          <w:rFonts w:ascii="Calibri" w:hAnsi="Calibri" w:cs="Calibri"/>
          <w:i w:val="0"/>
          <w:iCs w:val="0"/>
          <w:color w:val="000000"/>
          <w:sz w:val="22"/>
          <w:szCs w:val="24"/>
        </w:rPr>
        <w:t> : configuration du rotor Faulkner, Strong et Kirk</w:t>
      </w:r>
    </w:p>
    <w:p w14:paraId="39EEF700" w14:textId="05E56C01" w:rsidR="008D16BD" w:rsidRPr="00D42449" w:rsidRDefault="008D16BD" w:rsidP="008D16BD">
      <w:pPr>
        <w:pStyle w:val="Lgende"/>
        <w:spacing w:after="0"/>
        <w:jc w:val="center"/>
        <w:rPr>
          <w:rFonts w:ascii="Calibri" w:hAnsi="Calibri" w:cs="Calibri"/>
          <w:i w:val="0"/>
          <w:iCs w:val="0"/>
          <w:color w:val="000000"/>
          <w:sz w:val="22"/>
          <w:szCs w:val="24"/>
        </w:rPr>
      </w:pPr>
      <w:bookmarkStart w:id="884"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884"/>
      <w:r w:rsidRPr="00D42449">
        <w:rPr>
          <w:rFonts w:ascii="Calibri" w:hAnsi="Calibri" w:cs="Calibri"/>
          <w:i w:val="0"/>
          <w:iCs w:val="0"/>
          <w:color w:val="000000"/>
          <w:sz w:val="22"/>
          <w:szCs w:val="24"/>
        </w:rPr>
        <w:t> : données physiques du cas Faulkner, Strong et Kirk</w:t>
      </w:r>
    </w:p>
    <w:p w14:paraId="1F869AFC" w14:textId="77777777" w:rsidR="008D16BD" w:rsidRDefault="008D16BD" w:rsidP="008D16BD">
      <w:pPr>
        <w:spacing w:line="360" w:lineRule="auto"/>
        <w:jc w:val="center"/>
      </w:pPr>
      <w:r w:rsidRPr="00FC2522">
        <w:rPr>
          <w:noProof/>
          <w:lang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2"/>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885" w:name="_Toc534896945"/>
      <w:r>
        <w:t>Analyse modale</w:t>
      </w:r>
      <w:bookmarkEnd w:id="885"/>
    </w:p>
    <w:p w14:paraId="04590FB9" w14:textId="77777777" w:rsidR="008D16BD" w:rsidRPr="000529AB" w:rsidRDefault="008D16BD" w:rsidP="008D16BD"/>
    <w:p w14:paraId="67BCCC6D" w14:textId="6B3F4753"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2A05EF" w:rsidRPr="002A05EF">
        <w:rPr>
          <w:b/>
          <w:iCs/>
          <w:sz w:val="22"/>
        </w:rPr>
        <w:t xml:space="preserve">Figure </w:t>
      </w:r>
      <w:r w:rsidR="002A05EF" w:rsidRPr="002A05EF">
        <w:rPr>
          <w:b/>
          <w:iCs/>
          <w:noProof/>
          <w:sz w:val="22"/>
        </w:rPr>
        <w:t>5.3</w:t>
      </w:r>
      <w:r w:rsidR="002A05EF" w:rsidRPr="002A05EF">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3DCD4D7B" w:rsidR="00504036" w:rsidRPr="004C5D1E" w:rsidRDefault="00504036" w:rsidP="00504036">
      <w:pPr>
        <w:pStyle w:val="Lgende"/>
        <w:jc w:val="center"/>
        <w:rPr>
          <w:rFonts w:ascii="Calibri" w:hAnsi="Calibri" w:cs="Calibri"/>
          <w:i w:val="0"/>
          <w:iCs w:val="0"/>
          <w:color w:val="000000"/>
          <w:sz w:val="22"/>
          <w:szCs w:val="24"/>
        </w:rPr>
      </w:pPr>
      <w:bookmarkStart w:id="886"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886"/>
      <w:r w:rsidRPr="004C5D1E">
        <w:rPr>
          <w:rFonts w:ascii="Calibri" w:hAnsi="Calibri" w:cs="Calibri"/>
          <w:i w:val="0"/>
          <w:iCs w:val="0"/>
          <w:color w:val="000000"/>
          <w:sz w:val="22"/>
          <w:szCs w:val="24"/>
        </w:rPr>
        <w:t> : Coefficients dynamiques des paliers à 3 lobes du rotor Faulkner, Strong et Kirk</w:t>
      </w:r>
    </w:p>
    <w:p w14:paraId="710DF1F6" w14:textId="7F0B1100"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2A05EF" w:rsidRPr="002A05EF">
        <w:rPr>
          <w:rFonts w:eastAsia="Times New Roman" w:cs="Times New Roman"/>
          <w:b/>
          <w:color w:val="auto"/>
          <w:sz w:val="22"/>
          <w:szCs w:val="20"/>
          <w:lang w:eastAsia="fr-FR"/>
        </w:rPr>
        <w:t>Figure 5.3</w:t>
      </w:r>
      <w:r w:rsidR="002A05EF" w:rsidRPr="002A05EF">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8"/>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07AE52B5" w:rsidR="008D16BD" w:rsidRPr="004C5D1E" w:rsidRDefault="008D16BD" w:rsidP="008D16BD">
      <w:pPr>
        <w:pStyle w:val="Lgende"/>
        <w:spacing w:after="0"/>
        <w:jc w:val="center"/>
        <w:rPr>
          <w:rFonts w:ascii="Calibri" w:hAnsi="Calibri" w:cs="Calibri"/>
          <w:i w:val="0"/>
          <w:iCs w:val="0"/>
          <w:color w:val="000000"/>
          <w:sz w:val="22"/>
          <w:szCs w:val="24"/>
        </w:rPr>
      </w:pPr>
      <w:bookmarkStart w:id="887"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887"/>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Strong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888" w:name="_Toc534896946"/>
      <w:r>
        <w:lastRenderedPageBreak/>
        <w:t>Analyse de la stabilité de l’effet Morton</w:t>
      </w:r>
      <w:bookmarkEnd w:id="888"/>
    </w:p>
    <w:p w14:paraId="01CBA517" w14:textId="77777777" w:rsidR="008D16BD" w:rsidRPr="00883EC4" w:rsidRDefault="008D16BD" w:rsidP="008D16BD"/>
    <w:p w14:paraId="7C891ED8" w14:textId="7ED9FB86"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2A05EF" w:rsidRPr="002A05EF">
        <w:rPr>
          <w:rFonts w:cs="Calibri"/>
          <w:b/>
          <w:color w:val="000000"/>
          <w:szCs w:val="24"/>
        </w:rPr>
        <w:t xml:space="preserve">Figure </w:t>
      </w:r>
      <w:r w:rsidR="002A05EF" w:rsidRPr="002A05EF">
        <w:rPr>
          <w:rFonts w:cs="Calibri"/>
          <w:b/>
          <w:iCs/>
          <w:noProof/>
          <w:color w:val="000000"/>
          <w:szCs w:val="24"/>
        </w:rPr>
        <w:t>5.3</w:t>
      </w:r>
      <w:r w:rsidR="002A05EF" w:rsidRPr="002A05EF">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7F27B099"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Strong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0D8FDEAA"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2A05EF">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2A05EF">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rotor Faulkner, Strong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0460DD3B"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889"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889"/>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2E2BA103" w14:textId="1022FDF8"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2A05EF" w:rsidRPr="002A05EF">
        <w:rPr>
          <w:b/>
        </w:rPr>
        <w:t>Figure 5.3</w:t>
      </w:r>
      <w:r w:rsidR="002A05EF" w:rsidRPr="002A05EF">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2A05EF" w:rsidRPr="002A05EF">
        <w:rPr>
          <w:b/>
          <w:szCs w:val="22"/>
        </w:rPr>
        <w:t xml:space="preserve">Figure </w:t>
      </w:r>
      <w:r w:rsidR="002A05EF" w:rsidRPr="002A05EF">
        <w:rPr>
          <w:b/>
          <w:noProof/>
          <w:szCs w:val="22"/>
        </w:rPr>
        <w:t>5.3</w:t>
      </w:r>
      <w:r w:rsidR="002A05EF" w:rsidRPr="002A05EF">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2C20758E"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890"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2A05EF">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2A05EF">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890"/>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Strong et Kirk</w:t>
            </w:r>
          </w:p>
        </w:tc>
      </w:tr>
    </w:tbl>
    <w:p w14:paraId="00E3F43D" w14:textId="2701D8B2"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2A05EF">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3611A0AA"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2A05EF" w:rsidRPr="002A05EF">
        <w:rPr>
          <w:rFonts w:eastAsia="Times New Roman" w:cs="Times New Roman"/>
          <w:b/>
          <w:color w:val="auto"/>
          <w:sz w:val="22"/>
          <w:szCs w:val="20"/>
          <w:lang w:eastAsia="fr-FR"/>
        </w:rPr>
        <w:t>Figure 5.3</w:t>
      </w:r>
      <w:r w:rsidR="002A05EF" w:rsidRPr="002A05EF">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6"/>
                    <a:stretch>
                      <a:fillRect/>
                    </a:stretch>
                  </pic:blipFill>
                  <pic:spPr>
                    <a:xfrm>
                      <a:off x="0" y="0"/>
                      <a:ext cx="5321592" cy="2922417"/>
                    </a:xfrm>
                    <a:prstGeom prst="rect">
                      <a:avLst/>
                    </a:prstGeom>
                  </pic:spPr>
                </pic:pic>
              </a:graphicData>
            </a:graphic>
          </wp:inline>
        </w:drawing>
      </w:r>
    </w:p>
    <w:p w14:paraId="269068C1" w14:textId="0E406E26" w:rsidR="008D16BD" w:rsidRDefault="008D16BD" w:rsidP="008D16BD">
      <w:pPr>
        <w:pStyle w:val="Lgende"/>
        <w:jc w:val="center"/>
        <w:rPr>
          <w:rFonts w:ascii="Calibri" w:hAnsi="Calibri" w:cs="Calibri"/>
          <w:i w:val="0"/>
          <w:iCs w:val="0"/>
          <w:color w:val="000000"/>
          <w:sz w:val="24"/>
          <w:szCs w:val="24"/>
        </w:rPr>
      </w:pPr>
      <w:bookmarkStart w:id="891"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2A05EF">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2A05EF">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891"/>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892" w:name="_Toc534896947"/>
      <w:r>
        <w:rPr>
          <w:lang w:eastAsia="zh-CN"/>
        </w:rPr>
        <w:t>Solutions de l’effet Morton instable</w:t>
      </w:r>
      <w:bookmarkEnd w:id="892"/>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893" w:name="_Toc534896948"/>
      <w:r>
        <w:rPr>
          <w:lang w:eastAsia="zh-CN"/>
        </w:rPr>
        <w:t xml:space="preserve">Comparaison quantitative des coefficients d’influence </w:t>
      </w:r>
      <m:oMath>
        <m:r>
          <m:rPr>
            <m:sty m:val="bi"/>
          </m:rPr>
          <w:rPr>
            <w:rFonts w:ascii="Cambria Math" w:hAnsi="Cambria Math"/>
            <w:lang w:eastAsia="zh-CN"/>
          </w:rPr>
          <m:t>ABC</m:t>
        </m:r>
      </m:oMath>
      <w:bookmarkEnd w:id="893"/>
    </w:p>
    <w:p w14:paraId="232DE2E0" w14:textId="77777777" w:rsidR="000E4C36" w:rsidRPr="00E30F8F" w:rsidRDefault="000E4C36" w:rsidP="000E4C36">
      <w:pPr>
        <w:rPr>
          <w:lang w:eastAsia="zh-CN"/>
        </w:rPr>
      </w:pPr>
    </w:p>
    <w:p w14:paraId="32657D59" w14:textId="320338E2"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2A05EF">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2A05EF">
        <w:rPr>
          <w:szCs w:val="22"/>
        </w:rPr>
        <w:t>[63]</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2A05EF">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559297FE" w:rsidR="000E4C36" w:rsidRDefault="000E4C36" w:rsidP="00BE7862">
      <w:pPr>
        <w:pStyle w:val="Lgende"/>
        <w:jc w:val="center"/>
        <w:rPr>
          <w:rFonts w:ascii="Calibri" w:hAnsi="Calibri" w:cs="Calibri"/>
          <w:i w:val="0"/>
          <w:iCs w:val="0"/>
          <w:noProof/>
          <w:color w:val="000000"/>
          <w:sz w:val="24"/>
          <w:szCs w:val="24"/>
        </w:rPr>
      </w:pPr>
      <w:bookmarkStart w:id="894"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2A05EF">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2A05EF">
        <w:rPr>
          <w:rFonts w:ascii="Calibri" w:hAnsi="Calibri" w:cs="Calibri"/>
          <w:i w:val="0"/>
          <w:iCs w:val="0"/>
          <w:noProof/>
          <w:color w:val="000000"/>
          <w:sz w:val="24"/>
          <w:szCs w:val="24"/>
        </w:rPr>
        <w:t>1</w:t>
      </w:r>
      <w:r w:rsidR="007B73B8">
        <w:rPr>
          <w:rFonts w:ascii="Calibri" w:hAnsi="Calibri" w:cs="Calibri"/>
          <w:i w:val="0"/>
          <w:iCs w:val="0"/>
          <w:noProof/>
          <w:color w:val="000000"/>
          <w:sz w:val="24"/>
          <w:szCs w:val="24"/>
        </w:rPr>
        <w:fldChar w:fldCharType="end"/>
      </w:r>
      <w:bookmarkEnd w:id="894"/>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eastAsia="zh-CN"/>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758011C9" w:rsidR="000E4C36" w:rsidRPr="005406A4" w:rsidRDefault="000E4C36" w:rsidP="000E4C36">
      <w:pPr>
        <w:pStyle w:val="Lgende"/>
        <w:jc w:val="center"/>
        <w:rPr>
          <w:rFonts w:ascii="Calibri" w:hAnsi="Calibri" w:cs="Calibri"/>
          <w:i w:val="0"/>
          <w:iCs w:val="0"/>
          <w:noProof/>
          <w:color w:val="000000"/>
          <w:sz w:val="24"/>
          <w:szCs w:val="24"/>
        </w:rPr>
      </w:pPr>
      <w:bookmarkStart w:id="895"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2A05EF">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2A05EF">
        <w:rPr>
          <w:rFonts w:ascii="Calibri" w:hAnsi="Calibri" w:cs="Calibri"/>
          <w:i w:val="0"/>
          <w:iCs w:val="0"/>
          <w:noProof/>
          <w:color w:val="000000"/>
          <w:sz w:val="24"/>
          <w:szCs w:val="24"/>
        </w:rPr>
        <w:t>2</w:t>
      </w:r>
      <w:r w:rsidR="007B73B8">
        <w:rPr>
          <w:rFonts w:ascii="Calibri" w:hAnsi="Calibri" w:cs="Calibri"/>
          <w:i w:val="0"/>
          <w:iCs w:val="0"/>
          <w:noProof/>
          <w:color w:val="000000"/>
          <w:sz w:val="24"/>
          <w:szCs w:val="24"/>
        </w:rPr>
        <w:fldChar w:fldCharType="end"/>
      </w:r>
      <w:bookmarkEnd w:id="895"/>
      <w:r>
        <w:rPr>
          <w:rFonts w:ascii="Calibri" w:hAnsi="Calibri" w:cs="Calibri"/>
          <w:i w:val="0"/>
          <w:iCs w:val="0"/>
          <w:noProof/>
          <w:color w:val="000000"/>
          <w:sz w:val="24"/>
          <w:szCs w:val="24"/>
        </w:rPr>
        <w:t xml:space="preserve"> : Résultat de l’analyse de l’effet Morton des cas </w:t>
      </w:r>
    </w:p>
    <w:p w14:paraId="717226FD" w14:textId="4C909CAE"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2A05EF" w:rsidRPr="002A05EF">
        <w:rPr>
          <w:b/>
          <w:szCs w:val="22"/>
        </w:rPr>
        <w:t>Figure 5.4</w:t>
      </w:r>
      <w:r w:rsidR="002A05EF" w:rsidRPr="002A05EF">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r w:rsidRPr="00B27728">
        <w:rPr>
          <w:szCs w:val="22"/>
        </w:rPr>
        <w:t xml:space="preserve">Panara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gmm/°C)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896" w:name="_Toc534896949"/>
      <w:r>
        <w:rPr>
          <w:lang w:eastAsia="zh-CN"/>
        </w:rPr>
        <w:t xml:space="preserve">Solutions liées au coefficient </w:t>
      </w:r>
      <m:oMath>
        <m:r>
          <m:rPr>
            <m:sty m:val="bi"/>
          </m:rPr>
          <w:rPr>
            <w:rFonts w:ascii="Cambria Math" w:hAnsi="Cambria Math"/>
            <w:lang w:eastAsia="zh-CN"/>
          </w:rPr>
          <m:t>C</m:t>
        </m:r>
      </m:oMath>
      <w:bookmarkEnd w:id="896"/>
    </w:p>
    <w:p w14:paraId="287265AC" w14:textId="77777777" w:rsidR="000E4C36" w:rsidRPr="00B63B3E" w:rsidRDefault="000E4C36" w:rsidP="000E4C36">
      <w:pPr>
        <w:rPr>
          <w:lang w:eastAsia="zh-CN"/>
        </w:rPr>
      </w:pPr>
    </w:p>
    <w:p w14:paraId="47B34EDA" w14:textId="59878166"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2A05EF">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0352A0EA"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2A05EF">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897" w:name="_Toc534896950"/>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897"/>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661D2E98"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2A05EF">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2A05EF" w:rsidRPr="002A05EF">
        <w:rPr>
          <w:szCs w:val="22"/>
        </w:rPr>
        <w:t>Tableau 5.4</w:t>
      </w:r>
      <w:r w:rsidR="002A05EF" w:rsidRPr="002A05EF">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754ACAF0"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898"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2A05EF">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2A05EF">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898"/>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287F8296" w:rsidR="000E4C36" w:rsidRPr="009D7509" w:rsidRDefault="000E4C36" w:rsidP="008D2A74">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2A05EF">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1DC3FB00"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2A05EF">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26B685E6" w:rsidR="000E4C36" w:rsidRPr="009D7509" w:rsidRDefault="000E4C36" w:rsidP="008D2A74">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2A05EF">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5DAD3516"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2A05EF">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4FE6B12F" w:rsidR="000E4C36" w:rsidRPr="009D7509" w:rsidRDefault="000E4C36" w:rsidP="008D2A74">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2A05EF">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03F54E51"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2A05EF">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514AD794"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2A05EF">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Schmied et al. ont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7326D9E2"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2A05EF">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2A05EF">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30E254A" w:rsidR="000E4C36" w:rsidRDefault="000E4C36" w:rsidP="000771A1">
      <w:pPr>
        <w:spacing w:line="360" w:lineRule="auto"/>
        <w:ind w:firstLine="708"/>
        <w:rPr>
          <w:szCs w:val="22"/>
        </w:rPr>
      </w:pPr>
      <w:r>
        <w:rPr>
          <w:szCs w:val="22"/>
        </w:rPr>
        <w:t xml:space="preserve">Selon De jongh </w:t>
      </w:r>
      <w:r>
        <w:rPr>
          <w:szCs w:val="22"/>
        </w:rPr>
        <w:fldChar w:fldCharType="begin"/>
      </w:r>
      <w:r>
        <w:rPr>
          <w:szCs w:val="22"/>
        </w:rPr>
        <w:instrText xml:space="preserve"> REF _Ref444178326 \r \h </w:instrText>
      </w:r>
      <w:r>
        <w:rPr>
          <w:szCs w:val="22"/>
        </w:rPr>
      </w:r>
      <w:r>
        <w:rPr>
          <w:szCs w:val="22"/>
        </w:rPr>
        <w:fldChar w:fldCharType="separate"/>
      </w:r>
      <w:r w:rsidR="002A05EF">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77865A7D"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2A05EF">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2A05EF">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899" w:name="_Toc534896951"/>
      <w:r>
        <w:t>Conclusion sur les solutions</w:t>
      </w:r>
      <w:bookmarkEnd w:id="899"/>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900" w:name="_Toc534896952"/>
      <w:r>
        <w:t>Conclusion</w:t>
      </w:r>
      <w:bookmarkEnd w:id="900"/>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901" w:name="_Toc534896953"/>
      <w:r w:rsidRPr="005B6FDA">
        <w:lastRenderedPageBreak/>
        <w:t>Conclusion</w:t>
      </w:r>
      <w:r w:rsidR="005C2433" w:rsidRPr="005B6FDA">
        <w:t xml:space="preserve"> générale</w:t>
      </w:r>
      <w:bookmarkEnd w:id="901"/>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902" w:name="_Toc534896954"/>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902"/>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903" w:name="_Toc534896955"/>
      <w:r>
        <w:t>Formulation variationnelle du problème conduction thermique</w:t>
      </w:r>
      <w:bookmarkEnd w:id="903"/>
    </w:p>
    <w:p w14:paraId="4FA50E88" w14:textId="77777777"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2A05EF">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D726C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D726C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D726C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D726CB"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D726C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904" w:name="_Ref528621363"/>
            <w:r w:rsidRPr="005600FC">
              <w:rPr>
                <w:rFonts w:ascii="Times New Roman" w:eastAsia="Times New Roman" w:hAnsi="Times New Roman"/>
                <w:b/>
                <w:iCs w:val="0"/>
                <w:color w:val="auto"/>
                <w:sz w:val="22"/>
                <w:szCs w:val="22"/>
                <w:lang w:eastAsia="fr-FR"/>
              </w:rPr>
              <w:t xml:space="preserve"> </w:t>
            </w:r>
            <w:bookmarkEnd w:id="904"/>
          </w:p>
        </w:tc>
      </w:tr>
    </w:tbl>
    <w:p w14:paraId="534FFF4F" w14:textId="77777777" w:rsidR="00B429DC" w:rsidRPr="00E4270F" w:rsidRDefault="00B429DC" w:rsidP="007843F2">
      <w:pPr>
        <w:pStyle w:val="Titre2"/>
        <w:numPr>
          <w:ilvl w:val="1"/>
          <w:numId w:val="33"/>
        </w:numPr>
        <w:ind w:left="709"/>
      </w:pPr>
      <w:bookmarkStart w:id="905" w:name="_Toc534896956"/>
      <w:r>
        <w:t xml:space="preserve">Approximation </w:t>
      </w:r>
      <w:r w:rsidRPr="00E4270F">
        <w:t>nodale élémentaire</w:t>
      </w:r>
      <w:r>
        <w:t xml:space="preserve"> et assemblage final</w:t>
      </w:r>
      <w:bookmarkEnd w:id="905"/>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77777777"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2A05EF">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D726C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D726CB"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D726CB"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D726C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D726CB"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D726CB"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D726CB"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906" w:name="_Toc534896957"/>
      <w:r>
        <w:lastRenderedPageBreak/>
        <w:t>Ann</w:t>
      </w:r>
      <w:r w:rsidR="005B17DF">
        <w:t xml:space="preserve">exe II : </w:t>
      </w:r>
      <w:r w:rsidR="00A64F15">
        <w:br/>
        <w:t>Détermination du point haut</w:t>
      </w:r>
      <w:bookmarkEnd w:id="906"/>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7777777"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2A05EF" w:rsidRPr="002A05EF">
        <w:t>Figure 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D726CB"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D726CB"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77777777"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2A05EF">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D726CB"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907" w:name="_Ref525656363"/>
            <w:r w:rsidRPr="00E37D96">
              <w:rPr>
                <w:rFonts w:eastAsiaTheme="minorHAnsi"/>
              </w:rPr>
              <w:t xml:space="preserve"> </w:t>
            </w:r>
            <w:bookmarkEnd w:id="907"/>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1"/>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77777777" w:rsidR="00A64F15" w:rsidRPr="00BA205C" w:rsidRDefault="00A64F15" w:rsidP="00A64F15">
      <w:pPr>
        <w:pStyle w:val="Lgende"/>
        <w:spacing w:line="360" w:lineRule="auto"/>
        <w:jc w:val="center"/>
        <w:rPr>
          <w:i w:val="0"/>
          <w:sz w:val="22"/>
        </w:rPr>
      </w:pPr>
      <w:bookmarkStart w:id="908"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r w:rsidR="002A05EF">
        <w:rPr>
          <w:i w:val="0"/>
          <w:noProof/>
          <w:sz w:val="22"/>
        </w:rPr>
        <w:t>3</w:t>
      </w:r>
      <w:r w:rsidRPr="00BA205C">
        <w:rPr>
          <w:i w:val="0"/>
          <w:sz w:val="22"/>
        </w:rPr>
        <w:fldChar w:fldCharType="end"/>
      </w:r>
      <w:bookmarkEnd w:id="908"/>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909" w:name="_Toc534896958"/>
      <w:r w:rsidR="00FC46F1">
        <w:lastRenderedPageBreak/>
        <w:t>Références</w:t>
      </w:r>
      <w:bookmarkEnd w:id="909"/>
    </w:p>
    <w:p w14:paraId="603F9316" w14:textId="77777777" w:rsidR="0054208F" w:rsidRPr="0054208F" w:rsidRDefault="0054208F" w:rsidP="0054208F">
      <w:pPr>
        <w:overflowPunct/>
        <w:autoSpaceDE/>
        <w:autoSpaceDN/>
        <w:adjustRightInd/>
        <w:spacing w:after="160" w:line="360" w:lineRule="auto"/>
        <w:textAlignment w:val="auto"/>
        <w:rPr>
          <w:rFonts w:asciiTheme="minorHAnsi" w:hAnsiTheme="minorHAnsi"/>
          <w:lang w:val="en-US"/>
        </w:rPr>
      </w:pPr>
      <w:bookmarkStart w:id="910" w:name="_Ref533094789"/>
      <w:bookmarkStart w:id="911" w:name="_Ref533090097"/>
    </w:p>
    <w:p w14:paraId="020D5B05" w14:textId="77777777" w:rsidR="00414610" w:rsidRDefault="00414610" w:rsidP="00414610">
      <w:pPr>
        <w:pStyle w:val="Paragraphedeliste"/>
        <w:numPr>
          <w:ilvl w:val="0"/>
          <w:numId w:val="35"/>
        </w:numPr>
        <w:spacing w:line="360" w:lineRule="auto"/>
        <w:jc w:val="both"/>
        <w:rPr>
          <w:lang w:val="en-US"/>
        </w:rPr>
      </w:pPr>
      <w:bookmarkStart w:id="912" w:name="_Ref526346265"/>
      <w:bookmarkStart w:id="913" w:name="_Ref534794244"/>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912"/>
    </w:p>
    <w:p w14:paraId="20BD8504" w14:textId="77777777" w:rsidR="0054208F" w:rsidRDefault="0054208F" w:rsidP="0054208F">
      <w:pPr>
        <w:pStyle w:val="Paragraphedeliste"/>
        <w:numPr>
          <w:ilvl w:val="0"/>
          <w:numId w:val="35"/>
        </w:numPr>
        <w:spacing w:line="360" w:lineRule="auto"/>
        <w:jc w:val="both"/>
        <w:rPr>
          <w:lang w:val="en-US"/>
        </w:rPr>
      </w:pPr>
      <w:bookmarkStart w:id="914" w:name="_Ref534880291"/>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913"/>
      <w:bookmarkEnd w:id="914"/>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915"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915"/>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916"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916"/>
    </w:p>
    <w:p w14:paraId="22F6FDEE" w14:textId="77777777" w:rsidR="00851955" w:rsidRDefault="00851955" w:rsidP="0054208F">
      <w:pPr>
        <w:pStyle w:val="Paragraphedeliste"/>
        <w:numPr>
          <w:ilvl w:val="0"/>
          <w:numId w:val="35"/>
        </w:numPr>
        <w:spacing w:line="360" w:lineRule="auto"/>
        <w:jc w:val="both"/>
        <w:rPr>
          <w:lang w:val="en-US"/>
        </w:rPr>
      </w:pPr>
      <w:bookmarkStart w:id="917" w:name="_Ref534794429"/>
      <w:bookmarkEnd w:id="910"/>
      <w:r>
        <w:rPr>
          <w:lang w:val="en-US"/>
        </w:rPr>
        <w:t>D</w:t>
      </w:r>
      <w:r w:rsidRPr="004638BF">
        <w:rPr>
          <w:lang w:val="en-US"/>
        </w:rPr>
        <w:t>e Jongh, Frits. (2018). The Synchronous Rotor Instability Phenomenon - Morton Effect - (update 2018).</w:t>
      </w:r>
      <w:bookmarkEnd w:id="917"/>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18"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918"/>
    </w:p>
    <w:p w14:paraId="60D06719" w14:textId="33AAFC88" w:rsidR="00851955" w:rsidRDefault="00D345EC" w:rsidP="0054208F">
      <w:pPr>
        <w:pStyle w:val="Paragraphedeliste"/>
        <w:numPr>
          <w:ilvl w:val="0"/>
          <w:numId w:val="35"/>
        </w:numPr>
        <w:spacing w:line="360" w:lineRule="auto"/>
        <w:jc w:val="both"/>
        <w:rPr>
          <w:lang w:val="en-US"/>
        </w:rPr>
      </w:pPr>
      <w:bookmarkStart w:id="919" w:name="_Ref534794246"/>
      <w:r w:rsidRPr="00D345EC">
        <w:rPr>
          <w:lang w:val="en-US"/>
        </w:rPr>
        <w:t>Lili Gu (2018) A Review of Morton Effect: From Theory to Industrial Practice, Tribology Transactions, 61:2, 381-391, DOI: 10.1080/10402004.2017.1333663</w:t>
      </w:r>
      <w:bookmarkEnd w:id="919"/>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0" w:name="_Ref533092212"/>
      <w:bookmarkEnd w:id="911"/>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920"/>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1"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921"/>
    </w:p>
    <w:p w14:paraId="63EA66CD" w14:textId="55CFFFA5"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2"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42"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922"/>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23" w:name="_Ref534796769"/>
      <w:r w:rsidRPr="001B73DC">
        <w:rPr>
          <w:rFonts w:asciiTheme="minorHAnsi" w:hAnsiTheme="minorHAnsi"/>
          <w:lang w:val="en-US"/>
        </w:rPr>
        <w:t>Muszynska, A. (2005). Rotordynamics. Boca Raton: CRC Press.</w:t>
      </w:r>
      <w:bookmarkEnd w:id="923"/>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4"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924"/>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5"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925"/>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6" w:name="_Ref534632381"/>
      <w:r>
        <w:rPr>
          <w:rFonts w:asciiTheme="minorHAnsi" w:hAnsiTheme="minorHAnsi"/>
          <w:lang w:val="en-US"/>
        </w:rPr>
        <w:t xml:space="preserve"> </w:t>
      </w:r>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926"/>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927"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27"/>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28"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928"/>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929"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929"/>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30"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930"/>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31"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931"/>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32"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32"/>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3" w:name="_Ref533096550"/>
      <w:r>
        <w:rPr>
          <w:rFonts w:asciiTheme="minorHAnsi" w:hAnsiTheme="minorHAnsi"/>
          <w:lang w:val="en-US"/>
        </w:rPr>
        <w:t xml:space="preserve"> </w:t>
      </w:r>
      <w:bookmarkStart w:id="934"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933"/>
      <w:bookmarkEnd w:id="934"/>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5"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935"/>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6" w:name="_Ref533096918"/>
      <w:r>
        <w:rPr>
          <w:rFonts w:asciiTheme="minorHAnsi" w:hAnsiTheme="minorHAnsi"/>
          <w:lang w:val="en-US"/>
        </w:rPr>
        <w:t xml:space="preserve"> </w:t>
      </w: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936"/>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7"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937"/>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8" w:name="_Ref533097470"/>
      <w:r>
        <w:rPr>
          <w:rFonts w:asciiTheme="minorHAnsi" w:hAnsiTheme="minorHAnsi"/>
          <w:lang w:val="en-US"/>
        </w:rPr>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938"/>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39"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939"/>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0" w:name="_Ref53463521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940"/>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1" w:name="_Ref533097860"/>
      <w:r>
        <w:rPr>
          <w:rFonts w:asciiTheme="minorHAnsi" w:hAnsiTheme="minorHAnsi"/>
          <w:lang w:val="en-US"/>
        </w:rPr>
        <w:lastRenderedPageBreak/>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941"/>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942"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942"/>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3" w:name="_Ref533115138"/>
      <w:bookmarkStart w:id="944" w:name="_Ref533117135"/>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943"/>
      <w:bookmarkEnd w:id="944"/>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945" w:name="_Ref528660528"/>
      <w:bookmarkStart w:id="946" w:name="_Ref526263891"/>
      <w:r>
        <w:rPr>
          <w:lang w:val="en-US"/>
        </w:rPr>
        <w:t xml:space="preserve"> </w:t>
      </w:r>
      <w:bookmarkStart w:id="947" w:name="_Ref534808738"/>
      <w:r w:rsidR="00593B31" w:rsidRPr="0045623E">
        <w:rPr>
          <w:lang w:val="en-US"/>
        </w:rPr>
        <w:t>Zhang, S.; Hassini, M.-A.; Arghir, M. Accuracy and Grid Convergence of the Numerical Solution of the Energy Equation in Fluid Film Lubrication: Application to the 1D Slider. Lubricants 2018, 6, 95.</w:t>
      </w:r>
      <w:bookmarkEnd w:id="945"/>
      <w:bookmarkEnd w:id="947"/>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946"/>
    </w:p>
    <w:p w14:paraId="1531FCDD" w14:textId="77777777" w:rsidR="00593B31" w:rsidRDefault="00593B31" w:rsidP="0054208F">
      <w:pPr>
        <w:pStyle w:val="Paragraphedeliste"/>
        <w:numPr>
          <w:ilvl w:val="0"/>
          <w:numId w:val="35"/>
        </w:numPr>
        <w:spacing w:line="360" w:lineRule="auto"/>
        <w:jc w:val="both"/>
        <w:rPr>
          <w:lang w:val="en-US"/>
        </w:rPr>
      </w:pPr>
      <w:bookmarkStart w:id="948" w:name="_Ref526263911"/>
      <w:r w:rsidRPr="002222AB">
        <w:rPr>
          <w:lang w:val="en-US"/>
        </w:rPr>
        <w:t>Woloszynski T, Podsiadlo P, Stachowiak GW, “Efficient Solution to the Cavitation Problem in Hydrodynamic”, Tribology Letters, Springer, 2015</w:t>
      </w:r>
      <w:bookmarkEnd w:id="948"/>
    </w:p>
    <w:p w14:paraId="39BE69C0" w14:textId="77777777" w:rsidR="00593B31" w:rsidRDefault="00593B31" w:rsidP="0054208F">
      <w:pPr>
        <w:pStyle w:val="Paragraphedeliste"/>
        <w:numPr>
          <w:ilvl w:val="0"/>
          <w:numId w:val="35"/>
        </w:numPr>
        <w:spacing w:line="360" w:lineRule="auto"/>
        <w:jc w:val="both"/>
      </w:pPr>
      <w:bookmarkStart w:id="949" w:name="_Ref525750678"/>
      <w:r w:rsidRPr="001845D8">
        <w:t>J. Frêne, D. Nicolas, B. Degueurce, D. Berthe et M. Godet, Lubrification hydrodynamique- paliers et butées, Paris: Eyrolle, 1990.</w:t>
      </w:r>
      <w:bookmarkEnd w:id="949"/>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950" w:name="_Ref526266405"/>
      <w:r w:rsidRPr="002222AB">
        <w:rPr>
          <w:lang w:val="en-US"/>
        </w:rPr>
        <w:t>Elrod HG, “A cavitation algorithm”, ASME Journal of Lubrication Technology, 1981, Vol. 103, pp.350-354</w:t>
      </w:r>
      <w:bookmarkEnd w:id="950"/>
    </w:p>
    <w:p w14:paraId="6704507C" w14:textId="77777777" w:rsidR="00593B31" w:rsidRDefault="00593B31" w:rsidP="0054208F">
      <w:pPr>
        <w:pStyle w:val="Paragraphedeliste"/>
        <w:numPr>
          <w:ilvl w:val="0"/>
          <w:numId w:val="35"/>
        </w:numPr>
        <w:spacing w:line="360" w:lineRule="auto"/>
        <w:jc w:val="both"/>
      </w:pPr>
      <w:bookmarkStart w:id="951" w:name="_Ref526330394"/>
      <w:r w:rsidRPr="00CD63D5">
        <w:t>Bonneau, D. ; Fatu, A. ; Souchet, D. “Paliers hydrodynamiques1 and 2, équations, modèles numériques isothermes et lubrification mixte”, Lavoisier, Paris, 2011, ISBN 978-2-7462-32990</w:t>
      </w:r>
      <w:bookmarkEnd w:id="951"/>
    </w:p>
    <w:p w14:paraId="2B9088DA" w14:textId="77777777" w:rsidR="00593B31" w:rsidRDefault="00593B31" w:rsidP="0054208F">
      <w:pPr>
        <w:pStyle w:val="Paragraphedeliste"/>
        <w:numPr>
          <w:ilvl w:val="0"/>
          <w:numId w:val="35"/>
        </w:numPr>
        <w:spacing w:line="360" w:lineRule="auto"/>
        <w:rPr>
          <w:lang w:val="en-US"/>
        </w:rPr>
      </w:pPr>
      <w:bookmarkStart w:id="952" w:name="_Ref526267673"/>
      <w:r w:rsidRPr="00A92A5D">
        <w:rPr>
          <w:lang w:val="en-US"/>
        </w:rPr>
        <w:t>Ferziger, J.H.; Peric, M. “Computational Methods for Fluid Dynamics”, third, rev. edition, Springer, 2002, ISBN: 978-3-319-99693-6</w:t>
      </w:r>
      <w:bookmarkEnd w:id="952"/>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953" w:name="_Ref526269669"/>
      <w:r w:rsidRPr="002222AB">
        <w:rPr>
          <w:lang w:val="en-US"/>
        </w:rPr>
        <w:t>Elrod HG, Brewe DE. “Thermo hydrodynamic analysis for laminar lubricating films”, Technical report, NASA technical memorandum 88845, 1986</w:t>
      </w:r>
      <w:bookmarkEnd w:id="953"/>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954" w:name="_Ref526269748"/>
      <w:r w:rsidRPr="002222AB">
        <w:rPr>
          <w:lang w:val="en-US"/>
        </w:rPr>
        <w:lastRenderedPageBreak/>
        <w:t>Elrod HG. “Efficient numerical method for computation of thermo hydrodynamics of laminar lubricating films”, Technical report, NASA Lewis Research Center, 1989.</w:t>
      </w:r>
      <w:bookmarkEnd w:id="954"/>
    </w:p>
    <w:p w14:paraId="02DFB901" w14:textId="77777777" w:rsidR="00593B31" w:rsidRDefault="00593B31" w:rsidP="0054208F">
      <w:pPr>
        <w:pStyle w:val="Paragraphedeliste"/>
        <w:numPr>
          <w:ilvl w:val="0"/>
          <w:numId w:val="35"/>
        </w:numPr>
        <w:spacing w:line="360" w:lineRule="auto"/>
        <w:jc w:val="both"/>
      </w:pPr>
      <w:bookmarkStart w:id="955"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955"/>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956"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956"/>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957"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957"/>
    </w:p>
    <w:p w14:paraId="6AC474BF" w14:textId="77777777" w:rsidR="00A95CBF" w:rsidRDefault="00A95CBF" w:rsidP="0054208F">
      <w:pPr>
        <w:pStyle w:val="Paragraphedeliste"/>
        <w:numPr>
          <w:ilvl w:val="0"/>
          <w:numId w:val="35"/>
        </w:numPr>
        <w:spacing w:line="360" w:lineRule="auto"/>
        <w:jc w:val="both"/>
        <w:rPr>
          <w:lang w:val="en-US"/>
        </w:rPr>
      </w:pPr>
      <w:bookmarkStart w:id="958"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958"/>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959"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959"/>
    </w:p>
    <w:p w14:paraId="054D33A7" w14:textId="77777777" w:rsidR="00A95CBF" w:rsidRDefault="00A95CBF" w:rsidP="0054208F">
      <w:pPr>
        <w:pStyle w:val="Paragraphedeliste"/>
        <w:numPr>
          <w:ilvl w:val="0"/>
          <w:numId w:val="35"/>
        </w:numPr>
        <w:spacing w:line="360" w:lineRule="auto"/>
        <w:jc w:val="both"/>
        <w:rPr>
          <w:lang w:val="en-US"/>
        </w:rPr>
      </w:pPr>
      <w:bookmarkStart w:id="960"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960"/>
    </w:p>
    <w:p w14:paraId="7DC3530C" w14:textId="77777777" w:rsidR="00A95CBF" w:rsidRDefault="00A95CBF" w:rsidP="0054208F">
      <w:pPr>
        <w:pStyle w:val="Paragraphedeliste"/>
        <w:numPr>
          <w:ilvl w:val="0"/>
          <w:numId w:val="35"/>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961" w:name="_Ref528057257"/>
      <w:r w:rsidRPr="007270B6">
        <w:rPr>
          <w:lang w:val="en-US"/>
        </w:rPr>
        <w:t>DAKEL M., BAGUET S., DUFOUR R. Nonlinear dynamics of a support-excited flexible rotor with hydrodynamic journal bearings. Journal of Sound and Vibration, 2014, vol. 333, n° 10, pp. 2774-2799.</w:t>
      </w:r>
      <w:bookmarkEnd w:id="961"/>
    </w:p>
    <w:p w14:paraId="0292DFDF" w14:textId="77777777" w:rsidR="00A95CBF" w:rsidRDefault="00A95CBF" w:rsidP="0054208F">
      <w:pPr>
        <w:pStyle w:val="Paragraphedeliste"/>
        <w:numPr>
          <w:ilvl w:val="0"/>
          <w:numId w:val="35"/>
        </w:numPr>
        <w:spacing w:line="360" w:lineRule="auto"/>
        <w:jc w:val="both"/>
      </w:pPr>
      <w:bookmarkStart w:id="962" w:name="_Ref528001806"/>
      <w:r w:rsidRPr="00BF3126">
        <w:t>DAKEL M.</w:t>
      </w:r>
      <w:r>
        <w:t>, 2014, "Stabilité et dynamique non linéaire de rotors embarqués</w:t>
      </w:r>
      <w:r w:rsidRPr="00226388">
        <w:t>"</w:t>
      </w:r>
      <w:r>
        <w:t>, thèse de INSA de Lyon</w:t>
      </w:r>
      <w:bookmarkEnd w:id="962"/>
    </w:p>
    <w:p w14:paraId="57A329A7" w14:textId="77777777" w:rsidR="00A95CBF" w:rsidRPr="00CF44C6" w:rsidRDefault="00A95CBF" w:rsidP="0054208F">
      <w:pPr>
        <w:pStyle w:val="Paragraphedeliste"/>
        <w:numPr>
          <w:ilvl w:val="0"/>
          <w:numId w:val="35"/>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963" w:name="_Ref528171614"/>
      <w:r w:rsidRPr="00295C43">
        <w:rPr>
          <w:lang w:val="en-US"/>
        </w:rPr>
        <w:t>Levenspiel, O., Engineering Flow and Heat Exchange, Revised Edition, Plenum Press, 1998, pp. 173-78, 182-84.</w:t>
      </w:r>
      <w:bookmarkEnd w:id="963"/>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964" w:name="_Ref528232242"/>
      <w:r w:rsidRPr="00034058">
        <w:t>CodeAster</w:t>
      </w:r>
      <w:r>
        <w:t xml:space="preserve">© Référence </w:t>
      </w:r>
      <w:r w:rsidRPr="00034058">
        <w:t>R5.02.01</w:t>
      </w:r>
      <w:r>
        <w:t xml:space="preserve">, </w:t>
      </w:r>
      <w:r w:rsidRPr="00034058">
        <w:t>“Algorithme de thermique linéaire transitoire”</w:t>
      </w:r>
      <w:bookmarkEnd w:id="964"/>
    </w:p>
    <w:p w14:paraId="5F7E2970" w14:textId="77777777" w:rsidR="00A95CBF" w:rsidRDefault="00A95CBF" w:rsidP="0054208F">
      <w:pPr>
        <w:pStyle w:val="Paragraphedeliste"/>
        <w:numPr>
          <w:ilvl w:val="0"/>
          <w:numId w:val="35"/>
        </w:numPr>
        <w:spacing w:line="360" w:lineRule="auto"/>
        <w:jc w:val="both"/>
      </w:pPr>
      <w:r>
        <w:t xml:space="preserve"> </w:t>
      </w:r>
      <w:bookmarkStart w:id="965" w:name="_Ref528255279"/>
      <w:r>
        <w:t>CodeAster© Référence R</w:t>
      </w:r>
      <w:r w:rsidRPr="00866FE3">
        <w:t>3.03.08</w:t>
      </w:r>
      <w:r>
        <w:t>, "</w:t>
      </w:r>
      <w:r w:rsidRPr="00866FE3">
        <w:t>Relations cinématiques linéaires de type RBE3</w:t>
      </w:r>
      <w:r>
        <w:t>"</w:t>
      </w:r>
      <w:bookmarkEnd w:id="965"/>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6" w:name="_Ref523227901"/>
      <w:r w:rsidRPr="00D77EFD">
        <w:rPr>
          <w:rFonts w:asciiTheme="minorHAnsi" w:hAnsiTheme="minorHAnsi"/>
        </w:rPr>
        <w:t xml:space="preserve"> </w:t>
      </w:r>
      <w:bookmarkStart w:id="967"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966"/>
      <w:bookmarkEnd w:id="967"/>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lastRenderedPageBreak/>
        <w:t xml:space="preserve"> </w:t>
      </w:r>
      <w:bookmarkStart w:id="968"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968"/>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969"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969"/>
    </w:p>
    <w:p w14:paraId="7F46C800" w14:textId="77777777" w:rsidR="00D617B4" w:rsidRDefault="00D617B4" w:rsidP="0054208F">
      <w:pPr>
        <w:pStyle w:val="Paragraphedeliste"/>
        <w:numPr>
          <w:ilvl w:val="0"/>
          <w:numId w:val="35"/>
        </w:numPr>
        <w:spacing w:line="360" w:lineRule="auto"/>
        <w:jc w:val="both"/>
        <w:rPr>
          <w:lang w:val="en-US"/>
        </w:rPr>
      </w:pPr>
      <w:bookmarkStart w:id="970"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970"/>
    </w:p>
    <w:p w14:paraId="5973AE58" w14:textId="77777777" w:rsidR="00D617B4" w:rsidRDefault="00D617B4" w:rsidP="0054208F">
      <w:pPr>
        <w:pStyle w:val="Paragraphedeliste"/>
        <w:numPr>
          <w:ilvl w:val="0"/>
          <w:numId w:val="35"/>
        </w:numPr>
        <w:spacing w:line="360" w:lineRule="auto"/>
        <w:jc w:val="both"/>
        <w:rPr>
          <w:lang w:val="en-US"/>
        </w:rPr>
      </w:pPr>
      <w:bookmarkStart w:id="971"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71"/>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2"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72"/>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3"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973"/>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4"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974"/>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5"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975"/>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6"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976"/>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977"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977"/>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978" w:name="_Ref532317977"/>
      <w:r w:rsidRPr="00936EB8">
        <w:rPr>
          <w:lang w:val="en-US"/>
        </w:rPr>
        <w:t>F. de Jongh and P. van der Hoeven, “Application of a heat barrier sleeve to prevent synchronous rotor instability”, in Proceedings of the Twenty-seventh Turbomachinery Symposium, 1998, pp.17-26.</w:t>
      </w:r>
      <w:bookmarkEnd w:id="978"/>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979" w:name="_Ref523086492"/>
      <w:r w:rsidRPr="00214DA2">
        <w:rPr>
          <w:lang w:val="en-US" w:eastAsia="en-US"/>
        </w:rPr>
        <w:lastRenderedPageBreak/>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979"/>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0"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980"/>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3"/>
      <w:headerReference w:type="default" r:id="rId144"/>
      <w:footerReference w:type="default" r:id="rId145"/>
      <w:headerReference w:type="first" r:id="rId146"/>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 w:author="ZHANG Silun" w:date="2019-01-09T14:10:00Z" w:initials="ZS">
    <w:p w14:paraId="7B3400F3" w14:textId="532F1F52" w:rsidR="00EC6642" w:rsidRDefault="00EC6642">
      <w:pPr>
        <w:pStyle w:val="Commentaire"/>
      </w:pPr>
      <w:r>
        <w:rPr>
          <w:rStyle w:val="Marquedecommentaire"/>
        </w:rPr>
        <w:annotationRef/>
      </w:r>
      <w:r>
        <w:t>Partie complétée pour expliquer la vibration spirale ( le changement des amplitudes et des phases à une vitesse de rotation constante)</w:t>
      </w:r>
    </w:p>
  </w:comment>
  <w:comment w:id="21" w:author="Mihai ARGHIR" w:date="2019-01-04T20:11:00Z" w:initials="MA">
    <w:p w14:paraId="78AB6EC0" w14:textId="77777777" w:rsidR="00EC6642" w:rsidRDefault="00EC6642" w:rsidP="007F1649">
      <w:pPr>
        <w:pStyle w:val="Commentaire"/>
      </w:pPr>
      <w:r>
        <w:rPr>
          <w:rStyle w:val="Marquedecommentaire"/>
        </w:rPr>
        <w:annotationRef/>
      </w:r>
      <w:r>
        <w:rPr>
          <w:noProof/>
        </w:rPr>
        <w:t>Il faut ajouter des commentaires dans le texte pour expliquer le caractère spiral des vibrations</w:t>
      </w:r>
    </w:p>
  </w:comment>
  <w:comment w:id="22" w:author="ZHANG Silun" w:date="2019-01-09T14:32:00Z" w:initials="ZS">
    <w:p w14:paraId="753ADA53" w14:textId="4C066605" w:rsidR="00EC6642" w:rsidRDefault="00EC6642">
      <w:pPr>
        <w:pStyle w:val="Commentaire"/>
      </w:pPr>
      <w:r>
        <w:rPr>
          <w:rStyle w:val="Marquedecommentaire"/>
        </w:rPr>
        <w:annotationRef/>
      </w:r>
      <w:r>
        <w:t xml:space="preserve">J’ai ajouté cette partie </w:t>
      </w:r>
    </w:p>
  </w:comment>
  <w:comment w:id="29" w:author="ZHANG Silun" w:date="2019-01-07T13:37:00Z" w:initials="ZS">
    <w:p w14:paraId="7AF2F3A3" w14:textId="2D7625BE" w:rsidR="00EC6642" w:rsidRDefault="00EC6642">
      <w:pPr>
        <w:pStyle w:val="Commentaire"/>
      </w:pPr>
      <w:r>
        <w:rPr>
          <w:rStyle w:val="Marquedecommentaire"/>
        </w:rPr>
        <w:annotationRef/>
      </w:r>
      <w:r>
        <w:t>Ces phares restent à changer</w:t>
      </w:r>
    </w:p>
  </w:comment>
  <w:comment w:id="37" w:author="ZHANG Silun" w:date="2019-01-07T13:57:00Z" w:initials="ZS">
    <w:p w14:paraId="5F1393E8" w14:textId="25B44F90" w:rsidR="00EC6642" w:rsidRDefault="00EC6642">
      <w:pPr>
        <w:pStyle w:val="Commentaire"/>
      </w:pPr>
      <w:r>
        <w:rPr>
          <w:rStyle w:val="Marquedecommentaire"/>
        </w:rPr>
        <w:annotationRef/>
      </w:r>
      <w:r>
        <w:t>Cette phrase reste à détailler et développer</w:t>
      </w:r>
    </w:p>
  </w:comment>
  <w:comment w:id="43" w:author="ZHANG Silun" w:date="2019-01-07T14:17:00Z" w:initials="ZS">
    <w:p w14:paraId="00F9FC44" w14:textId="446A7B03" w:rsidR="00EC6642" w:rsidRDefault="00EC6642">
      <w:pPr>
        <w:pStyle w:val="Commentaire"/>
      </w:pPr>
      <w:r>
        <w:rPr>
          <w:rStyle w:val="Marquedecommentaire"/>
        </w:rPr>
        <w:annotationRef/>
      </w:r>
      <w:r>
        <w:t>A réécrire</w:t>
      </w:r>
    </w:p>
  </w:comment>
  <w:comment w:id="44" w:author="ZHANG Silun" w:date="2019-01-07T14:17:00Z" w:initials="ZS">
    <w:p w14:paraId="20326580" w14:textId="0C62C38D" w:rsidR="00EC6642" w:rsidRDefault="00EC6642">
      <w:pPr>
        <w:pStyle w:val="Commentaire"/>
      </w:pPr>
      <w:r>
        <w:rPr>
          <w:rStyle w:val="Marquedecommentaire"/>
        </w:rPr>
        <w:annotationRef/>
      </w:r>
      <w:r>
        <w:t>Le nom du modèle à reformuler</w:t>
      </w:r>
    </w:p>
  </w:comment>
  <w:comment w:id="50" w:author="Mihai ARGHIR" w:date="2019-01-04T18:37:00Z" w:initials="MA">
    <w:p w14:paraId="3E5CCD5D" w14:textId="77777777" w:rsidR="00EC6642" w:rsidRDefault="00EC6642" w:rsidP="007F0B3C">
      <w:pPr>
        <w:pStyle w:val="Commentaire"/>
      </w:pPr>
      <w:r>
        <w:t xml:space="preserve">A effacer </w:t>
      </w:r>
      <w:r>
        <w:rPr>
          <w:rStyle w:val="Marquedecommentaire"/>
        </w:rPr>
        <w:annotationRef/>
      </w:r>
      <w:r>
        <w:t>le mot « mécanisme »</w:t>
      </w:r>
    </w:p>
  </w:comment>
  <w:comment w:id="249" w:author="ZHANG Silun" w:date="2019-01-07T15:57:00Z" w:initials="ZS">
    <w:p w14:paraId="7F8585A4" w14:textId="4A9E2553" w:rsidR="00EC6642" w:rsidRDefault="00EC6642">
      <w:pPr>
        <w:pStyle w:val="Commentaire"/>
      </w:pPr>
      <w:r>
        <w:rPr>
          <w:rStyle w:val="Marquedecommentaire"/>
        </w:rPr>
        <w:annotationRef/>
      </w:r>
      <w:r>
        <w:t>Pour Amine : pour quoi cette phrase est fausse ? je n’ai pas compris.</w:t>
      </w:r>
    </w:p>
  </w:comment>
  <w:comment w:id="252" w:author="HASSINI Mohamed-amine" w:date="2019-01-02T11:09:00Z" w:initials="HM">
    <w:p w14:paraId="41307583" w14:textId="77777777" w:rsidR="00EC6642" w:rsidRDefault="00EC6642" w:rsidP="00ED4BE4">
      <w:pPr>
        <w:pStyle w:val="Commentaire"/>
      </w:pPr>
      <w:r>
        <w:rPr>
          <w:rStyle w:val="Marquedecommentaire"/>
        </w:rPr>
        <w:annotationRef/>
      </w:r>
      <w:r>
        <w:t>C’est l’inverse. La U1=W1=0</w:t>
      </w:r>
    </w:p>
  </w:comment>
  <w:comment w:id="253" w:author="ZHANG Silun" w:date="2019-01-08T02:13:00Z" w:initials="ZS">
    <w:p w14:paraId="09E64AA2" w14:textId="2642AF5B" w:rsidR="00EC6642" w:rsidRDefault="00EC6642">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257" w:author="HASSINI Mohamed-amine" w:date="2019-01-02T11:13:00Z" w:initials="HM">
    <w:p w14:paraId="5DC5448A" w14:textId="77777777" w:rsidR="00EC6642" w:rsidRDefault="00EC6642" w:rsidP="00DA1175">
      <w:pPr>
        <w:pStyle w:val="Commentaire"/>
      </w:pPr>
      <w:r>
        <w:rPr>
          <w:rStyle w:val="Marquedecommentaire"/>
        </w:rPr>
        <w:annotationRef/>
      </w:r>
      <w:r>
        <w:t>Utiliser un schéma pour expliquer</w:t>
      </w:r>
    </w:p>
  </w:comment>
  <w:comment w:id="268" w:author="ZHANG Silun" w:date="2019-01-08T19:41:00Z" w:initials="ZS">
    <w:p w14:paraId="42B8AAF1" w14:textId="03582EDF" w:rsidR="00EC6642" w:rsidRDefault="00EC6642">
      <w:pPr>
        <w:pStyle w:val="Commentaire"/>
      </w:pPr>
      <w:r>
        <w:rPr>
          <w:rStyle w:val="Marquedecommentaire"/>
        </w:rPr>
        <w:annotationRef/>
      </w:r>
      <w:r>
        <w:t>J’ai détaillé la démonstration de l’équation de Reynolds avec les coefficients de Legendre pour la fluidité.</w:t>
      </w:r>
    </w:p>
  </w:comment>
  <w:comment w:id="270" w:author="ZHANG Silun" w:date="2019-01-03T17:38:00Z" w:initials="ZS">
    <w:p w14:paraId="34177DA5" w14:textId="77777777" w:rsidR="00EC6642" w:rsidRDefault="00EC6642" w:rsidP="00AE5F7D">
      <w:pPr>
        <w:pStyle w:val="Commentaire"/>
      </w:pPr>
      <w:r>
        <w:rPr>
          <w:rStyle w:val="Marquedecommentaire"/>
        </w:rPr>
        <w:annotationRef/>
      </w:r>
      <w:r>
        <w:t xml:space="preserve">J’ai détaillé la démonstration de l’équation de Reynolds avec les coefficients de Legendre pour la fluidité. </w:t>
      </w:r>
    </w:p>
  </w:comment>
  <w:comment w:id="276" w:author="ZHANG Silun" w:date="2019-01-03T17:38:00Z" w:initials="ZS">
    <w:p w14:paraId="043BF36B" w14:textId="77777777" w:rsidR="00EC6642" w:rsidRDefault="00EC6642" w:rsidP="00AE5F7D">
      <w:pPr>
        <w:pStyle w:val="Commentaire"/>
      </w:pPr>
      <w:r>
        <w:rPr>
          <w:rStyle w:val="Marquedecommentaire"/>
        </w:rPr>
        <w:annotationRef/>
      </w:r>
      <w:r>
        <w:t>La forme discrétisé à détailler après présenter l’équation ici.</w:t>
      </w:r>
    </w:p>
  </w:comment>
  <w:comment w:id="277" w:author="ZHANG Silun" w:date="2019-01-08T16:23:00Z" w:initials="ZS">
    <w:p w14:paraId="7F8636DA" w14:textId="217A17B8" w:rsidR="00EC6642" w:rsidRDefault="00EC6642">
      <w:pPr>
        <w:pStyle w:val="Commentaire"/>
      </w:pPr>
      <w:r>
        <w:rPr>
          <w:rStyle w:val="Marquedecommentaire"/>
        </w:rPr>
        <w:annotationRef/>
      </w:r>
      <w:r>
        <w:t xml:space="preserve">Une forme de discrétisation est présentée dans la section </w:t>
      </w:r>
      <w:r w:rsidRPr="00E979C0">
        <w:rPr>
          <w:b/>
        </w:rPr>
        <w:fldChar w:fldCharType="begin"/>
      </w:r>
      <w:r w:rsidRPr="00E979C0">
        <w:rPr>
          <w:b/>
        </w:rPr>
        <w:instrText xml:space="preserve"> REF _Ref534738787 \r \h </w:instrText>
      </w:r>
      <w:r>
        <w:rPr>
          <w:b/>
        </w:rPr>
        <w:instrText xml:space="preserve"> \* MERGEFORMAT </w:instrText>
      </w:r>
      <w:r w:rsidRPr="00E979C0">
        <w:rPr>
          <w:b/>
        </w:rPr>
      </w:r>
      <w:r w:rsidRPr="00E979C0">
        <w:rPr>
          <w:b/>
        </w:rPr>
        <w:fldChar w:fldCharType="separate"/>
      </w:r>
      <w:r w:rsidRPr="00E979C0">
        <w:rPr>
          <w:b/>
        </w:rPr>
        <w:t>2.3.5.2</w:t>
      </w:r>
      <w:r w:rsidRPr="00E979C0">
        <w:rPr>
          <w:b/>
        </w:rPr>
        <w:fldChar w:fldCharType="end"/>
      </w:r>
    </w:p>
  </w:comment>
  <w:comment w:id="287" w:author="ZHANG Silun" w:date="2019-01-08T19:24:00Z" w:initials="ZS">
    <w:p w14:paraId="4055B613" w14:textId="41753866" w:rsidR="00EC6642" w:rsidRDefault="00EC6642">
      <w:pPr>
        <w:pStyle w:val="Commentaire"/>
      </w:pPr>
      <w:r>
        <w:rPr>
          <w:rStyle w:val="Marquedecommentaire"/>
        </w:rPr>
        <w:annotationRef/>
      </w:r>
      <w:r>
        <w:t>Partie ajouté pour expliquer la discrétisation de l’équation de l’énergie en utilisant la méthode de collocation aux points Lobatto.</w:t>
      </w:r>
    </w:p>
  </w:comment>
  <w:comment w:id="766" w:author="ZHANG Silun" w:date="2019-01-10T15:22:00Z" w:initials="ZS">
    <w:p w14:paraId="3626CDD8" w14:textId="77777777" w:rsidR="002A05EF" w:rsidRPr="003E5F16" w:rsidRDefault="002A05EF" w:rsidP="002A05EF">
      <w:pPr>
        <w:spacing w:before="120" w:line="360" w:lineRule="auto"/>
        <w:ind w:firstLine="709"/>
        <w:rPr>
          <w:u w:val="single"/>
        </w:rPr>
      </w:pPr>
      <w:r>
        <w:rPr>
          <w:rStyle w:val="Marquedecommentaire"/>
        </w:rPr>
        <w:annotationRef/>
      </w:r>
      <w:r w:rsidRPr="002A05EF">
        <w:rPr>
          <w:u w:val="single"/>
        </w:rPr>
        <w:t>(j’ai eu mal à formuler les phrases pour expliquer la différence au début de la simulation et critiquer les résultats)</w:t>
      </w:r>
    </w:p>
    <w:p w14:paraId="051FFD9C" w14:textId="3750E9D1" w:rsidR="002A05EF" w:rsidRDefault="002A05EF">
      <w:pPr>
        <w:pStyle w:val="Commentaire"/>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3400F3" w15:done="0"/>
  <w15:commentEx w15:paraId="78AB6EC0" w15:done="0"/>
  <w15:commentEx w15:paraId="753ADA53" w15:paraIdParent="78AB6EC0" w15:done="0"/>
  <w15:commentEx w15:paraId="7AF2F3A3" w15:done="0"/>
  <w15:commentEx w15:paraId="5F1393E8" w15:done="0"/>
  <w15:commentEx w15:paraId="00F9FC44" w15:done="0"/>
  <w15:commentEx w15:paraId="20326580" w15:done="0"/>
  <w15:commentEx w15:paraId="3E5CCD5D" w15:done="1"/>
  <w15:commentEx w15:paraId="7F8585A4" w15:done="0"/>
  <w15:commentEx w15:paraId="41307583" w15:done="0"/>
  <w15:commentEx w15:paraId="09E64AA2" w15:paraIdParent="41307583" w15:done="0"/>
  <w15:commentEx w15:paraId="5DC5448A" w15:done="1"/>
  <w15:commentEx w15:paraId="42B8AAF1" w15:done="0"/>
  <w15:commentEx w15:paraId="34177DA5" w15:done="0"/>
  <w15:commentEx w15:paraId="043BF36B" w15:done="0"/>
  <w15:commentEx w15:paraId="7F8636DA" w15:paraIdParent="043BF36B" w15:done="0"/>
  <w15:commentEx w15:paraId="4055B613" w15:done="0"/>
  <w15:commentEx w15:paraId="051FFD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D2BBF" w14:textId="77777777" w:rsidR="00EC6642" w:rsidRDefault="00EC6642" w:rsidP="00263793">
      <w:r>
        <w:separator/>
      </w:r>
    </w:p>
  </w:endnote>
  <w:endnote w:type="continuationSeparator" w:id="0">
    <w:p w14:paraId="053909F3" w14:textId="77777777" w:rsidR="00EC6642" w:rsidRDefault="00EC6642"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EndPr/>
    <w:sdtContent>
      <w:p w14:paraId="105C9B7A" w14:textId="18EB5E3D" w:rsidR="00EC6642" w:rsidRDefault="00EC6642">
        <w:pPr>
          <w:pStyle w:val="Pieddepage"/>
          <w:jc w:val="right"/>
        </w:pPr>
        <w:r>
          <w:fldChar w:fldCharType="begin"/>
        </w:r>
        <w:r>
          <w:instrText>PAGE   \* MERGEFORMAT</w:instrText>
        </w:r>
        <w:r>
          <w:fldChar w:fldCharType="separate"/>
        </w:r>
        <w:r w:rsidR="00D726CB">
          <w:rPr>
            <w:noProof/>
          </w:rPr>
          <w:t>21</w:t>
        </w:r>
        <w:r>
          <w:fldChar w:fldCharType="end"/>
        </w:r>
      </w:p>
    </w:sdtContent>
  </w:sdt>
  <w:p w14:paraId="6F7FB6C7" w14:textId="77777777" w:rsidR="00EC6642" w:rsidRDefault="00EC664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3BF0C1" w14:textId="77777777" w:rsidR="00EC6642" w:rsidRDefault="00EC6642" w:rsidP="00263793">
      <w:r>
        <w:separator/>
      </w:r>
    </w:p>
  </w:footnote>
  <w:footnote w:type="continuationSeparator" w:id="0">
    <w:p w14:paraId="5754A069" w14:textId="77777777" w:rsidR="00EC6642" w:rsidRDefault="00EC6642" w:rsidP="00263793">
      <w:r>
        <w:continuationSeparator/>
      </w:r>
    </w:p>
  </w:footnote>
  <w:footnote w:id="1">
    <w:p w14:paraId="4E1F30BE" w14:textId="55F39D5B" w:rsidR="003A74BA" w:rsidRDefault="003A74BA">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EC6642" w:rsidRDefault="00EC6642"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305EA22A" w14:textId="77777777" w:rsidR="00EC6642" w:rsidRDefault="00EC6642"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EC6642" w:rsidRDefault="00D726CB">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EC6642" w:rsidRDefault="00D726CB">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EC6642" w:rsidRDefault="00D726CB">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32F9"/>
    <w:rsid w:val="00004A26"/>
    <w:rsid w:val="00004B4E"/>
    <w:rsid w:val="00004BC1"/>
    <w:rsid w:val="00005127"/>
    <w:rsid w:val="00005D64"/>
    <w:rsid w:val="0000607D"/>
    <w:rsid w:val="00006AC4"/>
    <w:rsid w:val="00006E9A"/>
    <w:rsid w:val="00007748"/>
    <w:rsid w:val="00007EB0"/>
    <w:rsid w:val="00010A7F"/>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9F"/>
    <w:rsid w:val="00017551"/>
    <w:rsid w:val="00017569"/>
    <w:rsid w:val="000209EE"/>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5C11"/>
    <w:rsid w:val="0002671A"/>
    <w:rsid w:val="00026D7C"/>
    <w:rsid w:val="0002704F"/>
    <w:rsid w:val="00027818"/>
    <w:rsid w:val="00027CB2"/>
    <w:rsid w:val="00030C90"/>
    <w:rsid w:val="000325F0"/>
    <w:rsid w:val="00033AEF"/>
    <w:rsid w:val="00033DCC"/>
    <w:rsid w:val="000340E9"/>
    <w:rsid w:val="00034C2B"/>
    <w:rsid w:val="000363C5"/>
    <w:rsid w:val="000368E2"/>
    <w:rsid w:val="00037082"/>
    <w:rsid w:val="00040D4A"/>
    <w:rsid w:val="00042399"/>
    <w:rsid w:val="00043012"/>
    <w:rsid w:val="00043857"/>
    <w:rsid w:val="000441BB"/>
    <w:rsid w:val="000444BC"/>
    <w:rsid w:val="00044848"/>
    <w:rsid w:val="00044C03"/>
    <w:rsid w:val="00044F6A"/>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F0"/>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993"/>
    <w:rsid w:val="00080BD8"/>
    <w:rsid w:val="000813D8"/>
    <w:rsid w:val="000818B7"/>
    <w:rsid w:val="0008198A"/>
    <w:rsid w:val="00083335"/>
    <w:rsid w:val="00083366"/>
    <w:rsid w:val="0008340C"/>
    <w:rsid w:val="000839AA"/>
    <w:rsid w:val="000845F6"/>
    <w:rsid w:val="00084C42"/>
    <w:rsid w:val="00084D7E"/>
    <w:rsid w:val="00085254"/>
    <w:rsid w:val="00085603"/>
    <w:rsid w:val="0008634E"/>
    <w:rsid w:val="000864CA"/>
    <w:rsid w:val="00086757"/>
    <w:rsid w:val="00086A49"/>
    <w:rsid w:val="000873FC"/>
    <w:rsid w:val="00087476"/>
    <w:rsid w:val="000877C4"/>
    <w:rsid w:val="0009163F"/>
    <w:rsid w:val="000916EF"/>
    <w:rsid w:val="00092390"/>
    <w:rsid w:val="0009269B"/>
    <w:rsid w:val="00092C65"/>
    <w:rsid w:val="000934B2"/>
    <w:rsid w:val="00093862"/>
    <w:rsid w:val="00093E1F"/>
    <w:rsid w:val="0009425C"/>
    <w:rsid w:val="00094487"/>
    <w:rsid w:val="000948D0"/>
    <w:rsid w:val="00094CE2"/>
    <w:rsid w:val="00094FF7"/>
    <w:rsid w:val="00096FDF"/>
    <w:rsid w:val="00097998"/>
    <w:rsid w:val="00097D09"/>
    <w:rsid w:val="000A072A"/>
    <w:rsid w:val="000A0DCE"/>
    <w:rsid w:val="000A0F91"/>
    <w:rsid w:val="000A273C"/>
    <w:rsid w:val="000A2B83"/>
    <w:rsid w:val="000A3CAA"/>
    <w:rsid w:val="000A3FFA"/>
    <w:rsid w:val="000A41C7"/>
    <w:rsid w:val="000A4D59"/>
    <w:rsid w:val="000A5154"/>
    <w:rsid w:val="000A5602"/>
    <w:rsid w:val="000A5613"/>
    <w:rsid w:val="000A5D54"/>
    <w:rsid w:val="000A61EC"/>
    <w:rsid w:val="000A62C2"/>
    <w:rsid w:val="000A68CC"/>
    <w:rsid w:val="000A732A"/>
    <w:rsid w:val="000A73E5"/>
    <w:rsid w:val="000A7DBC"/>
    <w:rsid w:val="000B0C46"/>
    <w:rsid w:val="000B2C5B"/>
    <w:rsid w:val="000B316E"/>
    <w:rsid w:val="000B35C6"/>
    <w:rsid w:val="000B373D"/>
    <w:rsid w:val="000B3A4A"/>
    <w:rsid w:val="000B3C26"/>
    <w:rsid w:val="000B40A6"/>
    <w:rsid w:val="000B40CA"/>
    <w:rsid w:val="000B460E"/>
    <w:rsid w:val="000B4731"/>
    <w:rsid w:val="000B512B"/>
    <w:rsid w:val="000B533E"/>
    <w:rsid w:val="000B5DE5"/>
    <w:rsid w:val="000B5E95"/>
    <w:rsid w:val="000B6164"/>
    <w:rsid w:val="000B6F5D"/>
    <w:rsid w:val="000B71F8"/>
    <w:rsid w:val="000B734D"/>
    <w:rsid w:val="000B73E3"/>
    <w:rsid w:val="000B7FD1"/>
    <w:rsid w:val="000C09A9"/>
    <w:rsid w:val="000C09CC"/>
    <w:rsid w:val="000C0AE1"/>
    <w:rsid w:val="000C1371"/>
    <w:rsid w:val="000C1695"/>
    <w:rsid w:val="000C18AE"/>
    <w:rsid w:val="000C1E18"/>
    <w:rsid w:val="000C1E45"/>
    <w:rsid w:val="000C2131"/>
    <w:rsid w:val="000C251D"/>
    <w:rsid w:val="000C2B20"/>
    <w:rsid w:val="000C3798"/>
    <w:rsid w:val="000C3C46"/>
    <w:rsid w:val="000C413A"/>
    <w:rsid w:val="000C4A56"/>
    <w:rsid w:val="000C51FD"/>
    <w:rsid w:val="000C5B12"/>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20E6"/>
    <w:rsid w:val="000F5306"/>
    <w:rsid w:val="000F5787"/>
    <w:rsid w:val="000F672C"/>
    <w:rsid w:val="000F674F"/>
    <w:rsid w:val="000F715D"/>
    <w:rsid w:val="001003AE"/>
    <w:rsid w:val="001004DF"/>
    <w:rsid w:val="00100655"/>
    <w:rsid w:val="00100935"/>
    <w:rsid w:val="00102744"/>
    <w:rsid w:val="00103261"/>
    <w:rsid w:val="001039D4"/>
    <w:rsid w:val="00103E95"/>
    <w:rsid w:val="00104CAA"/>
    <w:rsid w:val="00105044"/>
    <w:rsid w:val="001051DE"/>
    <w:rsid w:val="001053CF"/>
    <w:rsid w:val="00105ABB"/>
    <w:rsid w:val="00105AF6"/>
    <w:rsid w:val="00105EF2"/>
    <w:rsid w:val="00106034"/>
    <w:rsid w:val="00106910"/>
    <w:rsid w:val="00106985"/>
    <w:rsid w:val="00107542"/>
    <w:rsid w:val="001076FB"/>
    <w:rsid w:val="001101C2"/>
    <w:rsid w:val="00110463"/>
    <w:rsid w:val="001109DC"/>
    <w:rsid w:val="00111293"/>
    <w:rsid w:val="001117C4"/>
    <w:rsid w:val="00112251"/>
    <w:rsid w:val="0011251C"/>
    <w:rsid w:val="001129FA"/>
    <w:rsid w:val="001133D2"/>
    <w:rsid w:val="00113E7B"/>
    <w:rsid w:val="001140D4"/>
    <w:rsid w:val="00114102"/>
    <w:rsid w:val="0011420D"/>
    <w:rsid w:val="00114C40"/>
    <w:rsid w:val="001153E6"/>
    <w:rsid w:val="00115D80"/>
    <w:rsid w:val="00115F20"/>
    <w:rsid w:val="00116F81"/>
    <w:rsid w:val="001170E8"/>
    <w:rsid w:val="001175FB"/>
    <w:rsid w:val="00117784"/>
    <w:rsid w:val="00120175"/>
    <w:rsid w:val="0012178F"/>
    <w:rsid w:val="00122A90"/>
    <w:rsid w:val="00122B6A"/>
    <w:rsid w:val="00122C82"/>
    <w:rsid w:val="00122D7D"/>
    <w:rsid w:val="001239A1"/>
    <w:rsid w:val="001243A8"/>
    <w:rsid w:val="001248CA"/>
    <w:rsid w:val="00124FD8"/>
    <w:rsid w:val="001258FE"/>
    <w:rsid w:val="00125CFC"/>
    <w:rsid w:val="00126524"/>
    <w:rsid w:val="0012682C"/>
    <w:rsid w:val="00126CF9"/>
    <w:rsid w:val="00126E07"/>
    <w:rsid w:val="00126E54"/>
    <w:rsid w:val="00127A49"/>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23A0"/>
    <w:rsid w:val="001429A9"/>
    <w:rsid w:val="00142EA8"/>
    <w:rsid w:val="001468A5"/>
    <w:rsid w:val="00146EC2"/>
    <w:rsid w:val="001475A8"/>
    <w:rsid w:val="0015099E"/>
    <w:rsid w:val="001509A4"/>
    <w:rsid w:val="00150BEE"/>
    <w:rsid w:val="0015161B"/>
    <w:rsid w:val="00151B4E"/>
    <w:rsid w:val="00152564"/>
    <w:rsid w:val="00152A80"/>
    <w:rsid w:val="00152BC4"/>
    <w:rsid w:val="001530A1"/>
    <w:rsid w:val="001535F9"/>
    <w:rsid w:val="001540C1"/>
    <w:rsid w:val="0015444F"/>
    <w:rsid w:val="001554A6"/>
    <w:rsid w:val="0015590D"/>
    <w:rsid w:val="00155D60"/>
    <w:rsid w:val="00156D89"/>
    <w:rsid w:val="00156D8F"/>
    <w:rsid w:val="0015720B"/>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B4E"/>
    <w:rsid w:val="00177BA8"/>
    <w:rsid w:val="00181790"/>
    <w:rsid w:val="001817EF"/>
    <w:rsid w:val="0018205F"/>
    <w:rsid w:val="00182064"/>
    <w:rsid w:val="0018225D"/>
    <w:rsid w:val="001827E5"/>
    <w:rsid w:val="00183093"/>
    <w:rsid w:val="00183DA8"/>
    <w:rsid w:val="001856FA"/>
    <w:rsid w:val="00186652"/>
    <w:rsid w:val="00186E96"/>
    <w:rsid w:val="00186EFF"/>
    <w:rsid w:val="00187063"/>
    <w:rsid w:val="0018780F"/>
    <w:rsid w:val="00187A0E"/>
    <w:rsid w:val="00187A1A"/>
    <w:rsid w:val="001912B5"/>
    <w:rsid w:val="00192C39"/>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61A"/>
    <w:rsid w:val="001B6837"/>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C90"/>
    <w:rsid w:val="001C547C"/>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2E20"/>
    <w:rsid w:val="001F302A"/>
    <w:rsid w:val="001F3431"/>
    <w:rsid w:val="001F4410"/>
    <w:rsid w:val="001F521E"/>
    <w:rsid w:val="001F53C9"/>
    <w:rsid w:val="001F6C7B"/>
    <w:rsid w:val="002011DA"/>
    <w:rsid w:val="00202F37"/>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7013"/>
    <w:rsid w:val="0024741A"/>
    <w:rsid w:val="00247A20"/>
    <w:rsid w:val="00250544"/>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B4E"/>
    <w:rsid w:val="002C5D10"/>
    <w:rsid w:val="002C61E9"/>
    <w:rsid w:val="002C6241"/>
    <w:rsid w:val="002C67E1"/>
    <w:rsid w:val="002C72AE"/>
    <w:rsid w:val="002D053D"/>
    <w:rsid w:val="002D0FC0"/>
    <w:rsid w:val="002D19D9"/>
    <w:rsid w:val="002D2F3F"/>
    <w:rsid w:val="002D3458"/>
    <w:rsid w:val="002D547C"/>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E52"/>
    <w:rsid w:val="002F38EC"/>
    <w:rsid w:val="002F3E89"/>
    <w:rsid w:val="002F44B5"/>
    <w:rsid w:val="002F46D6"/>
    <w:rsid w:val="002F5664"/>
    <w:rsid w:val="002F5A24"/>
    <w:rsid w:val="002F5A8C"/>
    <w:rsid w:val="002F5B7F"/>
    <w:rsid w:val="002F6699"/>
    <w:rsid w:val="002F6F13"/>
    <w:rsid w:val="002F745B"/>
    <w:rsid w:val="002F7A9B"/>
    <w:rsid w:val="00300153"/>
    <w:rsid w:val="003003DC"/>
    <w:rsid w:val="003004B9"/>
    <w:rsid w:val="00300839"/>
    <w:rsid w:val="0030124D"/>
    <w:rsid w:val="00303231"/>
    <w:rsid w:val="00303AE3"/>
    <w:rsid w:val="00303CA5"/>
    <w:rsid w:val="0030442B"/>
    <w:rsid w:val="0030501E"/>
    <w:rsid w:val="003054CB"/>
    <w:rsid w:val="003065CA"/>
    <w:rsid w:val="00306B7A"/>
    <w:rsid w:val="00306CAE"/>
    <w:rsid w:val="00307425"/>
    <w:rsid w:val="003074D7"/>
    <w:rsid w:val="00307890"/>
    <w:rsid w:val="00307C4F"/>
    <w:rsid w:val="00307EF2"/>
    <w:rsid w:val="00310248"/>
    <w:rsid w:val="0031116D"/>
    <w:rsid w:val="0031116E"/>
    <w:rsid w:val="00311D39"/>
    <w:rsid w:val="003121C4"/>
    <w:rsid w:val="00312D30"/>
    <w:rsid w:val="00312E77"/>
    <w:rsid w:val="00312F73"/>
    <w:rsid w:val="00313299"/>
    <w:rsid w:val="00313993"/>
    <w:rsid w:val="00313AC1"/>
    <w:rsid w:val="00313F2D"/>
    <w:rsid w:val="00313FDF"/>
    <w:rsid w:val="00314374"/>
    <w:rsid w:val="00314BD0"/>
    <w:rsid w:val="00314E91"/>
    <w:rsid w:val="0031531D"/>
    <w:rsid w:val="00315D68"/>
    <w:rsid w:val="003162EC"/>
    <w:rsid w:val="0031724D"/>
    <w:rsid w:val="00317627"/>
    <w:rsid w:val="003211B9"/>
    <w:rsid w:val="003212C0"/>
    <w:rsid w:val="00321C59"/>
    <w:rsid w:val="00321C5D"/>
    <w:rsid w:val="00321DCD"/>
    <w:rsid w:val="003220BE"/>
    <w:rsid w:val="00322794"/>
    <w:rsid w:val="00322FC9"/>
    <w:rsid w:val="00323D69"/>
    <w:rsid w:val="003240A0"/>
    <w:rsid w:val="003240FE"/>
    <w:rsid w:val="003244A1"/>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608C"/>
    <w:rsid w:val="00356E74"/>
    <w:rsid w:val="003618F5"/>
    <w:rsid w:val="00361ACC"/>
    <w:rsid w:val="00362205"/>
    <w:rsid w:val="00363044"/>
    <w:rsid w:val="003657B5"/>
    <w:rsid w:val="00365D33"/>
    <w:rsid w:val="00365D89"/>
    <w:rsid w:val="0036702F"/>
    <w:rsid w:val="00367CD6"/>
    <w:rsid w:val="00367DBA"/>
    <w:rsid w:val="0037051D"/>
    <w:rsid w:val="00370E97"/>
    <w:rsid w:val="003711EE"/>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427C"/>
    <w:rsid w:val="00384431"/>
    <w:rsid w:val="00384436"/>
    <w:rsid w:val="003847DF"/>
    <w:rsid w:val="00384B82"/>
    <w:rsid w:val="00386518"/>
    <w:rsid w:val="00391949"/>
    <w:rsid w:val="00391ABE"/>
    <w:rsid w:val="00391F3A"/>
    <w:rsid w:val="00391FD6"/>
    <w:rsid w:val="0039232D"/>
    <w:rsid w:val="00392FD3"/>
    <w:rsid w:val="003934AE"/>
    <w:rsid w:val="00393C05"/>
    <w:rsid w:val="00395F2C"/>
    <w:rsid w:val="003961D6"/>
    <w:rsid w:val="00396359"/>
    <w:rsid w:val="0039716A"/>
    <w:rsid w:val="003A0138"/>
    <w:rsid w:val="003A0463"/>
    <w:rsid w:val="003A0B6E"/>
    <w:rsid w:val="003A22A6"/>
    <w:rsid w:val="003A2311"/>
    <w:rsid w:val="003A2742"/>
    <w:rsid w:val="003A2CE1"/>
    <w:rsid w:val="003A3390"/>
    <w:rsid w:val="003A3B25"/>
    <w:rsid w:val="003A4020"/>
    <w:rsid w:val="003A4ADC"/>
    <w:rsid w:val="003A5260"/>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D8C"/>
    <w:rsid w:val="003D460D"/>
    <w:rsid w:val="003D49A0"/>
    <w:rsid w:val="003D4C0B"/>
    <w:rsid w:val="003D4C0D"/>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721A"/>
    <w:rsid w:val="003E723B"/>
    <w:rsid w:val="003E7340"/>
    <w:rsid w:val="003E7423"/>
    <w:rsid w:val="003E74EF"/>
    <w:rsid w:val="003E78BA"/>
    <w:rsid w:val="003E7A61"/>
    <w:rsid w:val="003F0315"/>
    <w:rsid w:val="003F1420"/>
    <w:rsid w:val="003F14A3"/>
    <w:rsid w:val="003F1719"/>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E38"/>
    <w:rsid w:val="00404F4D"/>
    <w:rsid w:val="0040562F"/>
    <w:rsid w:val="00405FE2"/>
    <w:rsid w:val="004068C6"/>
    <w:rsid w:val="00406CF1"/>
    <w:rsid w:val="004072A4"/>
    <w:rsid w:val="004075BB"/>
    <w:rsid w:val="0040774F"/>
    <w:rsid w:val="004106D7"/>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20460"/>
    <w:rsid w:val="00420547"/>
    <w:rsid w:val="00420910"/>
    <w:rsid w:val="00420B9B"/>
    <w:rsid w:val="00421E13"/>
    <w:rsid w:val="00422139"/>
    <w:rsid w:val="004227D7"/>
    <w:rsid w:val="00422B24"/>
    <w:rsid w:val="00423F34"/>
    <w:rsid w:val="00424209"/>
    <w:rsid w:val="004245B5"/>
    <w:rsid w:val="00424705"/>
    <w:rsid w:val="00424751"/>
    <w:rsid w:val="00424C32"/>
    <w:rsid w:val="00424F4A"/>
    <w:rsid w:val="004252F9"/>
    <w:rsid w:val="004254B5"/>
    <w:rsid w:val="00426E6F"/>
    <w:rsid w:val="0042786D"/>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A9"/>
    <w:rsid w:val="004629B4"/>
    <w:rsid w:val="00462D09"/>
    <w:rsid w:val="004630B6"/>
    <w:rsid w:val="00463345"/>
    <w:rsid w:val="004634BE"/>
    <w:rsid w:val="004638B8"/>
    <w:rsid w:val="004638BF"/>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80248"/>
    <w:rsid w:val="00482E56"/>
    <w:rsid w:val="00483218"/>
    <w:rsid w:val="00484343"/>
    <w:rsid w:val="004844EA"/>
    <w:rsid w:val="0048497A"/>
    <w:rsid w:val="00485237"/>
    <w:rsid w:val="004854A8"/>
    <w:rsid w:val="004854D1"/>
    <w:rsid w:val="00485968"/>
    <w:rsid w:val="00485AD4"/>
    <w:rsid w:val="00485F94"/>
    <w:rsid w:val="004860E6"/>
    <w:rsid w:val="00486B8D"/>
    <w:rsid w:val="00486ECE"/>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6AB"/>
    <w:rsid w:val="004969F2"/>
    <w:rsid w:val="00497543"/>
    <w:rsid w:val="00497A4D"/>
    <w:rsid w:val="00497C80"/>
    <w:rsid w:val="004A0405"/>
    <w:rsid w:val="004A0D5A"/>
    <w:rsid w:val="004A0D9F"/>
    <w:rsid w:val="004A0EE9"/>
    <w:rsid w:val="004A151E"/>
    <w:rsid w:val="004A1C31"/>
    <w:rsid w:val="004A21B9"/>
    <w:rsid w:val="004A2517"/>
    <w:rsid w:val="004A2FCF"/>
    <w:rsid w:val="004A32CA"/>
    <w:rsid w:val="004A37C6"/>
    <w:rsid w:val="004A387D"/>
    <w:rsid w:val="004A3F09"/>
    <w:rsid w:val="004A4787"/>
    <w:rsid w:val="004A4AAD"/>
    <w:rsid w:val="004A532D"/>
    <w:rsid w:val="004A55D8"/>
    <w:rsid w:val="004A5DAF"/>
    <w:rsid w:val="004A6390"/>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209D"/>
    <w:rsid w:val="004C2336"/>
    <w:rsid w:val="004C27C7"/>
    <w:rsid w:val="004C2A32"/>
    <w:rsid w:val="004C2CEB"/>
    <w:rsid w:val="004C2DD0"/>
    <w:rsid w:val="004C3D5F"/>
    <w:rsid w:val="004C40F9"/>
    <w:rsid w:val="004C526E"/>
    <w:rsid w:val="004C7113"/>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2186"/>
    <w:rsid w:val="004E23C1"/>
    <w:rsid w:val="004E24E7"/>
    <w:rsid w:val="004E2655"/>
    <w:rsid w:val="004E2683"/>
    <w:rsid w:val="004E5A7C"/>
    <w:rsid w:val="004E5D97"/>
    <w:rsid w:val="004E632C"/>
    <w:rsid w:val="004E7EEC"/>
    <w:rsid w:val="004E7F21"/>
    <w:rsid w:val="004F04F9"/>
    <w:rsid w:val="004F1AFA"/>
    <w:rsid w:val="004F1B9D"/>
    <w:rsid w:val="004F29ED"/>
    <w:rsid w:val="004F2E29"/>
    <w:rsid w:val="004F3F9F"/>
    <w:rsid w:val="004F4312"/>
    <w:rsid w:val="004F4F5C"/>
    <w:rsid w:val="004F50EE"/>
    <w:rsid w:val="004F564D"/>
    <w:rsid w:val="004F5838"/>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67D3"/>
    <w:rsid w:val="00546C73"/>
    <w:rsid w:val="00547038"/>
    <w:rsid w:val="00547C51"/>
    <w:rsid w:val="00547EA2"/>
    <w:rsid w:val="005502EE"/>
    <w:rsid w:val="00551B2F"/>
    <w:rsid w:val="00551B46"/>
    <w:rsid w:val="00551D34"/>
    <w:rsid w:val="00551F8F"/>
    <w:rsid w:val="00552B5D"/>
    <w:rsid w:val="00552EEE"/>
    <w:rsid w:val="005535CF"/>
    <w:rsid w:val="00553726"/>
    <w:rsid w:val="005539C8"/>
    <w:rsid w:val="00553BAE"/>
    <w:rsid w:val="00554163"/>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87B3B"/>
    <w:rsid w:val="00590D86"/>
    <w:rsid w:val="005912C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EA6"/>
    <w:rsid w:val="005A5F28"/>
    <w:rsid w:val="005A6813"/>
    <w:rsid w:val="005A7615"/>
    <w:rsid w:val="005A76E4"/>
    <w:rsid w:val="005B090A"/>
    <w:rsid w:val="005B0D7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F8A"/>
    <w:rsid w:val="005D5C8F"/>
    <w:rsid w:val="005D61F3"/>
    <w:rsid w:val="005D6E20"/>
    <w:rsid w:val="005D6E5E"/>
    <w:rsid w:val="005E06DA"/>
    <w:rsid w:val="005E0804"/>
    <w:rsid w:val="005E0859"/>
    <w:rsid w:val="005E0DFC"/>
    <w:rsid w:val="005E12B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2D87"/>
    <w:rsid w:val="006134C7"/>
    <w:rsid w:val="00613E0A"/>
    <w:rsid w:val="00613F0F"/>
    <w:rsid w:val="00614A84"/>
    <w:rsid w:val="00614E92"/>
    <w:rsid w:val="0061532F"/>
    <w:rsid w:val="00615922"/>
    <w:rsid w:val="00616081"/>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9A9"/>
    <w:rsid w:val="00646D50"/>
    <w:rsid w:val="006500D5"/>
    <w:rsid w:val="00650390"/>
    <w:rsid w:val="0065054C"/>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C09"/>
    <w:rsid w:val="0067206F"/>
    <w:rsid w:val="006726AB"/>
    <w:rsid w:val="00672DF8"/>
    <w:rsid w:val="0067333B"/>
    <w:rsid w:val="00673B70"/>
    <w:rsid w:val="00674296"/>
    <w:rsid w:val="0067496C"/>
    <w:rsid w:val="00674DBC"/>
    <w:rsid w:val="00675B0B"/>
    <w:rsid w:val="00675D30"/>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59CB"/>
    <w:rsid w:val="006A6CA4"/>
    <w:rsid w:val="006A7A20"/>
    <w:rsid w:val="006B0B4F"/>
    <w:rsid w:val="006B0BA0"/>
    <w:rsid w:val="006B1664"/>
    <w:rsid w:val="006B2378"/>
    <w:rsid w:val="006B2C0D"/>
    <w:rsid w:val="006B34A3"/>
    <w:rsid w:val="006B41B6"/>
    <w:rsid w:val="006B477F"/>
    <w:rsid w:val="006B47FC"/>
    <w:rsid w:val="006B4AD7"/>
    <w:rsid w:val="006B4B17"/>
    <w:rsid w:val="006B4BDB"/>
    <w:rsid w:val="006B585B"/>
    <w:rsid w:val="006B5A91"/>
    <w:rsid w:val="006B6118"/>
    <w:rsid w:val="006B6DD8"/>
    <w:rsid w:val="006B7573"/>
    <w:rsid w:val="006C003B"/>
    <w:rsid w:val="006C0249"/>
    <w:rsid w:val="006C11D9"/>
    <w:rsid w:val="006C1226"/>
    <w:rsid w:val="006C17D9"/>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338D"/>
    <w:rsid w:val="006D429F"/>
    <w:rsid w:val="006D5A8F"/>
    <w:rsid w:val="006D69AF"/>
    <w:rsid w:val="006D6DB2"/>
    <w:rsid w:val="006D718D"/>
    <w:rsid w:val="006E0AF4"/>
    <w:rsid w:val="006E0DE3"/>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D5"/>
    <w:rsid w:val="006F2430"/>
    <w:rsid w:val="006F2813"/>
    <w:rsid w:val="006F285F"/>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7180"/>
    <w:rsid w:val="006F7A11"/>
    <w:rsid w:val="006F7BD3"/>
    <w:rsid w:val="00700171"/>
    <w:rsid w:val="007003F9"/>
    <w:rsid w:val="00701CDC"/>
    <w:rsid w:val="00701CE2"/>
    <w:rsid w:val="0070273C"/>
    <w:rsid w:val="007030AF"/>
    <w:rsid w:val="00703F7B"/>
    <w:rsid w:val="007047FE"/>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F73"/>
    <w:rsid w:val="00721547"/>
    <w:rsid w:val="00721CEF"/>
    <w:rsid w:val="00722088"/>
    <w:rsid w:val="00722BBC"/>
    <w:rsid w:val="00722BDF"/>
    <w:rsid w:val="00722D38"/>
    <w:rsid w:val="00723482"/>
    <w:rsid w:val="007234C3"/>
    <w:rsid w:val="00723A88"/>
    <w:rsid w:val="00723E18"/>
    <w:rsid w:val="00724D7C"/>
    <w:rsid w:val="007251C3"/>
    <w:rsid w:val="00726439"/>
    <w:rsid w:val="00726714"/>
    <w:rsid w:val="007269DD"/>
    <w:rsid w:val="00727431"/>
    <w:rsid w:val="00727572"/>
    <w:rsid w:val="00727AA4"/>
    <w:rsid w:val="00727BC6"/>
    <w:rsid w:val="00727D14"/>
    <w:rsid w:val="00730D8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6175"/>
    <w:rsid w:val="007367A9"/>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1A7"/>
    <w:rsid w:val="007815D8"/>
    <w:rsid w:val="007819E7"/>
    <w:rsid w:val="00781B3F"/>
    <w:rsid w:val="00782971"/>
    <w:rsid w:val="00782C6C"/>
    <w:rsid w:val="007841C1"/>
    <w:rsid w:val="007843F2"/>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09F1"/>
    <w:rsid w:val="007A14F9"/>
    <w:rsid w:val="007A18BF"/>
    <w:rsid w:val="007A2A96"/>
    <w:rsid w:val="007A2CFA"/>
    <w:rsid w:val="007A459D"/>
    <w:rsid w:val="007A4628"/>
    <w:rsid w:val="007A5AB8"/>
    <w:rsid w:val="007A6720"/>
    <w:rsid w:val="007A7036"/>
    <w:rsid w:val="007A73E8"/>
    <w:rsid w:val="007B067C"/>
    <w:rsid w:val="007B179A"/>
    <w:rsid w:val="007B1FBF"/>
    <w:rsid w:val="007B24DA"/>
    <w:rsid w:val="007B2560"/>
    <w:rsid w:val="007B3A06"/>
    <w:rsid w:val="007B51E3"/>
    <w:rsid w:val="007B5E96"/>
    <w:rsid w:val="007B6170"/>
    <w:rsid w:val="007B683E"/>
    <w:rsid w:val="007B73B8"/>
    <w:rsid w:val="007B76C4"/>
    <w:rsid w:val="007B7E42"/>
    <w:rsid w:val="007C0371"/>
    <w:rsid w:val="007C07AF"/>
    <w:rsid w:val="007C3176"/>
    <w:rsid w:val="007C32C9"/>
    <w:rsid w:val="007C38A9"/>
    <w:rsid w:val="007C3A40"/>
    <w:rsid w:val="007C41F9"/>
    <w:rsid w:val="007C421E"/>
    <w:rsid w:val="007C4DEA"/>
    <w:rsid w:val="007C5C47"/>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4839"/>
    <w:rsid w:val="007E66EB"/>
    <w:rsid w:val="007E756F"/>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2EE"/>
    <w:rsid w:val="008020F4"/>
    <w:rsid w:val="008029EB"/>
    <w:rsid w:val="00803206"/>
    <w:rsid w:val="00803985"/>
    <w:rsid w:val="00803B95"/>
    <w:rsid w:val="00804AE6"/>
    <w:rsid w:val="00804F18"/>
    <w:rsid w:val="00805F7C"/>
    <w:rsid w:val="0080644C"/>
    <w:rsid w:val="0080654B"/>
    <w:rsid w:val="008065E5"/>
    <w:rsid w:val="00806E0D"/>
    <w:rsid w:val="008076F6"/>
    <w:rsid w:val="00807EC5"/>
    <w:rsid w:val="00810AD6"/>
    <w:rsid w:val="008113D2"/>
    <w:rsid w:val="00812E56"/>
    <w:rsid w:val="00813694"/>
    <w:rsid w:val="00813BCB"/>
    <w:rsid w:val="00814672"/>
    <w:rsid w:val="00814CB6"/>
    <w:rsid w:val="00815097"/>
    <w:rsid w:val="008151DA"/>
    <w:rsid w:val="0081570D"/>
    <w:rsid w:val="008175F5"/>
    <w:rsid w:val="0082068D"/>
    <w:rsid w:val="00820742"/>
    <w:rsid w:val="00820D82"/>
    <w:rsid w:val="00820FB3"/>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D"/>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54C4"/>
    <w:rsid w:val="00896E92"/>
    <w:rsid w:val="0089730D"/>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640B"/>
    <w:rsid w:val="008A646F"/>
    <w:rsid w:val="008A6CE4"/>
    <w:rsid w:val="008A6EE3"/>
    <w:rsid w:val="008B06E6"/>
    <w:rsid w:val="008B0F8F"/>
    <w:rsid w:val="008B1429"/>
    <w:rsid w:val="008B257B"/>
    <w:rsid w:val="008B3E3E"/>
    <w:rsid w:val="008B436D"/>
    <w:rsid w:val="008B4EEF"/>
    <w:rsid w:val="008B4F0D"/>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ABC"/>
    <w:rsid w:val="008C6FDD"/>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63BD"/>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542E"/>
    <w:rsid w:val="008F54A1"/>
    <w:rsid w:val="008F5640"/>
    <w:rsid w:val="008F60E9"/>
    <w:rsid w:val="008F6270"/>
    <w:rsid w:val="008F629B"/>
    <w:rsid w:val="008F6DE0"/>
    <w:rsid w:val="00900A47"/>
    <w:rsid w:val="009016B2"/>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6F5"/>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511DF"/>
    <w:rsid w:val="00951946"/>
    <w:rsid w:val="00951967"/>
    <w:rsid w:val="009521A5"/>
    <w:rsid w:val="009533F4"/>
    <w:rsid w:val="00953A9F"/>
    <w:rsid w:val="00954230"/>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22D"/>
    <w:rsid w:val="0097660E"/>
    <w:rsid w:val="009767C1"/>
    <w:rsid w:val="0097773A"/>
    <w:rsid w:val="00980206"/>
    <w:rsid w:val="009803F7"/>
    <w:rsid w:val="00981367"/>
    <w:rsid w:val="009817B5"/>
    <w:rsid w:val="00982D48"/>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D5A"/>
    <w:rsid w:val="00996E9F"/>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745D"/>
    <w:rsid w:val="009A76E8"/>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57FF"/>
    <w:rsid w:val="009B5C92"/>
    <w:rsid w:val="009B602A"/>
    <w:rsid w:val="009B6AD4"/>
    <w:rsid w:val="009B6C10"/>
    <w:rsid w:val="009B7754"/>
    <w:rsid w:val="009B7E2B"/>
    <w:rsid w:val="009C199C"/>
    <w:rsid w:val="009C2CE1"/>
    <w:rsid w:val="009C4968"/>
    <w:rsid w:val="009C5EFA"/>
    <w:rsid w:val="009C68C7"/>
    <w:rsid w:val="009C733E"/>
    <w:rsid w:val="009D00DB"/>
    <w:rsid w:val="009D1A9C"/>
    <w:rsid w:val="009D1F30"/>
    <w:rsid w:val="009D2CD3"/>
    <w:rsid w:val="009D40A1"/>
    <w:rsid w:val="009D47A3"/>
    <w:rsid w:val="009D653D"/>
    <w:rsid w:val="009D7832"/>
    <w:rsid w:val="009E050C"/>
    <w:rsid w:val="009E097F"/>
    <w:rsid w:val="009E0B7A"/>
    <w:rsid w:val="009E0BDF"/>
    <w:rsid w:val="009E0D01"/>
    <w:rsid w:val="009E1F60"/>
    <w:rsid w:val="009E26F8"/>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A35"/>
    <w:rsid w:val="00A10C2B"/>
    <w:rsid w:val="00A10CC4"/>
    <w:rsid w:val="00A11442"/>
    <w:rsid w:val="00A11731"/>
    <w:rsid w:val="00A11F75"/>
    <w:rsid w:val="00A12202"/>
    <w:rsid w:val="00A1373D"/>
    <w:rsid w:val="00A14B67"/>
    <w:rsid w:val="00A1575A"/>
    <w:rsid w:val="00A16167"/>
    <w:rsid w:val="00A16416"/>
    <w:rsid w:val="00A16E20"/>
    <w:rsid w:val="00A177A2"/>
    <w:rsid w:val="00A200CC"/>
    <w:rsid w:val="00A2028D"/>
    <w:rsid w:val="00A207B9"/>
    <w:rsid w:val="00A20A9F"/>
    <w:rsid w:val="00A215E0"/>
    <w:rsid w:val="00A21671"/>
    <w:rsid w:val="00A2193A"/>
    <w:rsid w:val="00A21D0C"/>
    <w:rsid w:val="00A22761"/>
    <w:rsid w:val="00A22928"/>
    <w:rsid w:val="00A24412"/>
    <w:rsid w:val="00A24545"/>
    <w:rsid w:val="00A24EF0"/>
    <w:rsid w:val="00A2508B"/>
    <w:rsid w:val="00A2532F"/>
    <w:rsid w:val="00A26304"/>
    <w:rsid w:val="00A268C9"/>
    <w:rsid w:val="00A270CC"/>
    <w:rsid w:val="00A276E3"/>
    <w:rsid w:val="00A2771A"/>
    <w:rsid w:val="00A30DFF"/>
    <w:rsid w:val="00A31083"/>
    <w:rsid w:val="00A31E7B"/>
    <w:rsid w:val="00A32076"/>
    <w:rsid w:val="00A32363"/>
    <w:rsid w:val="00A32445"/>
    <w:rsid w:val="00A32D46"/>
    <w:rsid w:val="00A32EB5"/>
    <w:rsid w:val="00A34746"/>
    <w:rsid w:val="00A34C2E"/>
    <w:rsid w:val="00A34C9A"/>
    <w:rsid w:val="00A34ED7"/>
    <w:rsid w:val="00A357ED"/>
    <w:rsid w:val="00A35E05"/>
    <w:rsid w:val="00A35EFD"/>
    <w:rsid w:val="00A3627A"/>
    <w:rsid w:val="00A36BF5"/>
    <w:rsid w:val="00A37EBD"/>
    <w:rsid w:val="00A4008B"/>
    <w:rsid w:val="00A40103"/>
    <w:rsid w:val="00A40E2D"/>
    <w:rsid w:val="00A41AEC"/>
    <w:rsid w:val="00A4253E"/>
    <w:rsid w:val="00A4275E"/>
    <w:rsid w:val="00A4398E"/>
    <w:rsid w:val="00A451A4"/>
    <w:rsid w:val="00A451FF"/>
    <w:rsid w:val="00A45513"/>
    <w:rsid w:val="00A45997"/>
    <w:rsid w:val="00A50069"/>
    <w:rsid w:val="00A508A2"/>
    <w:rsid w:val="00A50EB6"/>
    <w:rsid w:val="00A51247"/>
    <w:rsid w:val="00A5135A"/>
    <w:rsid w:val="00A52209"/>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138E"/>
    <w:rsid w:val="00A61731"/>
    <w:rsid w:val="00A61859"/>
    <w:rsid w:val="00A61E77"/>
    <w:rsid w:val="00A62F76"/>
    <w:rsid w:val="00A62FC9"/>
    <w:rsid w:val="00A63022"/>
    <w:rsid w:val="00A6319E"/>
    <w:rsid w:val="00A645BD"/>
    <w:rsid w:val="00A64F15"/>
    <w:rsid w:val="00A64FB8"/>
    <w:rsid w:val="00A6537A"/>
    <w:rsid w:val="00A65AED"/>
    <w:rsid w:val="00A667CE"/>
    <w:rsid w:val="00A66E6C"/>
    <w:rsid w:val="00A66F1A"/>
    <w:rsid w:val="00A67080"/>
    <w:rsid w:val="00A6711A"/>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45B1"/>
    <w:rsid w:val="00A94B05"/>
    <w:rsid w:val="00A94B11"/>
    <w:rsid w:val="00A94B74"/>
    <w:rsid w:val="00A94BA4"/>
    <w:rsid w:val="00A94F76"/>
    <w:rsid w:val="00A94FF9"/>
    <w:rsid w:val="00A95721"/>
    <w:rsid w:val="00A9593E"/>
    <w:rsid w:val="00A95CBF"/>
    <w:rsid w:val="00A95FB3"/>
    <w:rsid w:val="00A973A1"/>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D8F"/>
    <w:rsid w:val="00AB1222"/>
    <w:rsid w:val="00AB1753"/>
    <w:rsid w:val="00AB182C"/>
    <w:rsid w:val="00AB18AD"/>
    <w:rsid w:val="00AB1E1C"/>
    <w:rsid w:val="00AB1FAC"/>
    <w:rsid w:val="00AB335F"/>
    <w:rsid w:val="00AB33BE"/>
    <w:rsid w:val="00AB473D"/>
    <w:rsid w:val="00AB4ED9"/>
    <w:rsid w:val="00AB5B34"/>
    <w:rsid w:val="00AB6274"/>
    <w:rsid w:val="00AB77D0"/>
    <w:rsid w:val="00AB7C46"/>
    <w:rsid w:val="00AC0092"/>
    <w:rsid w:val="00AC013D"/>
    <w:rsid w:val="00AC0CEB"/>
    <w:rsid w:val="00AC0EAB"/>
    <w:rsid w:val="00AC1C11"/>
    <w:rsid w:val="00AC20CB"/>
    <w:rsid w:val="00AC2B5B"/>
    <w:rsid w:val="00AC312E"/>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F5A"/>
    <w:rsid w:val="00AF1178"/>
    <w:rsid w:val="00AF12A3"/>
    <w:rsid w:val="00AF1B7D"/>
    <w:rsid w:val="00AF40C1"/>
    <w:rsid w:val="00AF6740"/>
    <w:rsid w:val="00AF6886"/>
    <w:rsid w:val="00AF70E4"/>
    <w:rsid w:val="00AF7677"/>
    <w:rsid w:val="00AF7F65"/>
    <w:rsid w:val="00B00A33"/>
    <w:rsid w:val="00B012C3"/>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89C"/>
    <w:rsid w:val="00B12143"/>
    <w:rsid w:val="00B123D6"/>
    <w:rsid w:val="00B12463"/>
    <w:rsid w:val="00B13E44"/>
    <w:rsid w:val="00B142A5"/>
    <w:rsid w:val="00B14A82"/>
    <w:rsid w:val="00B1509C"/>
    <w:rsid w:val="00B15507"/>
    <w:rsid w:val="00B16C1B"/>
    <w:rsid w:val="00B16DE1"/>
    <w:rsid w:val="00B17F30"/>
    <w:rsid w:val="00B20501"/>
    <w:rsid w:val="00B20C1C"/>
    <w:rsid w:val="00B21A37"/>
    <w:rsid w:val="00B21DB3"/>
    <w:rsid w:val="00B21DF0"/>
    <w:rsid w:val="00B21FC6"/>
    <w:rsid w:val="00B232EC"/>
    <w:rsid w:val="00B2343A"/>
    <w:rsid w:val="00B251E8"/>
    <w:rsid w:val="00B25777"/>
    <w:rsid w:val="00B25DF4"/>
    <w:rsid w:val="00B26B37"/>
    <w:rsid w:val="00B26C47"/>
    <w:rsid w:val="00B26F86"/>
    <w:rsid w:val="00B271B7"/>
    <w:rsid w:val="00B27490"/>
    <w:rsid w:val="00B30497"/>
    <w:rsid w:val="00B307A7"/>
    <w:rsid w:val="00B321A0"/>
    <w:rsid w:val="00B323A6"/>
    <w:rsid w:val="00B32588"/>
    <w:rsid w:val="00B3265E"/>
    <w:rsid w:val="00B32DED"/>
    <w:rsid w:val="00B33ACF"/>
    <w:rsid w:val="00B343EB"/>
    <w:rsid w:val="00B34573"/>
    <w:rsid w:val="00B346E5"/>
    <w:rsid w:val="00B346F8"/>
    <w:rsid w:val="00B3472A"/>
    <w:rsid w:val="00B3521D"/>
    <w:rsid w:val="00B35391"/>
    <w:rsid w:val="00B357BC"/>
    <w:rsid w:val="00B361D8"/>
    <w:rsid w:val="00B36297"/>
    <w:rsid w:val="00B362CF"/>
    <w:rsid w:val="00B3671F"/>
    <w:rsid w:val="00B37995"/>
    <w:rsid w:val="00B40167"/>
    <w:rsid w:val="00B40580"/>
    <w:rsid w:val="00B4113B"/>
    <w:rsid w:val="00B41569"/>
    <w:rsid w:val="00B41A6D"/>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B65"/>
    <w:rsid w:val="00B62E9B"/>
    <w:rsid w:val="00B632B5"/>
    <w:rsid w:val="00B633F3"/>
    <w:rsid w:val="00B6392F"/>
    <w:rsid w:val="00B63BE6"/>
    <w:rsid w:val="00B64AD9"/>
    <w:rsid w:val="00B64B7F"/>
    <w:rsid w:val="00B64C8D"/>
    <w:rsid w:val="00B652B9"/>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6B06"/>
    <w:rsid w:val="00BC7597"/>
    <w:rsid w:val="00BD001F"/>
    <w:rsid w:val="00BD0C35"/>
    <w:rsid w:val="00BD151B"/>
    <w:rsid w:val="00BD199C"/>
    <w:rsid w:val="00BD1D7A"/>
    <w:rsid w:val="00BD1F8A"/>
    <w:rsid w:val="00BD2B69"/>
    <w:rsid w:val="00BD30D2"/>
    <w:rsid w:val="00BD31DA"/>
    <w:rsid w:val="00BD5B05"/>
    <w:rsid w:val="00BD60C5"/>
    <w:rsid w:val="00BD62EB"/>
    <w:rsid w:val="00BD67CF"/>
    <w:rsid w:val="00BD747B"/>
    <w:rsid w:val="00BD7C81"/>
    <w:rsid w:val="00BD7DEB"/>
    <w:rsid w:val="00BE0022"/>
    <w:rsid w:val="00BE04F9"/>
    <w:rsid w:val="00BE053D"/>
    <w:rsid w:val="00BE0AAA"/>
    <w:rsid w:val="00BE16E5"/>
    <w:rsid w:val="00BE1778"/>
    <w:rsid w:val="00BE1C10"/>
    <w:rsid w:val="00BE2046"/>
    <w:rsid w:val="00BE20B3"/>
    <w:rsid w:val="00BE251B"/>
    <w:rsid w:val="00BE2A1A"/>
    <w:rsid w:val="00BE2E65"/>
    <w:rsid w:val="00BE3EC5"/>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2B7C"/>
    <w:rsid w:val="00C04142"/>
    <w:rsid w:val="00C04CAE"/>
    <w:rsid w:val="00C04D14"/>
    <w:rsid w:val="00C04E43"/>
    <w:rsid w:val="00C057DB"/>
    <w:rsid w:val="00C0720E"/>
    <w:rsid w:val="00C103C9"/>
    <w:rsid w:val="00C103F7"/>
    <w:rsid w:val="00C10B31"/>
    <w:rsid w:val="00C10DB8"/>
    <w:rsid w:val="00C10F01"/>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3A8"/>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8E"/>
    <w:rsid w:val="00C43882"/>
    <w:rsid w:val="00C43C12"/>
    <w:rsid w:val="00C440BB"/>
    <w:rsid w:val="00C4431F"/>
    <w:rsid w:val="00C44647"/>
    <w:rsid w:val="00C44743"/>
    <w:rsid w:val="00C447C8"/>
    <w:rsid w:val="00C44E91"/>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22AA"/>
    <w:rsid w:val="00C62477"/>
    <w:rsid w:val="00C62ED2"/>
    <w:rsid w:val="00C6377B"/>
    <w:rsid w:val="00C64D15"/>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557D"/>
    <w:rsid w:val="00CA5AF9"/>
    <w:rsid w:val="00CA66C0"/>
    <w:rsid w:val="00CA6F4E"/>
    <w:rsid w:val="00CA7176"/>
    <w:rsid w:val="00CA7318"/>
    <w:rsid w:val="00CA7996"/>
    <w:rsid w:val="00CB036C"/>
    <w:rsid w:val="00CB0595"/>
    <w:rsid w:val="00CB05E6"/>
    <w:rsid w:val="00CB0FA4"/>
    <w:rsid w:val="00CB2195"/>
    <w:rsid w:val="00CB23DD"/>
    <w:rsid w:val="00CB2986"/>
    <w:rsid w:val="00CB2DA8"/>
    <w:rsid w:val="00CB2DF5"/>
    <w:rsid w:val="00CB719B"/>
    <w:rsid w:val="00CB74D3"/>
    <w:rsid w:val="00CC0389"/>
    <w:rsid w:val="00CC0D30"/>
    <w:rsid w:val="00CC128A"/>
    <w:rsid w:val="00CC1433"/>
    <w:rsid w:val="00CC16DF"/>
    <w:rsid w:val="00CC1D10"/>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53A9"/>
    <w:rsid w:val="00CE5CD4"/>
    <w:rsid w:val="00CE6965"/>
    <w:rsid w:val="00CE7140"/>
    <w:rsid w:val="00CE741E"/>
    <w:rsid w:val="00CF03B5"/>
    <w:rsid w:val="00CF0D68"/>
    <w:rsid w:val="00CF0E40"/>
    <w:rsid w:val="00CF142D"/>
    <w:rsid w:val="00CF18C1"/>
    <w:rsid w:val="00CF1BFA"/>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9C9"/>
    <w:rsid w:val="00D07B59"/>
    <w:rsid w:val="00D11157"/>
    <w:rsid w:val="00D116C9"/>
    <w:rsid w:val="00D118E7"/>
    <w:rsid w:val="00D119C4"/>
    <w:rsid w:val="00D11E17"/>
    <w:rsid w:val="00D120B0"/>
    <w:rsid w:val="00D12E08"/>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357B"/>
    <w:rsid w:val="00D23A24"/>
    <w:rsid w:val="00D2424B"/>
    <w:rsid w:val="00D247EF"/>
    <w:rsid w:val="00D2481E"/>
    <w:rsid w:val="00D25FB9"/>
    <w:rsid w:val="00D26553"/>
    <w:rsid w:val="00D26599"/>
    <w:rsid w:val="00D269C0"/>
    <w:rsid w:val="00D27342"/>
    <w:rsid w:val="00D3040C"/>
    <w:rsid w:val="00D310D9"/>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AD1"/>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4E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6CB"/>
    <w:rsid w:val="00D72C62"/>
    <w:rsid w:val="00D7333C"/>
    <w:rsid w:val="00D7335B"/>
    <w:rsid w:val="00D733DE"/>
    <w:rsid w:val="00D73E03"/>
    <w:rsid w:val="00D742A4"/>
    <w:rsid w:val="00D74C1A"/>
    <w:rsid w:val="00D75203"/>
    <w:rsid w:val="00D75C12"/>
    <w:rsid w:val="00D763C9"/>
    <w:rsid w:val="00D766F8"/>
    <w:rsid w:val="00D76AAF"/>
    <w:rsid w:val="00D77A9B"/>
    <w:rsid w:val="00D77CA4"/>
    <w:rsid w:val="00D80464"/>
    <w:rsid w:val="00D80AE7"/>
    <w:rsid w:val="00D8108D"/>
    <w:rsid w:val="00D81639"/>
    <w:rsid w:val="00D81C17"/>
    <w:rsid w:val="00D8281D"/>
    <w:rsid w:val="00D82887"/>
    <w:rsid w:val="00D82BE9"/>
    <w:rsid w:val="00D84615"/>
    <w:rsid w:val="00D85900"/>
    <w:rsid w:val="00D85C53"/>
    <w:rsid w:val="00D86544"/>
    <w:rsid w:val="00D86D96"/>
    <w:rsid w:val="00D8728A"/>
    <w:rsid w:val="00D87A33"/>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13A4"/>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A46"/>
    <w:rsid w:val="00E01EF7"/>
    <w:rsid w:val="00E02A52"/>
    <w:rsid w:val="00E031B0"/>
    <w:rsid w:val="00E03F28"/>
    <w:rsid w:val="00E03FB3"/>
    <w:rsid w:val="00E0409F"/>
    <w:rsid w:val="00E043FD"/>
    <w:rsid w:val="00E0445B"/>
    <w:rsid w:val="00E0500F"/>
    <w:rsid w:val="00E072FF"/>
    <w:rsid w:val="00E10900"/>
    <w:rsid w:val="00E1111E"/>
    <w:rsid w:val="00E11462"/>
    <w:rsid w:val="00E114FF"/>
    <w:rsid w:val="00E11B63"/>
    <w:rsid w:val="00E12185"/>
    <w:rsid w:val="00E12F0F"/>
    <w:rsid w:val="00E1315B"/>
    <w:rsid w:val="00E132AD"/>
    <w:rsid w:val="00E13546"/>
    <w:rsid w:val="00E137D1"/>
    <w:rsid w:val="00E14517"/>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07F3"/>
    <w:rsid w:val="00E32310"/>
    <w:rsid w:val="00E32404"/>
    <w:rsid w:val="00E331EC"/>
    <w:rsid w:val="00E342EC"/>
    <w:rsid w:val="00E354B4"/>
    <w:rsid w:val="00E35ACA"/>
    <w:rsid w:val="00E35AD6"/>
    <w:rsid w:val="00E35BD0"/>
    <w:rsid w:val="00E35EE3"/>
    <w:rsid w:val="00E36123"/>
    <w:rsid w:val="00E3629C"/>
    <w:rsid w:val="00E36A14"/>
    <w:rsid w:val="00E37D81"/>
    <w:rsid w:val="00E37EB1"/>
    <w:rsid w:val="00E37FAE"/>
    <w:rsid w:val="00E407B8"/>
    <w:rsid w:val="00E40C7E"/>
    <w:rsid w:val="00E40E07"/>
    <w:rsid w:val="00E41A30"/>
    <w:rsid w:val="00E42AF3"/>
    <w:rsid w:val="00E447B4"/>
    <w:rsid w:val="00E448D1"/>
    <w:rsid w:val="00E463D3"/>
    <w:rsid w:val="00E46775"/>
    <w:rsid w:val="00E46B7B"/>
    <w:rsid w:val="00E477F7"/>
    <w:rsid w:val="00E50AA5"/>
    <w:rsid w:val="00E52C97"/>
    <w:rsid w:val="00E539B9"/>
    <w:rsid w:val="00E539C2"/>
    <w:rsid w:val="00E53C5C"/>
    <w:rsid w:val="00E540F2"/>
    <w:rsid w:val="00E54692"/>
    <w:rsid w:val="00E54749"/>
    <w:rsid w:val="00E56BB6"/>
    <w:rsid w:val="00E60259"/>
    <w:rsid w:val="00E605F3"/>
    <w:rsid w:val="00E607AB"/>
    <w:rsid w:val="00E60B77"/>
    <w:rsid w:val="00E6115F"/>
    <w:rsid w:val="00E617EB"/>
    <w:rsid w:val="00E61861"/>
    <w:rsid w:val="00E61EA7"/>
    <w:rsid w:val="00E632E8"/>
    <w:rsid w:val="00E634AC"/>
    <w:rsid w:val="00E64D3A"/>
    <w:rsid w:val="00E66279"/>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814"/>
    <w:rsid w:val="00E94B82"/>
    <w:rsid w:val="00E94F18"/>
    <w:rsid w:val="00E95867"/>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41F8"/>
    <w:rsid w:val="00EC50D2"/>
    <w:rsid w:val="00EC5250"/>
    <w:rsid w:val="00EC552C"/>
    <w:rsid w:val="00EC5BEA"/>
    <w:rsid w:val="00EC5F4B"/>
    <w:rsid w:val="00EC6239"/>
    <w:rsid w:val="00EC6642"/>
    <w:rsid w:val="00EC6E16"/>
    <w:rsid w:val="00EC7939"/>
    <w:rsid w:val="00EC79FF"/>
    <w:rsid w:val="00ED0DA0"/>
    <w:rsid w:val="00ED12F4"/>
    <w:rsid w:val="00ED1954"/>
    <w:rsid w:val="00ED29C8"/>
    <w:rsid w:val="00ED32B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E8"/>
    <w:rsid w:val="00EE3412"/>
    <w:rsid w:val="00EE38EC"/>
    <w:rsid w:val="00EE3A6E"/>
    <w:rsid w:val="00EE3EEE"/>
    <w:rsid w:val="00EE4502"/>
    <w:rsid w:val="00EE582F"/>
    <w:rsid w:val="00EE666C"/>
    <w:rsid w:val="00EE6940"/>
    <w:rsid w:val="00EE77A5"/>
    <w:rsid w:val="00EE7AD4"/>
    <w:rsid w:val="00EE7D07"/>
    <w:rsid w:val="00EF0445"/>
    <w:rsid w:val="00EF1DB9"/>
    <w:rsid w:val="00EF1EF5"/>
    <w:rsid w:val="00EF2B2B"/>
    <w:rsid w:val="00EF4A58"/>
    <w:rsid w:val="00EF4C22"/>
    <w:rsid w:val="00EF7172"/>
    <w:rsid w:val="00EF71EB"/>
    <w:rsid w:val="00EF7622"/>
    <w:rsid w:val="00EF7B34"/>
    <w:rsid w:val="00F00378"/>
    <w:rsid w:val="00F005A2"/>
    <w:rsid w:val="00F00C47"/>
    <w:rsid w:val="00F00E18"/>
    <w:rsid w:val="00F00F9C"/>
    <w:rsid w:val="00F015B9"/>
    <w:rsid w:val="00F024FD"/>
    <w:rsid w:val="00F026D8"/>
    <w:rsid w:val="00F02EF9"/>
    <w:rsid w:val="00F03EF0"/>
    <w:rsid w:val="00F04B84"/>
    <w:rsid w:val="00F04CDB"/>
    <w:rsid w:val="00F04E46"/>
    <w:rsid w:val="00F05E58"/>
    <w:rsid w:val="00F06579"/>
    <w:rsid w:val="00F065EE"/>
    <w:rsid w:val="00F07FF3"/>
    <w:rsid w:val="00F103BE"/>
    <w:rsid w:val="00F12E03"/>
    <w:rsid w:val="00F12EC6"/>
    <w:rsid w:val="00F12F99"/>
    <w:rsid w:val="00F1361E"/>
    <w:rsid w:val="00F13FC8"/>
    <w:rsid w:val="00F1500D"/>
    <w:rsid w:val="00F1515A"/>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630"/>
    <w:rsid w:val="00F75F83"/>
    <w:rsid w:val="00F761D2"/>
    <w:rsid w:val="00F765F0"/>
    <w:rsid w:val="00F76D0A"/>
    <w:rsid w:val="00F77B17"/>
    <w:rsid w:val="00F77EC7"/>
    <w:rsid w:val="00F81721"/>
    <w:rsid w:val="00F81F39"/>
    <w:rsid w:val="00F825E3"/>
    <w:rsid w:val="00F82A67"/>
    <w:rsid w:val="00F82E79"/>
    <w:rsid w:val="00F83247"/>
    <w:rsid w:val="00F8338B"/>
    <w:rsid w:val="00F833CE"/>
    <w:rsid w:val="00F8385F"/>
    <w:rsid w:val="00F83AC0"/>
    <w:rsid w:val="00F84198"/>
    <w:rsid w:val="00F8447B"/>
    <w:rsid w:val="00F84888"/>
    <w:rsid w:val="00F84B50"/>
    <w:rsid w:val="00F8579F"/>
    <w:rsid w:val="00F85828"/>
    <w:rsid w:val="00F86DE9"/>
    <w:rsid w:val="00F8760E"/>
    <w:rsid w:val="00F87861"/>
    <w:rsid w:val="00F87C2A"/>
    <w:rsid w:val="00F90433"/>
    <w:rsid w:val="00F91649"/>
    <w:rsid w:val="00F92332"/>
    <w:rsid w:val="00F9282E"/>
    <w:rsid w:val="00F92D23"/>
    <w:rsid w:val="00F93FF3"/>
    <w:rsid w:val="00F94B6B"/>
    <w:rsid w:val="00F95877"/>
    <w:rsid w:val="00F9594C"/>
    <w:rsid w:val="00F96CC0"/>
    <w:rsid w:val="00F97553"/>
    <w:rsid w:val="00FA0CE5"/>
    <w:rsid w:val="00FA216E"/>
    <w:rsid w:val="00FA28F4"/>
    <w:rsid w:val="00FA2F2A"/>
    <w:rsid w:val="00FA2FA3"/>
    <w:rsid w:val="00FA3BEB"/>
    <w:rsid w:val="00FA3EB6"/>
    <w:rsid w:val="00FA4F26"/>
    <w:rsid w:val="00FA5941"/>
    <w:rsid w:val="00FA5B78"/>
    <w:rsid w:val="00FA63D9"/>
    <w:rsid w:val="00FA6706"/>
    <w:rsid w:val="00FA6A58"/>
    <w:rsid w:val="00FA6A6C"/>
    <w:rsid w:val="00FA7999"/>
    <w:rsid w:val="00FA7EF1"/>
    <w:rsid w:val="00FB16AB"/>
    <w:rsid w:val="00FB3102"/>
    <w:rsid w:val="00FB3243"/>
    <w:rsid w:val="00FB3A1C"/>
    <w:rsid w:val="00FB4453"/>
    <w:rsid w:val="00FB4A6B"/>
    <w:rsid w:val="00FB4CDE"/>
    <w:rsid w:val="00FB4D36"/>
    <w:rsid w:val="00FB51BC"/>
    <w:rsid w:val="00FB72C3"/>
    <w:rsid w:val="00FB7A52"/>
    <w:rsid w:val="00FB7D8A"/>
    <w:rsid w:val="00FC07BF"/>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2F86"/>
    <w:rsid w:val="00FF35A3"/>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2.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omments" Target="comments.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1.xm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i.org/10.1016/0043-1648(74)90193-8"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50770-52CA-4C0A-8ED6-DBB301632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12256</TotalTime>
  <Pages>141</Pages>
  <Words>40631</Words>
  <Characters>223476</Characters>
  <Application>Microsoft Office Word</Application>
  <DocSecurity>0</DocSecurity>
  <Lines>1862</Lines>
  <Paragraphs>527</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263580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3418</cp:revision>
  <cp:lastPrinted>2018-12-28T15:28:00Z</cp:lastPrinted>
  <dcterms:created xsi:type="dcterms:W3CDTF">2018-08-22T09:00:00Z</dcterms:created>
  <dcterms:modified xsi:type="dcterms:W3CDTF">2019-01-10T15:20:00Z</dcterms:modified>
</cp:coreProperties>
</file>